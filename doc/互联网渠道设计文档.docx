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1D4871" w14:textId="77777777" w:rsidR="005B62FC" w:rsidRDefault="005B62FC" w:rsidP="005B62FC">
      <w:pPr>
        <w:rPr>
          <w:rFonts w:ascii="楷体_GB2312" w:eastAsia="楷体_GB2312"/>
        </w:rPr>
      </w:pPr>
    </w:p>
    <w:p w14:paraId="0D7104C0" w14:textId="77777777" w:rsidR="005B62FC" w:rsidRDefault="005B62FC" w:rsidP="005B62FC">
      <w:pPr>
        <w:rPr>
          <w:rFonts w:ascii="楷体_GB2312" w:eastAsia="楷体_GB2312"/>
        </w:rPr>
      </w:pPr>
    </w:p>
    <w:p w14:paraId="43D0013B" w14:textId="77777777" w:rsidR="005B62FC" w:rsidRDefault="005B62FC" w:rsidP="005B62FC">
      <w:pPr>
        <w:rPr>
          <w:rFonts w:ascii="楷体_GB2312" w:eastAsia="楷体_GB2312"/>
        </w:rPr>
      </w:pPr>
    </w:p>
    <w:p w14:paraId="1DCC1937" w14:textId="77777777" w:rsidR="005B62FC" w:rsidRPr="004F372D" w:rsidRDefault="005B62FC" w:rsidP="005B62FC">
      <w:pPr>
        <w:rPr>
          <w:rFonts w:ascii="楷体_GB2312" w:eastAsia="楷体_GB2312"/>
        </w:rPr>
      </w:pPr>
    </w:p>
    <w:p w14:paraId="39F01238" w14:textId="77777777" w:rsidR="005B62FC" w:rsidRPr="004F372D" w:rsidRDefault="005B62FC" w:rsidP="005B62FC">
      <w:pPr>
        <w:rPr>
          <w:rFonts w:ascii="楷体_GB2312" w:eastAsia="楷体_GB2312"/>
        </w:rPr>
      </w:pPr>
    </w:p>
    <w:p w14:paraId="49F7D3DF" w14:textId="77777777" w:rsidR="005B62FC" w:rsidRPr="004F372D" w:rsidRDefault="005B62FC" w:rsidP="005B62FC">
      <w:pPr>
        <w:jc w:val="center"/>
        <w:rPr>
          <w:rFonts w:ascii="楷体_GB2312" w:eastAsia="楷体_GB2312"/>
        </w:rPr>
      </w:pPr>
      <w:r>
        <w:rPr>
          <w:rFonts w:ascii="楷体_GB2312" w:eastAsia="楷体_GB2312"/>
          <w:b/>
          <w:noProof/>
          <w:sz w:val="28"/>
          <w:szCs w:val="28"/>
        </w:rPr>
        <w:drawing>
          <wp:inline distT="0" distB="0" distL="0" distR="0" wp14:anchorId="17F8D221" wp14:editId="3FA1E99F">
            <wp:extent cx="1411793" cy="141179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0501" cy="1430501"/>
                    </a:xfrm>
                    <a:prstGeom prst="rect">
                      <a:avLst/>
                    </a:prstGeom>
                  </pic:spPr>
                </pic:pic>
              </a:graphicData>
            </a:graphic>
          </wp:inline>
        </w:drawing>
      </w:r>
    </w:p>
    <w:p w14:paraId="4387F092" w14:textId="77777777" w:rsidR="005B62FC" w:rsidRPr="004F372D" w:rsidRDefault="005B62FC" w:rsidP="005B62FC">
      <w:pPr>
        <w:rPr>
          <w:rFonts w:ascii="楷体_GB2312" w:eastAsia="楷体_GB2312"/>
        </w:rPr>
      </w:pPr>
    </w:p>
    <w:p w14:paraId="5124F3B8" w14:textId="77777777" w:rsidR="005B62FC" w:rsidRPr="004F372D" w:rsidRDefault="005B62FC" w:rsidP="005B62FC">
      <w:pPr>
        <w:rPr>
          <w:rFonts w:ascii="楷体_GB2312" w:eastAsia="楷体_GB2312"/>
        </w:rPr>
      </w:pPr>
    </w:p>
    <w:p w14:paraId="11A6BC27" w14:textId="77777777" w:rsidR="005B62FC" w:rsidRPr="004F372D" w:rsidRDefault="005B62FC" w:rsidP="005B62FC">
      <w:pPr>
        <w:rPr>
          <w:rFonts w:ascii="楷体_GB2312" w:eastAsia="楷体_GB2312"/>
        </w:rPr>
      </w:pPr>
    </w:p>
    <w:p w14:paraId="448CE3A2" w14:textId="77777777" w:rsidR="005B62FC" w:rsidRPr="004F372D" w:rsidRDefault="005B62FC" w:rsidP="005B62FC">
      <w:pPr>
        <w:rPr>
          <w:rFonts w:ascii="楷体_GB2312" w:eastAsia="楷体_GB2312"/>
        </w:rPr>
      </w:pPr>
    </w:p>
    <w:p w14:paraId="6C0591EB" w14:textId="77777777" w:rsidR="005B62FC" w:rsidRPr="004F372D" w:rsidRDefault="005B62FC" w:rsidP="005B62FC">
      <w:pPr>
        <w:rPr>
          <w:rFonts w:ascii="楷体_GB2312" w:eastAsia="楷体_GB2312"/>
        </w:rPr>
      </w:pPr>
    </w:p>
    <w:p w14:paraId="2CBBDCEF" w14:textId="77777777" w:rsidR="005B62FC" w:rsidRPr="004F372D" w:rsidRDefault="005B62FC" w:rsidP="005B62FC">
      <w:pPr>
        <w:rPr>
          <w:rFonts w:ascii="楷体_GB2312" w:eastAsia="楷体_GB2312"/>
        </w:rPr>
      </w:pPr>
    </w:p>
    <w:p w14:paraId="3E177A57" w14:textId="77777777" w:rsidR="005B62FC" w:rsidRPr="004F372D" w:rsidRDefault="005B62FC" w:rsidP="005B62FC">
      <w:pPr>
        <w:rPr>
          <w:rFonts w:ascii="楷体_GB2312" w:eastAsia="楷体_GB2312"/>
        </w:rPr>
      </w:pPr>
    </w:p>
    <w:p w14:paraId="25BD3A51" w14:textId="77777777" w:rsidR="005B62FC" w:rsidRDefault="005B62FC" w:rsidP="005B62FC">
      <w:pPr>
        <w:jc w:val="center"/>
        <w:rPr>
          <w:rFonts w:ascii="楷体_GB2312" w:eastAsia="楷体_GB2312"/>
          <w:b/>
          <w:sz w:val="52"/>
        </w:rPr>
      </w:pPr>
      <w:r>
        <w:rPr>
          <w:rFonts w:ascii="楷体_GB2312" w:eastAsia="楷体_GB2312" w:hint="eastAsia"/>
          <w:b/>
          <w:sz w:val="52"/>
        </w:rPr>
        <w:t>互联</w:t>
      </w:r>
      <w:r>
        <w:rPr>
          <w:rFonts w:ascii="楷体_GB2312" w:eastAsia="楷体_GB2312"/>
          <w:b/>
          <w:sz w:val="52"/>
        </w:rPr>
        <w:t>网渠道</w:t>
      </w:r>
    </w:p>
    <w:p w14:paraId="6772FFAD" w14:textId="77777777" w:rsidR="005B62FC" w:rsidRPr="004F372D" w:rsidRDefault="008F1D06" w:rsidP="005B62FC">
      <w:pPr>
        <w:jc w:val="center"/>
        <w:rPr>
          <w:rFonts w:ascii="楷体_GB2312" w:eastAsia="楷体_GB2312"/>
          <w:b/>
          <w:sz w:val="52"/>
        </w:rPr>
      </w:pPr>
      <w:r>
        <w:rPr>
          <w:rFonts w:ascii="楷体_GB2312" w:eastAsia="楷体_GB2312" w:hint="eastAsia"/>
          <w:b/>
          <w:sz w:val="52"/>
        </w:rPr>
        <w:t>功能</w:t>
      </w:r>
      <w:r w:rsidR="005B62FC" w:rsidRPr="004F372D">
        <w:rPr>
          <w:rFonts w:ascii="楷体_GB2312" w:eastAsia="楷体_GB2312" w:hint="eastAsia"/>
          <w:b/>
          <w:sz w:val="52"/>
        </w:rPr>
        <w:t>设计说明书</w:t>
      </w:r>
    </w:p>
    <w:p w14:paraId="41C79046" w14:textId="77777777" w:rsidR="005B62FC" w:rsidRPr="004F372D" w:rsidRDefault="005B62FC" w:rsidP="005B62FC">
      <w:pPr>
        <w:jc w:val="center"/>
        <w:rPr>
          <w:rFonts w:ascii="楷体_GB2312" w:eastAsia="楷体_GB2312"/>
          <w:b/>
          <w:sz w:val="44"/>
          <w:szCs w:val="44"/>
        </w:rPr>
      </w:pPr>
    </w:p>
    <w:p w14:paraId="1FF6B402" w14:textId="77777777" w:rsidR="005B62FC" w:rsidRPr="004F372D" w:rsidRDefault="005B62FC" w:rsidP="005B62FC">
      <w:pPr>
        <w:jc w:val="center"/>
        <w:rPr>
          <w:rFonts w:ascii="楷体_GB2312" w:eastAsia="楷体_GB2312"/>
          <w:b/>
          <w:sz w:val="52"/>
        </w:rPr>
      </w:pPr>
    </w:p>
    <w:p w14:paraId="56647DC0" w14:textId="77777777" w:rsidR="005B62FC" w:rsidRDefault="005B62FC" w:rsidP="005B62FC">
      <w:pPr>
        <w:jc w:val="center"/>
        <w:rPr>
          <w:rFonts w:ascii="楷体_GB2312" w:eastAsia="楷体_GB2312"/>
          <w:b/>
          <w:bCs/>
          <w:sz w:val="32"/>
        </w:rPr>
      </w:pPr>
    </w:p>
    <w:p w14:paraId="68392476" w14:textId="77777777" w:rsidR="005B62FC" w:rsidRDefault="005B62FC" w:rsidP="005B62FC">
      <w:pPr>
        <w:jc w:val="center"/>
        <w:rPr>
          <w:rFonts w:ascii="楷体_GB2312" w:eastAsia="楷体_GB2312"/>
          <w:b/>
          <w:bCs/>
          <w:sz w:val="32"/>
        </w:rPr>
      </w:pPr>
    </w:p>
    <w:p w14:paraId="7338AA6A" w14:textId="77777777" w:rsidR="005B62FC" w:rsidRDefault="005B62FC" w:rsidP="005B62FC">
      <w:pPr>
        <w:jc w:val="center"/>
        <w:rPr>
          <w:rFonts w:ascii="楷体_GB2312" w:eastAsia="楷体_GB2312"/>
          <w:b/>
          <w:bCs/>
          <w:sz w:val="32"/>
        </w:rPr>
      </w:pPr>
    </w:p>
    <w:p w14:paraId="5FEEA5C2" w14:textId="77777777" w:rsidR="005B62FC" w:rsidRPr="004F372D" w:rsidRDefault="005B62FC" w:rsidP="005B62FC">
      <w:pPr>
        <w:jc w:val="center"/>
        <w:rPr>
          <w:rFonts w:ascii="楷体_GB2312" w:eastAsia="楷体_GB2312"/>
          <w:b/>
          <w:bCs/>
          <w:sz w:val="32"/>
        </w:rPr>
      </w:pPr>
    </w:p>
    <w:p w14:paraId="6159EA0D" w14:textId="77777777" w:rsidR="005B62FC" w:rsidRPr="004F372D" w:rsidRDefault="005B62FC" w:rsidP="005B62FC">
      <w:pPr>
        <w:jc w:val="center"/>
        <w:rPr>
          <w:rFonts w:ascii="楷体_GB2312" w:eastAsia="楷体_GB2312"/>
          <w:b/>
          <w:bCs/>
          <w:sz w:val="32"/>
        </w:rPr>
      </w:pPr>
      <w:r w:rsidRPr="004F372D">
        <w:rPr>
          <w:rFonts w:ascii="楷体_GB2312" w:eastAsia="楷体_GB2312" w:hint="eastAsia"/>
          <w:b/>
          <w:bCs/>
          <w:sz w:val="32"/>
        </w:rPr>
        <w:t>20</w:t>
      </w:r>
      <w:r>
        <w:rPr>
          <w:rFonts w:ascii="楷体_GB2312" w:eastAsia="楷体_GB2312" w:hint="eastAsia"/>
          <w:b/>
          <w:bCs/>
          <w:sz w:val="32"/>
        </w:rPr>
        <w:t>1</w:t>
      </w:r>
      <w:r>
        <w:rPr>
          <w:rFonts w:ascii="楷体_GB2312" w:eastAsia="楷体_GB2312"/>
          <w:b/>
          <w:bCs/>
          <w:sz w:val="32"/>
        </w:rPr>
        <w:t>7</w:t>
      </w:r>
      <w:r w:rsidRPr="004F372D">
        <w:rPr>
          <w:rFonts w:ascii="楷体_GB2312" w:eastAsia="楷体_GB2312" w:hint="eastAsia"/>
          <w:b/>
          <w:bCs/>
          <w:sz w:val="32"/>
        </w:rPr>
        <w:t>年</w:t>
      </w:r>
      <w:r>
        <w:rPr>
          <w:rFonts w:ascii="楷体_GB2312" w:eastAsia="楷体_GB2312"/>
          <w:b/>
          <w:bCs/>
          <w:sz w:val="32"/>
        </w:rPr>
        <w:t>6</w:t>
      </w:r>
      <w:r w:rsidRPr="004F372D">
        <w:rPr>
          <w:rFonts w:ascii="楷体_GB2312" w:eastAsia="楷体_GB2312" w:hint="eastAsia"/>
          <w:b/>
          <w:bCs/>
          <w:sz w:val="32"/>
        </w:rPr>
        <w:t>月</w:t>
      </w:r>
    </w:p>
    <w:p w14:paraId="5174E81D" w14:textId="77777777" w:rsidR="005B62FC" w:rsidRPr="004F372D" w:rsidRDefault="005B62FC" w:rsidP="005B62FC">
      <w:pPr>
        <w:pStyle w:val="a8"/>
        <w:jc w:val="center"/>
        <w:rPr>
          <w:rFonts w:ascii="楷体_GB2312" w:eastAsia="楷体_GB2312"/>
          <w:b/>
          <w:sz w:val="28"/>
          <w:szCs w:val="28"/>
          <w:lang w:eastAsia="zh-CN"/>
        </w:rPr>
      </w:pPr>
      <w:r w:rsidRPr="004F372D">
        <w:rPr>
          <w:rFonts w:ascii="楷体_GB2312" w:eastAsia="楷体_GB2312" w:hint="eastAsia"/>
          <w:b/>
          <w:bCs/>
          <w:sz w:val="32"/>
          <w:lang w:eastAsia="zh-CN"/>
        </w:rPr>
        <w:br w:type="page"/>
      </w:r>
      <w:r w:rsidRPr="004F372D">
        <w:rPr>
          <w:rFonts w:ascii="楷体_GB2312" w:eastAsia="楷体_GB2312" w:hint="eastAsia"/>
          <w:b/>
          <w:sz w:val="28"/>
          <w:szCs w:val="28"/>
          <w:lang w:eastAsia="zh-CN"/>
        </w:rPr>
        <w:lastRenderedPageBreak/>
        <w:t>修改记录</w:t>
      </w:r>
    </w:p>
    <w:tbl>
      <w:tblPr>
        <w:tblW w:w="81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620"/>
        <w:gridCol w:w="2880"/>
        <w:gridCol w:w="900"/>
        <w:gridCol w:w="1080"/>
        <w:gridCol w:w="900"/>
      </w:tblGrid>
      <w:tr w:rsidR="005B62FC" w:rsidRPr="004F372D" w14:paraId="6824E625" w14:textId="77777777" w:rsidTr="005B62FC">
        <w:trPr>
          <w:trHeight w:val="326"/>
        </w:trPr>
        <w:tc>
          <w:tcPr>
            <w:tcW w:w="720" w:type="dxa"/>
            <w:vAlign w:val="bottom"/>
          </w:tcPr>
          <w:p w14:paraId="0CF96FE3" w14:textId="77777777" w:rsidR="005B62FC" w:rsidRPr="004F372D" w:rsidRDefault="005B62FC" w:rsidP="00774F36">
            <w:pPr>
              <w:rPr>
                <w:rFonts w:ascii="楷体_GB2312" w:eastAsia="楷体_GB2312"/>
                <w:b/>
                <w:sz w:val="24"/>
              </w:rPr>
            </w:pPr>
            <w:r w:rsidRPr="004F372D">
              <w:rPr>
                <w:rFonts w:ascii="楷体_GB2312" w:eastAsia="楷体_GB2312" w:hint="eastAsia"/>
                <w:b/>
                <w:sz w:val="24"/>
              </w:rPr>
              <w:t>编号</w:t>
            </w:r>
          </w:p>
        </w:tc>
        <w:tc>
          <w:tcPr>
            <w:tcW w:w="1620" w:type="dxa"/>
            <w:vAlign w:val="bottom"/>
          </w:tcPr>
          <w:p w14:paraId="584618A7" w14:textId="77777777" w:rsidR="005B62FC" w:rsidRPr="004F372D" w:rsidRDefault="005B62FC" w:rsidP="00774F36">
            <w:pPr>
              <w:rPr>
                <w:rFonts w:ascii="楷体_GB2312" w:eastAsia="楷体_GB2312"/>
                <w:b/>
                <w:sz w:val="24"/>
              </w:rPr>
            </w:pPr>
            <w:r w:rsidRPr="004F372D">
              <w:rPr>
                <w:rFonts w:ascii="楷体_GB2312" w:eastAsia="楷体_GB2312" w:hint="eastAsia"/>
                <w:b/>
                <w:sz w:val="24"/>
              </w:rPr>
              <w:t>日期</w:t>
            </w:r>
          </w:p>
        </w:tc>
        <w:tc>
          <w:tcPr>
            <w:tcW w:w="2880" w:type="dxa"/>
            <w:vAlign w:val="bottom"/>
          </w:tcPr>
          <w:p w14:paraId="142C998F" w14:textId="77777777" w:rsidR="005B62FC" w:rsidRPr="004F372D" w:rsidRDefault="005B62FC" w:rsidP="00774F36">
            <w:pPr>
              <w:rPr>
                <w:rFonts w:ascii="楷体_GB2312" w:eastAsia="楷体_GB2312"/>
                <w:b/>
                <w:sz w:val="24"/>
              </w:rPr>
            </w:pPr>
            <w:r w:rsidRPr="004F372D">
              <w:rPr>
                <w:rFonts w:ascii="楷体_GB2312" w:eastAsia="楷体_GB2312" w:hint="eastAsia"/>
                <w:b/>
                <w:sz w:val="24"/>
              </w:rPr>
              <w:t>描述</w:t>
            </w:r>
          </w:p>
        </w:tc>
        <w:tc>
          <w:tcPr>
            <w:tcW w:w="900" w:type="dxa"/>
            <w:vAlign w:val="bottom"/>
          </w:tcPr>
          <w:p w14:paraId="0E0BC317" w14:textId="77777777" w:rsidR="005B62FC" w:rsidRPr="004F372D" w:rsidRDefault="005B62FC" w:rsidP="00774F36">
            <w:pPr>
              <w:rPr>
                <w:rFonts w:ascii="楷体_GB2312" w:eastAsia="楷体_GB2312"/>
                <w:b/>
                <w:sz w:val="24"/>
              </w:rPr>
            </w:pPr>
            <w:r w:rsidRPr="004F372D">
              <w:rPr>
                <w:rFonts w:ascii="楷体_GB2312" w:eastAsia="楷体_GB2312" w:hint="eastAsia"/>
                <w:b/>
                <w:sz w:val="24"/>
              </w:rPr>
              <w:t>版本</w:t>
            </w:r>
          </w:p>
        </w:tc>
        <w:tc>
          <w:tcPr>
            <w:tcW w:w="1080" w:type="dxa"/>
            <w:vAlign w:val="bottom"/>
          </w:tcPr>
          <w:p w14:paraId="74480F69" w14:textId="77777777" w:rsidR="005B62FC" w:rsidRPr="004F372D" w:rsidRDefault="005B62FC" w:rsidP="00774F36">
            <w:pPr>
              <w:rPr>
                <w:rFonts w:ascii="楷体_GB2312" w:eastAsia="楷体_GB2312"/>
                <w:b/>
                <w:sz w:val="24"/>
              </w:rPr>
            </w:pPr>
            <w:r w:rsidRPr="004F372D">
              <w:rPr>
                <w:rFonts w:ascii="楷体_GB2312" w:eastAsia="楷体_GB2312" w:hint="eastAsia"/>
                <w:b/>
                <w:sz w:val="24"/>
              </w:rPr>
              <w:t>作者</w:t>
            </w:r>
          </w:p>
        </w:tc>
        <w:tc>
          <w:tcPr>
            <w:tcW w:w="900" w:type="dxa"/>
            <w:vAlign w:val="bottom"/>
          </w:tcPr>
          <w:p w14:paraId="0B8428FB" w14:textId="77777777" w:rsidR="005B62FC" w:rsidRPr="004F372D" w:rsidRDefault="005B62FC" w:rsidP="00774F36">
            <w:pPr>
              <w:rPr>
                <w:rFonts w:ascii="楷体_GB2312" w:eastAsia="楷体_GB2312"/>
                <w:b/>
                <w:sz w:val="24"/>
              </w:rPr>
            </w:pPr>
            <w:r w:rsidRPr="004F372D">
              <w:rPr>
                <w:rFonts w:ascii="楷体_GB2312" w:eastAsia="楷体_GB2312" w:hint="eastAsia"/>
                <w:b/>
                <w:sz w:val="24"/>
              </w:rPr>
              <w:t>审核</w:t>
            </w:r>
          </w:p>
        </w:tc>
      </w:tr>
      <w:tr w:rsidR="005B62FC" w:rsidRPr="004F372D" w14:paraId="5E9E1A51" w14:textId="77777777" w:rsidTr="005B62FC">
        <w:trPr>
          <w:trHeight w:val="316"/>
        </w:trPr>
        <w:tc>
          <w:tcPr>
            <w:tcW w:w="720" w:type="dxa"/>
            <w:vAlign w:val="center"/>
          </w:tcPr>
          <w:p w14:paraId="6A9E05C9" w14:textId="77777777" w:rsidR="005B62FC" w:rsidRPr="004F372D" w:rsidRDefault="005B62FC" w:rsidP="00774F36">
            <w:pPr>
              <w:rPr>
                <w:rFonts w:ascii="楷体_GB2312" w:eastAsia="楷体_GB2312"/>
                <w:sz w:val="24"/>
              </w:rPr>
            </w:pPr>
            <w:r w:rsidRPr="004F372D">
              <w:rPr>
                <w:rFonts w:ascii="楷体_GB2312" w:eastAsia="楷体_GB2312" w:hint="eastAsia"/>
                <w:sz w:val="24"/>
              </w:rPr>
              <w:t>1</w:t>
            </w:r>
          </w:p>
        </w:tc>
        <w:tc>
          <w:tcPr>
            <w:tcW w:w="1620" w:type="dxa"/>
            <w:vAlign w:val="center"/>
          </w:tcPr>
          <w:p w14:paraId="4B50E2E2" w14:textId="77777777" w:rsidR="005B62FC" w:rsidRPr="004F372D" w:rsidRDefault="005B62FC" w:rsidP="005B62FC">
            <w:pPr>
              <w:rPr>
                <w:rFonts w:ascii="楷体_GB2312" w:eastAsia="楷体_GB2312"/>
                <w:sz w:val="24"/>
              </w:rPr>
            </w:pPr>
            <w:r>
              <w:rPr>
                <w:rFonts w:ascii="楷体_GB2312" w:eastAsia="楷体_GB2312"/>
                <w:sz w:val="24"/>
              </w:rPr>
              <w:t>20</w:t>
            </w:r>
            <w:r>
              <w:rPr>
                <w:rFonts w:ascii="楷体_GB2312" w:eastAsia="楷体_GB2312" w:hint="eastAsia"/>
                <w:sz w:val="24"/>
              </w:rPr>
              <w:t>1</w:t>
            </w:r>
            <w:r>
              <w:rPr>
                <w:rFonts w:ascii="楷体_GB2312" w:eastAsia="楷体_GB2312"/>
                <w:sz w:val="24"/>
              </w:rPr>
              <w:t>7-</w:t>
            </w:r>
            <w:r>
              <w:rPr>
                <w:rFonts w:ascii="楷体_GB2312" w:eastAsia="楷体_GB2312" w:hint="eastAsia"/>
                <w:sz w:val="24"/>
              </w:rPr>
              <w:t>06</w:t>
            </w:r>
            <w:r>
              <w:rPr>
                <w:rFonts w:ascii="楷体_GB2312" w:eastAsia="楷体_GB2312"/>
                <w:sz w:val="24"/>
              </w:rPr>
              <w:t>-04</w:t>
            </w:r>
          </w:p>
        </w:tc>
        <w:tc>
          <w:tcPr>
            <w:tcW w:w="2880" w:type="dxa"/>
            <w:vAlign w:val="center"/>
          </w:tcPr>
          <w:p w14:paraId="791CE365" w14:textId="77777777" w:rsidR="005B62FC" w:rsidRPr="004F372D" w:rsidRDefault="005B62FC" w:rsidP="00774F36">
            <w:pPr>
              <w:rPr>
                <w:rFonts w:ascii="楷体_GB2312" w:eastAsia="楷体_GB2312"/>
                <w:sz w:val="24"/>
              </w:rPr>
            </w:pPr>
            <w:r>
              <w:rPr>
                <w:rFonts w:ascii="楷体_GB2312" w:eastAsia="楷体_GB2312" w:hint="eastAsia"/>
                <w:sz w:val="24"/>
              </w:rPr>
              <w:t>初稿</w:t>
            </w:r>
          </w:p>
        </w:tc>
        <w:tc>
          <w:tcPr>
            <w:tcW w:w="900" w:type="dxa"/>
            <w:vAlign w:val="center"/>
          </w:tcPr>
          <w:p w14:paraId="644C9E16" w14:textId="77777777" w:rsidR="005B62FC" w:rsidRPr="004F372D" w:rsidRDefault="005B62FC" w:rsidP="005B62FC">
            <w:pPr>
              <w:rPr>
                <w:rFonts w:ascii="楷体_GB2312" w:eastAsia="楷体_GB2312"/>
                <w:sz w:val="24"/>
              </w:rPr>
            </w:pPr>
            <w:r>
              <w:rPr>
                <w:rFonts w:ascii="楷体_GB2312" w:eastAsia="楷体_GB2312" w:hint="eastAsia"/>
                <w:sz w:val="24"/>
              </w:rPr>
              <w:t>1.0</w:t>
            </w:r>
          </w:p>
        </w:tc>
        <w:tc>
          <w:tcPr>
            <w:tcW w:w="1080" w:type="dxa"/>
            <w:vAlign w:val="center"/>
          </w:tcPr>
          <w:p w14:paraId="6A59B0B2" w14:textId="77777777" w:rsidR="005B62FC" w:rsidRPr="004F372D" w:rsidRDefault="005B62FC"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0DDC7C6D" w14:textId="77777777" w:rsidR="005B62FC" w:rsidRPr="004F372D" w:rsidRDefault="005B62FC" w:rsidP="00774F36">
            <w:pPr>
              <w:rPr>
                <w:rFonts w:ascii="楷体_GB2312" w:eastAsia="楷体_GB2312"/>
                <w:sz w:val="24"/>
              </w:rPr>
            </w:pPr>
          </w:p>
        </w:tc>
      </w:tr>
      <w:tr w:rsidR="005B62FC" w:rsidRPr="001C5415" w14:paraId="06D2E4F4" w14:textId="77777777" w:rsidTr="005B62FC">
        <w:trPr>
          <w:trHeight w:val="291"/>
        </w:trPr>
        <w:tc>
          <w:tcPr>
            <w:tcW w:w="720" w:type="dxa"/>
            <w:vAlign w:val="center"/>
          </w:tcPr>
          <w:p w14:paraId="72648285" w14:textId="77777777" w:rsidR="005B62FC" w:rsidRPr="004F372D" w:rsidRDefault="005B62FC" w:rsidP="00774F36">
            <w:pPr>
              <w:rPr>
                <w:rFonts w:ascii="楷体_GB2312" w:eastAsia="楷体_GB2312"/>
                <w:sz w:val="24"/>
              </w:rPr>
            </w:pPr>
            <w:r>
              <w:rPr>
                <w:rFonts w:ascii="楷体_GB2312" w:eastAsia="楷体_GB2312" w:hint="eastAsia"/>
                <w:sz w:val="24"/>
              </w:rPr>
              <w:t>2</w:t>
            </w:r>
          </w:p>
        </w:tc>
        <w:tc>
          <w:tcPr>
            <w:tcW w:w="1620" w:type="dxa"/>
            <w:vAlign w:val="center"/>
          </w:tcPr>
          <w:p w14:paraId="14F01424" w14:textId="77777777" w:rsidR="005B62FC" w:rsidRPr="004F372D" w:rsidRDefault="00FF5FE9" w:rsidP="00774F36">
            <w:pPr>
              <w:rPr>
                <w:rFonts w:ascii="楷体_GB2312" w:eastAsia="楷体_GB2312"/>
                <w:sz w:val="24"/>
              </w:rPr>
            </w:pPr>
            <w:r>
              <w:rPr>
                <w:rFonts w:ascii="楷体_GB2312" w:eastAsia="楷体_GB2312"/>
                <w:sz w:val="24"/>
              </w:rPr>
              <w:t>2017-06-06</w:t>
            </w:r>
          </w:p>
        </w:tc>
        <w:tc>
          <w:tcPr>
            <w:tcW w:w="2880" w:type="dxa"/>
            <w:vAlign w:val="center"/>
          </w:tcPr>
          <w:p w14:paraId="59416B3D" w14:textId="77777777" w:rsidR="005B62FC" w:rsidRPr="004F372D" w:rsidRDefault="00FF5FE9" w:rsidP="00774F36">
            <w:pPr>
              <w:rPr>
                <w:rFonts w:ascii="楷体_GB2312" w:eastAsia="楷体_GB2312"/>
                <w:sz w:val="24"/>
              </w:rPr>
            </w:pPr>
            <w:r>
              <w:rPr>
                <w:rFonts w:ascii="楷体_GB2312" w:eastAsia="楷体_GB2312" w:hint="eastAsia"/>
                <w:sz w:val="24"/>
              </w:rPr>
              <w:t>添加</w:t>
            </w:r>
            <w:r>
              <w:rPr>
                <w:rFonts w:ascii="楷体_GB2312" w:eastAsia="楷体_GB2312"/>
                <w:sz w:val="24"/>
              </w:rPr>
              <w:t>功能性需求</w:t>
            </w:r>
          </w:p>
        </w:tc>
        <w:tc>
          <w:tcPr>
            <w:tcW w:w="900" w:type="dxa"/>
            <w:vAlign w:val="center"/>
          </w:tcPr>
          <w:p w14:paraId="3DBBEBE9" w14:textId="77777777" w:rsidR="005B62FC" w:rsidRPr="004F372D" w:rsidRDefault="00FF5FE9" w:rsidP="00774F36">
            <w:pPr>
              <w:rPr>
                <w:rFonts w:ascii="楷体_GB2312" w:eastAsia="楷体_GB2312"/>
                <w:sz w:val="24"/>
              </w:rPr>
            </w:pPr>
            <w:r>
              <w:rPr>
                <w:rFonts w:ascii="楷体_GB2312" w:eastAsia="楷体_GB2312" w:hint="eastAsia"/>
                <w:sz w:val="24"/>
              </w:rPr>
              <w:t>1.01</w:t>
            </w:r>
          </w:p>
        </w:tc>
        <w:tc>
          <w:tcPr>
            <w:tcW w:w="1080" w:type="dxa"/>
            <w:vAlign w:val="center"/>
          </w:tcPr>
          <w:p w14:paraId="6D5620EF" w14:textId="77777777" w:rsidR="005B62FC" w:rsidRPr="004F372D" w:rsidRDefault="00FF5FE9"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1C3A621E" w14:textId="77777777" w:rsidR="005B62FC" w:rsidRPr="004F372D" w:rsidRDefault="005B62FC" w:rsidP="00774F36">
            <w:pPr>
              <w:rPr>
                <w:rFonts w:ascii="楷体_GB2312" w:eastAsia="楷体_GB2312"/>
                <w:sz w:val="24"/>
              </w:rPr>
            </w:pPr>
          </w:p>
        </w:tc>
      </w:tr>
      <w:tr w:rsidR="005B62FC" w:rsidRPr="001C5415" w14:paraId="3262200F" w14:textId="77777777" w:rsidTr="005B62FC">
        <w:trPr>
          <w:trHeight w:val="291"/>
        </w:trPr>
        <w:tc>
          <w:tcPr>
            <w:tcW w:w="720" w:type="dxa"/>
            <w:vAlign w:val="center"/>
          </w:tcPr>
          <w:p w14:paraId="63A62620" w14:textId="77777777" w:rsidR="005B62FC" w:rsidRPr="004F372D" w:rsidRDefault="005B62FC" w:rsidP="00774F36">
            <w:pPr>
              <w:rPr>
                <w:rFonts w:ascii="楷体_GB2312" w:eastAsia="楷体_GB2312"/>
                <w:sz w:val="24"/>
              </w:rPr>
            </w:pPr>
            <w:r>
              <w:rPr>
                <w:rFonts w:ascii="楷体_GB2312" w:eastAsia="楷体_GB2312" w:hint="eastAsia"/>
                <w:sz w:val="24"/>
              </w:rPr>
              <w:t>3</w:t>
            </w:r>
          </w:p>
        </w:tc>
        <w:tc>
          <w:tcPr>
            <w:tcW w:w="1620" w:type="dxa"/>
            <w:vAlign w:val="center"/>
          </w:tcPr>
          <w:p w14:paraId="78119062" w14:textId="77777777" w:rsidR="005B62FC" w:rsidRPr="004F372D" w:rsidRDefault="001C5415" w:rsidP="00774F36">
            <w:pPr>
              <w:rPr>
                <w:rFonts w:ascii="楷体_GB2312" w:eastAsia="楷体_GB2312"/>
                <w:sz w:val="24"/>
              </w:rPr>
            </w:pPr>
            <w:r>
              <w:rPr>
                <w:rFonts w:ascii="楷体_GB2312" w:eastAsia="楷体_GB2312"/>
                <w:sz w:val="24"/>
              </w:rPr>
              <w:t>2017-06-07</w:t>
            </w:r>
          </w:p>
        </w:tc>
        <w:tc>
          <w:tcPr>
            <w:tcW w:w="2880" w:type="dxa"/>
            <w:vAlign w:val="center"/>
          </w:tcPr>
          <w:p w14:paraId="54DCFBFB" w14:textId="77777777" w:rsidR="005B62FC" w:rsidRPr="00C3297C" w:rsidRDefault="001C5415" w:rsidP="00774F36">
            <w:pPr>
              <w:rPr>
                <w:rFonts w:ascii="楷体_GB2312" w:eastAsia="楷体_GB2312"/>
                <w:sz w:val="24"/>
              </w:rPr>
            </w:pPr>
            <w:r w:rsidRPr="00C3297C">
              <w:rPr>
                <w:rFonts w:ascii="楷体_GB2312" w:eastAsia="楷体_GB2312" w:hint="eastAsia"/>
                <w:sz w:val="24"/>
              </w:rPr>
              <w:t>添加</w:t>
            </w:r>
            <w:r w:rsidRPr="00C3297C">
              <w:rPr>
                <w:rFonts w:ascii="楷体_GB2312" w:eastAsia="楷体_GB2312"/>
                <w:sz w:val="24"/>
              </w:rPr>
              <w:t>功能</w:t>
            </w:r>
            <w:r w:rsidRPr="00C3297C">
              <w:rPr>
                <w:rFonts w:ascii="楷体_GB2312" w:eastAsia="楷体_GB2312" w:hint="eastAsia"/>
                <w:sz w:val="24"/>
              </w:rPr>
              <w:t>设计</w:t>
            </w:r>
            <w:r>
              <w:rPr>
                <w:rFonts w:ascii="楷体_GB2312" w:eastAsia="楷体_GB2312" w:hint="eastAsia"/>
                <w:sz w:val="24"/>
              </w:rPr>
              <w:t>整体</w:t>
            </w:r>
            <w:r w:rsidRPr="00C3297C">
              <w:rPr>
                <w:rFonts w:ascii="楷体_GB2312" w:eastAsia="楷体_GB2312"/>
                <w:sz w:val="24"/>
              </w:rPr>
              <w:t>框架</w:t>
            </w:r>
          </w:p>
        </w:tc>
        <w:tc>
          <w:tcPr>
            <w:tcW w:w="900" w:type="dxa"/>
            <w:vAlign w:val="center"/>
          </w:tcPr>
          <w:p w14:paraId="3CBBBA1B" w14:textId="77777777" w:rsidR="005B62FC" w:rsidRPr="005C7B86" w:rsidRDefault="001C5415" w:rsidP="00774F36">
            <w:pPr>
              <w:rPr>
                <w:rFonts w:ascii="楷体_GB2312" w:eastAsia="楷体_GB2312"/>
                <w:sz w:val="24"/>
              </w:rPr>
            </w:pPr>
            <w:r>
              <w:rPr>
                <w:rFonts w:ascii="楷体_GB2312" w:eastAsia="楷体_GB2312" w:hint="eastAsia"/>
                <w:sz w:val="24"/>
              </w:rPr>
              <w:t>1.02</w:t>
            </w:r>
          </w:p>
        </w:tc>
        <w:tc>
          <w:tcPr>
            <w:tcW w:w="1080" w:type="dxa"/>
            <w:vAlign w:val="center"/>
          </w:tcPr>
          <w:p w14:paraId="08DF6332" w14:textId="77777777" w:rsidR="005B62FC" w:rsidRPr="004F372D" w:rsidRDefault="001C5415"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7CED3047" w14:textId="77777777" w:rsidR="005B62FC" w:rsidRPr="004F372D" w:rsidRDefault="005B62FC" w:rsidP="00774F36">
            <w:pPr>
              <w:rPr>
                <w:rFonts w:ascii="楷体_GB2312" w:eastAsia="楷体_GB2312"/>
                <w:sz w:val="24"/>
              </w:rPr>
            </w:pPr>
          </w:p>
        </w:tc>
      </w:tr>
      <w:tr w:rsidR="005B62FC" w:rsidRPr="001C5415" w14:paraId="1D112B77" w14:textId="77777777" w:rsidTr="005B62FC">
        <w:trPr>
          <w:trHeight w:val="291"/>
        </w:trPr>
        <w:tc>
          <w:tcPr>
            <w:tcW w:w="720" w:type="dxa"/>
            <w:vAlign w:val="center"/>
          </w:tcPr>
          <w:p w14:paraId="7974BA7C" w14:textId="77777777" w:rsidR="005B62FC" w:rsidRPr="004F372D" w:rsidRDefault="005B62FC" w:rsidP="00774F36">
            <w:pPr>
              <w:rPr>
                <w:rFonts w:ascii="楷体_GB2312" w:eastAsia="楷体_GB2312"/>
                <w:sz w:val="24"/>
              </w:rPr>
            </w:pPr>
            <w:r>
              <w:rPr>
                <w:rFonts w:ascii="楷体_GB2312" w:eastAsia="楷体_GB2312" w:hint="eastAsia"/>
                <w:sz w:val="24"/>
              </w:rPr>
              <w:t>4</w:t>
            </w:r>
          </w:p>
        </w:tc>
        <w:tc>
          <w:tcPr>
            <w:tcW w:w="1620" w:type="dxa"/>
            <w:vAlign w:val="center"/>
          </w:tcPr>
          <w:p w14:paraId="0E231B7D" w14:textId="77777777" w:rsidR="005B62FC" w:rsidRPr="004F372D" w:rsidRDefault="002C6CF1" w:rsidP="00774F36">
            <w:pPr>
              <w:rPr>
                <w:rFonts w:ascii="楷体_GB2312" w:eastAsia="楷体_GB2312"/>
                <w:sz w:val="24"/>
              </w:rPr>
            </w:pPr>
            <w:r>
              <w:rPr>
                <w:rFonts w:ascii="楷体_GB2312" w:eastAsia="楷体_GB2312"/>
                <w:sz w:val="24"/>
              </w:rPr>
              <w:t>2017-06-11</w:t>
            </w:r>
          </w:p>
        </w:tc>
        <w:tc>
          <w:tcPr>
            <w:tcW w:w="2880" w:type="dxa"/>
            <w:vAlign w:val="center"/>
          </w:tcPr>
          <w:p w14:paraId="73E2485F" w14:textId="77777777" w:rsidR="00135046" w:rsidRPr="00C2435F" w:rsidRDefault="00135046">
            <w:pPr>
              <w:pStyle w:val="afb"/>
              <w:numPr>
                <w:ilvl w:val="0"/>
                <w:numId w:val="47"/>
              </w:numPr>
              <w:ind w:firstLineChars="0"/>
              <w:rPr>
                <w:rFonts w:ascii="楷体_GB2312" w:eastAsia="楷体_GB2312"/>
                <w:sz w:val="24"/>
              </w:rPr>
              <w:pPrChange w:id="0" w:author="wangq" w:date="2017-08-21T17:25:00Z">
                <w:pPr>
                  <w:pStyle w:val="afb"/>
                  <w:numPr>
                    <w:numId w:val="60"/>
                  </w:numPr>
                  <w:ind w:left="360" w:firstLineChars="0" w:hanging="360"/>
                </w:pPr>
              </w:pPrChange>
            </w:pPr>
            <w:r>
              <w:rPr>
                <w:rFonts w:ascii="楷体_GB2312" w:eastAsia="楷体_GB2312" w:hint="eastAsia"/>
                <w:sz w:val="24"/>
              </w:rPr>
              <w:t>整</w:t>
            </w:r>
            <w:r w:rsidRPr="00C2435F">
              <w:rPr>
                <w:rFonts w:ascii="楷体_GB2312" w:eastAsia="楷体_GB2312" w:hint="eastAsia"/>
                <w:sz w:val="24"/>
              </w:rPr>
              <w:t>合渠道人APP端功能设计</w:t>
            </w:r>
            <w:r>
              <w:rPr>
                <w:rFonts w:ascii="楷体_GB2312" w:eastAsia="楷体_GB2312" w:hint="eastAsia"/>
                <w:sz w:val="24"/>
              </w:rPr>
              <w:t>（曾</w:t>
            </w:r>
            <w:r>
              <w:rPr>
                <w:rFonts w:ascii="楷体_GB2312" w:eastAsia="楷体_GB2312"/>
                <w:sz w:val="24"/>
              </w:rPr>
              <w:t>廷）</w:t>
            </w:r>
          </w:p>
          <w:p w14:paraId="4AFF6D08" w14:textId="77777777" w:rsidR="005B62FC" w:rsidRPr="00C2435F" w:rsidRDefault="00183853">
            <w:pPr>
              <w:pStyle w:val="afb"/>
              <w:numPr>
                <w:ilvl w:val="0"/>
                <w:numId w:val="47"/>
              </w:numPr>
              <w:ind w:firstLineChars="0"/>
              <w:rPr>
                <w:rFonts w:ascii="楷体_GB2312" w:eastAsia="楷体_GB2312"/>
                <w:sz w:val="24"/>
              </w:rPr>
              <w:pPrChange w:id="1" w:author="wangq" w:date="2017-08-21T17:25:00Z">
                <w:pPr>
                  <w:pStyle w:val="afb"/>
                  <w:numPr>
                    <w:numId w:val="60"/>
                  </w:numPr>
                  <w:ind w:left="360" w:firstLineChars="0" w:hanging="360"/>
                </w:pPr>
              </w:pPrChange>
            </w:pPr>
            <w:r>
              <w:rPr>
                <w:rFonts w:ascii="楷体_GB2312" w:eastAsia="楷体_GB2312" w:hint="eastAsia"/>
                <w:sz w:val="24"/>
              </w:rPr>
              <w:t>微</w:t>
            </w:r>
            <w:r>
              <w:rPr>
                <w:rFonts w:ascii="楷体_GB2312" w:eastAsia="楷体_GB2312"/>
                <w:sz w:val="24"/>
              </w:rPr>
              <w:t>服务端</w:t>
            </w:r>
            <w:r w:rsidR="00135046">
              <w:rPr>
                <w:rFonts w:ascii="楷体_GB2312" w:eastAsia="楷体_GB2312" w:hint="eastAsia"/>
                <w:sz w:val="24"/>
              </w:rPr>
              <w:t>佣金</w:t>
            </w:r>
            <w:r w:rsidR="00135046">
              <w:rPr>
                <w:rFonts w:ascii="楷体_GB2312" w:eastAsia="楷体_GB2312"/>
                <w:sz w:val="24"/>
              </w:rPr>
              <w:t>管理相关功能设计</w:t>
            </w:r>
          </w:p>
        </w:tc>
        <w:tc>
          <w:tcPr>
            <w:tcW w:w="900" w:type="dxa"/>
            <w:vAlign w:val="center"/>
          </w:tcPr>
          <w:p w14:paraId="4406A3F2" w14:textId="77777777" w:rsidR="005B62FC" w:rsidRPr="00135046" w:rsidRDefault="00135046" w:rsidP="00774F36">
            <w:pPr>
              <w:rPr>
                <w:rFonts w:ascii="楷体_GB2312" w:eastAsia="楷体_GB2312"/>
                <w:sz w:val="24"/>
              </w:rPr>
            </w:pPr>
            <w:r>
              <w:rPr>
                <w:rFonts w:ascii="楷体_GB2312" w:eastAsia="楷体_GB2312"/>
                <w:sz w:val="24"/>
              </w:rPr>
              <w:t>1.03</w:t>
            </w:r>
          </w:p>
        </w:tc>
        <w:tc>
          <w:tcPr>
            <w:tcW w:w="1080" w:type="dxa"/>
            <w:vAlign w:val="center"/>
          </w:tcPr>
          <w:p w14:paraId="4DCC6529" w14:textId="77777777" w:rsidR="005B62FC" w:rsidRPr="004F372D" w:rsidRDefault="00135046" w:rsidP="00774F36">
            <w:pPr>
              <w:rPr>
                <w:rFonts w:ascii="楷体_GB2312" w:eastAsia="楷体_GB2312"/>
                <w:sz w:val="24"/>
              </w:rPr>
            </w:pPr>
            <w:r>
              <w:rPr>
                <w:rFonts w:ascii="楷体_GB2312" w:eastAsia="楷体_GB2312" w:hint="eastAsia"/>
                <w:sz w:val="24"/>
              </w:rPr>
              <w:t>王强</w:t>
            </w:r>
          </w:p>
        </w:tc>
        <w:tc>
          <w:tcPr>
            <w:tcW w:w="900" w:type="dxa"/>
            <w:vAlign w:val="center"/>
          </w:tcPr>
          <w:p w14:paraId="3551C577" w14:textId="77777777" w:rsidR="005B62FC" w:rsidRPr="004F372D" w:rsidRDefault="005B62FC" w:rsidP="00774F36">
            <w:pPr>
              <w:rPr>
                <w:rFonts w:ascii="楷体_GB2312" w:eastAsia="楷体_GB2312"/>
                <w:sz w:val="24"/>
              </w:rPr>
            </w:pPr>
          </w:p>
        </w:tc>
      </w:tr>
      <w:tr w:rsidR="005B62FC" w:rsidRPr="001C5415" w14:paraId="608681E8" w14:textId="77777777" w:rsidTr="005B62FC">
        <w:trPr>
          <w:trHeight w:val="291"/>
        </w:trPr>
        <w:tc>
          <w:tcPr>
            <w:tcW w:w="720" w:type="dxa"/>
            <w:vAlign w:val="center"/>
          </w:tcPr>
          <w:p w14:paraId="36BD47C7" w14:textId="77777777" w:rsidR="005B62FC" w:rsidRPr="004F372D" w:rsidRDefault="005B62FC" w:rsidP="00774F36">
            <w:pPr>
              <w:rPr>
                <w:rFonts w:ascii="楷体_GB2312" w:eastAsia="楷体_GB2312"/>
                <w:sz w:val="24"/>
              </w:rPr>
            </w:pPr>
            <w:r>
              <w:rPr>
                <w:rFonts w:ascii="楷体_GB2312" w:eastAsia="楷体_GB2312" w:hint="eastAsia"/>
                <w:sz w:val="24"/>
              </w:rPr>
              <w:t>5</w:t>
            </w:r>
          </w:p>
        </w:tc>
        <w:tc>
          <w:tcPr>
            <w:tcW w:w="1620" w:type="dxa"/>
            <w:vAlign w:val="center"/>
          </w:tcPr>
          <w:p w14:paraId="16776514" w14:textId="77777777" w:rsidR="005B62FC" w:rsidRPr="004F372D" w:rsidRDefault="00392BFA" w:rsidP="00774F36">
            <w:pPr>
              <w:rPr>
                <w:rFonts w:ascii="楷体_GB2312" w:eastAsia="楷体_GB2312"/>
                <w:sz w:val="24"/>
              </w:rPr>
            </w:pPr>
            <w:r>
              <w:rPr>
                <w:rFonts w:ascii="楷体_GB2312" w:eastAsia="楷体_GB2312"/>
                <w:sz w:val="24"/>
              </w:rPr>
              <w:t>2017-06-14</w:t>
            </w:r>
          </w:p>
        </w:tc>
        <w:tc>
          <w:tcPr>
            <w:tcW w:w="2880" w:type="dxa"/>
            <w:vAlign w:val="center"/>
          </w:tcPr>
          <w:p w14:paraId="7D6D6430" w14:textId="77777777" w:rsidR="005B62FC" w:rsidRPr="00BF6BAD" w:rsidRDefault="00392BFA">
            <w:pPr>
              <w:pStyle w:val="afb"/>
              <w:numPr>
                <w:ilvl w:val="0"/>
                <w:numId w:val="60"/>
              </w:numPr>
              <w:ind w:firstLineChars="0"/>
              <w:rPr>
                <w:rFonts w:ascii="楷体_GB2312" w:eastAsia="楷体_GB2312"/>
                <w:sz w:val="24"/>
              </w:rPr>
              <w:pPrChange w:id="2" w:author="wangq" w:date="2017-08-21T17:25:00Z">
                <w:pPr>
                  <w:pStyle w:val="afb"/>
                  <w:numPr>
                    <w:numId w:val="74"/>
                  </w:numPr>
                  <w:ind w:left="1260" w:firstLineChars="0" w:hanging="360"/>
                </w:pPr>
              </w:pPrChange>
            </w:pPr>
            <w:r w:rsidRPr="00BF6BAD">
              <w:rPr>
                <w:rFonts w:ascii="楷体_GB2312" w:eastAsia="楷体_GB2312"/>
                <w:sz w:val="24"/>
              </w:rPr>
              <w:t>调整服务端佣金管理功能设计</w:t>
            </w:r>
          </w:p>
          <w:p w14:paraId="68A980EB" w14:textId="77777777" w:rsidR="00392BFA" w:rsidRDefault="00392BFA">
            <w:pPr>
              <w:pStyle w:val="afb"/>
              <w:numPr>
                <w:ilvl w:val="0"/>
                <w:numId w:val="60"/>
              </w:numPr>
              <w:ind w:firstLineChars="0"/>
              <w:rPr>
                <w:rFonts w:ascii="楷体_GB2312" w:eastAsia="楷体_GB2312"/>
                <w:sz w:val="24"/>
              </w:rPr>
              <w:pPrChange w:id="3" w:author="wangq" w:date="2017-08-21T17:25:00Z">
                <w:pPr>
                  <w:pStyle w:val="afb"/>
                  <w:numPr>
                    <w:numId w:val="74"/>
                  </w:numPr>
                  <w:ind w:left="1260" w:firstLineChars="0" w:hanging="360"/>
                </w:pPr>
              </w:pPrChange>
            </w:pPr>
            <w:r>
              <w:rPr>
                <w:rFonts w:ascii="楷体_GB2312" w:eastAsia="楷体_GB2312" w:hint="eastAsia"/>
                <w:sz w:val="24"/>
              </w:rPr>
              <w:t>新</w:t>
            </w:r>
            <w:r>
              <w:rPr>
                <w:rFonts w:ascii="楷体_GB2312" w:eastAsia="楷体_GB2312"/>
                <w:sz w:val="24"/>
              </w:rPr>
              <w:t>增</w:t>
            </w:r>
            <w:r>
              <w:rPr>
                <w:rFonts w:ascii="楷体_GB2312" w:eastAsia="楷体_GB2312" w:hint="eastAsia"/>
                <w:sz w:val="24"/>
              </w:rPr>
              <w:t>业务</w:t>
            </w:r>
            <w:r>
              <w:rPr>
                <w:rFonts w:ascii="楷体_GB2312" w:eastAsia="楷体_GB2312"/>
                <w:sz w:val="24"/>
              </w:rPr>
              <w:t>管理端佣金管理功能设计</w:t>
            </w:r>
          </w:p>
          <w:p w14:paraId="49C39E66" w14:textId="75DB0FEB" w:rsidR="001B1863" w:rsidRDefault="00052773">
            <w:pPr>
              <w:pStyle w:val="afb"/>
              <w:numPr>
                <w:ilvl w:val="0"/>
                <w:numId w:val="60"/>
              </w:numPr>
              <w:ind w:firstLineChars="0"/>
              <w:rPr>
                <w:rFonts w:ascii="楷体_GB2312" w:eastAsia="楷体_GB2312"/>
                <w:sz w:val="24"/>
              </w:rPr>
              <w:pPrChange w:id="4" w:author="wangq" w:date="2017-08-21T17:25:00Z">
                <w:pPr>
                  <w:pStyle w:val="afb"/>
                  <w:numPr>
                    <w:numId w:val="74"/>
                  </w:numPr>
                  <w:ind w:left="1260" w:firstLineChars="0" w:hanging="360"/>
                </w:pPr>
              </w:pPrChange>
            </w:pPr>
            <w:r>
              <w:rPr>
                <w:rFonts w:ascii="楷体_GB2312" w:eastAsia="楷体_GB2312" w:hint="eastAsia"/>
                <w:sz w:val="24"/>
              </w:rPr>
              <w:t>整合</w:t>
            </w:r>
            <w:r w:rsidR="001B1863">
              <w:rPr>
                <w:rFonts w:ascii="楷体_GB2312" w:eastAsia="楷体_GB2312" w:hint="eastAsia"/>
                <w:sz w:val="24"/>
              </w:rPr>
              <w:t>微服务</w:t>
            </w:r>
            <w:r w:rsidR="001B1863">
              <w:rPr>
                <w:rFonts w:ascii="楷体_GB2312" w:eastAsia="楷体_GB2312"/>
                <w:sz w:val="24"/>
              </w:rPr>
              <w:t>的</w:t>
            </w:r>
            <w:r w:rsidR="001B1863">
              <w:rPr>
                <w:rFonts w:ascii="楷体_GB2312" w:eastAsia="楷体_GB2312" w:hint="eastAsia"/>
                <w:sz w:val="24"/>
              </w:rPr>
              <w:t>用户</w:t>
            </w:r>
            <w:r w:rsidR="001B1863">
              <w:rPr>
                <w:rFonts w:ascii="楷体_GB2312" w:eastAsia="楷体_GB2312"/>
                <w:sz w:val="24"/>
              </w:rPr>
              <w:t>管理</w:t>
            </w:r>
            <w:r>
              <w:rPr>
                <w:rFonts w:ascii="楷体_GB2312" w:eastAsia="楷体_GB2312" w:hint="eastAsia"/>
                <w:sz w:val="24"/>
              </w:rPr>
              <w:t>（</w:t>
            </w:r>
            <w:r>
              <w:rPr>
                <w:rFonts w:ascii="楷体_GB2312" w:eastAsia="楷体_GB2312"/>
                <w:sz w:val="24"/>
              </w:rPr>
              <w:t>张小虎）</w:t>
            </w:r>
          </w:p>
          <w:p w14:paraId="70A07F86" w14:textId="6FFE912C" w:rsidR="001B1863" w:rsidRDefault="00052773">
            <w:pPr>
              <w:pStyle w:val="afb"/>
              <w:numPr>
                <w:ilvl w:val="0"/>
                <w:numId w:val="60"/>
              </w:numPr>
              <w:ind w:firstLineChars="0"/>
              <w:rPr>
                <w:rFonts w:ascii="楷体_GB2312" w:eastAsia="楷体_GB2312"/>
                <w:sz w:val="24"/>
              </w:rPr>
              <w:pPrChange w:id="5" w:author="wangq" w:date="2017-08-21T17:25:00Z">
                <w:pPr>
                  <w:pStyle w:val="afb"/>
                  <w:numPr>
                    <w:numId w:val="74"/>
                  </w:numPr>
                  <w:ind w:left="1260" w:firstLineChars="0" w:hanging="360"/>
                </w:pPr>
              </w:pPrChange>
            </w:pPr>
            <w:r>
              <w:rPr>
                <w:rFonts w:ascii="楷体_GB2312" w:eastAsia="楷体_GB2312" w:hint="eastAsia"/>
                <w:sz w:val="24"/>
              </w:rPr>
              <w:t>整合</w:t>
            </w:r>
            <w:r w:rsidR="001B1863">
              <w:rPr>
                <w:rFonts w:ascii="楷体_GB2312" w:eastAsia="楷体_GB2312" w:hint="eastAsia"/>
                <w:sz w:val="24"/>
              </w:rPr>
              <w:t>业务</w:t>
            </w:r>
            <w:r w:rsidR="001B1863">
              <w:rPr>
                <w:rFonts w:ascii="楷体_GB2312" w:eastAsia="楷体_GB2312"/>
                <w:sz w:val="24"/>
              </w:rPr>
              <w:t>管理</w:t>
            </w:r>
            <w:r w:rsidR="001B1863">
              <w:rPr>
                <w:rFonts w:ascii="楷体_GB2312" w:eastAsia="楷体_GB2312" w:hint="eastAsia"/>
                <w:sz w:val="24"/>
              </w:rPr>
              <w:t>端用户管理</w:t>
            </w:r>
            <w:r>
              <w:rPr>
                <w:rFonts w:ascii="楷体_GB2312" w:eastAsia="楷体_GB2312" w:hint="eastAsia"/>
                <w:sz w:val="24"/>
              </w:rPr>
              <w:t>（张</w:t>
            </w:r>
            <w:r>
              <w:rPr>
                <w:rFonts w:ascii="楷体_GB2312" w:eastAsia="楷体_GB2312"/>
                <w:sz w:val="24"/>
              </w:rPr>
              <w:t>小虎）</w:t>
            </w:r>
          </w:p>
          <w:p w14:paraId="58493B07" w14:textId="7B806BAB" w:rsidR="00392BFA" w:rsidRPr="00BF6BAD" w:rsidRDefault="001B1863">
            <w:pPr>
              <w:pStyle w:val="afb"/>
              <w:numPr>
                <w:ilvl w:val="0"/>
                <w:numId w:val="60"/>
              </w:numPr>
              <w:ind w:firstLineChars="0"/>
              <w:rPr>
                <w:rFonts w:ascii="楷体_GB2312" w:eastAsia="楷体_GB2312"/>
                <w:sz w:val="24"/>
              </w:rPr>
              <w:pPrChange w:id="6" w:author="wangq" w:date="2017-08-21T17:25:00Z">
                <w:pPr>
                  <w:pStyle w:val="afb"/>
                  <w:numPr>
                    <w:numId w:val="74"/>
                  </w:numPr>
                  <w:ind w:left="1260" w:firstLineChars="0" w:hanging="360"/>
                </w:pPr>
              </w:pPrChange>
            </w:pPr>
            <w:r>
              <w:rPr>
                <w:rFonts w:ascii="楷体_GB2312" w:eastAsia="楷体_GB2312" w:hint="eastAsia"/>
                <w:sz w:val="24"/>
              </w:rPr>
              <w:t>渠道人APP端功能设计增加流程</w:t>
            </w:r>
            <w:r>
              <w:rPr>
                <w:rFonts w:ascii="楷体_GB2312" w:eastAsia="楷体_GB2312"/>
                <w:sz w:val="24"/>
              </w:rPr>
              <w:t>图</w:t>
            </w:r>
          </w:p>
        </w:tc>
        <w:tc>
          <w:tcPr>
            <w:tcW w:w="900" w:type="dxa"/>
            <w:vAlign w:val="center"/>
          </w:tcPr>
          <w:p w14:paraId="0C6A656C" w14:textId="77777777" w:rsidR="005B62FC" w:rsidRPr="00392BFA" w:rsidRDefault="00392BFA" w:rsidP="00774F36">
            <w:pPr>
              <w:rPr>
                <w:rFonts w:ascii="楷体_GB2312" w:eastAsia="楷体_GB2312"/>
                <w:sz w:val="24"/>
              </w:rPr>
            </w:pPr>
            <w:r>
              <w:rPr>
                <w:rFonts w:ascii="楷体_GB2312" w:eastAsia="楷体_GB2312"/>
                <w:sz w:val="24"/>
              </w:rPr>
              <w:t>1.04</w:t>
            </w:r>
          </w:p>
        </w:tc>
        <w:tc>
          <w:tcPr>
            <w:tcW w:w="1080" w:type="dxa"/>
            <w:vAlign w:val="center"/>
          </w:tcPr>
          <w:p w14:paraId="68C18698" w14:textId="77777777" w:rsidR="005B62FC" w:rsidRPr="004F372D" w:rsidRDefault="00392BFA"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6355756B" w14:textId="77777777" w:rsidR="005B62FC" w:rsidRPr="004F372D" w:rsidRDefault="005B62FC" w:rsidP="00774F36">
            <w:pPr>
              <w:rPr>
                <w:rFonts w:ascii="楷体_GB2312" w:eastAsia="楷体_GB2312"/>
                <w:sz w:val="24"/>
              </w:rPr>
            </w:pPr>
          </w:p>
        </w:tc>
      </w:tr>
      <w:tr w:rsidR="005B62FC" w:rsidRPr="001C5415" w14:paraId="6868BD58" w14:textId="77777777" w:rsidTr="005B62FC">
        <w:trPr>
          <w:trHeight w:val="291"/>
        </w:trPr>
        <w:tc>
          <w:tcPr>
            <w:tcW w:w="720" w:type="dxa"/>
            <w:vAlign w:val="center"/>
          </w:tcPr>
          <w:p w14:paraId="23327AAC" w14:textId="77777777" w:rsidR="005B62FC" w:rsidRPr="004F372D" w:rsidRDefault="005B62FC" w:rsidP="00774F36">
            <w:pPr>
              <w:rPr>
                <w:rFonts w:ascii="楷体_GB2312" w:eastAsia="楷体_GB2312"/>
                <w:sz w:val="24"/>
              </w:rPr>
            </w:pPr>
            <w:r>
              <w:rPr>
                <w:rFonts w:ascii="楷体_GB2312" w:eastAsia="楷体_GB2312" w:hint="eastAsia"/>
                <w:sz w:val="24"/>
              </w:rPr>
              <w:t>6</w:t>
            </w:r>
          </w:p>
        </w:tc>
        <w:tc>
          <w:tcPr>
            <w:tcW w:w="1620" w:type="dxa"/>
            <w:vAlign w:val="center"/>
          </w:tcPr>
          <w:p w14:paraId="6298E6B5" w14:textId="4063BB10" w:rsidR="005B62FC" w:rsidRPr="004F372D" w:rsidRDefault="00052773" w:rsidP="00774F36">
            <w:pPr>
              <w:rPr>
                <w:rFonts w:ascii="楷体_GB2312" w:eastAsia="楷体_GB2312"/>
                <w:sz w:val="24"/>
              </w:rPr>
            </w:pPr>
            <w:r>
              <w:rPr>
                <w:rFonts w:ascii="楷体_GB2312" w:eastAsia="楷体_GB2312" w:hint="eastAsia"/>
                <w:sz w:val="24"/>
              </w:rPr>
              <w:t>20</w:t>
            </w:r>
            <w:r>
              <w:rPr>
                <w:rFonts w:ascii="楷体_GB2312" w:eastAsia="楷体_GB2312"/>
                <w:sz w:val="24"/>
              </w:rPr>
              <w:t>17-06-16</w:t>
            </w:r>
          </w:p>
        </w:tc>
        <w:tc>
          <w:tcPr>
            <w:tcW w:w="2880" w:type="dxa"/>
            <w:vAlign w:val="center"/>
          </w:tcPr>
          <w:p w14:paraId="17659D9F" w14:textId="6BDF5144" w:rsidR="005B62FC" w:rsidRPr="0007394A" w:rsidRDefault="00052773">
            <w:pPr>
              <w:pStyle w:val="afb"/>
              <w:numPr>
                <w:ilvl w:val="0"/>
                <w:numId w:val="128"/>
              </w:numPr>
              <w:ind w:firstLineChars="0"/>
              <w:rPr>
                <w:rFonts w:ascii="楷体_GB2312" w:eastAsia="楷体_GB2312"/>
                <w:sz w:val="24"/>
              </w:rPr>
              <w:pPrChange w:id="7" w:author="wangq" w:date="2017-08-21T17:25:00Z">
                <w:pPr>
                  <w:pStyle w:val="afb"/>
                  <w:numPr>
                    <w:numId w:val="146"/>
                  </w:numPr>
                  <w:ind w:left="1620" w:firstLineChars="0" w:hanging="360"/>
                </w:pPr>
              </w:pPrChange>
            </w:pPr>
            <w:r w:rsidRPr="0007394A">
              <w:rPr>
                <w:rFonts w:ascii="楷体_GB2312" w:eastAsia="楷体_GB2312" w:hint="eastAsia"/>
                <w:sz w:val="24"/>
              </w:rPr>
              <w:t>整合微服务中的评价管理和公共管理（唐江华）</w:t>
            </w:r>
          </w:p>
          <w:p w14:paraId="6E50467D" w14:textId="77777777" w:rsidR="00052773" w:rsidRDefault="00052773">
            <w:pPr>
              <w:pStyle w:val="afb"/>
              <w:numPr>
                <w:ilvl w:val="0"/>
                <w:numId w:val="128"/>
              </w:numPr>
              <w:ind w:firstLineChars="0"/>
              <w:rPr>
                <w:rFonts w:ascii="楷体_GB2312" w:eastAsia="楷体_GB2312"/>
                <w:sz w:val="24"/>
              </w:rPr>
              <w:pPrChange w:id="8" w:author="wangq" w:date="2017-08-21T17:25:00Z">
                <w:pPr>
                  <w:pStyle w:val="afb"/>
                  <w:numPr>
                    <w:numId w:val="146"/>
                  </w:numPr>
                  <w:ind w:left="1620" w:firstLineChars="0" w:hanging="360"/>
                </w:pPr>
              </w:pPrChange>
            </w:pPr>
            <w:r>
              <w:rPr>
                <w:rFonts w:ascii="楷体_GB2312" w:eastAsia="楷体_GB2312" w:hint="eastAsia"/>
                <w:sz w:val="24"/>
              </w:rPr>
              <w:t>渠道</w:t>
            </w:r>
            <w:r>
              <w:rPr>
                <w:rFonts w:ascii="楷体_GB2312" w:eastAsia="楷体_GB2312"/>
                <w:sz w:val="24"/>
              </w:rPr>
              <w:t>人APP</w:t>
            </w:r>
            <w:r>
              <w:rPr>
                <w:rFonts w:ascii="楷体_GB2312" w:eastAsia="楷体_GB2312" w:hint="eastAsia"/>
                <w:sz w:val="24"/>
              </w:rPr>
              <w:t>端</w:t>
            </w:r>
            <w:r>
              <w:rPr>
                <w:rFonts w:ascii="楷体_GB2312" w:eastAsia="楷体_GB2312"/>
                <w:sz w:val="24"/>
              </w:rPr>
              <w:t>功能设计调整</w:t>
            </w:r>
          </w:p>
          <w:p w14:paraId="1ED79FDF" w14:textId="687F0B60" w:rsidR="00052773" w:rsidRPr="0007394A" w:rsidRDefault="00052773">
            <w:pPr>
              <w:pStyle w:val="afb"/>
              <w:numPr>
                <w:ilvl w:val="0"/>
                <w:numId w:val="128"/>
              </w:numPr>
              <w:ind w:firstLineChars="0"/>
              <w:rPr>
                <w:rFonts w:ascii="楷体_GB2312" w:eastAsia="楷体_GB2312"/>
                <w:sz w:val="24"/>
              </w:rPr>
              <w:pPrChange w:id="9" w:author="wangq" w:date="2017-08-21T17:25:00Z">
                <w:pPr>
                  <w:pStyle w:val="afb"/>
                  <w:numPr>
                    <w:numId w:val="146"/>
                  </w:numPr>
                  <w:ind w:left="1620" w:firstLineChars="0" w:hanging="360"/>
                </w:pPr>
              </w:pPrChange>
            </w:pPr>
            <w:r>
              <w:rPr>
                <w:rFonts w:ascii="楷体_GB2312" w:eastAsia="楷体_GB2312"/>
                <w:sz w:val="24"/>
              </w:rPr>
              <w:t>业务管理端业务</w:t>
            </w:r>
            <w:r>
              <w:rPr>
                <w:rFonts w:ascii="楷体_GB2312" w:eastAsia="楷体_GB2312" w:hint="eastAsia"/>
                <w:sz w:val="24"/>
              </w:rPr>
              <w:t>管理</w:t>
            </w:r>
            <w:r>
              <w:rPr>
                <w:rFonts w:ascii="楷体_GB2312" w:eastAsia="楷体_GB2312"/>
                <w:sz w:val="24"/>
              </w:rPr>
              <w:t>功能设计</w:t>
            </w:r>
          </w:p>
        </w:tc>
        <w:tc>
          <w:tcPr>
            <w:tcW w:w="900" w:type="dxa"/>
            <w:vAlign w:val="center"/>
          </w:tcPr>
          <w:p w14:paraId="511CF9FD" w14:textId="2261A271" w:rsidR="005B62FC" w:rsidRPr="00052773" w:rsidRDefault="00052773" w:rsidP="00774F36">
            <w:pPr>
              <w:rPr>
                <w:rFonts w:ascii="楷体_GB2312" w:eastAsia="楷体_GB2312"/>
                <w:sz w:val="24"/>
              </w:rPr>
            </w:pPr>
            <w:r>
              <w:rPr>
                <w:rFonts w:ascii="楷体_GB2312" w:eastAsia="楷体_GB2312"/>
                <w:sz w:val="24"/>
              </w:rPr>
              <w:t>1.05</w:t>
            </w:r>
          </w:p>
        </w:tc>
        <w:tc>
          <w:tcPr>
            <w:tcW w:w="1080" w:type="dxa"/>
            <w:vAlign w:val="center"/>
          </w:tcPr>
          <w:p w14:paraId="5FAF3FCA" w14:textId="4F499526" w:rsidR="005B62FC" w:rsidRPr="004F372D" w:rsidRDefault="00052773"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612F2343" w14:textId="77777777" w:rsidR="005B62FC" w:rsidRPr="004F372D" w:rsidRDefault="005B62FC" w:rsidP="00774F36">
            <w:pPr>
              <w:rPr>
                <w:rFonts w:ascii="楷体_GB2312" w:eastAsia="楷体_GB2312"/>
                <w:sz w:val="24"/>
              </w:rPr>
            </w:pPr>
          </w:p>
        </w:tc>
      </w:tr>
      <w:tr w:rsidR="005B62FC" w:rsidRPr="001C5415" w14:paraId="5B541F30" w14:textId="77777777" w:rsidTr="005B62FC">
        <w:trPr>
          <w:trHeight w:val="291"/>
        </w:trPr>
        <w:tc>
          <w:tcPr>
            <w:tcW w:w="720" w:type="dxa"/>
            <w:vAlign w:val="center"/>
          </w:tcPr>
          <w:p w14:paraId="1534CA6A" w14:textId="77777777" w:rsidR="005B62FC" w:rsidRPr="004F372D" w:rsidRDefault="005B62FC" w:rsidP="00774F36">
            <w:pPr>
              <w:rPr>
                <w:rFonts w:ascii="楷体_GB2312" w:eastAsia="楷体_GB2312"/>
                <w:sz w:val="24"/>
              </w:rPr>
            </w:pPr>
            <w:r>
              <w:rPr>
                <w:rFonts w:ascii="楷体_GB2312" w:eastAsia="楷体_GB2312" w:hint="eastAsia"/>
                <w:sz w:val="24"/>
              </w:rPr>
              <w:t>7</w:t>
            </w:r>
          </w:p>
        </w:tc>
        <w:tc>
          <w:tcPr>
            <w:tcW w:w="1620" w:type="dxa"/>
            <w:vAlign w:val="center"/>
          </w:tcPr>
          <w:p w14:paraId="2545F823" w14:textId="0349F80D" w:rsidR="005B62FC" w:rsidRPr="004F372D" w:rsidRDefault="002754DF" w:rsidP="00774F36">
            <w:pPr>
              <w:rPr>
                <w:rFonts w:ascii="楷体_GB2312" w:eastAsia="楷体_GB2312"/>
                <w:sz w:val="24"/>
              </w:rPr>
            </w:pPr>
            <w:r>
              <w:rPr>
                <w:rFonts w:ascii="楷体_GB2312" w:eastAsia="楷体_GB2312"/>
                <w:sz w:val="24"/>
              </w:rPr>
              <w:t>2017-06-18</w:t>
            </w:r>
          </w:p>
        </w:tc>
        <w:tc>
          <w:tcPr>
            <w:tcW w:w="2880" w:type="dxa"/>
            <w:vAlign w:val="center"/>
          </w:tcPr>
          <w:p w14:paraId="084D0FF7" w14:textId="5882A945" w:rsidR="005B62FC" w:rsidRPr="002754DF" w:rsidRDefault="002754DF" w:rsidP="00774F36">
            <w:pPr>
              <w:rPr>
                <w:rFonts w:ascii="楷体_GB2312" w:eastAsia="楷体_GB2312"/>
                <w:sz w:val="24"/>
              </w:rPr>
            </w:pPr>
            <w:r>
              <w:rPr>
                <w:rFonts w:ascii="楷体_GB2312" w:eastAsia="楷体_GB2312" w:hint="eastAsia"/>
                <w:sz w:val="24"/>
              </w:rPr>
              <w:t>1、添加业务管理端的评价管理和公共管理</w:t>
            </w:r>
          </w:p>
        </w:tc>
        <w:tc>
          <w:tcPr>
            <w:tcW w:w="900" w:type="dxa"/>
            <w:vAlign w:val="center"/>
          </w:tcPr>
          <w:p w14:paraId="0F6A2185" w14:textId="2DA4AE73" w:rsidR="005B62FC" w:rsidRPr="004F372D" w:rsidRDefault="002754DF" w:rsidP="00774F36">
            <w:pPr>
              <w:rPr>
                <w:rFonts w:ascii="楷体_GB2312" w:eastAsia="楷体_GB2312"/>
                <w:sz w:val="24"/>
              </w:rPr>
            </w:pPr>
            <w:r>
              <w:rPr>
                <w:rFonts w:ascii="楷体_GB2312" w:eastAsia="楷体_GB2312"/>
                <w:sz w:val="24"/>
              </w:rPr>
              <w:t>1.06</w:t>
            </w:r>
          </w:p>
        </w:tc>
        <w:tc>
          <w:tcPr>
            <w:tcW w:w="1080" w:type="dxa"/>
            <w:vAlign w:val="center"/>
          </w:tcPr>
          <w:p w14:paraId="759493ED" w14:textId="21C54985" w:rsidR="005B62FC" w:rsidRPr="004F372D" w:rsidRDefault="002754DF" w:rsidP="00774F36">
            <w:pPr>
              <w:rPr>
                <w:rFonts w:ascii="楷体_GB2312" w:eastAsia="楷体_GB2312"/>
                <w:sz w:val="24"/>
              </w:rPr>
            </w:pPr>
            <w:r>
              <w:rPr>
                <w:rFonts w:ascii="楷体_GB2312" w:eastAsia="楷体_GB2312" w:hint="eastAsia"/>
                <w:sz w:val="24"/>
              </w:rPr>
              <w:t>唐江华</w:t>
            </w:r>
          </w:p>
        </w:tc>
        <w:tc>
          <w:tcPr>
            <w:tcW w:w="900" w:type="dxa"/>
            <w:vAlign w:val="center"/>
          </w:tcPr>
          <w:p w14:paraId="5FFBD62B" w14:textId="28A241B1" w:rsidR="005B62FC" w:rsidRPr="004F372D" w:rsidRDefault="002754DF" w:rsidP="00774F36">
            <w:pPr>
              <w:rPr>
                <w:rFonts w:ascii="楷体_GB2312" w:eastAsia="楷体_GB2312"/>
                <w:sz w:val="24"/>
              </w:rPr>
            </w:pPr>
            <w:r>
              <w:rPr>
                <w:rFonts w:ascii="楷体_GB2312" w:eastAsia="楷体_GB2312"/>
                <w:sz w:val="24"/>
              </w:rPr>
              <w:t>王强</w:t>
            </w:r>
          </w:p>
        </w:tc>
      </w:tr>
      <w:tr w:rsidR="005B62FC" w:rsidRPr="001C5415" w14:paraId="6F8241C8" w14:textId="77777777" w:rsidTr="005B62FC">
        <w:trPr>
          <w:trHeight w:val="291"/>
        </w:trPr>
        <w:tc>
          <w:tcPr>
            <w:tcW w:w="720" w:type="dxa"/>
            <w:vAlign w:val="center"/>
          </w:tcPr>
          <w:p w14:paraId="453D6009" w14:textId="77777777" w:rsidR="005B62FC" w:rsidRPr="004F372D" w:rsidRDefault="005B62FC" w:rsidP="00774F36">
            <w:pPr>
              <w:rPr>
                <w:rFonts w:ascii="楷体_GB2312" w:eastAsia="楷体_GB2312"/>
                <w:sz w:val="24"/>
              </w:rPr>
            </w:pPr>
            <w:r>
              <w:rPr>
                <w:rFonts w:ascii="楷体_GB2312" w:eastAsia="楷体_GB2312" w:hint="eastAsia"/>
                <w:sz w:val="24"/>
              </w:rPr>
              <w:t>8</w:t>
            </w:r>
          </w:p>
        </w:tc>
        <w:tc>
          <w:tcPr>
            <w:tcW w:w="1620" w:type="dxa"/>
            <w:vAlign w:val="center"/>
          </w:tcPr>
          <w:p w14:paraId="5E9A0CD0" w14:textId="4FC2C3B3" w:rsidR="005B62FC" w:rsidRPr="004F372D" w:rsidRDefault="005A0693" w:rsidP="00774F36">
            <w:pPr>
              <w:rPr>
                <w:rFonts w:ascii="楷体_GB2312" w:eastAsia="楷体_GB2312"/>
                <w:sz w:val="24"/>
              </w:rPr>
            </w:pPr>
            <w:r>
              <w:rPr>
                <w:rFonts w:ascii="楷体_GB2312" w:eastAsia="楷体_GB2312"/>
                <w:sz w:val="24"/>
              </w:rPr>
              <w:t>2017-06-20</w:t>
            </w:r>
          </w:p>
        </w:tc>
        <w:tc>
          <w:tcPr>
            <w:tcW w:w="2880" w:type="dxa"/>
            <w:vAlign w:val="center"/>
          </w:tcPr>
          <w:p w14:paraId="7A26057A" w14:textId="4F8AD1E9" w:rsidR="005B62FC" w:rsidRPr="00041BC9" w:rsidRDefault="005A0693">
            <w:pPr>
              <w:pStyle w:val="afb"/>
              <w:numPr>
                <w:ilvl w:val="0"/>
                <w:numId w:val="132"/>
              </w:numPr>
              <w:ind w:firstLineChars="0"/>
              <w:rPr>
                <w:rFonts w:ascii="楷体_GB2312" w:eastAsia="楷体_GB2312"/>
                <w:sz w:val="24"/>
              </w:rPr>
              <w:pPrChange w:id="10" w:author="wangq" w:date="2017-08-21T17:25:00Z">
                <w:pPr>
                  <w:pStyle w:val="afb"/>
                  <w:numPr>
                    <w:numId w:val="150"/>
                  </w:numPr>
                  <w:ind w:left="1620" w:firstLineChars="0" w:hanging="360"/>
                </w:pPr>
              </w:pPrChange>
            </w:pPr>
            <w:r w:rsidRPr="00041BC9">
              <w:rPr>
                <w:rFonts w:ascii="楷体_GB2312" w:eastAsia="楷体_GB2312" w:hint="eastAsia"/>
                <w:sz w:val="24"/>
              </w:rPr>
              <w:t>更新微服务功能设计图</w:t>
            </w:r>
          </w:p>
          <w:p w14:paraId="56EA75B5" w14:textId="16048972" w:rsidR="005A0693" w:rsidRPr="00041BC9" w:rsidRDefault="005A0693">
            <w:pPr>
              <w:pStyle w:val="afb"/>
              <w:numPr>
                <w:ilvl w:val="0"/>
                <w:numId w:val="132"/>
              </w:numPr>
              <w:ind w:firstLineChars="0"/>
              <w:rPr>
                <w:rFonts w:ascii="楷体_GB2312" w:eastAsia="楷体_GB2312"/>
                <w:sz w:val="24"/>
              </w:rPr>
              <w:pPrChange w:id="11" w:author="wangq" w:date="2017-08-21T17:25:00Z">
                <w:pPr>
                  <w:pStyle w:val="afb"/>
                  <w:numPr>
                    <w:numId w:val="150"/>
                  </w:numPr>
                  <w:ind w:left="1620" w:firstLineChars="0" w:hanging="360"/>
                </w:pPr>
              </w:pPrChange>
            </w:pPr>
            <w:r>
              <w:rPr>
                <w:rFonts w:ascii="楷体_GB2312" w:eastAsia="楷体_GB2312" w:hint="eastAsia"/>
                <w:sz w:val="24"/>
              </w:rPr>
              <w:t>微</w:t>
            </w:r>
            <w:r>
              <w:rPr>
                <w:rFonts w:ascii="楷体_GB2312" w:eastAsia="楷体_GB2312"/>
                <w:sz w:val="24"/>
              </w:rPr>
              <w:t>服务-用户管理-app</w:t>
            </w:r>
            <w:r>
              <w:rPr>
                <w:rFonts w:ascii="楷体_GB2312" w:eastAsia="楷体_GB2312" w:hint="eastAsia"/>
                <w:sz w:val="24"/>
              </w:rPr>
              <w:t>接口</w:t>
            </w:r>
            <w:r>
              <w:rPr>
                <w:rFonts w:ascii="楷体_GB2312" w:eastAsia="楷体_GB2312"/>
                <w:sz w:val="24"/>
              </w:rPr>
              <w:t>服务添加用户密码登录</w:t>
            </w:r>
          </w:p>
        </w:tc>
        <w:tc>
          <w:tcPr>
            <w:tcW w:w="900" w:type="dxa"/>
            <w:vAlign w:val="center"/>
          </w:tcPr>
          <w:p w14:paraId="7BB27B0A" w14:textId="471991DC" w:rsidR="005B62FC" w:rsidRPr="005A0693" w:rsidRDefault="005A0693" w:rsidP="00774F36">
            <w:pPr>
              <w:rPr>
                <w:rFonts w:ascii="楷体_GB2312" w:eastAsia="楷体_GB2312"/>
                <w:sz w:val="24"/>
              </w:rPr>
            </w:pPr>
            <w:r>
              <w:rPr>
                <w:rFonts w:ascii="楷体_GB2312" w:eastAsia="楷体_GB2312"/>
                <w:sz w:val="24"/>
              </w:rPr>
              <w:t>1.07</w:t>
            </w:r>
          </w:p>
        </w:tc>
        <w:tc>
          <w:tcPr>
            <w:tcW w:w="1080" w:type="dxa"/>
            <w:vAlign w:val="center"/>
          </w:tcPr>
          <w:p w14:paraId="09272A1E" w14:textId="2C563519" w:rsidR="005B62FC" w:rsidRPr="004F372D" w:rsidRDefault="005A0693"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3E878190" w14:textId="77777777" w:rsidR="005B62FC" w:rsidRPr="004F372D" w:rsidRDefault="005B62FC" w:rsidP="00774F36">
            <w:pPr>
              <w:rPr>
                <w:rFonts w:ascii="楷体_GB2312" w:eastAsia="楷体_GB2312"/>
                <w:sz w:val="24"/>
              </w:rPr>
            </w:pPr>
          </w:p>
        </w:tc>
      </w:tr>
      <w:tr w:rsidR="005B62FC" w:rsidRPr="001C5415" w14:paraId="2FB10B7E" w14:textId="77777777" w:rsidTr="005B62FC">
        <w:trPr>
          <w:trHeight w:val="291"/>
        </w:trPr>
        <w:tc>
          <w:tcPr>
            <w:tcW w:w="720" w:type="dxa"/>
            <w:vAlign w:val="center"/>
          </w:tcPr>
          <w:p w14:paraId="73229901" w14:textId="77777777" w:rsidR="005B62FC" w:rsidRPr="004F372D" w:rsidRDefault="005B62FC" w:rsidP="00774F36">
            <w:pPr>
              <w:rPr>
                <w:rFonts w:ascii="楷体_GB2312" w:eastAsia="楷体_GB2312"/>
                <w:sz w:val="24"/>
              </w:rPr>
            </w:pPr>
            <w:r>
              <w:rPr>
                <w:rFonts w:ascii="楷体_GB2312" w:eastAsia="楷体_GB2312" w:hint="eastAsia"/>
                <w:sz w:val="24"/>
              </w:rPr>
              <w:t>9</w:t>
            </w:r>
          </w:p>
        </w:tc>
        <w:tc>
          <w:tcPr>
            <w:tcW w:w="1620" w:type="dxa"/>
            <w:vAlign w:val="center"/>
          </w:tcPr>
          <w:p w14:paraId="1154A53D" w14:textId="4C6E29FB" w:rsidR="005B62FC" w:rsidRPr="004F372D" w:rsidRDefault="00F2295B" w:rsidP="00774F36">
            <w:pPr>
              <w:rPr>
                <w:rFonts w:ascii="楷体_GB2312" w:eastAsia="楷体_GB2312"/>
                <w:sz w:val="24"/>
              </w:rPr>
            </w:pPr>
            <w:r>
              <w:rPr>
                <w:rFonts w:ascii="楷体_GB2312" w:eastAsia="楷体_GB2312"/>
                <w:sz w:val="24"/>
              </w:rPr>
              <w:t>2017-06-21</w:t>
            </w:r>
          </w:p>
        </w:tc>
        <w:tc>
          <w:tcPr>
            <w:tcW w:w="2880" w:type="dxa"/>
            <w:vAlign w:val="center"/>
          </w:tcPr>
          <w:p w14:paraId="5FDD7CA8" w14:textId="6BF2B40F" w:rsidR="005B62FC" w:rsidRPr="00041BC9" w:rsidRDefault="00F2295B">
            <w:pPr>
              <w:pStyle w:val="afb"/>
              <w:numPr>
                <w:ilvl w:val="0"/>
                <w:numId w:val="134"/>
              </w:numPr>
              <w:ind w:firstLineChars="0"/>
              <w:rPr>
                <w:rFonts w:ascii="楷体_GB2312" w:eastAsia="楷体_GB2312"/>
                <w:sz w:val="24"/>
              </w:rPr>
              <w:pPrChange w:id="12" w:author="wangq" w:date="2017-08-21T17:25:00Z">
                <w:pPr>
                  <w:pStyle w:val="afb"/>
                  <w:numPr>
                    <w:numId w:val="152"/>
                  </w:numPr>
                  <w:ind w:left="1620" w:firstLineChars="0" w:hanging="360"/>
                </w:pPr>
              </w:pPrChange>
            </w:pPr>
            <w:r w:rsidRPr="00041BC9">
              <w:rPr>
                <w:rFonts w:ascii="楷体_GB2312" w:eastAsia="楷体_GB2312" w:hint="eastAsia"/>
                <w:sz w:val="24"/>
              </w:rPr>
              <w:t>增加微服务-业务管理中的产品匹配和贷款申请</w:t>
            </w:r>
          </w:p>
          <w:p w14:paraId="57819878" w14:textId="2EB8689F" w:rsidR="00F2295B" w:rsidRDefault="00F2295B">
            <w:pPr>
              <w:pStyle w:val="afb"/>
              <w:numPr>
                <w:ilvl w:val="0"/>
                <w:numId w:val="134"/>
              </w:numPr>
              <w:ind w:firstLineChars="0"/>
              <w:rPr>
                <w:rFonts w:ascii="楷体_GB2312" w:eastAsia="楷体_GB2312"/>
                <w:sz w:val="24"/>
              </w:rPr>
              <w:pPrChange w:id="13" w:author="wangq" w:date="2017-08-21T17:25:00Z">
                <w:pPr>
                  <w:pStyle w:val="afb"/>
                  <w:numPr>
                    <w:numId w:val="152"/>
                  </w:numPr>
                  <w:ind w:left="1620" w:firstLineChars="0" w:hanging="360"/>
                </w:pPr>
              </w:pPrChange>
            </w:pPr>
            <w:r>
              <w:rPr>
                <w:rFonts w:ascii="楷体_GB2312" w:eastAsia="楷体_GB2312" w:hint="eastAsia"/>
                <w:sz w:val="24"/>
              </w:rPr>
              <w:t>增加微</w:t>
            </w:r>
            <w:r>
              <w:rPr>
                <w:rFonts w:ascii="楷体_GB2312" w:eastAsia="楷体_GB2312"/>
                <w:sz w:val="24"/>
              </w:rPr>
              <w:t>服务-</w:t>
            </w:r>
            <w:r>
              <w:rPr>
                <w:rFonts w:ascii="楷体_GB2312" w:eastAsia="楷体_GB2312" w:hint="eastAsia"/>
                <w:sz w:val="24"/>
              </w:rPr>
              <w:t>用户</w:t>
            </w:r>
            <w:r>
              <w:rPr>
                <w:rFonts w:ascii="楷体_GB2312" w:eastAsia="楷体_GB2312"/>
                <w:sz w:val="24"/>
              </w:rPr>
              <w:t>管理-资金方管理</w:t>
            </w:r>
          </w:p>
          <w:p w14:paraId="7753E1F5" w14:textId="755973CD" w:rsidR="00F2295B" w:rsidRPr="00041BC9" w:rsidRDefault="00F2295B">
            <w:pPr>
              <w:pStyle w:val="afb"/>
              <w:numPr>
                <w:ilvl w:val="0"/>
                <w:numId w:val="134"/>
              </w:numPr>
              <w:ind w:firstLineChars="0"/>
              <w:rPr>
                <w:rFonts w:ascii="楷体_GB2312" w:eastAsia="楷体_GB2312"/>
                <w:sz w:val="24"/>
              </w:rPr>
              <w:pPrChange w:id="14" w:author="wangq" w:date="2017-08-21T17:25:00Z">
                <w:pPr>
                  <w:pStyle w:val="afb"/>
                  <w:numPr>
                    <w:numId w:val="152"/>
                  </w:numPr>
                  <w:ind w:left="1620" w:firstLineChars="0" w:hanging="360"/>
                </w:pPr>
              </w:pPrChange>
            </w:pPr>
            <w:r>
              <w:rPr>
                <w:rFonts w:ascii="楷体_GB2312" w:eastAsia="楷体_GB2312" w:hint="eastAsia"/>
                <w:sz w:val="24"/>
              </w:rPr>
              <w:t>调整</w:t>
            </w:r>
            <w:r>
              <w:rPr>
                <w:rFonts w:ascii="楷体_GB2312" w:eastAsia="楷体_GB2312"/>
                <w:sz w:val="24"/>
              </w:rPr>
              <w:t>冻结提现功能的位置至用户管理</w:t>
            </w:r>
          </w:p>
        </w:tc>
        <w:tc>
          <w:tcPr>
            <w:tcW w:w="900" w:type="dxa"/>
            <w:vAlign w:val="center"/>
          </w:tcPr>
          <w:p w14:paraId="68107B2C" w14:textId="629E3A03" w:rsidR="005B62FC" w:rsidRPr="00F2295B" w:rsidRDefault="00F2295B" w:rsidP="00774F36">
            <w:pPr>
              <w:rPr>
                <w:rFonts w:ascii="楷体_GB2312" w:eastAsia="楷体_GB2312"/>
                <w:sz w:val="24"/>
              </w:rPr>
            </w:pPr>
            <w:r>
              <w:rPr>
                <w:rFonts w:ascii="楷体_GB2312" w:eastAsia="楷体_GB2312"/>
                <w:sz w:val="24"/>
              </w:rPr>
              <w:t>1.08</w:t>
            </w:r>
          </w:p>
        </w:tc>
        <w:tc>
          <w:tcPr>
            <w:tcW w:w="1080" w:type="dxa"/>
            <w:vAlign w:val="center"/>
          </w:tcPr>
          <w:p w14:paraId="5B523AE6" w14:textId="72346A43" w:rsidR="005B62FC" w:rsidRPr="004F372D" w:rsidRDefault="00F2295B"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7CAA6351" w14:textId="77777777" w:rsidR="005B62FC" w:rsidRPr="004F372D" w:rsidRDefault="005B62FC" w:rsidP="00774F36">
            <w:pPr>
              <w:rPr>
                <w:rFonts w:ascii="楷体_GB2312" w:eastAsia="楷体_GB2312"/>
                <w:sz w:val="24"/>
              </w:rPr>
            </w:pPr>
          </w:p>
        </w:tc>
      </w:tr>
      <w:tr w:rsidR="005B62FC" w:rsidRPr="001C5415" w14:paraId="21722D3C" w14:textId="77777777" w:rsidTr="005B62FC">
        <w:trPr>
          <w:trHeight w:val="291"/>
        </w:trPr>
        <w:tc>
          <w:tcPr>
            <w:tcW w:w="720" w:type="dxa"/>
            <w:vAlign w:val="center"/>
          </w:tcPr>
          <w:p w14:paraId="3612BE5C" w14:textId="77777777" w:rsidR="005B62FC" w:rsidRPr="004F372D" w:rsidRDefault="005B62FC" w:rsidP="00774F36">
            <w:pPr>
              <w:rPr>
                <w:rFonts w:ascii="楷体_GB2312" w:eastAsia="楷体_GB2312"/>
                <w:sz w:val="24"/>
              </w:rPr>
            </w:pPr>
            <w:r>
              <w:rPr>
                <w:rFonts w:ascii="楷体_GB2312" w:eastAsia="楷体_GB2312" w:hint="eastAsia"/>
                <w:sz w:val="24"/>
              </w:rPr>
              <w:t>10</w:t>
            </w:r>
          </w:p>
        </w:tc>
        <w:tc>
          <w:tcPr>
            <w:tcW w:w="1620" w:type="dxa"/>
            <w:vAlign w:val="center"/>
          </w:tcPr>
          <w:p w14:paraId="081DA43F" w14:textId="23DEC519" w:rsidR="005B62FC" w:rsidRPr="004F372D" w:rsidRDefault="004E1359" w:rsidP="00774F36">
            <w:pPr>
              <w:rPr>
                <w:rFonts w:ascii="楷体_GB2312" w:eastAsia="楷体_GB2312"/>
                <w:sz w:val="24"/>
              </w:rPr>
            </w:pPr>
            <w:r>
              <w:rPr>
                <w:rFonts w:ascii="楷体_GB2312" w:eastAsia="楷体_GB2312"/>
                <w:sz w:val="24"/>
              </w:rPr>
              <w:t>2017-06-27</w:t>
            </w:r>
          </w:p>
        </w:tc>
        <w:tc>
          <w:tcPr>
            <w:tcW w:w="2880" w:type="dxa"/>
            <w:vAlign w:val="center"/>
          </w:tcPr>
          <w:p w14:paraId="35C81FC8" w14:textId="6D0BCFC2" w:rsidR="005B62FC" w:rsidRPr="00041BC9" w:rsidRDefault="004E1359">
            <w:pPr>
              <w:pStyle w:val="afb"/>
              <w:numPr>
                <w:ilvl w:val="0"/>
                <w:numId w:val="204"/>
              </w:numPr>
              <w:ind w:firstLineChars="0"/>
              <w:rPr>
                <w:rFonts w:ascii="楷体_GB2312" w:eastAsia="楷体_GB2312"/>
                <w:sz w:val="24"/>
              </w:rPr>
              <w:pPrChange w:id="15" w:author="wangq" w:date="2017-08-21T17:25:00Z">
                <w:pPr>
                  <w:pStyle w:val="afb"/>
                  <w:numPr>
                    <w:numId w:val="232"/>
                  </w:numPr>
                  <w:ind w:left="1070" w:firstLineChars="0" w:hanging="360"/>
                </w:pPr>
              </w:pPrChange>
            </w:pPr>
            <w:r w:rsidRPr="00041BC9">
              <w:rPr>
                <w:rFonts w:ascii="楷体_GB2312" w:eastAsia="楷体_GB2312" w:hint="eastAsia"/>
                <w:sz w:val="24"/>
              </w:rPr>
              <w:t>整合微服务中的业务管理和业务管理端的</w:t>
            </w:r>
            <w:r w:rsidRPr="00041BC9">
              <w:rPr>
                <w:rFonts w:ascii="楷体_GB2312" w:eastAsia="楷体_GB2312" w:hint="eastAsia"/>
                <w:sz w:val="24"/>
              </w:rPr>
              <w:lastRenderedPageBreak/>
              <w:t>业务管理功能设计</w:t>
            </w:r>
          </w:p>
          <w:p w14:paraId="2ACA0A16" w14:textId="3CC58D16" w:rsidR="004E1359" w:rsidRDefault="004E1359">
            <w:pPr>
              <w:pStyle w:val="afb"/>
              <w:numPr>
                <w:ilvl w:val="0"/>
                <w:numId w:val="204"/>
              </w:numPr>
              <w:ind w:firstLineChars="0"/>
              <w:rPr>
                <w:rFonts w:ascii="楷体_GB2312" w:eastAsia="楷体_GB2312"/>
                <w:sz w:val="24"/>
              </w:rPr>
              <w:pPrChange w:id="16" w:author="wangq" w:date="2017-08-21T17:25:00Z">
                <w:pPr>
                  <w:pStyle w:val="afb"/>
                  <w:numPr>
                    <w:numId w:val="232"/>
                  </w:numPr>
                  <w:ind w:left="1070" w:firstLineChars="0" w:hanging="360"/>
                </w:pPr>
              </w:pPrChange>
            </w:pPr>
            <w:r>
              <w:rPr>
                <w:rFonts w:ascii="楷体_GB2312" w:eastAsia="楷体_GB2312" w:hint="eastAsia"/>
                <w:sz w:val="24"/>
              </w:rPr>
              <w:t>增加</w:t>
            </w:r>
            <w:r>
              <w:rPr>
                <w:rFonts w:ascii="楷体_GB2312" w:eastAsia="楷体_GB2312"/>
                <w:sz w:val="24"/>
              </w:rPr>
              <w:t>数据模型</w:t>
            </w:r>
            <w:r w:rsidR="0046235F">
              <w:rPr>
                <w:rFonts w:ascii="楷体_GB2312" w:eastAsia="楷体_GB2312" w:hint="eastAsia"/>
                <w:sz w:val="24"/>
              </w:rPr>
              <w:t>（</w:t>
            </w:r>
            <w:r w:rsidR="0046235F">
              <w:rPr>
                <w:rFonts w:ascii="楷体_GB2312" w:eastAsia="楷体_GB2312"/>
                <w:sz w:val="24"/>
              </w:rPr>
              <w:t>除</w:t>
            </w:r>
            <w:r w:rsidR="0046235F">
              <w:rPr>
                <w:rFonts w:ascii="楷体_GB2312" w:eastAsia="楷体_GB2312" w:hint="eastAsia"/>
                <w:sz w:val="24"/>
              </w:rPr>
              <w:t>业务管理外）</w:t>
            </w:r>
          </w:p>
          <w:p w14:paraId="7432A9AC" w14:textId="07875826" w:rsidR="0046235F" w:rsidRPr="00041BC9" w:rsidRDefault="0046235F">
            <w:pPr>
              <w:pStyle w:val="afb"/>
              <w:numPr>
                <w:ilvl w:val="0"/>
                <w:numId w:val="204"/>
              </w:numPr>
              <w:ind w:firstLineChars="0"/>
              <w:rPr>
                <w:rFonts w:ascii="楷体_GB2312" w:eastAsia="楷体_GB2312"/>
                <w:sz w:val="24"/>
              </w:rPr>
              <w:pPrChange w:id="17" w:author="wangq" w:date="2017-08-21T17:25:00Z">
                <w:pPr>
                  <w:pStyle w:val="afb"/>
                  <w:numPr>
                    <w:numId w:val="232"/>
                  </w:numPr>
                  <w:ind w:left="1070" w:firstLineChars="0" w:hanging="360"/>
                </w:pPr>
              </w:pPrChange>
            </w:pPr>
            <w:r>
              <w:rPr>
                <w:rFonts w:ascii="楷体_GB2312" w:eastAsia="楷体_GB2312" w:hint="eastAsia"/>
                <w:sz w:val="24"/>
              </w:rPr>
              <w:t>调整微服务功能设计</w:t>
            </w:r>
            <w:r>
              <w:rPr>
                <w:rFonts w:ascii="楷体_GB2312" w:eastAsia="楷体_GB2312"/>
                <w:sz w:val="24"/>
              </w:rPr>
              <w:t>图</w:t>
            </w:r>
          </w:p>
        </w:tc>
        <w:tc>
          <w:tcPr>
            <w:tcW w:w="900" w:type="dxa"/>
            <w:vAlign w:val="center"/>
          </w:tcPr>
          <w:p w14:paraId="56A432CE" w14:textId="0E3520D8" w:rsidR="005B62FC" w:rsidRPr="004F372D" w:rsidRDefault="004E1359" w:rsidP="00774F36">
            <w:pPr>
              <w:rPr>
                <w:rFonts w:ascii="楷体_GB2312" w:eastAsia="楷体_GB2312"/>
                <w:sz w:val="24"/>
              </w:rPr>
            </w:pPr>
            <w:r>
              <w:rPr>
                <w:rFonts w:ascii="楷体_GB2312" w:eastAsia="楷体_GB2312" w:hint="eastAsia"/>
                <w:sz w:val="24"/>
              </w:rPr>
              <w:lastRenderedPageBreak/>
              <w:t>1.</w:t>
            </w:r>
            <w:r>
              <w:rPr>
                <w:rFonts w:ascii="楷体_GB2312" w:eastAsia="楷体_GB2312"/>
                <w:sz w:val="24"/>
              </w:rPr>
              <w:t>09</w:t>
            </w:r>
          </w:p>
        </w:tc>
        <w:tc>
          <w:tcPr>
            <w:tcW w:w="1080" w:type="dxa"/>
            <w:vAlign w:val="center"/>
          </w:tcPr>
          <w:p w14:paraId="743DE478" w14:textId="6C83360A" w:rsidR="005B62FC" w:rsidRPr="004F372D" w:rsidRDefault="004E1359"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0572D56B" w14:textId="77777777" w:rsidR="005B62FC" w:rsidRPr="004F372D" w:rsidRDefault="005B62FC" w:rsidP="00774F36">
            <w:pPr>
              <w:rPr>
                <w:rFonts w:ascii="楷体_GB2312" w:eastAsia="楷体_GB2312"/>
                <w:sz w:val="24"/>
              </w:rPr>
            </w:pPr>
          </w:p>
        </w:tc>
      </w:tr>
      <w:tr w:rsidR="00C6166D" w:rsidRPr="001C5415" w14:paraId="2F55F97D" w14:textId="77777777" w:rsidTr="005B62FC">
        <w:trPr>
          <w:trHeight w:val="291"/>
        </w:trPr>
        <w:tc>
          <w:tcPr>
            <w:tcW w:w="720" w:type="dxa"/>
            <w:vAlign w:val="center"/>
          </w:tcPr>
          <w:p w14:paraId="52791CD7" w14:textId="055709FB" w:rsidR="00C6166D" w:rsidRDefault="00373860" w:rsidP="00774F36">
            <w:pPr>
              <w:rPr>
                <w:rFonts w:ascii="楷体_GB2312" w:eastAsia="楷体_GB2312"/>
                <w:sz w:val="24"/>
              </w:rPr>
            </w:pPr>
            <w:r>
              <w:rPr>
                <w:rFonts w:ascii="楷体_GB2312" w:eastAsia="楷体_GB2312" w:hint="eastAsia"/>
                <w:sz w:val="24"/>
              </w:rPr>
              <w:lastRenderedPageBreak/>
              <w:t>11</w:t>
            </w:r>
          </w:p>
        </w:tc>
        <w:tc>
          <w:tcPr>
            <w:tcW w:w="1620" w:type="dxa"/>
            <w:vAlign w:val="center"/>
          </w:tcPr>
          <w:p w14:paraId="0B545806" w14:textId="77777777" w:rsidR="00C6166D" w:rsidRDefault="00C6166D" w:rsidP="00774F36">
            <w:pPr>
              <w:rPr>
                <w:rFonts w:ascii="楷体_GB2312" w:eastAsia="楷体_GB2312"/>
                <w:sz w:val="24"/>
              </w:rPr>
            </w:pPr>
          </w:p>
        </w:tc>
        <w:tc>
          <w:tcPr>
            <w:tcW w:w="2880" w:type="dxa"/>
            <w:vAlign w:val="center"/>
          </w:tcPr>
          <w:p w14:paraId="56083FFD" w14:textId="2A2F9DEC" w:rsidR="00C6166D" w:rsidRPr="00041BC9" w:rsidRDefault="00373860">
            <w:pPr>
              <w:pStyle w:val="afb"/>
              <w:numPr>
                <w:ilvl w:val="0"/>
                <w:numId w:val="210"/>
              </w:numPr>
              <w:ind w:firstLineChars="0"/>
              <w:rPr>
                <w:rFonts w:ascii="楷体_GB2312" w:eastAsia="楷体_GB2312"/>
                <w:sz w:val="24"/>
              </w:rPr>
              <w:pPrChange w:id="18" w:author="wangq" w:date="2017-08-21T17:25:00Z">
                <w:pPr>
                  <w:pStyle w:val="afb"/>
                  <w:numPr>
                    <w:numId w:val="241"/>
                  </w:numPr>
                  <w:ind w:left="1620" w:firstLineChars="0" w:hanging="360"/>
                </w:pPr>
              </w:pPrChange>
            </w:pPr>
            <w:r w:rsidRPr="00041BC9">
              <w:rPr>
                <w:rFonts w:ascii="楷体_GB2312" w:eastAsia="楷体_GB2312" w:hint="eastAsia"/>
                <w:sz w:val="24"/>
              </w:rPr>
              <w:t>增加交易密码相关的功能设计</w:t>
            </w:r>
          </w:p>
          <w:p w14:paraId="75108DB1" w14:textId="77777777" w:rsidR="00373860" w:rsidRDefault="00985724">
            <w:pPr>
              <w:pStyle w:val="afb"/>
              <w:numPr>
                <w:ilvl w:val="0"/>
                <w:numId w:val="210"/>
              </w:numPr>
              <w:ind w:firstLineChars="0"/>
              <w:rPr>
                <w:rFonts w:ascii="楷体_GB2312" w:eastAsia="楷体_GB2312"/>
                <w:sz w:val="24"/>
              </w:rPr>
              <w:pPrChange w:id="19" w:author="wangq" w:date="2017-08-21T17:25:00Z">
                <w:pPr>
                  <w:pStyle w:val="afb"/>
                  <w:numPr>
                    <w:numId w:val="241"/>
                  </w:numPr>
                  <w:ind w:left="1620" w:firstLineChars="0" w:hanging="360"/>
                </w:pPr>
              </w:pPrChange>
            </w:pPr>
            <w:r>
              <w:rPr>
                <w:rFonts w:ascii="楷体_GB2312" w:eastAsia="楷体_GB2312" w:hint="eastAsia"/>
                <w:sz w:val="24"/>
              </w:rPr>
              <w:t>增加</w:t>
            </w:r>
            <w:r>
              <w:rPr>
                <w:rFonts w:ascii="楷体_GB2312" w:eastAsia="楷体_GB2312"/>
                <w:sz w:val="24"/>
              </w:rPr>
              <w:t>默认银行卡功能设计</w:t>
            </w:r>
          </w:p>
          <w:p w14:paraId="60AA157A" w14:textId="77777777" w:rsidR="00985724" w:rsidRDefault="00985724">
            <w:pPr>
              <w:pStyle w:val="afb"/>
              <w:numPr>
                <w:ilvl w:val="0"/>
                <w:numId w:val="210"/>
              </w:numPr>
              <w:ind w:firstLineChars="0"/>
              <w:rPr>
                <w:rFonts w:ascii="楷体_GB2312" w:eastAsia="楷体_GB2312"/>
                <w:sz w:val="24"/>
              </w:rPr>
              <w:pPrChange w:id="20" w:author="wangq" w:date="2017-08-21T17:25:00Z">
                <w:pPr>
                  <w:pStyle w:val="afb"/>
                  <w:numPr>
                    <w:numId w:val="241"/>
                  </w:numPr>
                  <w:ind w:left="1620" w:firstLineChars="0" w:hanging="360"/>
                </w:pPr>
              </w:pPrChange>
            </w:pPr>
            <w:r>
              <w:rPr>
                <w:rFonts w:ascii="楷体_GB2312" w:eastAsia="楷体_GB2312" w:hint="eastAsia"/>
                <w:sz w:val="24"/>
              </w:rPr>
              <w:t>修订APP端</w:t>
            </w:r>
            <w:r>
              <w:rPr>
                <w:rFonts w:ascii="楷体_GB2312" w:eastAsia="楷体_GB2312"/>
                <w:sz w:val="24"/>
              </w:rPr>
              <w:t>服务功能设计</w:t>
            </w:r>
          </w:p>
          <w:p w14:paraId="1E210157" w14:textId="77777777" w:rsidR="007D0134" w:rsidRDefault="007D0134">
            <w:pPr>
              <w:pStyle w:val="afb"/>
              <w:numPr>
                <w:ilvl w:val="0"/>
                <w:numId w:val="210"/>
              </w:numPr>
              <w:ind w:firstLineChars="0"/>
              <w:rPr>
                <w:rFonts w:ascii="楷体_GB2312" w:eastAsia="楷体_GB2312"/>
                <w:sz w:val="24"/>
              </w:rPr>
              <w:pPrChange w:id="21" w:author="wangq" w:date="2017-08-21T17:25:00Z">
                <w:pPr>
                  <w:pStyle w:val="afb"/>
                  <w:numPr>
                    <w:numId w:val="241"/>
                  </w:numPr>
                  <w:ind w:left="1620" w:firstLineChars="0" w:hanging="360"/>
                </w:pPr>
              </w:pPrChange>
            </w:pPr>
            <w:r>
              <w:rPr>
                <w:rFonts w:ascii="楷体_GB2312" w:eastAsia="楷体_GB2312" w:hint="eastAsia"/>
                <w:sz w:val="24"/>
              </w:rPr>
              <w:t>增加</w:t>
            </w:r>
            <w:r>
              <w:rPr>
                <w:rFonts w:ascii="楷体_GB2312" w:eastAsia="楷体_GB2312"/>
                <w:sz w:val="24"/>
              </w:rPr>
              <w:t>微服务业务确认放款</w:t>
            </w:r>
          </w:p>
          <w:p w14:paraId="2DDDE7E4" w14:textId="77777777" w:rsidR="001715F2" w:rsidRDefault="001715F2">
            <w:pPr>
              <w:pStyle w:val="afb"/>
              <w:numPr>
                <w:ilvl w:val="0"/>
                <w:numId w:val="210"/>
              </w:numPr>
              <w:ind w:firstLineChars="0"/>
              <w:rPr>
                <w:rFonts w:ascii="楷体_GB2312" w:eastAsia="楷体_GB2312"/>
                <w:sz w:val="24"/>
              </w:rPr>
              <w:pPrChange w:id="22" w:author="wangq" w:date="2017-08-21T17:25:00Z">
                <w:pPr>
                  <w:pStyle w:val="afb"/>
                  <w:numPr>
                    <w:numId w:val="241"/>
                  </w:numPr>
                  <w:ind w:left="1620" w:firstLineChars="0" w:hanging="360"/>
                </w:pPr>
              </w:pPrChange>
            </w:pPr>
            <w:r>
              <w:rPr>
                <w:rFonts w:ascii="楷体_GB2312" w:eastAsia="楷体_GB2312" w:hint="eastAsia"/>
                <w:sz w:val="24"/>
              </w:rPr>
              <w:t>增加</w:t>
            </w:r>
            <w:r>
              <w:rPr>
                <w:rFonts w:ascii="楷体_GB2312" w:eastAsia="楷体_GB2312"/>
                <w:sz w:val="24"/>
              </w:rPr>
              <w:t>业务端功能（</w:t>
            </w:r>
            <w:r>
              <w:rPr>
                <w:rFonts w:ascii="楷体_GB2312" w:eastAsia="楷体_GB2312" w:hint="eastAsia"/>
                <w:sz w:val="24"/>
              </w:rPr>
              <w:t>出入</w:t>
            </w:r>
            <w:r>
              <w:rPr>
                <w:rFonts w:ascii="楷体_GB2312" w:eastAsia="楷体_GB2312"/>
                <w:sz w:val="24"/>
              </w:rPr>
              <w:t>账明细列表查询）</w:t>
            </w:r>
          </w:p>
          <w:p w14:paraId="28CA96FB" w14:textId="77777777" w:rsidR="000D7E90" w:rsidRDefault="00CD0027">
            <w:pPr>
              <w:pStyle w:val="afb"/>
              <w:numPr>
                <w:ilvl w:val="0"/>
                <w:numId w:val="210"/>
              </w:numPr>
              <w:ind w:firstLineChars="0"/>
              <w:rPr>
                <w:rFonts w:ascii="楷体_GB2312" w:eastAsia="楷体_GB2312"/>
                <w:sz w:val="24"/>
              </w:rPr>
              <w:pPrChange w:id="23" w:author="wangq" w:date="2017-08-21T17:25:00Z">
                <w:pPr>
                  <w:pStyle w:val="afb"/>
                  <w:numPr>
                    <w:numId w:val="241"/>
                  </w:numPr>
                  <w:ind w:left="1620" w:firstLineChars="0" w:hanging="360"/>
                </w:pPr>
              </w:pPrChange>
            </w:pPr>
            <w:r>
              <w:rPr>
                <w:rFonts w:ascii="楷体_GB2312" w:eastAsia="楷体_GB2312" w:hint="eastAsia"/>
                <w:sz w:val="24"/>
              </w:rPr>
              <w:t>增加业务管理</w:t>
            </w:r>
            <w:r>
              <w:rPr>
                <w:rFonts w:ascii="楷体_GB2312" w:eastAsia="楷体_GB2312"/>
                <w:sz w:val="24"/>
              </w:rPr>
              <w:t>端功能</w:t>
            </w:r>
            <w:r>
              <w:rPr>
                <w:rFonts w:ascii="楷体_GB2312" w:eastAsia="楷体_GB2312" w:hint="eastAsia"/>
                <w:sz w:val="24"/>
              </w:rPr>
              <w:t>（</w:t>
            </w:r>
            <w:r>
              <w:rPr>
                <w:rFonts w:ascii="楷体_GB2312" w:eastAsia="楷体_GB2312"/>
                <w:sz w:val="24"/>
              </w:rPr>
              <w:t>资金方管理</w:t>
            </w:r>
            <w:r>
              <w:rPr>
                <w:rFonts w:ascii="楷体_GB2312" w:eastAsia="楷体_GB2312" w:hint="eastAsia"/>
                <w:sz w:val="24"/>
              </w:rPr>
              <w:t>）</w:t>
            </w:r>
          </w:p>
          <w:p w14:paraId="3DC19195" w14:textId="40A6E689" w:rsidR="00AE2376" w:rsidRPr="00041BC9" w:rsidRDefault="00AE2376">
            <w:pPr>
              <w:pStyle w:val="afb"/>
              <w:numPr>
                <w:ilvl w:val="0"/>
                <w:numId w:val="210"/>
              </w:numPr>
              <w:ind w:firstLineChars="0"/>
              <w:rPr>
                <w:rFonts w:ascii="楷体_GB2312" w:eastAsia="楷体_GB2312"/>
                <w:sz w:val="24"/>
              </w:rPr>
              <w:pPrChange w:id="24" w:author="wangq" w:date="2017-08-21T17:25:00Z">
                <w:pPr>
                  <w:pStyle w:val="afb"/>
                  <w:numPr>
                    <w:numId w:val="241"/>
                  </w:numPr>
                  <w:ind w:left="1620" w:firstLineChars="0" w:hanging="360"/>
                </w:pPr>
              </w:pPrChange>
            </w:pPr>
            <w:r>
              <w:rPr>
                <w:rFonts w:ascii="楷体_GB2312" w:eastAsia="楷体_GB2312" w:hint="eastAsia"/>
                <w:sz w:val="24"/>
              </w:rPr>
              <w:t>调整</w:t>
            </w:r>
            <w:r>
              <w:rPr>
                <w:rFonts w:ascii="楷体_GB2312" w:eastAsia="楷体_GB2312"/>
                <w:sz w:val="24"/>
              </w:rPr>
              <w:t>银行卡</w:t>
            </w:r>
            <w:r>
              <w:rPr>
                <w:rFonts w:ascii="楷体_GB2312" w:eastAsia="楷体_GB2312" w:hint="eastAsia"/>
                <w:sz w:val="24"/>
              </w:rPr>
              <w:t>新</w:t>
            </w:r>
            <w:r>
              <w:rPr>
                <w:rFonts w:ascii="楷体_GB2312" w:eastAsia="楷体_GB2312"/>
                <w:sz w:val="24"/>
              </w:rPr>
              <w:t>增入参</w:t>
            </w:r>
          </w:p>
        </w:tc>
        <w:tc>
          <w:tcPr>
            <w:tcW w:w="900" w:type="dxa"/>
            <w:vAlign w:val="center"/>
          </w:tcPr>
          <w:p w14:paraId="45FACBD5" w14:textId="0B2E1026" w:rsidR="00C6166D" w:rsidRDefault="00985724" w:rsidP="00774F36">
            <w:pPr>
              <w:rPr>
                <w:rFonts w:ascii="楷体_GB2312" w:eastAsia="楷体_GB2312"/>
                <w:sz w:val="24"/>
              </w:rPr>
            </w:pPr>
            <w:r>
              <w:rPr>
                <w:rFonts w:ascii="楷体_GB2312" w:eastAsia="楷体_GB2312" w:hint="eastAsia"/>
                <w:sz w:val="24"/>
              </w:rPr>
              <w:t>1.10</w:t>
            </w:r>
          </w:p>
        </w:tc>
        <w:tc>
          <w:tcPr>
            <w:tcW w:w="1080" w:type="dxa"/>
            <w:vAlign w:val="center"/>
          </w:tcPr>
          <w:p w14:paraId="416A87E4" w14:textId="632F4ECD" w:rsidR="00C6166D" w:rsidRDefault="00985724"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2EEC03AE" w14:textId="77777777" w:rsidR="00C6166D" w:rsidRPr="004F372D" w:rsidRDefault="00C6166D" w:rsidP="00774F36">
            <w:pPr>
              <w:rPr>
                <w:rFonts w:ascii="楷体_GB2312" w:eastAsia="楷体_GB2312"/>
                <w:sz w:val="24"/>
              </w:rPr>
            </w:pPr>
          </w:p>
        </w:tc>
      </w:tr>
      <w:tr w:rsidR="00373860" w:rsidRPr="001C5415" w14:paraId="044D29AA" w14:textId="77777777" w:rsidTr="005B62FC">
        <w:trPr>
          <w:trHeight w:val="291"/>
        </w:trPr>
        <w:tc>
          <w:tcPr>
            <w:tcW w:w="720" w:type="dxa"/>
            <w:vAlign w:val="center"/>
          </w:tcPr>
          <w:p w14:paraId="001DBAA1" w14:textId="087EDC6A" w:rsidR="00373860" w:rsidRDefault="00373860" w:rsidP="00774F36">
            <w:pPr>
              <w:rPr>
                <w:rFonts w:ascii="楷体_GB2312" w:eastAsia="楷体_GB2312"/>
                <w:sz w:val="24"/>
              </w:rPr>
            </w:pPr>
            <w:r>
              <w:rPr>
                <w:rFonts w:ascii="楷体_GB2312" w:eastAsia="楷体_GB2312" w:hint="eastAsia"/>
                <w:sz w:val="24"/>
              </w:rPr>
              <w:t>12</w:t>
            </w:r>
          </w:p>
        </w:tc>
        <w:tc>
          <w:tcPr>
            <w:tcW w:w="1620" w:type="dxa"/>
            <w:vAlign w:val="center"/>
          </w:tcPr>
          <w:p w14:paraId="0F8D58B4" w14:textId="77777777" w:rsidR="00373860" w:rsidRDefault="00373860" w:rsidP="00774F36">
            <w:pPr>
              <w:rPr>
                <w:rFonts w:ascii="楷体_GB2312" w:eastAsia="楷体_GB2312"/>
                <w:sz w:val="24"/>
              </w:rPr>
            </w:pPr>
          </w:p>
        </w:tc>
        <w:tc>
          <w:tcPr>
            <w:tcW w:w="2880" w:type="dxa"/>
            <w:vAlign w:val="center"/>
          </w:tcPr>
          <w:p w14:paraId="5AFA5978" w14:textId="3244F539" w:rsidR="00373860" w:rsidRPr="00041BC9" w:rsidRDefault="00D04D2F">
            <w:pPr>
              <w:pStyle w:val="afb"/>
              <w:numPr>
                <w:ilvl w:val="0"/>
                <w:numId w:val="225"/>
              </w:numPr>
              <w:ind w:firstLineChars="0"/>
              <w:rPr>
                <w:rFonts w:ascii="楷体_GB2312" w:eastAsia="楷体_GB2312"/>
                <w:sz w:val="24"/>
              </w:rPr>
              <w:pPrChange w:id="25" w:author="wangq" w:date="2017-08-21T17:25:00Z">
                <w:pPr>
                  <w:pStyle w:val="afb"/>
                  <w:numPr>
                    <w:numId w:val="246"/>
                  </w:numPr>
                  <w:tabs>
                    <w:tab w:val="num" w:pos="360"/>
                    <w:tab w:val="num" w:pos="720"/>
                  </w:tabs>
                  <w:ind w:left="720" w:firstLineChars="0" w:hanging="720"/>
                </w:pPr>
              </w:pPrChange>
            </w:pPr>
            <w:r w:rsidRPr="00041BC9">
              <w:rPr>
                <w:rFonts w:ascii="楷体_GB2312" w:eastAsia="楷体_GB2312" w:hint="eastAsia"/>
                <w:sz w:val="24"/>
              </w:rPr>
              <w:t>修正产品相关入参及出参（将产品描述分拆成申请条件和所需材料）</w:t>
            </w:r>
          </w:p>
          <w:p w14:paraId="3C90BD4C" w14:textId="30D43ED0" w:rsidR="00805FFA" w:rsidRPr="00041BC9" w:rsidRDefault="00805FFA">
            <w:pPr>
              <w:pStyle w:val="afb"/>
              <w:numPr>
                <w:ilvl w:val="0"/>
                <w:numId w:val="225"/>
              </w:numPr>
              <w:ind w:firstLineChars="0"/>
              <w:rPr>
                <w:rFonts w:ascii="楷体_GB2312" w:eastAsia="楷体_GB2312"/>
                <w:sz w:val="24"/>
              </w:rPr>
              <w:pPrChange w:id="26" w:author="wangq" w:date="2017-08-21T17:25:00Z">
                <w:pPr>
                  <w:pStyle w:val="afb"/>
                  <w:numPr>
                    <w:numId w:val="246"/>
                  </w:numPr>
                  <w:tabs>
                    <w:tab w:val="num" w:pos="360"/>
                    <w:tab w:val="num" w:pos="720"/>
                  </w:tabs>
                  <w:ind w:left="720" w:firstLineChars="0" w:hanging="720"/>
                </w:pPr>
              </w:pPrChange>
            </w:pPr>
            <w:r>
              <w:rPr>
                <w:rFonts w:ascii="楷体_GB2312" w:eastAsia="楷体_GB2312" w:hint="eastAsia"/>
                <w:sz w:val="24"/>
              </w:rPr>
              <w:t>调整</w:t>
            </w:r>
            <w:r>
              <w:rPr>
                <w:rFonts w:ascii="楷体_GB2312" w:eastAsia="楷体_GB2312"/>
                <w:sz w:val="24"/>
              </w:rPr>
              <w:t>产品发布逻辑描述</w:t>
            </w:r>
          </w:p>
        </w:tc>
        <w:tc>
          <w:tcPr>
            <w:tcW w:w="900" w:type="dxa"/>
            <w:vAlign w:val="center"/>
          </w:tcPr>
          <w:p w14:paraId="17BACE88" w14:textId="473B0E34" w:rsidR="00373860" w:rsidRPr="00D04D2F" w:rsidRDefault="00D04D2F" w:rsidP="00774F36">
            <w:pPr>
              <w:rPr>
                <w:rFonts w:ascii="楷体_GB2312" w:eastAsia="楷体_GB2312"/>
                <w:sz w:val="24"/>
              </w:rPr>
            </w:pPr>
            <w:r>
              <w:rPr>
                <w:rFonts w:ascii="楷体_GB2312" w:eastAsia="楷体_GB2312"/>
                <w:sz w:val="24"/>
              </w:rPr>
              <w:t>1.11</w:t>
            </w:r>
          </w:p>
        </w:tc>
        <w:tc>
          <w:tcPr>
            <w:tcW w:w="1080" w:type="dxa"/>
            <w:vAlign w:val="center"/>
          </w:tcPr>
          <w:p w14:paraId="7491ECC1" w14:textId="7C49B75E" w:rsidR="00373860" w:rsidRDefault="00D04D2F"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1D348E8B" w14:textId="77777777" w:rsidR="00373860" w:rsidRPr="004F372D" w:rsidRDefault="00373860" w:rsidP="00774F36">
            <w:pPr>
              <w:rPr>
                <w:rFonts w:ascii="楷体_GB2312" w:eastAsia="楷体_GB2312"/>
                <w:sz w:val="24"/>
              </w:rPr>
            </w:pPr>
          </w:p>
        </w:tc>
      </w:tr>
      <w:tr w:rsidR="00D04D2F" w:rsidRPr="001C5415" w14:paraId="23C7EE7B" w14:textId="77777777" w:rsidTr="005B62FC">
        <w:trPr>
          <w:trHeight w:val="291"/>
        </w:trPr>
        <w:tc>
          <w:tcPr>
            <w:tcW w:w="720" w:type="dxa"/>
            <w:vAlign w:val="center"/>
          </w:tcPr>
          <w:p w14:paraId="1646F2C0" w14:textId="5FF1EB69" w:rsidR="00D04D2F" w:rsidRDefault="001C03B6" w:rsidP="00774F36">
            <w:pPr>
              <w:rPr>
                <w:rFonts w:ascii="楷体_GB2312" w:eastAsia="楷体_GB2312"/>
                <w:sz w:val="24"/>
              </w:rPr>
            </w:pPr>
            <w:r>
              <w:rPr>
                <w:rFonts w:ascii="楷体_GB2312" w:eastAsia="楷体_GB2312" w:hint="eastAsia"/>
                <w:sz w:val="24"/>
              </w:rPr>
              <w:t>13</w:t>
            </w:r>
          </w:p>
        </w:tc>
        <w:tc>
          <w:tcPr>
            <w:tcW w:w="1620" w:type="dxa"/>
            <w:vAlign w:val="center"/>
          </w:tcPr>
          <w:p w14:paraId="3ADB7CED" w14:textId="77777777" w:rsidR="00D04D2F" w:rsidRDefault="00D04D2F" w:rsidP="00774F36">
            <w:pPr>
              <w:rPr>
                <w:rFonts w:ascii="楷体_GB2312" w:eastAsia="楷体_GB2312"/>
                <w:sz w:val="24"/>
              </w:rPr>
            </w:pPr>
          </w:p>
        </w:tc>
        <w:tc>
          <w:tcPr>
            <w:tcW w:w="2880" w:type="dxa"/>
            <w:vAlign w:val="center"/>
          </w:tcPr>
          <w:p w14:paraId="09DD5499" w14:textId="77777777" w:rsidR="000379DD" w:rsidRDefault="001C03B6">
            <w:pPr>
              <w:pStyle w:val="afb"/>
              <w:numPr>
                <w:ilvl w:val="0"/>
                <w:numId w:val="227"/>
              </w:numPr>
              <w:ind w:firstLineChars="0"/>
              <w:rPr>
                <w:rFonts w:ascii="楷体_GB2312" w:eastAsia="楷体_GB2312"/>
                <w:sz w:val="24"/>
              </w:rPr>
              <w:pPrChange w:id="27" w:author="wangq" w:date="2017-08-21T17:25:00Z">
                <w:pPr>
                  <w:pStyle w:val="afb"/>
                  <w:numPr>
                    <w:numId w:val="247"/>
                  </w:numPr>
                  <w:tabs>
                    <w:tab w:val="num" w:pos="360"/>
                    <w:tab w:val="num" w:pos="720"/>
                  </w:tabs>
                  <w:ind w:left="720" w:firstLineChars="0" w:hanging="720"/>
                </w:pPr>
              </w:pPrChange>
            </w:pPr>
            <w:r w:rsidRPr="00041BC9">
              <w:rPr>
                <w:rFonts w:ascii="楷体_GB2312" w:eastAsia="楷体_GB2312" w:hint="eastAsia"/>
                <w:sz w:val="24"/>
              </w:rPr>
              <w:t>增加返佣转账功能</w:t>
            </w:r>
          </w:p>
          <w:p w14:paraId="3A3A8A71" w14:textId="77777777" w:rsidR="001C03B6" w:rsidRDefault="001C03B6">
            <w:pPr>
              <w:pStyle w:val="afb"/>
              <w:numPr>
                <w:ilvl w:val="0"/>
                <w:numId w:val="227"/>
              </w:numPr>
              <w:ind w:firstLineChars="0"/>
              <w:rPr>
                <w:rFonts w:ascii="楷体_GB2312" w:eastAsia="楷体_GB2312"/>
                <w:sz w:val="24"/>
              </w:rPr>
              <w:pPrChange w:id="28" w:author="wangq" w:date="2017-08-21T17:25:00Z">
                <w:pPr>
                  <w:pStyle w:val="afb"/>
                  <w:numPr>
                    <w:numId w:val="247"/>
                  </w:numPr>
                  <w:tabs>
                    <w:tab w:val="num" w:pos="360"/>
                    <w:tab w:val="num" w:pos="720"/>
                  </w:tabs>
                  <w:ind w:left="720" w:firstLineChars="0" w:hanging="720"/>
                </w:pPr>
              </w:pPrChange>
            </w:pPr>
            <w:r>
              <w:rPr>
                <w:rFonts w:ascii="楷体_GB2312" w:eastAsia="楷体_GB2312" w:hint="eastAsia"/>
                <w:sz w:val="24"/>
              </w:rPr>
              <w:t>调整</w:t>
            </w:r>
            <w:r>
              <w:rPr>
                <w:rFonts w:ascii="楷体_GB2312" w:eastAsia="楷体_GB2312"/>
                <w:sz w:val="24"/>
              </w:rPr>
              <w:t>确认放款操作功能描述</w:t>
            </w:r>
          </w:p>
          <w:p w14:paraId="11546D63" w14:textId="0C6D922A" w:rsidR="00AE2809" w:rsidRPr="00041BC9" w:rsidRDefault="00AE2809">
            <w:pPr>
              <w:pStyle w:val="afb"/>
              <w:numPr>
                <w:ilvl w:val="0"/>
                <w:numId w:val="227"/>
              </w:numPr>
              <w:ind w:firstLineChars="0"/>
              <w:rPr>
                <w:rFonts w:ascii="楷体_GB2312" w:eastAsia="楷体_GB2312"/>
                <w:sz w:val="24"/>
              </w:rPr>
              <w:pPrChange w:id="29" w:author="wangq" w:date="2017-08-21T17:25:00Z">
                <w:pPr>
                  <w:pStyle w:val="afb"/>
                  <w:numPr>
                    <w:numId w:val="247"/>
                  </w:numPr>
                  <w:tabs>
                    <w:tab w:val="num" w:pos="360"/>
                    <w:tab w:val="num" w:pos="720"/>
                  </w:tabs>
                  <w:ind w:left="720" w:firstLineChars="0" w:hanging="720"/>
                </w:pPr>
              </w:pPrChange>
            </w:pPr>
            <w:r>
              <w:rPr>
                <w:rFonts w:ascii="楷体_GB2312" w:eastAsia="楷体_GB2312" w:hint="eastAsia"/>
                <w:sz w:val="24"/>
              </w:rPr>
              <w:t>调整</w:t>
            </w:r>
            <w:r>
              <w:rPr>
                <w:rFonts w:ascii="楷体_GB2312" w:eastAsia="楷体_GB2312"/>
                <w:sz w:val="24"/>
              </w:rPr>
              <w:t>资金方到业务管理下</w:t>
            </w:r>
          </w:p>
        </w:tc>
        <w:tc>
          <w:tcPr>
            <w:tcW w:w="900" w:type="dxa"/>
            <w:vAlign w:val="center"/>
          </w:tcPr>
          <w:p w14:paraId="6EF527E8" w14:textId="326C9E7C" w:rsidR="00D04D2F" w:rsidRDefault="001C03B6" w:rsidP="00774F36">
            <w:pPr>
              <w:rPr>
                <w:rFonts w:ascii="楷体_GB2312" w:eastAsia="楷体_GB2312"/>
                <w:sz w:val="24"/>
              </w:rPr>
            </w:pPr>
            <w:r>
              <w:rPr>
                <w:rFonts w:ascii="楷体_GB2312" w:eastAsia="楷体_GB2312" w:hint="eastAsia"/>
                <w:sz w:val="24"/>
              </w:rPr>
              <w:t>1.12</w:t>
            </w:r>
          </w:p>
        </w:tc>
        <w:tc>
          <w:tcPr>
            <w:tcW w:w="1080" w:type="dxa"/>
            <w:vAlign w:val="center"/>
          </w:tcPr>
          <w:p w14:paraId="4E08F148" w14:textId="47049ADB" w:rsidR="00D04D2F" w:rsidRDefault="001C03B6"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481D36B1" w14:textId="77777777" w:rsidR="00D04D2F" w:rsidRPr="004F372D" w:rsidRDefault="00D04D2F" w:rsidP="00774F36">
            <w:pPr>
              <w:rPr>
                <w:rFonts w:ascii="楷体_GB2312" w:eastAsia="楷体_GB2312"/>
                <w:sz w:val="24"/>
              </w:rPr>
            </w:pPr>
          </w:p>
        </w:tc>
      </w:tr>
      <w:tr w:rsidR="001C03B6" w:rsidRPr="001C5415" w14:paraId="6397241E" w14:textId="77777777" w:rsidTr="005B62FC">
        <w:trPr>
          <w:trHeight w:val="291"/>
        </w:trPr>
        <w:tc>
          <w:tcPr>
            <w:tcW w:w="720" w:type="dxa"/>
            <w:vAlign w:val="center"/>
          </w:tcPr>
          <w:p w14:paraId="00860FEF" w14:textId="5A6D7204" w:rsidR="001C03B6" w:rsidRDefault="00AF61DC" w:rsidP="00774F36">
            <w:pPr>
              <w:rPr>
                <w:rFonts w:ascii="楷体_GB2312" w:eastAsia="楷体_GB2312"/>
                <w:sz w:val="24"/>
              </w:rPr>
            </w:pPr>
            <w:r>
              <w:rPr>
                <w:rFonts w:ascii="楷体_GB2312" w:eastAsia="楷体_GB2312" w:hint="eastAsia"/>
                <w:sz w:val="24"/>
              </w:rPr>
              <w:t>14</w:t>
            </w:r>
          </w:p>
        </w:tc>
        <w:tc>
          <w:tcPr>
            <w:tcW w:w="1620" w:type="dxa"/>
            <w:vAlign w:val="center"/>
          </w:tcPr>
          <w:p w14:paraId="321DF461" w14:textId="77777777" w:rsidR="001C03B6" w:rsidRDefault="001C03B6" w:rsidP="00774F36">
            <w:pPr>
              <w:rPr>
                <w:rFonts w:ascii="楷体_GB2312" w:eastAsia="楷体_GB2312"/>
                <w:sz w:val="24"/>
              </w:rPr>
            </w:pPr>
          </w:p>
        </w:tc>
        <w:tc>
          <w:tcPr>
            <w:tcW w:w="2880" w:type="dxa"/>
            <w:vAlign w:val="center"/>
          </w:tcPr>
          <w:p w14:paraId="513BD985" w14:textId="31BE3AA0" w:rsidR="001C03B6" w:rsidRPr="004D605D" w:rsidRDefault="00AF61DC">
            <w:pPr>
              <w:pStyle w:val="afb"/>
              <w:numPr>
                <w:ilvl w:val="0"/>
                <w:numId w:val="228"/>
              </w:numPr>
              <w:ind w:firstLineChars="0"/>
              <w:rPr>
                <w:rFonts w:ascii="楷体_GB2312" w:eastAsia="楷体_GB2312"/>
                <w:sz w:val="24"/>
              </w:rPr>
              <w:pPrChange w:id="30" w:author="wangq" w:date="2017-08-21T17:25:00Z">
                <w:pPr>
                  <w:pStyle w:val="afb"/>
                  <w:numPr>
                    <w:numId w:val="248"/>
                  </w:numPr>
                  <w:tabs>
                    <w:tab w:val="num" w:pos="360"/>
                    <w:tab w:val="num" w:pos="720"/>
                  </w:tabs>
                  <w:ind w:left="720" w:firstLineChars="0" w:hanging="720"/>
                </w:pPr>
              </w:pPrChange>
            </w:pPr>
            <w:r w:rsidRPr="004D605D">
              <w:rPr>
                <w:rFonts w:ascii="楷体_GB2312" w:eastAsia="楷体_GB2312" w:hint="eastAsia"/>
                <w:sz w:val="24"/>
              </w:rPr>
              <w:t>去掉不需要在一期实现的功能</w:t>
            </w:r>
          </w:p>
          <w:p w14:paraId="5AE639DD" w14:textId="77777777" w:rsidR="00AF61DC" w:rsidRDefault="00AF61DC">
            <w:pPr>
              <w:pStyle w:val="afb"/>
              <w:numPr>
                <w:ilvl w:val="0"/>
                <w:numId w:val="228"/>
              </w:numPr>
              <w:ind w:firstLineChars="0"/>
              <w:rPr>
                <w:rFonts w:ascii="楷体_GB2312" w:eastAsia="楷体_GB2312"/>
                <w:sz w:val="24"/>
              </w:rPr>
              <w:pPrChange w:id="31" w:author="wangq" w:date="2017-08-21T17:25:00Z">
                <w:pPr>
                  <w:pStyle w:val="afb"/>
                  <w:numPr>
                    <w:numId w:val="248"/>
                  </w:numPr>
                  <w:tabs>
                    <w:tab w:val="num" w:pos="360"/>
                    <w:tab w:val="num" w:pos="720"/>
                  </w:tabs>
                  <w:ind w:left="720" w:firstLineChars="0" w:hanging="720"/>
                </w:pPr>
              </w:pPrChange>
            </w:pPr>
            <w:r>
              <w:rPr>
                <w:rFonts w:ascii="楷体_GB2312" w:eastAsia="楷体_GB2312" w:hint="eastAsia"/>
                <w:sz w:val="24"/>
              </w:rPr>
              <w:t>调整</w:t>
            </w:r>
            <w:r>
              <w:rPr>
                <w:rFonts w:ascii="楷体_GB2312" w:eastAsia="楷体_GB2312"/>
                <w:sz w:val="24"/>
              </w:rPr>
              <w:t>放款列表查询-&gt;</w:t>
            </w:r>
            <w:r>
              <w:rPr>
                <w:rFonts w:ascii="楷体_GB2312" w:eastAsia="楷体_GB2312" w:hint="eastAsia"/>
                <w:sz w:val="24"/>
              </w:rPr>
              <w:t>分</w:t>
            </w:r>
            <w:r>
              <w:rPr>
                <w:rFonts w:ascii="楷体_GB2312" w:eastAsia="楷体_GB2312"/>
                <w:sz w:val="24"/>
              </w:rPr>
              <w:t>页查询客户业务列表</w:t>
            </w:r>
          </w:p>
          <w:p w14:paraId="6E6E5A20" w14:textId="77777777" w:rsidR="00AF61DC" w:rsidRDefault="00AF61DC">
            <w:pPr>
              <w:pStyle w:val="afb"/>
              <w:numPr>
                <w:ilvl w:val="0"/>
                <w:numId w:val="228"/>
              </w:numPr>
              <w:ind w:firstLineChars="0"/>
              <w:rPr>
                <w:rFonts w:ascii="楷体_GB2312" w:eastAsia="楷体_GB2312"/>
                <w:sz w:val="24"/>
              </w:rPr>
              <w:pPrChange w:id="32" w:author="wangq" w:date="2017-08-21T17:25:00Z">
                <w:pPr>
                  <w:pStyle w:val="afb"/>
                  <w:numPr>
                    <w:numId w:val="248"/>
                  </w:numPr>
                  <w:tabs>
                    <w:tab w:val="num" w:pos="360"/>
                    <w:tab w:val="num" w:pos="720"/>
                  </w:tabs>
                  <w:ind w:left="720" w:firstLineChars="0" w:hanging="720"/>
                </w:pPr>
              </w:pPrChange>
            </w:pPr>
            <w:r>
              <w:rPr>
                <w:rFonts w:ascii="楷体_GB2312" w:eastAsia="楷体_GB2312" w:hint="eastAsia"/>
                <w:sz w:val="24"/>
              </w:rPr>
              <w:t>调整</w:t>
            </w:r>
            <w:r>
              <w:rPr>
                <w:rFonts w:ascii="楷体_GB2312" w:eastAsia="楷体_GB2312"/>
                <w:sz w:val="24"/>
              </w:rPr>
              <w:t>业务进度查询</w:t>
            </w:r>
            <w:r>
              <w:rPr>
                <w:rFonts w:ascii="楷体_GB2312" w:eastAsia="楷体_GB2312" w:hint="eastAsia"/>
                <w:sz w:val="24"/>
              </w:rPr>
              <w:t>-&gt;分</w:t>
            </w:r>
            <w:r>
              <w:rPr>
                <w:rFonts w:ascii="楷体_GB2312" w:eastAsia="楷体_GB2312"/>
                <w:sz w:val="24"/>
              </w:rPr>
              <w:t>页查询业务</w:t>
            </w:r>
          </w:p>
          <w:p w14:paraId="4234FBB1" w14:textId="714FD44E" w:rsidR="00A751EE" w:rsidRPr="004D605D" w:rsidRDefault="00AA2A8C">
            <w:pPr>
              <w:pStyle w:val="afb"/>
              <w:numPr>
                <w:ilvl w:val="0"/>
                <w:numId w:val="228"/>
              </w:numPr>
              <w:ind w:firstLineChars="0"/>
              <w:rPr>
                <w:rFonts w:ascii="楷体_GB2312" w:eastAsia="楷体_GB2312"/>
                <w:sz w:val="24"/>
              </w:rPr>
              <w:pPrChange w:id="33" w:author="wangq" w:date="2017-08-21T17:25:00Z">
                <w:pPr>
                  <w:pStyle w:val="afb"/>
                  <w:numPr>
                    <w:numId w:val="248"/>
                  </w:numPr>
                  <w:tabs>
                    <w:tab w:val="num" w:pos="360"/>
                    <w:tab w:val="num" w:pos="720"/>
                  </w:tabs>
                  <w:ind w:left="720" w:firstLineChars="0" w:hanging="720"/>
                </w:pPr>
              </w:pPrChange>
            </w:pPr>
            <w:r>
              <w:rPr>
                <w:rFonts w:ascii="楷体_GB2312" w:eastAsia="楷体_GB2312" w:hint="eastAsia"/>
                <w:sz w:val="24"/>
              </w:rPr>
              <w:t>增加公共管理-业务</w:t>
            </w:r>
            <w:r>
              <w:rPr>
                <w:rFonts w:ascii="楷体_GB2312" w:eastAsia="楷体_GB2312"/>
                <w:sz w:val="24"/>
              </w:rPr>
              <w:t>管理</w:t>
            </w:r>
            <w:r>
              <w:rPr>
                <w:rFonts w:ascii="楷体_GB2312" w:eastAsia="楷体_GB2312" w:hint="eastAsia"/>
                <w:sz w:val="24"/>
              </w:rPr>
              <w:t>-</w:t>
            </w:r>
            <w:r>
              <w:rPr>
                <w:rFonts w:ascii="楷体_GB2312" w:eastAsia="楷体_GB2312"/>
                <w:sz w:val="24"/>
              </w:rPr>
              <w:t>消息</w:t>
            </w:r>
            <w:r>
              <w:rPr>
                <w:rFonts w:ascii="楷体_GB2312" w:eastAsia="楷体_GB2312" w:hint="eastAsia"/>
                <w:sz w:val="24"/>
              </w:rPr>
              <w:t>分</w:t>
            </w:r>
            <w:r>
              <w:rPr>
                <w:rFonts w:ascii="楷体_GB2312" w:eastAsia="楷体_GB2312"/>
                <w:sz w:val="24"/>
              </w:rPr>
              <w:t>页查询</w:t>
            </w:r>
          </w:p>
        </w:tc>
        <w:tc>
          <w:tcPr>
            <w:tcW w:w="900" w:type="dxa"/>
            <w:vAlign w:val="center"/>
          </w:tcPr>
          <w:p w14:paraId="05A87B1A" w14:textId="59EC1DB7" w:rsidR="001C03B6" w:rsidRPr="00AF61DC" w:rsidRDefault="00AF61DC" w:rsidP="00774F36">
            <w:pPr>
              <w:rPr>
                <w:rFonts w:ascii="楷体_GB2312" w:eastAsia="楷体_GB2312"/>
                <w:sz w:val="24"/>
              </w:rPr>
            </w:pPr>
            <w:r>
              <w:rPr>
                <w:rFonts w:ascii="楷体_GB2312" w:eastAsia="楷体_GB2312"/>
                <w:sz w:val="24"/>
              </w:rPr>
              <w:t>1.13</w:t>
            </w:r>
          </w:p>
        </w:tc>
        <w:tc>
          <w:tcPr>
            <w:tcW w:w="1080" w:type="dxa"/>
            <w:vAlign w:val="center"/>
          </w:tcPr>
          <w:p w14:paraId="2B873C4F" w14:textId="05B02303" w:rsidR="001C03B6" w:rsidRDefault="00AF61DC"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7E216E73" w14:textId="77777777" w:rsidR="001C03B6" w:rsidRPr="004F372D" w:rsidRDefault="001C03B6" w:rsidP="00774F36">
            <w:pPr>
              <w:rPr>
                <w:rFonts w:ascii="楷体_GB2312" w:eastAsia="楷体_GB2312"/>
                <w:sz w:val="24"/>
              </w:rPr>
            </w:pPr>
          </w:p>
        </w:tc>
      </w:tr>
      <w:tr w:rsidR="00AF61DC" w:rsidRPr="003B72F8" w14:paraId="3C63C445" w14:textId="77777777" w:rsidTr="005B62FC">
        <w:trPr>
          <w:trHeight w:val="291"/>
        </w:trPr>
        <w:tc>
          <w:tcPr>
            <w:tcW w:w="720" w:type="dxa"/>
            <w:vAlign w:val="center"/>
          </w:tcPr>
          <w:p w14:paraId="36AEB44E" w14:textId="322B4558" w:rsidR="00AF61DC" w:rsidRDefault="003B72F8" w:rsidP="00774F36">
            <w:pPr>
              <w:rPr>
                <w:rFonts w:ascii="楷体_GB2312" w:eastAsia="楷体_GB2312"/>
                <w:sz w:val="24"/>
              </w:rPr>
            </w:pPr>
            <w:r>
              <w:rPr>
                <w:rFonts w:ascii="楷体_GB2312" w:eastAsia="楷体_GB2312" w:hint="eastAsia"/>
                <w:sz w:val="24"/>
              </w:rPr>
              <w:t>1</w:t>
            </w:r>
            <w:r>
              <w:rPr>
                <w:rFonts w:ascii="楷体_GB2312" w:eastAsia="楷体_GB2312"/>
                <w:sz w:val="24"/>
              </w:rPr>
              <w:t>5</w:t>
            </w:r>
          </w:p>
        </w:tc>
        <w:tc>
          <w:tcPr>
            <w:tcW w:w="1620" w:type="dxa"/>
            <w:vAlign w:val="center"/>
          </w:tcPr>
          <w:p w14:paraId="6747DA77" w14:textId="77777777" w:rsidR="00AF61DC" w:rsidRDefault="00AF61DC" w:rsidP="00774F36">
            <w:pPr>
              <w:rPr>
                <w:rFonts w:ascii="楷体_GB2312" w:eastAsia="楷体_GB2312"/>
                <w:sz w:val="24"/>
              </w:rPr>
            </w:pPr>
          </w:p>
        </w:tc>
        <w:tc>
          <w:tcPr>
            <w:tcW w:w="2880" w:type="dxa"/>
            <w:vAlign w:val="center"/>
          </w:tcPr>
          <w:p w14:paraId="7759F4E2" w14:textId="6279D96B" w:rsidR="00AF61DC" w:rsidRDefault="001742B1">
            <w:pPr>
              <w:pStyle w:val="afb"/>
              <w:numPr>
                <w:ilvl w:val="0"/>
                <w:numId w:val="229"/>
              </w:numPr>
              <w:ind w:left="387" w:firstLineChars="0" w:hanging="387"/>
              <w:rPr>
                <w:rFonts w:ascii="楷体_GB2312" w:eastAsia="楷体_GB2312"/>
                <w:sz w:val="24"/>
              </w:rPr>
              <w:pPrChange w:id="34" w:author="wangq" w:date="2017-08-21T17:25:00Z">
                <w:pPr>
                  <w:pStyle w:val="afb"/>
                  <w:numPr>
                    <w:numId w:val="249"/>
                  </w:numPr>
                  <w:tabs>
                    <w:tab w:val="num" w:pos="360"/>
                    <w:tab w:val="num" w:pos="720"/>
                  </w:tabs>
                  <w:ind w:left="387" w:firstLineChars="0" w:hanging="387"/>
                </w:pPr>
              </w:pPrChange>
            </w:pPr>
            <w:r w:rsidRPr="004D605D">
              <w:rPr>
                <w:rFonts w:ascii="楷体_GB2312" w:eastAsia="楷体_GB2312" w:hint="eastAsia"/>
                <w:sz w:val="24"/>
              </w:rPr>
              <w:t>调整资金方分页查询入参</w:t>
            </w:r>
          </w:p>
          <w:p w14:paraId="04025FA5" w14:textId="2FDF76C7" w:rsidR="003B72F8" w:rsidRDefault="00570D7B">
            <w:pPr>
              <w:pStyle w:val="afb"/>
              <w:numPr>
                <w:ilvl w:val="0"/>
                <w:numId w:val="229"/>
              </w:numPr>
              <w:ind w:left="387" w:firstLineChars="0" w:hanging="387"/>
              <w:rPr>
                <w:rFonts w:ascii="楷体_GB2312" w:eastAsia="楷体_GB2312"/>
                <w:sz w:val="24"/>
              </w:rPr>
              <w:pPrChange w:id="35" w:author="wangq" w:date="2017-08-21T17:25:00Z">
                <w:pPr>
                  <w:pStyle w:val="afb"/>
                  <w:numPr>
                    <w:numId w:val="249"/>
                  </w:numPr>
                  <w:tabs>
                    <w:tab w:val="num" w:pos="360"/>
                    <w:tab w:val="num" w:pos="720"/>
                  </w:tabs>
                  <w:ind w:left="387" w:firstLineChars="0" w:hanging="387"/>
                </w:pPr>
              </w:pPrChange>
            </w:pPr>
            <w:r w:rsidRPr="004D605D">
              <w:rPr>
                <w:rFonts w:ascii="楷体_GB2312" w:eastAsia="楷体_GB2312" w:hint="eastAsia"/>
                <w:sz w:val="24"/>
              </w:rPr>
              <w:t>调整资金方修改</w:t>
            </w:r>
            <w:r>
              <w:rPr>
                <w:rFonts w:ascii="楷体_GB2312" w:eastAsia="楷体_GB2312" w:hint="eastAsia"/>
                <w:sz w:val="24"/>
              </w:rPr>
              <w:t>密码</w:t>
            </w:r>
            <w:r>
              <w:rPr>
                <w:rFonts w:ascii="楷体_GB2312" w:eastAsia="楷体_GB2312"/>
                <w:sz w:val="24"/>
              </w:rPr>
              <w:t>入参</w:t>
            </w:r>
          </w:p>
          <w:p w14:paraId="71C9D2DB" w14:textId="6EE15880" w:rsidR="00570D7B" w:rsidRPr="004D605D" w:rsidRDefault="00890EC0">
            <w:pPr>
              <w:pStyle w:val="afb"/>
              <w:numPr>
                <w:ilvl w:val="0"/>
                <w:numId w:val="229"/>
              </w:numPr>
              <w:ind w:left="387" w:firstLineChars="0" w:hanging="387"/>
              <w:rPr>
                <w:rFonts w:ascii="楷体_GB2312" w:eastAsia="楷体_GB2312"/>
                <w:sz w:val="24"/>
              </w:rPr>
              <w:pPrChange w:id="36" w:author="wangq" w:date="2017-08-21T17:25:00Z">
                <w:pPr>
                  <w:pStyle w:val="afb"/>
                  <w:numPr>
                    <w:numId w:val="249"/>
                  </w:numPr>
                  <w:tabs>
                    <w:tab w:val="num" w:pos="360"/>
                    <w:tab w:val="num" w:pos="720"/>
                  </w:tabs>
                  <w:ind w:left="387" w:firstLineChars="0" w:hanging="387"/>
                </w:pPr>
              </w:pPrChange>
            </w:pPr>
            <w:r>
              <w:rPr>
                <w:rFonts w:ascii="楷体_GB2312" w:eastAsia="楷体_GB2312" w:hint="eastAsia"/>
                <w:sz w:val="24"/>
              </w:rPr>
              <w:t>增加</w:t>
            </w:r>
            <w:r>
              <w:rPr>
                <w:rFonts w:ascii="楷体_GB2312" w:eastAsia="楷体_GB2312"/>
                <w:sz w:val="24"/>
              </w:rPr>
              <w:t>数据推送章节</w:t>
            </w:r>
          </w:p>
          <w:p w14:paraId="4A950808" w14:textId="1F02C89C" w:rsidR="003B72F8" w:rsidRPr="004D605D" w:rsidRDefault="003B72F8" w:rsidP="003B72F8">
            <w:pPr>
              <w:rPr>
                <w:rFonts w:ascii="楷体_GB2312" w:eastAsia="楷体_GB2312"/>
                <w:sz w:val="24"/>
              </w:rPr>
            </w:pPr>
          </w:p>
        </w:tc>
        <w:tc>
          <w:tcPr>
            <w:tcW w:w="900" w:type="dxa"/>
            <w:vAlign w:val="center"/>
          </w:tcPr>
          <w:p w14:paraId="5261FDF6" w14:textId="01D23FB9" w:rsidR="00AF61DC" w:rsidRPr="001742B1" w:rsidRDefault="001742B1" w:rsidP="00774F36">
            <w:pPr>
              <w:rPr>
                <w:rFonts w:ascii="楷体_GB2312" w:eastAsia="楷体_GB2312"/>
                <w:sz w:val="24"/>
              </w:rPr>
            </w:pPr>
            <w:r>
              <w:rPr>
                <w:rFonts w:ascii="楷体_GB2312" w:eastAsia="楷体_GB2312"/>
                <w:sz w:val="24"/>
              </w:rPr>
              <w:t>1.14</w:t>
            </w:r>
          </w:p>
        </w:tc>
        <w:tc>
          <w:tcPr>
            <w:tcW w:w="1080" w:type="dxa"/>
            <w:vAlign w:val="center"/>
          </w:tcPr>
          <w:p w14:paraId="1458A528" w14:textId="1FA5C790" w:rsidR="00AF61DC" w:rsidRDefault="001742B1"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27C49A64" w14:textId="77777777" w:rsidR="00AF61DC" w:rsidRPr="004F372D" w:rsidRDefault="00AF61DC" w:rsidP="00774F36">
            <w:pPr>
              <w:rPr>
                <w:rFonts w:ascii="楷体_GB2312" w:eastAsia="楷体_GB2312"/>
                <w:sz w:val="24"/>
              </w:rPr>
            </w:pPr>
          </w:p>
        </w:tc>
      </w:tr>
      <w:tr w:rsidR="00003A72" w:rsidRPr="003B72F8" w14:paraId="4F1A37E8" w14:textId="77777777" w:rsidTr="005B62FC">
        <w:trPr>
          <w:trHeight w:val="291"/>
        </w:trPr>
        <w:tc>
          <w:tcPr>
            <w:tcW w:w="720" w:type="dxa"/>
            <w:vAlign w:val="center"/>
          </w:tcPr>
          <w:p w14:paraId="62B94F3E" w14:textId="035D8F2C" w:rsidR="00003A72" w:rsidRDefault="00183CC8" w:rsidP="00774F36">
            <w:pPr>
              <w:rPr>
                <w:rFonts w:ascii="楷体_GB2312" w:eastAsia="楷体_GB2312"/>
                <w:sz w:val="24"/>
              </w:rPr>
            </w:pPr>
            <w:r>
              <w:rPr>
                <w:rFonts w:ascii="楷体_GB2312" w:eastAsia="楷体_GB2312" w:hint="eastAsia"/>
                <w:sz w:val="24"/>
              </w:rPr>
              <w:lastRenderedPageBreak/>
              <w:t>16</w:t>
            </w:r>
          </w:p>
        </w:tc>
        <w:tc>
          <w:tcPr>
            <w:tcW w:w="1620" w:type="dxa"/>
            <w:vAlign w:val="center"/>
          </w:tcPr>
          <w:p w14:paraId="7A21DAF5" w14:textId="77777777" w:rsidR="00003A72" w:rsidRDefault="00003A72" w:rsidP="00774F36">
            <w:pPr>
              <w:rPr>
                <w:rFonts w:ascii="楷体_GB2312" w:eastAsia="楷体_GB2312"/>
                <w:sz w:val="24"/>
              </w:rPr>
            </w:pPr>
          </w:p>
        </w:tc>
        <w:tc>
          <w:tcPr>
            <w:tcW w:w="2880" w:type="dxa"/>
            <w:vAlign w:val="center"/>
          </w:tcPr>
          <w:p w14:paraId="1A3C9099" w14:textId="0092C053" w:rsidR="00003A72" w:rsidRPr="004D605D" w:rsidRDefault="00183CC8">
            <w:pPr>
              <w:pStyle w:val="afb"/>
              <w:numPr>
                <w:ilvl w:val="0"/>
                <w:numId w:val="235"/>
              </w:numPr>
              <w:ind w:firstLineChars="0"/>
              <w:rPr>
                <w:rFonts w:ascii="楷体_GB2312" w:eastAsia="楷体_GB2312"/>
                <w:sz w:val="24"/>
              </w:rPr>
              <w:pPrChange w:id="37" w:author="wangq" w:date="2017-08-21T17:25:00Z">
                <w:pPr>
                  <w:pStyle w:val="afb"/>
                  <w:numPr>
                    <w:numId w:val="250"/>
                  </w:numPr>
                  <w:tabs>
                    <w:tab w:val="num" w:pos="360"/>
                    <w:tab w:val="num" w:pos="720"/>
                  </w:tabs>
                  <w:ind w:left="720" w:firstLineChars="0" w:hanging="720"/>
                </w:pPr>
              </w:pPrChange>
            </w:pPr>
            <w:r w:rsidRPr="004D605D">
              <w:rPr>
                <w:rFonts w:ascii="楷体_GB2312" w:eastAsia="楷体_GB2312" w:hint="eastAsia"/>
                <w:sz w:val="24"/>
              </w:rPr>
              <w:t>调整业务规则入参</w:t>
            </w:r>
          </w:p>
          <w:p w14:paraId="7FD9D63F" w14:textId="7C286BFA" w:rsidR="00F13F21" w:rsidRPr="004D605D" w:rsidRDefault="00F13F21">
            <w:pPr>
              <w:pStyle w:val="afb"/>
              <w:numPr>
                <w:ilvl w:val="0"/>
                <w:numId w:val="235"/>
              </w:numPr>
              <w:ind w:firstLineChars="0"/>
              <w:rPr>
                <w:rFonts w:ascii="楷体_GB2312" w:eastAsia="楷体_GB2312"/>
                <w:sz w:val="24"/>
              </w:rPr>
              <w:pPrChange w:id="38" w:author="wangq" w:date="2017-08-21T17:25:00Z">
                <w:pPr>
                  <w:pStyle w:val="afb"/>
                  <w:numPr>
                    <w:numId w:val="250"/>
                  </w:numPr>
                  <w:tabs>
                    <w:tab w:val="num" w:pos="360"/>
                    <w:tab w:val="num" w:pos="720"/>
                  </w:tabs>
                  <w:ind w:left="720" w:firstLineChars="0" w:hanging="720"/>
                </w:pPr>
              </w:pPrChange>
            </w:pPr>
            <w:r>
              <w:rPr>
                <w:rFonts w:ascii="楷体_GB2312" w:eastAsia="楷体_GB2312" w:hint="eastAsia"/>
                <w:sz w:val="24"/>
              </w:rPr>
              <w:t>调整</w:t>
            </w:r>
            <w:r>
              <w:rPr>
                <w:rFonts w:ascii="楷体_GB2312" w:eastAsia="楷体_GB2312"/>
                <w:sz w:val="24"/>
              </w:rPr>
              <w:t>产品修改入参</w:t>
            </w:r>
          </w:p>
        </w:tc>
        <w:tc>
          <w:tcPr>
            <w:tcW w:w="900" w:type="dxa"/>
            <w:vAlign w:val="center"/>
          </w:tcPr>
          <w:p w14:paraId="62FD28CB" w14:textId="7F0F7C77" w:rsidR="00003A72" w:rsidRDefault="00183CC8" w:rsidP="00774F36">
            <w:pPr>
              <w:rPr>
                <w:rFonts w:ascii="楷体_GB2312" w:eastAsia="楷体_GB2312"/>
                <w:sz w:val="24"/>
              </w:rPr>
            </w:pPr>
            <w:r>
              <w:rPr>
                <w:rFonts w:ascii="楷体_GB2312" w:eastAsia="楷体_GB2312" w:hint="eastAsia"/>
                <w:sz w:val="24"/>
              </w:rPr>
              <w:t>1.15</w:t>
            </w:r>
          </w:p>
        </w:tc>
        <w:tc>
          <w:tcPr>
            <w:tcW w:w="1080" w:type="dxa"/>
            <w:vAlign w:val="center"/>
          </w:tcPr>
          <w:p w14:paraId="2512E1F8" w14:textId="3DE8598D" w:rsidR="00003A72" w:rsidRDefault="00183CC8"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6073A1FC" w14:textId="77777777" w:rsidR="00003A72" w:rsidRPr="004F372D" w:rsidRDefault="00003A72" w:rsidP="00774F36">
            <w:pPr>
              <w:rPr>
                <w:rFonts w:ascii="楷体_GB2312" w:eastAsia="楷体_GB2312"/>
                <w:sz w:val="24"/>
              </w:rPr>
            </w:pPr>
          </w:p>
        </w:tc>
      </w:tr>
      <w:tr w:rsidR="00183CC8" w:rsidRPr="003B72F8" w14:paraId="6AE9932A" w14:textId="77777777" w:rsidTr="005B62FC">
        <w:trPr>
          <w:trHeight w:val="291"/>
        </w:trPr>
        <w:tc>
          <w:tcPr>
            <w:tcW w:w="720" w:type="dxa"/>
            <w:vAlign w:val="center"/>
          </w:tcPr>
          <w:p w14:paraId="2A3C4B80" w14:textId="143A8019" w:rsidR="00183CC8" w:rsidRDefault="00DD1043" w:rsidP="00774F36">
            <w:pPr>
              <w:rPr>
                <w:rFonts w:ascii="楷体_GB2312" w:eastAsia="楷体_GB2312"/>
                <w:sz w:val="24"/>
              </w:rPr>
            </w:pPr>
            <w:r>
              <w:rPr>
                <w:rFonts w:ascii="楷体_GB2312" w:eastAsia="楷体_GB2312" w:hint="eastAsia"/>
                <w:sz w:val="24"/>
              </w:rPr>
              <w:t>17</w:t>
            </w:r>
          </w:p>
        </w:tc>
        <w:tc>
          <w:tcPr>
            <w:tcW w:w="1620" w:type="dxa"/>
            <w:vAlign w:val="center"/>
          </w:tcPr>
          <w:p w14:paraId="6629453D" w14:textId="77777777" w:rsidR="00183CC8" w:rsidRDefault="00183CC8" w:rsidP="00774F36">
            <w:pPr>
              <w:rPr>
                <w:rFonts w:ascii="楷体_GB2312" w:eastAsia="楷体_GB2312"/>
                <w:sz w:val="24"/>
              </w:rPr>
            </w:pPr>
          </w:p>
        </w:tc>
        <w:tc>
          <w:tcPr>
            <w:tcW w:w="2880" w:type="dxa"/>
            <w:vAlign w:val="center"/>
          </w:tcPr>
          <w:p w14:paraId="19385446" w14:textId="7344B696" w:rsidR="00183CC8" w:rsidRPr="004D605D" w:rsidRDefault="00DD1043">
            <w:pPr>
              <w:pStyle w:val="afb"/>
              <w:numPr>
                <w:ilvl w:val="0"/>
                <w:numId w:val="236"/>
              </w:numPr>
              <w:ind w:firstLineChars="0"/>
              <w:rPr>
                <w:rFonts w:ascii="楷体_GB2312" w:eastAsia="楷体_GB2312"/>
                <w:sz w:val="24"/>
              </w:rPr>
              <w:pPrChange w:id="39" w:author="wangq" w:date="2017-08-21T17:25:00Z">
                <w:pPr>
                  <w:pStyle w:val="afb"/>
                  <w:numPr>
                    <w:numId w:val="251"/>
                  </w:numPr>
                  <w:tabs>
                    <w:tab w:val="num" w:pos="360"/>
                    <w:tab w:val="num" w:pos="720"/>
                  </w:tabs>
                  <w:ind w:left="720" w:firstLineChars="0" w:hanging="720"/>
                </w:pPr>
              </w:pPrChange>
            </w:pPr>
            <w:r w:rsidRPr="004D605D">
              <w:rPr>
                <w:rFonts w:ascii="楷体_GB2312" w:eastAsia="楷体_GB2312" w:hint="eastAsia"/>
                <w:sz w:val="24"/>
              </w:rPr>
              <w:t>产品添加调整入参</w:t>
            </w:r>
          </w:p>
          <w:p w14:paraId="1C9D7653" w14:textId="77777777" w:rsidR="00DD1043" w:rsidRDefault="00DD1043">
            <w:pPr>
              <w:pStyle w:val="afb"/>
              <w:numPr>
                <w:ilvl w:val="0"/>
                <w:numId w:val="236"/>
              </w:numPr>
              <w:ind w:firstLineChars="0"/>
              <w:rPr>
                <w:rFonts w:ascii="楷体_GB2312" w:eastAsia="楷体_GB2312"/>
                <w:sz w:val="24"/>
              </w:rPr>
              <w:pPrChange w:id="40" w:author="wangq" w:date="2017-08-21T17:25:00Z">
                <w:pPr>
                  <w:pStyle w:val="afb"/>
                  <w:numPr>
                    <w:numId w:val="251"/>
                  </w:numPr>
                  <w:tabs>
                    <w:tab w:val="num" w:pos="360"/>
                    <w:tab w:val="num" w:pos="720"/>
                  </w:tabs>
                  <w:ind w:left="720" w:firstLineChars="0" w:hanging="720"/>
                </w:pPr>
              </w:pPrChange>
            </w:pPr>
            <w:r>
              <w:rPr>
                <w:rFonts w:ascii="楷体_GB2312" w:eastAsia="楷体_GB2312" w:hint="eastAsia"/>
                <w:sz w:val="24"/>
              </w:rPr>
              <w:t>产品审核</w:t>
            </w:r>
            <w:r>
              <w:rPr>
                <w:rFonts w:ascii="楷体_GB2312" w:eastAsia="楷体_GB2312"/>
                <w:sz w:val="24"/>
              </w:rPr>
              <w:t>添加入参</w:t>
            </w:r>
          </w:p>
          <w:p w14:paraId="0189A416" w14:textId="77777777" w:rsidR="004C02D7" w:rsidRDefault="004C02D7">
            <w:pPr>
              <w:pStyle w:val="afb"/>
              <w:numPr>
                <w:ilvl w:val="0"/>
                <w:numId w:val="236"/>
              </w:numPr>
              <w:ind w:firstLineChars="0"/>
              <w:rPr>
                <w:rFonts w:ascii="楷体_GB2312" w:eastAsia="楷体_GB2312"/>
                <w:sz w:val="24"/>
              </w:rPr>
              <w:pPrChange w:id="41" w:author="wangq" w:date="2017-08-21T17:25:00Z">
                <w:pPr>
                  <w:pStyle w:val="afb"/>
                  <w:numPr>
                    <w:numId w:val="251"/>
                  </w:numPr>
                  <w:tabs>
                    <w:tab w:val="num" w:pos="360"/>
                    <w:tab w:val="num" w:pos="720"/>
                  </w:tabs>
                  <w:ind w:left="720" w:firstLineChars="0" w:hanging="720"/>
                </w:pPr>
              </w:pPrChange>
            </w:pPr>
            <w:r>
              <w:rPr>
                <w:rFonts w:ascii="楷体_GB2312" w:eastAsia="楷体_GB2312" w:hint="eastAsia"/>
                <w:sz w:val="24"/>
              </w:rPr>
              <w:t>产品</w:t>
            </w:r>
            <w:r>
              <w:rPr>
                <w:rFonts w:ascii="楷体_GB2312" w:eastAsia="楷体_GB2312"/>
                <w:sz w:val="24"/>
              </w:rPr>
              <w:t>下架功能流程描述</w:t>
            </w:r>
          </w:p>
          <w:p w14:paraId="585229E6" w14:textId="705017A3" w:rsidR="004C02D7" w:rsidRPr="004D605D" w:rsidRDefault="004C02D7">
            <w:pPr>
              <w:pStyle w:val="afb"/>
              <w:numPr>
                <w:ilvl w:val="0"/>
                <w:numId w:val="236"/>
              </w:numPr>
              <w:ind w:firstLineChars="0"/>
              <w:rPr>
                <w:rFonts w:ascii="楷体_GB2312" w:eastAsia="楷体_GB2312"/>
                <w:sz w:val="24"/>
              </w:rPr>
              <w:pPrChange w:id="42" w:author="wangq" w:date="2017-08-21T17:25:00Z">
                <w:pPr>
                  <w:pStyle w:val="afb"/>
                  <w:numPr>
                    <w:numId w:val="251"/>
                  </w:numPr>
                  <w:tabs>
                    <w:tab w:val="num" w:pos="360"/>
                    <w:tab w:val="num" w:pos="720"/>
                  </w:tabs>
                  <w:ind w:left="720" w:firstLineChars="0" w:hanging="720"/>
                </w:pPr>
              </w:pPrChange>
            </w:pPr>
            <w:r>
              <w:rPr>
                <w:rFonts w:ascii="楷体_GB2312" w:eastAsia="楷体_GB2312" w:hint="eastAsia"/>
                <w:sz w:val="24"/>
              </w:rPr>
              <w:t>头像</w:t>
            </w:r>
            <w:r>
              <w:rPr>
                <w:rFonts w:ascii="楷体_GB2312" w:eastAsia="楷体_GB2312"/>
                <w:sz w:val="24"/>
              </w:rPr>
              <w:t>修改</w:t>
            </w:r>
            <w:r>
              <w:rPr>
                <w:rFonts w:ascii="楷体_GB2312" w:eastAsia="楷体_GB2312" w:hint="eastAsia"/>
                <w:sz w:val="24"/>
              </w:rPr>
              <w:t>功能</w:t>
            </w:r>
            <w:r>
              <w:rPr>
                <w:rFonts w:ascii="楷体_GB2312" w:eastAsia="楷体_GB2312"/>
                <w:sz w:val="24"/>
              </w:rPr>
              <w:t>描述</w:t>
            </w:r>
          </w:p>
        </w:tc>
        <w:tc>
          <w:tcPr>
            <w:tcW w:w="900" w:type="dxa"/>
            <w:vAlign w:val="center"/>
          </w:tcPr>
          <w:p w14:paraId="631E363E" w14:textId="7D650672" w:rsidR="00183CC8" w:rsidRDefault="00DD1043" w:rsidP="00774F36">
            <w:pPr>
              <w:rPr>
                <w:rFonts w:ascii="楷体_GB2312" w:eastAsia="楷体_GB2312"/>
                <w:sz w:val="24"/>
              </w:rPr>
            </w:pPr>
            <w:r>
              <w:rPr>
                <w:rFonts w:ascii="楷体_GB2312" w:eastAsia="楷体_GB2312" w:hint="eastAsia"/>
                <w:sz w:val="24"/>
              </w:rPr>
              <w:t>1.16</w:t>
            </w:r>
          </w:p>
        </w:tc>
        <w:tc>
          <w:tcPr>
            <w:tcW w:w="1080" w:type="dxa"/>
            <w:vAlign w:val="center"/>
          </w:tcPr>
          <w:p w14:paraId="1913D2A0" w14:textId="6F857B01" w:rsidR="00183CC8" w:rsidRDefault="00DD1043"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2883FF65" w14:textId="77777777" w:rsidR="00183CC8" w:rsidRPr="004F372D" w:rsidRDefault="00183CC8" w:rsidP="00774F36">
            <w:pPr>
              <w:rPr>
                <w:rFonts w:ascii="楷体_GB2312" w:eastAsia="楷体_GB2312"/>
                <w:sz w:val="24"/>
              </w:rPr>
            </w:pPr>
          </w:p>
        </w:tc>
      </w:tr>
      <w:tr w:rsidR="00590443" w:rsidRPr="003B72F8" w14:paraId="6C3335D5" w14:textId="77777777" w:rsidTr="005B62FC">
        <w:trPr>
          <w:trHeight w:val="291"/>
        </w:trPr>
        <w:tc>
          <w:tcPr>
            <w:tcW w:w="720" w:type="dxa"/>
            <w:vAlign w:val="center"/>
          </w:tcPr>
          <w:p w14:paraId="00411A88" w14:textId="22B2189E" w:rsidR="00590443" w:rsidRDefault="003D1106" w:rsidP="00774F36">
            <w:pPr>
              <w:rPr>
                <w:rFonts w:ascii="楷体_GB2312" w:eastAsia="楷体_GB2312"/>
                <w:sz w:val="24"/>
              </w:rPr>
            </w:pPr>
            <w:r>
              <w:rPr>
                <w:rFonts w:ascii="楷体_GB2312" w:eastAsia="楷体_GB2312" w:hint="eastAsia"/>
                <w:sz w:val="24"/>
              </w:rPr>
              <w:t>18</w:t>
            </w:r>
          </w:p>
        </w:tc>
        <w:tc>
          <w:tcPr>
            <w:tcW w:w="1620" w:type="dxa"/>
            <w:vAlign w:val="center"/>
          </w:tcPr>
          <w:p w14:paraId="5CA38D8D" w14:textId="77777777" w:rsidR="00590443" w:rsidRDefault="00590443" w:rsidP="00774F36">
            <w:pPr>
              <w:rPr>
                <w:rFonts w:ascii="楷体_GB2312" w:eastAsia="楷体_GB2312"/>
                <w:sz w:val="24"/>
              </w:rPr>
            </w:pPr>
          </w:p>
        </w:tc>
        <w:tc>
          <w:tcPr>
            <w:tcW w:w="2880" w:type="dxa"/>
            <w:vAlign w:val="center"/>
          </w:tcPr>
          <w:p w14:paraId="2F5D788F" w14:textId="439652FD" w:rsidR="00590443" w:rsidRPr="004D605D" w:rsidRDefault="003D1106">
            <w:pPr>
              <w:pStyle w:val="afb"/>
              <w:numPr>
                <w:ilvl w:val="0"/>
                <w:numId w:val="237"/>
              </w:numPr>
              <w:ind w:firstLineChars="0"/>
              <w:rPr>
                <w:rFonts w:ascii="楷体_GB2312" w:eastAsia="楷体_GB2312"/>
                <w:sz w:val="24"/>
              </w:rPr>
              <w:pPrChange w:id="43" w:author="wangq" w:date="2017-08-21T17:25:00Z">
                <w:pPr>
                  <w:pStyle w:val="afb"/>
                  <w:numPr>
                    <w:numId w:val="252"/>
                  </w:numPr>
                  <w:tabs>
                    <w:tab w:val="num" w:pos="360"/>
                    <w:tab w:val="num" w:pos="720"/>
                  </w:tabs>
                  <w:ind w:left="720" w:firstLineChars="0" w:hanging="720"/>
                </w:pPr>
              </w:pPrChange>
            </w:pPr>
            <w:r w:rsidRPr="004D605D">
              <w:rPr>
                <w:rFonts w:ascii="楷体_GB2312" w:eastAsia="楷体_GB2312" w:hint="eastAsia"/>
                <w:sz w:val="24"/>
              </w:rPr>
              <w:t>调整业务评价明细入参</w:t>
            </w:r>
          </w:p>
          <w:p w14:paraId="78F7972E" w14:textId="77777777" w:rsidR="003D1106" w:rsidRDefault="003D1106">
            <w:pPr>
              <w:pStyle w:val="afb"/>
              <w:numPr>
                <w:ilvl w:val="0"/>
                <w:numId w:val="237"/>
              </w:numPr>
              <w:ind w:firstLineChars="0"/>
              <w:rPr>
                <w:rFonts w:ascii="楷体_GB2312" w:eastAsia="楷体_GB2312"/>
                <w:sz w:val="24"/>
              </w:rPr>
              <w:pPrChange w:id="44" w:author="wangq" w:date="2017-08-21T17:25:00Z">
                <w:pPr>
                  <w:pStyle w:val="afb"/>
                  <w:numPr>
                    <w:numId w:val="252"/>
                  </w:numPr>
                  <w:tabs>
                    <w:tab w:val="num" w:pos="360"/>
                    <w:tab w:val="num" w:pos="720"/>
                  </w:tabs>
                  <w:ind w:left="720" w:firstLineChars="0" w:hanging="720"/>
                </w:pPr>
              </w:pPrChange>
            </w:pPr>
            <w:r>
              <w:rPr>
                <w:rFonts w:ascii="楷体_GB2312" w:eastAsia="楷体_GB2312" w:hint="eastAsia"/>
                <w:sz w:val="24"/>
              </w:rPr>
              <w:t>调整</w:t>
            </w:r>
            <w:r>
              <w:rPr>
                <w:rFonts w:ascii="楷体_GB2312" w:eastAsia="楷体_GB2312"/>
                <w:sz w:val="24"/>
              </w:rPr>
              <w:t>功能列表</w:t>
            </w:r>
          </w:p>
          <w:p w14:paraId="09FCCF0C" w14:textId="77777777" w:rsidR="00EA468E" w:rsidRDefault="00EA468E">
            <w:pPr>
              <w:pStyle w:val="afb"/>
              <w:numPr>
                <w:ilvl w:val="0"/>
                <w:numId w:val="237"/>
              </w:numPr>
              <w:ind w:firstLineChars="0"/>
              <w:rPr>
                <w:rFonts w:ascii="楷体_GB2312" w:eastAsia="楷体_GB2312"/>
                <w:sz w:val="24"/>
              </w:rPr>
              <w:pPrChange w:id="45" w:author="wangq" w:date="2017-08-21T17:25:00Z">
                <w:pPr>
                  <w:pStyle w:val="afb"/>
                  <w:numPr>
                    <w:numId w:val="252"/>
                  </w:numPr>
                  <w:tabs>
                    <w:tab w:val="num" w:pos="360"/>
                    <w:tab w:val="num" w:pos="720"/>
                  </w:tabs>
                  <w:ind w:left="720" w:firstLineChars="0" w:hanging="720"/>
                </w:pPr>
              </w:pPrChange>
            </w:pPr>
            <w:r>
              <w:rPr>
                <w:rFonts w:ascii="楷体_GB2312" w:eastAsia="楷体_GB2312" w:hint="eastAsia"/>
                <w:sz w:val="24"/>
              </w:rPr>
              <w:t>增加标签</w:t>
            </w:r>
            <w:r>
              <w:rPr>
                <w:rFonts w:ascii="楷体_GB2312" w:eastAsia="楷体_GB2312"/>
                <w:sz w:val="24"/>
              </w:rPr>
              <w:t>添加入参</w:t>
            </w:r>
          </w:p>
          <w:p w14:paraId="097A3245" w14:textId="54C86ABD" w:rsidR="00E56541" w:rsidRPr="004D605D" w:rsidRDefault="00E56541">
            <w:pPr>
              <w:pStyle w:val="afb"/>
              <w:numPr>
                <w:ilvl w:val="0"/>
                <w:numId w:val="237"/>
              </w:numPr>
              <w:ind w:firstLineChars="0"/>
              <w:rPr>
                <w:rFonts w:ascii="楷体_GB2312" w:eastAsia="楷体_GB2312"/>
                <w:sz w:val="24"/>
              </w:rPr>
              <w:pPrChange w:id="46" w:author="wangq" w:date="2017-08-21T17:25:00Z">
                <w:pPr>
                  <w:pStyle w:val="afb"/>
                  <w:numPr>
                    <w:numId w:val="252"/>
                  </w:numPr>
                  <w:tabs>
                    <w:tab w:val="num" w:pos="360"/>
                    <w:tab w:val="num" w:pos="720"/>
                  </w:tabs>
                  <w:ind w:left="720" w:firstLineChars="0" w:hanging="720"/>
                </w:pPr>
              </w:pPrChange>
            </w:pPr>
            <w:r>
              <w:rPr>
                <w:rFonts w:ascii="楷体_GB2312" w:eastAsia="楷体_GB2312" w:hint="eastAsia"/>
                <w:sz w:val="24"/>
              </w:rPr>
              <w:t>调整</w:t>
            </w:r>
            <w:r>
              <w:rPr>
                <w:rFonts w:ascii="楷体_GB2312" w:eastAsia="楷体_GB2312"/>
                <w:sz w:val="24"/>
              </w:rPr>
              <w:t>返佣转账入参</w:t>
            </w:r>
          </w:p>
        </w:tc>
        <w:tc>
          <w:tcPr>
            <w:tcW w:w="900" w:type="dxa"/>
            <w:vAlign w:val="center"/>
          </w:tcPr>
          <w:p w14:paraId="2FE72CFA" w14:textId="446FF52B" w:rsidR="00590443" w:rsidRDefault="003D1106" w:rsidP="00774F36">
            <w:pPr>
              <w:rPr>
                <w:rFonts w:ascii="楷体_GB2312" w:eastAsia="楷体_GB2312"/>
                <w:sz w:val="24"/>
              </w:rPr>
            </w:pPr>
            <w:r>
              <w:rPr>
                <w:rFonts w:ascii="楷体_GB2312" w:eastAsia="楷体_GB2312" w:hint="eastAsia"/>
                <w:sz w:val="24"/>
              </w:rPr>
              <w:t>1.1</w:t>
            </w:r>
            <w:r>
              <w:rPr>
                <w:rFonts w:ascii="楷体_GB2312" w:eastAsia="楷体_GB2312"/>
                <w:sz w:val="24"/>
              </w:rPr>
              <w:t>7</w:t>
            </w:r>
          </w:p>
        </w:tc>
        <w:tc>
          <w:tcPr>
            <w:tcW w:w="1080" w:type="dxa"/>
            <w:vAlign w:val="center"/>
          </w:tcPr>
          <w:p w14:paraId="52B5373B" w14:textId="7A752A9B" w:rsidR="00590443" w:rsidRDefault="003D1106"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0D14A60F" w14:textId="77777777" w:rsidR="00590443" w:rsidRPr="004F372D" w:rsidRDefault="00590443" w:rsidP="00774F36">
            <w:pPr>
              <w:rPr>
                <w:rFonts w:ascii="楷体_GB2312" w:eastAsia="楷体_GB2312"/>
                <w:sz w:val="24"/>
              </w:rPr>
            </w:pPr>
          </w:p>
        </w:tc>
      </w:tr>
      <w:tr w:rsidR="003D1106" w:rsidRPr="003B72F8" w14:paraId="41252BC9" w14:textId="77777777" w:rsidTr="005B62FC">
        <w:trPr>
          <w:trHeight w:val="291"/>
        </w:trPr>
        <w:tc>
          <w:tcPr>
            <w:tcW w:w="720" w:type="dxa"/>
            <w:vAlign w:val="center"/>
          </w:tcPr>
          <w:p w14:paraId="40A7C0ED" w14:textId="26806D3E" w:rsidR="003D1106" w:rsidRDefault="00603180" w:rsidP="00774F36">
            <w:pPr>
              <w:rPr>
                <w:rFonts w:ascii="楷体_GB2312" w:eastAsia="楷体_GB2312"/>
                <w:sz w:val="24"/>
              </w:rPr>
            </w:pPr>
            <w:r>
              <w:rPr>
                <w:rFonts w:ascii="楷体_GB2312" w:eastAsia="楷体_GB2312" w:hint="eastAsia"/>
                <w:sz w:val="24"/>
              </w:rPr>
              <w:t>19</w:t>
            </w:r>
          </w:p>
        </w:tc>
        <w:tc>
          <w:tcPr>
            <w:tcW w:w="1620" w:type="dxa"/>
            <w:vAlign w:val="center"/>
          </w:tcPr>
          <w:p w14:paraId="7EA12979" w14:textId="77777777" w:rsidR="003D1106" w:rsidRDefault="003D1106" w:rsidP="00774F36">
            <w:pPr>
              <w:rPr>
                <w:rFonts w:ascii="楷体_GB2312" w:eastAsia="楷体_GB2312"/>
                <w:sz w:val="24"/>
              </w:rPr>
            </w:pPr>
          </w:p>
        </w:tc>
        <w:tc>
          <w:tcPr>
            <w:tcW w:w="2880" w:type="dxa"/>
            <w:vAlign w:val="center"/>
          </w:tcPr>
          <w:p w14:paraId="2398CD60" w14:textId="77777777" w:rsidR="00603180" w:rsidRPr="00603180" w:rsidRDefault="00603180" w:rsidP="00603180">
            <w:pPr>
              <w:rPr>
                <w:rFonts w:ascii="楷体_GB2312" w:eastAsia="楷体_GB2312"/>
                <w:sz w:val="24"/>
              </w:rPr>
            </w:pPr>
            <w:r w:rsidRPr="00603180">
              <w:rPr>
                <w:rFonts w:ascii="楷体_GB2312" w:eastAsia="楷体_GB2312" w:hint="eastAsia"/>
                <w:sz w:val="24"/>
              </w:rPr>
              <w:t>入参调整：增加业务申请起止时间、渠道人名称。</w:t>
            </w:r>
          </w:p>
          <w:p w14:paraId="380B8F6D" w14:textId="77777777" w:rsidR="00603180" w:rsidRPr="00603180" w:rsidRDefault="00603180" w:rsidP="00603180">
            <w:pPr>
              <w:rPr>
                <w:rFonts w:ascii="楷体_GB2312" w:eastAsia="楷体_GB2312"/>
                <w:sz w:val="24"/>
              </w:rPr>
            </w:pPr>
            <w:r w:rsidRPr="00603180">
              <w:rPr>
                <w:rFonts w:ascii="楷体_GB2312" w:eastAsia="楷体_GB2312" w:hint="eastAsia"/>
                <w:sz w:val="24"/>
              </w:rPr>
              <w:t>出参调整：</w:t>
            </w:r>
          </w:p>
          <w:p w14:paraId="2E8A213D" w14:textId="77777777" w:rsidR="00603180" w:rsidRPr="00603180" w:rsidRDefault="00603180" w:rsidP="00603180">
            <w:pPr>
              <w:rPr>
                <w:rFonts w:ascii="楷体_GB2312" w:eastAsia="楷体_GB2312"/>
                <w:sz w:val="24"/>
              </w:rPr>
            </w:pPr>
            <w:r w:rsidRPr="00603180">
              <w:rPr>
                <w:rFonts w:ascii="楷体_GB2312" w:eastAsia="楷体_GB2312" w:hint="eastAsia"/>
                <w:sz w:val="24"/>
              </w:rPr>
              <w:t>1、调整为非必填</w:t>
            </w:r>
          </w:p>
          <w:p w14:paraId="0429F66F" w14:textId="77777777" w:rsidR="00603180" w:rsidRPr="00603180" w:rsidRDefault="00603180" w:rsidP="00603180">
            <w:pPr>
              <w:rPr>
                <w:rFonts w:ascii="楷体_GB2312" w:eastAsia="楷体_GB2312"/>
                <w:sz w:val="24"/>
              </w:rPr>
            </w:pPr>
            <w:r w:rsidRPr="00603180">
              <w:rPr>
                <w:rFonts w:ascii="楷体_GB2312" w:eastAsia="楷体_GB2312" w:hint="eastAsia"/>
                <w:sz w:val="24"/>
              </w:rPr>
              <w:t>产品首次申请名称</w:t>
            </w:r>
          </w:p>
          <w:p w14:paraId="58DFA88F" w14:textId="77777777" w:rsidR="00603180" w:rsidRPr="00603180" w:rsidRDefault="00603180" w:rsidP="00603180">
            <w:pPr>
              <w:rPr>
                <w:rFonts w:ascii="楷体_GB2312" w:eastAsia="楷体_GB2312"/>
                <w:sz w:val="24"/>
              </w:rPr>
            </w:pPr>
            <w:r w:rsidRPr="00603180">
              <w:rPr>
                <w:rFonts w:ascii="楷体_GB2312" w:eastAsia="楷体_GB2312" w:hint="eastAsia"/>
                <w:sz w:val="24"/>
              </w:rPr>
              <w:t>2、增加项</w:t>
            </w:r>
          </w:p>
          <w:p w14:paraId="1752648C" w14:textId="77777777" w:rsidR="00603180" w:rsidRPr="00603180" w:rsidRDefault="00603180" w:rsidP="00603180">
            <w:pPr>
              <w:rPr>
                <w:rFonts w:ascii="楷体_GB2312" w:eastAsia="楷体_GB2312"/>
                <w:sz w:val="24"/>
              </w:rPr>
            </w:pPr>
            <w:r w:rsidRPr="00603180">
              <w:rPr>
                <w:rFonts w:ascii="楷体_GB2312" w:eastAsia="楷体_GB2312" w:hint="eastAsia"/>
                <w:sz w:val="24"/>
              </w:rPr>
              <w:t>客户名称</w:t>
            </w:r>
          </w:p>
          <w:p w14:paraId="4EE8063B" w14:textId="77777777" w:rsidR="00603180" w:rsidRPr="00603180" w:rsidRDefault="00603180" w:rsidP="00603180">
            <w:pPr>
              <w:rPr>
                <w:rFonts w:ascii="楷体_GB2312" w:eastAsia="楷体_GB2312"/>
                <w:sz w:val="24"/>
              </w:rPr>
            </w:pPr>
            <w:r w:rsidRPr="00603180">
              <w:rPr>
                <w:rFonts w:ascii="楷体_GB2312" w:eastAsia="楷体_GB2312" w:hint="eastAsia"/>
                <w:sz w:val="24"/>
              </w:rPr>
              <w:t>申请时间</w:t>
            </w:r>
          </w:p>
          <w:p w14:paraId="3643E831" w14:textId="77777777" w:rsidR="00603180" w:rsidRPr="00603180" w:rsidRDefault="00603180" w:rsidP="00603180">
            <w:pPr>
              <w:rPr>
                <w:rFonts w:ascii="楷体_GB2312" w:eastAsia="楷体_GB2312"/>
                <w:sz w:val="24"/>
              </w:rPr>
            </w:pPr>
            <w:r w:rsidRPr="00603180">
              <w:rPr>
                <w:rFonts w:ascii="楷体_GB2312" w:eastAsia="楷体_GB2312" w:hint="eastAsia"/>
                <w:sz w:val="24"/>
              </w:rPr>
              <w:t>进度状态</w:t>
            </w:r>
          </w:p>
          <w:p w14:paraId="07C0FDF2" w14:textId="662F62B6" w:rsidR="003D1106" w:rsidRPr="00C6166D" w:rsidRDefault="00603180" w:rsidP="00603180">
            <w:pPr>
              <w:rPr>
                <w:rFonts w:ascii="楷体_GB2312" w:eastAsia="楷体_GB2312"/>
                <w:sz w:val="24"/>
              </w:rPr>
            </w:pPr>
            <w:r w:rsidRPr="00603180">
              <w:rPr>
                <w:rFonts w:ascii="楷体_GB2312" w:eastAsia="楷体_GB2312" w:hint="eastAsia"/>
                <w:sz w:val="24"/>
              </w:rPr>
              <w:t>渠道人</w:t>
            </w:r>
          </w:p>
        </w:tc>
        <w:tc>
          <w:tcPr>
            <w:tcW w:w="900" w:type="dxa"/>
            <w:vAlign w:val="center"/>
          </w:tcPr>
          <w:p w14:paraId="11DAF17A" w14:textId="27EB99A0" w:rsidR="003D1106" w:rsidRDefault="00603180" w:rsidP="00774F36">
            <w:pPr>
              <w:rPr>
                <w:rFonts w:ascii="楷体_GB2312" w:eastAsia="楷体_GB2312"/>
                <w:sz w:val="24"/>
              </w:rPr>
            </w:pPr>
            <w:r>
              <w:rPr>
                <w:rFonts w:ascii="楷体_GB2312" w:eastAsia="楷体_GB2312" w:hint="eastAsia"/>
                <w:sz w:val="24"/>
              </w:rPr>
              <w:t>1.17</w:t>
            </w:r>
          </w:p>
        </w:tc>
        <w:tc>
          <w:tcPr>
            <w:tcW w:w="1080" w:type="dxa"/>
            <w:vAlign w:val="center"/>
          </w:tcPr>
          <w:p w14:paraId="176E9084" w14:textId="2A58BBEE" w:rsidR="003D1106" w:rsidRDefault="00603180"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07AADE77" w14:textId="77777777" w:rsidR="003D1106" w:rsidRPr="004F372D" w:rsidRDefault="003D1106" w:rsidP="00774F36">
            <w:pPr>
              <w:rPr>
                <w:rFonts w:ascii="楷体_GB2312" w:eastAsia="楷体_GB2312"/>
                <w:sz w:val="24"/>
              </w:rPr>
            </w:pPr>
          </w:p>
        </w:tc>
      </w:tr>
      <w:tr w:rsidR="00603180" w:rsidRPr="003B72F8" w14:paraId="2218A50B" w14:textId="77777777" w:rsidTr="005B62FC">
        <w:trPr>
          <w:trHeight w:val="291"/>
        </w:trPr>
        <w:tc>
          <w:tcPr>
            <w:tcW w:w="720" w:type="dxa"/>
            <w:vAlign w:val="center"/>
          </w:tcPr>
          <w:p w14:paraId="43F35DD5" w14:textId="1ED24B9C" w:rsidR="00603180" w:rsidRDefault="00741AB7" w:rsidP="00774F36">
            <w:pPr>
              <w:rPr>
                <w:rFonts w:ascii="楷体_GB2312" w:eastAsia="楷体_GB2312"/>
                <w:sz w:val="24"/>
              </w:rPr>
            </w:pPr>
            <w:r>
              <w:rPr>
                <w:rFonts w:ascii="楷体_GB2312" w:eastAsia="楷体_GB2312" w:hint="eastAsia"/>
                <w:sz w:val="24"/>
              </w:rPr>
              <w:t>20</w:t>
            </w:r>
          </w:p>
        </w:tc>
        <w:tc>
          <w:tcPr>
            <w:tcW w:w="1620" w:type="dxa"/>
            <w:vAlign w:val="center"/>
          </w:tcPr>
          <w:p w14:paraId="6A6390B1" w14:textId="77777777" w:rsidR="00603180" w:rsidRDefault="00603180" w:rsidP="00774F36">
            <w:pPr>
              <w:rPr>
                <w:rFonts w:ascii="楷体_GB2312" w:eastAsia="楷体_GB2312"/>
                <w:sz w:val="24"/>
              </w:rPr>
            </w:pPr>
          </w:p>
        </w:tc>
        <w:tc>
          <w:tcPr>
            <w:tcW w:w="2880" w:type="dxa"/>
            <w:vAlign w:val="center"/>
          </w:tcPr>
          <w:p w14:paraId="08B2BEC1" w14:textId="789337D1" w:rsidR="00603180" w:rsidRPr="00C6166D" w:rsidRDefault="00741AB7" w:rsidP="00C6166D">
            <w:pPr>
              <w:rPr>
                <w:rFonts w:ascii="楷体_GB2312" w:eastAsia="楷体_GB2312"/>
                <w:sz w:val="24"/>
              </w:rPr>
            </w:pPr>
            <w:r>
              <w:rPr>
                <w:rFonts w:ascii="楷体_GB2312" w:eastAsia="楷体_GB2312" w:hint="eastAsia"/>
                <w:sz w:val="24"/>
              </w:rPr>
              <w:t>见日迭代文档 。  0</w:t>
            </w:r>
            <w:r>
              <w:rPr>
                <w:rFonts w:ascii="楷体_GB2312" w:eastAsia="楷体_GB2312"/>
                <w:sz w:val="24"/>
              </w:rPr>
              <w:t>803</w:t>
            </w:r>
          </w:p>
        </w:tc>
        <w:tc>
          <w:tcPr>
            <w:tcW w:w="900" w:type="dxa"/>
            <w:vAlign w:val="center"/>
          </w:tcPr>
          <w:p w14:paraId="4C4CAD88" w14:textId="7FA61418" w:rsidR="00603180" w:rsidRDefault="00741AB7" w:rsidP="00774F36">
            <w:pPr>
              <w:rPr>
                <w:rFonts w:ascii="楷体_GB2312" w:eastAsia="楷体_GB2312"/>
                <w:sz w:val="24"/>
              </w:rPr>
            </w:pPr>
            <w:r>
              <w:rPr>
                <w:rFonts w:ascii="楷体_GB2312" w:eastAsia="楷体_GB2312" w:hint="eastAsia"/>
                <w:sz w:val="24"/>
              </w:rPr>
              <w:t>1.1</w:t>
            </w:r>
            <w:r>
              <w:rPr>
                <w:rFonts w:ascii="楷体_GB2312" w:eastAsia="楷体_GB2312"/>
                <w:sz w:val="24"/>
              </w:rPr>
              <w:t>7</w:t>
            </w:r>
          </w:p>
        </w:tc>
        <w:tc>
          <w:tcPr>
            <w:tcW w:w="1080" w:type="dxa"/>
            <w:vAlign w:val="center"/>
          </w:tcPr>
          <w:p w14:paraId="34AA15D2" w14:textId="756BDF2D" w:rsidR="00603180" w:rsidRDefault="00741AB7"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7C13E3D7" w14:textId="77777777" w:rsidR="00603180" w:rsidRPr="004F372D" w:rsidRDefault="00603180" w:rsidP="00774F36">
            <w:pPr>
              <w:rPr>
                <w:rFonts w:ascii="楷体_GB2312" w:eastAsia="楷体_GB2312"/>
                <w:sz w:val="24"/>
              </w:rPr>
            </w:pPr>
          </w:p>
        </w:tc>
      </w:tr>
      <w:tr w:rsidR="00603180" w:rsidRPr="003B72F8" w14:paraId="020CDDDE" w14:textId="77777777" w:rsidTr="005B62FC">
        <w:trPr>
          <w:trHeight w:val="291"/>
        </w:trPr>
        <w:tc>
          <w:tcPr>
            <w:tcW w:w="720" w:type="dxa"/>
            <w:vAlign w:val="center"/>
          </w:tcPr>
          <w:p w14:paraId="14071885" w14:textId="3800DB7E" w:rsidR="00603180" w:rsidRDefault="00107C4E" w:rsidP="00774F36">
            <w:pPr>
              <w:rPr>
                <w:rFonts w:ascii="楷体_GB2312" w:eastAsia="楷体_GB2312"/>
                <w:sz w:val="24"/>
              </w:rPr>
            </w:pPr>
            <w:r>
              <w:rPr>
                <w:rFonts w:ascii="楷体_GB2312" w:eastAsia="楷体_GB2312" w:hint="eastAsia"/>
                <w:sz w:val="24"/>
              </w:rPr>
              <w:t>21</w:t>
            </w:r>
          </w:p>
        </w:tc>
        <w:tc>
          <w:tcPr>
            <w:tcW w:w="1620" w:type="dxa"/>
            <w:vAlign w:val="center"/>
          </w:tcPr>
          <w:p w14:paraId="6F446853" w14:textId="77777777" w:rsidR="00603180" w:rsidRDefault="00603180" w:rsidP="00774F36">
            <w:pPr>
              <w:rPr>
                <w:rFonts w:ascii="楷体_GB2312" w:eastAsia="楷体_GB2312"/>
                <w:sz w:val="24"/>
              </w:rPr>
            </w:pPr>
          </w:p>
        </w:tc>
        <w:tc>
          <w:tcPr>
            <w:tcW w:w="2880" w:type="dxa"/>
            <w:vAlign w:val="center"/>
          </w:tcPr>
          <w:p w14:paraId="2E633955" w14:textId="06C6BABB" w:rsidR="00603180" w:rsidRPr="00C6166D" w:rsidRDefault="00107C4E" w:rsidP="00107C4E">
            <w:pPr>
              <w:rPr>
                <w:rFonts w:ascii="楷体_GB2312" w:eastAsia="楷体_GB2312"/>
                <w:sz w:val="24"/>
              </w:rPr>
            </w:pPr>
            <w:r>
              <w:rPr>
                <w:rFonts w:ascii="楷体_GB2312" w:eastAsia="楷体_GB2312" w:hint="eastAsia"/>
                <w:sz w:val="24"/>
              </w:rPr>
              <w:t>见日迭代文档0804</w:t>
            </w:r>
            <w:r>
              <w:rPr>
                <w:rFonts w:ascii="楷体_GB2312" w:eastAsia="楷体_GB2312"/>
                <w:sz w:val="24"/>
              </w:rPr>
              <w:t>~</w:t>
            </w:r>
            <w:r>
              <w:rPr>
                <w:rFonts w:ascii="楷体_GB2312" w:eastAsia="楷体_GB2312" w:hint="eastAsia"/>
                <w:sz w:val="24"/>
              </w:rPr>
              <w:t>0</w:t>
            </w:r>
            <w:r>
              <w:rPr>
                <w:rFonts w:ascii="楷体_GB2312" w:eastAsia="楷体_GB2312"/>
                <w:sz w:val="24"/>
              </w:rPr>
              <w:t>809</w:t>
            </w:r>
          </w:p>
        </w:tc>
        <w:tc>
          <w:tcPr>
            <w:tcW w:w="900" w:type="dxa"/>
            <w:vAlign w:val="center"/>
          </w:tcPr>
          <w:p w14:paraId="2F9B2B0D" w14:textId="12093FC3" w:rsidR="00603180" w:rsidRDefault="00107C4E" w:rsidP="00774F36">
            <w:pPr>
              <w:rPr>
                <w:rFonts w:ascii="楷体_GB2312" w:eastAsia="楷体_GB2312"/>
                <w:sz w:val="24"/>
              </w:rPr>
            </w:pPr>
            <w:r>
              <w:rPr>
                <w:rFonts w:ascii="楷体_GB2312" w:eastAsia="楷体_GB2312" w:hint="eastAsia"/>
                <w:sz w:val="24"/>
              </w:rPr>
              <w:t>1.1</w:t>
            </w:r>
            <w:r>
              <w:rPr>
                <w:rFonts w:ascii="楷体_GB2312" w:eastAsia="楷体_GB2312"/>
                <w:sz w:val="24"/>
              </w:rPr>
              <w:t>7</w:t>
            </w:r>
          </w:p>
        </w:tc>
        <w:tc>
          <w:tcPr>
            <w:tcW w:w="1080" w:type="dxa"/>
            <w:vAlign w:val="center"/>
          </w:tcPr>
          <w:p w14:paraId="6ECF5BE6" w14:textId="646C6D4E" w:rsidR="00603180" w:rsidRDefault="00107C4E"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24058004" w14:textId="77777777" w:rsidR="00603180" w:rsidRPr="004F372D" w:rsidRDefault="00603180" w:rsidP="00774F36">
            <w:pPr>
              <w:rPr>
                <w:rFonts w:ascii="楷体_GB2312" w:eastAsia="楷体_GB2312"/>
                <w:sz w:val="24"/>
              </w:rPr>
            </w:pPr>
          </w:p>
        </w:tc>
      </w:tr>
      <w:tr w:rsidR="00603180" w:rsidRPr="003B72F8" w14:paraId="1FFC6232" w14:textId="77777777" w:rsidTr="005B62FC">
        <w:trPr>
          <w:trHeight w:val="291"/>
        </w:trPr>
        <w:tc>
          <w:tcPr>
            <w:tcW w:w="720" w:type="dxa"/>
            <w:vAlign w:val="center"/>
          </w:tcPr>
          <w:p w14:paraId="0C0DA166" w14:textId="1EA5CE73" w:rsidR="00603180" w:rsidRDefault="00121E91" w:rsidP="00774F36">
            <w:pPr>
              <w:rPr>
                <w:rFonts w:ascii="楷体_GB2312" w:eastAsia="楷体_GB2312"/>
                <w:sz w:val="24"/>
              </w:rPr>
            </w:pPr>
            <w:r>
              <w:rPr>
                <w:rFonts w:ascii="楷体_GB2312" w:eastAsia="楷体_GB2312" w:hint="eastAsia"/>
                <w:sz w:val="24"/>
              </w:rPr>
              <w:t>22</w:t>
            </w:r>
          </w:p>
        </w:tc>
        <w:tc>
          <w:tcPr>
            <w:tcW w:w="1620" w:type="dxa"/>
            <w:vAlign w:val="center"/>
          </w:tcPr>
          <w:p w14:paraId="01F58F57" w14:textId="77777777" w:rsidR="00603180" w:rsidRDefault="00603180" w:rsidP="00774F36">
            <w:pPr>
              <w:rPr>
                <w:rFonts w:ascii="楷体_GB2312" w:eastAsia="楷体_GB2312"/>
                <w:sz w:val="24"/>
              </w:rPr>
            </w:pPr>
          </w:p>
        </w:tc>
        <w:tc>
          <w:tcPr>
            <w:tcW w:w="2880" w:type="dxa"/>
            <w:vAlign w:val="center"/>
          </w:tcPr>
          <w:p w14:paraId="4488A272" w14:textId="3BF0DD2A" w:rsidR="00603180" w:rsidRPr="00C6166D" w:rsidRDefault="00121E91" w:rsidP="00C6166D">
            <w:pPr>
              <w:rPr>
                <w:rFonts w:ascii="楷体_GB2312" w:eastAsia="楷体_GB2312"/>
                <w:sz w:val="24"/>
              </w:rPr>
            </w:pPr>
            <w:r>
              <w:rPr>
                <w:rFonts w:ascii="楷体_GB2312" w:eastAsia="楷体_GB2312" w:hint="eastAsia"/>
                <w:sz w:val="24"/>
              </w:rPr>
              <w:t>调整</w:t>
            </w:r>
            <w:r>
              <w:rPr>
                <w:rFonts w:ascii="楷体_GB2312" w:eastAsia="楷体_GB2312"/>
                <w:sz w:val="24"/>
              </w:rPr>
              <w:t>客户</w:t>
            </w:r>
            <w:r>
              <w:rPr>
                <w:rFonts w:ascii="楷体_GB2312" w:eastAsia="楷体_GB2312" w:hint="eastAsia"/>
                <w:sz w:val="24"/>
              </w:rPr>
              <w:t>添加</w:t>
            </w:r>
            <w:r>
              <w:rPr>
                <w:rFonts w:ascii="楷体_GB2312" w:eastAsia="楷体_GB2312"/>
                <w:sz w:val="24"/>
              </w:rPr>
              <w:t>和修改</w:t>
            </w:r>
          </w:p>
        </w:tc>
        <w:tc>
          <w:tcPr>
            <w:tcW w:w="900" w:type="dxa"/>
            <w:vAlign w:val="center"/>
          </w:tcPr>
          <w:p w14:paraId="48CCBED7" w14:textId="3169BE4B" w:rsidR="00603180" w:rsidRDefault="00121E91" w:rsidP="00774F36">
            <w:pPr>
              <w:rPr>
                <w:rFonts w:ascii="楷体_GB2312" w:eastAsia="楷体_GB2312"/>
                <w:sz w:val="24"/>
              </w:rPr>
            </w:pPr>
            <w:r>
              <w:rPr>
                <w:rFonts w:ascii="楷体_GB2312" w:eastAsia="楷体_GB2312" w:hint="eastAsia"/>
                <w:sz w:val="24"/>
              </w:rPr>
              <w:t>1.17</w:t>
            </w:r>
          </w:p>
        </w:tc>
        <w:tc>
          <w:tcPr>
            <w:tcW w:w="1080" w:type="dxa"/>
            <w:vAlign w:val="center"/>
          </w:tcPr>
          <w:p w14:paraId="71C21D43" w14:textId="214776DA" w:rsidR="00603180" w:rsidRDefault="00121E91" w:rsidP="00774F36">
            <w:pPr>
              <w:rPr>
                <w:rFonts w:ascii="楷体_GB2312" w:eastAsia="楷体_GB2312"/>
                <w:sz w:val="24"/>
              </w:rPr>
            </w:pPr>
            <w:r>
              <w:rPr>
                <w:rFonts w:ascii="楷体_GB2312" w:eastAsia="楷体_GB2312" w:hint="eastAsia"/>
                <w:sz w:val="24"/>
              </w:rPr>
              <w:t>王</w:t>
            </w:r>
            <w:r>
              <w:rPr>
                <w:rFonts w:ascii="楷体_GB2312" w:eastAsia="楷体_GB2312"/>
                <w:sz w:val="24"/>
              </w:rPr>
              <w:t>来利</w:t>
            </w:r>
          </w:p>
        </w:tc>
        <w:tc>
          <w:tcPr>
            <w:tcW w:w="900" w:type="dxa"/>
            <w:vAlign w:val="center"/>
          </w:tcPr>
          <w:p w14:paraId="3EE98767" w14:textId="523BACC6" w:rsidR="00603180" w:rsidRPr="004F372D" w:rsidRDefault="00121E91" w:rsidP="00774F36">
            <w:pPr>
              <w:rPr>
                <w:rFonts w:ascii="楷体_GB2312" w:eastAsia="楷体_GB2312"/>
                <w:sz w:val="24"/>
              </w:rPr>
            </w:pPr>
            <w:r>
              <w:rPr>
                <w:rFonts w:ascii="楷体_GB2312" w:eastAsia="楷体_GB2312" w:hint="eastAsia"/>
                <w:sz w:val="24"/>
              </w:rPr>
              <w:t>王</w:t>
            </w:r>
            <w:r>
              <w:rPr>
                <w:rFonts w:ascii="楷体_GB2312" w:eastAsia="楷体_GB2312"/>
                <w:sz w:val="24"/>
              </w:rPr>
              <w:t>强</w:t>
            </w:r>
          </w:p>
        </w:tc>
      </w:tr>
      <w:tr w:rsidR="00121E91" w:rsidRPr="003B72F8" w14:paraId="334D5FA8" w14:textId="77777777" w:rsidTr="005B62FC">
        <w:trPr>
          <w:trHeight w:val="291"/>
        </w:trPr>
        <w:tc>
          <w:tcPr>
            <w:tcW w:w="720" w:type="dxa"/>
            <w:vAlign w:val="center"/>
          </w:tcPr>
          <w:p w14:paraId="55367184" w14:textId="2435EEC8" w:rsidR="00121E91" w:rsidRDefault="00E865DA" w:rsidP="00774F36">
            <w:pPr>
              <w:rPr>
                <w:rFonts w:ascii="楷体_GB2312" w:eastAsia="楷体_GB2312"/>
                <w:sz w:val="24"/>
              </w:rPr>
            </w:pPr>
            <w:r>
              <w:rPr>
                <w:rFonts w:ascii="楷体_GB2312" w:eastAsia="楷体_GB2312" w:hint="eastAsia"/>
                <w:sz w:val="24"/>
              </w:rPr>
              <w:t>23</w:t>
            </w:r>
          </w:p>
        </w:tc>
        <w:tc>
          <w:tcPr>
            <w:tcW w:w="1620" w:type="dxa"/>
            <w:vAlign w:val="center"/>
          </w:tcPr>
          <w:p w14:paraId="24ADC905" w14:textId="77777777" w:rsidR="00121E91" w:rsidRDefault="00121E91" w:rsidP="00774F36">
            <w:pPr>
              <w:rPr>
                <w:rFonts w:ascii="楷体_GB2312" w:eastAsia="楷体_GB2312"/>
                <w:sz w:val="24"/>
              </w:rPr>
            </w:pPr>
          </w:p>
        </w:tc>
        <w:tc>
          <w:tcPr>
            <w:tcW w:w="2880" w:type="dxa"/>
            <w:vAlign w:val="center"/>
          </w:tcPr>
          <w:p w14:paraId="3A058628" w14:textId="685DAA57" w:rsidR="00121E91" w:rsidRDefault="00E865DA" w:rsidP="00C6166D">
            <w:pPr>
              <w:rPr>
                <w:rFonts w:ascii="楷体_GB2312" w:eastAsia="楷体_GB2312" w:hint="eastAsia"/>
                <w:sz w:val="24"/>
              </w:rPr>
            </w:pPr>
            <w:r>
              <w:rPr>
                <w:rFonts w:ascii="楷体_GB2312" w:eastAsia="楷体_GB2312" w:hint="eastAsia"/>
                <w:sz w:val="24"/>
              </w:rPr>
              <w:t>返</w:t>
            </w:r>
            <w:r>
              <w:rPr>
                <w:rFonts w:ascii="楷体_GB2312" w:eastAsia="楷体_GB2312"/>
                <w:sz w:val="24"/>
              </w:rPr>
              <w:t>佣入账审核列表</w:t>
            </w:r>
            <w:r>
              <w:rPr>
                <w:rFonts w:ascii="楷体_GB2312" w:eastAsia="楷体_GB2312" w:hint="eastAsia"/>
                <w:sz w:val="24"/>
              </w:rPr>
              <w:t>,增加出</w:t>
            </w:r>
            <w:r>
              <w:rPr>
                <w:rFonts w:ascii="楷体_GB2312" w:eastAsia="楷体_GB2312"/>
                <w:sz w:val="24"/>
              </w:rPr>
              <w:t>参审核状态</w:t>
            </w:r>
            <w:bookmarkStart w:id="47" w:name="_GoBack"/>
            <w:bookmarkEnd w:id="47"/>
          </w:p>
        </w:tc>
        <w:tc>
          <w:tcPr>
            <w:tcW w:w="900" w:type="dxa"/>
            <w:vAlign w:val="center"/>
          </w:tcPr>
          <w:p w14:paraId="00F86EFF" w14:textId="5691BF3E" w:rsidR="00121E91" w:rsidRDefault="00E865DA" w:rsidP="00774F36">
            <w:pPr>
              <w:rPr>
                <w:rFonts w:ascii="楷体_GB2312" w:eastAsia="楷体_GB2312"/>
                <w:sz w:val="24"/>
              </w:rPr>
            </w:pPr>
            <w:r>
              <w:rPr>
                <w:rFonts w:ascii="楷体_GB2312" w:eastAsia="楷体_GB2312" w:hint="eastAsia"/>
                <w:sz w:val="24"/>
              </w:rPr>
              <w:t>1.18</w:t>
            </w:r>
          </w:p>
        </w:tc>
        <w:tc>
          <w:tcPr>
            <w:tcW w:w="1080" w:type="dxa"/>
            <w:vAlign w:val="center"/>
          </w:tcPr>
          <w:p w14:paraId="55C6E488" w14:textId="6749F1EE" w:rsidR="00121E91" w:rsidRDefault="00E865DA" w:rsidP="00774F36">
            <w:pPr>
              <w:rPr>
                <w:rFonts w:ascii="楷体_GB2312" w:eastAsia="楷体_GB2312" w:hint="eastAsia"/>
                <w:sz w:val="24"/>
              </w:rPr>
            </w:pPr>
            <w:r>
              <w:rPr>
                <w:rFonts w:ascii="楷体_GB2312" w:eastAsia="楷体_GB2312" w:hint="eastAsia"/>
                <w:sz w:val="24"/>
              </w:rPr>
              <w:t>王</w:t>
            </w:r>
            <w:r>
              <w:rPr>
                <w:rFonts w:ascii="楷体_GB2312" w:eastAsia="楷体_GB2312"/>
                <w:sz w:val="24"/>
              </w:rPr>
              <w:t>强</w:t>
            </w:r>
          </w:p>
        </w:tc>
        <w:tc>
          <w:tcPr>
            <w:tcW w:w="900" w:type="dxa"/>
            <w:vAlign w:val="center"/>
          </w:tcPr>
          <w:p w14:paraId="4A3A2294" w14:textId="671D5587" w:rsidR="00121E91" w:rsidRDefault="00121E91" w:rsidP="00774F36">
            <w:pPr>
              <w:rPr>
                <w:rFonts w:ascii="楷体_GB2312" w:eastAsia="楷体_GB2312" w:hint="eastAsia"/>
                <w:sz w:val="24"/>
              </w:rPr>
            </w:pPr>
          </w:p>
        </w:tc>
      </w:tr>
      <w:tr w:rsidR="00E865DA" w:rsidRPr="003B72F8" w14:paraId="2C950D81" w14:textId="77777777" w:rsidTr="005B62FC">
        <w:trPr>
          <w:trHeight w:val="291"/>
        </w:trPr>
        <w:tc>
          <w:tcPr>
            <w:tcW w:w="720" w:type="dxa"/>
            <w:vAlign w:val="center"/>
          </w:tcPr>
          <w:p w14:paraId="5F010218" w14:textId="77777777" w:rsidR="00E865DA" w:rsidRDefault="00E865DA" w:rsidP="00774F36">
            <w:pPr>
              <w:rPr>
                <w:rFonts w:ascii="楷体_GB2312" w:eastAsia="楷体_GB2312"/>
                <w:sz w:val="24"/>
              </w:rPr>
            </w:pPr>
          </w:p>
        </w:tc>
        <w:tc>
          <w:tcPr>
            <w:tcW w:w="1620" w:type="dxa"/>
            <w:vAlign w:val="center"/>
          </w:tcPr>
          <w:p w14:paraId="44BA33AD" w14:textId="77777777" w:rsidR="00E865DA" w:rsidRDefault="00E865DA" w:rsidP="00774F36">
            <w:pPr>
              <w:rPr>
                <w:rFonts w:ascii="楷体_GB2312" w:eastAsia="楷体_GB2312"/>
                <w:sz w:val="24"/>
              </w:rPr>
            </w:pPr>
          </w:p>
        </w:tc>
        <w:tc>
          <w:tcPr>
            <w:tcW w:w="2880" w:type="dxa"/>
            <w:vAlign w:val="center"/>
          </w:tcPr>
          <w:p w14:paraId="365D4F56" w14:textId="77777777" w:rsidR="00E865DA" w:rsidRDefault="00E865DA" w:rsidP="00C6166D">
            <w:pPr>
              <w:rPr>
                <w:rFonts w:ascii="楷体_GB2312" w:eastAsia="楷体_GB2312"/>
                <w:sz w:val="24"/>
              </w:rPr>
            </w:pPr>
          </w:p>
        </w:tc>
        <w:tc>
          <w:tcPr>
            <w:tcW w:w="900" w:type="dxa"/>
            <w:vAlign w:val="center"/>
          </w:tcPr>
          <w:p w14:paraId="34B967C4" w14:textId="77777777" w:rsidR="00E865DA" w:rsidRDefault="00E865DA" w:rsidP="00774F36">
            <w:pPr>
              <w:rPr>
                <w:rFonts w:ascii="楷体_GB2312" w:eastAsia="楷体_GB2312"/>
                <w:sz w:val="24"/>
              </w:rPr>
            </w:pPr>
          </w:p>
        </w:tc>
        <w:tc>
          <w:tcPr>
            <w:tcW w:w="1080" w:type="dxa"/>
            <w:vAlign w:val="center"/>
          </w:tcPr>
          <w:p w14:paraId="47CE95A8" w14:textId="77777777" w:rsidR="00E865DA" w:rsidRDefault="00E865DA" w:rsidP="00774F36">
            <w:pPr>
              <w:rPr>
                <w:rFonts w:ascii="楷体_GB2312" w:eastAsia="楷体_GB2312"/>
                <w:sz w:val="24"/>
              </w:rPr>
            </w:pPr>
          </w:p>
        </w:tc>
        <w:tc>
          <w:tcPr>
            <w:tcW w:w="900" w:type="dxa"/>
            <w:vAlign w:val="center"/>
          </w:tcPr>
          <w:p w14:paraId="5B50247F" w14:textId="77777777" w:rsidR="00E865DA" w:rsidRDefault="00E865DA" w:rsidP="00774F36">
            <w:pPr>
              <w:rPr>
                <w:rFonts w:ascii="楷体_GB2312" w:eastAsia="楷体_GB2312"/>
                <w:sz w:val="24"/>
              </w:rPr>
            </w:pPr>
          </w:p>
        </w:tc>
      </w:tr>
      <w:tr w:rsidR="00E865DA" w:rsidRPr="003B72F8" w14:paraId="38099E81" w14:textId="77777777" w:rsidTr="005B62FC">
        <w:trPr>
          <w:trHeight w:val="291"/>
        </w:trPr>
        <w:tc>
          <w:tcPr>
            <w:tcW w:w="720" w:type="dxa"/>
            <w:vAlign w:val="center"/>
          </w:tcPr>
          <w:p w14:paraId="2D3B2EE4" w14:textId="77777777" w:rsidR="00E865DA" w:rsidRDefault="00E865DA" w:rsidP="00774F36">
            <w:pPr>
              <w:rPr>
                <w:rFonts w:ascii="楷体_GB2312" w:eastAsia="楷体_GB2312"/>
                <w:sz w:val="24"/>
              </w:rPr>
            </w:pPr>
          </w:p>
        </w:tc>
        <w:tc>
          <w:tcPr>
            <w:tcW w:w="1620" w:type="dxa"/>
            <w:vAlign w:val="center"/>
          </w:tcPr>
          <w:p w14:paraId="5282BBF1" w14:textId="77777777" w:rsidR="00E865DA" w:rsidRDefault="00E865DA" w:rsidP="00774F36">
            <w:pPr>
              <w:rPr>
                <w:rFonts w:ascii="楷体_GB2312" w:eastAsia="楷体_GB2312"/>
                <w:sz w:val="24"/>
              </w:rPr>
            </w:pPr>
          </w:p>
        </w:tc>
        <w:tc>
          <w:tcPr>
            <w:tcW w:w="2880" w:type="dxa"/>
            <w:vAlign w:val="center"/>
          </w:tcPr>
          <w:p w14:paraId="7C70E197" w14:textId="77777777" w:rsidR="00E865DA" w:rsidRDefault="00E865DA" w:rsidP="00C6166D">
            <w:pPr>
              <w:rPr>
                <w:rFonts w:ascii="楷体_GB2312" w:eastAsia="楷体_GB2312"/>
                <w:sz w:val="24"/>
              </w:rPr>
            </w:pPr>
          </w:p>
        </w:tc>
        <w:tc>
          <w:tcPr>
            <w:tcW w:w="900" w:type="dxa"/>
            <w:vAlign w:val="center"/>
          </w:tcPr>
          <w:p w14:paraId="118B6448" w14:textId="77777777" w:rsidR="00E865DA" w:rsidRDefault="00E865DA" w:rsidP="00774F36">
            <w:pPr>
              <w:rPr>
                <w:rFonts w:ascii="楷体_GB2312" w:eastAsia="楷体_GB2312"/>
                <w:sz w:val="24"/>
              </w:rPr>
            </w:pPr>
          </w:p>
        </w:tc>
        <w:tc>
          <w:tcPr>
            <w:tcW w:w="1080" w:type="dxa"/>
            <w:vAlign w:val="center"/>
          </w:tcPr>
          <w:p w14:paraId="2B92CC8A" w14:textId="77777777" w:rsidR="00E865DA" w:rsidRDefault="00E865DA" w:rsidP="00774F36">
            <w:pPr>
              <w:rPr>
                <w:rFonts w:ascii="楷体_GB2312" w:eastAsia="楷体_GB2312"/>
                <w:sz w:val="24"/>
              </w:rPr>
            </w:pPr>
          </w:p>
        </w:tc>
        <w:tc>
          <w:tcPr>
            <w:tcW w:w="900" w:type="dxa"/>
            <w:vAlign w:val="center"/>
          </w:tcPr>
          <w:p w14:paraId="39BD8E51" w14:textId="77777777" w:rsidR="00E865DA" w:rsidRDefault="00E865DA" w:rsidP="00774F36">
            <w:pPr>
              <w:rPr>
                <w:rFonts w:ascii="楷体_GB2312" w:eastAsia="楷体_GB2312"/>
                <w:sz w:val="24"/>
              </w:rPr>
            </w:pPr>
          </w:p>
        </w:tc>
      </w:tr>
    </w:tbl>
    <w:p w14:paraId="343E1596" w14:textId="77777777" w:rsidR="005B62FC" w:rsidRPr="004F372D" w:rsidRDefault="005B62FC" w:rsidP="005B62FC">
      <w:pPr>
        <w:ind w:left="2940" w:firstLine="420"/>
        <w:rPr>
          <w:rFonts w:ascii="楷体_GB2312" w:eastAsia="楷体_GB2312"/>
          <w:b/>
          <w:bCs/>
          <w:sz w:val="32"/>
        </w:rPr>
      </w:pPr>
    </w:p>
    <w:p w14:paraId="4CCEFD93" w14:textId="77777777" w:rsidR="00D92554" w:rsidRPr="00D92554" w:rsidRDefault="005B62FC">
      <w:pPr>
        <w:pStyle w:val="13"/>
      </w:pPr>
      <w:r w:rsidRPr="004F372D">
        <w:rPr>
          <w:rFonts w:hint="eastAsia"/>
        </w:rPr>
        <w:br w:type="page"/>
      </w:r>
      <w:r w:rsidRPr="00D92554">
        <w:rPr>
          <w:rFonts w:hint="eastAsia"/>
        </w:rPr>
        <w:lastRenderedPageBreak/>
        <w:t>目</w:t>
      </w:r>
      <w:r w:rsidRPr="00D92554">
        <w:rPr>
          <w:rFonts w:hint="eastAsia"/>
        </w:rPr>
        <w:t xml:space="preserve">       </w:t>
      </w:r>
      <w:r w:rsidRPr="00D92554">
        <w:rPr>
          <w:rFonts w:hint="eastAsia"/>
        </w:rPr>
        <w:t>录</w:t>
      </w:r>
    </w:p>
    <w:p w14:paraId="737A035F" w14:textId="77777777" w:rsidR="00C6166D" w:rsidRDefault="005B62FC">
      <w:pPr>
        <w:pStyle w:val="13"/>
        <w:rPr>
          <w:rFonts w:asciiTheme="minorHAnsi" w:eastAsiaTheme="minorEastAsia" w:hAnsiTheme="minorHAnsi" w:cstheme="minorBidi"/>
          <w:b w:val="0"/>
          <w:bCs w:val="0"/>
          <w:caps w:val="0"/>
          <w:noProof/>
          <w:sz w:val="21"/>
          <w:szCs w:val="22"/>
        </w:rPr>
      </w:pPr>
      <w:r>
        <w:rPr>
          <w:rFonts w:ascii="楷体_GB2312" w:eastAsia="楷体_GB2312"/>
          <w:sz w:val="28"/>
          <w:szCs w:val="28"/>
        </w:rPr>
        <w:fldChar w:fldCharType="begin"/>
      </w:r>
      <w:r w:rsidRPr="00FF5107">
        <w:rPr>
          <w:rFonts w:ascii="楷体_GB2312" w:eastAsia="楷体_GB2312"/>
          <w:sz w:val="28"/>
          <w:szCs w:val="28"/>
        </w:rPr>
        <w:instrText xml:space="preserve"> TOC \o "1-3" \h \z \u </w:instrText>
      </w:r>
      <w:r>
        <w:rPr>
          <w:rFonts w:ascii="楷体_GB2312" w:eastAsia="楷体_GB2312"/>
          <w:sz w:val="28"/>
          <w:szCs w:val="28"/>
        </w:rPr>
        <w:fldChar w:fldCharType="separate"/>
      </w:r>
      <w:hyperlink w:anchor="_Toc486335745" w:history="1">
        <w:r w:rsidR="00C6166D" w:rsidRPr="00A06344">
          <w:rPr>
            <w:rStyle w:val="aff6"/>
            <w:rFonts w:ascii="黑体" w:eastAsia="黑体" w:hAnsi="黑体"/>
            <w:noProof/>
            <w:kern w:val="28"/>
          </w:rPr>
          <w:t>1</w:t>
        </w:r>
        <w:r w:rsidR="00C6166D">
          <w:rPr>
            <w:rFonts w:asciiTheme="minorHAnsi" w:eastAsiaTheme="minorEastAsia" w:hAnsiTheme="minorHAnsi" w:cstheme="minorBidi"/>
            <w:b w:val="0"/>
            <w:bCs w:val="0"/>
            <w:caps w:val="0"/>
            <w:noProof/>
            <w:sz w:val="21"/>
            <w:szCs w:val="22"/>
          </w:rPr>
          <w:tab/>
        </w:r>
        <w:r w:rsidR="00C6166D" w:rsidRPr="00A06344">
          <w:rPr>
            <w:rStyle w:val="aff6"/>
            <w:rFonts w:ascii="黑体" w:eastAsia="黑体" w:hAnsi="黑体" w:hint="eastAsia"/>
            <w:noProof/>
            <w:kern w:val="28"/>
          </w:rPr>
          <w:t>前言</w:t>
        </w:r>
        <w:r w:rsidR="00C6166D">
          <w:rPr>
            <w:noProof/>
            <w:webHidden/>
          </w:rPr>
          <w:tab/>
        </w:r>
        <w:r w:rsidR="00C6166D">
          <w:rPr>
            <w:noProof/>
            <w:webHidden/>
          </w:rPr>
          <w:fldChar w:fldCharType="begin"/>
        </w:r>
        <w:r w:rsidR="00C6166D">
          <w:rPr>
            <w:noProof/>
            <w:webHidden/>
          </w:rPr>
          <w:instrText xml:space="preserve"> PAGEREF _Toc486335745 \h </w:instrText>
        </w:r>
        <w:r w:rsidR="00C6166D">
          <w:rPr>
            <w:noProof/>
            <w:webHidden/>
          </w:rPr>
        </w:r>
        <w:r w:rsidR="00C6166D">
          <w:rPr>
            <w:noProof/>
            <w:webHidden/>
          </w:rPr>
          <w:fldChar w:fldCharType="separate"/>
        </w:r>
        <w:r w:rsidR="00C6166D">
          <w:rPr>
            <w:noProof/>
            <w:webHidden/>
          </w:rPr>
          <w:t>6</w:t>
        </w:r>
        <w:r w:rsidR="00C6166D">
          <w:rPr>
            <w:noProof/>
            <w:webHidden/>
          </w:rPr>
          <w:fldChar w:fldCharType="end"/>
        </w:r>
      </w:hyperlink>
    </w:p>
    <w:p w14:paraId="2AE03D50"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746" w:history="1">
        <w:r w:rsidR="00C6166D" w:rsidRPr="00A06344">
          <w:rPr>
            <w:rStyle w:val="aff6"/>
            <w:rFonts w:ascii="黑体" w:eastAsia="黑体" w:hAnsi="黑体"/>
            <w:noProof/>
          </w:rPr>
          <w:t>1.1</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文档目的</w:t>
        </w:r>
        <w:r w:rsidR="00C6166D">
          <w:rPr>
            <w:noProof/>
            <w:webHidden/>
          </w:rPr>
          <w:tab/>
        </w:r>
        <w:r w:rsidR="00C6166D">
          <w:rPr>
            <w:noProof/>
            <w:webHidden/>
          </w:rPr>
          <w:fldChar w:fldCharType="begin"/>
        </w:r>
        <w:r w:rsidR="00C6166D">
          <w:rPr>
            <w:noProof/>
            <w:webHidden/>
          </w:rPr>
          <w:instrText xml:space="preserve"> PAGEREF _Toc486335746 \h </w:instrText>
        </w:r>
        <w:r w:rsidR="00C6166D">
          <w:rPr>
            <w:noProof/>
            <w:webHidden/>
          </w:rPr>
        </w:r>
        <w:r w:rsidR="00C6166D">
          <w:rPr>
            <w:noProof/>
            <w:webHidden/>
          </w:rPr>
          <w:fldChar w:fldCharType="separate"/>
        </w:r>
        <w:r w:rsidR="00C6166D">
          <w:rPr>
            <w:noProof/>
            <w:webHidden/>
          </w:rPr>
          <w:t>6</w:t>
        </w:r>
        <w:r w:rsidR="00C6166D">
          <w:rPr>
            <w:noProof/>
            <w:webHidden/>
          </w:rPr>
          <w:fldChar w:fldCharType="end"/>
        </w:r>
      </w:hyperlink>
    </w:p>
    <w:p w14:paraId="779CEBD1"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747" w:history="1">
        <w:r w:rsidR="00C6166D" w:rsidRPr="00A06344">
          <w:rPr>
            <w:rStyle w:val="aff6"/>
            <w:rFonts w:ascii="黑体" w:eastAsia="黑体" w:hAnsi="黑体" w:cs="宋体"/>
            <w:noProof/>
          </w:rPr>
          <w:t>1.2</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项目背景</w:t>
        </w:r>
        <w:r w:rsidR="00C6166D">
          <w:rPr>
            <w:noProof/>
            <w:webHidden/>
          </w:rPr>
          <w:tab/>
        </w:r>
        <w:r w:rsidR="00C6166D">
          <w:rPr>
            <w:noProof/>
            <w:webHidden/>
          </w:rPr>
          <w:fldChar w:fldCharType="begin"/>
        </w:r>
        <w:r w:rsidR="00C6166D">
          <w:rPr>
            <w:noProof/>
            <w:webHidden/>
          </w:rPr>
          <w:instrText xml:space="preserve"> PAGEREF _Toc486335747 \h </w:instrText>
        </w:r>
        <w:r w:rsidR="00C6166D">
          <w:rPr>
            <w:noProof/>
            <w:webHidden/>
          </w:rPr>
        </w:r>
        <w:r w:rsidR="00C6166D">
          <w:rPr>
            <w:noProof/>
            <w:webHidden/>
          </w:rPr>
          <w:fldChar w:fldCharType="separate"/>
        </w:r>
        <w:r w:rsidR="00C6166D">
          <w:rPr>
            <w:noProof/>
            <w:webHidden/>
          </w:rPr>
          <w:t>6</w:t>
        </w:r>
        <w:r w:rsidR="00C6166D">
          <w:rPr>
            <w:noProof/>
            <w:webHidden/>
          </w:rPr>
          <w:fldChar w:fldCharType="end"/>
        </w:r>
      </w:hyperlink>
    </w:p>
    <w:p w14:paraId="5A0FB53F"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748" w:history="1">
        <w:r w:rsidR="00C6166D" w:rsidRPr="00A06344">
          <w:rPr>
            <w:rStyle w:val="aff6"/>
            <w:rFonts w:ascii="黑体" w:eastAsia="黑体" w:hAnsi="黑体" w:cs="宋体"/>
            <w:noProof/>
          </w:rPr>
          <w:t>1.3</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项目目标</w:t>
        </w:r>
        <w:r w:rsidR="00C6166D">
          <w:rPr>
            <w:noProof/>
            <w:webHidden/>
          </w:rPr>
          <w:tab/>
        </w:r>
        <w:r w:rsidR="00C6166D">
          <w:rPr>
            <w:noProof/>
            <w:webHidden/>
          </w:rPr>
          <w:fldChar w:fldCharType="begin"/>
        </w:r>
        <w:r w:rsidR="00C6166D">
          <w:rPr>
            <w:noProof/>
            <w:webHidden/>
          </w:rPr>
          <w:instrText xml:space="preserve"> PAGEREF _Toc486335748 \h </w:instrText>
        </w:r>
        <w:r w:rsidR="00C6166D">
          <w:rPr>
            <w:noProof/>
            <w:webHidden/>
          </w:rPr>
        </w:r>
        <w:r w:rsidR="00C6166D">
          <w:rPr>
            <w:noProof/>
            <w:webHidden/>
          </w:rPr>
          <w:fldChar w:fldCharType="separate"/>
        </w:r>
        <w:r w:rsidR="00C6166D">
          <w:rPr>
            <w:noProof/>
            <w:webHidden/>
          </w:rPr>
          <w:t>6</w:t>
        </w:r>
        <w:r w:rsidR="00C6166D">
          <w:rPr>
            <w:noProof/>
            <w:webHidden/>
          </w:rPr>
          <w:fldChar w:fldCharType="end"/>
        </w:r>
      </w:hyperlink>
    </w:p>
    <w:p w14:paraId="27A929B3"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749" w:history="1">
        <w:r w:rsidR="00C6166D" w:rsidRPr="00A06344">
          <w:rPr>
            <w:rStyle w:val="aff6"/>
            <w:rFonts w:ascii="黑体" w:eastAsia="黑体" w:hAnsi="黑体" w:cs="宋体"/>
            <w:noProof/>
          </w:rPr>
          <w:t>1.4</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术语和缩写解释</w:t>
        </w:r>
        <w:r w:rsidR="00C6166D">
          <w:rPr>
            <w:noProof/>
            <w:webHidden/>
          </w:rPr>
          <w:tab/>
        </w:r>
        <w:r w:rsidR="00C6166D">
          <w:rPr>
            <w:noProof/>
            <w:webHidden/>
          </w:rPr>
          <w:fldChar w:fldCharType="begin"/>
        </w:r>
        <w:r w:rsidR="00C6166D">
          <w:rPr>
            <w:noProof/>
            <w:webHidden/>
          </w:rPr>
          <w:instrText xml:space="preserve"> PAGEREF _Toc486335749 \h </w:instrText>
        </w:r>
        <w:r w:rsidR="00C6166D">
          <w:rPr>
            <w:noProof/>
            <w:webHidden/>
          </w:rPr>
        </w:r>
        <w:r w:rsidR="00C6166D">
          <w:rPr>
            <w:noProof/>
            <w:webHidden/>
          </w:rPr>
          <w:fldChar w:fldCharType="separate"/>
        </w:r>
        <w:r w:rsidR="00C6166D">
          <w:rPr>
            <w:noProof/>
            <w:webHidden/>
          </w:rPr>
          <w:t>6</w:t>
        </w:r>
        <w:r w:rsidR="00C6166D">
          <w:rPr>
            <w:noProof/>
            <w:webHidden/>
          </w:rPr>
          <w:fldChar w:fldCharType="end"/>
        </w:r>
      </w:hyperlink>
    </w:p>
    <w:p w14:paraId="1FB17C84"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750" w:history="1">
        <w:r w:rsidR="00C6166D" w:rsidRPr="00A06344">
          <w:rPr>
            <w:rStyle w:val="aff6"/>
            <w:rFonts w:ascii="黑体" w:eastAsia="黑体" w:hAnsi="黑体" w:cs="宋体"/>
            <w:noProof/>
          </w:rPr>
          <w:t>1.5</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参考文档</w:t>
        </w:r>
        <w:r w:rsidR="00C6166D">
          <w:rPr>
            <w:noProof/>
            <w:webHidden/>
          </w:rPr>
          <w:tab/>
        </w:r>
        <w:r w:rsidR="00C6166D">
          <w:rPr>
            <w:noProof/>
            <w:webHidden/>
          </w:rPr>
          <w:fldChar w:fldCharType="begin"/>
        </w:r>
        <w:r w:rsidR="00C6166D">
          <w:rPr>
            <w:noProof/>
            <w:webHidden/>
          </w:rPr>
          <w:instrText xml:space="preserve"> PAGEREF _Toc486335750 \h </w:instrText>
        </w:r>
        <w:r w:rsidR="00C6166D">
          <w:rPr>
            <w:noProof/>
            <w:webHidden/>
          </w:rPr>
        </w:r>
        <w:r w:rsidR="00C6166D">
          <w:rPr>
            <w:noProof/>
            <w:webHidden/>
          </w:rPr>
          <w:fldChar w:fldCharType="separate"/>
        </w:r>
        <w:r w:rsidR="00C6166D">
          <w:rPr>
            <w:noProof/>
            <w:webHidden/>
          </w:rPr>
          <w:t>6</w:t>
        </w:r>
        <w:r w:rsidR="00C6166D">
          <w:rPr>
            <w:noProof/>
            <w:webHidden/>
          </w:rPr>
          <w:fldChar w:fldCharType="end"/>
        </w:r>
      </w:hyperlink>
    </w:p>
    <w:p w14:paraId="7702882D" w14:textId="77777777" w:rsidR="00C6166D" w:rsidRDefault="005B5776">
      <w:pPr>
        <w:pStyle w:val="13"/>
        <w:rPr>
          <w:rFonts w:asciiTheme="minorHAnsi" w:eastAsiaTheme="minorEastAsia" w:hAnsiTheme="minorHAnsi" w:cstheme="minorBidi"/>
          <w:b w:val="0"/>
          <w:bCs w:val="0"/>
          <w:caps w:val="0"/>
          <w:noProof/>
          <w:sz w:val="21"/>
          <w:szCs w:val="22"/>
        </w:rPr>
      </w:pPr>
      <w:hyperlink w:anchor="_Toc486335751" w:history="1">
        <w:r w:rsidR="00C6166D" w:rsidRPr="00A06344">
          <w:rPr>
            <w:rStyle w:val="aff6"/>
            <w:rFonts w:ascii="黑体" w:eastAsia="黑体" w:hAnsi="黑体"/>
            <w:noProof/>
            <w:kern w:val="28"/>
          </w:rPr>
          <w:t>2</w:t>
        </w:r>
        <w:r w:rsidR="00C6166D">
          <w:rPr>
            <w:rFonts w:asciiTheme="minorHAnsi" w:eastAsiaTheme="minorEastAsia" w:hAnsiTheme="minorHAnsi" w:cstheme="minorBidi"/>
            <w:b w:val="0"/>
            <w:bCs w:val="0"/>
            <w:caps w:val="0"/>
            <w:noProof/>
            <w:sz w:val="21"/>
            <w:szCs w:val="22"/>
          </w:rPr>
          <w:tab/>
        </w:r>
        <w:r w:rsidR="00C6166D" w:rsidRPr="00A06344">
          <w:rPr>
            <w:rStyle w:val="aff6"/>
            <w:rFonts w:ascii="黑体" w:eastAsia="黑体" w:hAnsi="黑体" w:hint="eastAsia"/>
            <w:noProof/>
            <w:kern w:val="28"/>
          </w:rPr>
          <w:t>业务需求说明</w:t>
        </w:r>
        <w:r w:rsidR="00C6166D">
          <w:rPr>
            <w:noProof/>
            <w:webHidden/>
          </w:rPr>
          <w:tab/>
        </w:r>
        <w:r w:rsidR="00C6166D">
          <w:rPr>
            <w:noProof/>
            <w:webHidden/>
          </w:rPr>
          <w:fldChar w:fldCharType="begin"/>
        </w:r>
        <w:r w:rsidR="00C6166D">
          <w:rPr>
            <w:noProof/>
            <w:webHidden/>
          </w:rPr>
          <w:instrText xml:space="preserve"> PAGEREF _Toc486335751 \h </w:instrText>
        </w:r>
        <w:r w:rsidR="00C6166D">
          <w:rPr>
            <w:noProof/>
            <w:webHidden/>
          </w:rPr>
        </w:r>
        <w:r w:rsidR="00C6166D">
          <w:rPr>
            <w:noProof/>
            <w:webHidden/>
          </w:rPr>
          <w:fldChar w:fldCharType="separate"/>
        </w:r>
        <w:r w:rsidR="00C6166D">
          <w:rPr>
            <w:noProof/>
            <w:webHidden/>
          </w:rPr>
          <w:t>7</w:t>
        </w:r>
        <w:r w:rsidR="00C6166D">
          <w:rPr>
            <w:noProof/>
            <w:webHidden/>
          </w:rPr>
          <w:fldChar w:fldCharType="end"/>
        </w:r>
      </w:hyperlink>
    </w:p>
    <w:p w14:paraId="372F1757"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752" w:history="1">
        <w:r w:rsidR="00C6166D" w:rsidRPr="00A06344">
          <w:rPr>
            <w:rStyle w:val="aff6"/>
            <w:rFonts w:ascii="黑体" w:eastAsia="黑体" w:hAnsi="黑体" w:cs="宋体"/>
            <w:noProof/>
          </w:rPr>
          <w:t>2.1</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功能性需求</w:t>
        </w:r>
        <w:r w:rsidR="00C6166D">
          <w:rPr>
            <w:noProof/>
            <w:webHidden/>
          </w:rPr>
          <w:tab/>
        </w:r>
        <w:r w:rsidR="00C6166D">
          <w:rPr>
            <w:noProof/>
            <w:webHidden/>
          </w:rPr>
          <w:fldChar w:fldCharType="begin"/>
        </w:r>
        <w:r w:rsidR="00C6166D">
          <w:rPr>
            <w:noProof/>
            <w:webHidden/>
          </w:rPr>
          <w:instrText xml:space="preserve"> PAGEREF _Toc486335752 \h </w:instrText>
        </w:r>
        <w:r w:rsidR="00C6166D">
          <w:rPr>
            <w:noProof/>
            <w:webHidden/>
          </w:rPr>
        </w:r>
        <w:r w:rsidR="00C6166D">
          <w:rPr>
            <w:noProof/>
            <w:webHidden/>
          </w:rPr>
          <w:fldChar w:fldCharType="separate"/>
        </w:r>
        <w:r w:rsidR="00C6166D">
          <w:rPr>
            <w:noProof/>
            <w:webHidden/>
          </w:rPr>
          <w:t>7</w:t>
        </w:r>
        <w:r w:rsidR="00C6166D">
          <w:rPr>
            <w:noProof/>
            <w:webHidden/>
          </w:rPr>
          <w:fldChar w:fldCharType="end"/>
        </w:r>
      </w:hyperlink>
    </w:p>
    <w:p w14:paraId="249F3B26"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753" w:history="1">
        <w:r w:rsidR="00C6166D" w:rsidRPr="00A06344">
          <w:rPr>
            <w:rStyle w:val="aff6"/>
            <w:rFonts w:ascii="黑体" w:eastAsia="黑体" w:hAnsi="黑体" w:cs="宋体"/>
            <w:noProof/>
          </w:rPr>
          <w:t>2.2</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非功能性需求</w:t>
        </w:r>
        <w:r w:rsidR="00C6166D">
          <w:rPr>
            <w:noProof/>
            <w:webHidden/>
          </w:rPr>
          <w:tab/>
        </w:r>
        <w:r w:rsidR="00C6166D">
          <w:rPr>
            <w:noProof/>
            <w:webHidden/>
          </w:rPr>
          <w:fldChar w:fldCharType="begin"/>
        </w:r>
        <w:r w:rsidR="00C6166D">
          <w:rPr>
            <w:noProof/>
            <w:webHidden/>
          </w:rPr>
          <w:instrText xml:space="preserve"> PAGEREF _Toc486335753 \h </w:instrText>
        </w:r>
        <w:r w:rsidR="00C6166D">
          <w:rPr>
            <w:noProof/>
            <w:webHidden/>
          </w:rPr>
        </w:r>
        <w:r w:rsidR="00C6166D">
          <w:rPr>
            <w:noProof/>
            <w:webHidden/>
          </w:rPr>
          <w:fldChar w:fldCharType="separate"/>
        </w:r>
        <w:r w:rsidR="00C6166D">
          <w:rPr>
            <w:noProof/>
            <w:webHidden/>
          </w:rPr>
          <w:t>11</w:t>
        </w:r>
        <w:r w:rsidR="00C6166D">
          <w:rPr>
            <w:noProof/>
            <w:webHidden/>
          </w:rPr>
          <w:fldChar w:fldCharType="end"/>
        </w:r>
      </w:hyperlink>
    </w:p>
    <w:p w14:paraId="0BACF2C8"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54" w:history="1">
        <w:r w:rsidR="00C6166D" w:rsidRPr="00A06344">
          <w:rPr>
            <w:rStyle w:val="aff6"/>
            <w:rFonts w:ascii="黑体" w:eastAsia="黑体" w:hAnsi="黑体"/>
            <w:noProof/>
          </w:rPr>
          <w:t>2.2.1</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用户界面需求</w:t>
        </w:r>
        <w:r w:rsidR="00C6166D">
          <w:rPr>
            <w:noProof/>
            <w:webHidden/>
          </w:rPr>
          <w:tab/>
        </w:r>
        <w:r w:rsidR="00C6166D">
          <w:rPr>
            <w:noProof/>
            <w:webHidden/>
          </w:rPr>
          <w:fldChar w:fldCharType="begin"/>
        </w:r>
        <w:r w:rsidR="00C6166D">
          <w:rPr>
            <w:noProof/>
            <w:webHidden/>
          </w:rPr>
          <w:instrText xml:space="preserve"> PAGEREF _Toc486335754 \h </w:instrText>
        </w:r>
        <w:r w:rsidR="00C6166D">
          <w:rPr>
            <w:noProof/>
            <w:webHidden/>
          </w:rPr>
        </w:r>
        <w:r w:rsidR="00C6166D">
          <w:rPr>
            <w:noProof/>
            <w:webHidden/>
          </w:rPr>
          <w:fldChar w:fldCharType="separate"/>
        </w:r>
        <w:r w:rsidR="00C6166D">
          <w:rPr>
            <w:noProof/>
            <w:webHidden/>
          </w:rPr>
          <w:t>11</w:t>
        </w:r>
        <w:r w:rsidR="00C6166D">
          <w:rPr>
            <w:noProof/>
            <w:webHidden/>
          </w:rPr>
          <w:fldChar w:fldCharType="end"/>
        </w:r>
      </w:hyperlink>
    </w:p>
    <w:p w14:paraId="04EA8B32"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55" w:history="1">
        <w:r w:rsidR="00C6166D" w:rsidRPr="00A06344">
          <w:rPr>
            <w:rStyle w:val="aff6"/>
            <w:rFonts w:ascii="黑体" w:eastAsia="黑体" w:hAnsi="黑体"/>
            <w:noProof/>
          </w:rPr>
          <w:t>2.2.2</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系统设计要求</w:t>
        </w:r>
        <w:r w:rsidR="00C6166D">
          <w:rPr>
            <w:noProof/>
            <w:webHidden/>
          </w:rPr>
          <w:tab/>
        </w:r>
        <w:r w:rsidR="00C6166D">
          <w:rPr>
            <w:noProof/>
            <w:webHidden/>
          </w:rPr>
          <w:fldChar w:fldCharType="begin"/>
        </w:r>
        <w:r w:rsidR="00C6166D">
          <w:rPr>
            <w:noProof/>
            <w:webHidden/>
          </w:rPr>
          <w:instrText xml:space="preserve"> PAGEREF _Toc486335755 \h </w:instrText>
        </w:r>
        <w:r w:rsidR="00C6166D">
          <w:rPr>
            <w:noProof/>
            <w:webHidden/>
          </w:rPr>
        </w:r>
        <w:r w:rsidR="00C6166D">
          <w:rPr>
            <w:noProof/>
            <w:webHidden/>
          </w:rPr>
          <w:fldChar w:fldCharType="separate"/>
        </w:r>
        <w:r w:rsidR="00C6166D">
          <w:rPr>
            <w:noProof/>
            <w:webHidden/>
          </w:rPr>
          <w:t>11</w:t>
        </w:r>
        <w:r w:rsidR="00C6166D">
          <w:rPr>
            <w:noProof/>
            <w:webHidden/>
          </w:rPr>
          <w:fldChar w:fldCharType="end"/>
        </w:r>
      </w:hyperlink>
    </w:p>
    <w:p w14:paraId="34EABAE8"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56" w:history="1">
        <w:r w:rsidR="00C6166D" w:rsidRPr="00A06344">
          <w:rPr>
            <w:rStyle w:val="aff6"/>
            <w:rFonts w:ascii="黑体" w:eastAsia="黑体" w:hAnsi="黑体"/>
            <w:noProof/>
          </w:rPr>
          <w:t>2.2.3</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可用性要求</w:t>
        </w:r>
        <w:r w:rsidR="00C6166D">
          <w:rPr>
            <w:noProof/>
            <w:webHidden/>
          </w:rPr>
          <w:tab/>
        </w:r>
        <w:r w:rsidR="00C6166D">
          <w:rPr>
            <w:noProof/>
            <w:webHidden/>
          </w:rPr>
          <w:fldChar w:fldCharType="begin"/>
        </w:r>
        <w:r w:rsidR="00C6166D">
          <w:rPr>
            <w:noProof/>
            <w:webHidden/>
          </w:rPr>
          <w:instrText xml:space="preserve"> PAGEREF _Toc486335756 \h </w:instrText>
        </w:r>
        <w:r w:rsidR="00C6166D">
          <w:rPr>
            <w:noProof/>
            <w:webHidden/>
          </w:rPr>
        </w:r>
        <w:r w:rsidR="00C6166D">
          <w:rPr>
            <w:noProof/>
            <w:webHidden/>
          </w:rPr>
          <w:fldChar w:fldCharType="separate"/>
        </w:r>
        <w:r w:rsidR="00C6166D">
          <w:rPr>
            <w:noProof/>
            <w:webHidden/>
          </w:rPr>
          <w:t>11</w:t>
        </w:r>
        <w:r w:rsidR="00C6166D">
          <w:rPr>
            <w:noProof/>
            <w:webHidden/>
          </w:rPr>
          <w:fldChar w:fldCharType="end"/>
        </w:r>
      </w:hyperlink>
    </w:p>
    <w:p w14:paraId="2C112389"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57" w:history="1">
        <w:r w:rsidR="00C6166D" w:rsidRPr="00A06344">
          <w:rPr>
            <w:rStyle w:val="aff6"/>
            <w:rFonts w:ascii="黑体" w:eastAsia="黑体" w:hAnsi="黑体"/>
            <w:noProof/>
          </w:rPr>
          <w:t>2.2.4</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数据备份</w:t>
        </w:r>
        <w:r w:rsidR="00C6166D">
          <w:rPr>
            <w:noProof/>
            <w:webHidden/>
          </w:rPr>
          <w:tab/>
        </w:r>
        <w:r w:rsidR="00C6166D">
          <w:rPr>
            <w:noProof/>
            <w:webHidden/>
          </w:rPr>
          <w:fldChar w:fldCharType="begin"/>
        </w:r>
        <w:r w:rsidR="00C6166D">
          <w:rPr>
            <w:noProof/>
            <w:webHidden/>
          </w:rPr>
          <w:instrText xml:space="preserve"> PAGEREF _Toc486335757 \h </w:instrText>
        </w:r>
        <w:r w:rsidR="00C6166D">
          <w:rPr>
            <w:noProof/>
            <w:webHidden/>
          </w:rPr>
        </w:r>
        <w:r w:rsidR="00C6166D">
          <w:rPr>
            <w:noProof/>
            <w:webHidden/>
          </w:rPr>
          <w:fldChar w:fldCharType="separate"/>
        </w:r>
        <w:r w:rsidR="00C6166D">
          <w:rPr>
            <w:noProof/>
            <w:webHidden/>
          </w:rPr>
          <w:t>11</w:t>
        </w:r>
        <w:r w:rsidR="00C6166D">
          <w:rPr>
            <w:noProof/>
            <w:webHidden/>
          </w:rPr>
          <w:fldChar w:fldCharType="end"/>
        </w:r>
      </w:hyperlink>
    </w:p>
    <w:p w14:paraId="288CFCA9"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58" w:history="1">
        <w:r w:rsidR="00C6166D" w:rsidRPr="00A06344">
          <w:rPr>
            <w:rStyle w:val="aff6"/>
            <w:rFonts w:ascii="黑体" w:eastAsia="黑体" w:hAnsi="黑体"/>
            <w:noProof/>
          </w:rPr>
          <w:t>2.2.5</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系统安全性</w:t>
        </w:r>
        <w:r w:rsidR="00C6166D">
          <w:rPr>
            <w:noProof/>
            <w:webHidden/>
          </w:rPr>
          <w:tab/>
        </w:r>
        <w:r w:rsidR="00C6166D">
          <w:rPr>
            <w:noProof/>
            <w:webHidden/>
          </w:rPr>
          <w:fldChar w:fldCharType="begin"/>
        </w:r>
        <w:r w:rsidR="00C6166D">
          <w:rPr>
            <w:noProof/>
            <w:webHidden/>
          </w:rPr>
          <w:instrText xml:space="preserve"> PAGEREF _Toc486335758 \h </w:instrText>
        </w:r>
        <w:r w:rsidR="00C6166D">
          <w:rPr>
            <w:noProof/>
            <w:webHidden/>
          </w:rPr>
        </w:r>
        <w:r w:rsidR="00C6166D">
          <w:rPr>
            <w:noProof/>
            <w:webHidden/>
          </w:rPr>
          <w:fldChar w:fldCharType="separate"/>
        </w:r>
        <w:r w:rsidR="00C6166D">
          <w:rPr>
            <w:noProof/>
            <w:webHidden/>
          </w:rPr>
          <w:t>12</w:t>
        </w:r>
        <w:r w:rsidR="00C6166D">
          <w:rPr>
            <w:noProof/>
            <w:webHidden/>
          </w:rPr>
          <w:fldChar w:fldCharType="end"/>
        </w:r>
      </w:hyperlink>
    </w:p>
    <w:p w14:paraId="43C5BA95"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59" w:history="1">
        <w:r w:rsidR="00C6166D" w:rsidRPr="00A06344">
          <w:rPr>
            <w:rStyle w:val="aff6"/>
            <w:rFonts w:ascii="黑体" w:eastAsia="黑体" w:hAnsi="黑体"/>
            <w:noProof/>
          </w:rPr>
          <w:t>2.2.6</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总体要求</w:t>
        </w:r>
        <w:r w:rsidR="00C6166D">
          <w:rPr>
            <w:noProof/>
            <w:webHidden/>
          </w:rPr>
          <w:tab/>
        </w:r>
        <w:r w:rsidR="00C6166D">
          <w:rPr>
            <w:noProof/>
            <w:webHidden/>
          </w:rPr>
          <w:fldChar w:fldCharType="begin"/>
        </w:r>
        <w:r w:rsidR="00C6166D">
          <w:rPr>
            <w:noProof/>
            <w:webHidden/>
          </w:rPr>
          <w:instrText xml:space="preserve"> PAGEREF _Toc486335759 \h </w:instrText>
        </w:r>
        <w:r w:rsidR="00C6166D">
          <w:rPr>
            <w:noProof/>
            <w:webHidden/>
          </w:rPr>
        </w:r>
        <w:r w:rsidR="00C6166D">
          <w:rPr>
            <w:noProof/>
            <w:webHidden/>
          </w:rPr>
          <w:fldChar w:fldCharType="separate"/>
        </w:r>
        <w:r w:rsidR="00C6166D">
          <w:rPr>
            <w:noProof/>
            <w:webHidden/>
          </w:rPr>
          <w:t>12</w:t>
        </w:r>
        <w:r w:rsidR="00C6166D">
          <w:rPr>
            <w:noProof/>
            <w:webHidden/>
          </w:rPr>
          <w:fldChar w:fldCharType="end"/>
        </w:r>
      </w:hyperlink>
    </w:p>
    <w:p w14:paraId="1393C225"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60" w:history="1">
        <w:r w:rsidR="00C6166D" w:rsidRPr="00A06344">
          <w:rPr>
            <w:rStyle w:val="aff6"/>
            <w:rFonts w:ascii="黑体" w:eastAsia="黑体" w:hAnsi="黑体"/>
            <w:noProof/>
          </w:rPr>
          <w:t>2.2.7</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访问控制</w:t>
        </w:r>
        <w:r w:rsidR="00C6166D">
          <w:rPr>
            <w:noProof/>
            <w:webHidden/>
          </w:rPr>
          <w:tab/>
        </w:r>
        <w:r w:rsidR="00C6166D">
          <w:rPr>
            <w:noProof/>
            <w:webHidden/>
          </w:rPr>
          <w:fldChar w:fldCharType="begin"/>
        </w:r>
        <w:r w:rsidR="00C6166D">
          <w:rPr>
            <w:noProof/>
            <w:webHidden/>
          </w:rPr>
          <w:instrText xml:space="preserve"> PAGEREF _Toc486335760 \h </w:instrText>
        </w:r>
        <w:r w:rsidR="00C6166D">
          <w:rPr>
            <w:noProof/>
            <w:webHidden/>
          </w:rPr>
        </w:r>
        <w:r w:rsidR="00C6166D">
          <w:rPr>
            <w:noProof/>
            <w:webHidden/>
          </w:rPr>
          <w:fldChar w:fldCharType="separate"/>
        </w:r>
        <w:r w:rsidR="00C6166D">
          <w:rPr>
            <w:noProof/>
            <w:webHidden/>
          </w:rPr>
          <w:t>12</w:t>
        </w:r>
        <w:r w:rsidR="00C6166D">
          <w:rPr>
            <w:noProof/>
            <w:webHidden/>
          </w:rPr>
          <w:fldChar w:fldCharType="end"/>
        </w:r>
      </w:hyperlink>
    </w:p>
    <w:p w14:paraId="268BBB04"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61" w:history="1">
        <w:r w:rsidR="00C6166D" w:rsidRPr="00A06344">
          <w:rPr>
            <w:rStyle w:val="aff6"/>
            <w:rFonts w:ascii="黑体" w:eastAsia="黑体" w:hAnsi="黑体"/>
            <w:noProof/>
          </w:rPr>
          <w:t>2.2.8</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可管理性要求</w:t>
        </w:r>
        <w:r w:rsidR="00C6166D">
          <w:rPr>
            <w:noProof/>
            <w:webHidden/>
          </w:rPr>
          <w:tab/>
        </w:r>
        <w:r w:rsidR="00C6166D">
          <w:rPr>
            <w:noProof/>
            <w:webHidden/>
          </w:rPr>
          <w:fldChar w:fldCharType="begin"/>
        </w:r>
        <w:r w:rsidR="00C6166D">
          <w:rPr>
            <w:noProof/>
            <w:webHidden/>
          </w:rPr>
          <w:instrText xml:space="preserve"> PAGEREF _Toc486335761 \h </w:instrText>
        </w:r>
        <w:r w:rsidR="00C6166D">
          <w:rPr>
            <w:noProof/>
            <w:webHidden/>
          </w:rPr>
        </w:r>
        <w:r w:rsidR="00C6166D">
          <w:rPr>
            <w:noProof/>
            <w:webHidden/>
          </w:rPr>
          <w:fldChar w:fldCharType="separate"/>
        </w:r>
        <w:r w:rsidR="00C6166D">
          <w:rPr>
            <w:noProof/>
            <w:webHidden/>
          </w:rPr>
          <w:t>13</w:t>
        </w:r>
        <w:r w:rsidR="00C6166D">
          <w:rPr>
            <w:noProof/>
            <w:webHidden/>
          </w:rPr>
          <w:fldChar w:fldCharType="end"/>
        </w:r>
      </w:hyperlink>
    </w:p>
    <w:p w14:paraId="59925D6C" w14:textId="77777777" w:rsidR="00C6166D" w:rsidRDefault="005B5776">
      <w:pPr>
        <w:pStyle w:val="13"/>
        <w:rPr>
          <w:rFonts w:asciiTheme="minorHAnsi" w:eastAsiaTheme="minorEastAsia" w:hAnsiTheme="minorHAnsi" w:cstheme="minorBidi"/>
          <w:b w:val="0"/>
          <w:bCs w:val="0"/>
          <w:caps w:val="0"/>
          <w:noProof/>
          <w:sz w:val="21"/>
          <w:szCs w:val="22"/>
        </w:rPr>
      </w:pPr>
      <w:hyperlink w:anchor="_Toc486335762" w:history="1">
        <w:r w:rsidR="00C6166D" w:rsidRPr="00A06344">
          <w:rPr>
            <w:rStyle w:val="aff6"/>
            <w:rFonts w:ascii="黑体" w:eastAsia="黑体" w:hAnsi="黑体"/>
            <w:noProof/>
            <w:kern w:val="28"/>
          </w:rPr>
          <w:t>3</w:t>
        </w:r>
        <w:r w:rsidR="00C6166D">
          <w:rPr>
            <w:rFonts w:asciiTheme="minorHAnsi" w:eastAsiaTheme="minorEastAsia" w:hAnsiTheme="minorHAnsi" w:cstheme="minorBidi"/>
            <w:b w:val="0"/>
            <w:bCs w:val="0"/>
            <w:caps w:val="0"/>
            <w:noProof/>
            <w:sz w:val="21"/>
            <w:szCs w:val="22"/>
          </w:rPr>
          <w:tab/>
        </w:r>
        <w:r w:rsidR="00C6166D" w:rsidRPr="00A06344">
          <w:rPr>
            <w:rStyle w:val="aff6"/>
            <w:rFonts w:ascii="黑体" w:eastAsia="黑体" w:hAnsi="黑体" w:hint="eastAsia"/>
            <w:noProof/>
            <w:kern w:val="28"/>
          </w:rPr>
          <w:t>系统层次架构</w:t>
        </w:r>
        <w:r w:rsidR="00C6166D">
          <w:rPr>
            <w:noProof/>
            <w:webHidden/>
          </w:rPr>
          <w:tab/>
        </w:r>
        <w:r w:rsidR="00C6166D">
          <w:rPr>
            <w:noProof/>
            <w:webHidden/>
          </w:rPr>
          <w:fldChar w:fldCharType="begin"/>
        </w:r>
        <w:r w:rsidR="00C6166D">
          <w:rPr>
            <w:noProof/>
            <w:webHidden/>
          </w:rPr>
          <w:instrText xml:space="preserve"> PAGEREF _Toc486335762 \h </w:instrText>
        </w:r>
        <w:r w:rsidR="00C6166D">
          <w:rPr>
            <w:noProof/>
            <w:webHidden/>
          </w:rPr>
        </w:r>
        <w:r w:rsidR="00C6166D">
          <w:rPr>
            <w:noProof/>
            <w:webHidden/>
          </w:rPr>
          <w:fldChar w:fldCharType="separate"/>
        </w:r>
        <w:r w:rsidR="00C6166D">
          <w:rPr>
            <w:noProof/>
            <w:webHidden/>
          </w:rPr>
          <w:t>14</w:t>
        </w:r>
        <w:r w:rsidR="00C6166D">
          <w:rPr>
            <w:noProof/>
            <w:webHidden/>
          </w:rPr>
          <w:fldChar w:fldCharType="end"/>
        </w:r>
      </w:hyperlink>
    </w:p>
    <w:p w14:paraId="5F16D153" w14:textId="77777777" w:rsidR="00C6166D" w:rsidRDefault="005B5776">
      <w:pPr>
        <w:pStyle w:val="13"/>
        <w:rPr>
          <w:rFonts w:asciiTheme="minorHAnsi" w:eastAsiaTheme="minorEastAsia" w:hAnsiTheme="minorHAnsi" w:cstheme="minorBidi"/>
          <w:b w:val="0"/>
          <w:bCs w:val="0"/>
          <w:caps w:val="0"/>
          <w:noProof/>
          <w:sz w:val="21"/>
          <w:szCs w:val="22"/>
        </w:rPr>
      </w:pPr>
      <w:hyperlink w:anchor="_Toc486335763" w:history="1">
        <w:r w:rsidR="00C6166D" w:rsidRPr="00A06344">
          <w:rPr>
            <w:rStyle w:val="aff6"/>
            <w:rFonts w:ascii="黑体" w:eastAsia="黑体" w:hAnsi="黑体"/>
            <w:noProof/>
            <w:kern w:val="28"/>
          </w:rPr>
          <w:t>4</w:t>
        </w:r>
        <w:r w:rsidR="00C6166D">
          <w:rPr>
            <w:rFonts w:asciiTheme="minorHAnsi" w:eastAsiaTheme="minorEastAsia" w:hAnsiTheme="minorHAnsi" w:cstheme="minorBidi"/>
            <w:b w:val="0"/>
            <w:bCs w:val="0"/>
            <w:caps w:val="0"/>
            <w:noProof/>
            <w:sz w:val="21"/>
            <w:szCs w:val="22"/>
          </w:rPr>
          <w:tab/>
        </w:r>
        <w:r w:rsidR="00C6166D" w:rsidRPr="00A06344">
          <w:rPr>
            <w:rStyle w:val="aff6"/>
            <w:rFonts w:ascii="黑体" w:eastAsia="黑体" w:hAnsi="黑体" w:hint="eastAsia"/>
            <w:noProof/>
            <w:kern w:val="28"/>
          </w:rPr>
          <w:t>数据模型</w:t>
        </w:r>
        <w:r w:rsidR="00C6166D">
          <w:rPr>
            <w:noProof/>
            <w:webHidden/>
          </w:rPr>
          <w:tab/>
        </w:r>
        <w:r w:rsidR="00C6166D">
          <w:rPr>
            <w:noProof/>
            <w:webHidden/>
          </w:rPr>
          <w:fldChar w:fldCharType="begin"/>
        </w:r>
        <w:r w:rsidR="00C6166D">
          <w:rPr>
            <w:noProof/>
            <w:webHidden/>
          </w:rPr>
          <w:instrText xml:space="preserve"> PAGEREF _Toc486335763 \h </w:instrText>
        </w:r>
        <w:r w:rsidR="00C6166D">
          <w:rPr>
            <w:noProof/>
            <w:webHidden/>
          </w:rPr>
        </w:r>
        <w:r w:rsidR="00C6166D">
          <w:rPr>
            <w:noProof/>
            <w:webHidden/>
          </w:rPr>
          <w:fldChar w:fldCharType="separate"/>
        </w:r>
        <w:r w:rsidR="00C6166D">
          <w:rPr>
            <w:noProof/>
            <w:webHidden/>
          </w:rPr>
          <w:t>14</w:t>
        </w:r>
        <w:r w:rsidR="00C6166D">
          <w:rPr>
            <w:noProof/>
            <w:webHidden/>
          </w:rPr>
          <w:fldChar w:fldCharType="end"/>
        </w:r>
      </w:hyperlink>
    </w:p>
    <w:p w14:paraId="096935DF"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764" w:history="1">
        <w:r w:rsidR="00C6166D" w:rsidRPr="00A06344">
          <w:rPr>
            <w:rStyle w:val="aff6"/>
            <w:rFonts w:ascii="黑体" w:eastAsia="黑体" w:hAnsi="黑体" w:cs="宋体"/>
            <w:noProof/>
          </w:rPr>
          <w:t>4.1</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设计的原则</w:t>
        </w:r>
        <w:r w:rsidR="00C6166D">
          <w:rPr>
            <w:noProof/>
            <w:webHidden/>
          </w:rPr>
          <w:tab/>
        </w:r>
        <w:r w:rsidR="00C6166D">
          <w:rPr>
            <w:noProof/>
            <w:webHidden/>
          </w:rPr>
          <w:fldChar w:fldCharType="begin"/>
        </w:r>
        <w:r w:rsidR="00C6166D">
          <w:rPr>
            <w:noProof/>
            <w:webHidden/>
          </w:rPr>
          <w:instrText xml:space="preserve"> PAGEREF _Toc486335764 \h </w:instrText>
        </w:r>
        <w:r w:rsidR="00C6166D">
          <w:rPr>
            <w:noProof/>
            <w:webHidden/>
          </w:rPr>
        </w:r>
        <w:r w:rsidR="00C6166D">
          <w:rPr>
            <w:noProof/>
            <w:webHidden/>
          </w:rPr>
          <w:fldChar w:fldCharType="separate"/>
        </w:r>
        <w:r w:rsidR="00C6166D">
          <w:rPr>
            <w:noProof/>
            <w:webHidden/>
          </w:rPr>
          <w:t>14</w:t>
        </w:r>
        <w:r w:rsidR="00C6166D">
          <w:rPr>
            <w:noProof/>
            <w:webHidden/>
          </w:rPr>
          <w:fldChar w:fldCharType="end"/>
        </w:r>
      </w:hyperlink>
    </w:p>
    <w:p w14:paraId="244461E3"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765" w:history="1">
        <w:r w:rsidR="00C6166D" w:rsidRPr="00A06344">
          <w:rPr>
            <w:rStyle w:val="aff6"/>
            <w:rFonts w:ascii="黑体" w:eastAsia="黑体" w:hAnsi="黑体" w:cs="宋体"/>
            <w:noProof/>
          </w:rPr>
          <w:t>4.2</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数据模型</w:t>
        </w:r>
        <w:r w:rsidR="00C6166D">
          <w:rPr>
            <w:noProof/>
            <w:webHidden/>
          </w:rPr>
          <w:tab/>
        </w:r>
        <w:r w:rsidR="00C6166D">
          <w:rPr>
            <w:noProof/>
            <w:webHidden/>
          </w:rPr>
          <w:fldChar w:fldCharType="begin"/>
        </w:r>
        <w:r w:rsidR="00C6166D">
          <w:rPr>
            <w:noProof/>
            <w:webHidden/>
          </w:rPr>
          <w:instrText xml:space="preserve"> PAGEREF _Toc486335765 \h </w:instrText>
        </w:r>
        <w:r w:rsidR="00C6166D">
          <w:rPr>
            <w:noProof/>
            <w:webHidden/>
          </w:rPr>
        </w:r>
        <w:r w:rsidR="00C6166D">
          <w:rPr>
            <w:noProof/>
            <w:webHidden/>
          </w:rPr>
          <w:fldChar w:fldCharType="separate"/>
        </w:r>
        <w:r w:rsidR="00C6166D">
          <w:rPr>
            <w:noProof/>
            <w:webHidden/>
          </w:rPr>
          <w:t>14</w:t>
        </w:r>
        <w:r w:rsidR="00C6166D">
          <w:rPr>
            <w:noProof/>
            <w:webHidden/>
          </w:rPr>
          <w:fldChar w:fldCharType="end"/>
        </w:r>
      </w:hyperlink>
    </w:p>
    <w:p w14:paraId="6E6C0BF1" w14:textId="77777777" w:rsidR="00C6166D" w:rsidRDefault="005B5776">
      <w:pPr>
        <w:pStyle w:val="13"/>
        <w:rPr>
          <w:rFonts w:asciiTheme="minorHAnsi" w:eastAsiaTheme="minorEastAsia" w:hAnsiTheme="minorHAnsi" w:cstheme="minorBidi"/>
          <w:b w:val="0"/>
          <w:bCs w:val="0"/>
          <w:caps w:val="0"/>
          <w:noProof/>
          <w:sz w:val="21"/>
          <w:szCs w:val="22"/>
        </w:rPr>
      </w:pPr>
      <w:hyperlink w:anchor="_Toc486335767" w:history="1">
        <w:r w:rsidR="00C6166D" w:rsidRPr="00A06344">
          <w:rPr>
            <w:rStyle w:val="aff6"/>
            <w:rFonts w:ascii="黑体" w:eastAsia="黑体" w:hAnsi="黑体"/>
            <w:noProof/>
            <w:kern w:val="28"/>
          </w:rPr>
          <w:t>5</w:t>
        </w:r>
        <w:r w:rsidR="00C6166D">
          <w:rPr>
            <w:rFonts w:asciiTheme="minorHAnsi" w:eastAsiaTheme="minorEastAsia" w:hAnsiTheme="minorHAnsi" w:cstheme="minorBidi"/>
            <w:b w:val="0"/>
            <w:bCs w:val="0"/>
            <w:caps w:val="0"/>
            <w:noProof/>
            <w:sz w:val="21"/>
            <w:szCs w:val="22"/>
          </w:rPr>
          <w:tab/>
        </w:r>
        <w:r w:rsidR="00C6166D" w:rsidRPr="00A06344">
          <w:rPr>
            <w:rStyle w:val="aff6"/>
            <w:rFonts w:ascii="黑体" w:eastAsia="黑体" w:hAnsi="黑体" w:hint="eastAsia"/>
            <w:noProof/>
            <w:kern w:val="28"/>
          </w:rPr>
          <w:t>功能设计</w:t>
        </w:r>
        <w:r w:rsidR="00C6166D">
          <w:rPr>
            <w:noProof/>
            <w:webHidden/>
          </w:rPr>
          <w:tab/>
        </w:r>
        <w:r w:rsidR="00C6166D">
          <w:rPr>
            <w:noProof/>
            <w:webHidden/>
          </w:rPr>
          <w:fldChar w:fldCharType="begin"/>
        </w:r>
        <w:r w:rsidR="00C6166D">
          <w:rPr>
            <w:noProof/>
            <w:webHidden/>
          </w:rPr>
          <w:instrText xml:space="preserve"> PAGEREF _Toc486335767 \h </w:instrText>
        </w:r>
        <w:r w:rsidR="00C6166D">
          <w:rPr>
            <w:noProof/>
            <w:webHidden/>
          </w:rPr>
        </w:r>
        <w:r w:rsidR="00C6166D">
          <w:rPr>
            <w:noProof/>
            <w:webHidden/>
          </w:rPr>
          <w:fldChar w:fldCharType="separate"/>
        </w:r>
        <w:r w:rsidR="00C6166D">
          <w:rPr>
            <w:noProof/>
            <w:webHidden/>
          </w:rPr>
          <w:t>17</w:t>
        </w:r>
        <w:r w:rsidR="00C6166D">
          <w:rPr>
            <w:noProof/>
            <w:webHidden/>
          </w:rPr>
          <w:fldChar w:fldCharType="end"/>
        </w:r>
      </w:hyperlink>
    </w:p>
    <w:p w14:paraId="42130B85"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768" w:history="1">
        <w:r w:rsidR="00C6166D" w:rsidRPr="00A06344">
          <w:rPr>
            <w:rStyle w:val="aff6"/>
            <w:noProof/>
          </w:rPr>
          <w:t>5.1</w:t>
        </w:r>
        <w:r w:rsidR="00C6166D">
          <w:rPr>
            <w:rFonts w:asciiTheme="minorHAnsi" w:eastAsiaTheme="minorEastAsia" w:hAnsiTheme="minorHAnsi" w:cstheme="minorBidi"/>
            <w:smallCaps w:val="0"/>
            <w:noProof/>
            <w:sz w:val="21"/>
            <w:szCs w:val="22"/>
          </w:rPr>
          <w:tab/>
        </w:r>
        <w:r w:rsidR="00C6166D" w:rsidRPr="00A06344">
          <w:rPr>
            <w:rStyle w:val="aff6"/>
            <w:rFonts w:hint="eastAsia"/>
            <w:noProof/>
          </w:rPr>
          <w:t>微服务端</w:t>
        </w:r>
        <w:r w:rsidR="00C6166D">
          <w:rPr>
            <w:noProof/>
            <w:webHidden/>
          </w:rPr>
          <w:tab/>
        </w:r>
        <w:r w:rsidR="00C6166D">
          <w:rPr>
            <w:noProof/>
            <w:webHidden/>
          </w:rPr>
          <w:fldChar w:fldCharType="begin"/>
        </w:r>
        <w:r w:rsidR="00C6166D">
          <w:rPr>
            <w:noProof/>
            <w:webHidden/>
          </w:rPr>
          <w:instrText xml:space="preserve"> PAGEREF _Toc486335768 \h </w:instrText>
        </w:r>
        <w:r w:rsidR="00C6166D">
          <w:rPr>
            <w:noProof/>
            <w:webHidden/>
          </w:rPr>
        </w:r>
        <w:r w:rsidR="00C6166D">
          <w:rPr>
            <w:noProof/>
            <w:webHidden/>
          </w:rPr>
          <w:fldChar w:fldCharType="separate"/>
        </w:r>
        <w:r w:rsidR="00C6166D">
          <w:rPr>
            <w:noProof/>
            <w:webHidden/>
          </w:rPr>
          <w:t>17</w:t>
        </w:r>
        <w:r w:rsidR="00C6166D">
          <w:rPr>
            <w:noProof/>
            <w:webHidden/>
          </w:rPr>
          <w:fldChar w:fldCharType="end"/>
        </w:r>
      </w:hyperlink>
    </w:p>
    <w:p w14:paraId="6FADC79A"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69" w:history="1">
        <w:r w:rsidR="00C6166D" w:rsidRPr="00A06344">
          <w:rPr>
            <w:rStyle w:val="aff6"/>
            <w:rFonts w:ascii="黑体" w:eastAsia="黑体" w:hAnsi="黑体"/>
            <w:noProof/>
          </w:rPr>
          <w:t>5.1.1</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用户管理</w:t>
        </w:r>
        <w:r w:rsidR="00C6166D">
          <w:rPr>
            <w:noProof/>
            <w:webHidden/>
          </w:rPr>
          <w:tab/>
        </w:r>
        <w:r w:rsidR="00C6166D">
          <w:rPr>
            <w:noProof/>
            <w:webHidden/>
          </w:rPr>
          <w:fldChar w:fldCharType="begin"/>
        </w:r>
        <w:r w:rsidR="00C6166D">
          <w:rPr>
            <w:noProof/>
            <w:webHidden/>
          </w:rPr>
          <w:instrText xml:space="preserve"> PAGEREF _Toc486335769 \h </w:instrText>
        </w:r>
        <w:r w:rsidR="00C6166D">
          <w:rPr>
            <w:noProof/>
            <w:webHidden/>
          </w:rPr>
        </w:r>
        <w:r w:rsidR="00C6166D">
          <w:rPr>
            <w:noProof/>
            <w:webHidden/>
          </w:rPr>
          <w:fldChar w:fldCharType="separate"/>
        </w:r>
        <w:r w:rsidR="00C6166D">
          <w:rPr>
            <w:noProof/>
            <w:webHidden/>
          </w:rPr>
          <w:t>17</w:t>
        </w:r>
        <w:r w:rsidR="00C6166D">
          <w:rPr>
            <w:noProof/>
            <w:webHidden/>
          </w:rPr>
          <w:fldChar w:fldCharType="end"/>
        </w:r>
      </w:hyperlink>
    </w:p>
    <w:p w14:paraId="78CF5A6D"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70" w:history="1">
        <w:r w:rsidR="00C6166D" w:rsidRPr="00A06344">
          <w:rPr>
            <w:rStyle w:val="aff6"/>
            <w:rFonts w:ascii="黑体" w:eastAsia="黑体" w:hAnsi="黑体"/>
            <w:noProof/>
          </w:rPr>
          <w:t>5.1.2</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佣金管理</w:t>
        </w:r>
        <w:r w:rsidR="00C6166D">
          <w:rPr>
            <w:noProof/>
            <w:webHidden/>
          </w:rPr>
          <w:tab/>
        </w:r>
        <w:r w:rsidR="00C6166D">
          <w:rPr>
            <w:noProof/>
            <w:webHidden/>
          </w:rPr>
          <w:fldChar w:fldCharType="begin"/>
        </w:r>
        <w:r w:rsidR="00C6166D">
          <w:rPr>
            <w:noProof/>
            <w:webHidden/>
          </w:rPr>
          <w:instrText xml:space="preserve"> PAGEREF _Toc486335770 \h </w:instrText>
        </w:r>
        <w:r w:rsidR="00C6166D">
          <w:rPr>
            <w:noProof/>
            <w:webHidden/>
          </w:rPr>
        </w:r>
        <w:r w:rsidR="00C6166D">
          <w:rPr>
            <w:noProof/>
            <w:webHidden/>
          </w:rPr>
          <w:fldChar w:fldCharType="separate"/>
        </w:r>
        <w:r w:rsidR="00C6166D">
          <w:rPr>
            <w:noProof/>
            <w:webHidden/>
          </w:rPr>
          <w:t>84</w:t>
        </w:r>
        <w:r w:rsidR="00C6166D">
          <w:rPr>
            <w:noProof/>
            <w:webHidden/>
          </w:rPr>
          <w:fldChar w:fldCharType="end"/>
        </w:r>
      </w:hyperlink>
    </w:p>
    <w:p w14:paraId="45CCEEA0"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71" w:history="1">
        <w:r w:rsidR="00C6166D" w:rsidRPr="00A06344">
          <w:rPr>
            <w:rStyle w:val="aff6"/>
            <w:rFonts w:ascii="黑体" w:eastAsia="黑体" w:hAnsi="黑体"/>
            <w:noProof/>
          </w:rPr>
          <w:t>5.1.3</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评价管理</w:t>
        </w:r>
        <w:r w:rsidR="00C6166D">
          <w:rPr>
            <w:noProof/>
            <w:webHidden/>
          </w:rPr>
          <w:tab/>
        </w:r>
        <w:r w:rsidR="00C6166D">
          <w:rPr>
            <w:noProof/>
            <w:webHidden/>
          </w:rPr>
          <w:fldChar w:fldCharType="begin"/>
        </w:r>
        <w:r w:rsidR="00C6166D">
          <w:rPr>
            <w:noProof/>
            <w:webHidden/>
          </w:rPr>
          <w:instrText xml:space="preserve"> PAGEREF _Toc486335771 \h </w:instrText>
        </w:r>
        <w:r w:rsidR="00C6166D">
          <w:rPr>
            <w:noProof/>
            <w:webHidden/>
          </w:rPr>
        </w:r>
        <w:r w:rsidR="00C6166D">
          <w:rPr>
            <w:noProof/>
            <w:webHidden/>
          </w:rPr>
          <w:fldChar w:fldCharType="separate"/>
        </w:r>
        <w:r w:rsidR="00C6166D">
          <w:rPr>
            <w:noProof/>
            <w:webHidden/>
          </w:rPr>
          <w:t>107</w:t>
        </w:r>
        <w:r w:rsidR="00C6166D">
          <w:rPr>
            <w:noProof/>
            <w:webHidden/>
          </w:rPr>
          <w:fldChar w:fldCharType="end"/>
        </w:r>
      </w:hyperlink>
    </w:p>
    <w:p w14:paraId="61EB40AC"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72" w:history="1">
        <w:r w:rsidR="00C6166D" w:rsidRPr="00A06344">
          <w:rPr>
            <w:rStyle w:val="aff6"/>
            <w:rFonts w:ascii="黑体" w:eastAsia="黑体" w:hAnsi="黑体"/>
            <w:noProof/>
          </w:rPr>
          <w:t>5.1.4</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公共管理</w:t>
        </w:r>
        <w:r w:rsidR="00C6166D">
          <w:rPr>
            <w:noProof/>
            <w:webHidden/>
          </w:rPr>
          <w:tab/>
        </w:r>
        <w:r w:rsidR="00C6166D">
          <w:rPr>
            <w:noProof/>
            <w:webHidden/>
          </w:rPr>
          <w:fldChar w:fldCharType="begin"/>
        </w:r>
        <w:r w:rsidR="00C6166D">
          <w:rPr>
            <w:noProof/>
            <w:webHidden/>
          </w:rPr>
          <w:instrText xml:space="preserve"> PAGEREF _Toc486335772 \h </w:instrText>
        </w:r>
        <w:r w:rsidR="00C6166D">
          <w:rPr>
            <w:noProof/>
            <w:webHidden/>
          </w:rPr>
        </w:r>
        <w:r w:rsidR="00C6166D">
          <w:rPr>
            <w:noProof/>
            <w:webHidden/>
          </w:rPr>
          <w:fldChar w:fldCharType="separate"/>
        </w:r>
        <w:r w:rsidR="00C6166D">
          <w:rPr>
            <w:noProof/>
            <w:webHidden/>
          </w:rPr>
          <w:t>120</w:t>
        </w:r>
        <w:r w:rsidR="00C6166D">
          <w:rPr>
            <w:noProof/>
            <w:webHidden/>
          </w:rPr>
          <w:fldChar w:fldCharType="end"/>
        </w:r>
      </w:hyperlink>
    </w:p>
    <w:p w14:paraId="191CEA71"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73" w:history="1">
        <w:r w:rsidR="00C6166D" w:rsidRPr="00A06344">
          <w:rPr>
            <w:rStyle w:val="aff6"/>
            <w:rFonts w:ascii="黑体" w:eastAsia="黑体" w:hAnsi="黑体"/>
            <w:noProof/>
          </w:rPr>
          <w:t>5.1.5</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业务管理</w:t>
        </w:r>
        <w:r w:rsidR="00C6166D">
          <w:rPr>
            <w:noProof/>
            <w:webHidden/>
          </w:rPr>
          <w:tab/>
        </w:r>
        <w:r w:rsidR="00C6166D">
          <w:rPr>
            <w:noProof/>
            <w:webHidden/>
          </w:rPr>
          <w:fldChar w:fldCharType="begin"/>
        </w:r>
        <w:r w:rsidR="00C6166D">
          <w:rPr>
            <w:noProof/>
            <w:webHidden/>
          </w:rPr>
          <w:instrText xml:space="preserve"> PAGEREF _Toc486335773 \h </w:instrText>
        </w:r>
        <w:r w:rsidR="00C6166D">
          <w:rPr>
            <w:noProof/>
            <w:webHidden/>
          </w:rPr>
        </w:r>
        <w:r w:rsidR="00C6166D">
          <w:rPr>
            <w:noProof/>
            <w:webHidden/>
          </w:rPr>
          <w:fldChar w:fldCharType="separate"/>
        </w:r>
        <w:r w:rsidR="00C6166D">
          <w:rPr>
            <w:noProof/>
            <w:webHidden/>
          </w:rPr>
          <w:t>131</w:t>
        </w:r>
        <w:r w:rsidR="00C6166D">
          <w:rPr>
            <w:noProof/>
            <w:webHidden/>
          </w:rPr>
          <w:fldChar w:fldCharType="end"/>
        </w:r>
      </w:hyperlink>
    </w:p>
    <w:p w14:paraId="055AB05E"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774" w:history="1">
        <w:r w:rsidR="00C6166D" w:rsidRPr="00A06344">
          <w:rPr>
            <w:rStyle w:val="aff6"/>
            <w:rFonts w:ascii="黑体" w:eastAsia="黑体" w:hAnsi="黑体" w:cs="宋体"/>
            <w:noProof/>
          </w:rPr>
          <w:t>5.2</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业务管理端功能</w:t>
        </w:r>
        <w:r w:rsidR="00C6166D">
          <w:rPr>
            <w:noProof/>
            <w:webHidden/>
          </w:rPr>
          <w:tab/>
        </w:r>
        <w:r w:rsidR="00C6166D">
          <w:rPr>
            <w:noProof/>
            <w:webHidden/>
          </w:rPr>
          <w:fldChar w:fldCharType="begin"/>
        </w:r>
        <w:r w:rsidR="00C6166D">
          <w:rPr>
            <w:noProof/>
            <w:webHidden/>
          </w:rPr>
          <w:instrText xml:space="preserve"> PAGEREF _Toc486335774 \h </w:instrText>
        </w:r>
        <w:r w:rsidR="00C6166D">
          <w:rPr>
            <w:noProof/>
            <w:webHidden/>
          </w:rPr>
        </w:r>
        <w:r w:rsidR="00C6166D">
          <w:rPr>
            <w:noProof/>
            <w:webHidden/>
          </w:rPr>
          <w:fldChar w:fldCharType="separate"/>
        </w:r>
        <w:r w:rsidR="00C6166D">
          <w:rPr>
            <w:noProof/>
            <w:webHidden/>
          </w:rPr>
          <w:t>169</w:t>
        </w:r>
        <w:r w:rsidR="00C6166D">
          <w:rPr>
            <w:noProof/>
            <w:webHidden/>
          </w:rPr>
          <w:fldChar w:fldCharType="end"/>
        </w:r>
      </w:hyperlink>
    </w:p>
    <w:p w14:paraId="032CCC49"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75" w:history="1">
        <w:r w:rsidR="00C6166D" w:rsidRPr="00A06344">
          <w:rPr>
            <w:rStyle w:val="aff6"/>
            <w:rFonts w:ascii="黑体" w:eastAsia="黑体" w:hAnsi="黑体"/>
            <w:noProof/>
          </w:rPr>
          <w:t>5.2.1</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佣金管理</w:t>
        </w:r>
        <w:r w:rsidR="00C6166D">
          <w:rPr>
            <w:noProof/>
            <w:webHidden/>
          </w:rPr>
          <w:tab/>
        </w:r>
        <w:r w:rsidR="00C6166D">
          <w:rPr>
            <w:noProof/>
            <w:webHidden/>
          </w:rPr>
          <w:fldChar w:fldCharType="begin"/>
        </w:r>
        <w:r w:rsidR="00C6166D">
          <w:rPr>
            <w:noProof/>
            <w:webHidden/>
          </w:rPr>
          <w:instrText xml:space="preserve"> PAGEREF _Toc486335775 \h </w:instrText>
        </w:r>
        <w:r w:rsidR="00C6166D">
          <w:rPr>
            <w:noProof/>
            <w:webHidden/>
          </w:rPr>
        </w:r>
        <w:r w:rsidR="00C6166D">
          <w:rPr>
            <w:noProof/>
            <w:webHidden/>
          </w:rPr>
          <w:fldChar w:fldCharType="separate"/>
        </w:r>
        <w:r w:rsidR="00C6166D">
          <w:rPr>
            <w:noProof/>
            <w:webHidden/>
          </w:rPr>
          <w:t>169</w:t>
        </w:r>
        <w:r w:rsidR="00C6166D">
          <w:rPr>
            <w:noProof/>
            <w:webHidden/>
          </w:rPr>
          <w:fldChar w:fldCharType="end"/>
        </w:r>
      </w:hyperlink>
    </w:p>
    <w:p w14:paraId="68A5C098"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76" w:history="1">
        <w:r w:rsidR="00C6166D" w:rsidRPr="00A06344">
          <w:rPr>
            <w:rStyle w:val="aff6"/>
            <w:rFonts w:ascii="黑体" w:eastAsia="黑体" w:hAnsi="黑体"/>
            <w:noProof/>
          </w:rPr>
          <w:t>5.2.2</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用户管理</w:t>
        </w:r>
        <w:r w:rsidR="00C6166D">
          <w:rPr>
            <w:noProof/>
            <w:webHidden/>
          </w:rPr>
          <w:tab/>
        </w:r>
        <w:r w:rsidR="00C6166D">
          <w:rPr>
            <w:noProof/>
            <w:webHidden/>
          </w:rPr>
          <w:fldChar w:fldCharType="begin"/>
        </w:r>
        <w:r w:rsidR="00C6166D">
          <w:rPr>
            <w:noProof/>
            <w:webHidden/>
          </w:rPr>
          <w:instrText xml:space="preserve"> PAGEREF _Toc486335776 \h </w:instrText>
        </w:r>
        <w:r w:rsidR="00C6166D">
          <w:rPr>
            <w:noProof/>
            <w:webHidden/>
          </w:rPr>
        </w:r>
        <w:r w:rsidR="00C6166D">
          <w:rPr>
            <w:noProof/>
            <w:webHidden/>
          </w:rPr>
          <w:fldChar w:fldCharType="separate"/>
        </w:r>
        <w:r w:rsidR="00C6166D">
          <w:rPr>
            <w:noProof/>
            <w:webHidden/>
          </w:rPr>
          <w:t>180</w:t>
        </w:r>
        <w:r w:rsidR="00C6166D">
          <w:rPr>
            <w:noProof/>
            <w:webHidden/>
          </w:rPr>
          <w:fldChar w:fldCharType="end"/>
        </w:r>
      </w:hyperlink>
    </w:p>
    <w:p w14:paraId="39DA6A47"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77" w:history="1">
        <w:r w:rsidR="00C6166D" w:rsidRPr="00A06344">
          <w:rPr>
            <w:rStyle w:val="aff6"/>
            <w:rFonts w:ascii="黑体" w:eastAsia="黑体" w:hAnsi="黑体"/>
            <w:noProof/>
          </w:rPr>
          <w:t>5.2.3</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评价管理</w:t>
        </w:r>
        <w:r w:rsidR="00C6166D">
          <w:rPr>
            <w:noProof/>
            <w:webHidden/>
          </w:rPr>
          <w:tab/>
        </w:r>
        <w:r w:rsidR="00C6166D">
          <w:rPr>
            <w:noProof/>
            <w:webHidden/>
          </w:rPr>
          <w:fldChar w:fldCharType="begin"/>
        </w:r>
        <w:r w:rsidR="00C6166D">
          <w:rPr>
            <w:noProof/>
            <w:webHidden/>
          </w:rPr>
          <w:instrText xml:space="preserve"> PAGEREF _Toc486335777 \h </w:instrText>
        </w:r>
        <w:r w:rsidR="00C6166D">
          <w:rPr>
            <w:noProof/>
            <w:webHidden/>
          </w:rPr>
        </w:r>
        <w:r w:rsidR="00C6166D">
          <w:rPr>
            <w:noProof/>
            <w:webHidden/>
          </w:rPr>
          <w:fldChar w:fldCharType="separate"/>
        </w:r>
        <w:r w:rsidR="00C6166D">
          <w:rPr>
            <w:noProof/>
            <w:webHidden/>
          </w:rPr>
          <w:t>213</w:t>
        </w:r>
        <w:r w:rsidR="00C6166D">
          <w:rPr>
            <w:noProof/>
            <w:webHidden/>
          </w:rPr>
          <w:fldChar w:fldCharType="end"/>
        </w:r>
      </w:hyperlink>
    </w:p>
    <w:p w14:paraId="0B2BF538"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78" w:history="1">
        <w:r w:rsidR="00C6166D" w:rsidRPr="00A06344">
          <w:rPr>
            <w:rStyle w:val="aff6"/>
            <w:rFonts w:ascii="黑体" w:eastAsia="黑体" w:hAnsi="黑体"/>
            <w:noProof/>
          </w:rPr>
          <w:t>5.2.4</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公共管理</w:t>
        </w:r>
        <w:r w:rsidR="00C6166D">
          <w:rPr>
            <w:noProof/>
            <w:webHidden/>
          </w:rPr>
          <w:tab/>
        </w:r>
        <w:r w:rsidR="00C6166D">
          <w:rPr>
            <w:noProof/>
            <w:webHidden/>
          </w:rPr>
          <w:fldChar w:fldCharType="begin"/>
        </w:r>
        <w:r w:rsidR="00C6166D">
          <w:rPr>
            <w:noProof/>
            <w:webHidden/>
          </w:rPr>
          <w:instrText xml:space="preserve"> PAGEREF _Toc486335778 \h </w:instrText>
        </w:r>
        <w:r w:rsidR="00C6166D">
          <w:rPr>
            <w:noProof/>
            <w:webHidden/>
          </w:rPr>
        </w:r>
        <w:r w:rsidR="00C6166D">
          <w:rPr>
            <w:noProof/>
            <w:webHidden/>
          </w:rPr>
          <w:fldChar w:fldCharType="separate"/>
        </w:r>
        <w:r w:rsidR="00C6166D">
          <w:rPr>
            <w:noProof/>
            <w:webHidden/>
          </w:rPr>
          <w:t>216</w:t>
        </w:r>
        <w:r w:rsidR="00C6166D">
          <w:rPr>
            <w:noProof/>
            <w:webHidden/>
          </w:rPr>
          <w:fldChar w:fldCharType="end"/>
        </w:r>
      </w:hyperlink>
    </w:p>
    <w:p w14:paraId="306B2D80"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779" w:history="1">
        <w:r w:rsidR="00C6166D" w:rsidRPr="00A06344">
          <w:rPr>
            <w:rStyle w:val="aff6"/>
            <w:rFonts w:ascii="黑体" w:eastAsia="黑体" w:hAnsi="黑体"/>
            <w:noProof/>
          </w:rPr>
          <w:t>5.2.5</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业务管理</w:t>
        </w:r>
        <w:r w:rsidR="00C6166D">
          <w:rPr>
            <w:noProof/>
            <w:webHidden/>
          </w:rPr>
          <w:tab/>
        </w:r>
        <w:r w:rsidR="00C6166D">
          <w:rPr>
            <w:noProof/>
            <w:webHidden/>
          </w:rPr>
          <w:fldChar w:fldCharType="begin"/>
        </w:r>
        <w:r w:rsidR="00C6166D">
          <w:rPr>
            <w:noProof/>
            <w:webHidden/>
          </w:rPr>
          <w:instrText xml:space="preserve"> PAGEREF _Toc486335779 \h </w:instrText>
        </w:r>
        <w:r w:rsidR="00C6166D">
          <w:rPr>
            <w:noProof/>
            <w:webHidden/>
          </w:rPr>
        </w:r>
        <w:r w:rsidR="00C6166D">
          <w:rPr>
            <w:noProof/>
            <w:webHidden/>
          </w:rPr>
          <w:fldChar w:fldCharType="separate"/>
        </w:r>
        <w:r w:rsidR="00C6166D">
          <w:rPr>
            <w:noProof/>
            <w:webHidden/>
          </w:rPr>
          <w:t>219</w:t>
        </w:r>
        <w:r w:rsidR="00C6166D">
          <w:rPr>
            <w:noProof/>
            <w:webHidden/>
          </w:rPr>
          <w:fldChar w:fldCharType="end"/>
        </w:r>
      </w:hyperlink>
    </w:p>
    <w:p w14:paraId="1ABD5E45"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827" w:history="1">
        <w:r w:rsidR="00C6166D" w:rsidRPr="00A06344">
          <w:rPr>
            <w:rStyle w:val="aff6"/>
            <w:noProof/>
          </w:rPr>
          <w:t>5.2.6</w:t>
        </w:r>
        <w:r w:rsidR="00C6166D">
          <w:rPr>
            <w:rFonts w:asciiTheme="minorHAnsi" w:eastAsiaTheme="minorEastAsia" w:hAnsiTheme="minorHAnsi" w:cstheme="minorBidi"/>
            <w:i w:val="0"/>
            <w:iCs w:val="0"/>
            <w:noProof/>
            <w:sz w:val="21"/>
            <w:szCs w:val="22"/>
          </w:rPr>
          <w:tab/>
        </w:r>
        <w:r w:rsidR="00C6166D" w:rsidRPr="00A06344">
          <w:rPr>
            <w:rStyle w:val="aff6"/>
            <w:rFonts w:hint="eastAsia"/>
            <w:noProof/>
          </w:rPr>
          <w:t>客户关系分析（暂不实现）</w:t>
        </w:r>
        <w:r w:rsidR="00C6166D">
          <w:rPr>
            <w:noProof/>
            <w:webHidden/>
          </w:rPr>
          <w:tab/>
        </w:r>
        <w:r w:rsidR="00C6166D">
          <w:rPr>
            <w:noProof/>
            <w:webHidden/>
          </w:rPr>
          <w:fldChar w:fldCharType="begin"/>
        </w:r>
        <w:r w:rsidR="00C6166D">
          <w:rPr>
            <w:noProof/>
            <w:webHidden/>
          </w:rPr>
          <w:instrText xml:space="preserve"> PAGEREF _Toc486335827 \h </w:instrText>
        </w:r>
        <w:r w:rsidR="00C6166D">
          <w:rPr>
            <w:noProof/>
            <w:webHidden/>
          </w:rPr>
        </w:r>
        <w:r w:rsidR="00C6166D">
          <w:rPr>
            <w:noProof/>
            <w:webHidden/>
          </w:rPr>
          <w:fldChar w:fldCharType="separate"/>
        </w:r>
        <w:r w:rsidR="00C6166D">
          <w:rPr>
            <w:noProof/>
            <w:webHidden/>
          </w:rPr>
          <w:t>244</w:t>
        </w:r>
        <w:r w:rsidR="00C6166D">
          <w:rPr>
            <w:noProof/>
            <w:webHidden/>
          </w:rPr>
          <w:fldChar w:fldCharType="end"/>
        </w:r>
      </w:hyperlink>
    </w:p>
    <w:p w14:paraId="6DD63D94"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828" w:history="1">
        <w:r w:rsidR="00C6166D" w:rsidRPr="00A06344">
          <w:rPr>
            <w:rStyle w:val="aff6"/>
            <w:rFonts w:ascii="黑体" w:eastAsia="黑体" w:hAnsi="黑体" w:cs="宋体"/>
            <w:noProof/>
          </w:rPr>
          <w:t>5.3</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渠道人</w:t>
        </w:r>
        <w:r w:rsidR="00C6166D" w:rsidRPr="00A06344">
          <w:rPr>
            <w:rStyle w:val="aff6"/>
            <w:rFonts w:ascii="黑体" w:eastAsia="黑体" w:hAnsi="黑体" w:cs="宋体"/>
            <w:noProof/>
          </w:rPr>
          <w:t>APP</w:t>
        </w:r>
        <w:r w:rsidR="00C6166D" w:rsidRPr="00A06344">
          <w:rPr>
            <w:rStyle w:val="aff6"/>
            <w:rFonts w:ascii="黑体" w:eastAsia="黑体" w:hAnsi="黑体" w:cs="宋体" w:hint="eastAsia"/>
            <w:noProof/>
          </w:rPr>
          <w:t>端功能</w:t>
        </w:r>
        <w:r w:rsidR="00C6166D">
          <w:rPr>
            <w:noProof/>
            <w:webHidden/>
          </w:rPr>
          <w:tab/>
        </w:r>
        <w:r w:rsidR="00C6166D">
          <w:rPr>
            <w:noProof/>
            <w:webHidden/>
          </w:rPr>
          <w:fldChar w:fldCharType="begin"/>
        </w:r>
        <w:r w:rsidR="00C6166D">
          <w:rPr>
            <w:noProof/>
            <w:webHidden/>
          </w:rPr>
          <w:instrText xml:space="preserve"> PAGEREF _Toc486335828 \h </w:instrText>
        </w:r>
        <w:r w:rsidR="00C6166D">
          <w:rPr>
            <w:noProof/>
            <w:webHidden/>
          </w:rPr>
        </w:r>
        <w:r w:rsidR="00C6166D">
          <w:rPr>
            <w:noProof/>
            <w:webHidden/>
          </w:rPr>
          <w:fldChar w:fldCharType="separate"/>
        </w:r>
        <w:r w:rsidR="00C6166D">
          <w:rPr>
            <w:noProof/>
            <w:webHidden/>
          </w:rPr>
          <w:t>245</w:t>
        </w:r>
        <w:r w:rsidR="00C6166D">
          <w:rPr>
            <w:noProof/>
            <w:webHidden/>
          </w:rPr>
          <w:fldChar w:fldCharType="end"/>
        </w:r>
      </w:hyperlink>
    </w:p>
    <w:p w14:paraId="4F053FAA"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829" w:history="1">
        <w:r w:rsidR="00C6166D" w:rsidRPr="00A06344">
          <w:rPr>
            <w:rStyle w:val="aff6"/>
            <w:rFonts w:ascii="黑体" w:eastAsia="黑体" w:hAnsi="黑体"/>
            <w:noProof/>
          </w:rPr>
          <w:t>5.3.1</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我的客户</w:t>
        </w:r>
        <w:r w:rsidR="00C6166D">
          <w:rPr>
            <w:noProof/>
            <w:webHidden/>
          </w:rPr>
          <w:tab/>
        </w:r>
        <w:r w:rsidR="00C6166D">
          <w:rPr>
            <w:noProof/>
            <w:webHidden/>
          </w:rPr>
          <w:fldChar w:fldCharType="begin"/>
        </w:r>
        <w:r w:rsidR="00C6166D">
          <w:rPr>
            <w:noProof/>
            <w:webHidden/>
          </w:rPr>
          <w:instrText xml:space="preserve"> PAGEREF _Toc486335829 \h </w:instrText>
        </w:r>
        <w:r w:rsidR="00C6166D">
          <w:rPr>
            <w:noProof/>
            <w:webHidden/>
          </w:rPr>
        </w:r>
        <w:r w:rsidR="00C6166D">
          <w:rPr>
            <w:noProof/>
            <w:webHidden/>
          </w:rPr>
          <w:fldChar w:fldCharType="separate"/>
        </w:r>
        <w:r w:rsidR="00C6166D">
          <w:rPr>
            <w:noProof/>
            <w:webHidden/>
          </w:rPr>
          <w:t>245</w:t>
        </w:r>
        <w:r w:rsidR="00C6166D">
          <w:rPr>
            <w:noProof/>
            <w:webHidden/>
          </w:rPr>
          <w:fldChar w:fldCharType="end"/>
        </w:r>
      </w:hyperlink>
    </w:p>
    <w:p w14:paraId="176841FD"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830" w:history="1">
        <w:r w:rsidR="00C6166D" w:rsidRPr="00A06344">
          <w:rPr>
            <w:rStyle w:val="aff6"/>
            <w:rFonts w:ascii="黑体" w:eastAsia="黑体" w:hAnsi="黑体"/>
            <w:noProof/>
          </w:rPr>
          <w:t>5.3.2</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银行卡管理</w:t>
        </w:r>
        <w:r w:rsidR="00C6166D">
          <w:rPr>
            <w:noProof/>
            <w:webHidden/>
          </w:rPr>
          <w:tab/>
        </w:r>
        <w:r w:rsidR="00C6166D">
          <w:rPr>
            <w:noProof/>
            <w:webHidden/>
          </w:rPr>
          <w:fldChar w:fldCharType="begin"/>
        </w:r>
        <w:r w:rsidR="00C6166D">
          <w:rPr>
            <w:noProof/>
            <w:webHidden/>
          </w:rPr>
          <w:instrText xml:space="preserve"> PAGEREF _Toc486335830 \h </w:instrText>
        </w:r>
        <w:r w:rsidR="00C6166D">
          <w:rPr>
            <w:noProof/>
            <w:webHidden/>
          </w:rPr>
        </w:r>
        <w:r w:rsidR="00C6166D">
          <w:rPr>
            <w:noProof/>
            <w:webHidden/>
          </w:rPr>
          <w:fldChar w:fldCharType="separate"/>
        </w:r>
        <w:r w:rsidR="00C6166D">
          <w:rPr>
            <w:noProof/>
            <w:webHidden/>
          </w:rPr>
          <w:t>249</w:t>
        </w:r>
        <w:r w:rsidR="00C6166D">
          <w:rPr>
            <w:noProof/>
            <w:webHidden/>
          </w:rPr>
          <w:fldChar w:fldCharType="end"/>
        </w:r>
      </w:hyperlink>
    </w:p>
    <w:p w14:paraId="15B84999"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831" w:history="1">
        <w:r w:rsidR="00C6166D" w:rsidRPr="00A06344">
          <w:rPr>
            <w:rStyle w:val="aff6"/>
            <w:rFonts w:ascii="黑体" w:eastAsia="黑体" w:hAnsi="黑体"/>
            <w:noProof/>
          </w:rPr>
          <w:t>5.3.3</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评价管理</w:t>
        </w:r>
        <w:r w:rsidR="00C6166D">
          <w:rPr>
            <w:noProof/>
            <w:webHidden/>
          </w:rPr>
          <w:tab/>
        </w:r>
        <w:r w:rsidR="00C6166D">
          <w:rPr>
            <w:noProof/>
            <w:webHidden/>
          </w:rPr>
          <w:fldChar w:fldCharType="begin"/>
        </w:r>
        <w:r w:rsidR="00C6166D">
          <w:rPr>
            <w:noProof/>
            <w:webHidden/>
          </w:rPr>
          <w:instrText xml:space="preserve"> PAGEREF _Toc486335831 \h </w:instrText>
        </w:r>
        <w:r w:rsidR="00C6166D">
          <w:rPr>
            <w:noProof/>
            <w:webHidden/>
          </w:rPr>
        </w:r>
        <w:r w:rsidR="00C6166D">
          <w:rPr>
            <w:noProof/>
            <w:webHidden/>
          </w:rPr>
          <w:fldChar w:fldCharType="separate"/>
        </w:r>
        <w:r w:rsidR="00C6166D">
          <w:rPr>
            <w:noProof/>
            <w:webHidden/>
          </w:rPr>
          <w:t>253</w:t>
        </w:r>
        <w:r w:rsidR="00C6166D">
          <w:rPr>
            <w:noProof/>
            <w:webHidden/>
          </w:rPr>
          <w:fldChar w:fldCharType="end"/>
        </w:r>
      </w:hyperlink>
    </w:p>
    <w:p w14:paraId="59EC3F62"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832" w:history="1">
        <w:r w:rsidR="00C6166D" w:rsidRPr="00A06344">
          <w:rPr>
            <w:rStyle w:val="aff6"/>
            <w:rFonts w:ascii="黑体" w:eastAsia="黑体" w:hAnsi="黑体"/>
            <w:noProof/>
          </w:rPr>
          <w:t>5.3.4</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用户管理</w:t>
        </w:r>
        <w:r w:rsidR="00C6166D">
          <w:rPr>
            <w:noProof/>
            <w:webHidden/>
          </w:rPr>
          <w:tab/>
        </w:r>
        <w:r w:rsidR="00C6166D">
          <w:rPr>
            <w:noProof/>
            <w:webHidden/>
          </w:rPr>
          <w:fldChar w:fldCharType="begin"/>
        </w:r>
        <w:r w:rsidR="00C6166D">
          <w:rPr>
            <w:noProof/>
            <w:webHidden/>
          </w:rPr>
          <w:instrText xml:space="preserve"> PAGEREF _Toc486335832 \h </w:instrText>
        </w:r>
        <w:r w:rsidR="00C6166D">
          <w:rPr>
            <w:noProof/>
            <w:webHidden/>
          </w:rPr>
        </w:r>
        <w:r w:rsidR="00C6166D">
          <w:rPr>
            <w:noProof/>
            <w:webHidden/>
          </w:rPr>
          <w:fldChar w:fldCharType="separate"/>
        </w:r>
        <w:r w:rsidR="00C6166D">
          <w:rPr>
            <w:noProof/>
            <w:webHidden/>
          </w:rPr>
          <w:t>257</w:t>
        </w:r>
        <w:r w:rsidR="00C6166D">
          <w:rPr>
            <w:noProof/>
            <w:webHidden/>
          </w:rPr>
          <w:fldChar w:fldCharType="end"/>
        </w:r>
      </w:hyperlink>
    </w:p>
    <w:p w14:paraId="57487368"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833" w:history="1">
        <w:r w:rsidR="00C6166D" w:rsidRPr="00A06344">
          <w:rPr>
            <w:rStyle w:val="aff6"/>
            <w:rFonts w:ascii="黑体" w:eastAsia="黑体" w:hAnsi="黑体"/>
            <w:noProof/>
          </w:rPr>
          <w:t>5.3.5</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个人中心</w:t>
        </w:r>
        <w:r w:rsidR="00C6166D">
          <w:rPr>
            <w:noProof/>
            <w:webHidden/>
          </w:rPr>
          <w:tab/>
        </w:r>
        <w:r w:rsidR="00C6166D">
          <w:rPr>
            <w:noProof/>
            <w:webHidden/>
          </w:rPr>
          <w:fldChar w:fldCharType="begin"/>
        </w:r>
        <w:r w:rsidR="00C6166D">
          <w:rPr>
            <w:noProof/>
            <w:webHidden/>
          </w:rPr>
          <w:instrText xml:space="preserve"> PAGEREF _Toc486335833 \h </w:instrText>
        </w:r>
        <w:r w:rsidR="00C6166D">
          <w:rPr>
            <w:noProof/>
            <w:webHidden/>
          </w:rPr>
        </w:r>
        <w:r w:rsidR="00C6166D">
          <w:rPr>
            <w:noProof/>
            <w:webHidden/>
          </w:rPr>
          <w:fldChar w:fldCharType="separate"/>
        </w:r>
        <w:r w:rsidR="00C6166D">
          <w:rPr>
            <w:noProof/>
            <w:webHidden/>
          </w:rPr>
          <w:t>261</w:t>
        </w:r>
        <w:r w:rsidR="00C6166D">
          <w:rPr>
            <w:noProof/>
            <w:webHidden/>
          </w:rPr>
          <w:fldChar w:fldCharType="end"/>
        </w:r>
      </w:hyperlink>
    </w:p>
    <w:p w14:paraId="118050B3"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834" w:history="1">
        <w:r w:rsidR="00C6166D" w:rsidRPr="00A06344">
          <w:rPr>
            <w:rStyle w:val="aff6"/>
            <w:rFonts w:ascii="黑体" w:eastAsia="黑体" w:hAnsi="黑体"/>
            <w:noProof/>
          </w:rPr>
          <w:t>5.3.6</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佣金管理</w:t>
        </w:r>
        <w:r w:rsidR="00C6166D">
          <w:rPr>
            <w:noProof/>
            <w:webHidden/>
          </w:rPr>
          <w:tab/>
        </w:r>
        <w:r w:rsidR="00C6166D">
          <w:rPr>
            <w:noProof/>
            <w:webHidden/>
          </w:rPr>
          <w:fldChar w:fldCharType="begin"/>
        </w:r>
        <w:r w:rsidR="00C6166D">
          <w:rPr>
            <w:noProof/>
            <w:webHidden/>
          </w:rPr>
          <w:instrText xml:space="preserve"> PAGEREF _Toc486335834 \h </w:instrText>
        </w:r>
        <w:r w:rsidR="00C6166D">
          <w:rPr>
            <w:noProof/>
            <w:webHidden/>
          </w:rPr>
        </w:r>
        <w:r w:rsidR="00C6166D">
          <w:rPr>
            <w:noProof/>
            <w:webHidden/>
          </w:rPr>
          <w:fldChar w:fldCharType="separate"/>
        </w:r>
        <w:r w:rsidR="00C6166D">
          <w:rPr>
            <w:noProof/>
            <w:webHidden/>
          </w:rPr>
          <w:t>273</w:t>
        </w:r>
        <w:r w:rsidR="00C6166D">
          <w:rPr>
            <w:noProof/>
            <w:webHidden/>
          </w:rPr>
          <w:fldChar w:fldCharType="end"/>
        </w:r>
      </w:hyperlink>
    </w:p>
    <w:p w14:paraId="02A4966F"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835" w:history="1">
        <w:r w:rsidR="00C6166D" w:rsidRPr="00A06344">
          <w:rPr>
            <w:rStyle w:val="aff6"/>
            <w:rFonts w:ascii="黑体" w:eastAsia="黑体" w:hAnsi="黑体"/>
            <w:noProof/>
          </w:rPr>
          <w:t>5.3.7</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消息管理</w:t>
        </w:r>
        <w:r w:rsidR="00C6166D">
          <w:rPr>
            <w:noProof/>
            <w:webHidden/>
          </w:rPr>
          <w:tab/>
        </w:r>
        <w:r w:rsidR="00C6166D">
          <w:rPr>
            <w:noProof/>
            <w:webHidden/>
          </w:rPr>
          <w:fldChar w:fldCharType="begin"/>
        </w:r>
        <w:r w:rsidR="00C6166D">
          <w:rPr>
            <w:noProof/>
            <w:webHidden/>
          </w:rPr>
          <w:instrText xml:space="preserve"> PAGEREF _Toc486335835 \h </w:instrText>
        </w:r>
        <w:r w:rsidR="00C6166D">
          <w:rPr>
            <w:noProof/>
            <w:webHidden/>
          </w:rPr>
        </w:r>
        <w:r w:rsidR="00C6166D">
          <w:rPr>
            <w:noProof/>
            <w:webHidden/>
          </w:rPr>
          <w:fldChar w:fldCharType="separate"/>
        </w:r>
        <w:r w:rsidR="00C6166D">
          <w:rPr>
            <w:noProof/>
            <w:webHidden/>
          </w:rPr>
          <w:t>279</w:t>
        </w:r>
        <w:r w:rsidR="00C6166D">
          <w:rPr>
            <w:noProof/>
            <w:webHidden/>
          </w:rPr>
          <w:fldChar w:fldCharType="end"/>
        </w:r>
      </w:hyperlink>
    </w:p>
    <w:p w14:paraId="7F2BC4A9"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836" w:history="1">
        <w:r w:rsidR="00C6166D" w:rsidRPr="00A06344">
          <w:rPr>
            <w:rStyle w:val="aff6"/>
            <w:rFonts w:ascii="黑体" w:eastAsia="黑体" w:hAnsi="黑体"/>
            <w:noProof/>
          </w:rPr>
          <w:t>5.3.8</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业务进度查询</w:t>
        </w:r>
        <w:r w:rsidR="00C6166D">
          <w:rPr>
            <w:noProof/>
            <w:webHidden/>
          </w:rPr>
          <w:tab/>
        </w:r>
        <w:r w:rsidR="00C6166D">
          <w:rPr>
            <w:noProof/>
            <w:webHidden/>
          </w:rPr>
          <w:fldChar w:fldCharType="begin"/>
        </w:r>
        <w:r w:rsidR="00C6166D">
          <w:rPr>
            <w:noProof/>
            <w:webHidden/>
          </w:rPr>
          <w:instrText xml:space="preserve"> PAGEREF _Toc486335836 \h </w:instrText>
        </w:r>
        <w:r w:rsidR="00C6166D">
          <w:rPr>
            <w:noProof/>
            <w:webHidden/>
          </w:rPr>
        </w:r>
        <w:r w:rsidR="00C6166D">
          <w:rPr>
            <w:noProof/>
            <w:webHidden/>
          </w:rPr>
          <w:fldChar w:fldCharType="separate"/>
        </w:r>
        <w:r w:rsidR="00C6166D">
          <w:rPr>
            <w:noProof/>
            <w:webHidden/>
          </w:rPr>
          <w:t>282</w:t>
        </w:r>
        <w:r w:rsidR="00C6166D">
          <w:rPr>
            <w:noProof/>
            <w:webHidden/>
          </w:rPr>
          <w:fldChar w:fldCharType="end"/>
        </w:r>
      </w:hyperlink>
    </w:p>
    <w:p w14:paraId="4D248B45" w14:textId="77777777" w:rsidR="00C6166D" w:rsidRDefault="005B5776">
      <w:pPr>
        <w:pStyle w:val="34"/>
        <w:tabs>
          <w:tab w:val="left" w:pos="1260"/>
          <w:tab w:val="right" w:leader="dot" w:pos="8302"/>
        </w:tabs>
        <w:rPr>
          <w:rFonts w:asciiTheme="minorHAnsi" w:eastAsiaTheme="minorEastAsia" w:hAnsiTheme="minorHAnsi" w:cstheme="minorBidi"/>
          <w:i w:val="0"/>
          <w:iCs w:val="0"/>
          <w:noProof/>
          <w:sz w:val="21"/>
          <w:szCs w:val="22"/>
        </w:rPr>
      </w:pPr>
      <w:hyperlink w:anchor="_Toc486335837" w:history="1">
        <w:r w:rsidR="00C6166D" w:rsidRPr="00A06344">
          <w:rPr>
            <w:rStyle w:val="aff6"/>
            <w:rFonts w:ascii="黑体" w:eastAsia="黑体" w:hAnsi="黑体"/>
            <w:noProof/>
          </w:rPr>
          <w:t>5.3.9</w:t>
        </w:r>
        <w:r w:rsidR="00C6166D">
          <w:rPr>
            <w:rFonts w:asciiTheme="minorHAnsi" w:eastAsiaTheme="minorEastAsia" w:hAnsiTheme="minorHAnsi" w:cstheme="minorBidi"/>
            <w:i w:val="0"/>
            <w:iCs w:val="0"/>
            <w:noProof/>
            <w:sz w:val="21"/>
            <w:szCs w:val="22"/>
          </w:rPr>
          <w:tab/>
        </w:r>
        <w:r w:rsidR="00C6166D" w:rsidRPr="00A06344">
          <w:rPr>
            <w:rStyle w:val="aff6"/>
            <w:rFonts w:ascii="黑体" w:eastAsia="黑体" w:hAnsi="黑体" w:hint="eastAsia"/>
            <w:noProof/>
          </w:rPr>
          <w:t>借款申请</w:t>
        </w:r>
        <w:r w:rsidR="00C6166D">
          <w:rPr>
            <w:noProof/>
            <w:webHidden/>
          </w:rPr>
          <w:tab/>
        </w:r>
        <w:r w:rsidR="00C6166D">
          <w:rPr>
            <w:noProof/>
            <w:webHidden/>
          </w:rPr>
          <w:fldChar w:fldCharType="begin"/>
        </w:r>
        <w:r w:rsidR="00C6166D">
          <w:rPr>
            <w:noProof/>
            <w:webHidden/>
          </w:rPr>
          <w:instrText xml:space="preserve"> PAGEREF _Toc486335837 \h </w:instrText>
        </w:r>
        <w:r w:rsidR="00C6166D">
          <w:rPr>
            <w:noProof/>
            <w:webHidden/>
          </w:rPr>
        </w:r>
        <w:r w:rsidR="00C6166D">
          <w:rPr>
            <w:noProof/>
            <w:webHidden/>
          </w:rPr>
          <w:fldChar w:fldCharType="separate"/>
        </w:r>
        <w:r w:rsidR="00C6166D">
          <w:rPr>
            <w:noProof/>
            <w:webHidden/>
          </w:rPr>
          <w:t>285</w:t>
        </w:r>
        <w:r w:rsidR="00C6166D">
          <w:rPr>
            <w:noProof/>
            <w:webHidden/>
          </w:rPr>
          <w:fldChar w:fldCharType="end"/>
        </w:r>
      </w:hyperlink>
    </w:p>
    <w:p w14:paraId="0DFFBB00" w14:textId="77777777" w:rsidR="00C6166D" w:rsidRDefault="005B5776">
      <w:pPr>
        <w:pStyle w:val="26"/>
        <w:tabs>
          <w:tab w:val="left" w:pos="840"/>
          <w:tab w:val="right" w:leader="dot" w:pos="8302"/>
        </w:tabs>
        <w:rPr>
          <w:rFonts w:asciiTheme="minorHAnsi" w:eastAsiaTheme="minorEastAsia" w:hAnsiTheme="minorHAnsi" w:cstheme="minorBidi"/>
          <w:smallCaps w:val="0"/>
          <w:noProof/>
          <w:sz w:val="21"/>
          <w:szCs w:val="22"/>
        </w:rPr>
      </w:pPr>
      <w:hyperlink w:anchor="_Toc486335838" w:history="1">
        <w:r w:rsidR="00C6166D" w:rsidRPr="00A06344">
          <w:rPr>
            <w:rStyle w:val="aff6"/>
            <w:rFonts w:ascii="黑体" w:eastAsia="黑体" w:hAnsi="黑体" w:cs="宋体"/>
            <w:noProof/>
          </w:rPr>
          <w:t>5.4</w:t>
        </w:r>
        <w:r w:rsidR="00C6166D">
          <w:rPr>
            <w:rFonts w:asciiTheme="minorHAnsi" w:eastAsiaTheme="minorEastAsia" w:hAnsiTheme="minorHAnsi" w:cstheme="minorBidi"/>
            <w:smallCaps w:val="0"/>
            <w:noProof/>
            <w:sz w:val="21"/>
            <w:szCs w:val="22"/>
          </w:rPr>
          <w:tab/>
        </w:r>
        <w:r w:rsidR="00C6166D" w:rsidRPr="00A06344">
          <w:rPr>
            <w:rStyle w:val="aff6"/>
            <w:rFonts w:ascii="黑体" w:eastAsia="黑体" w:hAnsi="黑体" w:cs="宋体" w:hint="eastAsia"/>
            <w:noProof/>
          </w:rPr>
          <w:t>资金方管理端功能（暂不开放）</w:t>
        </w:r>
        <w:r w:rsidR="00C6166D">
          <w:rPr>
            <w:noProof/>
            <w:webHidden/>
          </w:rPr>
          <w:tab/>
        </w:r>
        <w:r w:rsidR="00C6166D">
          <w:rPr>
            <w:noProof/>
            <w:webHidden/>
          </w:rPr>
          <w:fldChar w:fldCharType="begin"/>
        </w:r>
        <w:r w:rsidR="00C6166D">
          <w:rPr>
            <w:noProof/>
            <w:webHidden/>
          </w:rPr>
          <w:instrText xml:space="preserve"> PAGEREF _Toc486335838 \h </w:instrText>
        </w:r>
        <w:r w:rsidR="00C6166D">
          <w:rPr>
            <w:noProof/>
            <w:webHidden/>
          </w:rPr>
        </w:r>
        <w:r w:rsidR="00C6166D">
          <w:rPr>
            <w:noProof/>
            <w:webHidden/>
          </w:rPr>
          <w:fldChar w:fldCharType="separate"/>
        </w:r>
        <w:r w:rsidR="00C6166D">
          <w:rPr>
            <w:noProof/>
            <w:webHidden/>
          </w:rPr>
          <w:t>289</w:t>
        </w:r>
        <w:r w:rsidR="00C6166D">
          <w:rPr>
            <w:noProof/>
            <w:webHidden/>
          </w:rPr>
          <w:fldChar w:fldCharType="end"/>
        </w:r>
      </w:hyperlink>
    </w:p>
    <w:p w14:paraId="26B595D1" w14:textId="77777777" w:rsidR="00C6166D" w:rsidRDefault="005B5776">
      <w:pPr>
        <w:pStyle w:val="13"/>
        <w:rPr>
          <w:rFonts w:asciiTheme="minorHAnsi" w:eastAsiaTheme="minorEastAsia" w:hAnsiTheme="minorHAnsi" w:cstheme="minorBidi"/>
          <w:b w:val="0"/>
          <w:bCs w:val="0"/>
          <w:caps w:val="0"/>
          <w:noProof/>
          <w:sz w:val="21"/>
          <w:szCs w:val="22"/>
        </w:rPr>
      </w:pPr>
      <w:hyperlink w:anchor="_Toc486335839" w:history="1">
        <w:r w:rsidR="00C6166D" w:rsidRPr="00A06344">
          <w:rPr>
            <w:rStyle w:val="aff6"/>
            <w:rFonts w:ascii="黑体" w:eastAsia="黑体" w:hAnsi="黑体"/>
            <w:noProof/>
            <w:kern w:val="28"/>
          </w:rPr>
          <w:t>6</w:t>
        </w:r>
        <w:r w:rsidR="00C6166D">
          <w:rPr>
            <w:rFonts w:asciiTheme="minorHAnsi" w:eastAsiaTheme="minorEastAsia" w:hAnsiTheme="minorHAnsi" w:cstheme="minorBidi"/>
            <w:b w:val="0"/>
            <w:bCs w:val="0"/>
            <w:caps w:val="0"/>
            <w:noProof/>
            <w:sz w:val="21"/>
            <w:szCs w:val="22"/>
          </w:rPr>
          <w:tab/>
        </w:r>
        <w:r w:rsidR="00C6166D" w:rsidRPr="00A06344">
          <w:rPr>
            <w:rStyle w:val="aff6"/>
            <w:rFonts w:ascii="黑体" w:eastAsia="黑体" w:hAnsi="黑体" w:hint="eastAsia"/>
            <w:noProof/>
            <w:kern w:val="28"/>
          </w:rPr>
          <w:t>接口设计表</w:t>
        </w:r>
        <w:r w:rsidR="00C6166D">
          <w:rPr>
            <w:noProof/>
            <w:webHidden/>
          </w:rPr>
          <w:tab/>
        </w:r>
        <w:r w:rsidR="00C6166D">
          <w:rPr>
            <w:noProof/>
            <w:webHidden/>
          </w:rPr>
          <w:fldChar w:fldCharType="begin"/>
        </w:r>
        <w:r w:rsidR="00C6166D">
          <w:rPr>
            <w:noProof/>
            <w:webHidden/>
          </w:rPr>
          <w:instrText xml:space="preserve"> PAGEREF _Toc486335839 \h </w:instrText>
        </w:r>
        <w:r w:rsidR="00C6166D">
          <w:rPr>
            <w:noProof/>
            <w:webHidden/>
          </w:rPr>
        </w:r>
        <w:r w:rsidR="00C6166D">
          <w:rPr>
            <w:noProof/>
            <w:webHidden/>
          </w:rPr>
          <w:fldChar w:fldCharType="separate"/>
        </w:r>
        <w:r w:rsidR="00C6166D">
          <w:rPr>
            <w:noProof/>
            <w:webHidden/>
          </w:rPr>
          <w:t>289</w:t>
        </w:r>
        <w:r w:rsidR="00C6166D">
          <w:rPr>
            <w:noProof/>
            <w:webHidden/>
          </w:rPr>
          <w:fldChar w:fldCharType="end"/>
        </w:r>
      </w:hyperlink>
    </w:p>
    <w:p w14:paraId="1F4129DA" w14:textId="77777777" w:rsidR="00C6166D" w:rsidRDefault="005B5776">
      <w:pPr>
        <w:pStyle w:val="13"/>
        <w:rPr>
          <w:rFonts w:asciiTheme="minorHAnsi" w:eastAsiaTheme="minorEastAsia" w:hAnsiTheme="minorHAnsi" w:cstheme="minorBidi"/>
          <w:b w:val="0"/>
          <w:bCs w:val="0"/>
          <w:caps w:val="0"/>
          <w:noProof/>
          <w:sz w:val="21"/>
          <w:szCs w:val="22"/>
        </w:rPr>
      </w:pPr>
      <w:hyperlink w:anchor="_Toc486335840" w:history="1">
        <w:r w:rsidR="00C6166D" w:rsidRPr="00A06344">
          <w:rPr>
            <w:rStyle w:val="aff6"/>
            <w:rFonts w:ascii="黑体" w:eastAsia="黑体" w:hAnsi="黑体"/>
            <w:noProof/>
            <w:kern w:val="28"/>
          </w:rPr>
          <w:t>7</w:t>
        </w:r>
        <w:r w:rsidR="00C6166D">
          <w:rPr>
            <w:rFonts w:asciiTheme="minorHAnsi" w:eastAsiaTheme="minorEastAsia" w:hAnsiTheme="minorHAnsi" w:cstheme="minorBidi"/>
            <w:b w:val="0"/>
            <w:bCs w:val="0"/>
            <w:caps w:val="0"/>
            <w:noProof/>
            <w:sz w:val="21"/>
            <w:szCs w:val="22"/>
          </w:rPr>
          <w:tab/>
        </w:r>
        <w:r w:rsidR="00C6166D" w:rsidRPr="00A06344">
          <w:rPr>
            <w:rStyle w:val="aff6"/>
            <w:rFonts w:ascii="黑体" w:eastAsia="黑体" w:hAnsi="黑体" w:hint="eastAsia"/>
            <w:noProof/>
            <w:kern w:val="28"/>
          </w:rPr>
          <w:t>功能列表</w:t>
        </w:r>
        <w:r w:rsidR="00C6166D">
          <w:rPr>
            <w:noProof/>
            <w:webHidden/>
          </w:rPr>
          <w:tab/>
        </w:r>
        <w:r w:rsidR="00C6166D">
          <w:rPr>
            <w:noProof/>
            <w:webHidden/>
          </w:rPr>
          <w:fldChar w:fldCharType="begin"/>
        </w:r>
        <w:r w:rsidR="00C6166D">
          <w:rPr>
            <w:noProof/>
            <w:webHidden/>
          </w:rPr>
          <w:instrText xml:space="preserve"> PAGEREF _Toc486335840 \h </w:instrText>
        </w:r>
        <w:r w:rsidR="00C6166D">
          <w:rPr>
            <w:noProof/>
            <w:webHidden/>
          </w:rPr>
        </w:r>
        <w:r w:rsidR="00C6166D">
          <w:rPr>
            <w:noProof/>
            <w:webHidden/>
          </w:rPr>
          <w:fldChar w:fldCharType="separate"/>
        </w:r>
        <w:r w:rsidR="00C6166D">
          <w:rPr>
            <w:noProof/>
            <w:webHidden/>
          </w:rPr>
          <w:t>289</w:t>
        </w:r>
        <w:r w:rsidR="00C6166D">
          <w:rPr>
            <w:noProof/>
            <w:webHidden/>
          </w:rPr>
          <w:fldChar w:fldCharType="end"/>
        </w:r>
      </w:hyperlink>
    </w:p>
    <w:p w14:paraId="21EF4925" w14:textId="77777777" w:rsidR="00C6166D" w:rsidRDefault="005B5776">
      <w:pPr>
        <w:pStyle w:val="13"/>
        <w:rPr>
          <w:rFonts w:asciiTheme="minorHAnsi" w:eastAsiaTheme="minorEastAsia" w:hAnsiTheme="minorHAnsi" w:cstheme="minorBidi"/>
          <w:b w:val="0"/>
          <w:bCs w:val="0"/>
          <w:caps w:val="0"/>
          <w:noProof/>
          <w:sz w:val="21"/>
          <w:szCs w:val="22"/>
        </w:rPr>
      </w:pPr>
      <w:hyperlink w:anchor="_Toc486335841" w:history="1">
        <w:r w:rsidR="00C6166D" w:rsidRPr="00A06344">
          <w:rPr>
            <w:rStyle w:val="aff6"/>
            <w:rFonts w:ascii="黑体" w:eastAsia="黑体" w:hAnsi="黑体"/>
            <w:noProof/>
            <w:kern w:val="28"/>
          </w:rPr>
          <w:t>8</w:t>
        </w:r>
        <w:r w:rsidR="00C6166D">
          <w:rPr>
            <w:rFonts w:asciiTheme="minorHAnsi" w:eastAsiaTheme="minorEastAsia" w:hAnsiTheme="minorHAnsi" w:cstheme="minorBidi"/>
            <w:b w:val="0"/>
            <w:bCs w:val="0"/>
            <w:caps w:val="0"/>
            <w:noProof/>
            <w:sz w:val="21"/>
            <w:szCs w:val="22"/>
          </w:rPr>
          <w:tab/>
        </w:r>
        <w:r w:rsidR="00C6166D" w:rsidRPr="00A06344">
          <w:rPr>
            <w:rStyle w:val="aff6"/>
            <w:rFonts w:ascii="黑体" w:eastAsia="黑体" w:hAnsi="黑体" w:hint="eastAsia"/>
            <w:noProof/>
            <w:kern w:val="28"/>
          </w:rPr>
          <w:t>数据库表</w:t>
        </w:r>
        <w:r w:rsidR="00C6166D">
          <w:rPr>
            <w:noProof/>
            <w:webHidden/>
          </w:rPr>
          <w:tab/>
        </w:r>
        <w:r w:rsidR="00C6166D">
          <w:rPr>
            <w:noProof/>
            <w:webHidden/>
          </w:rPr>
          <w:fldChar w:fldCharType="begin"/>
        </w:r>
        <w:r w:rsidR="00C6166D">
          <w:rPr>
            <w:noProof/>
            <w:webHidden/>
          </w:rPr>
          <w:instrText xml:space="preserve"> PAGEREF _Toc486335841 \h </w:instrText>
        </w:r>
        <w:r w:rsidR="00C6166D">
          <w:rPr>
            <w:noProof/>
            <w:webHidden/>
          </w:rPr>
        </w:r>
        <w:r w:rsidR="00C6166D">
          <w:rPr>
            <w:noProof/>
            <w:webHidden/>
          </w:rPr>
          <w:fldChar w:fldCharType="separate"/>
        </w:r>
        <w:r w:rsidR="00C6166D">
          <w:rPr>
            <w:noProof/>
            <w:webHidden/>
          </w:rPr>
          <w:t>289</w:t>
        </w:r>
        <w:r w:rsidR="00C6166D">
          <w:rPr>
            <w:noProof/>
            <w:webHidden/>
          </w:rPr>
          <w:fldChar w:fldCharType="end"/>
        </w:r>
      </w:hyperlink>
    </w:p>
    <w:p w14:paraId="23F847C5" w14:textId="77777777" w:rsidR="005B62FC" w:rsidRPr="004F372D" w:rsidRDefault="005B62FC" w:rsidP="005B62FC">
      <w:pPr>
        <w:rPr>
          <w:rFonts w:ascii="楷体_GB2312" w:eastAsia="楷体_GB2312"/>
        </w:rPr>
      </w:pPr>
      <w:r>
        <w:rPr>
          <w:rFonts w:ascii="楷体_GB2312" w:eastAsia="楷体_GB2312"/>
        </w:rPr>
        <w:fldChar w:fldCharType="end"/>
      </w:r>
    </w:p>
    <w:p w14:paraId="06E62072" w14:textId="77777777" w:rsidR="005B62FC" w:rsidRDefault="005B62FC" w:rsidP="005B62FC">
      <w:pPr>
        <w:pStyle w:val="1"/>
        <w:spacing w:beforeLines="200" w:before="624" w:afterLines="100" w:after="312" w:line="240" w:lineRule="auto"/>
        <w:rPr>
          <w:bCs w:val="0"/>
          <w:kern w:val="28"/>
          <w:sz w:val="36"/>
          <w:szCs w:val="24"/>
        </w:rPr>
        <w:sectPr w:rsidR="005B62FC" w:rsidSect="00774F36">
          <w:headerReference w:type="default" r:id="rId9"/>
          <w:footerReference w:type="default" r:id="rId10"/>
          <w:pgSz w:w="11906" w:h="16838" w:code="9"/>
          <w:pgMar w:top="1440" w:right="1797" w:bottom="1440" w:left="1797" w:header="851" w:footer="992" w:gutter="0"/>
          <w:cols w:space="425"/>
          <w:titlePg/>
          <w:docGrid w:type="lines" w:linePitch="312"/>
        </w:sectPr>
      </w:pPr>
    </w:p>
    <w:p w14:paraId="45775AA7" w14:textId="77777777" w:rsidR="005B62FC" w:rsidRPr="00D53E8E" w:rsidRDefault="005B62FC" w:rsidP="005B62FC">
      <w:pPr>
        <w:pStyle w:val="1"/>
        <w:spacing w:beforeLines="100" w:before="312" w:afterLines="100" w:after="312" w:line="360" w:lineRule="auto"/>
        <w:ind w:left="431" w:hanging="431"/>
        <w:rPr>
          <w:rFonts w:ascii="黑体" w:eastAsia="黑体" w:hAnsi="黑体"/>
          <w:kern w:val="28"/>
          <w:sz w:val="36"/>
          <w:szCs w:val="36"/>
        </w:rPr>
      </w:pPr>
      <w:bookmarkStart w:id="48" w:name="_Toc486335745"/>
      <w:r w:rsidRPr="00D53E8E">
        <w:rPr>
          <w:rFonts w:ascii="黑体" w:eastAsia="黑体" w:hAnsi="黑体" w:hint="eastAsia"/>
          <w:kern w:val="28"/>
          <w:sz w:val="36"/>
          <w:szCs w:val="36"/>
        </w:rPr>
        <w:lastRenderedPageBreak/>
        <w:t>前言</w:t>
      </w:r>
      <w:bookmarkEnd w:id="48"/>
    </w:p>
    <w:p w14:paraId="0EDD9D13" w14:textId="77777777" w:rsidR="005B62FC" w:rsidRPr="00D53E8E" w:rsidRDefault="005B62FC" w:rsidP="005B62FC">
      <w:pPr>
        <w:pStyle w:val="2"/>
        <w:spacing w:beforeLines="50" w:before="156" w:afterLines="50" w:after="156" w:line="360" w:lineRule="auto"/>
        <w:ind w:left="578" w:hanging="578"/>
        <w:rPr>
          <w:rFonts w:ascii="黑体" w:eastAsia="黑体" w:hAnsi="黑体"/>
        </w:rPr>
      </w:pPr>
      <w:bookmarkStart w:id="49" w:name="_Toc486335746"/>
      <w:r w:rsidRPr="00D53E8E">
        <w:rPr>
          <w:rFonts w:ascii="黑体" w:eastAsia="黑体" w:hAnsi="黑体" w:cs="宋体" w:hint="eastAsia"/>
        </w:rPr>
        <w:t>文档目的</w:t>
      </w:r>
      <w:bookmarkEnd w:id="49"/>
    </w:p>
    <w:p w14:paraId="66DFA4A9" w14:textId="77777777" w:rsidR="005B62FC" w:rsidRPr="00CC3771" w:rsidRDefault="005B62FC" w:rsidP="005B62FC">
      <w:pPr>
        <w:pStyle w:val="af"/>
        <w:spacing w:line="360" w:lineRule="auto"/>
        <w:ind w:leftChars="85" w:left="178" w:firstLine="480"/>
        <w:rPr>
          <w:rFonts w:ascii="宋体" w:hAnsi="宋体"/>
          <w:sz w:val="24"/>
        </w:rPr>
      </w:pPr>
      <w:r w:rsidRPr="00CC3771">
        <w:rPr>
          <w:rFonts w:ascii="宋体" w:hAnsi="宋体" w:hint="eastAsia"/>
          <w:sz w:val="24"/>
        </w:rPr>
        <w:t xml:space="preserve">本文档主要对项目包含的业务需求进行初步描述，明确项目的业务处理范围，并对系统的功能、输入输出数据和性能要求进行了说明，力求准确、清晰、完整地反映用户的需求，使任务提出者与开发者双方对项目的需求有一个共同的理解，使之作为整个开发工作的前提。 </w:t>
      </w:r>
    </w:p>
    <w:p w14:paraId="2CBCE187" w14:textId="77777777" w:rsidR="005B62FC" w:rsidRPr="00CC3771" w:rsidRDefault="005B62FC" w:rsidP="005B62FC">
      <w:pPr>
        <w:pStyle w:val="af"/>
        <w:spacing w:line="360" w:lineRule="auto"/>
        <w:ind w:leftChars="85" w:left="178" w:firstLine="480"/>
        <w:rPr>
          <w:rFonts w:ascii="宋体" w:hAnsi="宋体"/>
          <w:sz w:val="24"/>
        </w:rPr>
      </w:pPr>
      <w:r w:rsidRPr="00CC3771">
        <w:rPr>
          <w:rFonts w:ascii="宋体" w:hAnsi="宋体" w:hint="eastAsia"/>
          <w:sz w:val="24"/>
        </w:rPr>
        <w:t xml:space="preserve">本文档是系统分析的一个组成部分，是设计的基础，同时也作为测试的依据。 </w:t>
      </w:r>
    </w:p>
    <w:p w14:paraId="6524D4BA" w14:textId="77777777" w:rsidR="005B62FC" w:rsidRPr="00CC3771" w:rsidRDefault="005B62FC" w:rsidP="005B62FC">
      <w:pPr>
        <w:pStyle w:val="af"/>
        <w:spacing w:line="360" w:lineRule="auto"/>
        <w:ind w:leftChars="85" w:left="178" w:firstLine="480"/>
        <w:rPr>
          <w:rFonts w:ascii="宋体" w:hAnsi="宋体"/>
          <w:sz w:val="24"/>
        </w:rPr>
      </w:pPr>
      <w:r w:rsidRPr="00CC3771">
        <w:rPr>
          <w:rFonts w:ascii="宋体" w:hAnsi="宋体" w:hint="eastAsia"/>
          <w:sz w:val="24"/>
        </w:rPr>
        <w:t>本文档预期读者：</w:t>
      </w:r>
    </w:p>
    <w:p w14:paraId="5101D7DC" w14:textId="77777777" w:rsidR="005B62FC" w:rsidRPr="00CC3771" w:rsidRDefault="005B62FC" w:rsidP="00DD16FC">
      <w:pPr>
        <w:pStyle w:val="af"/>
        <w:numPr>
          <w:ilvl w:val="0"/>
          <w:numId w:val="5"/>
        </w:numPr>
        <w:spacing w:line="360" w:lineRule="auto"/>
        <w:ind w:leftChars="85" w:left="178" w:firstLine="480"/>
        <w:rPr>
          <w:rFonts w:ascii="宋体" w:hAnsi="宋体"/>
          <w:sz w:val="24"/>
        </w:rPr>
      </w:pPr>
      <w:r w:rsidRPr="00CC3771">
        <w:rPr>
          <w:rFonts w:ascii="宋体" w:hAnsi="宋体" w:hint="eastAsia"/>
          <w:sz w:val="24"/>
        </w:rPr>
        <w:t>参与项目的设计人员</w:t>
      </w:r>
    </w:p>
    <w:p w14:paraId="4EC2E92A" w14:textId="77777777" w:rsidR="005B62FC" w:rsidRPr="00CC3771" w:rsidRDefault="005B62FC" w:rsidP="00DD16FC">
      <w:pPr>
        <w:pStyle w:val="af"/>
        <w:numPr>
          <w:ilvl w:val="0"/>
          <w:numId w:val="5"/>
        </w:numPr>
        <w:spacing w:line="360" w:lineRule="auto"/>
        <w:ind w:leftChars="85" w:left="178" w:firstLine="480"/>
        <w:rPr>
          <w:rFonts w:ascii="宋体" w:hAnsi="宋体"/>
          <w:sz w:val="24"/>
        </w:rPr>
      </w:pPr>
      <w:r w:rsidRPr="00CC3771">
        <w:rPr>
          <w:rFonts w:ascii="宋体" w:hAnsi="宋体" w:hint="eastAsia"/>
          <w:sz w:val="24"/>
        </w:rPr>
        <w:t>参与项目的开发人员</w:t>
      </w:r>
    </w:p>
    <w:p w14:paraId="2677CCB9" w14:textId="77777777" w:rsidR="005B62FC" w:rsidRPr="00CC3771" w:rsidRDefault="005B62FC" w:rsidP="00DD16FC">
      <w:pPr>
        <w:pStyle w:val="af"/>
        <w:numPr>
          <w:ilvl w:val="0"/>
          <w:numId w:val="5"/>
        </w:numPr>
        <w:spacing w:line="360" w:lineRule="auto"/>
        <w:ind w:leftChars="85" w:left="178" w:firstLine="480"/>
        <w:rPr>
          <w:rFonts w:ascii="宋体" w:hAnsi="宋体"/>
        </w:rPr>
      </w:pPr>
      <w:r w:rsidRPr="00CC3771">
        <w:rPr>
          <w:rFonts w:ascii="宋体" w:hAnsi="宋体" w:hint="eastAsia"/>
          <w:sz w:val="24"/>
        </w:rPr>
        <w:t>参与项目的测试人员</w:t>
      </w:r>
    </w:p>
    <w:p w14:paraId="5CF58E3A" w14:textId="77777777" w:rsidR="005B62FC" w:rsidRPr="00D53E8E" w:rsidRDefault="005B62FC" w:rsidP="005B62FC">
      <w:pPr>
        <w:pStyle w:val="2"/>
        <w:spacing w:beforeLines="50" w:before="156" w:afterLines="50" w:after="156" w:line="360" w:lineRule="auto"/>
        <w:ind w:left="578" w:hanging="578"/>
        <w:rPr>
          <w:rFonts w:ascii="黑体" w:eastAsia="黑体" w:hAnsi="黑体" w:cs="宋体"/>
        </w:rPr>
      </w:pPr>
      <w:bookmarkStart w:id="50" w:name="_Toc486335747"/>
      <w:r w:rsidRPr="00D53E8E">
        <w:rPr>
          <w:rFonts w:ascii="黑体" w:eastAsia="黑体" w:hAnsi="黑体" w:cs="宋体" w:hint="eastAsia"/>
        </w:rPr>
        <w:t>项目背景</w:t>
      </w:r>
      <w:bookmarkEnd w:id="50"/>
    </w:p>
    <w:p w14:paraId="35570F8E" w14:textId="01C13649" w:rsidR="00092598" w:rsidRDefault="005B62FC" w:rsidP="00092598">
      <w:pPr>
        <w:pStyle w:val="2"/>
        <w:spacing w:beforeLines="50" w:before="156" w:afterLines="50" w:after="156" w:line="360" w:lineRule="auto"/>
        <w:ind w:left="578" w:hanging="578"/>
        <w:rPr>
          <w:rFonts w:ascii="黑体" w:eastAsia="黑体" w:hAnsi="黑体" w:cs="宋体"/>
        </w:rPr>
      </w:pPr>
      <w:bookmarkStart w:id="51" w:name="_Toc486335748"/>
      <w:r w:rsidRPr="00D53E8E">
        <w:rPr>
          <w:rFonts w:ascii="黑体" w:eastAsia="黑体" w:hAnsi="黑体" w:cs="宋体" w:hint="eastAsia"/>
        </w:rPr>
        <w:t>项目目标</w:t>
      </w:r>
      <w:bookmarkEnd w:id="51"/>
    </w:p>
    <w:p w14:paraId="76D7D9B4" w14:textId="17C9F354" w:rsidR="00092598" w:rsidRPr="00041BC9" w:rsidRDefault="00092598" w:rsidP="00041BC9">
      <w:pPr>
        <w:ind w:left="420"/>
      </w:pPr>
      <w:r>
        <w:rPr>
          <w:rFonts w:hint="eastAsia"/>
        </w:rPr>
        <w:t>精简</w:t>
      </w:r>
      <w:r>
        <w:t>行业流程，整合行业资源，</w:t>
      </w:r>
      <w:r>
        <w:rPr>
          <w:rFonts w:hint="eastAsia"/>
        </w:rPr>
        <w:t>人</w:t>
      </w:r>
      <w:r>
        <w:t>人得以参与，让金融更简单。</w:t>
      </w:r>
    </w:p>
    <w:p w14:paraId="5E71AD2F" w14:textId="77777777" w:rsidR="005B62FC" w:rsidRPr="00D53E8E" w:rsidRDefault="005B62FC" w:rsidP="005B62FC">
      <w:pPr>
        <w:pStyle w:val="2"/>
        <w:spacing w:beforeLines="50" w:before="156" w:afterLines="50" w:after="156" w:line="360" w:lineRule="auto"/>
        <w:ind w:left="578" w:hanging="578"/>
        <w:rPr>
          <w:rFonts w:ascii="黑体" w:eastAsia="黑体" w:hAnsi="黑体" w:cs="宋体"/>
        </w:rPr>
      </w:pPr>
      <w:bookmarkStart w:id="52" w:name="_Toc486335749"/>
      <w:r w:rsidRPr="00D53E8E">
        <w:rPr>
          <w:rFonts w:ascii="黑体" w:eastAsia="黑体" w:hAnsi="黑体" w:cs="宋体" w:hint="eastAsia"/>
        </w:rPr>
        <w:t>术语和缩写解释</w:t>
      </w:r>
      <w:bookmarkEnd w:id="52"/>
    </w:p>
    <w:tbl>
      <w:tblPr>
        <w:tblW w:w="6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9"/>
        <w:gridCol w:w="4162"/>
      </w:tblGrid>
      <w:tr w:rsidR="005B62FC" w:rsidRPr="00A9755C" w14:paraId="008D5A19" w14:textId="77777777" w:rsidTr="00774F36">
        <w:trPr>
          <w:cantSplit/>
          <w:jc w:val="center"/>
        </w:trPr>
        <w:tc>
          <w:tcPr>
            <w:tcW w:w="2269" w:type="dxa"/>
            <w:tcBorders>
              <w:top w:val="single" w:sz="4" w:space="0" w:color="auto"/>
              <w:left w:val="single" w:sz="4" w:space="0" w:color="auto"/>
              <w:bottom w:val="single" w:sz="4" w:space="0" w:color="auto"/>
              <w:right w:val="single" w:sz="4" w:space="0" w:color="auto"/>
            </w:tcBorders>
            <w:shd w:val="clear" w:color="auto" w:fill="D9D9D9"/>
          </w:tcPr>
          <w:p w14:paraId="4A0DCE06" w14:textId="77777777" w:rsidR="005B62FC" w:rsidRPr="00A9755C" w:rsidRDefault="005B62FC" w:rsidP="00774F36">
            <w:pPr>
              <w:tabs>
                <w:tab w:val="left" w:pos="3346"/>
              </w:tabs>
              <w:jc w:val="center"/>
              <w:rPr>
                <w:rFonts w:ascii="宋体" w:hAnsi="宋体"/>
                <w:b/>
                <w:bCs/>
                <w:szCs w:val="21"/>
              </w:rPr>
            </w:pPr>
            <w:r w:rsidRPr="00A9755C">
              <w:rPr>
                <w:rFonts w:ascii="宋体" w:hAnsi="宋体" w:hint="eastAsia"/>
                <w:b/>
                <w:bCs/>
                <w:szCs w:val="21"/>
              </w:rPr>
              <w:t>缩写、术语</w:t>
            </w:r>
          </w:p>
        </w:tc>
        <w:tc>
          <w:tcPr>
            <w:tcW w:w="4162" w:type="dxa"/>
            <w:tcBorders>
              <w:top w:val="single" w:sz="4" w:space="0" w:color="auto"/>
              <w:left w:val="single" w:sz="4" w:space="0" w:color="auto"/>
              <w:bottom w:val="single" w:sz="4" w:space="0" w:color="auto"/>
              <w:right w:val="single" w:sz="4" w:space="0" w:color="auto"/>
            </w:tcBorders>
            <w:shd w:val="clear" w:color="auto" w:fill="D9D9D9"/>
          </w:tcPr>
          <w:p w14:paraId="0EA58FE1" w14:textId="77777777" w:rsidR="005B62FC" w:rsidRPr="00A9755C" w:rsidRDefault="005B62FC" w:rsidP="00774F36">
            <w:pPr>
              <w:tabs>
                <w:tab w:val="left" w:pos="3346"/>
              </w:tabs>
              <w:jc w:val="center"/>
              <w:rPr>
                <w:rFonts w:ascii="宋体" w:hAnsi="宋体"/>
                <w:b/>
                <w:bCs/>
                <w:szCs w:val="21"/>
              </w:rPr>
            </w:pPr>
            <w:r w:rsidRPr="00A9755C">
              <w:rPr>
                <w:rFonts w:ascii="宋体" w:hAnsi="宋体" w:hint="eastAsia"/>
                <w:b/>
                <w:bCs/>
                <w:szCs w:val="21"/>
              </w:rPr>
              <w:t>解 释</w:t>
            </w:r>
          </w:p>
        </w:tc>
      </w:tr>
      <w:tr w:rsidR="005B62FC" w:rsidRPr="00A9755C" w14:paraId="507ADAFC" w14:textId="77777777" w:rsidTr="00774F36">
        <w:trPr>
          <w:cantSplit/>
          <w:jc w:val="center"/>
        </w:trPr>
        <w:tc>
          <w:tcPr>
            <w:tcW w:w="2269" w:type="dxa"/>
            <w:tcBorders>
              <w:top w:val="single" w:sz="4" w:space="0" w:color="auto"/>
              <w:left w:val="single" w:sz="4" w:space="0" w:color="auto"/>
              <w:bottom w:val="single" w:sz="4" w:space="0" w:color="auto"/>
              <w:right w:val="single" w:sz="4" w:space="0" w:color="auto"/>
            </w:tcBorders>
            <w:vAlign w:val="bottom"/>
          </w:tcPr>
          <w:p w14:paraId="49C61CC4" w14:textId="000410C1" w:rsidR="00C6166D" w:rsidRPr="00A9755C" w:rsidRDefault="00C6166D" w:rsidP="00C6166D">
            <w:pPr>
              <w:autoSpaceDE w:val="0"/>
              <w:autoSpaceDN w:val="0"/>
              <w:adjustRightInd w:val="0"/>
              <w:jc w:val="center"/>
              <w:rPr>
                <w:rFonts w:ascii="宋体" w:hAnsi="宋体"/>
                <w:kern w:val="0"/>
                <w:szCs w:val="21"/>
                <w:lang w:val="zh-CN"/>
              </w:rPr>
            </w:pPr>
          </w:p>
        </w:tc>
        <w:tc>
          <w:tcPr>
            <w:tcW w:w="4162" w:type="dxa"/>
            <w:tcBorders>
              <w:top w:val="single" w:sz="4" w:space="0" w:color="auto"/>
              <w:left w:val="single" w:sz="4" w:space="0" w:color="auto"/>
              <w:bottom w:val="single" w:sz="4" w:space="0" w:color="auto"/>
              <w:right w:val="single" w:sz="4" w:space="0" w:color="auto"/>
            </w:tcBorders>
            <w:vAlign w:val="bottom"/>
          </w:tcPr>
          <w:p w14:paraId="504A6112" w14:textId="77777777" w:rsidR="005B62FC" w:rsidRPr="00A9755C" w:rsidRDefault="005B62FC" w:rsidP="00774F36">
            <w:pPr>
              <w:autoSpaceDE w:val="0"/>
              <w:autoSpaceDN w:val="0"/>
              <w:adjustRightInd w:val="0"/>
              <w:rPr>
                <w:rFonts w:ascii="宋体" w:hAnsi="宋体"/>
                <w:kern w:val="0"/>
                <w:szCs w:val="21"/>
                <w:lang w:val="zh-CN"/>
              </w:rPr>
            </w:pPr>
          </w:p>
        </w:tc>
      </w:tr>
      <w:tr w:rsidR="005B62FC" w:rsidRPr="00A9755C" w14:paraId="63E79225" w14:textId="77777777" w:rsidTr="00774F36">
        <w:trPr>
          <w:cantSplit/>
          <w:jc w:val="center"/>
        </w:trPr>
        <w:tc>
          <w:tcPr>
            <w:tcW w:w="2269" w:type="dxa"/>
            <w:tcBorders>
              <w:top w:val="single" w:sz="4" w:space="0" w:color="auto"/>
              <w:left w:val="single" w:sz="4" w:space="0" w:color="auto"/>
              <w:bottom w:val="single" w:sz="4" w:space="0" w:color="auto"/>
              <w:right w:val="single" w:sz="4" w:space="0" w:color="auto"/>
            </w:tcBorders>
            <w:vAlign w:val="bottom"/>
          </w:tcPr>
          <w:p w14:paraId="142FE186" w14:textId="77777777" w:rsidR="005B62FC" w:rsidRPr="00A9755C" w:rsidRDefault="005B62FC" w:rsidP="00774F36">
            <w:pPr>
              <w:autoSpaceDE w:val="0"/>
              <w:autoSpaceDN w:val="0"/>
              <w:adjustRightInd w:val="0"/>
              <w:jc w:val="center"/>
              <w:rPr>
                <w:rFonts w:ascii="宋体" w:hAnsi="宋体"/>
                <w:kern w:val="0"/>
                <w:szCs w:val="21"/>
                <w:lang w:val="zh-CN"/>
              </w:rPr>
            </w:pPr>
          </w:p>
        </w:tc>
        <w:tc>
          <w:tcPr>
            <w:tcW w:w="4162" w:type="dxa"/>
            <w:tcBorders>
              <w:top w:val="single" w:sz="4" w:space="0" w:color="auto"/>
              <w:left w:val="single" w:sz="4" w:space="0" w:color="auto"/>
              <w:bottom w:val="single" w:sz="4" w:space="0" w:color="auto"/>
              <w:right w:val="single" w:sz="4" w:space="0" w:color="auto"/>
            </w:tcBorders>
            <w:vAlign w:val="bottom"/>
          </w:tcPr>
          <w:p w14:paraId="0BEB7B58" w14:textId="77777777" w:rsidR="005B62FC" w:rsidRPr="00A9755C" w:rsidRDefault="005B62FC" w:rsidP="00774F36">
            <w:pPr>
              <w:autoSpaceDE w:val="0"/>
              <w:autoSpaceDN w:val="0"/>
              <w:adjustRightInd w:val="0"/>
              <w:rPr>
                <w:rFonts w:ascii="宋体" w:hAnsi="宋体"/>
                <w:kern w:val="0"/>
                <w:szCs w:val="21"/>
                <w:lang w:val="zh-CN"/>
              </w:rPr>
            </w:pPr>
          </w:p>
        </w:tc>
      </w:tr>
      <w:tr w:rsidR="005B62FC" w:rsidRPr="00A9755C" w14:paraId="32E0E704" w14:textId="77777777" w:rsidTr="00774F36">
        <w:trPr>
          <w:cantSplit/>
          <w:jc w:val="center"/>
        </w:trPr>
        <w:tc>
          <w:tcPr>
            <w:tcW w:w="2269" w:type="dxa"/>
            <w:tcBorders>
              <w:top w:val="single" w:sz="4" w:space="0" w:color="auto"/>
              <w:left w:val="single" w:sz="4" w:space="0" w:color="auto"/>
              <w:bottom w:val="single" w:sz="4" w:space="0" w:color="auto"/>
              <w:right w:val="single" w:sz="4" w:space="0" w:color="auto"/>
            </w:tcBorders>
            <w:vAlign w:val="bottom"/>
          </w:tcPr>
          <w:p w14:paraId="45DE719A" w14:textId="77777777" w:rsidR="005B62FC" w:rsidRPr="00A9755C" w:rsidRDefault="005B62FC" w:rsidP="00774F36">
            <w:pPr>
              <w:autoSpaceDE w:val="0"/>
              <w:autoSpaceDN w:val="0"/>
              <w:adjustRightInd w:val="0"/>
              <w:jc w:val="center"/>
              <w:rPr>
                <w:rFonts w:ascii="宋体" w:hAnsi="宋体"/>
                <w:kern w:val="0"/>
                <w:szCs w:val="21"/>
                <w:lang w:val="zh-CN"/>
              </w:rPr>
            </w:pPr>
          </w:p>
        </w:tc>
        <w:tc>
          <w:tcPr>
            <w:tcW w:w="4162" w:type="dxa"/>
            <w:tcBorders>
              <w:top w:val="single" w:sz="4" w:space="0" w:color="auto"/>
              <w:left w:val="single" w:sz="4" w:space="0" w:color="auto"/>
              <w:bottom w:val="single" w:sz="4" w:space="0" w:color="auto"/>
              <w:right w:val="single" w:sz="4" w:space="0" w:color="auto"/>
            </w:tcBorders>
            <w:vAlign w:val="bottom"/>
          </w:tcPr>
          <w:p w14:paraId="01B90AD3" w14:textId="77777777" w:rsidR="005B62FC" w:rsidRPr="00A9755C" w:rsidRDefault="005B62FC" w:rsidP="00774F36">
            <w:pPr>
              <w:autoSpaceDE w:val="0"/>
              <w:autoSpaceDN w:val="0"/>
              <w:adjustRightInd w:val="0"/>
              <w:rPr>
                <w:rFonts w:ascii="宋体" w:hAnsi="宋体"/>
                <w:kern w:val="0"/>
                <w:szCs w:val="21"/>
                <w:lang w:val="zh-CN"/>
              </w:rPr>
            </w:pPr>
          </w:p>
        </w:tc>
      </w:tr>
      <w:tr w:rsidR="005B62FC" w:rsidRPr="00A9755C" w14:paraId="18C66D23" w14:textId="77777777" w:rsidTr="00774F36">
        <w:trPr>
          <w:cantSplit/>
          <w:jc w:val="center"/>
        </w:trPr>
        <w:tc>
          <w:tcPr>
            <w:tcW w:w="2269" w:type="dxa"/>
            <w:tcBorders>
              <w:top w:val="single" w:sz="4" w:space="0" w:color="auto"/>
              <w:left w:val="single" w:sz="4" w:space="0" w:color="auto"/>
              <w:bottom w:val="single" w:sz="4" w:space="0" w:color="auto"/>
              <w:right w:val="single" w:sz="4" w:space="0" w:color="auto"/>
            </w:tcBorders>
            <w:vAlign w:val="bottom"/>
          </w:tcPr>
          <w:p w14:paraId="790B5E4B" w14:textId="77777777" w:rsidR="005B62FC" w:rsidRPr="00A9755C" w:rsidRDefault="005B62FC" w:rsidP="00774F36">
            <w:pPr>
              <w:autoSpaceDE w:val="0"/>
              <w:autoSpaceDN w:val="0"/>
              <w:adjustRightInd w:val="0"/>
              <w:jc w:val="center"/>
              <w:rPr>
                <w:rFonts w:ascii="宋体" w:hAnsi="宋体"/>
                <w:kern w:val="0"/>
                <w:szCs w:val="21"/>
                <w:lang w:val="zh-CN"/>
              </w:rPr>
            </w:pPr>
          </w:p>
        </w:tc>
        <w:tc>
          <w:tcPr>
            <w:tcW w:w="4162" w:type="dxa"/>
            <w:tcBorders>
              <w:top w:val="single" w:sz="4" w:space="0" w:color="auto"/>
              <w:left w:val="single" w:sz="4" w:space="0" w:color="auto"/>
              <w:bottom w:val="single" w:sz="4" w:space="0" w:color="auto"/>
              <w:right w:val="single" w:sz="4" w:space="0" w:color="auto"/>
            </w:tcBorders>
            <w:vAlign w:val="bottom"/>
          </w:tcPr>
          <w:p w14:paraId="442D4BEC" w14:textId="77777777" w:rsidR="005B62FC" w:rsidRPr="00A9755C" w:rsidRDefault="005B62FC" w:rsidP="00774F36">
            <w:pPr>
              <w:autoSpaceDE w:val="0"/>
              <w:autoSpaceDN w:val="0"/>
              <w:adjustRightInd w:val="0"/>
              <w:rPr>
                <w:rFonts w:ascii="宋体" w:hAnsi="宋体"/>
                <w:kern w:val="0"/>
                <w:szCs w:val="21"/>
                <w:lang w:val="zh-CN"/>
              </w:rPr>
            </w:pPr>
          </w:p>
        </w:tc>
      </w:tr>
    </w:tbl>
    <w:p w14:paraId="0F55875F" w14:textId="77777777" w:rsidR="005B62FC" w:rsidRPr="006D01D0" w:rsidRDefault="005B62FC" w:rsidP="005B62FC"/>
    <w:p w14:paraId="5F370F11" w14:textId="77777777" w:rsidR="005B62FC" w:rsidRPr="00D53E8E" w:rsidRDefault="005B62FC" w:rsidP="005B62FC">
      <w:pPr>
        <w:pStyle w:val="2"/>
        <w:spacing w:beforeLines="50" w:before="156" w:afterLines="50" w:after="156" w:line="360" w:lineRule="auto"/>
        <w:ind w:left="578" w:hanging="578"/>
        <w:rPr>
          <w:rFonts w:ascii="黑体" w:eastAsia="黑体" w:hAnsi="黑体" w:cs="宋体"/>
        </w:rPr>
      </w:pPr>
      <w:bookmarkStart w:id="53" w:name="_Toc486335750"/>
      <w:r w:rsidRPr="00D53E8E">
        <w:rPr>
          <w:rFonts w:ascii="黑体" w:eastAsia="黑体" w:hAnsi="黑体" w:cs="宋体" w:hint="eastAsia"/>
        </w:rPr>
        <w:t>参考文档</w:t>
      </w:r>
      <w:bookmarkEnd w:id="53"/>
    </w:p>
    <w:p w14:paraId="5E49EAEC" w14:textId="77777777" w:rsidR="005B62FC" w:rsidRDefault="00F9212D" w:rsidP="005B62FC">
      <w:pPr>
        <w:pStyle w:val="af"/>
        <w:spacing w:line="360" w:lineRule="auto"/>
        <w:ind w:firstLine="480"/>
        <w:rPr>
          <w:rFonts w:ascii="宋体" w:hAnsi="宋体"/>
          <w:sz w:val="24"/>
        </w:rPr>
      </w:pPr>
      <w:r>
        <w:rPr>
          <w:rFonts w:ascii="宋体" w:hAnsi="宋体" w:hint="eastAsia"/>
          <w:sz w:val="24"/>
        </w:rPr>
        <w:t>《渠道人框架设计》</w:t>
      </w:r>
    </w:p>
    <w:p w14:paraId="54C64137" w14:textId="77777777" w:rsidR="00F9212D" w:rsidRDefault="00F9212D" w:rsidP="005B62FC">
      <w:pPr>
        <w:pStyle w:val="af"/>
        <w:spacing w:line="360" w:lineRule="auto"/>
        <w:ind w:firstLine="480"/>
        <w:rPr>
          <w:rFonts w:ascii="宋体" w:hAnsi="宋体"/>
          <w:sz w:val="24"/>
        </w:rPr>
      </w:pPr>
      <w:r>
        <w:rPr>
          <w:rFonts w:ascii="宋体" w:hAnsi="宋体" w:hint="eastAsia"/>
          <w:sz w:val="24"/>
        </w:rPr>
        <w:t>《</w:t>
      </w:r>
      <w:r w:rsidRPr="00F9212D">
        <w:rPr>
          <w:rFonts w:ascii="宋体" w:hAnsi="宋体" w:hint="eastAsia"/>
          <w:sz w:val="24"/>
        </w:rPr>
        <w:t>互联网渠道-系统设计</w:t>
      </w:r>
      <w:r>
        <w:rPr>
          <w:rFonts w:ascii="宋体" w:hAnsi="宋体"/>
          <w:sz w:val="24"/>
        </w:rPr>
        <w:t>》</w:t>
      </w:r>
    </w:p>
    <w:p w14:paraId="54C0C0E2" w14:textId="77777777" w:rsidR="005B62FC" w:rsidRDefault="005B62FC" w:rsidP="005B62FC">
      <w:pPr>
        <w:pStyle w:val="af"/>
        <w:spacing w:line="360" w:lineRule="auto"/>
        <w:ind w:firstLine="480"/>
        <w:rPr>
          <w:rFonts w:ascii="宋体" w:hAnsi="宋体"/>
          <w:sz w:val="24"/>
        </w:rPr>
      </w:pPr>
    </w:p>
    <w:p w14:paraId="01B47925" w14:textId="77777777" w:rsidR="005B62FC" w:rsidRPr="00CB4156" w:rsidRDefault="005B62FC" w:rsidP="005B62FC">
      <w:pPr>
        <w:pStyle w:val="af"/>
        <w:spacing w:line="360" w:lineRule="auto"/>
        <w:ind w:firstLine="480"/>
        <w:rPr>
          <w:rFonts w:ascii="楷体_GB2312" w:eastAsia="楷体_GB2312"/>
          <w:sz w:val="24"/>
        </w:rPr>
      </w:pPr>
    </w:p>
    <w:p w14:paraId="03982828" w14:textId="77777777" w:rsidR="005B62FC" w:rsidRPr="00D53E8E" w:rsidRDefault="005B62FC" w:rsidP="005B62FC">
      <w:pPr>
        <w:pStyle w:val="1"/>
        <w:spacing w:beforeLines="100" w:before="312" w:afterLines="100" w:after="312" w:line="360" w:lineRule="auto"/>
        <w:ind w:left="431" w:hanging="431"/>
        <w:rPr>
          <w:rFonts w:ascii="黑体" w:eastAsia="黑体" w:hAnsi="黑体"/>
          <w:kern w:val="28"/>
          <w:sz w:val="36"/>
          <w:szCs w:val="36"/>
        </w:rPr>
      </w:pPr>
      <w:bookmarkStart w:id="54" w:name="_Toc486335751"/>
      <w:r w:rsidRPr="00D53E8E">
        <w:rPr>
          <w:rFonts w:ascii="黑体" w:eastAsia="黑体" w:hAnsi="黑体" w:hint="eastAsia"/>
          <w:kern w:val="28"/>
          <w:sz w:val="36"/>
          <w:szCs w:val="36"/>
        </w:rPr>
        <w:t>业务需求说明</w:t>
      </w:r>
      <w:bookmarkEnd w:id="54"/>
    </w:p>
    <w:p w14:paraId="7F494459" w14:textId="77777777" w:rsidR="005B62FC" w:rsidRPr="00BF2223" w:rsidRDefault="005B62FC" w:rsidP="005B62FC">
      <w:pPr>
        <w:pStyle w:val="2"/>
        <w:spacing w:beforeLines="50" w:before="156" w:afterLines="50" w:after="156" w:line="360" w:lineRule="auto"/>
        <w:ind w:left="578" w:hanging="578"/>
        <w:rPr>
          <w:rFonts w:ascii="黑体" w:eastAsia="黑体" w:hAnsi="黑体" w:cs="宋体"/>
        </w:rPr>
      </w:pPr>
      <w:bookmarkStart w:id="55" w:name="_Toc486335752"/>
      <w:r w:rsidRPr="00BF2223">
        <w:rPr>
          <w:rFonts w:ascii="黑体" w:eastAsia="黑体" w:hAnsi="黑体" w:cs="宋体" w:hint="eastAsia"/>
        </w:rPr>
        <w:t>功能性需求</w:t>
      </w:r>
      <w:bookmarkEnd w:id="55"/>
    </w:p>
    <w:p w14:paraId="38CFF58C" w14:textId="168D39EF" w:rsidR="005B62FC" w:rsidRDefault="0046235F" w:rsidP="005B62FC">
      <w:pPr>
        <w:spacing w:line="360" w:lineRule="auto"/>
        <w:ind w:leftChars="295" w:left="619"/>
        <w:rPr>
          <w:rFonts w:ascii="宋体" w:hAnsi="宋体"/>
          <w:sz w:val="24"/>
          <w:szCs w:val="24"/>
        </w:rPr>
      </w:pPr>
      <w:r w:rsidRPr="0046235F">
        <w:rPr>
          <w:noProof/>
        </w:rPr>
        <w:t xml:space="preserve"> </w:t>
      </w:r>
      <w:r w:rsidR="008906A4" w:rsidRPr="008906A4">
        <w:rPr>
          <w:noProof/>
        </w:rPr>
        <w:lastRenderedPageBreak/>
        <w:drawing>
          <wp:inline distT="0" distB="0" distL="0" distR="0" wp14:anchorId="2798E081" wp14:editId="0F69AE29">
            <wp:extent cx="5274310" cy="7888770"/>
            <wp:effectExtent l="0" t="0" r="2540" b="0"/>
            <wp:docPr id="32" name="图片 32" descr="E:\work\project\microCredit\项目\互联网渠道\互联网渠道-微服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work\project\microCredit\项目\互联网渠道\互联网渠道-微服务.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7888770"/>
                    </a:xfrm>
                    <a:prstGeom prst="rect">
                      <a:avLst/>
                    </a:prstGeom>
                    <a:noFill/>
                    <a:ln>
                      <a:noFill/>
                    </a:ln>
                  </pic:spPr>
                </pic:pic>
              </a:graphicData>
            </a:graphic>
          </wp:inline>
        </w:drawing>
      </w:r>
    </w:p>
    <w:p w14:paraId="1D0BC3B8" w14:textId="77777777" w:rsidR="00DD16FC" w:rsidRDefault="00DD16FC" w:rsidP="005B62FC">
      <w:pPr>
        <w:spacing w:line="360" w:lineRule="auto"/>
        <w:ind w:leftChars="295" w:left="619"/>
        <w:rPr>
          <w:rFonts w:ascii="宋体" w:hAnsi="宋体"/>
          <w:sz w:val="24"/>
          <w:szCs w:val="24"/>
        </w:rPr>
      </w:pPr>
    </w:p>
    <w:p w14:paraId="676024BC" w14:textId="77777777" w:rsidR="00DD16FC" w:rsidRPr="00A9755C" w:rsidRDefault="00DD16FC" w:rsidP="005B62FC">
      <w:pPr>
        <w:spacing w:line="360" w:lineRule="auto"/>
        <w:ind w:leftChars="295" w:left="619"/>
        <w:rPr>
          <w:rFonts w:ascii="宋体" w:hAnsi="宋体"/>
          <w:sz w:val="24"/>
          <w:szCs w:val="24"/>
        </w:rPr>
      </w:pPr>
    </w:p>
    <w:p w14:paraId="6E6E37A8" w14:textId="77777777" w:rsidR="005B62FC" w:rsidRPr="00BF2223" w:rsidRDefault="005B62FC" w:rsidP="005B62FC">
      <w:pPr>
        <w:pStyle w:val="2"/>
        <w:spacing w:beforeLines="50" w:before="156" w:afterLines="50" w:after="156" w:line="360" w:lineRule="auto"/>
        <w:ind w:left="578" w:hanging="578"/>
        <w:rPr>
          <w:rFonts w:ascii="黑体" w:eastAsia="黑体" w:hAnsi="黑体" w:cs="宋体"/>
        </w:rPr>
      </w:pPr>
      <w:bookmarkStart w:id="56" w:name="_Toc486335753"/>
      <w:r w:rsidRPr="00BF2223">
        <w:rPr>
          <w:rFonts w:ascii="黑体" w:eastAsia="黑体" w:hAnsi="黑体" w:cs="宋体" w:hint="eastAsia"/>
        </w:rPr>
        <w:lastRenderedPageBreak/>
        <w:t>非功能性需求</w:t>
      </w:r>
      <w:bookmarkEnd w:id="56"/>
    </w:p>
    <w:p w14:paraId="155A0F6F" w14:textId="77777777" w:rsidR="005B62FC" w:rsidRPr="00BF2223" w:rsidRDefault="005B62FC" w:rsidP="005B62FC">
      <w:pPr>
        <w:pStyle w:val="3"/>
        <w:tabs>
          <w:tab w:val="num" w:pos="1080"/>
        </w:tabs>
        <w:spacing w:beforeLines="50" w:before="156" w:after="0" w:line="360" w:lineRule="auto"/>
        <w:ind w:left="1803" w:hanging="1622"/>
        <w:rPr>
          <w:rFonts w:ascii="黑体" w:eastAsia="黑体" w:hAnsi="黑体"/>
          <w:sz w:val="28"/>
          <w:szCs w:val="28"/>
        </w:rPr>
      </w:pPr>
      <w:bookmarkStart w:id="57" w:name="_Toc131235415"/>
      <w:bookmarkStart w:id="58" w:name="_Toc162320178"/>
      <w:bookmarkStart w:id="59" w:name="_Toc256152723"/>
      <w:bookmarkStart w:id="60" w:name="_Toc259525390"/>
      <w:bookmarkStart w:id="61" w:name="_Toc486335754"/>
      <w:r w:rsidRPr="00BF2223">
        <w:rPr>
          <w:rFonts w:ascii="黑体" w:eastAsia="黑体" w:hAnsi="黑体" w:hint="eastAsia"/>
          <w:sz w:val="28"/>
          <w:szCs w:val="28"/>
        </w:rPr>
        <w:t>用户界面需求</w:t>
      </w:r>
      <w:bookmarkEnd w:id="57"/>
      <w:bookmarkEnd w:id="58"/>
      <w:bookmarkEnd w:id="59"/>
      <w:bookmarkEnd w:id="60"/>
      <w:bookmarkEnd w:id="61"/>
    </w:p>
    <w:p w14:paraId="3B0EE247" w14:textId="77777777" w:rsidR="00DD16FC" w:rsidRPr="00DD16FC" w:rsidRDefault="00DD16FC" w:rsidP="00DD16FC">
      <w:pPr>
        <w:pStyle w:val="a8"/>
        <w:widowControl w:val="0"/>
        <w:numPr>
          <w:ilvl w:val="0"/>
          <w:numId w:val="7"/>
        </w:numPr>
        <w:autoSpaceDE w:val="0"/>
        <w:autoSpaceDN w:val="0"/>
        <w:adjustRightInd w:val="0"/>
        <w:spacing w:after="0" w:line="360" w:lineRule="auto"/>
        <w:ind w:left="482" w:firstLine="420"/>
        <w:jc w:val="both"/>
        <w:rPr>
          <w:rFonts w:ascii="宋体" w:hAnsi="宋体"/>
          <w:sz w:val="24"/>
          <w:szCs w:val="24"/>
          <w:lang w:eastAsia="zh-CN"/>
        </w:rPr>
      </w:pPr>
      <w:bookmarkStart w:id="62" w:name="_Toc131235416"/>
      <w:bookmarkStart w:id="63" w:name="_Toc162320179"/>
      <w:bookmarkStart w:id="64" w:name="_Toc256152724"/>
      <w:bookmarkStart w:id="65" w:name="_Toc259525391"/>
      <w:r w:rsidRPr="00DD16FC">
        <w:rPr>
          <w:rFonts w:ascii="宋体" w:hAnsi="宋体" w:hint="eastAsia"/>
          <w:sz w:val="24"/>
          <w:szCs w:val="24"/>
          <w:lang w:eastAsia="zh-CN"/>
        </w:rPr>
        <w:t>操作界面友好，灵活、方便操作，业务处理逻辑合理；</w:t>
      </w:r>
    </w:p>
    <w:p w14:paraId="450B862C" w14:textId="77777777" w:rsidR="005B62FC" w:rsidRPr="00BF2223" w:rsidRDefault="005B62FC" w:rsidP="005B62FC">
      <w:pPr>
        <w:pStyle w:val="3"/>
        <w:tabs>
          <w:tab w:val="num" w:pos="1080"/>
        </w:tabs>
        <w:spacing w:beforeLines="50" w:before="156" w:after="0" w:line="360" w:lineRule="auto"/>
        <w:ind w:left="1803" w:hanging="1622"/>
        <w:rPr>
          <w:rFonts w:ascii="黑体" w:eastAsia="黑体" w:hAnsi="黑体"/>
          <w:sz w:val="28"/>
          <w:szCs w:val="28"/>
        </w:rPr>
      </w:pPr>
      <w:bookmarkStart w:id="66" w:name="_Toc216692563"/>
      <w:bookmarkStart w:id="67" w:name="_Toc221343524"/>
      <w:bookmarkStart w:id="68" w:name="_Toc224447593"/>
      <w:bookmarkStart w:id="69" w:name="_Toc228100553"/>
      <w:bookmarkStart w:id="70" w:name="_Toc256152725"/>
      <w:bookmarkStart w:id="71" w:name="_Toc259525392"/>
      <w:bookmarkStart w:id="72" w:name="_Toc486335755"/>
      <w:bookmarkEnd w:id="62"/>
      <w:bookmarkEnd w:id="63"/>
      <w:bookmarkEnd w:id="64"/>
      <w:bookmarkEnd w:id="65"/>
      <w:r w:rsidRPr="00BF2223">
        <w:rPr>
          <w:rFonts w:ascii="黑体" w:eastAsia="黑体" w:hAnsi="黑体" w:hint="eastAsia"/>
          <w:sz w:val="28"/>
          <w:szCs w:val="28"/>
        </w:rPr>
        <w:t>系统设计要求</w:t>
      </w:r>
      <w:bookmarkEnd w:id="66"/>
      <w:bookmarkEnd w:id="67"/>
      <w:bookmarkEnd w:id="68"/>
      <w:bookmarkEnd w:id="69"/>
      <w:bookmarkEnd w:id="70"/>
      <w:bookmarkEnd w:id="71"/>
      <w:bookmarkEnd w:id="72"/>
    </w:p>
    <w:p w14:paraId="662731A8" w14:textId="77777777" w:rsidR="005B62FC" w:rsidRPr="00A9755C" w:rsidRDefault="005B62FC" w:rsidP="00DD16FC">
      <w:pPr>
        <w:pStyle w:val="a8"/>
        <w:widowControl w:val="0"/>
        <w:numPr>
          <w:ilvl w:val="0"/>
          <w:numId w:val="7"/>
        </w:numPr>
        <w:autoSpaceDE w:val="0"/>
        <w:autoSpaceDN w:val="0"/>
        <w:adjustRightInd w:val="0"/>
        <w:spacing w:after="0" w:line="360" w:lineRule="auto"/>
        <w:ind w:left="482" w:firstLine="420"/>
        <w:jc w:val="both"/>
        <w:rPr>
          <w:rFonts w:ascii="宋体" w:hAnsi="宋体"/>
          <w:sz w:val="24"/>
          <w:szCs w:val="24"/>
          <w:lang w:eastAsia="zh-CN"/>
        </w:rPr>
      </w:pPr>
      <w:r w:rsidRPr="00A9755C">
        <w:rPr>
          <w:rFonts w:ascii="宋体" w:hAnsi="宋体" w:hint="eastAsia"/>
          <w:sz w:val="24"/>
          <w:szCs w:val="24"/>
          <w:lang w:eastAsia="zh-CN"/>
        </w:rPr>
        <w:t>体现以用户为中心的管理理念。以用户为主线，统领各项信息资料；</w:t>
      </w:r>
    </w:p>
    <w:p w14:paraId="08A8D48C" w14:textId="77777777" w:rsidR="005B62FC" w:rsidRPr="00A9755C" w:rsidRDefault="005B62FC" w:rsidP="00DD16FC">
      <w:pPr>
        <w:pStyle w:val="a8"/>
        <w:widowControl w:val="0"/>
        <w:numPr>
          <w:ilvl w:val="0"/>
          <w:numId w:val="7"/>
        </w:numPr>
        <w:autoSpaceDE w:val="0"/>
        <w:autoSpaceDN w:val="0"/>
        <w:adjustRightInd w:val="0"/>
        <w:spacing w:after="0" w:line="360" w:lineRule="auto"/>
        <w:ind w:left="482" w:firstLine="420"/>
        <w:jc w:val="both"/>
        <w:rPr>
          <w:rFonts w:ascii="宋体" w:hAnsi="宋体"/>
          <w:sz w:val="24"/>
          <w:szCs w:val="24"/>
          <w:lang w:eastAsia="zh-CN"/>
        </w:rPr>
      </w:pPr>
      <w:r w:rsidRPr="00A9755C">
        <w:rPr>
          <w:rFonts w:ascii="宋体" w:hAnsi="宋体" w:hint="eastAsia"/>
          <w:sz w:val="24"/>
          <w:szCs w:val="24"/>
          <w:lang w:eastAsia="zh-CN"/>
        </w:rPr>
        <w:t>设计必须科学合理。系统界面友好、方便操作、风格一致；查询、显示方式灵活便捷；充分考虑可维护性和可扩充性；</w:t>
      </w:r>
    </w:p>
    <w:p w14:paraId="4FEEC285" w14:textId="77777777" w:rsidR="005B62FC" w:rsidRPr="0061306A" w:rsidRDefault="005B62FC" w:rsidP="00DD16FC">
      <w:pPr>
        <w:pStyle w:val="a8"/>
        <w:widowControl w:val="0"/>
        <w:numPr>
          <w:ilvl w:val="0"/>
          <w:numId w:val="7"/>
        </w:numPr>
        <w:autoSpaceDE w:val="0"/>
        <w:autoSpaceDN w:val="0"/>
        <w:adjustRightInd w:val="0"/>
        <w:spacing w:after="0" w:line="360" w:lineRule="auto"/>
        <w:ind w:left="482" w:firstLine="420"/>
        <w:jc w:val="both"/>
        <w:rPr>
          <w:rFonts w:ascii="楷体_GB2312" w:eastAsia="楷体_GB2312" w:hAnsi="宋体"/>
          <w:sz w:val="24"/>
          <w:lang w:eastAsia="zh-CN"/>
        </w:rPr>
      </w:pPr>
      <w:r w:rsidRPr="00A9755C">
        <w:rPr>
          <w:rFonts w:ascii="宋体" w:hAnsi="宋体" w:hint="eastAsia"/>
          <w:sz w:val="24"/>
          <w:szCs w:val="24"/>
          <w:lang w:eastAsia="zh-CN"/>
        </w:rPr>
        <w:t>合理评估新增用户量，做好业务发展的预测，根据实际情况做好系统性能方面的支持</w:t>
      </w:r>
      <w:r w:rsidRPr="0061306A">
        <w:rPr>
          <w:rFonts w:ascii="楷体_GB2312" w:eastAsia="楷体_GB2312" w:hAnsi="宋体" w:hint="eastAsia"/>
          <w:sz w:val="24"/>
          <w:lang w:eastAsia="zh-CN"/>
        </w:rPr>
        <w:t>。</w:t>
      </w:r>
    </w:p>
    <w:p w14:paraId="15A942FC" w14:textId="77777777" w:rsidR="005B62FC" w:rsidRPr="00BF2223" w:rsidRDefault="005B62FC" w:rsidP="005B62FC">
      <w:pPr>
        <w:pStyle w:val="3"/>
        <w:tabs>
          <w:tab w:val="num" w:pos="1080"/>
        </w:tabs>
        <w:spacing w:beforeLines="50" w:before="156" w:after="0" w:line="360" w:lineRule="auto"/>
        <w:ind w:left="1803" w:hanging="1622"/>
        <w:rPr>
          <w:rFonts w:ascii="黑体" w:eastAsia="黑体" w:hAnsi="黑体"/>
          <w:sz w:val="28"/>
          <w:szCs w:val="28"/>
        </w:rPr>
      </w:pPr>
      <w:bookmarkStart w:id="73" w:name="_Toc162320181"/>
      <w:bookmarkStart w:id="74" w:name="_Toc256152726"/>
      <w:bookmarkStart w:id="75" w:name="_Toc259525393"/>
      <w:bookmarkStart w:id="76" w:name="_Toc486335756"/>
      <w:r w:rsidRPr="00BF2223">
        <w:rPr>
          <w:rFonts w:ascii="黑体" w:eastAsia="黑体" w:hAnsi="黑体" w:hint="eastAsia"/>
          <w:sz w:val="28"/>
          <w:szCs w:val="28"/>
        </w:rPr>
        <w:t>可用性要求</w:t>
      </w:r>
      <w:bookmarkEnd w:id="73"/>
      <w:bookmarkEnd w:id="74"/>
      <w:bookmarkEnd w:id="75"/>
      <w:bookmarkEnd w:id="76"/>
    </w:p>
    <w:p w14:paraId="197B68C8" w14:textId="77777777" w:rsidR="005B62FC" w:rsidRPr="00A9755C" w:rsidRDefault="005B62FC" w:rsidP="005B62FC">
      <w:pPr>
        <w:autoSpaceDE w:val="0"/>
        <w:autoSpaceDN w:val="0"/>
        <w:adjustRightInd w:val="0"/>
        <w:spacing w:line="360" w:lineRule="auto"/>
        <w:ind w:left="482" w:firstLine="420"/>
        <w:rPr>
          <w:rFonts w:ascii="宋体" w:hAnsi="宋体" w:cs="宋体"/>
          <w:sz w:val="24"/>
          <w:szCs w:val="24"/>
        </w:rPr>
      </w:pPr>
      <w:r w:rsidRPr="00A9755C">
        <w:rPr>
          <w:rFonts w:ascii="宋体" w:hAnsi="宋体" w:cs="宋体" w:hint="eastAsia"/>
          <w:sz w:val="24"/>
          <w:szCs w:val="24"/>
        </w:rPr>
        <w:t>在满足系统运行的软、硬件以及网络性能要求的前提下：</w:t>
      </w:r>
    </w:p>
    <w:p w14:paraId="2E6F9314" w14:textId="77777777" w:rsidR="005B62FC" w:rsidRPr="00A9755C" w:rsidRDefault="005B62FC" w:rsidP="00DD16FC">
      <w:pPr>
        <w:numPr>
          <w:ilvl w:val="1"/>
          <w:numId w:val="8"/>
        </w:numPr>
        <w:tabs>
          <w:tab w:val="clear" w:pos="1560"/>
          <w:tab w:val="left" w:pos="720"/>
          <w:tab w:val="num" w:pos="1260"/>
        </w:tabs>
        <w:autoSpaceDE w:val="0"/>
        <w:autoSpaceDN w:val="0"/>
        <w:adjustRightInd w:val="0"/>
        <w:spacing w:line="360" w:lineRule="auto"/>
        <w:ind w:left="1260" w:hanging="360"/>
        <w:jc w:val="left"/>
        <w:rPr>
          <w:rFonts w:ascii="宋体" w:hAnsi="宋体" w:cs="宋体"/>
          <w:sz w:val="24"/>
          <w:szCs w:val="24"/>
        </w:rPr>
      </w:pPr>
      <w:r w:rsidRPr="00A9755C">
        <w:rPr>
          <w:rFonts w:ascii="宋体" w:hAnsi="宋体" w:hint="eastAsia"/>
          <w:sz w:val="24"/>
          <w:szCs w:val="24"/>
        </w:rPr>
        <w:t>系统运行稳定，支持7×24小时服务，不出现停机现象；</w:t>
      </w:r>
    </w:p>
    <w:p w14:paraId="096A389E" w14:textId="77777777" w:rsidR="005B62FC" w:rsidRPr="00A9755C" w:rsidRDefault="005B62FC" w:rsidP="00DD16FC">
      <w:pPr>
        <w:numPr>
          <w:ilvl w:val="1"/>
          <w:numId w:val="8"/>
        </w:numPr>
        <w:tabs>
          <w:tab w:val="clear" w:pos="1560"/>
          <w:tab w:val="num" w:pos="1260"/>
        </w:tabs>
        <w:autoSpaceDE w:val="0"/>
        <w:autoSpaceDN w:val="0"/>
        <w:adjustRightInd w:val="0"/>
        <w:spacing w:line="360" w:lineRule="auto"/>
        <w:ind w:left="1260" w:hanging="360"/>
        <w:jc w:val="left"/>
        <w:rPr>
          <w:rFonts w:ascii="宋体" w:hAnsi="宋体" w:cs="宋体"/>
          <w:sz w:val="24"/>
          <w:szCs w:val="24"/>
        </w:rPr>
      </w:pPr>
      <w:r w:rsidRPr="00A9755C">
        <w:rPr>
          <w:rFonts w:ascii="宋体" w:hAnsi="宋体" w:cs="仿宋_GB2312" w:hint="eastAsia"/>
          <w:sz w:val="24"/>
          <w:szCs w:val="24"/>
          <w:lang w:val="zh-CN"/>
        </w:rPr>
        <w:t>系统可用性达到99.9%以上，</w:t>
      </w:r>
      <w:r w:rsidRPr="00A9755C">
        <w:rPr>
          <w:rFonts w:ascii="宋体" w:hAnsi="宋体" w:hint="eastAsia"/>
          <w:sz w:val="24"/>
          <w:szCs w:val="24"/>
        </w:rPr>
        <w:t>系统在保证可用时间内，可接受的停机时间是每次不超过30分钟，每月不超过1次</w:t>
      </w:r>
      <w:r w:rsidRPr="00A9755C">
        <w:rPr>
          <w:rFonts w:ascii="宋体" w:hAnsi="宋体" w:cs="仿宋_GB2312" w:hint="eastAsia"/>
          <w:sz w:val="24"/>
          <w:szCs w:val="24"/>
          <w:lang w:val="zh-CN"/>
        </w:rPr>
        <w:t>；</w:t>
      </w:r>
    </w:p>
    <w:p w14:paraId="4B0AAA6A" w14:textId="77777777" w:rsidR="005B62FC" w:rsidRPr="00A9755C" w:rsidRDefault="005B62FC" w:rsidP="00DD16FC">
      <w:pPr>
        <w:numPr>
          <w:ilvl w:val="1"/>
          <w:numId w:val="8"/>
        </w:numPr>
        <w:tabs>
          <w:tab w:val="clear" w:pos="1560"/>
          <w:tab w:val="num" w:pos="1260"/>
        </w:tabs>
        <w:autoSpaceDE w:val="0"/>
        <w:autoSpaceDN w:val="0"/>
        <w:adjustRightInd w:val="0"/>
        <w:spacing w:line="360" w:lineRule="auto"/>
        <w:ind w:left="1260" w:hanging="360"/>
        <w:jc w:val="left"/>
        <w:rPr>
          <w:rFonts w:ascii="宋体" w:hAnsi="宋体"/>
          <w:sz w:val="24"/>
          <w:szCs w:val="24"/>
        </w:rPr>
      </w:pPr>
      <w:r w:rsidRPr="00A9755C">
        <w:rPr>
          <w:rFonts w:ascii="宋体" w:hAnsi="宋体" w:cs="宋体" w:hint="eastAsia"/>
          <w:sz w:val="24"/>
          <w:szCs w:val="24"/>
        </w:rPr>
        <w:t>应用架构设计应支持基础设施的高可用性要求，</w:t>
      </w:r>
      <w:r w:rsidRPr="00A9755C">
        <w:rPr>
          <w:rFonts w:ascii="宋体" w:hAnsi="宋体" w:hint="eastAsia"/>
          <w:sz w:val="24"/>
          <w:szCs w:val="24"/>
        </w:rPr>
        <w:t>当系统所在场所或整个系统发生灾难时，可接受的系统恢复服务时间是一小时</w:t>
      </w:r>
      <w:r w:rsidRPr="00A9755C">
        <w:rPr>
          <w:rFonts w:ascii="宋体" w:hAnsi="宋体" w:cs="宋体" w:hint="eastAsia"/>
          <w:sz w:val="24"/>
          <w:szCs w:val="24"/>
        </w:rPr>
        <w:t>；</w:t>
      </w:r>
    </w:p>
    <w:p w14:paraId="73387401" w14:textId="77777777" w:rsidR="005B62FC" w:rsidRPr="00A9755C" w:rsidRDefault="005B62FC" w:rsidP="00DD16FC">
      <w:pPr>
        <w:numPr>
          <w:ilvl w:val="1"/>
          <w:numId w:val="8"/>
        </w:numPr>
        <w:tabs>
          <w:tab w:val="clear" w:pos="1560"/>
          <w:tab w:val="num" w:pos="1260"/>
        </w:tabs>
        <w:autoSpaceDE w:val="0"/>
        <w:autoSpaceDN w:val="0"/>
        <w:adjustRightInd w:val="0"/>
        <w:spacing w:line="360" w:lineRule="auto"/>
        <w:ind w:left="1260" w:hanging="360"/>
        <w:jc w:val="left"/>
        <w:rPr>
          <w:rFonts w:ascii="宋体" w:hAnsi="宋体" w:cs="宋体"/>
          <w:sz w:val="24"/>
          <w:szCs w:val="24"/>
        </w:rPr>
      </w:pPr>
      <w:r w:rsidRPr="00A9755C">
        <w:rPr>
          <w:rFonts w:ascii="宋体" w:hAnsi="宋体" w:cs="宋体" w:hint="eastAsia"/>
          <w:sz w:val="24"/>
          <w:szCs w:val="24"/>
        </w:rPr>
        <w:t>建立双机热备份系统，</w:t>
      </w:r>
      <w:r w:rsidRPr="00A9755C">
        <w:rPr>
          <w:rFonts w:ascii="宋体" w:hAnsi="宋体" w:hint="eastAsia"/>
          <w:sz w:val="24"/>
          <w:szCs w:val="24"/>
        </w:rPr>
        <w:t>一旦主系统发生临时故障，可启用备份机进行工作，</w:t>
      </w:r>
      <w:r w:rsidRPr="00A9755C">
        <w:rPr>
          <w:rFonts w:ascii="宋体" w:hAnsi="宋体" w:cs="宋体" w:hint="eastAsia"/>
          <w:sz w:val="24"/>
          <w:szCs w:val="24"/>
        </w:rPr>
        <w:t>备用机的处理能力应满足系统正常运行的要求；</w:t>
      </w:r>
    </w:p>
    <w:p w14:paraId="57C73FDA" w14:textId="77777777" w:rsidR="005B62FC" w:rsidRPr="00A9755C" w:rsidRDefault="005B62FC" w:rsidP="00DD16FC">
      <w:pPr>
        <w:numPr>
          <w:ilvl w:val="1"/>
          <w:numId w:val="8"/>
        </w:numPr>
        <w:tabs>
          <w:tab w:val="clear" w:pos="1560"/>
          <w:tab w:val="num" w:pos="1260"/>
        </w:tabs>
        <w:autoSpaceDE w:val="0"/>
        <w:autoSpaceDN w:val="0"/>
        <w:adjustRightInd w:val="0"/>
        <w:spacing w:line="360" w:lineRule="auto"/>
        <w:ind w:left="1260" w:hanging="360"/>
        <w:jc w:val="left"/>
        <w:rPr>
          <w:rFonts w:ascii="宋体" w:hAnsi="宋体" w:cs="宋体"/>
          <w:sz w:val="24"/>
          <w:szCs w:val="24"/>
        </w:rPr>
      </w:pPr>
      <w:r w:rsidRPr="00A9755C">
        <w:rPr>
          <w:rFonts w:ascii="宋体" w:hAnsi="宋体" w:cs="宋体" w:hint="eastAsia"/>
          <w:sz w:val="24"/>
          <w:szCs w:val="24"/>
        </w:rPr>
        <w:t>系统容量应与业务发展情况相匹配并留有扩展性，以保持系统正常的运行速度；</w:t>
      </w:r>
    </w:p>
    <w:p w14:paraId="11E960D8" w14:textId="77777777" w:rsidR="005B62FC" w:rsidRPr="0061306A" w:rsidRDefault="005B62FC" w:rsidP="00DD16FC">
      <w:pPr>
        <w:numPr>
          <w:ilvl w:val="1"/>
          <w:numId w:val="8"/>
        </w:numPr>
        <w:tabs>
          <w:tab w:val="clear" w:pos="1560"/>
          <w:tab w:val="num" w:pos="1260"/>
        </w:tabs>
        <w:autoSpaceDE w:val="0"/>
        <w:autoSpaceDN w:val="0"/>
        <w:adjustRightInd w:val="0"/>
        <w:spacing w:line="360" w:lineRule="auto"/>
        <w:ind w:left="1260" w:hanging="360"/>
        <w:jc w:val="left"/>
        <w:rPr>
          <w:rFonts w:ascii="楷体_GB2312" w:eastAsia="楷体_GB2312" w:hAnsi="宋体" w:cs="宋体"/>
        </w:rPr>
      </w:pPr>
      <w:r w:rsidRPr="00A9755C">
        <w:rPr>
          <w:rFonts w:ascii="宋体" w:hAnsi="宋体" w:hint="eastAsia"/>
          <w:sz w:val="24"/>
          <w:szCs w:val="24"/>
        </w:rPr>
        <w:t>本系统自成体系，对外提供与其他系统联网的接口，尽量减少对其他业务系统的依赖。</w:t>
      </w:r>
    </w:p>
    <w:p w14:paraId="4134FF5B" w14:textId="77777777" w:rsidR="005B62FC" w:rsidRPr="00BF2223" w:rsidRDefault="005B62FC" w:rsidP="005B62FC">
      <w:pPr>
        <w:pStyle w:val="3"/>
        <w:tabs>
          <w:tab w:val="num" w:pos="1080"/>
        </w:tabs>
        <w:spacing w:beforeLines="50" w:before="156" w:after="0" w:line="360" w:lineRule="auto"/>
        <w:ind w:left="1803" w:hanging="1622"/>
        <w:rPr>
          <w:rFonts w:ascii="黑体" w:eastAsia="黑体" w:hAnsi="黑体"/>
          <w:sz w:val="28"/>
          <w:szCs w:val="28"/>
        </w:rPr>
      </w:pPr>
      <w:bookmarkStart w:id="77" w:name="_Toc216692568"/>
      <w:bookmarkStart w:id="78" w:name="_Toc221343529"/>
      <w:bookmarkStart w:id="79" w:name="_Toc224447598"/>
      <w:bookmarkStart w:id="80" w:name="_Toc228100558"/>
      <w:bookmarkStart w:id="81" w:name="_Toc256152728"/>
      <w:bookmarkStart w:id="82" w:name="_Toc259525395"/>
      <w:bookmarkStart w:id="83" w:name="_Toc486335757"/>
      <w:r w:rsidRPr="00BF2223">
        <w:rPr>
          <w:rFonts w:ascii="黑体" w:eastAsia="黑体" w:hAnsi="黑体" w:hint="eastAsia"/>
          <w:sz w:val="28"/>
          <w:szCs w:val="28"/>
        </w:rPr>
        <w:t>数据备份</w:t>
      </w:r>
      <w:bookmarkEnd w:id="77"/>
      <w:bookmarkEnd w:id="78"/>
      <w:bookmarkEnd w:id="79"/>
      <w:bookmarkEnd w:id="80"/>
      <w:bookmarkEnd w:id="81"/>
      <w:bookmarkEnd w:id="82"/>
      <w:bookmarkEnd w:id="83"/>
    </w:p>
    <w:p w14:paraId="29352B70" w14:textId="77777777" w:rsidR="005B62FC" w:rsidRPr="00A9755C" w:rsidRDefault="005B62FC" w:rsidP="00DD16FC">
      <w:pPr>
        <w:pStyle w:val="af"/>
        <w:numPr>
          <w:ilvl w:val="2"/>
          <w:numId w:val="9"/>
        </w:numPr>
        <w:tabs>
          <w:tab w:val="clear" w:pos="1680"/>
          <w:tab w:val="left" w:pos="900"/>
          <w:tab w:val="num" w:pos="1260"/>
        </w:tabs>
        <w:adjustRightInd w:val="0"/>
        <w:snapToGrid w:val="0"/>
        <w:spacing w:line="360" w:lineRule="auto"/>
        <w:ind w:left="1384" w:firstLineChars="0" w:hanging="902"/>
        <w:rPr>
          <w:rFonts w:ascii="宋体" w:hAnsi="宋体"/>
          <w:sz w:val="24"/>
        </w:rPr>
      </w:pPr>
      <w:r w:rsidRPr="00A9755C">
        <w:rPr>
          <w:rFonts w:ascii="宋体" w:hAnsi="宋体" w:hint="eastAsia"/>
          <w:sz w:val="24"/>
        </w:rPr>
        <w:t>每日备份数据库增量数据</w:t>
      </w:r>
    </w:p>
    <w:p w14:paraId="77D0384F" w14:textId="77777777" w:rsidR="005B62FC" w:rsidRPr="00A9755C" w:rsidRDefault="005B62FC" w:rsidP="00DD16FC">
      <w:pPr>
        <w:pStyle w:val="af"/>
        <w:numPr>
          <w:ilvl w:val="2"/>
          <w:numId w:val="9"/>
        </w:numPr>
        <w:tabs>
          <w:tab w:val="clear" w:pos="1680"/>
          <w:tab w:val="left" w:pos="900"/>
          <w:tab w:val="num" w:pos="1260"/>
        </w:tabs>
        <w:adjustRightInd w:val="0"/>
        <w:snapToGrid w:val="0"/>
        <w:spacing w:line="360" w:lineRule="auto"/>
        <w:ind w:left="1384" w:firstLineChars="0" w:hanging="902"/>
        <w:rPr>
          <w:rFonts w:ascii="宋体" w:hAnsi="宋体"/>
          <w:sz w:val="24"/>
        </w:rPr>
      </w:pPr>
      <w:r w:rsidRPr="00A9755C">
        <w:rPr>
          <w:rFonts w:ascii="宋体" w:hAnsi="宋体" w:hint="eastAsia"/>
          <w:sz w:val="24"/>
        </w:rPr>
        <w:t>每周数据库零级备份</w:t>
      </w:r>
    </w:p>
    <w:p w14:paraId="0A0D19A0" w14:textId="77777777" w:rsidR="005B62FC" w:rsidRPr="00A9755C" w:rsidRDefault="005B62FC" w:rsidP="00DD16FC">
      <w:pPr>
        <w:pStyle w:val="af"/>
        <w:numPr>
          <w:ilvl w:val="2"/>
          <w:numId w:val="9"/>
        </w:numPr>
        <w:tabs>
          <w:tab w:val="clear" w:pos="1680"/>
          <w:tab w:val="left" w:pos="900"/>
          <w:tab w:val="num" w:pos="1260"/>
        </w:tabs>
        <w:adjustRightInd w:val="0"/>
        <w:snapToGrid w:val="0"/>
        <w:spacing w:line="360" w:lineRule="auto"/>
        <w:ind w:left="1384" w:firstLineChars="0" w:hanging="902"/>
        <w:rPr>
          <w:rFonts w:ascii="宋体" w:hAnsi="宋体"/>
          <w:sz w:val="24"/>
        </w:rPr>
      </w:pPr>
      <w:r w:rsidRPr="00A9755C">
        <w:rPr>
          <w:rFonts w:ascii="宋体" w:hAnsi="宋体" w:hint="eastAsia"/>
          <w:sz w:val="24"/>
        </w:rPr>
        <w:t>每周文件系统全量备份</w:t>
      </w:r>
    </w:p>
    <w:p w14:paraId="339CCA65" w14:textId="77777777" w:rsidR="005B62FC" w:rsidRPr="00BF2223" w:rsidRDefault="005B62FC" w:rsidP="005B62FC">
      <w:pPr>
        <w:pStyle w:val="3"/>
        <w:tabs>
          <w:tab w:val="num" w:pos="1080"/>
        </w:tabs>
        <w:spacing w:beforeLines="50" w:before="156" w:after="0" w:line="360" w:lineRule="auto"/>
        <w:ind w:left="1803" w:hanging="1622"/>
        <w:rPr>
          <w:rFonts w:ascii="黑体" w:eastAsia="黑体" w:hAnsi="黑体"/>
          <w:sz w:val="28"/>
          <w:szCs w:val="28"/>
        </w:rPr>
      </w:pPr>
      <w:bookmarkStart w:id="84" w:name="_Toc256152729"/>
      <w:bookmarkStart w:id="85" w:name="_Toc259525396"/>
      <w:bookmarkStart w:id="86" w:name="_Toc486335758"/>
      <w:r w:rsidRPr="00BF2223">
        <w:rPr>
          <w:rFonts w:ascii="黑体" w:eastAsia="黑体" w:hAnsi="黑体" w:hint="eastAsia"/>
          <w:sz w:val="28"/>
          <w:szCs w:val="28"/>
        </w:rPr>
        <w:lastRenderedPageBreak/>
        <w:t>系统安全性</w:t>
      </w:r>
      <w:bookmarkEnd w:id="84"/>
      <w:bookmarkEnd w:id="85"/>
      <w:bookmarkEnd w:id="86"/>
    </w:p>
    <w:p w14:paraId="210D522B" w14:textId="77777777" w:rsidR="005B62FC" w:rsidRPr="00BF2223" w:rsidRDefault="005B62FC" w:rsidP="005B62FC">
      <w:pPr>
        <w:pStyle w:val="3"/>
        <w:tabs>
          <w:tab w:val="num" w:pos="1080"/>
        </w:tabs>
        <w:spacing w:beforeLines="50" w:before="156" w:after="0" w:line="360" w:lineRule="auto"/>
        <w:ind w:left="1803" w:hanging="1622"/>
        <w:rPr>
          <w:rFonts w:ascii="黑体" w:eastAsia="黑体" w:hAnsi="黑体"/>
          <w:sz w:val="28"/>
          <w:szCs w:val="28"/>
        </w:rPr>
      </w:pPr>
      <w:bookmarkStart w:id="87" w:name="_Toc256152730"/>
      <w:bookmarkStart w:id="88" w:name="_Toc486335759"/>
      <w:r w:rsidRPr="00BF2223">
        <w:rPr>
          <w:rFonts w:ascii="黑体" w:eastAsia="黑体" w:hAnsi="黑体" w:hint="eastAsia"/>
          <w:sz w:val="28"/>
          <w:szCs w:val="28"/>
        </w:rPr>
        <w:t>总体要求</w:t>
      </w:r>
      <w:bookmarkEnd w:id="87"/>
      <w:bookmarkEnd w:id="88"/>
    </w:p>
    <w:p w14:paraId="17160E6B"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系统应分别在架构、系统、网络、应用、操作等各个层次上采取适当的安全策略。系统整体安全性应该达到业务运行实际需要的安全级别</w:t>
      </w:r>
    </w:p>
    <w:p w14:paraId="4433EDB2"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根据业务应用的不同要求，系统应具备身份认证、访问控制、安全审计，确保本系统不被非法入侵，确保系统内信息通过网络传输时不会被窃取和修改，确保系统使用者的身份不被盗用，只有合法用户能登录系统。</w:t>
      </w:r>
    </w:p>
    <w:p w14:paraId="1732A2CE" w14:textId="77777777" w:rsidR="005B62FC" w:rsidRPr="00BF2223" w:rsidRDefault="005B62FC" w:rsidP="005B62FC">
      <w:pPr>
        <w:pStyle w:val="3"/>
        <w:tabs>
          <w:tab w:val="num" w:pos="1080"/>
        </w:tabs>
        <w:spacing w:beforeLines="50" w:before="156" w:after="0" w:line="360" w:lineRule="auto"/>
        <w:ind w:left="1803" w:hanging="1622"/>
        <w:rPr>
          <w:rFonts w:ascii="黑体" w:eastAsia="黑体" w:hAnsi="黑体"/>
          <w:sz w:val="28"/>
          <w:szCs w:val="28"/>
        </w:rPr>
      </w:pPr>
      <w:bookmarkStart w:id="89" w:name="_Toc256152731"/>
      <w:bookmarkStart w:id="90" w:name="_Toc486335760"/>
      <w:r w:rsidRPr="00BF2223">
        <w:rPr>
          <w:rFonts w:ascii="黑体" w:eastAsia="黑体" w:hAnsi="黑体" w:hint="eastAsia"/>
          <w:sz w:val="28"/>
          <w:szCs w:val="28"/>
        </w:rPr>
        <w:t>访问控制</w:t>
      </w:r>
      <w:bookmarkEnd w:id="89"/>
      <w:bookmarkEnd w:id="90"/>
    </w:p>
    <w:p w14:paraId="0C9C63D9" w14:textId="77777777" w:rsidR="005B62FC" w:rsidRPr="00A9755C" w:rsidRDefault="005B62FC" w:rsidP="005B62FC">
      <w:pPr>
        <w:adjustRightInd w:val="0"/>
        <w:snapToGrid w:val="0"/>
        <w:spacing w:line="360" w:lineRule="auto"/>
        <w:ind w:leftChars="200" w:left="420"/>
        <w:rPr>
          <w:rFonts w:ascii="宋体" w:hAnsi="宋体"/>
          <w:sz w:val="24"/>
          <w:szCs w:val="24"/>
        </w:rPr>
      </w:pPr>
      <w:r w:rsidRPr="00A9755C">
        <w:rPr>
          <w:rFonts w:ascii="宋体" w:hAnsi="宋体" w:hint="eastAsia"/>
          <w:sz w:val="24"/>
          <w:szCs w:val="24"/>
        </w:rPr>
        <w:t>访问控制主要考虑用户管理、用户认证、授权三部分</w:t>
      </w:r>
    </w:p>
    <w:p w14:paraId="66AF3959"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用户管理</w:t>
      </w:r>
    </w:p>
    <w:p w14:paraId="6B37EA0A" w14:textId="77777777" w:rsidR="005B62FC" w:rsidRPr="00A9755C" w:rsidRDefault="005B62FC" w:rsidP="005B62FC">
      <w:pPr>
        <w:autoSpaceDE w:val="0"/>
        <w:autoSpaceDN w:val="0"/>
        <w:adjustRightInd w:val="0"/>
        <w:snapToGrid w:val="0"/>
        <w:spacing w:line="360" w:lineRule="auto"/>
        <w:ind w:leftChars="85" w:left="178" w:firstLine="420"/>
        <w:rPr>
          <w:rFonts w:ascii="宋体" w:hAnsi="宋体"/>
          <w:sz w:val="24"/>
          <w:szCs w:val="24"/>
        </w:rPr>
      </w:pPr>
      <w:r w:rsidRPr="00A9755C">
        <w:rPr>
          <w:rFonts w:ascii="宋体" w:hAnsi="宋体" w:hint="eastAsia"/>
          <w:sz w:val="24"/>
          <w:szCs w:val="24"/>
        </w:rPr>
        <w:t>用户必须按类型和角色分类管理，至少分成系统维护人员、信息查询用户、信息维护用户三类。</w:t>
      </w:r>
    </w:p>
    <w:p w14:paraId="5B1A7240"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用户认证</w:t>
      </w:r>
    </w:p>
    <w:p w14:paraId="209DDB64" w14:textId="77777777" w:rsidR="005B62FC" w:rsidRPr="00A9755C" w:rsidRDefault="005B62FC" w:rsidP="005B62FC">
      <w:pPr>
        <w:adjustRightInd w:val="0"/>
        <w:snapToGrid w:val="0"/>
        <w:spacing w:line="360" w:lineRule="auto"/>
        <w:ind w:leftChars="85" w:left="178" w:firstLine="420"/>
        <w:rPr>
          <w:rFonts w:ascii="宋体" w:hAnsi="宋体"/>
          <w:sz w:val="24"/>
          <w:szCs w:val="24"/>
        </w:rPr>
      </w:pPr>
      <w:r w:rsidRPr="00A9755C">
        <w:rPr>
          <w:rFonts w:ascii="宋体" w:hAnsi="宋体" w:hint="eastAsia"/>
          <w:sz w:val="24"/>
          <w:szCs w:val="24"/>
        </w:rPr>
        <w:t>对于系统维护人员、信息维护用户的访问都必须通过认证。非合法用户登陆，则显示警示信息，提示该用户不是该软件的合法使用对象，拒绝非法用户登录。</w:t>
      </w:r>
    </w:p>
    <w:p w14:paraId="62F65282"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用户授权</w:t>
      </w:r>
    </w:p>
    <w:p w14:paraId="1EC8347F" w14:textId="77777777" w:rsidR="005B62FC" w:rsidRPr="00A9755C" w:rsidRDefault="005B62FC" w:rsidP="005B62FC">
      <w:pPr>
        <w:adjustRightInd w:val="0"/>
        <w:snapToGrid w:val="0"/>
        <w:spacing w:line="360" w:lineRule="auto"/>
        <w:ind w:leftChars="85" w:left="178" w:firstLine="420"/>
        <w:rPr>
          <w:rFonts w:ascii="宋体" w:hAnsi="宋体"/>
          <w:sz w:val="24"/>
          <w:szCs w:val="24"/>
        </w:rPr>
      </w:pPr>
      <w:r w:rsidRPr="00A9755C">
        <w:rPr>
          <w:rFonts w:ascii="宋体" w:hAnsi="宋体" w:hint="eastAsia"/>
          <w:sz w:val="24"/>
          <w:szCs w:val="24"/>
        </w:rPr>
        <w:t>遵循最小授权原则，根据业务逻辑，对用户和数据访问关系进行分析，对用户访问何种数据进行明确定义和控制。授权时可以根据用户的属性自动赋予权限，也可以由高级用户根据授权规则人工设置。软件具备对非法用户限制授权机制。没有经过认证的用户不可以分配权限。</w:t>
      </w:r>
    </w:p>
    <w:p w14:paraId="0192BBDD" w14:textId="77777777" w:rsidR="005B62FC" w:rsidRPr="000033AB" w:rsidRDefault="005B62FC" w:rsidP="002608C9">
      <w:pPr>
        <w:pStyle w:val="5"/>
      </w:pPr>
      <w:bookmarkStart w:id="91" w:name="_Toc256152732"/>
      <w:r w:rsidRPr="000033AB">
        <w:rPr>
          <w:rFonts w:hint="eastAsia"/>
        </w:rPr>
        <w:t>数据保护</w:t>
      </w:r>
      <w:bookmarkEnd w:id="91"/>
    </w:p>
    <w:p w14:paraId="753DCAF3"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重点保护数据</w:t>
      </w:r>
    </w:p>
    <w:p w14:paraId="5E9FB8EC" w14:textId="77777777" w:rsidR="005B62FC" w:rsidRPr="00B352DF" w:rsidRDefault="005B62FC" w:rsidP="005B62FC">
      <w:pPr>
        <w:adjustRightInd w:val="0"/>
        <w:snapToGrid w:val="0"/>
        <w:spacing w:line="360" w:lineRule="auto"/>
        <w:ind w:left="482" w:firstLine="420"/>
        <w:rPr>
          <w:rFonts w:ascii="楷体_GB2312" w:eastAsia="楷体_GB2312"/>
        </w:rPr>
      </w:pPr>
      <w:r w:rsidRPr="00A9755C">
        <w:rPr>
          <w:rFonts w:ascii="宋体" w:hAnsi="宋体" w:hint="eastAsia"/>
          <w:sz w:val="24"/>
          <w:szCs w:val="24"/>
        </w:rPr>
        <w:t>坚持“分类保护，突出重点，实施分级”的保护原则。根据业务安全规定，重要数据要求特别保护，该类数据的传输、存取和存储，必需采取加密</w:t>
      </w:r>
      <w:r w:rsidRPr="00A9755C">
        <w:rPr>
          <w:rFonts w:ascii="宋体" w:hAnsi="宋体" w:hint="eastAsia"/>
          <w:sz w:val="24"/>
          <w:szCs w:val="24"/>
        </w:rPr>
        <w:lastRenderedPageBreak/>
        <w:t>措施保护，仅能通过内置的</w:t>
      </w:r>
      <w:r w:rsidRPr="00A9755C">
        <w:rPr>
          <w:rFonts w:ascii="宋体" w:hAnsi="宋体" w:hint="eastAsia"/>
          <w:color w:val="000000"/>
          <w:sz w:val="24"/>
          <w:szCs w:val="24"/>
        </w:rPr>
        <w:t>软硬件</w:t>
      </w:r>
      <w:r w:rsidRPr="00A9755C">
        <w:rPr>
          <w:rFonts w:ascii="宋体" w:hAnsi="宋体" w:hint="eastAsia"/>
          <w:sz w:val="24"/>
          <w:szCs w:val="24"/>
        </w:rPr>
        <w:t>加解密模块进行管制</w:t>
      </w:r>
      <w:r w:rsidRPr="00B352DF">
        <w:rPr>
          <w:rFonts w:ascii="楷体_GB2312" w:eastAsia="楷体_GB2312" w:hint="eastAsia"/>
        </w:rPr>
        <w:t>。</w:t>
      </w:r>
    </w:p>
    <w:p w14:paraId="308629A6" w14:textId="77777777" w:rsidR="005B62FC" w:rsidRPr="000033AB" w:rsidRDefault="005B62FC" w:rsidP="002608C9">
      <w:pPr>
        <w:pStyle w:val="5"/>
      </w:pPr>
      <w:bookmarkStart w:id="92" w:name="_Toc256152733"/>
      <w:r w:rsidRPr="000033AB">
        <w:rPr>
          <w:rFonts w:hint="eastAsia"/>
        </w:rPr>
        <w:t>安全日志</w:t>
      </w:r>
      <w:bookmarkEnd w:id="92"/>
    </w:p>
    <w:p w14:paraId="25F89F12"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应用系统的日志信息种类应包括业务运行日志、系统运行日志、错误日志等。业务运行日志应记录信息维护的处理痕迹；系统运行日志应记录系统启、停的详细信息；错误日志应记录应用系统所有异常情况的出错信息，出错信息要有准确的故障定位。</w:t>
      </w:r>
    </w:p>
    <w:p w14:paraId="4DFB403E"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日志必须记录在独立的日志文件或日志数据库中。</w:t>
      </w:r>
    </w:p>
    <w:p w14:paraId="3ADC6809"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软件不应对安全日志内容进行删除、修改。</w:t>
      </w:r>
    </w:p>
    <w:p w14:paraId="348FEF1F" w14:textId="77777777" w:rsidR="005B62FC" w:rsidRPr="00BF2223" w:rsidRDefault="005B62FC" w:rsidP="005B62FC">
      <w:pPr>
        <w:pStyle w:val="3"/>
        <w:tabs>
          <w:tab w:val="num" w:pos="1080"/>
        </w:tabs>
        <w:spacing w:beforeLines="50" w:before="156" w:after="0" w:line="360" w:lineRule="auto"/>
        <w:ind w:left="1803" w:hanging="1622"/>
        <w:rPr>
          <w:rFonts w:ascii="黑体" w:eastAsia="黑体" w:hAnsi="黑体"/>
          <w:sz w:val="28"/>
          <w:szCs w:val="28"/>
        </w:rPr>
      </w:pPr>
      <w:bookmarkStart w:id="93" w:name="_Toc229991971"/>
      <w:bookmarkStart w:id="94" w:name="_Toc256152734"/>
      <w:bookmarkStart w:id="95" w:name="_Toc259525397"/>
      <w:bookmarkStart w:id="96" w:name="_Toc486335761"/>
      <w:r w:rsidRPr="00BF2223">
        <w:rPr>
          <w:rFonts w:ascii="黑体" w:eastAsia="黑体" w:hAnsi="黑体" w:hint="eastAsia"/>
          <w:sz w:val="28"/>
          <w:szCs w:val="28"/>
        </w:rPr>
        <w:t>可管理性要求</w:t>
      </w:r>
      <w:bookmarkEnd w:id="93"/>
      <w:bookmarkEnd w:id="94"/>
      <w:bookmarkEnd w:id="95"/>
      <w:bookmarkEnd w:id="96"/>
    </w:p>
    <w:p w14:paraId="10D5478A"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根据运行维护管理的要求，提供相互独立的监控和备份、技术维护、数据维护和后台业务操作等功能界面</w:t>
      </w:r>
    </w:p>
    <w:p w14:paraId="6126335A"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系统监控数据须能够满足应用系统各关键节点运行状态监控、应用系统进程运行状态监控、异常情况报警等需要</w:t>
      </w:r>
    </w:p>
    <w:p w14:paraId="118CE2B5"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应用系统应具备数据维护的功能界面，以便根据业务的需要，按照项目实施单位提供的解决方案调整业务数据。数据维护功能应具有清晰、简单的人机交互界面，并能对数据维护过程进行安全审计</w:t>
      </w:r>
    </w:p>
    <w:p w14:paraId="64E1F984" w14:textId="77777777" w:rsidR="005B62FC" w:rsidRPr="00A9755C" w:rsidRDefault="005B62FC" w:rsidP="00DD16FC">
      <w:pPr>
        <w:pStyle w:val="af"/>
        <w:numPr>
          <w:ilvl w:val="0"/>
          <w:numId w:val="9"/>
        </w:numPr>
        <w:tabs>
          <w:tab w:val="left" w:pos="900"/>
          <w:tab w:val="num" w:pos="1260"/>
        </w:tabs>
        <w:adjustRightInd w:val="0"/>
        <w:snapToGrid w:val="0"/>
        <w:spacing w:line="360" w:lineRule="auto"/>
        <w:ind w:firstLineChars="0"/>
        <w:jc w:val="left"/>
        <w:rPr>
          <w:rFonts w:ascii="宋体" w:hAnsi="宋体"/>
          <w:sz w:val="24"/>
        </w:rPr>
      </w:pPr>
      <w:r w:rsidRPr="00A9755C">
        <w:rPr>
          <w:rFonts w:ascii="宋体" w:hAnsi="宋体" w:hint="eastAsia"/>
          <w:sz w:val="24"/>
        </w:rPr>
        <w:t>日终处理和大批量数据传输应尽量避免影响正常的联机交易</w:t>
      </w:r>
    </w:p>
    <w:p w14:paraId="4C2E2CE5" w14:textId="77777777" w:rsidR="005B62FC" w:rsidRDefault="005B62FC" w:rsidP="005B62FC">
      <w:pPr>
        <w:pStyle w:val="1"/>
        <w:spacing w:beforeLines="100" w:before="312" w:afterLines="100" w:after="312" w:line="360" w:lineRule="auto"/>
        <w:ind w:left="431" w:hanging="431"/>
        <w:rPr>
          <w:rFonts w:ascii="黑体" w:eastAsia="黑体" w:hAnsi="黑体"/>
          <w:kern w:val="28"/>
          <w:sz w:val="36"/>
          <w:szCs w:val="36"/>
        </w:rPr>
      </w:pPr>
      <w:bookmarkStart w:id="97" w:name="_Toc145258450"/>
      <w:bookmarkStart w:id="98" w:name="_Toc145324671"/>
      <w:bookmarkStart w:id="99" w:name="_Toc146024011"/>
      <w:bookmarkStart w:id="100" w:name="_Toc486335762"/>
      <w:bookmarkEnd w:id="97"/>
      <w:bookmarkEnd w:id="98"/>
      <w:bookmarkEnd w:id="99"/>
      <w:r w:rsidRPr="00D53E8E">
        <w:rPr>
          <w:rFonts w:ascii="黑体" w:eastAsia="黑体" w:hAnsi="黑体" w:hint="eastAsia"/>
          <w:kern w:val="28"/>
          <w:sz w:val="36"/>
          <w:szCs w:val="36"/>
        </w:rPr>
        <w:lastRenderedPageBreak/>
        <w:t>系统层次架构</w:t>
      </w:r>
      <w:bookmarkEnd w:id="100"/>
    </w:p>
    <w:p w14:paraId="227D3545" w14:textId="77777777" w:rsidR="005B62FC" w:rsidRPr="00443CA0" w:rsidRDefault="00EB18F8" w:rsidP="005B62FC">
      <w:pPr>
        <w:ind w:left="420"/>
      </w:pPr>
      <w:r w:rsidRPr="002C004E">
        <w:rPr>
          <w:rFonts w:ascii="微软雅黑" w:hAnsi="微软雅黑"/>
        </w:rPr>
        <w:object w:dxaOrig="13715" w:dyaOrig="10627" w14:anchorId="08401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320.75pt" o:ole="">
            <v:imagedata r:id="rId12" o:title=""/>
          </v:shape>
          <o:OLEObject Type="Embed" ProgID="Visio.Drawing.15" ShapeID="_x0000_i1025" DrawAspect="Content" ObjectID="_1569760898" r:id="rId13"/>
        </w:object>
      </w:r>
    </w:p>
    <w:p w14:paraId="38715702" w14:textId="77777777" w:rsidR="005B62FC" w:rsidRPr="00D53E8E" w:rsidRDefault="005B62FC" w:rsidP="005B62FC">
      <w:pPr>
        <w:pStyle w:val="1"/>
        <w:spacing w:beforeLines="100" w:before="312" w:afterLines="100" w:after="312" w:line="360" w:lineRule="auto"/>
        <w:ind w:left="431" w:hanging="431"/>
        <w:rPr>
          <w:rFonts w:ascii="黑体" w:eastAsia="黑体" w:hAnsi="黑体"/>
          <w:kern w:val="28"/>
          <w:sz w:val="36"/>
          <w:szCs w:val="36"/>
        </w:rPr>
      </w:pPr>
      <w:bookmarkStart w:id="101" w:name="_Toc486335763"/>
      <w:r w:rsidRPr="00D53E8E">
        <w:rPr>
          <w:rFonts w:ascii="黑体" w:eastAsia="黑体" w:hAnsi="黑体" w:hint="eastAsia"/>
          <w:kern w:val="28"/>
          <w:sz w:val="36"/>
          <w:szCs w:val="36"/>
        </w:rPr>
        <w:t>数据模型</w:t>
      </w:r>
      <w:bookmarkEnd w:id="101"/>
    </w:p>
    <w:p w14:paraId="6F23B161" w14:textId="77777777" w:rsidR="005B62FC" w:rsidRPr="00BF2223" w:rsidRDefault="005B62FC" w:rsidP="005B62FC">
      <w:pPr>
        <w:pStyle w:val="2"/>
        <w:spacing w:beforeLines="50" w:before="156" w:afterLines="50" w:after="156" w:line="360" w:lineRule="auto"/>
        <w:ind w:left="578" w:hanging="578"/>
        <w:rPr>
          <w:rFonts w:ascii="黑体" w:eastAsia="黑体" w:hAnsi="黑体" w:cs="宋体"/>
        </w:rPr>
      </w:pPr>
      <w:bookmarkStart w:id="102" w:name="_Toc170100381"/>
      <w:bookmarkStart w:id="103" w:name="_Toc486335764"/>
      <w:r w:rsidRPr="00BF2223">
        <w:rPr>
          <w:rFonts w:ascii="黑体" w:eastAsia="黑体" w:hAnsi="黑体" w:cs="宋体" w:hint="eastAsia"/>
        </w:rPr>
        <w:t>设计的原则</w:t>
      </w:r>
      <w:bookmarkEnd w:id="102"/>
      <w:bookmarkEnd w:id="103"/>
    </w:p>
    <w:p w14:paraId="4758C548" w14:textId="77777777" w:rsidR="005B62FC" w:rsidRPr="00A9755C" w:rsidRDefault="005B62FC" w:rsidP="00DD16FC">
      <w:pPr>
        <w:numPr>
          <w:ilvl w:val="0"/>
          <w:numId w:val="6"/>
        </w:numPr>
        <w:tabs>
          <w:tab w:val="num" w:pos="1380"/>
        </w:tabs>
        <w:spacing w:line="360" w:lineRule="auto"/>
        <w:rPr>
          <w:rFonts w:ascii="宋体" w:hAnsi="宋体" w:cs="仿宋_GB2312"/>
          <w:b/>
          <w:sz w:val="24"/>
          <w:lang w:val="zh-CN"/>
        </w:rPr>
      </w:pPr>
      <w:r w:rsidRPr="00A9755C">
        <w:rPr>
          <w:rFonts w:ascii="宋体" w:hAnsi="宋体" w:cs="仿宋_GB2312" w:hint="eastAsia"/>
          <w:b/>
          <w:sz w:val="24"/>
          <w:lang w:val="zh-CN"/>
        </w:rPr>
        <w:t>支持业务规则的扩展原则</w:t>
      </w:r>
    </w:p>
    <w:p w14:paraId="33953C7D" w14:textId="77777777" w:rsidR="005B62FC" w:rsidRPr="00A9755C" w:rsidRDefault="005B62FC" w:rsidP="005B62FC">
      <w:pPr>
        <w:pStyle w:val="af"/>
        <w:spacing w:line="360" w:lineRule="auto"/>
        <w:ind w:firstLine="480"/>
        <w:rPr>
          <w:rFonts w:ascii="宋体" w:hAnsi="宋体" w:cs="仿宋_GB2312"/>
          <w:sz w:val="24"/>
          <w:lang w:val="zh-CN"/>
        </w:rPr>
      </w:pPr>
      <w:r w:rsidRPr="00A9755C">
        <w:rPr>
          <w:rFonts w:ascii="宋体" w:hAnsi="宋体" w:cs="仿宋_GB2312" w:hint="eastAsia"/>
          <w:sz w:val="24"/>
          <w:lang w:val="zh-CN"/>
        </w:rPr>
        <w:t>对相关业务需求</w:t>
      </w:r>
      <w:r w:rsidRPr="00A9755C">
        <w:rPr>
          <w:rFonts w:ascii="宋体" w:hAnsi="宋体" w:hint="eastAsia"/>
          <w:sz w:val="24"/>
        </w:rPr>
        <w:t>进行</w:t>
      </w:r>
      <w:r w:rsidRPr="00A9755C">
        <w:rPr>
          <w:rFonts w:ascii="宋体" w:hAnsi="宋体" w:cs="仿宋_GB2312" w:hint="eastAsia"/>
          <w:sz w:val="24"/>
          <w:lang w:val="zh-CN"/>
        </w:rPr>
        <w:t>充分的分析，建立能够满足将来业务规则扩展的数据库结构定义。</w:t>
      </w:r>
    </w:p>
    <w:p w14:paraId="7F3E5F5F" w14:textId="77777777" w:rsidR="005B62FC" w:rsidRPr="00A9755C" w:rsidRDefault="005B62FC" w:rsidP="00DD16FC">
      <w:pPr>
        <w:numPr>
          <w:ilvl w:val="0"/>
          <w:numId w:val="6"/>
        </w:numPr>
        <w:tabs>
          <w:tab w:val="num" w:pos="1380"/>
        </w:tabs>
        <w:spacing w:line="360" w:lineRule="auto"/>
        <w:rPr>
          <w:rFonts w:ascii="宋体" w:hAnsi="宋体" w:cs="仿宋_GB2312"/>
          <w:b/>
          <w:sz w:val="24"/>
          <w:lang w:val="zh-CN"/>
        </w:rPr>
      </w:pPr>
      <w:r w:rsidRPr="00A9755C">
        <w:rPr>
          <w:rFonts w:ascii="宋体" w:hAnsi="宋体" w:cs="仿宋_GB2312" w:hint="eastAsia"/>
          <w:b/>
          <w:sz w:val="24"/>
          <w:lang w:val="zh-CN"/>
        </w:rPr>
        <w:t>满足可实现的原则</w:t>
      </w:r>
    </w:p>
    <w:p w14:paraId="16DDC928" w14:textId="77777777" w:rsidR="005B62FC" w:rsidRPr="00E4110F" w:rsidRDefault="005B62FC" w:rsidP="005B62FC">
      <w:pPr>
        <w:pStyle w:val="af"/>
        <w:spacing w:line="360" w:lineRule="auto"/>
        <w:ind w:firstLine="480"/>
        <w:rPr>
          <w:rFonts w:ascii="楷体_GB2312" w:eastAsia="楷体_GB2312" w:cs="仿宋_GB2312"/>
          <w:sz w:val="24"/>
          <w:lang w:val="zh-CN"/>
        </w:rPr>
      </w:pPr>
      <w:r w:rsidRPr="00A9755C">
        <w:rPr>
          <w:rFonts w:ascii="宋体" w:hAnsi="宋体" w:cs="仿宋_GB2312" w:hint="eastAsia"/>
          <w:sz w:val="24"/>
          <w:lang w:val="zh-CN"/>
        </w:rPr>
        <w:t>能使系统的实现</w:t>
      </w:r>
      <w:r w:rsidRPr="00A9755C">
        <w:rPr>
          <w:rFonts w:ascii="宋体" w:hAnsi="宋体" w:hint="eastAsia"/>
          <w:sz w:val="24"/>
        </w:rPr>
        <w:t>方式</w:t>
      </w:r>
      <w:r w:rsidRPr="00A9755C">
        <w:rPr>
          <w:rFonts w:ascii="宋体" w:hAnsi="宋体" w:cs="仿宋_GB2312" w:hint="eastAsia"/>
          <w:sz w:val="24"/>
          <w:lang w:val="zh-CN"/>
        </w:rPr>
        <w:t>相对简单，降低实施的操作难度</w:t>
      </w:r>
      <w:r w:rsidRPr="00E4110F">
        <w:rPr>
          <w:rFonts w:ascii="楷体_GB2312" w:eastAsia="楷体_GB2312" w:cs="仿宋_GB2312" w:hint="eastAsia"/>
          <w:sz w:val="24"/>
          <w:lang w:val="zh-CN"/>
        </w:rPr>
        <w:t>。</w:t>
      </w:r>
    </w:p>
    <w:p w14:paraId="557AD0EE" w14:textId="77777777" w:rsidR="005B62FC" w:rsidRPr="00BF2223" w:rsidRDefault="005B62FC" w:rsidP="005B62FC">
      <w:pPr>
        <w:pStyle w:val="2"/>
        <w:spacing w:beforeLines="50" w:before="156" w:afterLines="50" w:after="156" w:line="360" w:lineRule="auto"/>
        <w:ind w:left="578" w:hanging="578"/>
        <w:rPr>
          <w:rFonts w:ascii="黑体" w:eastAsia="黑体" w:hAnsi="黑体" w:cs="宋体"/>
        </w:rPr>
      </w:pPr>
      <w:bookmarkStart w:id="104" w:name="_Toc486335765"/>
      <w:r w:rsidRPr="00BF2223">
        <w:rPr>
          <w:rFonts w:ascii="黑体" w:eastAsia="黑体" w:hAnsi="黑体" w:cs="宋体" w:hint="eastAsia"/>
        </w:rPr>
        <w:t>数据模型</w:t>
      </w:r>
      <w:bookmarkEnd w:id="104"/>
    </w:p>
    <w:p w14:paraId="63AE2CA6" w14:textId="77777777" w:rsidR="005B62FC" w:rsidRDefault="005B62FC" w:rsidP="005B62FC">
      <w:pPr>
        <w:pStyle w:val="af"/>
        <w:spacing w:line="360" w:lineRule="auto"/>
        <w:ind w:firstLine="480"/>
        <w:rPr>
          <w:rFonts w:ascii="宋体" w:hAnsi="宋体" w:cs="仿宋_GB2312"/>
          <w:sz w:val="24"/>
          <w:lang w:val="zh-CN"/>
        </w:rPr>
      </w:pPr>
    </w:p>
    <w:p w14:paraId="0798337A" w14:textId="77777777" w:rsidR="00851E76" w:rsidRDefault="00851E76" w:rsidP="005B62FC">
      <w:pPr>
        <w:pStyle w:val="af"/>
        <w:spacing w:line="360" w:lineRule="auto"/>
        <w:ind w:firstLine="480"/>
        <w:rPr>
          <w:rFonts w:ascii="宋体" w:hAnsi="宋体" w:cs="仿宋_GB2312"/>
          <w:sz w:val="24"/>
          <w:lang w:val="zh-CN"/>
        </w:rPr>
      </w:pPr>
    </w:p>
    <w:p w14:paraId="33AEF714" w14:textId="77777777" w:rsidR="00851E76" w:rsidRDefault="00851E76" w:rsidP="005B62FC">
      <w:pPr>
        <w:pStyle w:val="af"/>
        <w:spacing w:line="360" w:lineRule="auto"/>
        <w:ind w:firstLine="480"/>
        <w:rPr>
          <w:rFonts w:ascii="宋体" w:hAnsi="宋体" w:cs="仿宋_GB2312"/>
          <w:sz w:val="24"/>
          <w:lang w:val="zh-CN"/>
        </w:rPr>
      </w:pPr>
    </w:p>
    <w:p w14:paraId="5A498EB5" w14:textId="77777777" w:rsidR="00851E76" w:rsidRDefault="00851E76" w:rsidP="005B62FC">
      <w:pPr>
        <w:pStyle w:val="af"/>
        <w:spacing w:line="360" w:lineRule="auto"/>
        <w:ind w:firstLine="480"/>
        <w:rPr>
          <w:rFonts w:ascii="宋体" w:hAnsi="宋体" w:cs="仿宋_GB2312"/>
          <w:sz w:val="24"/>
          <w:lang w:val="zh-CN"/>
        </w:rPr>
      </w:pPr>
    </w:p>
    <w:p w14:paraId="52F4AACB" w14:textId="6D80230F" w:rsidR="00851E76" w:rsidRDefault="00851E76" w:rsidP="005B62FC">
      <w:pPr>
        <w:pStyle w:val="af"/>
        <w:spacing w:line="360" w:lineRule="auto"/>
        <w:rPr>
          <w:rFonts w:ascii="宋体" w:hAnsi="宋体" w:cs="仿宋_GB2312"/>
          <w:sz w:val="24"/>
          <w:lang w:val="zh-CN"/>
        </w:rPr>
      </w:pPr>
      <w:r>
        <w:rPr>
          <w:noProof/>
        </w:rPr>
        <w:drawing>
          <wp:inline distT="0" distB="0" distL="0" distR="0" wp14:anchorId="67CDED22" wp14:editId="444D0640">
            <wp:extent cx="5274310" cy="26460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46045"/>
                    </a:xfrm>
                    <a:prstGeom prst="rect">
                      <a:avLst/>
                    </a:prstGeom>
                  </pic:spPr>
                </pic:pic>
              </a:graphicData>
            </a:graphic>
          </wp:inline>
        </w:drawing>
      </w:r>
    </w:p>
    <w:p w14:paraId="3C65AE17" w14:textId="60DA7CE4" w:rsidR="00851E76" w:rsidRDefault="00851E76" w:rsidP="005B62FC">
      <w:pPr>
        <w:pStyle w:val="af"/>
        <w:spacing w:line="360" w:lineRule="auto"/>
        <w:rPr>
          <w:rFonts w:ascii="宋体" w:hAnsi="宋体" w:cs="仿宋_GB2312"/>
          <w:sz w:val="24"/>
          <w:lang w:val="zh-CN"/>
        </w:rPr>
      </w:pPr>
      <w:r>
        <w:rPr>
          <w:noProof/>
        </w:rPr>
        <w:drawing>
          <wp:inline distT="0" distB="0" distL="0" distR="0" wp14:anchorId="38F6105E" wp14:editId="7A4959D3">
            <wp:extent cx="5274310" cy="33794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79470"/>
                    </a:xfrm>
                    <a:prstGeom prst="rect">
                      <a:avLst/>
                    </a:prstGeom>
                  </pic:spPr>
                </pic:pic>
              </a:graphicData>
            </a:graphic>
          </wp:inline>
        </w:drawing>
      </w:r>
    </w:p>
    <w:p w14:paraId="0970E04C" w14:textId="13A29305" w:rsidR="00851E76" w:rsidRDefault="00851E76" w:rsidP="005B62FC">
      <w:pPr>
        <w:pStyle w:val="af"/>
        <w:spacing w:line="360" w:lineRule="auto"/>
        <w:rPr>
          <w:rFonts w:ascii="宋体" w:hAnsi="宋体" w:cs="仿宋_GB2312"/>
          <w:sz w:val="24"/>
          <w:lang w:val="zh-CN"/>
        </w:rPr>
      </w:pPr>
      <w:r>
        <w:rPr>
          <w:noProof/>
        </w:rPr>
        <w:lastRenderedPageBreak/>
        <w:drawing>
          <wp:inline distT="0" distB="0" distL="0" distR="0" wp14:anchorId="5EEEE036" wp14:editId="3DAB2914">
            <wp:extent cx="5274310" cy="33223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22320"/>
                    </a:xfrm>
                    <a:prstGeom prst="rect">
                      <a:avLst/>
                    </a:prstGeom>
                  </pic:spPr>
                </pic:pic>
              </a:graphicData>
            </a:graphic>
          </wp:inline>
        </w:drawing>
      </w:r>
    </w:p>
    <w:p w14:paraId="7D28D322" w14:textId="1B452757" w:rsidR="00851E76" w:rsidRDefault="00851E76" w:rsidP="005B62FC">
      <w:pPr>
        <w:pStyle w:val="af"/>
        <w:spacing w:line="360" w:lineRule="auto"/>
        <w:rPr>
          <w:rFonts w:ascii="宋体" w:hAnsi="宋体" w:cs="仿宋_GB2312"/>
          <w:sz w:val="24"/>
          <w:lang w:val="zh-CN"/>
        </w:rPr>
      </w:pPr>
      <w:r>
        <w:rPr>
          <w:noProof/>
        </w:rPr>
        <w:drawing>
          <wp:inline distT="0" distB="0" distL="0" distR="0" wp14:anchorId="4702E2C3" wp14:editId="73987FA4">
            <wp:extent cx="5274310" cy="32461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46120"/>
                    </a:xfrm>
                    <a:prstGeom prst="rect">
                      <a:avLst/>
                    </a:prstGeom>
                  </pic:spPr>
                </pic:pic>
              </a:graphicData>
            </a:graphic>
          </wp:inline>
        </w:drawing>
      </w:r>
    </w:p>
    <w:p w14:paraId="5EE9987F" w14:textId="6D4DDA40" w:rsidR="00851E76" w:rsidRDefault="00851E76" w:rsidP="005B62FC">
      <w:pPr>
        <w:pStyle w:val="af"/>
        <w:spacing w:line="360" w:lineRule="auto"/>
        <w:rPr>
          <w:rFonts w:ascii="宋体" w:hAnsi="宋体" w:cs="仿宋_GB2312"/>
          <w:sz w:val="24"/>
          <w:lang w:val="zh-CN"/>
        </w:rPr>
      </w:pPr>
      <w:r>
        <w:rPr>
          <w:noProof/>
        </w:rPr>
        <w:lastRenderedPageBreak/>
        <w:drawing>
          <wp:inline distT="0" distB="0" distL="0" distR="0" wp14:anchorId="5EBABF8F" wp14:editId="7EBDB5E5">
            <wp:extent cx="5274310" cy="3624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24580"/>
                    </a:xfrm>
                    <a:prstGeom prst="rect">
                      <a:avLst/>
                    </a:prstGeom>
                  </pic:spPr>
                </pic:pic>
              </a:graphicData>
            </a:graphic>
          </wp:inline>
        </w:drawing>
      </w:r>
    </w:p>
    <w:p w14:paraId="4FF53B76" w14:textId="013B3A9B" w:rsidR="00E45354" w:rsidRDefault="00E45354" w:rsidP="005B62FC">
      <w:pPr>
        <w:pStyle w:val="af"/>
        <w:spacing w:line="360" w:lineRule="auto"/>
        <w:ind w:firstLine="480"/>
        <w:rPr>
          <w:rFonts w:ascii="宋体" w:hAnsi="宋体" w:cs="仿宋_GB2312"/>
          <w:sz w:val="24"/>
          <w:lang w:val="zh-CN"/>
        </w:rPr>
      </w:pPr>
      <w:r w:rsidRPr="00E45354">
        <w:rPr>
          <w:rFonts w:ascii="宋体" w:hAnsi="宋体" w:cs="仿宋_GB2312" w:hint="eastAsia"/>
          <w:noProof/>
          <w:sz w:val="24"/>
        </w:rPr>
        <w:drawing>
          <wp:inline distT="0" distB="0" distL="0" distR="0" wp14:anchorId="6CC854FB" wp14:editId="16AC9944">
            <wp:extent cx="5274310" cy="4145861"/>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4145861"/>
                    </a:xfrm>
                    <a:prstGeom prst="rect">
                      <a:avLst/>
                    </a:prstGeom>
                    <a:noFill/>
                    <a:ln>
                      <a:noFill/>
                    </a:ln>
                  </pic:spPr>
                </pic:pic>
              </a:graphicData>
            </a:graphic>
          </wp:inline>
        </w:drawing>
      </w:r>
    </w:p>
    <w:p w14:paraId="2BF3D59D" w14:textId="77777777" w:rsidR="005B62FC" w:rsidRPr="00D53E8E" w:rsidRDefault="005B62FC" w:rsidP="005B62FC">
      <w:pPr>
        <w:pStyle w:val="1"/>
        <w:spacing w:beforeLines="100" w:before="312" w:afterLines="100" w:after="312" w:line="360" w:lineRule="auto"/>
        <w:ind w:left="431" w:hanging="431"/>
        <w:rPr>
          <w:rFonts w:ascii="黑体" w:eastAsia="黑体" w:hAnsi="黑体"/>
          <w:kern w:val="28"/>
          <w:sz w:val="36"/>
          <w:szCs w:val="36"/>
        </w:rPr>
      </w:pPr>
      <w:bookmarkStart w:id="105" w:name="_Toc486335766"/>
      <w:bookmarkStart w:id="106" w:name="_Toc486335767"/>
      <w:bookmarkEnd w:id="105"/>
      <w:r w:rsidRPr="00D53E8E">
        <w:rPr>
          <w:rFonts w:ascii="黑体" w:eastAsia="黑体" w:hAnsi="黑体" w:hint="eastAsia"/>
          <w:kern w:val="28"/>
          <w:sz w:val="36"/>
          <w:szCs w:val="36"/>
        </w:rPr>
        <w:lastRenderedPageBreak/>
        <w:t>功能设计</w:t>
      </w:r>
      <w:bookmarkEnd w:id="106"/>
    </w:p>
    <w:p w14:paraId="4456C4CC" w14:textId="77777777" w:rsidR="005B62FC" w:rsidRPr="00BF2223" w:rsidRDefault="007C6978" w:rsidP="00C3297C">
      <w:pPr>
        <w:pStyle w:val="2"/>
      </w:pPr>
      <w:bookmarkStart w:id="107" w:name="_Toc486335768"/>
      <w:r>
        <w:rPr>
          <w:rFonts w:hint="eastAsia"/>
        </w:rPr>
        <w:t>微</w:t>
      </w:r>
      <w:r>
        <w:t>服务</w:t>
      </w:r>
      <w:r w:rsidR="00F9212D">
        <w:rPr>
          <w:rFonts w:hint="eastAsia"/>
        </w:rPr>
        <w:t>端</w:t>
      </w:r>
      <w:bookmarkEnd w:id="107"/>
    </w:p>
    <w:p w14:paraId="4FC89B01" w14:textId="77777777" w:rsidR="009E4BCC" w:rsidRDefault="009E4BCC" w:rsidP="005B62FC">
      <w:pPr>
        <w:rPr>
          <w:kern w:val="0"/>
        </w:rPr>
      </w:pPr>
    </w:p>
    <w:p w14:paraId="5DEF477C" w14:textId="77777777" w:rsidR="008A296D" w:rsidRPr="00BF2223" w:rsidRDefault="008A296D" w:rsidP="008A296D">
      <w:pPr>
        <w:pStyle w:val="3"/>
        <w:tabs>
          <w:tab w:val="num" w:pos="1080"/>
        </w:tabs>
        <w:spacing w:beforeLines="50" w:before="156" w:after="0" w:line="360" w:lineRule="auto"/>
        <w:ind w:left="1803" w:hanging="1622"/>
        <w:rPr>
          <w:rFonts w:ascii="黑体" w:eastAsia="黑体" w:hAnsi="黑体"/>
          <w:sz w:val="28"/>
          <w:szCs w:val="28"/>
        </w:rPr>
      </w:pPr>
      <w:bookmarkStart w:id="108" w:name="_Toc486335769"/>
      <w:r>
        <w:rPr>
          <w:rFonts w:ascii="黑体" w:eastAsia="黑体" w:hAnsi="黑体" w:hint="eastAsia"/>
          <w:sz w:val="28"/>
          <w:szCs w:val="28"/>
        </w:rPr>
        <w:t>用户</w:t>
      </w:r>
      <w:r>
        <w:rPr>
          <w:rFonts w:ascii="黑体" w:eastAsia="黑体" w:hAnsi="黑体"/>
          <w:sz w:val="28"/>
          <w:szCs w:val="28"/>
        </w:rPr>
        <w:t>管理</w:t>
      </w:r>
      <w:bookmarkEnd w:id="108"/>
    </w:p>
    <w:p w14:paraId="3F963CE2" w14:textId="77777777" w:rsidR="008A296D" w:rsidRDefault="008A296D" w:rsidP="008A296D">
      <w:pPr>
        <w:pStyle w:val="4"/>
        <w:ind w:hanging="580"/>
        <w:rPr>
          <w:rFonts w:ascii="黑体" w:hAnsi="黑体"/>
        </w:rPr>
      </w:pPr>
      <w:r w:rsidRPr="0082647F">
        <w:rPr>
          <w:rFonts w:ascii="黑体" w:hAnsi="黑体"/>
        </w:rPr>
        <w:t>A</w:t>
      </w:r>
      <w:r w:rsidRPr="0082647F">
        <w:rPr>
          <w:rFonts w:ascii="黑体" w:hAnsi="黑体" w:hint="eastAsia"/>
        </w:rPr>
        <w:t>pp</w:t>
      </w:r>
      <w:r>
        <w:rPr>
          <w:rFonts w:ascii="黑体" w:hAnsi="黑体" w:hint="eastAsia"/>
        </w:rPr>
        <w:t>接口</w:t>
      </w:r>
      <w:r>
        <w:rPr>
          <w:rFonts w:ascii="黑体" w:hAnsi="黑体"/>
        </w:rPr>
        <w:t>服务</w:t>
      </w:r>
    </w:p>
    <w:p w14:paraId="01AA85F8" w14:textId="77777777" w:rsidR="008A296D" w:rsidRPr="0082647F" w:rsidRDefault="008A296D" w:rsidP="008A296D">
      <w:pPr>
        <w:pStyle w:val="5"/>
      </w:pPr>
      <w:r>
        <w:rPr>
          <w:rFonts w:hint="eastAsia"/>
        </w:rPr>
        <w:t>实名</w:t>
      </w:r>
      <w:r>
        <w:t>认证</w:t>
      </w:r>
    </w:p>
    <w:p w14:paraId="05E222BC" w14:textId="77777777" w:rsidR="008A296D" w:rsidRDefault="008A296D" w:rsidP="008A296D">
      <w:pPr>
        <w:pStyle w:val="6"/>
      </w:pPr>
      <w:r>
        <w:rPr>
          <w:rFonts w:hint="eastAsia"/>
        </w:rPr>
        <w:t>功能</w:t>
      </w:r>
      <w:r>
        <w:t>描述</w:t>
      </w:r>
    </w:p>
    <w:p w14:paraId="4F5B3D25" w14:textId="5DCA1813" w:rsidR="008A296D" w:rsidRPr="00A975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实现</w:t>
      </w:r>
      <w:r>
        <w:rPr>
          <w:rFonts w:ascii="宋体" w:hAnsi="宋体"/>
          <w:kern w:val="0"/>
          <w:sz w:val="24"/>
          <w:szCs w:val="21"/>
        </w:rPr>
        <w:t>渠道人APP</w:t>
      </w:r>
      <w:r>
        <w:rPr>
          <w:rFonts w:ascii="宋体" w:hAnsi="宋体" w:hint="eastAsia"/>
          <w:kern w:val="0"/>
          <w:sz w:val="24"/>
          <w:szCs w:val="21"/>
        </w:rPr>
        <w:t>端</w:t>
      </w:r>
      <w:r>
        <w:rPr>
          <w:rFonts w:ascii="宋体" w:hAnsi="宋体"/>
          <w:kern w:val="0"/>
          <w:sz w:val="24"/>
          <w:szCs w:val="21"/>
        </w:rPr>
        <w:t>的实名认证功能</w:t>
      </w:r>
      <w:r>
        <w:rPr>
          <w:rFonts w:ascii="宋体" w:hAnsi="宋体" w:hint="eastAsia"/>
          <w:kern w:val="0"/>
          <w:sz w:val="24"/>
          <w:szCs w:val="21"/>
        </w:rPr>
        <w:t>。</w:t>
      </w:r>
      <w:r>
        <w:rPr>
          <w:rFonts w:ascii="宋体" w:hAnsi="宋体"/>
          <w:kern w:val="0"/>
          <w:sz w:val="24"/>
          <w:szCs w:val="21"/>
        </w:rPr>
        <w:t>通过</w:t>
      </w:r>
      <w:r>
        <w:rPr>
          <w:rFonts w:ascii="宋体" w:hAnsi="宋体" w:hint="eastAsia"/>
          <w:kern w:val="0"/>
          <w:sz w:val="24"/>
          <w:szCs w:val="21"/>
        </w:rPr>
        <w:t>APP端</w:t>
      </w:r>
      <w:r>
        <w:rPr>
          <w:rFonts w:ascii="宋体" w:hAnsi="宋体"/>
          <w:kern w:val="0"/>
          <w:sz w:val="24"/>
          <w:szCs w:val="21"/>
        </w:rPr>
        <w:t>传入的数据</w:t>
      </w:r>
      <w:r>
        <w:rPr>
          <w:rFonts w:ascii="宋体" w:hAnsi="宋体" w:hint="eastAsia"/>
          <w:kern w:val="0"/>
          <w:sz w:val="24"/>
          <w:szCs w:val="21"/>
        </w:rPr>
        <w:t>，</w:t>
      </w:r>
      <w:r>
        <w:rPr>
          <w:rFonts w:ascii="宋体" w:hAnsi="宋体"/>
          <w:kern w:val="0"/>
          <w:sz w:val="24"/>
          <w:szCs w:val="21"/>
        </w:rPr>
        <w:t>后台调用对应的逻辑检测其合法性，并</w:t>
      </w:r>
      <w:r>
        <w:rPr>
          <w:rFonts w:ascii="宋体" w:hAnsi="宋体" w:hint="eastAsia"/>
          <w:kern w:val="0"/>
          <w:sz w:val="24"/>
          <w:szCs w:val="21"/>
        </w:rPr>
        <w:t>对接</w:t>
      </w:r>
      <w:r>
        <w:rPr>
          <w:rFonts w:ascii="宋体" w:hAnsi="宋体"/>
          <w:kern w:val="0"/>
          <w:sz w:val="24"/>
          <w:szCs w:val="21"/>
        </w:rPr>
        <w:t>第三方实名认证</w:t>
      </w:r>
      <w:r>
        <w:rPr>
          <w:rFonts w:ascii="宋体" w:hAnsi="宋体" w:hint="eastAsia"/>
          <w:kern w:val="0"/>
          <w:sz w:val="24"/>
          <w:szCs w:val="21"/>
        </w:rPr>
        <w:t>接口</w:t>
      </w:r>
      <w:r>
        <w:rPr>
          <w:rFonts w:ascii="宋体" w:hAnsi="宋体"/>
          <w:kern w:val="0"/>
          <w:sz w:val="24"/>
          <w:szCs w:val="21"/>
        </w:rPr>
        <w:t>完成实名认证功能。</w:t>
      </w:r>
    </w:p>
    <w:p w14:paraId="7A45A3C6" w14:textId="77777777" w:rsidR="008A296D" w:rsidRPr="00676A58" w:rsidRDefault="008A296D" w:rsidP="008A296D">
      <w:pPr>
        <w:pStyle w:val="6"/>
      </w:pPr>
      <w:r w:rsidRPr="00676A58">
        <w:rPr>
          <w:rFonts w:hint="eastAsia"/>
        </w:rPr>
        <w:t>处理流程</w:t>
      </w:r>
    </w:p>
    <w:p w14:paraId="5CA8D0B3" w14:textId="77777777" w:rsidR="008A296D" w:rsidRDefault="008A296D" w:rsidP="008A296D">
      <w:pPr>
        <w:ind w:left="289" w:firstLine="420"/>
        <w:rPr>
          <w:b/>
          <w:sz w:val="24"/>
          <w:szCs w:val="24"/>
        </w:rPr>
      </w:pPr>
      <w:r w:rsidRPr="00646F01">
        <w:rPr>
          <w:rFonts w:hint="eastAsia"/>
          <w:b/>
          <w:sz w:val="24"/>
          <w:szCs w:val="24"/>
        </w:rPr>
        <w:t>【流程描述】</w:t>
      </w:r>
    </w:p>
    <w:p w14:paraId="535B40E9" w14:textId="77777777" w:rsidR="008A296D" w:rsidRPr="004F010F" w:rsidRDefault="008A296D" w:rsidP="008A296D">
      <w:pPr>
        <w:ind w:left="289" w:firstLine="420"/>
      </w:pPr>
      <w:r>
        <w:rPr>
          <w:rFonts w:hint="eastAsia"/>
          <w:b/>
          <w:sz w:val="24"/>
          <w:szCs w:val="24"/>
        </w:rPr>
        <w:t xml:space="preserve"> </w:t>
      </w:r>
      <w:r>
        <w:rPr>
          <w:b/>
          <w:sz w:val="24"/>
          <w:szCs w:val="24"/>
        </w:rPr>
        <w:t xml:space="preserve"> </w:t>
      </w:r>
      <w:r>
        <w:object w:dxaOrig="2323" w:dyaOrig="4013" w14:anchorId="1CDBA779">
          <v:shape id="_x0000_i1026" type="#_x0000_t75" style="width:115.95pt;height:201.05pt" o:ole="">
            <v:imagedata r:id="rId20" o:title=""/>
          </v:shape>
          <o:OLEObject Type="Embed" ProgID="Visio.Drawing.15" ShapeID="_x0000_i1026" DrawAspect="Content" ObjectID="_1569760899" r:id="rId21"/>
        </w:object>
      </w:r>
    </w:p>
    <w:p w14:paraId="6ED61B56" w14:textId="77777777" w:rsidR="008A296D" w:rsidRDefault="008A296D" w:rsidP="008A296D">
      <w:pPr>
        <w:pStyle w:val="afb"/>
        <w:numPr>
          <w:ilvl w:val="0"/>
          <w:numId w:val="1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
      <w:r>
        <w:rPr>
          <w:rFonts w:ascii="宋体" w:hAnsi="宋体" w:hint="eastAsia"/>
          <w:kern w:val="0"/>
          <w:sz w:val="24"/>
          <w:szCs w:val="21"/>
        </w:rPr>
        <w:t>输入身份证，验证码，姓名</w:t>
      </w:r>
    </w:p>
    <w:p w14:paraId="26E39347" w14:textId="77777777" w:rsidR="008A296D" w:rsidRDefault="008A296D" w:rsidP="008A296D">
      <w:pPr>
        <w:pStyle w:val="afb"/>
        <w:numPr>
          <w:ilvl w:val="0"/>
          <w:numId w:val="1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
      <w:r>
        <w:rPr>
          <w:rFonts w:ascii="宋体" w:hAnsi="宋体" w:hint="eastAsia"/>
          <w:kern w:val="0"/>
          <w:sz w:val="24"/>
          <w:szCs w:val="21"/>
        </w:rPr>
        <w:t>判断是否已经实名认证过，并提示</w:t>
      </w:r>
    </w:p>
    <w:p w14:paraId="0395C6F7" w14:textId="77777777" w:rsidR="008A296D" w:rsidRPr="00C3467F" w:rsidRDefault="008A296D" w:rsidP="008A296D">
      <w:pPr>
        <w:pStyle w:val="afb"/>
        <w:numPr>
          <w:ilvl w:val="0"/>
          <w:numId w:val="1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
      <w:r>
        <w:rPr>
          <w:rFonts w:ascii="宋体" w:hAnsi="宋体" w:hint="eastAsia"/>
          <w:kern w:val="0"/>
          <w:sz w:val="24"/>
          <w:szCs w:val="21"/>
        </w:rPr>
        <w:t>调用第三方接口确定身份证和姓名是否正确</w:t>
      </w:r>
    </w:p>
    <w:p w14:paraId="23FE9FBD" w14:textId="77777777" w:rsidR="008A296D" w:rsidRPr="00F9212D" w:rsidRDefault="008A296D" w:rsidP="008A296D">
      <w:pPr>
        <w:pStyle w:val="6"/>
      </w:pPr>
      <w:r>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B4D9EC5" w14:textId="77777777" w:rsidTr="00A0397D">
        <w:tc>
          <w:tcPr>
            <w:tcW w:w="1559" w:type="dxa"/>
            <w:shd w:val="clear" w:color="auto" w:fill="E0E0E0"/>
          </w:tcPr>
          <w:p w14:paraId="7A42DD5D" w14:textId="77777777" w:rsidR="008A296D" w:rsidRPr="00736667" w:rsidRDefault="008A296D" w:rsidP="00A0397D">
            <w:pPr>
              <w:jc w:val="center"/>
              <w:rPr>
                <w:b/>
                <w:snapToGrid w:val="0"/>
                <w:kern w:val="0"/>
              </w:rPr>
            </w:pPr>
            <w:bookmarkStart w:id="109" w:name="OLE_LINK1"/>
            <w:bookmarkStart w:id="110" w:name="OLE_LINK2"/>
            <w:r w:rsidRPr="00736667">
              <w:rPr>
                <w:rFonts w:hint="eastAsia"/>
                <w:b/>
                <w:snapToGrid w:val="0"/>
                <w:kern w:val="0"/>
              </w:rPr>
              <w:t>输入要素</w:t>
            </w:r>
          </w:p>
        </w:tc>
        <w:tc>
          <w:tcPr>
            <w:tcW w:w="1701" w:type="dxa"/>
            <w:shd w:val="clear" w:color="auto" w:fill="E0E0E0"/>
          </w:tcPr>
          <w:p w14:paraId="72333277"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123FED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CF4181B"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1ECEBB49" w14:textId="77777777" w:rsidTr="00A0397D">
        <w:tc>
          <w:tcPr>
            <w:tcW w:w="1559" w:type="dxa"/>
            <w:shd w:val="clear" w:color="auto" w:fill="auto"/>
          </w:tcPr>
          <w:p w14:paraId="7BD0D909" w14:textId="77777777" w:rsidR="008A296D" w:rsidRPr="00736667" w:rsidRDefault="008A296D" w:rsidP="00A0397D">
            <w:pPr>
              <w:jc w:val="left"/>
              <w:rPr>
                <w:rFonts w:ascii="宋体" w:hAnsi="宋体"/>
                <w:snapToGrid w:val="0"/>
                <w:kern w:val="0"/>
              </w:rPr>
            </w:pPr>
            <w:r>
              <w:rPr>
                <w:rFonts w:ascii="宋体" w:hAnsi="宋体" w:hint="eastAsia"/>
                <w:snapToGrid w:val="0"/>
                <w:kern w:val="0"/>
              </w:rPr>
              <w:t>用户</w:t>
            </w:r>
            <w:r>
              <w:rPr>
                <w:rFonts w:ascii="宋体" w:hAnsi="宋体"/>
                <w:snapToGrid w:val="0"/>
                <w:kern w:val="0"/>
              </w:rPr>
              <w:t>名称</w:t>
            </w:r>
          </w:p>
        </w:tc>
        <w:tc>
          <w:tcPr>
            <w:tcW w:w="1701" w:type="dxa"/>
            <w:shd w:val="clear" w:color="auto" w:fill="auto"/>
          </w:tcPr>
          <w:p w14:paraId="16231693" w14:textId="77777777" w:rsidR="008A296D" w:rsidRPr="00736667" w:rsidRDefault="008A296D" w:rsidP="00A0397D">
            <w:pPr>
              <w:jc w:val="left"/>
              <w:rPr>
                <w:rFonts w:ascii="宋体" w:hAnsi="宋体"/>
                <w:snapToGrid w:val="0"/>
                <w:kern w:val="0"/>
              </w:rPr>
            </w:pPr>
            <w:r>
              <w:rPr>
                <w:rFonts w:ascii="宋体" w:hAnsi="宋体"/>
                <w:snapToGrid w:val="0"/>
                <w:kern w:val="0"/>
              </w:rPr>
              <w:t>USERNAME</w:t>
            </w:r>
          </w:p>
        </w:tc>
        <w:tc>
          <w:tcPr>
            <w:tcW w:w="1134" w:type="dxa"/>
            <w:shd w:val="clear" w:color="auto" w:fill="auto"/>
          </w:tcPr>
          <w:p w14:paraId="5B25B2E2"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04C6BC1" w14:textId="77777777" w:rsidR="008A296D" w:rsidRPr="00736667" w:rsidRDefault="008A296D" w:rsidP="00A0397D">
            <w:pPr>
              <w:jc w:val="left"/>
              <w:rPr>
                <w:rFonts w:ascii="宋体" w:hAnsi="宋体"/>
                <w:snapToGrid w:val="0"/>
                <w:kern w:val="0"/>
              </w:rPr>
            </w:pPr>
          </w:p>
        </w:tc>
      </w:tr>
      <w:tr w:rsidR="008A296D" w:rsidRPr="00736667" w14:paraId="6AF626E7" w14:textId="77777777" w:rsidTr="00A0397D">
        <w:tc>
          <w:tcPr>
            <w:tcW w:w="1559" w:type="dxa"/>
            <w:shd w:val="clear" w:color="auto" w:fill="auto"/>
          </w:tcPr>
          <w:p w14:paraId="7BF38FC5" w14:textId="77777777" w:rsidR="008A296D" w:rsidRPr="00736667" w:rsidRDefault="008A296D" w:rsidP="00A0397D">
            <w:pPr>
              <w:jc w:val="left"/>
              <w:rPr>
                <w:rFonts w:ascii="宋体" w:hAnsi="宋体"/>
                <w:snapToGrid w:val="0"/>
                <w:kern w:val="0"/>
              </w:rPr>
            </w:pPr>
            <w:r>
              <w:rPr>
                <w:rFonts w:ascii="宋体" w:hAnsi="宋体" w:hint="eastAsia"/>
                <w:snapToGrid w:val="0"/>
                <w:kern w:val="0"/>
              </w:rPr>
              <w:t>用户身份</w:t>
            </w:r>
            <w:r>
              <w:rPr>
                <w:rFonts w:ascii="宋体" w:hAnsi="宋体"/>
                <w:snapToGrid w:val="0"/>
                <w:kern w:val="0"/>
              </w:rPr>
              <w:t>证号</w:t>
            </w:r>
          </w:p>
        </w:tc>
        <w:tc>
          <w:tcPr>
            <w:tcW w:w="1701" w:type="dxa"/>
            <w:shd w:val="clear" w:color="auto" w:fill="auto"/>
          </w:tcPr>
          <w:p w14:paraId="49DF77DF" w14:textId="77777777" w:rsidR="008A296D" w:rsidRPr="00736667" w:rsidRDefault="008A296D" w:rsidP="00A0397D">
            <w:pPr>
              <w:jc w:val="left"/>
              <w:rPr>
                <w:rFonts w:ascii="宋体" w:hAnsi="宋体"/>
                <w:snapToGrid w:val="0"/>
                <w:kern w:val="0"/>
              </w:rPr>
            </w:pPr>
            <w:r>
              <w:rPr>
                <w:rFonts w:ascii="宋体" w:hAnsi="宋体"/>
                <w:snapToGrid w:val="0"/>
                <w:kern w:val="0"/>
              </w:rPr>
              <w:t>CARDNO</w:t>
            </w:r>
          </w:p>
        </w:tc>
        <w:tc>
          <w:tcPr>
            <w:tcW w:w="1134" w:type="dxa"/>
            <w:shd w:val="clear" w:color="auto" w:fill="auto"/>
          </w:tcPr>
          <w:p w14:paraId="1D0670DE"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B24B9BC" w14:textId="77777777" w:rsidR="008A296D" w:rsidRPr="00736667" w:rsidRDefault="008A296D" w:rsidP="00A0397D">
            <w:pPr>
              <w:jc w:val="left"/>
              <w:rPr>
                <w:rFonts w:ascii="宋体" w:hAnsi="宋体"/>
                <w:snapToGrid w:val="0"/>
                <w:kern w:val="0"/>
              </w:rPr>
            </w:pPr>
          </w:p>
        </w:tc>
      </w:tr>
      <w:tr w:rsidR="008A296D" w:rsidRPr="00736667" w14:paraId="71D506E3" w14:textId="77777777" w:rsidTr="00A0397D">
        <w:tc>
          <w:tcPr>
            <w:tcW w:w="1559" w:type="dxa"/>
            <w:shd w:val="clear" w:color="auto" w:fill="auto"/>
          </w:tcPr>
          <w:p w14:paraId="003F624F" w14:textId="77777777" w:rsidR="008A296D" w:rsidRDefault="008A296D" w:rsidP="00A0397D">
            <w:pPr>
              <w:jc w:val="left"/>
              <w:rPr>
                <w:rFonts w:ascii="宋体" w:hAnsi="宋体"/>
                <w:snapToGrid w:val="0"/>
                <w:kern w:val="0"/>
              </w:rPr>
            </w:pPr>
            <w:r>
              <w:rPr>
                <w:rFonts w:ascii="宋体" w:hAnsi="宋体" w:hint="eastAsia"/>
                <w:snapToGrid w:val="0"/>
                <w:kern w:val="0"/>
              </w:rPr>
              <w:t>验证码</w:t>
            </w:r>
          </w:p>
        </w:tc>
        <w:tc>
          <w:tcPr>
            <w:tcW w:w="1701" w:type="dxa"/>
            <w:shd w:val="clear" w:color="auto" w:fill="auto"/>
          </w:tcPr>
          <w:p w14:paraId="1AAB23E1" w14:textId="77777777" w:rsidR="008A296D" w:rsidDel="0088259D" w:rsidRDefault="008A296D" w:rsidP="00A0397D">
            <w:pPr>
              <w:jc w:val="left"/>
              <w:rPr>
                <w:rFonts w:ascii="宋体" w:hAnsi="宋体"/>
                <w:snapToGrid w:val="0"/>
                <w:kern w:val="0"/>
              </w:rPr>
            </w:pPr>
            <w:r>
              <w:rPr>
                <w:rFonts w:ascii="宋体" w:hAnsi="宋体" w:hint="eastAsia"/>
                <w:snapToGrid w:val="0"/>
                <w:kern w:val="0"/>
              </w:rPr>
              <w:t>VALIDCODE</w:t>
            </w:r>
          </w:p>
        </w:tc>
        <w:tc>
          <w:tcPr>
            <w:tcW w:w="1134" w:type="dxa"/>
            <w:shd w:val="clear" w:color="auto" w:fill="auto"/>
          </w:tcPr>
          <w:p w14:paraId="328C248A"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5629403" w14:textId="77777777" w:rsidR="008A296D" w:rsidRPr="00736667" w:rsidRDefault="008A296D" w:rsidP="00A0397D">
            <w:pPr>
              <w:jc w:val="left"/>
              <w:rPr>
                <w:rFonts w:ascii="宋体" w:hAnsi="宋体"/>
                <w:snapToGrid w:val="0"/>
                <w:kern w:val="0"/>
              </w:rPr>
            </w:pPr>
          </w:p>
        </w:tc>
      </w:tr>
      <w:tr w:rsidR="008A296D" w:rsidRPr="00736667" w14:paraId="424863E1" w14:textId="77777777" w:rsidTr="00A0397D">
        <w:tc>
          <w:tcPr>
            <w:tcW w:w="1559" w:type="dxa"/>
            <w:shd w:val="clear" w:color="auto" w:fill="auto"/>
          </w:tcPr>
          <w:p w14:paraId="14761D77" w14:textId="77777777" w:rsidR="008A296D" w:rsidRDefault="008A296D" w:rsidP="00A0397D">
            <w:pPr>
              <w:jc w:val="left"/>
              <w:rPr>
                <w:rFonts w:ascii="宋体" w:hAnsi="宋体"/>
                <w:snapToGrid w:val="0"/>
                <w:kern w:val="0"/>
              </w:rPr>
            </w:pPr>
            <w:r>
              <w:rPr>
                <w:rFonts w:ascii="宋体" w:hAnsi="宋体" w:hint="eastAsia"/>
                <w:snapToGrid w:val="0"/>
                <w:kern w:val="0"/>
              </w:rPr>
              <w:t>附件文件</w:t>
            </w:r>
          </w:p>
        </w:tc>
        <w:tc>
          <w:tcPr>
            <w:tcW w:w="1701" w:type="dxa"/>
            <w:shd w:val="clear" w:color="auto" w:fill="auto"/>
          </w:tcPr>
          <w:p w14:paraId="12552065" w14:textId="77777777" w:rsidR="008A296D" w:rsidDel="0088259D" w:rsidRDefault="008A296D" w:rsidP="00A0397D">
            <w:pPr>
              <w:jc w:val="left"/>
              <w:rPr>
                <w:rFonts w:ascii="宋体" w:hAnsi="宋体"/>
                <w:snapToGrid w:val="0"/>
                <w:kern w:val="0"/>
              </w:rPr>
            </w:pPr>
            <w:r>
              <w:rPr>
                <w:rFonts w:ascii="宋体" w:hAnsi="宋体" w:hint="eastAsia"/>
                <w:snapToGrid w:val="0"/>
                <w:kern w:val="0"/>
              </w:rPr>
              <w:t>FILE</w:t>
            </w:r>
          </w:p>
        </w:tc>
        <w:tc>
          <w:tcPr>
            <w:tcW w:w="1134" w:type="dxa"/>
            <w:shd w:val="clear" w:color="auto" w:fill="auto"/>
          </w:tcPr>
          <w:p w14:paraId="66C88513"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35A6278F" w14:textId="77777777" w:rsidR="008A296D" w:rsidRPr="00736667" w:rsidRDefault="008A296D" w:rsidP="00A0397D">
            <w:pPr>
              <w:jc w:val="left"/>
              <w:rPr>
                <w:rFonts w:ascii="宋体" w:hAnsi="宋体"/>
                <w:snapToGrid w:val="0"/>
                <w:kern w:val="0"/>
              </w:rPr>
            </w:pPr>
            <w:r>
              <w:rPr>
                <w:rFonts w:ascii="宋体" w:hAnsi="宋体" w:hint="eastAsia"/>
                <w:snapToGrid w:val="0"/>
                <w:kern w:val="0"/>
              </w:rPr>
              <w:t>文件流</w:t>
            </w:r>
          </w:p>
        </w:tc>
      </w:tr>
      <w:bookmarkEnd w:id="109"/>
      <w:bookmarkEnd w:id="110"/>
    </w:tbl>
    <w:p w14:paraId="6E2C7ACA" w14:textId="77777777" w:rsidR="008A296D" w:rsidRPr="00A975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B6F7F3C" w14:textId="77777777" w:rsidR="008A296D" w:rsidRPr="00C56A4E" w:rsidRDefault="008A296D" w:rsidP="008A296D"/>
    <w:p w14:paraId="3F70F158" w14:textId="77777777" w:rsidR="008A296D" w:rsidRDefault="008A296D" w:rsidP="008A296D">
      <w:pPr>
        <w:pStyle w:val="6"/>
      </w:pPr>
      <w:r w:rsidRPr="00A52328">
        <w:rPr>
          <w:rFonts w:hint="eastAsia"/>
        </w:rPr>
        <w:t>输出</w:t>
      </w:r>
    </w:p>
    <w:p w14:paraId="6AE7A0EC" w14:textId="77777777" w:rsidR="008A296D" w:rsidRPr="005F0701" w:rsidRDefault="008A296D" w:rsidP="008A296D">
      <w:r>
        <w:rPr>
          <w:rFonts w:hint="eastAsia"/>
        </w:rPr>
        <w:t xml:space="preserve">     </w:t>
      </w:r>
      <w:bookmarkStart w:id="111" w:name="OLE_LINK3"/>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296E2F37" w14:textId="77777777" w:rsidTr="00A0397D">
        <w:tc>
          <w:tcPr>
            <w:tcW w:w="1559" w:type="dxa"/>
            <w:shd w:val="clear" w:color="auto" w:fill="E0E0E0"/>
          </w:tcPr>
          <w:p w14:paraId="53156369"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6939FB6"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86310E4"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B8BB367"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591C2A8" w14:textId="77777777" w:rsidTr="00A0397D">
        <w:tc>
          <w:tcPr>
            <w:tcW w:w="1559" w:type="dxa"/>
            <w:shd w:val="clear" w:color="auto" w:fill="auto"/>
          </w:tcPr>
          <w:p w14:paraId="03161EAF"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2A3E0EA"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3F83378"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3DB77DA" w14:textId="77777777" w:rsidR="008A296D" w:rsidRPr="00736667" w:rsidRDefault="008A296D" w:rsidP="00A0397D">
            <w:pPr>
              <w:jc w:val="left"/>
              <w:rPr>
                <w:rFonts w:ascii="宋体" w:hAnsi="宋体"/>
                <w:snapToGrid w:val="0"/>
                <w:kern w:val="0"/>
              </w:rPr>
            </w:pPr>
          </w:p>
        </w:tc>
      </w:tr>
      <w:tr w:rsidR="008A296D" w:rsidRPr="00736667" w14:paraId="536A7F10" w14:textId="77777777" w:rsidTr="00A0397D">
        <w:tc>
          <w:tcPr>
            <w:tcW w:w="1559" w:type="dxa"/>
            <w:shd w:val="clear" w:color="auto" w:fill="auto"/>
          </w:tcPr>
          <w:p w14:paraId="53E5866A"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2762731E"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6E6FAE0"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63326F5" w14:textId="77777777" w:rsidR="008A296D" w:rsidRPr="00736667" w:rsidRDefault="008A296D" w:rsidP="00A0397D">
            <w:pPr>
              <w:jc w:val="left"/>
              <w:rPr>
                <w:rFonts w:ascii="宋体" w:hAnsi="宋体"/>
                <w:snapToGrid w:val="0"/>
                <w:kern w:val="0"/>
              </w:rPr>
            </w:pPr>
          </w:p>
        </w:tc>
      </w:tr>
    </w:tbl>
    <w:p w14:paraId="37995E88"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350" w:firstLine="735"/>
        <w:jc w:val="left"/>
        <w:rPr>
          <w:kern w:val="0"/>
        </w:rPr>
      </w:pPr>
      <w:r>
        <w:rPr>
          <w:rFonts w:hint="eastAsia"/>
        </w:rPr>
        <w:t>如果有错误建议直接返回协议体或者抛出异常</w:t>
      </w:r>
      <w:bookmarkEnd w:id="111"/>
    </w:p>
    <w:p w14:paraId="11CC5975" w14:textId="77777777" w:rsidR="008A296D" w:rsidRDefault="008A296D" w:rsidP="008A296D">
      <w:pPr>
        <w:rPr>
          <w:kern w:val="0"/>
        </w:rPr>
      </w:pPr>
    </w:p>
    <w:p w14:paraId="67908D02" w14:textId="77777777" w:rsidR="008A296D" w:rsidRPr="0082647F" w:rsidRDefault="008A296D" w:rsidP="008A296D">
      <w:pPr>
        <w:pStyle w:val="5"/>
      </w:pPr>
      <w:r>
        <w:rPr>
          <w:rFonts w:hint="eastAsia"/>
        </w:rPr>
        <w:t>基础</w:t>
      </w:r>
      <w:r>
        <w:t>信息维护</w:t>
      </w:r>
    </w:p>
    <w:p w14:paraId="2F7E65B6" w14:textId="77777777" w:rsidR="008A296D" w:rsidRDefault="008A296D" w:rsidP="008A296D">
      <w:pPr>
        <w:pStyle w:val="6"/>
      </w:pPr>
      <w:r>
        <w:rPr>
          <w:rFonts w:hint="eastAsia"/>
        </w:rPr>
        <w:t>功能</w:t>
      </w:r>
      <w:r>
        <w:t>描述</w:t>
      </w:r>
    </w:p>
    <w:p w14:paraId="1F10C4BF" w14:textId="77777777" w:rsidR="008A296D" w:rsidRPr="00A9755C" w:rsidRDefault="008A296D" w:rsidP="008A296D">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Chars="200" w:firstLine="480"/>
        <w:jc w:val="left"/>
        <w:rPr>
          <w:rFonts w:ascii="宋体" w:hAnsi="宋体"/>
          <w:kern w:val="0"/>
          <w:sz w:val="24"/>
          <w:szCs w:val="21"/>
        </w:rPr>
      </w:pPr>
      <w:r>
        <w:rPr>
          <w:rFonts w:ascii="宋体" w:hAnsi="宋体" w:hint="eastAsia"/>
          <w:kern w:val="0"/>
          <w:sz w:val="24"/>
          <w:szCs w:val="21"/>
        </w:rPr>
        <w:t>实现渠道人对自身的基础信息维护，包括QQ，微信，</w:t>
      </w:r>
      <w:r>
        <w:rPr>
          <w:rFonts w:ascii="宋体" w:hAnsi="宋体"/>
          <w:kern w:val="0"/>
          <w:sz w:val="24"/>
          <w:szCs w:val="21"/>
        </w:rPr>
        <w:t>E</w:t>
      </w:r>
      <w:r>
        <w:rPr>
          <w:rFonts w:ascii="宋体" w:hAnsi="宋体" w:hint="eastAsia"/>
          <w:kern w:val="0"/>
          <w:sz w:val="24"/>
          <w:szCs w:val="21"/>
        </w:rPr>
        <w:t>mail，昵称等。</w:t>
      </w:r>
    </w:p>
    <w:p w14:paraId="61588DC1" w14:textId="77777777" w:rsidR="008A296D" w:rsidRPr="00676A58" w:rsidRDefault="008A296D" w:rsidP="008A296D">
      <w:pPr>
        <w:pStyle w:val="6"/>
      </w:pPr>
      <w:r w:rsidRPr="00676A58">
        <w:rPr>
          <w:rFonts w:hint="eastAsia"/>
        </w:rPr>
        <w:lastRenderedPageBreak/>
        <w:t>处理流程</w:t>
      </w:r>
    </w:p>
    <w:p w14:paraId="1D431210"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r>
        <w:rPr>
          <w:rFonts w:ascii="宋体" w:hAnsi="宋体" w:hint="eastAsia"/>
          <w:kern w:val="0"/>
          <w:sz w:val="24"/>
          <w:szCs w:val="21"/>
        </w:rPr>
        <w:t xml:space="preserve"> </w:t>
      </w:r>
      <w:r>
        <w:rPr>
          <w:rFonts w:ascii="宋体" w:hAnsi="宋体"/>
          <w:kern w:val="0"/>
          <w:sz w:val="24"/>
          <w:szCs w:val="21"/>
        </w:rPr>
        <w:t xml:space="preserve">      </w:t>
      </w:r>
      <w:r>
        <w:object w:dxaOrig="4340" w:dyaOrig="6930" w14:anchorId="31B48ED2">
          <v:shape id="_x0000_i1027" type="#_x0000_t75" style="width:217.4pt;height:346.9pt" o:ole="">
            <v:imagedata r:id="rId22" o:title=""/>
          </v:shape>
          <o:OLEObject Type="Embed" ProgID="Visio.Drawing.15" ShapeID="_x0000_i1027" DrawAspect="Content" ObjectID="_1569760900" r:id="rId23"/>
        </w:object>
      </w:r>
    </w:p>
    <w:p w14:paraId="3118A756" w14:textId="77777777" w:rsidR="008A296D" w:rsidRPr="005F0701"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200" w:left="420" w:firstLineChars="100" w:firstLine="210"/>
        <w:jc w:val="left"/>
        <w:rPr>
          <w:rFonts w:ascii="宋体" w:hAnsi="宋体"/>
          <w:kern w:val="0"/>
          <w:sz w:val="24"/>
          <w:szCs w:val="21"/>
        </w:rPr>
      </w:pPr>
      <w:r>
        <w:rPr>
          <w:rFonts w:hint="eastAsia"/>
        </w:rPr>
        <w:t>根据输入的处理标识决定修改哪部分数据。并且当是修改邮箱的时候，必须校验唯一性并提示。</w:t>
      </w:r>
    </w:p>
    <w:p w14:paraId="19D85893"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FB9A2D1" w14:textId="77777777" w:rsidTr="00A0397D">
        <w:tc>
          <w:tcPr>
            <w:tcW w:w="1559" w:type="dxa"/>
            <w:shd w:val="clear" w:color="auto" w:fill="E0E0E0"/>
          </w:tcPr>
          <w:p w14:paraId="1BCABA13"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B5126FF"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351D20B"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4F39575"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710A1854" w14:textId="77777777" w:rsidTr="00A0397D">
        <w:tc>
          <w:tcPr>
            <w:tcW w:w="1559" w:type="dxa"/>
            <w:shd w:val="clear" w:color="auto" w:fill="auto"/>
          </w:tcPr>
          <w:p w14:paraId="4FA7F953" w14:textId="77777777" w:rsidR="008A296D" w:rsidRPr="00736667" w:rsidRDefault="008A296D" w:rsidP="00A0397D">
            <w:pPr>
              <w:jc w:val="left"/>
              <w:rPr>
                <w:rFonts w:ascii="宋体" w:hAnsi="宋体"/>
                <w:snapToGrid w:val="0"/>
                <w:kern w:val="0"/>
              </w:rPr>
            </w:pPr>
            <w:r w:rsidRPr="002E0D80">
              <w:rPr>
                <w:rFonts w:ascii="宋体" w:hAnsi="宋体" w:hint="eastAsia"/>
                <w:snapToGrid w:val="0"/>
                <w:kern w:val="0"/>
              </w:rPr>
              <w:t>用户昵称</w:t>
            </w:r>
          </w:p>
        </w:tc>
        <w:tc>
          <w:tcPr>
            <w:tcW w:w="1701" w:type="dxa"/>
            <w:shd w:val="clear" w:color="auto" w:fill="auto"/>
          </w:tcPr>
          <w:p w14:paraId="7A14D757" w14:textId="77777777" w:rsidR="008A296D" w:rsidRPr="00736667" w:rsidRDefault="008A296D" w:rsidP="00A0397D">
            <w:pPr>
              <w:jc w:val="left"/>
              <w:rPr>
                <w:rFonts w:ascii="宋体" w:hAnsi="宋体"/>
                <w:snapToGrid w:val="0"/>
                <w:kern w:val="0"/>
              </w:rPr>
            </w:pPr>
            <w:r>
              <w:rPr>
                <w:rFonts w:ascii="宋体" w:hAnsi="宋体"/>
                <w:snapToGrid w:val="0"/>
                <w:kern w:val="0"/>
              </w:rPr>
              <w:t>NICKNAME</w:t>
            </w:r>
          </w:p>
        </w:tc>
        <w:tc>
          <w:tcPr>
            <w:tcW w:w="1134" w:type="dxa"/>
            <w:shd w:val="clear" w:color="auto" w:fill="auto"/>
          </w:tcPr>
          <w:p w14:paraId="0C961DEB" w14:textId="77777777" w:rsidR="008A296D" w:rsidRPr="00736667"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760676D7" w14:textId="77777777" w:rsidR="008A296D" w:rsidRPr="00736667" w:rsidRDefault="008A296D" w:rsidP="00A0397D">
            <w:pPr>
              <w:jc w:val="left"/>
              <w:rPr>
                <w:rFonts w:ascii="宋体" w:hAnsi="宋体"/>
                <w:snapToGrid w:val="0"/>
                <w:kern w:val="0"/>
              </w:rPr>
            </w:pPr>
          </w:p>
        </w:tc>
      </w:tr>
      <w:tr w:rsidR="008A296D" w:rsidRPr="00736667" w14:paraId="581DAD8E" w14:textId="77777777" w:rsidTr="00A0397D">
        <w:tc>
          <w:tcPr>
            <w:tcW w:w="1559" w:type="dxa"/>
            <w:shd w:val="clear" w:color="auto" w:fill="auto"/>
          </w:tcPr>
          <w:p w14:paraId="2B544308" w14:textId="77777777" w:rsidR="008A296D" w:rsidRPr="00736667" w:rsidRDefault="008A296D" w:rsidP="00A0397D">
            <w:pPr>
              <w:jc w:val="left"/>
              <w:rPr>
                <w:rFonts w:ascii="宋体" w:hAnsi="宋体"/>
                <w:snapToGrid w:val="0"/>
                <w:kern w:val="0"/>
              </w:rPr>
            </w:pPr>
            <w:r w:rsidRPr="00195C39">
              <w:rPr>
                <w:rFonts w:ascii="宋体" w:hAnsi="宋体" w:hint="eastAsia"/>
                <w:snapToGrid w:val="0"/>
                <w:kern w:val="0"/>
              </w:rPr>
              <w:t>性别</w:t>
            </w:r>
          </w:p>
        </w:tc>
        <w:tc>
          <w:tcPr>
            <w:tcW w:w="1701" w:type="dxa"/>
            <w:shd w:val="clear" w:color="auto" w:fill="auto"/>
          </w:tcPr>
          <w:p w14:paraId="5A9C4EC4" w14:textId="77777777" w:rsidR="008A296D" w:rsidRPr="00736667" w:rsidRDefault="008A296D" w:rsidP="00A0397D">
            <w:pPr>
              <w:jc w:val="left"/>
              <w:rPr>
                <w:rFonts w:ascii="宋体" w:hAnsi="宋体"/>
                <w:snapToGrid w:val="0"/>
                <w:kern w:val="0"/>
              </w:rPr>
            </w:pPr>
            <w:r w:rsidRPr="00195C39">
              <w:rPr>
                <w:rFonts w:ascii="宋体" w:hAnsi="宋体"/>
                <w:snapToGrid w:val="0"/>
                <w:kern w:val="0"/>
              </w:rPr>
              <w:t>GENDER</w:t>
            </w:r>
          </w:p>
        </w:tc>
        <w:tc>
          <w:tcPr>
            <w:tcW w:w="1134" w:type="dxa"/>
            <w:shd w:val="clear" w:color="auto" w:fill="auto"/>
          </w:tcPr>
          <w:p w14:paraId="39868C45" w14:textId="77777777" w:rsidR="008A296D" w:rsidRPr="00736667"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79C00F73" w14:textId="77777777" w:rsidR="008A296D" w:rsidRPr="00736667" w:rsidRDefault="008A296D" w:rsidP="00A0397D">
            <w:pPr>
              <w:jc w:val="left"/>
              <w:rPr>
                <w:rFonts w:ascii="宋体" w:hAnsi="宋体"/>
                <w:snapToGrid w:val="0"/>
                <w:kern w:val="0"/>
              </w:rPr>
            </w:pPr>
          </w:p>
        </w:tc>
      </w:tr>
      <w:tr w:rsidR="008A296D" w:rsidRPr="00736667" w14:paraId="075A5028" w14:textId="77777777" w:rsidTr="00A0397D">
        <w:tc>
          <w:tcPr>
            <w:tcW w:w="1559" w:type="dxa"/>
            <w:shd w:val="clear" w:color="auto" w:fill="auto"/>
          </w:tcPr>
          <w:p w14:paraId="05980751" w14:textId="77777777" w:rsidR="008A296D" w:rsidRPr="00195C39" w:rsidRDefault="008A296D" w:rsidP="00A0397D">
            <w:pPr>
              <w:jc w:val="left"/>
              <w:rPr>
                <w:rFonts w:ascii="宋体" w:hAnsi="宋体"/>
                <w:snapToGrid w:val="0"/>
                <w:kern w:val="0"/>
              </w:rPr>
            </w:pPr>
            <w:r w:rsidRPr="00195C39">
              <w:rPr>
                <w:rFonts w:ascii="宋体" w:hAnsi="宋体"/>
                <w:snapToGrid w:val="0"/>
                <w:kern w:val="0"/>
              </w:rPr>
              <w:t>QQ</w:t>
            </w:r>
          </w:p>
        </w:tc>
        <w:tc>
          <w:tcPr>
            <w:tcW w:w="1701" w:type="dxa"/>
            <w:shd w:val="clear" w:color="auto" w:fill="auto"/>
          </w:tcPr>
          <w:p w14:paraId="345D6307" w14:textId="77777777" w:rsidR="008A296D" w:rsidRPr="00195C39" w:rsidRDefault="008A296D" w:rsidP="00A0397D">
            <w:pPr>
              <w:jc w:val="left"/>
              <w:rPr>
                <w:rFonts w:ascii="宋体" w:hAnsi="宋体"/>
                <w:snapToGrid w:val="0"/>
                <w:kern w:val="0"/>
              </w:rPr>
            </w:pPr>
            <w:r>
              <w:rPr>
                <w:rFonts w:ascii="宋体" w:hAnsi="宋体" w:hint="eastAsia"/>
                <w:snapToGrid w:val="0"/>
                <w:kern w:val="0"/>
              </w:rPr>
              <w:t>QQ</w:t>
            </w:r>
          </w:p>
        </w:tc>
        <w:tc>
          <w:tcPr>
            <w:tcW w:w="1134" w:type="dxa"/>
            <w:shd w:val="clear" w:color="auto" w:fill="auto"/>
          </w:tcPr>
          <w:p w14:paraId="7DACCAA5"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68E72A9A" w14:textId="77777777" w:rsidR="008A296D" w:rsidRPr="00736667" w:rsidRDefault="008A296D" w:rsidP="00A0397D">
            <w:pPr>
              <w:jc w:val="left"/>
              <w:rPr>
                <w:rFonts w:ascii="宋体" w:hAnsi="宋体"/>
                <w:snapToGrid w:val="0"/>
                <w:kern w:val="0"/>
              </w:rPr>
            </w:pPr>
          </w:p>
        </w:tc>
      </w:tr>
      <w:tr w:rsidR="008A296D" w:rsidRPr="00736667" w14:paraId="1720B5AC" w14:textId="77777777" w:rsidTr="00A0397D">
        <w:tc>
          <w:tcPr>
            <w:tcW w:w="1559" w:type="dxa"/>
            <w:shd w:val="clear" w:color="auto" w:fill="auto"/>
          </w:tcPr>
          <w:p w14:paraId="2EC1CBD3" w14:textId="77777777" w:rsidR="008A296D" w:rsidRPr="00195C39" w:rsidRDefault="008A296D" w:rsidP="00A0397D">
            <w:pPr>
              <w:jc w:val="left"/>
              <w:rPr>
                <w:rFonts w:ascii="宋体" w:hAnsi="宋体"/>
                <w:snapToGrid w:val="0"/>
                <w:kern w:val="0"/>
              </w:rPr>
            </w:pPr>
            <w:r>
              <w:rPr>
                <w:rFonts w:ascii="宋体" w:hAnsi="宋体" w:hint="eastAsia"/>
                <w:snapToGrid w:val="0"/>
                <w:kern w:val="0"/>
              </w:rPr>
              <w:t>邮箱</w:t>
            </w:r>
          </w:p>
        </w:tc>
        <w:tc>
          <w:tcPr>
            <w:tcW w:w="1701" w:type="dxa"/>
            <w:shd w:val="clear" w:color="auto" w:fill="auto"/>
          </w:tcPr>
          <w:p w14:paraId="5BB52775" w14:textId="77777777" w:rsidR="008A296D" w:rsidRDefault="008A296D" w:rsidP="00A0397D">
            <w:pPr>
              <w:jc w:val="left"/>
              <w:rPr>
                <w:rFonts w:ascii="宋体" w:hAnsi="宋体"/>
                <w:snapToGrid w:val="0"/>
                <w:kern w:val="0"/>
              </w:rPr>
            </w:pPr>
            <w:r w:rsidRPr="00195C39">
              <w:rPr>
                <w:rFonts w:ascii="宋体" w:hAnsi="宋体"/>
                <w:snapToGrid w:val="0"/>
                <w:kern w:val="0"/>
              </w:rPr>
              <w:t>EMAIL</w:t>
            </w:r>
          </w:p>
        </w:tc>
        <w:tc>
          <w:tcPr>
            <w:tcW w:w="1134" w:type="dxa"/>
            <w:shd w:val="clear" w:color="auto" w:fill="auto"/>
          </w:tcPr>
          <w:p w14:paraId="4FB78A1F"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4F3AA033" w14:textId="77777777" w:rsidR="008A296D" w:rsidRPr="00736667" w:rsidRDefault="008A296D" w:rsidP="00A0397D">
            <w:pPr>
              <w:jc w:val="left"/>
              <w:rPr>
                <w:rFonts w:ascii="宋体" w:hAnsi="宋体"/>
                <w:snapToGrid w:val="0"/>
                <w:kern w:val="0"/>
              </w:rPr>
            </w:pPr>
          </w:p>
        </w:tc>
      </w:tr>
      <w:tr w:rsidR="008A296D" w:rsidRPr="00736667" w14:paraId="30FAE1EF" w14:textId="77777777" w:rsidTr="00A0397D">
        <w:tc>
          <w:tcPr>
            <w:tcW w:w="1559" w:type="dxa"/>
            <w:shd w:val="clear" w:color="auto" w:fill="auto"/>
          </w:tcPr>
          <w:p w14:paraId="5CE64599" w14:textId="77777777" w:rsidR="008A296D" w:rsidRPr="00195C39" w:rsidRDefault="008A296D" w:rsidP="00A0397D">
            <w:pPr>
              <w:jc w:val="left"/>
              <w:rPr>
                <w:rFonts w:ascii="宋体" w:hAnsi="宋体"/>
                <w:snapToGrid w:val="0"/>
                <w:kern w:val="0"/>
              </w:rPr>
            </w:pPr>
            <w:r>
              <w:rPr>
                <w:rFonts w:ascii="宋体" w:hAnsi="宋体" w:hint="eastAsia"/>
                <w:snapToGrid w:val="0"/>
                <w:kern w:val="0"/>
              </w:rPr>
              <w:t>微信</w:t>
            </w:r>
          </w:p>
        </w:tc>
        <w:tc>
          <w:tcPr>
            <w:tcW w:w="1701" w:type="dxa"/>
            <w:shd w:val="clear" w:color="auto" w:fill="auto"/>
          </w:tcPr>
          <w:p w14:paraId="0908EEAE" w14:textId="77777777" w:rsidR="008A296D" w:rsidRDefault="008A296D" w:rsidP="00A0397D">
            <w:pPr>
              <w:jc w:val="left"/>
              <w:rPr>
                <w:rFonts w:ascii="宋体" w:hAnsi="宋体"/>
                <w:snapToGrid w:val="0"/>
                <w:kern w:val="0"/>
              </w:rPr>
            </w:pPr>
            <w:r w:rsidRPr="00195C39">
              <w:rPr>
                <w:rFonts w:ascii="宋体" w:hAnsi="宋体"/>
                <w:snapToGrid w:val="0"/>
                <w:kern w:val="0"/>
              </w:rPr>
              <w:t>WXID</w:t>
            </w:r>
          </w:p>
        </w:tc>
        <w:tc>
          <w:tcPr>
            <w:tcW w:w="1134" w:type="dxa"/>
            <w:shd w:val="clear" w:color="auto" w:fill="auto"/>
          </w:tcPr>
          <w:p w14:paraId="36B9327F"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79D30F32" w14:textId="77777777" w:rsidR="008A296D" w:rsidRPr="00736667" w:rsidRDefault="008A296D" w:rsidP="00A0397D">
            <w:pPr>
              <w:jc w:val="left"/>
              <w:rPr>
                <w:rFonts w:ascii="宋体" w:hAnsi="宋体"/>
                <w:snapToGrid w:val="0"/>
                <w:kern w:val="0"/>
              </w:rPr>
            </w:pPr>
          </w:p>
        </w:tc>
      </w:tr>
      <w:tr w:rsidR="008A296D" w:rsidRPr="00736667" w14:paraId="2F2971D2" w14:textId="77777777" w:rsidTr="00A0397D">
        <w:tc>
          <w:tcPr>
            <w:tcW w:w="1559" w:type="dxa"/>
            <w:shd w:val="clear" w:color="auto" w:fill="auto"/>
          </w:tcPr>
          <w:p w14:paraId="23BA4F8A" w14:textId="77777777" w:rsidR="008A296D" w:rsidRPr="00195C39" w:rsidRDefault="008A296D" w:rsidP="00A0397D">
            <w:pPr>
              <w:jc w:val="left"/>
              <w:rPr>
                <w:rFonts w:ascii="宋体" w:hAnsi="宋体"/>
                <w:snapToGrid w:val="0"/>
                <w:kern w:val="0"/>
              </w:rPr>
            </w:pPr>
            <w:r>
              <w:rPr>
                <w:rFonts w:ascii="宋体" w:hAnsi="宋体" w:hint="eastAsia"/>
                <w:snapToGrid w:val="0"/>
                <w:kern w:val="0"/>
              </w:rPr>
              <w:t>修改信息标识</w:t>
            </w:r>
          </w:p>
        </w:tc>
        <w:tc>
          <w:tcPr>
            <w:tcW w:w="1701" w:type="dxa"/>
            <w:shd w:val="clear" w:color="auto" w:fill="auto"/>
          </w:tcPr>
          <w:p w14:paraId="3D8A2013" w14:textId="77777777" w:rsidR="008A296D" w:rsidRDefault="008A296D" w:rsidP="00A0397D">
            <w:pPr>
              <w:jc w:val="left"/>
              <w:rPr>
                <w:rFonts w:ascii="宋体" w:hAnsi="宋体"/>
                <w:snapToGrid w:val="0"/>
                <w:kern w:val="0"/>
              </w:rPr>
            </w:pPr>
            <w:r>
              <w:rPr>
                <w:rFonts w:ascii="宋体" w:hAnsi="宋体" w:hint="eastAsia"/>
                <w:snapToGrid w:val="0"/>
                <w:kern w:val="0"/>
              </w:rPr>
              <w:t>MODF</w:t>
            </w:r>
            <w:r>
              <w:rPr>
                <w:rFonts w:ascii="宋体" w:hAnsi="宋体"/>
                <w:snapToGrid w:val="0"/>
                <w:kern w:val="0"/>
              </w:rPr>
              <w:t>LAG</w:t>
            </w:r>
          </w:p>
        </w:tc>
        <w:tc>
          <w:tcPr>
            <w:tcW w:w="1134" w:type="dxa"/>
            <w:shd w:val="clear" w:color="auto" w:fill="auto"/>
          </w:tcPr>
          <w:p w14:paraId="76FD428E"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CEF30A1" w14:textId="77777777" w:rsidR="008A296D" w:rsidRPr="00736667" w:rsidRDefault="008A296D" w:rsidP="00A0397D">
            <w:pPr>
              <w:jc w:val="left"/>
              <w:rPr>
                <w:rFonts w:ascii="宋体" w:hAnsi="宋体"/>
                <w:snapToGrid w:val="0"/>
                <w:kern w:val="0"/>
              </w:rPr>
            </w:pPr>
            <w:r>
              <w:rPr>
                <w:rFonts w:ascii="宋体" w:hAnsi="宋体" w:hint="eastAsia"/>
                <w:snapToGrid w:val="0"/>
                <w:kern w:val="0"/>
              </w:rPr>
              <w:t>1</w:t>
            </w:r>
            <w:r>
              <w:rPr>
                <w:rFonts w:ascii="宋体" w:hAnsi="宋体"/>
                <w:snapToGrid w:val="0"/>
                <w:kern w:val="0"/>
              </w:rPr>
              <w:t xml:space="preserve"> </w:t>
            </w:r>
            <w:r>
              <w:rPr>
                <w:rFonts w:ascii="宋体" w:hAnsi="宋体" w:hint="eastAsia"/>
                <w:snapToGrid w:val="0"/>
                <w:kern w:val="0"/>
              </w:rPr>
              <w:t>用户昵称 2性别 3</w:t>
            </w:r>
            <w:r>
              <w:rPr>
                <w:rFonts w:ascii="宋体" w:hAnsi="宋体"/>
                <w:snapToGrid w:val="0"/>
                <w:kern w:val="0"/>
              </w:rPr>
              <w:t xml:space="preserve"> QQ </w:t>
            </w:r>
            <w:r>
              <w:rPr>
                <w:rFonts w:ascii="宋体" w:hAnsi="宋体" w:hint="eastAsia"/>
                <w:snapToGrid w:val="0"/>
                <w:kern w:val="0"/>
              </w:rPr>
              <w:t>4</w:t>
            </w:r>
            <w:r>
              <w:rPr>
                <w:rFonts w:ascii="宋体" w:hAnsi="宋体"/>
                <w:snapToGrid w:val="0"/>
                <w:kern w:val="0"/>
              </w:rPr>
              <w:t xml:space="preserve"> </w:t>
            </w:r>
            <w:r>
              <w:rPr>
                <w:rFonts w:ascii="宋体" w:hAnsi="宋体" w:hint="eastAsia"/>
                <w:snapToGrid w:val="0"/>
                <w:kern w:val="0"/>
              </w:rPr>
              <w:t xml:space="preserve">邮箱 </w:t>
            </w:r>
            <w:r>
              <w:rPr>
                <w:rFonts w:ascii="宋体" w:hAnsi="宋体"/>
                <w:snapToGrid w:val="0"/>
                <w:kern w:val="0"/>
              </w:rPr>
              <w:t xml:space="preserve"> </w:t>
            </w:r>
            <w:r>
              <w:rPr>
                <w:rFonts w:ascii="宋体" w:hAnsi="宋体" w:hint="eastAsia"/>
                <w:snapToGrid w:val="0"/>
                <w:kern w:val="0"/>
              </w:rPr>
              <w:t>5</w:t>
            </w:r>
            <w:r>
              <w:rPr>
                <w:rFonts w:ascii="宋体" w:hAnsi="宋体"/>
                <w:snapToGrid w:val="0"/>
                <w:kern w:val="0"/>
              </w:rPr>
              <w:t xml:space="preserve"> </w:t>
            </w:r>
            <w:r>
              <w:rPr>
                <w:rFonts w:ascii="宋体" w:hAnsi="宋体" w:hint="eastAsia"/>
                <w:snapToGrid w:val="0"/>
                <w:kern w:val="0"/>
              </w:rPr>
              <w:t>微信</w:t>
            </w:r>
          </w:p>
        </w:tc>
      </w:tr>
    </w:tbl>
    <w:p w14:paraId="64005D54" w14:textId="77777777" w:rsidR="008A296D" w:rsidRPr="00A975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7D0949C3" w14:textId="77777777" w:rsidR="008A296D" w:rsidRPr="00C56A4E" w:rsidRDefault="008A296D" w:rsidP="008A296D"/>
    <w:p w14:paraId="685FAD68" w14:textId="77777777" w:rsidR="008A296D" w:rsidRPr="00A52328" w:rsidRDefault="008A296D" w:rsidP="008A296D">
      <w:pPr>
        <w:pStyle w:val="6"/>
      </w:pPr>
      <w:r w:rsidRPr="00A52328">
        <w:rPr>
          <w:rFonts w:hint="eastAsia"/>
        </w:rPr>
        <w:t>输出</w:t>
      </w:r>
    </w:p>
    <w:p w14:paraId="398C5A74" w14:textId="77777777" w:rsidR="008A296D" w:rsidRPr="007F58D2" w:rsidRDefault="008A296D" w:rsidP="008A296D">
      <w:bookmarkStart w:id="112" w:name="OLE_LINK4"/>
      <w:bookmarkStart w:id="113" w:name="OLE_LINK5"/>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3B42803" w14:textId="77777777" w:rsidTr="00A0397D">
        <w:tc>
          <w:tcPr>
            <w:tcW w:w="1559" w:type="dxa"/>
            <w:shd w:val="clear" w:color="auto" w:fill="E0E0E0"/>
          </w:tcPr>
          <w:p w14:paraId="5876EEA7"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5AE66B1"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EA66EF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1FBCB55"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162B31AC" w14:textId="77777777" w:rsidTr="00A0397D">
        <w:tc>
          <w:tcPr>
            <w:tcW w:w="1559" w:type="dxa"/>
            <w:shd w:val="clear" w:color="auto" w:fill="auto"/>
          </w:tcPr>
          <w:p w14:paraId="216FD469"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A34780A"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29EE04CE"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B3B1F44" w14:textId="77777777" w:rsidR="008A296D" w:rsidRPr="00736667" w:rsidRDefault="008A296D" w:rsidP="00A0397D">
            <w:pPr>
              <w:jc w:val="left"/>
              <w:rPr>
                <w:rFonts w:ascii="宋体" w:hAnsi="宋体"/>
                <w:snapToGrid w:val="0"/>
                <w:kern w:val="0"/>
              </w:rPr>
            </w:pPr>
          </w:p>
        </w:tc>
      </w:tr>
      <w:tr w:rsidR="008A296D" w:rsidRPr="00736667" w14:paraId="7B45997D" w14:textId="77777777" w:rsidTr="00A0397D">
        <w:tc>
          <w:tcPr>
            <w:tcW w:w="1559" w:type="dxa"/>
            <w:shd w:val="clear" w:color="auto" w:fill="auto"/>
          </w:tcPr>
          <w:p w14:paraId="121D4F48" w14:textId="77777777" w:rsidR="008A296D" w:rsidRPr="00736667" w:rsidRDefault="008A296D" w:rsidP="00A0397D">
            <w:pPr>
              <w:jc w:val="left"/>
              <w:rPr>
                <w:rFonts w:ascii="宋体" w:hAnsi="宋体"/>
                <w:snapToGrid w:val="0"/>
                <w:kern w:val="0"/>
              </w:rPr>
            </w:pPr>
            <w:r>
              <w:rPr>
                <w:rFonts w:ascii="宋体" w:hAnsi="宋体" w:hint="eastAsia"/>
                <w:snapToGrid w:val="0"/>
                <w:kern w:val="0"/>
              </w:rPr>
              <w:lastRenderedPageBreak/>
              <w:t>结果</w:t>
            </w:r>
            <w:r>
              <w:rPr>
                <w:rFonts w:ascii="宋体" w:hAnsi="宋体"/>
                <w:snapToGrid w:val="0"/>
                <w:kern w:val="0"/>
              </w:rPr>
              <w:t>描述</w:t>
            </w:r>
          </w:p>
        </w:tc>
        <w:tc>
          <w:tcPr>
            <w:tcW w:w="1701" w:type="dxa"/>
            <w:shd w:val="clear" w:color="auto" w:fill="auto"/>
          </w:tcPr>
          <w:p w14:paraId="09772EB0"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C46CBE3"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30894EA" w14:textId="77777777" w:rsidR="008A296D" w:rsidRPr="00736667" w:rsidRDefault="008A296D" w:rsidP="00A0397D">
            <w:pPr>
              <w:jc w:val="left"/>
              <w:rPr>
                <w:rFonts w:ascii="宋体" w:hAnsi="宋体"/>
                <w:snapToGrid w:val="0"/>
                <w:kern w:val="0"/>
              </w:rPr>
            </w:pPr>
          </w:p>
        </w:tc>
      </w:tr>
    </w:tbl>
    <w:p w14:paraId="381E515D"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bookmarkEnd w:id="112"/>
      <w:bookmarkEnd w:id="113"/>
    </w:p>
    <w:p w14:paraId="7E243E6A" w14:textId="77777777" w:rsidR="008A296D" w:rsidRDefault="008A296D" w:rsidP="008A296D">
      <w:pPr>
        <w:pStyle w:val="5"/>
      </w:pPr>
      <w:r>
        <w:rPr>
          <w:rFonts w:hint="eastAsia"/>
        </w:rPr>
        <w:t>修改</w:t>
      </w:r>
      <w:r>
        <w:t>头像</w:t>
      </w:r>
    </w:p>
    <w:p w14:paraId="4F7B5C59" w14:textId="77777777" w:rsidR="008A296D" w:rsidRPr="005F0701" w:rsidRDefault="008A296D" w:rsidP="008A296D">
      <w:r>
        <w:rPr>
          <w:rFonts w:hint="eastAsia"/>
        </w:rPr>
        <w:t xml:space="preserve"> </w:t>
      </w:r>
    </w:p>
    <w:p w14:paraId="4A929547" w14:textId="77777777" w:rsidR="008A296D" w:rsidRDefault="008A296D" w:rsidP="008A296D">
      <w:pPr>
        <w:pStyle w:val="6"/>
      </w:pPr>
      <w:r>
        <w:rPr>
          <w:rFonts w:hint="eastAsia"/>
        </w:rPr>
        <w:t>功能</w:t>
      </w:r>
      <w:r>
        <w:t>描述</w:t>
      </w:r>
    </w:p>
    <w:p w14:paraId="7475A18D" w14:textId="77777777" w:rsidR="008A296D" w:rsidRPr="005F0701"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用于用户修改自身的头像信息。</w:t>
      </w:r>
    </w:p>
    <w:p w14:paraId="5FC3997A" w14:textId="77777777" w:rsidR="008A296D" w:rsidRPr="00676A58" w:rsidRDefault="008A296D" w:rsidP="008A296D">
      <w:pPr>
        <w:pStyle w:val="6"/>
      </w:pPr>
      <w:r w:rsidRPr="00676A58">
        <w:rPr>
          <w:rFonts w:hint="eastAsia"/>
        </w:rPr>
        <w:t>处理流程</w:t>
      </w:r>
    </w:p>
    <w:p w14:paraId="6DE3D5E1" w14:textId="77777777" w:rsidR="008A296D" w:rsidRDefault="008A296D" w:rsidP="008A296D">
      <w:r>
        <w:rPr>
          <w:rFonts w:hint="eastAsia"/>
          <w:b/>
          <w:sz w:val="24"/>
          <w:szCs w:val="24"/>
        </w:rPr>
        <w:t xml:space="preserve">       </w:t>
      </w:r>
      <w:r>
        <w:object w:dxaOrig="2323" w:dyaOrig="7914" w14:anchorId="76D7DB2A">
          <v:shape id="_x0000_i1028" type="#_x0000_t75" style="width:115.95pt;height:396.95pt" o:ole="">
            <v:imagedata r:id="rId24" o:title=""/>
          </v:shape>
          <o:OLEObject Type="Embed" ProgID="Visio.Drawing.15" ShapeID="_x0000_i1028" DrawAspect="Content" ObjectID="_1569760901" r:id="rId25"/>
        </w:object>
      </w:r>
    </w:p>
    <w:p w14:paraId="7FEBBA6E" w14:textId="77777777" w:rsidR="00606298" w:rsidRDefault="008A296D" w:rsidP="00606298">
      <w:pPr>
        <w:widowControl/>
        <w:jc w:val="left"/>
      </w:pPr>
      <w:r>
        <w:t xml:space="preserve">    </w:t>
      </w:r>
    </w:p>
    <w:p w14:paraId="1EF6DF93" w14:textId="115BF85D" w:rsidR="00606298" w:rsidRDefault="00606298" w:rsidP="004D605D">
      <w:pPr>
        <w:widowControl/>
        <w:ind w:firstLine="420"/>
        <w:jc w:val="left"/>
        <w:rPr>
          <w:rFonts w:ascii="宋体" w:hAnsi="宋体"/>
        </w:rPr>
      </w:pPr>
      <w:r>
        <w:t>前端上传头像到文件服务器。返回附件</w:t>
      </w:r>
      <w:r>
        <w:t>ID</w:t>
      </w:r>
      <w:r>
        <w:t>给前端。在调用后台进行上传</w:t>
      </w:r>
    </w:p>
    <w:p w14:paraId="5890FC8B" w14:textId="27D9E524" w:rsidR="008A296D" w:rsidRPr="00C3467F" w:rsidRDefault="008A296D" w:rsidP="008A296D">
      <w:pPr>
        <w:rPr>
          <w:rFonts w:ascii="宋体" w:hAnsi="宋体"/>
          <w:kern w:val="0"/>
          <w:szCs w:val="21"/>
        </w:rPr>
      </w:pPr>
      <w:r>
        <w:rPr>
          <w:rFonts w:hint="eastAsia"/>
        </w:rPr>
        <w:t>，存入相关的用户表，并将信息写入缓存中，如果缓存调用不上则不能报失败。</w:t>
      </w:r>
    </w:p>
    <w:p w14:paraId="4D35383D"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FBECD3D" w14:textId="77777777" w:rsidTr="00A0397D">
        <w:tc>
          <w:tcPr>
            <w:tcW w:w="1559" w:type="dxa"/>
            <w:shd w:val="clear" w:color="auto" w:fill="E0E0E0"/>
          </w:tcPr>
          <w:p w14:paraId="0DBB4A8A"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5274375"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E53C99B"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F69FA93"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64966E37" w14:textId="77777777" w:rsidTr="00A0397D">
        <w:tc>
          <w:tcPr>
            <w:tcW w:w="1559" w:type="dxa"/>
            <w:shd w:val="clear" w:color="auto" w:fill="auto"/>
          </w:tcPr>
          <w:p w14:paraId="55D49651" w14:textId="77777777" w:rsidR="008A296D" w:rsidRPr="00736667" w:rsidRDefault="008A296D" w:rsidP="00A0397D">
            <w:pPr>
              <w:jc w:val="left"/>
              <w:rPr>
                <w:rFonts w:ascii="宋体" w:hAnsi="宋体"/>
                <w:snapToGrid w:val="0"/>
                <w:kern w:val="0"/>
              </w:rPr>
            </w:pPr>
            <w:r>
              <w:rPr>
                <w:rFonts w:ascii="宋体" w:hAnsi="宋体" w:hint="eastAsia"/>
                <w:snapToGrid w:val="0"/>
                <w:kern w:val="0"/>
              </w:rPr>
              <w:t>文件</w:t>
            </w:r>
          </w:p>
        </w:tc>
        <w:tc>
          <w:tcPr>
            <w:tcW w:w="1701" w:type="dxa"/>
            <w:shd w:val="clear" w:color="auto" w:fill="auto"/>
          </w:tcPr>
          <w:p w14:paraId="579796B0" w14:textId="77777777" w:rsidR="008A296D" w:rsidRPr="00736667" w:rsidRDefault="008A296D" w:rsidP="00A0397D">
            <w:pPr>
              <w:jc w:val="left"/>
              <w:rPr>
                <w:rFonts w:ascii="宋体" w:hAnsi="宋体"/>
                <w:snapToGrid w:val="0"/>
                <w:kern w:val="0"/>
              </w:rPr>
            </w:pPr>
            <w:r>
              <w:rPr>
                <w:rFonts w:ascii="宋体" w:hAnsi="宋体"/>
                <w:snapToGrid w:val="0"/>
                <w:kern w:val="0"/>
              </w:rPr>
              <w:t>FILE</w:t>
            </w:r>
          </w:p>
        </w:tc>
        <w:tc>
          <w:tcPr>
            <w:tcW w:w="1134" w:type="dxa"/>
            <w:shd w:val="clear" w:color="auto" w:fill="auto"/>
          </w:tcPr>
          <w:p w14:paraId="6D7CC20A"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62CED3F" w14:textId="77777777" w:rsidR="008A296D" w:rsidRPr="00736667" w:rsidRDefault="008A296D" w:rsidP="00A0397D">
            <w:pPr>
              <w:jc w:val="left"/>
              <w:rPr>
                <w:rFonts w:ascii="宋体" w:hAnsi="宋体"/>
                <w:snapToGrid w:val="0"/>
                <w:kern w:val="0"/>
              </w:rPr>
            </w:pPr>
            <w:r>
              <w:rPr>
                <w:rFonts w:ascii="宋体" w:hAnsi="宋体" w:hint="eastAsia"/>
                <w:snapToGrid w:val="0"/>
                <w:kern w:val="0"/>
              </w:rPr>
              <w:t>文件流</w:t>
            </w:r>
          </w:p>
        </w:tc>
      </w:tr>
    </w:tbl>
    <w:p w14:paraId="7A0F1622" w14:textId="77777777" w:rsidR="008A296D" w:rsidRPr="00C56A4E" w:rsidRDefault="008A296D" w:rsidP="008A296D"/>
    <w:p w14:paraId="2FD1149B" w14:textId="77777777" w:rsidR="008A296D" w:rsidRPr="00A52328" w:rsidRDefault="008A296D" w:rsidP="008A296D">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0B2A2A4" w14:textId="77777777" w:rsidTr="00A0397D">
        <w:tc>
          <w:tcPr>
            <w:tcW w:w="1559" w:type="dxa"/>
            <w:shd w:val="clear" w:color="auto" w:fill="E0E0E0"/>
          </w:tcPr>
          <w:p w14:paraId="03105AB3"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5743715"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671E0FE"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9D1623E"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630BC9B8" w14:textId="77777777" w:rsidTr="00A0397D">
        <w:tc>
          <w:tcPr>
            <w:tcW w:w="1559" w:type="dxa"/>
            <w:shd w:val="clear" w:color="auto" w:fill="auto"/>
          </w:tcPr>
          <w:p w14:paraId="2016374F" w14:textId="77777777" w:rsidR="008A296D" w:rsidRPr="00736667" w:rsidRDefault="008A296D" w:rsidP="00A0397D">
            <w:pPr>
              <w:jc w:val="left"/>
              <w:rPr>
                <w:rFonts w:ascii="宋体" w:hAnsi="宋体"/>
                <w:snapToGrid w:val="0"/>
                <w:kern w:val="0"/>
              </w:rPr>
            </w:pPr>
            <w:r>
              <w:rPr>
                <w:rFonts w:ascii="宋体" w:hAnsi="宋体" w:hint="eastAsia"/>
                <w:snapToGrid w:val="0"/>
                <w:kern w:val="0"/>
              </w:rPr>
              <w:t>附件ID</w:t>
            </w:r>
          </w:p>
        </w:tc>
        <w:tc>
          <w:tcPr>
            <w:tcW w:w="1701" w:type="dxa"/>
            <w:shd w:val="clear" w:color="auto" w:fill="auto"/>
          </w:tcPr>
          <w:p w14:paraId="0F54A15A" w14:textId="77777777" w:rsidR="008A296D" w:rsidRPr="00736667" w:rsidRDefault="008A296D" w:rsidP="00A0397D">
            <w:pPr>
              <w:jc w:val="left"/>
              <w:rPr>
                <w:rFonts w:ascii="宋体" w:hAnsi="宋体"/>
                <w:snapToGrid w:val="0"/>
                <w:kern w:val="0"/>
              </w:rPr>
            </w:pPr>
            <w:r>
              <w:rPr>
                <w:rFonts w:ascii="宋体" w:hAnsi="宋体"/>
                <w:snapToGrid w:val="0"/>
                <w:kern w:val="0"/>
              </w:rPr>
              <w:t>ATTACHID</w:t>
            </w:r>
          </w:p>
        </w:tc>
        <w:tc>
          <w:tcPr>
            <w:tcW w:w="1134" w:type="dxa"/>
            <w:shd w:val="clear" w:color="auto" w:fill="auto"/>
          </w:tcPr>
          <w:p w14:paraId="3CBEB065"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7A81DD18" w14:textId="77777777" w:rsidR="008A296D" w:rsidRPr="00736667" w:rsidRDefault="008A296D" w:rsidP="00A0397D">
            <w:pPr>
              <w:jc w:val="left"/>
              <w:rPr>
                <w:rFonts w:ascii="宋体" w:hAnsi="宋体"/>
                <w:snapToGrid w:val="0"/>
                <w:kern w:val="0"/>
              </w:rPr>
            </w:pPr>
          </w:p>
        </w:tc>
      </w:tr>
    </w:tbl>
    <w:p w14:paraId="5646762D" w14:textId="77777777" w:rsidR="008A296D" w:rsidRDefault="008A296D" w:rsidP="008A296D">
      <w:pPr>
        <w:rPr>
          <w:kern w:val="0"/>
        </w:rPr>
      </w:pPr>
    </w:p>
    <w:p w14:paraId="6830907C" w14:textId="77777777" w:rsidR="008A296D" w:rsidRDefault="008A296D" w:rsidP="008A296D">
      <w:pPr>
        <w:rPr>
          <w:kern w:val="0"/>
        </w:rPr>
      </w:pPr>
    </w:p>
    <w:p w14:paraId="2A23D3B8" w14:textId="77777777" w:rsidR="008A296D" w:rsidRPr="0082647F" w:rsidRDefault="008A296D" w:rsidP="00041BC9">
      <w:pPr>
        <w:pStyle w:val="5"/>
      </w:pPr>
      <w:r>
        <w:rPr>
          <w:rFonts w:hint="eastAsia"/>
        </w:rPr>
        <w:t>获取登录后手机验证码</w:t>
      </w:r>
    </w:p>
    <w:p w14:paraId="3B7DF82F" w14:textId="77777777" w:rsidR="008A296D" w:rsidRDefault="008A296D" w:rsidP="008A296D">
      <w:pPr>
        <w:pStyle w:val="6"/>
      </w:pPr>
      <w:r>
        <w:rPr>
          <w:rFonts w:hint="eastAsia"/>
        </w:rPr>
        <w:t>功能</w:t>
      </w:r>
      <w:r>
        <w:t>描述</w:t>
      </w:r>
    </w:p>
    <w:p w14:paraId="6AA701B5" w14:textId="77777777" w:rsidR="008A296D" w:rsidRPr="00A9755C" w:rsidRDefault="008A296D" w:rsidP="008A296D">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主要用于用户登录之后的操作验证码信息。</w:t>
      </w:r>
    </w:p>
    <w:p w14:paraId="23F96668" w14:textId="77777777" w:rsidR="008A296D" w:rsidRPr="00676A58" w:rsidRDefault="008A296D" w:rsidP="008A296D">
      <w:pPr>
        <w:pStyle w:val="6"/>
      </w:pPr>
      <w:r w:rsidRPr="00676A58">
        <w:rPr>
          <w:rFonts w:hint="eastAsia"/>
        </w:rPr>
        <w:t>处理流程</w:t>
      </w:r>
    </w:p>
    <w:p w14:paraId="31DA5B9B"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r>
        <w:rPr>
          <w:rFonts w:ascii="宋体" w:hAnsi="宋体" w:hint="eastAsia"/>
          <w:kern w:val="0"/>
          <w:sz w:val="24"/>
          <w:szCs w:val="21"/>
        </w:rPr>
        <w:t xml:space="preserve"> </w:t>
      </w:r>
      <w:r>
        <w:rPr>
          <w:rFonts w:ascii="宋体" w:hAnsi="宋体"/>
          <w:kern w:val="0"/>
          <w:sz w:val="24"/>
          <w:szCs w:val="21"/>
        </w:rPr>
        <w:t xml:space="preserve">      </w:t>
      </w:r>
      <w:r>
        <w:object w:dxaOrig="2323" w:dyaOrig="7398" w14:anchorId="51FFC208">
          <v:shape id="_x0000_i1029" type="#_x0000_t75" style="width:115.95pt;height:370.3pt" o:ole="">
            <v:imagedata r:id="rId26" o:title=""/>
          </v:shape>
          <o:OLEObject Type="Embed" ProgID="Visio.Drawing.15" ShapeID="_x0000_i1029" DrawAspect="Content" ObjectID="_1569760902" r:id="rId27"/>
        </w:object>
      </w:r>
    </w:p>
    <w:p w14:paraId="20F90926" w14:textId="77777777" w:rsidR="008A296D" w:rsidRDefault="008A296D">
      <w:pPr>
        <w:pStyle w:val="afb"/>
        <w:numPr>
          <w:ilvl w:val="0"/>
          <w:numId w:val="6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14" w:author="wangq" w:date="2017-08-21T17:25:00Z">
          <w:pPr>
            <w:pStyle w:val="afb"/>
            <w:numPr>
              <w:numId w:val="7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通过手机号获取用户ID</w:t>
      </w:r>
    </w:p>
    <w:p w14:paraId="0CE0C75B" w14:textId="77777777" w:rsidR="008A296D" w:rsidRDefault="008A296D">
      <w:pPr>
        <w:pStyle w:val="afb"/>
        <w:numPr>
          <w:ilvl w:val="0"/>
          <w:numId w:val="6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15" w:author="wangq" w:date="2017-08-21T17:25:00Z">
          <w:pPr>
            <w:pStyle w:val="afb"/>
            <w:numPr>
              <w:numId w:val="7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调用短信接口发送验证码</w:t>
      </w:r>
    </w:p>
    <w:p w14:paraId="264CABA7" w14:textId="77777777" w:rsidR="008A296D" w:rsidRPr="005F0701" w:rsidRDefault="008A296D">
      <w:pPr>
        <w:pStyle w:val="afb"/>
        <w:numPr>
          <w:ilvl w:val="0"/>
          <w:numId w:val="6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16" w:author="wangq" w:date="2017-08-21T17:25:00Z">
          <w:pPr>
            <w:pStyle w:val="afb"/>
            <w:numPr>
              <w:numId w:val="7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将验证码存在分布式缓存中</w:t>
      </w:r>
    </w:p>
    <w:p w14:paraId="6661E4FB" w14:textId="77777777" w:rsidR="008A296D" w:rsidRPr="00F9212D" w:rsidRDefault="008A296D" w:rsidP="008A296D">
      <w:pPr>
        <w:pStyle w:val="6"/>
      </w:pPr>
      <w:r w:rsidRPr="00F9212D">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2CAC737A" w14:textId="77777777" w:rsidTr="00A0397D">
        <w:tc>
          <w:tcPr>
            <w:tcW w:w="1559" w:type="dxa"/>
            <w:shd w:val="clear" w:color="auto" w:fill="E0E0E0"/>
          </w:tcPr>
          <w:p w14:paraId="549A5DAE"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108B6A6"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653E15D"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AF96534"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2B193CC4" w14:textId="77777777" w:rsidTr="00A0397D">
        <w:tc>
          <w:tcPr>
            <w:tcW w:w="1559" w:type="dxa"/>
            <w:shd w:val="clear" w:color="auto" w:fill="auto"/>
          </w:tcPr>
          <w:p w14:paraId="6ED6E543" w14:textId="77777777" w:rsidR="008A296D" w:rsidRPr="00736667" w:rsidRDefault="008A296D" w:rsidP="00A0397D">
            <w:pPr>
              <w:jc w:val="left"/>
              <w:rPr>
                <w:rFonts w:ascii="宋体" w:hAnsi="宋体"/>
                <w:snapToGrid w:val="0"/>
                <w:kern w:val="0"/>
              </w:rPr>
            </w:pPr>
            <w:r>
              <w:rPr>
                <w:rFonts w:ascii="宋体" w:hAnsi="宋体" w:hint="eastAsia"/>
                <w:snapToGrid w:val="0"/>
                <w:kern w:val="0"/>
              </w:rPr>
              <w:t>验证码类型</w:t>
            </w:r>
          </w:p>
        </w:tc>
        <w:tc>
          <w:tcPr>
            <w:tcW w:w="1701" w:type="dxa"/>
            <w:shd w:val="clear" w:color="auto" w:fill="auto"/>
          </w:tcPr>
          <w:p w14:paraId="4526224B" w14:textId="77777777" w:rsidR="008A296D" w:rsidRPr="00736667" w:rsidRDefault="008A296D" w:rsidP="00A0397D">
            <w:pPr>
              <w:jc w:val="left"/>
              <w:rPr>
                <w:rFonts w:ascii="宋体" w:hAnsi="宋体"/>
                <w:snapToGrid w:val="0"/>
                <w:kern w:val="0"/>
              </w:rPr>
            </w:pPr>
            <w:r>
              <w:rPr>
                <w:rFonts w:ascii="宋体" w:hAnsi="宋体"/>
                <w:snapToGrid w:val="0"/>
                <w:kern w:val="0"/>
              </w:rPr>
              <w:t>VALIDCODETYPE</w:t>
            </w:r>
          </w:p>
        </w:tc>
        <w:tc>
          <w:tcPr>
            <w:tcW w:w="1134" w:type="dxa"/>
            <w:shd w:val="clear" w:color="auto" w:fill="auto"/>
          </w:tcPr>
          <w:p w14:paraId="62FE60E6"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3D84699" w14:textId="77777777" w:rsidR="008A296D" w:rsidRPr="00736667" w:rsidRDefault="008A296D" w:rsidP="00A0397D">
            <w:pPr>
              <w:jc w:val="left"/>
              <w:rPr>
                <w:rFonts w:ascii="宋体" w:hAnsi="宋体"/>
                <w:snapToGrid w:val="0"/>
                <w:kern w:val="0"/>
              </w:rPr>
            </w:pPr>
            <w:r>
              <w:rPr>
                <w:rFonts w:ascii="宋体" w:hAnsi="宋体" w:hint="eastAsia"/>
                <w:snapToGrid w:val="0"/>
                <w:kern w:val="0"/>
              </w:rPr>
              <w:t>M</w:t>
            </w:r>
            <w:r>
              <w:rPr>
                <w:rFonts w:ascii="宋体" w:hAnsi="宋体"/>
                <w:snapToGrid w:val="0"/>
                <w:kern w:val="0"/>
              </w:rPr>
              <w:t>ODPWD(</w:t>
            </w:r>
            <w:r>
              <w:rPr>
                <w:rFonts w:ascii="宋体" w:hAnsi="宋体" w:hint="eastAsia"/>
                <w:snapToGrid w:val="0"/>
                <w:kern w:val="0"/>
              </w:rPr>
              <w:t>修改密码)，CHANGEMOBILE(换手机号)等等</w:t>
            </w:r>
          </w:p>
        </w:tc>
      </w:tr>
    </w:tbl>
    <w:p w14:paraId="023CF53D" w14:textId="77777777" w:rsidR="008A296D" w:rsidRPr="00A975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798C3F4" w14:textId="77777777" w:rsidR="008A296D" w:rsidRPr="00C56A4E" w:rsidRDefault="008A296D" w:rsidP="008A296D"/>
    <w:p w14:paraId="3AA25A95" w14:textId="77777777" w:rsidR="008A296D" w:rsidRDefault="008A296D" w:rsidP="008A296D">
      <w:pPr>
        <w:pStyle w:val="6"/>
      </w:pPr>
      <w:r w:rsidRPr="00A52328">
        <w:rPr>
          <w:rFonts w:hint="eastAsia"/>
        </w:rPr>
        <w:t>输出</w:t>
      </w:r>
    </w:p>
    <w:p w14:paraId="0179E91D" w14:textId="77777777" w:rsidR="008A296D" w:rsidRPr="007F58D2" w:rsidRDefault="008A296D" w:rsidP="008A296D">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70E7953" w14:textId="77777777" w:rsidTr="00A0397D">
        <w:tc>
          <w:tcPr>
            <w:tcW w:w="1559" w:type="dxa"/>
            <w:shd w:val="clear" w:color="auto" w:fill="E0E0E0"/>
          </w:tcPr>
          <w:p w14:paraId="3CF0AEFD"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875F540"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04E9FA5"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34F5F79"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706413D7" w14:textId="77777777" w:rsidTr="00A0397D">
        <w:tc>
          <w:tcPr>
            <w:tcW w:w="1559" w:type="dxa"/>
            <w:shd w:val="clear" w:color="auto" w:fill="auto"/>
          </w:tcPr>
          <w:p w14:paraId="61515338"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7F28508"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DE636C7"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3D07D50" w14:textId="77777777" w:rsidR="008A296D" w:rsidRPr="00736667" w:rsidRDefault="008A296D" w:rsidP="00A0397D">
            <w:pPr>
              <w:jc w:val="left"/>
              <w:rPr>
                <w:rFonts w:ascii="宋体" w:hAnsi="宋体"/>
                <w:snapToGrid w:val="0"/>
                <w:kern w:val="0"/>
              </w:rPr>
            </w:pPr>
          </w:p>
        </w:tc>
      </w:tr>
      <w:tr w:rsidR="008A296D" w:rsidRPr="00736667" w14:paraId="5AD77505" w14:textId="77777777" w:rsidTr="00A0397D">
        <w:tc>
          <w:tcPr>
            <w:tcW w:w="1559" w:type="dxa"/>
            <w:shd w:val="clear" w:color="auto" w:fill="auto"/>
          </w:tcPr>
          <w:p w14:paraId="4A5A1EA2"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E560CAE"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6317BA0"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360923F" w14:textId="77777777" w:rsidR="008A296D" w:rsidRPr="00736667" w:rsidRDefault="008A296D" w:rsidP="00A0397D">
            <w:pPr>
              <w:jc w:val="left"/>
              <w:rPr>
                <w:rFonts w:ascii="宋体" w:hAnsi="宋体"/>
                <w:snapToGrid w:val="0"/>
                <w:kern w:val="0"/>
              </w:rPr>
            </w:pPr>
          </w:p>
        </w:tc>
      </w:tr>
    </w:tbl>
    <w:p w14:paraId="16B11DA8" w14:textId="77777777" w:rsidR="008A296D" w:rsidRPr="005F0701" w:rsidRDefault="008A296D" w:rsidP="008A296D">
      <w:pPr>
        <w:ind w:firstLineChars="300" w:firstLine="630"/>
      </w:pPr>
      <w:r>
        <w:rPr>
          <w:rFonts w:hint="eastAsia"/>
        </w:rPr>
        <w:t>如果有错误建议直接返回协议体或者抛出异常</w:t>
      </w:r>
    </w:p>
    <w:p w14:paraId="23CB6B88" w14:textId="77777777" w:rsidR="008A296D" w:rsidRPr="0082647F" w:rsidRDefault="008A296D" w:rsidP="00041BC9">
      <w:pPr>
        <w:pStyle w:val="5"/>
      </w:pPr>
      <w:r>
        <w:rPr>
          <w:rFonts w:hint="eastAsia"/>
        </w:rPr>
        <w:t>获取注册手机验证码</w:t>
      </w:r>
    </w:p>
    <w:p w14:paraId="4DE90E68" w14:textId="77777777" w:rsidR="008A296D" w:rsidRDefault="008A296D" w:rsidP="008A296D">
      <w:pPr>
        <w:pStyle w:val="6"/>
      </w:pPr>
      <w:r>
        <w:rPr>
          <w:rFonts w:hint="eastAsia"/>
        </w:rPr>
        <w:t>功能</w:t>
      </w:r>
      <w:r>
        <w:t>描述</w:t>
      </w:r>
    </w:p>
    <w:p w14:paraId="00DA88FF"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主要用于获取用户注册时候的验证码信息。</w:t>
      </w:r>
    </w:p>
    <w:p w14:paraId="5AC6509D" w14:textId="77777777" w:rsidR="008A296D" w:rsidRPr="00676A58" w:rsidRDefault="008A296D" w:rsidP="008A296D">
      <w:pPr>
        <w:pStyle w:val="6"/>
      </w:pPr>
      <w:r w:rsidRPr="00676A58">
        <w:rPr>
          <w:rFonts w:hint="eastAsia"/>
        </w:rPr>
        <w:lastRenderedPageBreak/>
        <w:t>处理流程</w:t>
      </w:r>
    </w:p>
    <w:p w14:paraId="050F76CC"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r>
        <w:rPr>
          <w:rFonts w:ascii="宋体" w:hAnsi="宋体" w:hint="eastAsia"/>
          <w:kern w:val="0"/>
          <w:sz w:val="24"/>
          <w:szCs w:val="21"/>
        </w:rPr>
        <w:t xml:space="preserve"> </w:t>
      </w:r>
      <w:r>
        <w:rPr>
          <w:rFonts w:ascii="宋体" w:hAnsi="宋体"/>
          <w:kern w:val="0"/>
          <w:sz w:val="24"/>
          <w:szCs w:val="21"/>
        </w:rPr>
        <w:t xml:space="preserve">      </w:t>
      </w:r>
      <w:r>
        <w:object w:dxaOrig="2323" w:dyaOrig="7781" w14:anchorId="5BC39CC6">
          <v:shape id="_x0000_i1030" type="#_x0000_t75" style="width:115.95pt;height:388.5pt" o:ole="">
            <v:imagedata r:id="rId28" o:title=""/>
          </v:shape>
          <o:OLEObject Type="Embed" ProgID="Visio.Drawing.15" ShapeID="_x0000_i1030" DrawAspect="Content" ObjectID="_1569760903" r:id="rId29"/>
        </w:object>
      </w:r>
    </w:p>
    <w:p w14:paraId="3D4D344B" w14:textId="77777777" w:rsidR="008A296D" w:rsidRDefault="008A296D">
      <w:pPr>
        <w:pStyle w:val="afb"/>
        <w:numPr>
          <w:ilvl w:val="0"/>
          <w:numId w:val="6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17" w:author="wangq" w:date="2017-08-21T17:25:00Z">
          <w:pPr>
            <w:pStyle w:val="afb"/>
            <w:numPr>
              <w:numId w:val="7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输入手机号</w:t>
      </w:r>
    </w:p>
    <w:p w14:paraId="55DC0653" w14:textId="77777777" w:rsidR="008A296D" w:rsidRDefault="008A296D">
      <w:pPr>
        <w:pStyle w:val="afb"/>
        <w:numPr>
          <w:ilvl w:val="0"/>
          <w:numId w:val="6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18" w:author="wangq" w:date="2017-08-21T17:25:00Z">
          <w:pPr>
            <w:pStyle w:val="afb"/>
            <w:numPr>
              <w:numId w:val="7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获取验证码，并检查手机号是否存在，如果存在则提示</w:t>
      </w:r>
    </w:p>
    <w:p w14:paraId="74EB7943" w14:textId="77777777" w:rsidR="008A296D" w:rsidRDefault="008A296D">
      <w:pPr>
        <w:pStyle w:val="afb"/>
        <w:numPr>
          <w:ilvl w:val="0"/>
          <w:numId w:val="6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19" w:author="wangq" w:date="2017-08-21T17:25:00Z">
          <w:pPr>
            <w:pStyle w:val="afb"/>
            <w:numPr>
              <w:numId w:val="7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根据验证码类型获取消息模板信息</w:t>
      </w:r>
    </w:p>
    <w:p w14:paraId="0897FAC0" w14:textId="77777777" w:rsidR="008A296D" w:rsidRDefault="008A296D">
      <w:pPr>
        <w:pStyle w:val="afb"/>
        <w:numPr>
          <w:ilvl w:val="0"/>
          <w:numId w:val="6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20" w:author="wangq" w:date="2017-08-21T17:25:00Z">
          <w:pPr>
            <w:pStyle w:val="afb"/>
            <w:numPr>
              <w:numId w:val="7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发送短信信息</w:t>
      </w:r>
    </w:p>
    <w:p w14:paraId="497B5185" w14:textId="77777777" w:rsidR="008A296D" w:rsidRPr="007F58D2" w:rsidRDefault="008A296D">
      <w:pPr>
        <w:pStyle w:val="afb"/>
        <w:numPr>
          <w:ilvl w:val="0"/>
          <w:numId w:val="6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21" w:author="wangq" w:date="2017-08-21T17:25:00Z">
          <w:pPr>
            <w:pStyle w:val="afb"/>
            <w:numPr>
              <w:numId w:val="7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将验证码写入分布式缓存中</w:t>
      </w:r>
    </w:p>
    <w:p w14:paraId="1AF336E2" w14:textId="77777777" w:rsidR="008A296D" w:rsidRPr="005F0701"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7F8D2E3A" w14:textId="77777777" w:rsidR="008A296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568FCB4" w14:textId="77777777" w:rsidTr="00A0397D">
        <w:tc>
          <w:tcPr>
            <w:tcW w:w="1559" w:type="dxa"/>
            <w:shd w:val="clear" w:color="auto" w:fill="E0E0E0"/>
          </w:tcPr>
          <w:p w14:paraId="663354C3"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A47BA0B"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CB925D8"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5ED8DE3"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7F4558A1" w14:textId="77777777" w:rsidTr="00A0397D">
        <w:tc>
          <w:tcPr>
            <w:tcW w:w="1559" w:type="dxa"/>
            <w:shd w:val="clear" w:color="auto" w:fill="auto"/>
          </w:tcPr>
          <w:p w14:paraId="57B36AEB" w14:textId="77777777" w:rsidR="008A296D" w:rsidRPr="00736667" w:rsidRDefault="008A296D" w:rsidP="00A0397D">
            <w:pPr>
              <w:jc w:val="left"/>
              <w:rPr>
                <w:rFonts w:ascii="宋体" w:hAnsi="宋体"/>
                <w:snapToGrid w:val="0"/>
                <w:kern w:val="0"/>
              </w:rPr>
            </w:pPr>
            <w:r>
              <w:rPr>
                <w:rFonts w:ascii="宋体" w:hAnsi="宋体" w:hint="eastAsia"/>
                <w:snapToGrid w:val="0"/>
                <w:kern w:val="0"/>
              </w:rPr>
              <w:t>手机号</w:t>
            </w:r>
          </w:p>
        </w:tc>
        <w:tc>
          <w:tcPr>
            <w:tcW w:w="1701" w:type="dxa"/>
            <w:shd w:val="clear" w:color="auto" w:fill="auto"/>
          </w:tcPr>
          <w:p w14:paraId="19199802" w14:textId="77777777" w:rsidR="008A296D" w:rsidRPr="00736667" w:rsidRDefault="008A296D" w:rsidP="00A0397D">
            <w:pPr>
              <w:jc w:val="left"/>
              <w:rPr>
                <w:rFonts w:ascii="宋体" w:hAnsi="宋体"/>
                <w:snapToGrid w:val="0"/>
                <w:kern w:val="0"/>
              </w:rPr>
            </w:pPr>
            <w:r>
              <w:rPr>
                <w:rFonts w:ascii="宋体" w:hAnsi="宋体"/>
                <w:snapToGrid w:val="0"/>
                <w:kern w:val="0"/>
              </w:rPr>
              <w:t>MOBILEPHONE</w:t>
            </w:r>
          </w:p>
        </w:tc>
        <w:tc>
          <w:tcPr>
            <w:tcW w:w="1134" w:type="dxa"/>
            <w:shd w:val="clear" w:color="auto" w:fill="auto"/>
          </w:tcPr>
          <w:p w14:paraId="05E94804"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17C7946" w14:textId="77777777" w:rsidR="008A296D" w:rsidRPr="00736667" w:rsidRDefault="008A296D" w:rsidP="00A0397D">
            <w:pPr>
              <w:jc w:val="left"/>
              <w:rPr>
                <w:rFonts w:ascii="宋体" w:hAnsi="宋体"/>
                <w:snapToGrid w:val="0"/>
                <w:kern w:val="0"/>
              </w:rPr>
            </w:pPr>
          </w:p>
        </w:tc>
      </w:tr>
    </w:tbl>
    <w:p w14:paraId="22660F67" w14:textId="77777777" w:rsidR="008A296D" w:rsidRPr="00C56A4E" w:rsidRDefault="008A296D" w:rsidP="008A296D"/>
    <w:p w14:paraId="4069A016" w14:textId="77777777" w:rsidR="008A296D" w:rsidRPr="005F0701" w:rsidRDefault="008A296D" w:rsidP="008A296D">
      <w:pPr>
        <w:pStyle w:val="6"/>
      </w:pPr>
      <w:r w:rsidRPr="00A52328">
        <w:rPr>
          <w:rFonts w:hint="eastAsia"/>
        </w:rPr>
        <w:t>输出</w:t>
      </w:r>
    </w:p>
    <w:p w14:paraId="2F2F3247" w14:textId="77777777" w:rsidR="008A296D" w:rsidRPr="007F58D2" w:rsidRDefault="008A296D" w:rsidP="008A296D">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EEBD09D" w14:textId="77777777" w:rsidTr="00A0397D">
        <w:tc>
          <w:tcPr>
            <w:tcW w:w="1559" w:type="dxa"/>
            <w:shd w:val="clear" w:color="auto" w:fill="E0E0E0"/>
          </w:tcPr>
          <w:p w14:paraId="40A88FCE"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1DA1ACA7"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693BD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629714A"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86E5F98" w14:textId="77777777" w:rsidTr="00A0397D">
        <w:tc>
          <w:tcPr>
            <w:tcW w:w="1559" w:type="dxa"/>
            <w:shd w:val="clear" w:color="auto" w:fill="auto"/>
          </w:tcPr>
          <w:p w14:paraId="37AF01BC" w14:textId="77777777" w:rsidR="008A296D" w:rsidRPr="00736667" w:rsidRDefault="008A296D" w:rsidP="00A0397D">
            <w:pPr>
              <w:jc w:val="left"/>
              <w:rPr>
                <w:rFonts w:ascii="宋体" w:hAnsi="宋体"/>
                <w:snapToGrid w:val="0"/>
                <w:kern w:val="0"/>
              </w:rPr>
            </w:pPr>
            <w:r>
              <w:rPr>
                <w:rFonts w:ascii="宋体" w:hAnsi="宋体" w:hint="eastAsia"/>
                <w:snapToGrid w:val="0"/>
                <w:kern w:val="0"/>
              </w:rPr>
              <w:lastRenderedPageBreak/>
              <w:t>操作</w:t>
            </w:r>
            <w:r>
              <w:rPr>
                <w:rFonts w:ascii="宋体" w:hAnsi="宋体"/>
                <w:snapToGrid w:val="0"/>
                <w:kern w:val="0"/>
              </w:rPr>
              <w:t>结果</w:t>
            </w:r>
          </w:p>
        </w:tc>
        <w:tc>
          <w:tcPr>
            <w:tcW w:w="1701" w:type="dxa"/>
            <w:shd w:val="clear" w:color="auto" w:fill="auto"/>
          </w:tcPr>
          <w:p w14:paraId="4FE255F3"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39081E26"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7796D9A" w14:textId="77777777" w:rsidR="008A296D" w:rsidRPr="00736667" w:rsidRDefault="008A296D" w:rsidP="00A0397D">
            <w:pPr>
              <w:jc w:val="left"/>
              <w:rPr>
                <w:rFonts w:ascii="宋体" w:hAnsi="宋体"/>
                <w:snapToGrid w:val="0"/>
                <w:kern w:val="0"/>
              </w:rPr>
            </w:pPr>
          </w:p>
        </w:tc>
      </w:tr>
      <w:tr w:rsidR="008A296D" w:rsidRPr="00736667" w14:paraId="235DA905" w14:textId="77777777" w:rsidTr="00A0397D">
        <w:tc>
          <w:tcPr>
            <w:tcW w:w="1559" w:type="dxa"/>
            <w:shd w:val="clear" w:color="auto" w:fill="auto"/>
          </w:tcPr>
          <w:p w14:paraId="1D564255"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13B70E0"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0660B7B"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5D339CF" w14:textId="77777777" w:rsidR="008A296D" w:rsidRPr="00736667" w:rsidRDefault="008A296D" w:rsidP="00A0397D">
            <w:pPr>
              <w:jc w:val="left"/>
              <w:rPr>
                <w:rFonts w:ascii="宋体" w:hAnsi="宋体"/>
                <w:snapToGrid w:val="0"/>
                <w:kern w:val="0"/>
              </w:rPr>
            </w:pPr>
          </w:p>
        </w:tc>
      </w:tr>
    </w:tbl>
    <w:p w14:paraId="5B29F118"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7312FC1C" w14:textId="77777777" w:rsidR="008A296D" w:rsidRPr="0082647F" w:rsidRDefault="008A296D" w:rsidP="00041BC9">
      <w:pPr>
        <w:pStyle w:val="5"/>
      </w:pPr>
      <w:r>
        <w:rPr>
          <w:rFonts w:hint="eastAsia"/>
        </w:rPr>
        <w:t>获取登录手机验证码</w:t>
      </w:r>
    </w:p>
    <w:p w14:paraId="3A5EA892" w14:textId="77777777" w:rsidR="008A296D" w:rsidRDefault="008A296D" w:rsidP="008A296D">
      <w:pPr>
        <w:pStyle w:val="6"/>
      </w:pPr>
      <w:r>
        <w:rPr>
          <w:rFonts w:hint="eastAsia"/>
        </w:rPr>
        <w:t>功能</w:t>
      </w:r>
      <w:r>
        <w:t>描述</w:t>
      </w:r>
    </w:p>
    <w:p w14:paraId="5C75C02E"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主要用于获取用户登录时候的验证码信息。</w:t>
      </w:r>
    </w:p>
    <w:p w14:paraId="2C5A8811" w14:textId="77777777" w:rsidR="008A296D" w:rsidRPr="00676A58" w:rsidRDefault="008A296D" w:rsidP="008A296D">
      <w:pPr>
        <w:pStyle w:val="6"/>
      </w:pPr>
      <w:r w:rsidRPr="00676A58">
        <w:rPr>
          <w:rFonts w:hint="eastAsia"/>
        </w:rPr>
        <w:t>处理流程</w:t>
      </w:r>
    </w:p>
    <w:p w14:paraId="2822C879"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r>
        <w:rPr>
          <w:rFonts w:ascii="宋体" w:hAnsi="宋体" w:hint="eastAsia"/>
          <w:kern w:val="0"/>
          <w:sz w:val="24"/>
          <w:szCs w:val="21"/>
        </w:rPr>
        <w:t xml:space="preserve"> </w:t>
      </w:r>
      <w:r>
        <w:rPr>
          <w:rFonts w:ascii="宋体" w:hAnsi="宋体"/>
          <w:kern w:val="0"/>
          <w:sz w:val="24"/>
          <w:szCs w:val="21"/>
        </w:rPr>
        <w:t xml:space="preserve">      </w:t>
      </w:r>
      <w:r>
        <w:object w:dxaOrig="2323" w:dyaOrig="7781" w14:anchorId="7A623909">
          <v:shape id="_x0000_i1031" type="#_x0000_t75" style="width:115.95pt;height:388.5pt" o:ole="">
            <v:imagedata r:id="rId30" o:title=""/>
          </v:shape>
          <o:OLEObject Type="Embed" ProgID="Visio.Drawing.15" ShapeID="_x0000_i1031" DrawAspect="Content" ObjectID="_1569760904" r:id="rId31"/>
        </w:object>
      </w:r>
    </w:p>
    <w:p w14:paraId="59718AB2" w14:textId="77777777" w:rsidR="008A296D" w:rsidRDefault="008A296D">
      <w:pPr>
        <w:pStyle w:val="afb"/>
        <w:numPr>
          <w:ilvl w:val="0"/>
          <w:numId w:val="6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22" w:author="wangq" w:date="2017-08-21T17:25:00Z">
          <w:pPr>
            <w:pStyle w:val="afb"/>
            <w:numPr>
              <w:numId w:val="7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输入手机号</w:t>
      </w:r>
    </w:p>
    <w:p w14:paraId="73E2A61A" w14:textId="77777777" w:rsidR="008A296D" w:rsidRDefault="008A296D">
      <w:pPr>
        <w:pStyle w:val="afb"/>
        <w:numPr>
          <w:ilvl w:val="0"/>
          <w:numId w:val="6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23" w:author="wangq" w:date="2017-08-21T17:25:00Z">
          <w:pPr>
            <w:pStyle w:val="afb"/>
            <w:numPr>
              <w:numId w:val="7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如果手机号不存在则提示</w:t>
      </w:r>
      <w:r>
        <w:rPr>
          <w:rFonts w:ascii="宋体" w:hAnsi="宋体"/>
          <w:kern w:val="0"/>
          <w:sz w:val="24"/>
          <w:szCs w:val="21"/>
        </w:rPr>
        <w:t xml:space="preserve"> </w:t>
      </w:r>
    </w:p>
    <w:p w14:paraId="590B32AC" w14:textId="77777777" w:rsidR="008A296D" w:rsidRDefault="008A296D">
      <w:pPr>
        <w:pStyle w:val="afb"/>
        <w:numPr>
          <w:ilvl w:val="0"/>
          <w:numId w:val="6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24" w:author="wangq" w:date="2017-08-21T17:25:00Z">
          <w:pPr>
            <w:pStyle w:val="afb"/>
            <w:numPr>
              <w:numId w:val="7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根据验证码类型获取消息模板信息</w:t>
      </w:r>
    </w:p>
    <w:p w14:paraId="1DA3DACF" w14:textId="77777777" w:rsidR="008A296D" w:rsidRDefault="008A296D">
      <w:pPr>
        <w:pStyle w:val="afb"/>
        <w:numPr>
          <w:ilvl w:val="0"/>
          <w:numId w:val="6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25" w:author="wangq" w:date="2017-08-21T17:25:00Z">
          <w:pPr>
            <w:pStyle w:val="afb"/>
            <w:numPr>
              <w:numId w:val="7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发送短信信息</w:t>
      </w:r>
    </w:p>
    <w:p w14:paraId="320E0760" w14:textId="77777777" w:rsidR="008A296D" w:rsidRPr="007F58D2" w:rsidRDefault="008A296D">
      <w:pPr>
        <w:pStyle w:val="afb"/>
        <w:numPr>
          <w:ilvl w:val="0"/>
          <w:numId w:val="6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26" w:author="wangq" w:date="2017-08-21T17:25:00Z">
          <w:pPr>
            <w:pStyle w:val="afb"/>
            <w:numPr>
              <w:numId w:val="7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将验证码写入分布式缓存中</w:t>
      </w:r>
    </w:p>
    <w:p w14:paraId="5F3DAEFC" w14:textId="77777777" w:rsidR="008A296D" w:rsidRPr="005F0701"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5C6EF3D4" w14:textId="77777777" w:rsidR="008A296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18738626" w14:textId="77777777" w:rsidTr="00A0397D">
        <w:tc>
          <w:tcPr>
            <w:tcW w:w="1559" w:type="dxa"/>
            <w:shd w:val="clear" w:color="auto" w:fill="E0E0E0"/>
          </w:tcPr>
          <w:p w14:paraId="278CF6A4"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5DEB742"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C295C55"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9C7FE4C"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0E60831B" w14:textId="77777777" w:rsidTr="00A0397D">
        <w:tc>
          <w:tcPr>
            <w:tcW w:w="1559" w:type="dxa"/>
            <w:shd w:val="clear" w:color="auto" w:fill="auto"/>
          </w:tcPr>
          <w:p w14:paraId="22EE1FCC" w14:textId="77777777" w:rsidR="008A296D" w:rsidRPr="00736667" w:rsidRDefault="008A296D" w:rsidP="00A0397D">
            <w:pPr>
              <w:jc w:val="left"/>
              <w:rPr>
                <w:rFonts w:ascii="宋体" w:hAnsi="宋体"/>
                <w:snapToGrid w:val="0"/>
                <w:kern w:val="0"/>
              </w:rPr>
            </w:pPr>
            <w:r>
              <w:rPr>
                <w:rFonts w:ascii="宋体" w:hAnsi="宋体" w:hint="eastAsia"/>
                <w:snapToGrid w:val="0"/>
                <w:kern w:val="0"/>
              </w:rPr>
              <w:t>手机号</w:t>
            </w:r>
          </w:p>
        </w:tc>
        <w:tc>
          <w:tcPr>
            <w:tcW w:w="1701" w:type="dxa"/>
            <w:shd w:val="clear" w:color="auto" w:fill="auto"/>
          </w:tcPr>
          <w:p w14:paraId="24468D3C" w14:textId="77777777" w:rsidR="008A296D" w:rsidRPr="00736667" w:rsidRDefault="008A296D" w:rsidP="00A0397D">
            <w:pPr>
              <w:jc w:val="left"/>
              <w:rPr>
                <w:rFonts w:ascii="宋体" w:hAnsi="宋体"/>
                <w:snapToGrid w:val="0"/>
                <w:kern w:val="0"/>
              </w:rPr>
            </w:pPr>
            <w:r>
              <w:rPr>
                <w:rFonts w:ascii="宋体" w:hAnsi="宋体"/>
                <w:snapToGrid w:val="0"/>
                <w:kern w:val="0"/>
              </w:rPr>
              <w:t>MOBILEPHONE</w:t>
            </w:r>
          </w:p>
        </w:tc>
        <w:tc>
          <w:tcPr>
            <w:tcW w:w="1134" w:type="dxa"/>
            <w:shd w:val="clear" w:color="auto" w:fill="auto"/>
          </w:tcPr>
          <w:p w14:paraId="41A4EC25"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F042DDE" w14:textId="77777777" w:rsidR="008A296D" w:rsidRPr="00736667" w:rsidRDefault="008A296D" w:rsidP="00A0397D">
            <w:pPr>
              <w:jc w:val="left"/>
              <w:rPr>
                <w:rFonts w:ascii="宋体" w:hAnsi="宋体"/>
                <w:snapToGrid w:val="0"/>
                <w:kern w:val="0"/>
              </w:rPr>
            </w:pPr>
          </w:p>
        </w:tc>
      </w:tr>
    </w:tbl>
    <w:p w14:paraId="27925430" w14:textId="77777777" w:rsidR="008A296D" w:rsidRPr="00C56A4E" w:rsidRDefault="008A296D" w:rsidP="008A296D"/>
    <w:p w14:paraId="33B483D0" w14:textId="77777777" w:rsidR="008A296D" w:rsidRPr="007F58D2" w:rsidRDefault="008A296D" w:rsidP="008A296D">
      <w:pPr>
        <w:pStyle w:val="6"/>
      </w:pPr>
      <w:r w:rsidRPr="00A52328">
        <w:rPr>
          <w:rFonts w:hint="eastAsia"/>
        </w:rPr>
        <w:t>输出</w:t>
      </w:r>
    </w:p>
    <w:p w14:paraId="2F319C41" w14:textId="77777777" w:rsidR="008A296D" w:rsidRPr="007F58D2" w:rsidRDefault="008A296D" w:rsidP="008A296D">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615ADE8C" w14:textId="77777777" w:rsidTr="00A0397D">
        <w:tc>
          <w:tcPr>
            <w:tcW w:w="1559" w:type="dxa"/>
            <w:shd w:val="clear" w:color="auto" w:fill="E0E0E0"/>
          </w:tcPr>
          <w:p w14:paraId="1D442D5A"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B8C90F6"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AA22135"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8E0C10C"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BC057DA" w14:textId="77777777" w:rsidTr="00A0397D">
        <w:tc>
          <w:tcPr>
            <w:tcW w:w="1559" w:type="dxa"/>
            <w:shd w:val="clear" w:color="auto" w:fill="auto"/>
          </w:tcPr>
          <w:p w14:paraId="76187DFE"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24A67103"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204A3DC2"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B3001C2" w14:textId="77777777" w:rsidR="008A296D" w:rsidRPr="00736667" w:rsidRDefault="008A296D" w:rsidP="00A0397D">
            <w:pPr>
              <w:jc w:val="left"/>
              <w:rPr>
                <w:rFonts w:ascii="宋体" w:hAnsi="宋体"/>
                <w:snapToGrid w:val="0"/>
                <w:kern w:val="0"/>
              </w:rPr>
            </w:pPr>
          </w:p>
        </w:tc>
      </w:tr>
      <w:tr w:rsidR="008A296D" w:rsidRPr="00736667" w14:paraId="360A6EBC" w14:textId="77777777" w:rsidTr="00A0397D">
        <w:tc>
          <w:tcPr>
            <w:tcW w:w="1559" w:type="dxa"/>
            <w:shd w:val="clear" w:color="auto" w:fill="auto"/>
          </w:tcPr>
          <w:p w14:paraId="7CF72101"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2FBA2943"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3CDB999"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655D648" w14:textId="77777777" w:rsidR="008A296D" w:rsidRPr="00736667" w:rsidRDefault="008A296D" w:rsidP="00A0397D">
            <w:pPr>
              <w:jc w:val="left"/>
              <w:rPr>
                <w:rFonts w:ascii="宋体" w:hAnsi="宋体"/>
                <w:snapToGrid w:val="0"/>
                <w:kern w:val="0"/>
              </w:rPr>
            </w:pPr>
          </w:p>
        </w:tc>
      </w:tr>
    </w:tbl>
    <w:p w14:paraId="4946EF53" w14:textId="77777777" w:rsidR="008A296D" w:rsidRPr="007F58D2"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41581280" w14:textId="77777777" w:rsidR="008A296D" w:rsidRPr="005F0701"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p>
    <w:p w14:paraId="6ACAA00C" w14:textId="77777777" w:rsidR="008A296D" w:rsidRPr="0082647F" w:rsidRDefault="008A296D" w:rsidP="008A296D">
      <w:pPr>
        <w:pStyle w:val="5"/>
      </w:pPr>
      <w:r>
        <w:rPr>
          <w:rFonts w:hint="eastAsia"/>
        </w:rPr>
        <w:t>修改</w:t>
      </w:r>
      <w:r>
        <w:t>手机号</w:t>
      </w:r>
    </w:p>
    <w:p w14:paraId="7A6AED9C" w14:textId="77777777" w:rsidR="008A296D" w:rsidRDefault="008A296D" w:rsidP="008A296D">
      <w:pPr>
        <w:pStyle w:val="6"/>
      </w:pPr>
      <w:r>
        <w:rPr>
          <w:rFonts w:hint="eastAsia"/>
        </w:rPr>
        <w:t>功能</w:t>
      </w:r>
      <w:r>
        <w:t>描述</w:t>
      </w:r>
    </w:p>
    <w:p w14:paraId="732A603F" w14:textId="77777777" w:rsidR="008A296D" w:rsidRPr="00A9755C" w:rsidRDefault="008A296D" w:rsidP="008A296D">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当更换手机号时，根据原始手机号替换现有手机号，同时需要判断现在手机号是否已经存在。</w:t>
      </w:r>
    </w:p>
    <w:p w14:paraId="3BBB445A" w14:textId="77777777" w:rsidR="008A296D" w:rsidRPr="00676A58" w:rsidRDefault="008A296D" w:rsidP="008A296D">
      <w:pPr>
        <w:pStyle w:val="6"/>
      </w:pPr>
      <w:r w:rsidRPr="00676A58">
        <w:rPr>
          <w:rFonts w:hint="eastAsia"/>
        </w:rPr>
        <w:lastRenderedPageBreak/>
        <w:t>处理流程</w:t>
      </w:r>
    </w:p>
    <w:p w14:paraId="1A3A0717"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r>
        <w:rPr>
          <w:b/>
          <w:sz w:val="24"/>
          <w:szCs w:val="24"/>
        </w:rPr>
        <w:t xml:space="preserve">       </w:t>
      </w:r>
      <w:r>
        <w:object w:dxaOrig="2323" w:dyaOrig="7452" w14:anchorId="2532F7B2">
          <v:shape id="_x0000_i1032" type="#_x0000_t75" style="width:115.95pt;height:372.15pt" o:ole="">
            <v:imagedata r:id="rId32" o:title=""/>
          </v:shape>
          <o:OLEObject Type="Embed" ProgID="Visio.Drawing.15" ShapeID="_x0000_i1032" DrawAspect="Content" ObjectID="_1569760905" r:id="rId33"/>
        </w:object>
      </w:r>
    </w:p>
    <w:p w14:paraId="3F2EC164" w14:textId="77777777" w:rsidR="008A296D" w:rsidRDefault="008A296D">
      <w:pPr>
        <w:pStyle w:val="afb"/>
        <w:numPr>
          <w:ilvl w:val="0"/>
          <w:numId w:val="6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27" w:author="wangq" w:date="2017-08-21T17:25:00Z">
          <w:pPr>
            <w:pStyle w:val="afb"/>
            <w:numPr>
              <w:numId w:val="7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输入新手机号</w:t>
      </w:r>
    </w:p>
    <w:p w14:paraId="7FBDF077" w14:textId="77777777" w:rsidR="008A296D" w:rsidRDefault="008A296D">
      <w:pPr>
        <w:pStyle w:val="afb"/>
        <w:numPr>
          <w:ilvl w:val="0"/>
          <w:numId w:val="6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28" w:author="wangq" w:date="2017-08-21T17:25:00Z">
          <w:pPr>
            <w:pStyle w:val="afb"/>
            <w:numPr>
              <w:numId w:val="7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输入旧手机号获取的验证码</w:t>
      </w:r>
    </w:p>
    <w:p w14:paraId="34BF0EF3" w14:textId="77777777" w:rsidR="008A296D" w:rsidRDefault="008A296D">
      <w:pPr>
        <w:pStyle w:val="afb"/>
        <w:numPr>
          <w:ilvl w:val="0"/>
          <w:numId w:val="6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29" w:author="wangq" w:date="2017-08-21T17:25:00Z">
          <w:pPr>
            <w:pStyle w:val="afb"/>
            <w:numPr>
              <w:numId w:val="7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根据验证码类型获取消息模板信息</w:t>
      </w:r>
    </w:p>
    <w:p w14:paraId="20AD54B9" w14:textId="77777777" w:rsidR="008A296D" w:rsidRDefault="008A296D">
      <w:pPr>
        <w:pStyle w:val="afb"/>
        <w:numPr>
          <w:ilvl w:val="0"/>
          <w:numId w:val="6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30" w:author="wangq" w:date="2017-08-21T17:25:00Z">
          <w:pPr>
            <w:pStyle w:val="afb"/>
            <w:numPr>
              <w:numId w:val="7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发送短信信息</w:t>
      </w:r>
    </w:p>
    <w:p w14:paraId="34980BE2" w14:textId="77777777" w:rsidR="008A296D" w:rsidRPr="007F58D2" w:rsidRDefault="008A296D">
      <w:pPr>
        <w:pStyle w:val="afb"/>
        <w:numPr>
          <w:ilvl w:val="0"/>
          <w:numId w:val="6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31" w:author="wangq" w:date="2017-08-21T17:25:00Z">
          <w:pPr>
            <w:pStyle w:val="afb"/>
            <w:numPr>
              <w:numId w:val="7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将验证码写入分布式缓存中</w:t>
      </w:r>
    </w:p>
    <w:p w14:paraId="480CAC4D" w14:textId="77777777" w:rsidR="008A296D" w:rsidRPr="005F0701"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293ADF97"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B69FFB8" w14:textId="77777777" w:rsidTr="00A0397D">
        <w:tc>
          <w:tcPr>
            <w:tcW w:w="1559" w:type="dxa"/>
            <w:shd w:val="clear" w:color="auto" w:fill="E0E0E0"/>
          </w:tcPr>
          <w:p w14:paraId="52A0609F"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DA79983"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1B92A0E"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78F317A"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41363C49" w14:textId="77777777" w:rsidTr="00A0397D">
        <w:tc>
          <w:tcPr>
            <w:tcW w:w="1559" w:type="dxa"/>
            <w:shd w:val="clear" w:color="auto" w:fill="auto"/>
          </w:tcPr>
          <w:p w14:paraId="0C840CFD" w14:textId="77777777" w:rsidR="008A296D" w:rsidRPr="00736667" w:rsidRDefault="008A296D" w:rsidP="00A0397D">
            <w:pPr>
              <w:jc w:val="left"/>
              <w:rPr>
                <w:rFonts w:ascii="宋体" w:hAnsi="宋体"/>
                <w:snapToGrid w:val="0"/>
                <w:kern w:val="0"/>
              </w:rPr>
            </w:pPr>
            <w:r>
              <w:rPr>
                <w:rFonts w:ascii="宋体" w:hAnsi="宋体" w:hint="eastAsia"/>
                <w:snapToGrid w:val="0"/>
                <w:kern w:val="0"/>
              </w:rPr>
              <w:t>新手机号</w:t>
            </w:r>
          </w:p>
        </w:tc>
        <w:tc>
          <w:tcPr>
            <w:tcW w:w="1701" w:type="dxa"/>
            <w:shd w:val="clear" w:color="auto" w:fill="auto"/>
          </w:tcPr>
          <w:p w14:paraId="40F302E7" w14:textId="77777777" w:rsidR="008A296D" w:rsidRPr="00736667" w:rsidRDefault="008A296D" w:rsidP="00A0397D">
            <w:pPr>
              <w:jc w:val="left"/>
              <w:rPr>
                <w:rFonts w:ascii="宋体" w:hAnsi="宋体"/>
                <w:snapToGrid w:val="0"/>
                <w:kern w:val="0"/>
              </w:rPr>
            </w:pPr>
            <w:r>
              <w:rPr>
                <w:rFonts w:ascii="宋体" w:hAnsi="宋体"/>
                <w:snapToGrid w:val="0"/>
                <w:kern w:val="0"/>
              </w:rPr>
              <w:t>MOBILEPHONE</w:t>
            </w:r>
          </w:p>
        </w:tc>
        <w:tc>
          <w:tcPr>
            <w:tcW w:w="1134" w:type="dxa"/>
            <w:shd w:val="clear" w:color="auto" w:fill="auto"/>
          </w:tcPr>
          <w:p w14:paraId="45C32C36"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B83FAB7" w14:textId="77777777" w:rsidR="008A296D" w:rsidRPr="00736667" w:rsidRDefault="008A296D" w:rsidP="00A0397D">
            <w:pPr>
              <w:jc w:val="left"/>
              <w:rPr>
                <w:rFonts w:ascii="宋体" w:hAnsi="宋体"/>
                <w:snapToGrid w:val="0"/>
                <w:kern w:val="0"/>
              </w:rPr>
            </w:pPr>
          </w:p>
        </w:tc>
      </w:tr>
      <w:tr w:rsidR="008A296D" w:rsidRPr="00736667" w14:paraId="1669DB41" w14:textId="77777777" w:rsidTr="00A0397D">
        <w:tc>
          <w:tcPr>
            <w:tcW w:w="1559" w:type="dxa"/>
            <w:shd w:val="clear" w:color="auto" w:fill="auto"/>
          </w:tcPr>
          <w:p w14:paraId="58B39575" w14:textId="77777777" w:rsidR="008A296D" w:rsidRDefault="008A296D" w:rsidP="00A0397D">
            <w:pPr>
              <w:rPr>
                <w:rFonts w:ascii="宋体" w:hAnsi="宋体"/>
                <w:snapToGrid w:val="0"/>
                <w:kern w:val="0"/>
              </w:rPr>
            </w:pPr>
            <w:r>
              <w:rPr>
                <w:rFonts w:ascii="宋体" w:hAnsi="宋体" w:hint="eastAsia"/>
                <w:snapToGrid w:val="0"/>
                <w:kern w:val="0"/>
              </w:rPr>
              <w:t>验证码</w:t>
            </w:r>
          </w:p>
        </w:tc>
        <w:tc>
          <w:tcPr>
            <w:tcW w:w="1701" w:type="dxa"/>
            <w:shd w:val="clear" w:color="auto" w:fill="auto"/>
          </w:tcPr>
          <w:p w14:paraId="7C799AA4" w14:textId="77777777" w:rsidR="008A296D" w:rsidRDefault="008A296D" w:rsidP="00A0397D">
            <w:pPr>
              <w:jc w:val="left"/>
              <w:rPr>
                <w:rFonts w:ascii="宋体" w:hAnsi="宋体"/>
                <w:snapToGrid w:val="0"/>
                <w:kern w:val="0"/>
              </w:rPr>
            </w:pPr>
            <w:r>
              <w:rPr>
                <w:rFonts w:ascii="宋体" w:hAnsi="宋体" w:hint="eastAsia"/>
                <w:snapToGrid w:val="0"/>
                <w:kern w:val="0"/>
              </w:rPr>
              <w:t>VALIDCODE</w:t>
            </w:r>
          </w:p>
        </w:tc>
        <w:tc>
          <w:tcPr>
            <w:tcW w:w="1134" w:type="dxa"/>
            <w:shd w:val="clear" w:color="auto" w:fill="auto"/>
          </w:tcPr>
          <w:p w14:paraId="602E906B"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75674909" w14:textId="77777777" w:rsidR="008A296D" w:rsidRPr="00736667" w:rsidRDefault="008A296D" w:rsidP="00A0397D">
            <w:pPr>
              <w:jc w:val="left"/>
              <w:rPr>
                <w:rFonts w:ascii="宋体" w:hAnsi="宋体"/>
                <w:snapToGrid w:val="0"/>
                <w:kern w:val="0"/>
              </w:rPr>
            </w:pPr>
          </w:p>
        </w:tc>
      </w:tr>
    </w:tbl>
    <w:p w14:paraId="760CFF30" w14:textId="77777777" w:rsidR="008A296D" w:rsidRPr="00A975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BA6C594" w14:textId="77777777" w:rsidR="008A296D" w:rsidRPr="00C56A4E" w:rsidRDefault="008A296D" w:rsidP="008A296D"/>
    <w:p w14:paraId="77F6A364" w14:textId="77777777" w:rsidR="008A296D" w:rsidRPr="00A52328" w:rsidRDefault="008A296D" w:rsidP="008A296D">
      <w:pPr>
        <w:pStyle w:val="6"/>
      </w:pPr>
      <w:r w:rsidRPr="00A52328">
        <w:rPr>
          <w:rFonts w:hint="eastAsia"/>
        </w:rPr>
        <w:t>输出</w:t>
      </w:r>
    </w:p>
    <w:p w14:paraId="4BE7316F" w14:textId="77777777" w:rsidR="008A296D" w:rsidRPr="007F58D2" w:rsidRDefault="008A296D" w:rsidP="008A296D">
      <w:pPr>
        <w:ind w:firstLineChars="200" w:firstLine="42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2ACE3AE" w14:textId="77777777" w:rsidTr="00A0397D">
        <w:tc>
          <w:tcPr>
            <w:tcW w:w="1559" w:type="dxa"/>
            <w:shd w:val="clear" w:color="auto" w:fill="E0E0E0"/>
          </w:tcPr>
          <w:p w14:paraId="7F603DC5" w14:textId="77777777" w:rsidR="008A296D" w:rsidRPr="00736667" w:rsidRDefault="008A296D" w:rsidP="00A0397D">
            <w:pPr>
              <w:jc w:val="center"/>
              <w:rPr>
                <w:b/>
                <w:snapToGrid w:val="0"/>
                <w:kern w:val="0"/>
              </w:rPr>
            </w:pPr>
            <w:r w:rsidRPr="00736667">
              <w:rPr>
                <w:rFonts w:hint="eastAsia"/>
                <w:b/>
                <w:snapToGrid w:val="0"/>
                <w:kern w:val="0"/>
              </w:rPr>
              <w:lastRenderedPageBreak/>
              <w:t>输入要素</w:t>
            </w:r>
          </w:p>
        </w:tc>
        <w:tc>
          <w:tcPr>
            <w:tcW w:w="1701" w:type="dxa"/>
            <w:shd w:val="clear" w:color="auto" w:fill="E0E0E0"/>
          </w:tcPr>
          <w:p w14:paraId="2A2EB597"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CF9219E"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C8B9A57"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23C559A9" w14:textId="77777777" w:rsidTr="00A0397D">
        <w:tc>
          <w:tcPr>
            <w:tcW w:w="1559" w:type="dxa"/>
            <w:shd w:val="clear" w:color="auto" w:fill="auto"/>
          </w:tcPr>
          <w:p w14:paraId="6DA76F83"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B6DE49B"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1E7FD6D"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BF226BF" w14:textId="77777777" w:rsidR="008A296D" w:rsidRPr="00736667" w:rsidRDefault="008A296D" w:rsidP="00A0397D">
            <w:pPr>
              <w:jc w:val="left"/>
              <w:rPr>
                <w:rFonts w:ascii="宋体" w:hAnsi="宋体"/>
                <w:snapToGrid w:val="0"/>
                <w:kern w:val="0"/>
              </w:rPr>
            </w:pPr>
          </w:p>
        </w:tc>
      </w:tr>
      <w:tr w:rsidR="008A296D" w:rsidRPr="00736667" w14:paraId="10FDC8B0" w14:textId="77777777" w:rsidTr="00A0397D">
        <w:tc>
          <w:tcPr>
            <w:tcW w:w="1559" w:type="dxa"/>
            <w:shd w:val="clear" w:color="auto" w:fill="auto"/>
          </w:tcPr>
          <w:p w14:paraId="650D6DED"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F3F0C84"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0D0019D"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6DABFD3" w14:textId="77777777" w:rsidR="008A296D" w:rsidRPr="00736667" w:rsidRDefault="008A296D" w:rsidP="00A0397D">
            <w:pPr>
              <w:jc w:val="left"/>
              <w:rPr>
                <w:rFonts w:ascii="宋体" w:hAnsi="宋体"/>
                <w:snapToGrid w:val="0"/>
                <w:kern w:val="0"/>
              </w:rPr>
            </w:pPr>
          </w:p>
        </w:tc>
      </w:tr>
    </w:tbl>
    <w:p w14:paraId="7308C2E7" w14:textId="77777777" w:rsidR="008A296D" w:rsidRPr="007F58D2"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322A1640" w14:textId="77777777" w:rsidR="008A296D" w:rsidRDefault="008A296D" w:rsidP="008A296D">
      <w:pPr>
        <w:rPr>
          <w:kern w:val="0"/>
        </w:rPr>
      </w:pPr>
    </w:p>
    <w:p w14:paraId="13A45252" w14:textId="77777777" w:rsidR="008A296D" w:rsidRPr="0082647F" w:rsidRDefault="008A296D" w:rsidP="008A296D">
      <w:pPr>
        <w:pStyle w:val="5"/>
      </w:pPr>
      <w:r>
        <w:rPr>
          <w:rFonts w:hint="eastAsia"/>
        </w:rPr>
        <w:t>用户</w:t>
      </w:r>
      <w:r>
        <w:t>注册</w:t>
      </w:r>
    </w:p>
    <w:p w14:paraId="21F6C8B1" w14:textId="77777777" w:rsidR="008A296D" w:rsidRDefault="008A296D" w:rsidP="008A296D">
      <w:pPr>
        <w:pStyle w:val="6"/>
      </w:pPr>
      <w:r>
        <w:rPr>
          <w:rFonts w:hint="eastAsia"/>
        </w:rPr>
        <w:t>功能</w:t>
      </w:r>
      <w:r>
        <w:t>描述</w:t>
      </w:r>
    </w:p>
    <w:p w14:paraId="137DEAEC" w14:textId="77777777" w:rsidR="008A296D" w:rsidRPr="00A9755C" w:rsidRDefault="008A296D" w:rsidP="008A296D">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提供给前端app的用户注册功能。注册时要注意手机号是否已经存在</w:t>
      </w:r>
    </w:p>
    <w:p w14:paraId="60AA112F" w14:textId="77777777" w:rsidR="008A296D" w:rsidRPr="00676A58" w:rsidRDefault="008A296D" w:rsidP="008A296D">
      <w:pPr>
        <w:pStyle w:val="6"/>
      </w:pPr>
      <w:r w:rsidRPr="00676A58">
        <w:rPr>
          <w:rFonts w:hint="eastAsia"/>
        </w:rPr>
        <w:t>处理流程</w:t>
      </w:r>
    </w:p>
    <w:p w14:paraId="776233C7" w14:textId="77777777" w:rsidR="008A296D" w:rsidRDefault="008A296D" w:rsidP="008A296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hint="eastAsia"/>
          <w:b/>
          <w:sz w:val="24"/>
        </w:rPr>
        <w:t xml:space="preserve">    </w:t>
      </w:r>
      <w:r>
        <w:object w:dxaOrig="2323" w:dyaOrig="8586" w14:anchorId="2F553105">
          <v:shape id="_x0000_i1033" type="#_x0000_t75" style="width:115.95pt;height:429.2pt" o:ole="">
            <v:imagedata r:id="rId34" o:title=""/>
          </v:shape>
          <o:OLEObject Type="Embed" ProgID="Visio.Drawing.15" ShapeID="_x0000_i1033" DrawAspect="Content" ObjectID="_1569760906" r:id="rId35"/>
        </w:object>
      </w:r>
    </w:p>
    <w:p w14:paraId="0D69553A" w14:textId="77777777" w:rsidR="008A296D" w:rsidRDefault="008A296D">
      <w:pPr>
        <w:pStyle w:val="afb"/>
        <w:numPr>
          <w:ilvl w:val="0"/>
          <w:numId w:val="6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32" w:author="wangq" w:date="2017-08-21T17:25:00Z">
          <w:pPr>
            <w:pStyle w:val="afb"/>
            <w:numPr>
              <w:numId w:val="7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如果手机号存在则提示</w:t>
      </w:r>
      <w:r>
        <w:rPr>
          <w:rFonts w:ascii="宋体" w:hAnsi="宋体"/>
          <w:kern w:val="0"/>
          <w:sz w:val="24"/>
          <w:szCs w:val="21"/>
        </w:rPr>
        <w:t xml:space="preserve"> </w:t>
      </w:r>
    </w:p>
    <w:p w14:paraId="1CF75655" w14:textId="77777777" w:rsidR="008A296D" w:rsidRDefault="008A296D">
      <w:pPr>
        <w:pStyle w:val="afb"/>
        <w:numPr>
          <w:ilvl w:val="0"/>
          <w:numId w:val="6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33" w:author="wangq" w:date="2017-08-21T17:25:00Z">
          <w:pPr>
            <w:pStyle w:val="afb"/>
            <w:numPr>
              <w:numId w:val="7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lastRenderedPageBreak/>
        <w:t>验证码校验</w:t>
      </w:r>
    </w:p>
    <w:p w14:paraId="57B7C090" w14:textId="77777777" w:rsidR="008A296D" w:rsidRDefault="008A296D">
      <w:pPr>
        <w:pStyle w:val="afb"/>
        <w:numPr>
          <w:ilvl w:val="0"/>
          <w:numId w:val="6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34" w:author="wangq" w:date="2017-08-21T17:25:00Z">
          <w:pPr>
            <w:pStyle w:val="afb"/>
            <w:numPr>
              <w:numId w:val="7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写入用户信息表和历史表</w:t>
      </w:r>
    </w:p>
    <w:p w14:paraId="3F632B4E" w14:textId="77777777" w:rsidR="008A296D" w:rsidRPr="007F58D2" w:rsidRDefault="008A296D">
      <w:pPr>
        <w:pStyle w:val="afb"/>
        <w:numPr>
          <w:ilvl w:val="0"/>
          <w:numId w:val="6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35" w:author="wangq" w:date="2017-08-21T17:25:00Z">
          <w:pPr>
            <w:pStyle w:val="afb"/>
            <w:numPr>
              <w:numId w:val="7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将用户信息写入分布式缓存中</w:t>
      </w:r>
    </w:p>
    <w:p w14:paraId="5A8124C1" w14:textId="77777777" w:rsidR="008A296D" w:rsidRPr="00C3467F" w:rsidRDefault="008A296D" w:rsidP="008A296D">
      <w:pPr>
        <w:rPr>
          <w:rFonts w:ascii="宋体" w:hAnsi="宋体"/>
          <w:kern w:val="0"/>
          <w:szCs w:val="21"/>
        </w:rPr>
      </w:pPr>
    </w:p>
    <w:p w14:paraId="276BDCA7"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4C3BE6B" w14:textId="77777777" w:rsidTr="00A0397D">
        <w:tc>
          <w:tcPr>
            <w:tcW w:w="1559" w:type="dxa"/>
            <w:shd w:val="clear" w:color="auto" w:fill="E0E0E0"/>
          </w:tcPr>
          <w:p w14:paraId="6FFCB2A7"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C5EB584"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86664BD"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B33940E"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0AEA8887" w14:textId="77777777" w:rsidTr="00A0397D">
        <w:tc>
          <w:tcPr>
            <w:tcW w:w="1559" w:type="dxa"/>
            <w:shd w:val="clear" w:color="auto" w:fill="auto"/>
          </w:tcPr>
          <w:p w14:paraId="246CE6D7" w14:textId="77777777" w:rsidR="008A296D" w:rsidRPr="00736667" w:rsidRDefault="008A296D" w:rsidP="00A0397D">
            <w:pPr>
              <w:jc w:val="left"/>
              <w:rPr>
                <w:rFonts w:ascii="宋体" w:hAnsi="宋体"/>
                <w:snapToGrid w:val="0"/>
                <w:kern w:val="0"/>
              </w:rPr>
            </w:pPr>
            <w:r>
              <w:rPr>
                <w:rFonts w:ascii="宋体" w:hAnsi="宋体" w:hint="eastAsia"/>
                <w:snapToGrid w:val="0"/>
                <w:kern w:val="0"/>
              </w:rPr>
              <w:t>手机号</w:t>
            </w:r>
          </w:p>
        </w:tc>
        <w:tc>
          <w:tcPr>
            <w:tcW w:w="1701" w:type="dxa"/>
            <w:shd w:val="clear" w:color="auto" w:fill="auto"/>
          </w:tcPr>
          <w:p w14:paraId="00E08307" w14:textId="77777777" w:rsidR="008A296D" w:rsidRPr="00736667" w:rsidRDefault="008A296D" w:rsidP="00A0397D">
            <w:pPr>
              <w:jc w:val="left"/>
              <w:rPr>
                <w:rFonts w:ascii="宋体" w:hAnsi="宋体"/>
                <w:snapToGrid w:val="0"/>
                <w:kern w:val="0"/>
              </w:rPr>
            </w:pPr>
            <w:r>
              <w:rPr>
                <w:rFonts w:ascii="宋体" w:hAnsi="宋体"/>
                <w:snapToGrid w:val="0"/>
                <w:kern w:val="0"/>
              </w:rPr>
              <w:t>MOBILEPHONE</w:t>
            </w:r>
          </w:p>
        </w:tc>
        <w:tc>
          <w:tcPr>
            <w:tcW w:w="1134" w:type="dxa"/>
            <w:shd w:val="clear" w:color="auto" w:fill="auto"/>
          </w:tcPr>
          <w:p w14:paraId="400F4A82"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5AA2217" w14:textId="77777777" w:rsidR="008A296D" w:rsidRPr="00736667" w:rsidRDefault="008A296D" w:rsidP="00A0397D">
            <w:pPr>
              <w:jc w:val="left"/>
              <w:rPr>
                <w:rFonts w:ascii="宋体" w:hAnsi="宋体"/>
                <w:snapToGrid w:val="0"/>
                <w:kern w:val="0"/>
              </w:rPr>
            </w:pPr>
          </w:p>
        </w:tc>
      </w:tr>
      <w:tr w:rsidR="008A296D" w:rsidRPr="00736667" w14:paraId="74710A57" w14:textId="77777777" w:rsidTr="00A0397D">
        <w:tc>
          <w:tcPr>
            <w:tcW w:w="1559" w:type="dxa"/>
            <w:shd w:val="clear" w:color="auto" w:fill="auto"/>
          </w:tcPr>
          <w:p w14:paraId="6284510C" w14:textId="77777777" w:rsidR="008A296D" w:rsidRDefault="008A296D" w:rsidP="00A0397D">
            <w:pPr>
              <w:rPr>
                <w:rFonts w:ascii="宋体" w:hAnsi="宋体"/>
                <w:snapToGrid w:val="0"/>
                <w:kern w:val="0"/>
              </w:rPr>
            </w:pPr>
            <w:r>
              <w:rPr>
                <w:rFonts w:ascii="宋体" w:hAnsi="宋体" w:hint="eastAsia"/>
                <w:snapToGrid w:val="0"/>
                <w:kern w:val="0"/>
              </w:rPr>
              <w:t>验证码</w:t>
            </w:r>
          </w:p>
        </w:tc>
        <w:tc>
          <w:tcPr>
            <w:tcW w:w="1701" w:type="dxa"/>
            <w:shd w:val="clear" w:color="auto" w:fill="auto"/>
          </w:tcPr>
          <w:p w14:paraId="0926276F" w14:textId="77777777" w:rsidR="008A296D" w:rsidRDefault="008A296D" w:rsidP="00A0397D">
            <w:pPr>
              <w:jc w:val="left"/>
              <w:rPr>
                <w:rFonts w:ascii="宋体" w:hAnsi="宋体"/>
                <w:snapToGrid w:val="0"/>
                <w:kern w:val="0"/>
              </w:rPr>
            </w:pPr>
            <w:r>
              <w:rPr>
                <w:rFonts w:ascii="宋体" w:hAnsi="宋体" w:hint="eastAsia"/>
                <w:snapToGrid w:val="0"/>
                <w:kern w:val="0"/>
              </w:rPr>
              <w:t>VALIDCODE</w:t>
            </w:r>
          </w:p>
        </w:tc>
        <w:tc>
          <w:tcPr>
            <w:tcW w:w="1134" w:type="dxa"/>
            <w:shd w:val="clear" w:color="auto" w:fill="auto"/>
          </w:tcPr>
          <w:p w14:paraId="17C37A49"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136F565" w14:textId="77777777" w:rsidR="008A296D" w:rsidRPr="00736667" w:rsidRDefault="008A296D" w:rsidP="00A0397D">
            <w:pPr>
              <w:jc w:val="left"/>
              <w:rPr>
                <w:rFonts w:ascii="宋体" w:hAnsi="宋体"/>
                <w:snapToGrid w:val="0"/>
                <w:kern w:val="0"/>
              </w:rPr>
            </w:pPr>
          </w:p>
        </w:tc>
      </w:tr>
      <w:tr w:rsidR="008A296D" w:rsidRPr="00736667" w14:paraId="5E318D30" w14:textId="77777777" w:rsidTr="00A0397D">
        <w:tc>
          <w:tcPr>
            <w:tcW w:w="1559" w:type="dxa"/>
            <w:shd w:val="clear" w:color="auto" w:fill="auto"/>
          </w:tcPr>
          <w:p w14:paraId="2FA6A5F7" w14:textId="77777777" w:rsidR="008A296D" w:rsidRDefault="008A296D" w:rsidP="00A0397D">
            <w:pPr>
              <w:rPr>
                <w:rFonts w:ascii="宋体" w:hAnsi="宋体"/>
                <w:snapToGrid w:val="0"/>
                <w:kern w:val="0"/>
              </w:rPr>
            </w:pPr>
            <w:r>
              <w:rPr>
                <w:rFonts w:ascii="宋体" w:hAnsi="宋体" w:hint="eastAsia"/>
                <w:snapToGrid w:val="0"/>
                <w:kern w:val="0"/>
              </w:rPr>
              <w:t>密码</w:t>
            </w:r>
          </w:p>
        </w:tc>
        <w:tc>
          <w:tcPr>
            <w:tcW w:w="1701" w:type="dxa"/>
            <w:shd w:val="clear" w:color="auto" w:fill="auto"/>
          </w:tcPr>
          <w:p w14:paraId="2739C009" w14:textId="77777777" w:rsidR="008A296D" w:rsidRDefault="008A296D" w:rsidP="00A0397D">
            <w:pPr>
              <w:jc w:val="left"/>
              <w:rPr>
                <w:rFonts w:ascii="宋体" w:hAnsi="宋体"/>
                <w:snapToGrid w:val="0"/>
                <w:kern w:val="0"/>
              </w:rPr>
            </w:pPr>
            <w:r>
              <w:rPr>
                <w:rFonts w:ascii="宋体" w:hAnsi="宋体"/>
                <w:snapToGrid w:val="0"/>
                <w:kern w:val="0"/>
              </w:rPr>
              <w:t>PASSWORD</w:t>
            </w:r>
          </w:p>
        </w:tc>
        <w:tc>
          <w:tcPr>
            <w:tcW w:w="1134" w:type="dxa"/>
            <w:shd w:val="clear" w:color="auto" w:fill="auto"/>
          </w:tcPr>
          <w:p w14:paraId="6D88E1CC"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74B48B8" w14:textId="77777777" w:rsidR="008A296D" w:rsidRPr="00736667" w:rsidRDefault="008A296D" w:rsidP="00A0397D">
            <w:pPr>
              <w:jc w:val="left"/>
              <w:rPr>
                <w:rFonts w:ascii="宋体" w:hAnsi="宋体"/>
                <w:snapToGrid w:val="0"/>
                <w:kern w:val="0"/>
              </w:rPr>
            </w:pPr>
          </w:p>
        </w:tc>
      </w:tr>
    </w:tbl>
    <w:p w14:paraId="2E025C2E" w14:textId="77777777" w:rsidR="008A296D" w:rsidRPr="00A975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2B972036" w14:textId="77777777" w:rsidR="008A296D" w:rsidRPr="00C56A4E" w:rsidRDefault="008A296D" w:rsidP="008A296D"/>
    <w:p w14:paraId="5FBB86BD" w14:textId="77777777" w:rsidR="008A296D" w:rsidRPr="00A52328" w:rsidRDefault="008A296D" w:rsidP="008A296D">
      <w:pPr>
        <w:pStyle w:val="6"/>
      </w:pPr>
      <w:r w:rsidRPr="00A52328">
        <w:rPr>
          <w:rFonts w:hint="eastAsia"/>
        </w:rPr>
        <w:t>输出</w:t>
      </w:r>
    </w:p>
    <w:p w14:paraId="382CF9AC" w14:textId="77777777" w:rsidR="008A296D" w:rsidRPr="007F58D2" w:rsidRDefault="008A296D" w:rsidP="008A296D">
      <w:pPr>
        <w:ind w:firstLineChars="200" w:firstLine="420"/>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884F6A8" w14:textId="77777777" w:rsidTr="00A0397D">
        <w:tc>
          <w:tcPr>
            <w:tcW w:w="1559" w:type="dxa"/>
            <w:shd w:val="clear" w:color="auto" w:fill="E0E0E0"/>
          </w:tcPr>
          <w:p w14:paraId="3072FC60"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648ADE4"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D43D473"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E3A2AB3"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8E5AEF2" w14:textId="77777777" w:rsidTr="00A0397D">
        <w:tc>
          <w:tcPr>
            <w:tcW w:w="1559" w:type="dxa"/>
            <w:shd w:val="clear" w:color="auto" w:fill="auto"/>
          </w:tcPr>
          <w:p w14:paraId="1FF77EDF" w14:textId="77777777" w:rsidR="008A296D" w:rsidRPr="00736667" w:rsidRDefault="008A296D" w:rsidP="00A0397D">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74CB03F4" w14:textId="77777777" w:rsidR="008A296D" w:rsidRPr="00736667" w:rsidRDefault="008A296D" w:rsidP="00A0397D">
            <w:pPr>
              <w:jc w:val="left"/>
              <w:rPr>
                <w:rFonts w:ascii="宋体" w:hAnsi="宋体"/>
                <w:snapToGrid w:val="0"/>
                <w:kern w:val="0"/>
              </w:rPr>
            </w:pPr>
            <w:r>
              <w:rPr>
                <w:rFonts w:ascii="宋体" w:hAnsi="宋体" w:hint="eastAsia"/>
                <w:snapToGrid w:val="0"/>
                <w:kern w:val="0"/>
              </w:rPr>
              <w:t>交互TOKEN</w:t>
            </w:r>
          </w:p>
        </w:tc>
        <w:tc>
          <w:tcPr>
            <w:tcW w:w="1134" w:type="dxa"/>
            <w:shd w:val="clear" w:color="auto" w:fill="auto"/>
          </w:tcPr>
          <w:p w14:paraId="2B63AAC4"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99AF640" w14:textId="77777777" w:rsidR="008A296D" w:rsidRPr="00736667" w:rsidRDefault="008A296D" w:rsidP="00A0397D">
            <w:pPr>
              <w:jc w:val="left"/>
              <w:rPr>
                <w:rFonts w:ascii="宋体" w:hAnsi="宋体"/>
                <w:snapToGrid w:val="0"/>
                <w:kern w:val="0"/>
              </w:rPr>
            </w:pPr>
          </w:p>
        </w:tc>
      </w:tr>
    </w:tbl>
    <w:p w14:paraId="5E754E82" w14:textId="77777777" w:rsidR="008A296D" w:rsidRPr="005F0701"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5551ADD6" w14:textId="77777777" w:rsidR="008A296D" w:rsidRDefault="008A296D" w:rsidP="008A296D">
      <w:pPr>
        <w:rPr>
          <w:kern w:val="0"/>
        </w:rPr>
      </w:pPr>
    </w:p>
    <w:p w14:paraId="3986D810" w14:textId="77777777" w:rsidR="008A296D" w:rsidRPr="0082647F" w:rsidRDefault="008A296D" w:rsidP="008A296D">
      <w:pPr>
        <w:pStyle w:val="5"/>
      </w:pPr>
      <w:r>
        <w:rPr>
          <w:rFonts w:hint="eastAsia"/>
        </w:rPr>
        <w:t>用户验证码</w:t>
      </w:r>
      <w:r>
        <w:t>登录</w:t>
      </w:r>
    </w:p>
    <w:p w14:paraId="051BB82E" w14:textId="77777777" w:rsidR="008A296D" w:rsidRDefault="008A296D" w:rsidP="008A296D">
      <w:pPr>
        <w:pStyle w:val="6"/>
      </w:pPr>
      <w:r>
        <w:rPr>
          <w:rFonts w:hint="eastAsia"/>
        </w:rPr>
        <w:t>功能</w:t>
      </w:r>
      <w:r>
        <w:t>描述</w:t>
      </w:r>
    </w:p>
    <w:p w14:paraId="13757270"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用户使用验证码登录</w:t>
      </w:r>
    </w:p>
    <w:p w14:paraId="1BB3EF3B" w14:textId="77777777" w:rsidR="008A296D" w:rsidRPr="00676A58" w:rsidRDefault="008A296D" w:rsidP="008A296D">
      <w:pPr>
        <w:pStyle w:val="6"/>
      </w:pPr>
      <w:r w:rsidRPr="00676A58">
        <w:rPr>
          <w:rFonts w:hint="eastAsia"/>
        </w:rPr>
        <w:lastRenderedPageBreak/>
        <w:t>处理流程</w:t>
      </w:r>
    </w:p>
    <w:p w14:paraId="60ED7B48" w14:textId="02DDD2BF" w:rsidR="008A296D" w:rsidRDefault="00E26965" w:rsidP="008A296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pPr>
      <w:r>
        <w:object w:dxaOrig="2295" w:dyaOrig="8566" w14:anchorId="72465FFC">
          <v:shape id="_x0000_i1034" type="#_x0000_t75" style="width:115pt;height:428.75pt" o:ole="">
            <v:imagedata r:id="rId36" o:title=""/>
          </v:shape>
          <o:OLEObject Type="Embed" ProgID="Visio.Drawing.15" ShapeID="_x0000_i1034" DrawAspect="Content" ObjectID="_1569760907" r:id="rId37"/>
        </w:object>
      </w:r>
    </w:p>
    <w:p w14:paraId="119F52A0" w14:textId="77777777" w:rsidR="008A296D" w:rsidRDefault="008A296D">
      <w:pPr>
        <w:pStyle w:val="afb"/>
        <w:numPr>
          <w:ilvl w:val="0"/>
          <w:numId w:val="6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36" w:author="wangq" w:date="2017-08-21T17:25:00Z">
          <w:pPr>
            <w:pStyle w:val="afb"/>
            <w:numPr>
              <w:numId w:val="8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如果手机号不存在则提示</w:t>
      </w:r>
      <w:r>
        <w:rPr>
          <w:rFonts w:ascii="宋体" w:hAnsi="宋体"/>
          <w:kern w:val="0"/>
          <w:sz w:val="24"/>
          <w:szCs w:val="21"/>
        </w:rPr>
        <w:t xml:space="preserve"> </w:t>
      </w:r>
    </w:p>
    <w:p w14:paraId="283172F5" w14:textId="77777777" w:rsidR="008A296D" w:rsidRDefault="008A296D">
      <w:pPr>
        <w:pStyle w:val="afb"/>
        <w:numPr>
          <w:ilvl w:val="0"/>
          <w:numId w:val="6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37" w:author="wangq" w:date="2017-08-21T17:25:00Z">
          <w:pPr>
            <w:pStyle w:val="afb"/>
            <w:numPr>
              <w:numId w:val="8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验证码校验</w:t>
      </w:r>
    </w:p>
    <w:p w14:paraId="0C13E8A4" w14:textId="77777777" w:rsidR="008A296D" w:rsidRDefault="008A296D">
      <w:pPr>
        <w:pStyle w:val="afb"/>
        <w:numPr>
          <w:ilvl w:val="0"/>
          <w:numId w:val="6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38" w:author="wangq" w:date="2017-08-21T17:25:00Z">
          <w:pPr>
            <w:pStyle w:val="afb"/>
            <w:numPr>
              <w:numId w:val="8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写入用户信息表和历史表</w:t>
      </w:r>
    </w:p>
    <w:p w14:paraId="72D08190" w14:textId="77777777" w:rsidR="008A296D" w:rsidRDefault="008A296D">
      <w:pPr>
        <w:pStyle w:val="afb"/>
        <w:numPr>
          <w:ilvl w:val="0"/>
          <w:numId w:val="6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39" w:author="wangq" w:date="2017-08-21T17:25:00Z">
          <w:pPr>
            <w:pStyle w:val="afb"/>
            <w:numPr>
              <w:numId w:val="8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将用户信息写入分布式缓存中</w:t>
      </w:r>
    </w:p>
    <w:p w14:paraId="44077509" w14:textId="77777777" w:rsidR="008A296D" w:rsidRDefault="008A296D">
      <w:pPr>
        <w:pStyle w:val="afb"/>
        <w:numPr>
          <w:ilvl w:val="0"/>
          <w:numId w:val="6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40" w:author="wangq" w:date="2017-08-21T17:25:00Z">
          <w:pPr>
            <w:pStyle w:val="afb"/>
            <w:numPr>
              <w:numId w:val="8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删除旧的token</w:t>
      </w:r>
    </w:p>
    <w:p w14:paraId="6D21C0B2" w14:textId="77777777" w:rsidR="008A296D" w:rsidRPr="007F58D2" w:rsidRDefault="008A296D">
      <w:pPr>
        <w:pStyle w:val="afb"/>
        <w:numPr>
          <w:ilvl w:val="0"/>
          <w:numId w:val="6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41" w:author="wangq" w:date="2017-08-21T17:25:00Z">
          <w:pPr>
            <w:pStyle w:val="afb"/>
            <w:numPr>
              <w:numId w:val="8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返回token值</w:t>
      </w:r>
    </w:p>
    <w:p w14:paraId="42EA521E" w14:textId="77777777" w:rsidR="008A296D" w:rsidRPr="00C3467F" w:rsidRDefault="008A296D" w:rsidP="008A296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325D20A4" w14:textId="77777777" w:rsidR="008A296D" w:rsidRDefault="008A296D" w:rsidP="008A296D">
      <w:pPr>
        <w:pStyle w:val="6"/>
      </w:pPr>
      <w:r w:rsidRPr="00F9212D">
        <w:rPr>
          <w:rFonts w:hint="eastAsia"/>
        </w:rPr>
        <w:t>输入</w:t>
      </w:r>
    </w:p>
    <w:p w14:paraId="39BA01F4" w14:textId="77777777" w:rsidR="008A296D" w:rsidRDefault="008A296D" w:rsidP="008A296D"/>
    <w:p w14:paraId="2FE9C755" w14:textId="77777777" w:rsidR="008A296D" w:rsidRPr="005F0701"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271B2FCE" w14:textId="77777777" w:rsidTr="00A0397D">
        <w:tc>
          <w:tcPr>
            <w:tcW w:w="1559" w:type="dxa"/>
            <w:shd w:val="clear" w:color="auto" w:fill="E0E0E0"/>
          </w:tcPr>
          <w:p w14:paraId="3690CB9D"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BE027AA"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15E989A"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510F886"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7EEC5A51" w14:textId="77777777" w:rsidTr="00A0397D">
        <w:tc>
          <w:tcPr>
            <w:tcW w:w="1559" w:type="dxa"/>
            <w:shd w:val="clear" w:color="auto" w:fill="auto"/>
          </w:tcPr>
          <w:p w14:paraId="5905C6E1" w14:textId="77777777" w:rsidR="008A296D" w:rsidRPr="00736667" w:rsidRDefault="008A296D" w:rsidP="00A0397D">
            <w:pPr>
              <w:jc w:val="left"/>
              <w:rPr>
                <w:rFonts w:ascii="宋体" w:hAnsi="宋体"/>
                <w:snapToGrid w:val="0"/>
                <w:kern w:val="0"/>
              </w:rPr>
            </w:pPr>
            <w:r>
              <w:rPr>
                <w:rFonts w:ascii="宋体" w:hAnsi="宋体" w:hint="eastAsia"/>
                <w:snapToGrid w:val="0"/>
                <w:kern w:val="0"/>
              </w:rPr>
              <w:lastRenderedPageBreak/>
              <w:t>手机号</w:t>
            </w:r>
          </w:p>
        </w:tc>
        <w:tc>
          <w:tcPr>
            <w:tcW w:w="1701" w:type="dxa"/>
            <w:shd w:val="clear" w:color="auto" w:fill="auto"/>
          </w:tcPr>
          <w:p w14:paraId="4DAB85CC" w14:textId="77777777" w:rsidR="008A296D" w:rsidRPr="00736667" w:rsidRDefault="008A296D" w:rsidP="00A0397D">
            <w:pPr>
              <w:jc w:val="left"/>
              <w:rPr>
                <w:rFonts w:ascii="宋体" w:hAnsi="宋体"/>
                <w:snapToGrid w:val="0"/>
                <w:kern w:val="0"/>
              </w:rPr>
            </w:pPr>
            <w:r>
              <w:rPr>
                <w:rFonts w:ascii="宋体" w:hAnsi="宋体"/>
                <w:snapToGrid w:val="0"/>
                <w:kern w:val="0"/>
              </w:rPr>
              <w:t>MOBILEPHONE</w:t>
            </w:r>
          </w:p>
        </w:tc>
        <w:tc>
          <w:tcPr>
            <w:tcW w:w="1134" w:type="dxa"/>
            <w:shd w:val="clear" w:color="auto" w:fill="auto"/>
          </w:tcPr>
          <w:p w14:paraId="4838B7B4"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2EC5101" w14:textId="77777777" w:rsidR="008A296D" w:rsidRPr="00736667" w:rsidRDefault="008A296D" w:rsidP="00A0397D">
            <w:pPr>
              <w:jc w:val="left"/>
              <w:rPr>
                <w:rFonts w:ascii="宋体" w:hAnsi="宋体"/>
                <w:snapToGrid w:val="0"/>
                <w:kern w:val="0"/>
              </w:rPr>
            </w:pPr>
          </w:p>
        </w:tc>
      </w:tr>
      <w:tr w:rsidR="008A296D" w:rsidRPr="00736667" w14:paraId="2DBBC1DF" w14:textId="77777777" w:rsidTr="00A0397D">
        <w:tc>
          <w:tcPr>
            <w:tcW w:w="1559" w:type="dxa"/>
            <w:shd w:val="clear" w:color="auto" w:fill="auto"/>
          </w:tcPr>
          <w:p w14:paraId="4C51D627" w14:textId="77777777" w:rsidR="008A296D" w:rsidRDefault="008A296D" w:rsidP="00A0397D">
            <w:pPr>
              <w:rPr>
                <w:rFonts w:ascii="宋体" w:hAnsi="宋体"/>
                <w:snapToGrid w:val="0"/>
                <w:kern w:val="0"/>
              </w:rPr>
            </w:pPr>
            <w:r>
              <w:rPr>
                <w:rFonts w:ascii="宋体" w:hAnsi="宋体" w:hint="eastAsia"/>
                <w:snapToGrid w:val="0"/>
                <w:kern w:val="0"/>
              </w:rPr>
              <w:t>验证码</w:t>
            </w:r>
          </w:p>
        </w:tc>
        <w:tc>
          <w:tcPr>
            <w:tcW w:w="1701" w:type="dxa"/>
            <w:shd w:val="clear" w:color="auto" w:fill="auto"/>
          </w:tcPr>
          <w:p w14:paraId="7A917267" w14:textId="77777777" w:rsidR="008A296D" w:rsidRDefault="008A296D" w:rsidP="00A0397D">
            <w:pPr>
              <w:jc w:val="left"/>
              <w:rPr>
                <w:rFonts w:ascii="宋体" w:hAnsi="宋体"/>
                <w:snapToGrid w:val="0"/>
                <w:kern w:val="0"/>
              </w:rPr>
            </w:pPr>
            <w:r>
              <w:rPr>
                <w:rFonts w:ascii="宋体" w:hAnsi="宋体" w:hint="eastAsia"/>
                <w:snapToGrid w:val="0"/>
                <w:kern w:val="0"/>
              </w:rPr>
              <w:t>VALIDCODE</w:t>
            </w:r>
          </w:p>
        </w:tc>
        <w:tc>
          <w:tcPr>
            <w:tcW w:w="1134" w:type="dxa"/>
            <w:shd w:val="clear" w:color="auto" w:fill="auto"/>
          </w:tcPr>
          <w:p w14:paraId="38DECA43"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6023518" w14:textId="77777777" w:rsidR="008A296D" w:rsidRPr="00736667" w:rsidRDefault="008A296D" w:rsidP="00A0397D">
            <w:pPr>
              <w:jc w:val="left"/>
              <w:rPr>
                <w:rFonts w:ascii="宋体" w:hAnsi="宋体"/>
                <w:snapToGrid w:val="0"/>
                <w:kern w:val="0"/>
              </w:rPr>
            </w:pPr>
          </w:p>
        </w:tc>
      </w:tr>
    </w:tbl>
    <w:p w14:paraId="17094DEC" w14:textId="77777777" w:rsidR="008A296D" w:rsidRPr="00C56A4E" w:rsidRDefault="008A296D" w:rsidP="008A296D"/>
    <w:p w14:paraId="5AFF1C44" w14:textId="77777777" w:rsidR="008A296D" w:rsidRPr="00A52328" w:rsidRDefault="008A296D" w:rsidP="008A296D">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5F10D73" w14:textId="77777777" w:rsidTr="00A0397D">
        <w:tc>
          <w:tcPr>
            <w:tcW w:w="1559" w:type="dxa"/>
            <w:shd w:val="clear" w:color="auto" w:fill="E0E0E0"/>
          </w:tcPr>
          <w:p w14:paraId="07EC4C20"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F311EED"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A7C1F85"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6D21EB6"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459FD13A" w14:textId="77777777" w:rsidTr="00A0397D">
        <w:tc>
          <w:tcPr>
            <w:tcW w:w="1559" w:type="dxa"/>
            <w:shd w:val="clear" w:color="auto" w:fill="auto"/>
          </w:tcPr>
          <w:p w14:paraId="7B9DCCBD" w14:textId="77777777" w:rsidR="008A296D" w:rsidRPr="00736667" w:rsidRDefault="008A296D" w:rsidP="00A0397D">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6FC4784D" w14:textId="77777777" w:rsidR="008A296D" w:rsidRPr="00736667" w:rsidRDefault="008A296D" w:rsidP="00A0397D">
            <w:pPr>
              <w:jc w:val="left"/>
              <w:rPr>
                <w:rFonts w:ascii="宋体" w:hAnsi="宋体"/>
                <w:snapToGrid w:val="0"/>
                <w:kern w:val="0"/>
              </w:rPr>
            </w:pPr>
            <w:r>
              <w:rPr>
                <w:rFonts w:ascii="宋体" w:hAnsi="宋体" w:hint="eastAsia"/>
                <w:snapToGrid w:val="0"/>
                <w:kern w:val="0"/>
              </w:rPr>
              <w:t>交互TOKEN</w:t>
            </w:r>
          </w:p>
        </w:tc>
        <w:tc>
          <w:tcPr>
            <w:tcW w:w="1134" w:type="dxa"/>
            <w:shd w:val="clear" w:color="auto" w:fill="auto"/>
          </w:tcPr>
          <w:p w14:paraId="5F4815BC"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B76BF8F" w14:textId="77777777" w:rsidR="008A296D" w:rsidRPr="00736667" w:rsidRDefault="008A296D" w:rsidP="00A0397D">
            <w:pPr>
              <w:jc w:val="left"/>
              <w:rPr>
                <w:rFonts w:ascii="宋体" w:hAnsi="宋体"/>
                <w:snapToGrid w:val="0"/>
                <w:kern w:val="0"/>
              </w:rPr>
            </w:pPr>
          </w:p>
        </w:tc>
      </w:tr>
    </w:tbl>
    <w:p w14:paraId="1F2A76B6" w14:textId="77777777" w:rsidR="008A296D" w:rsidRPr="00A975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31760E75" w14:textId="77777777" w:rsidR="00E26965" w:rsidRDefault="00E26965" w:rsidP="00E26965">
      <w:pPr>
        <w:rPr>
          <w:kern w:val="0"/>
        </w:rPr>
      </w:pPr>
    </w:p>
    <w:p w14:paraId="19156A69" w14:textId="2D646D08" w:rsidR="00E26965" w:rsidRPr="0082647F" w:rsidRDefault="00E26965" w:rsidP="00E26965">
      <w:pPr>
        <w:pStyle w:val="5"/>
      </w:pPr>
      <w:r>
        <w:rPr>
          <w:rFonts w:hint="eastAsia"/>
        </w:rPr>
        <w:t>用户密码</w:t>
      </w:r>
      <w:r>
        <w:t>登录</w:t>
      </w:r>
    </w:p>
    <w:p w14:paraId="659FF1B1" w14:textId="77777777" w:rsidR="00E26965" w:rsidRDefault="00E26965" w:rsidP="00E26965">
      <w:pPr>
        <w:pStyle w:val="6"/>
      </w:pPr>
      <w:r>
        <w:rPr>
          <w:rFonts w:hint="eastAsia"/>
        </w:rPr>
        <w:t>功能</w:t>
      </w:r>
      <w:r>
        <w:t>描述</w:t>
      </w:r>
    </w:p>
    <w:p w14:paraId="4408124E" w14:textId="74CB84C0" w:rsidR="00E26965" w:rsidRPr="00A9755C" w:rsidRDefault="00E26965" w:rsidP="00E2696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用户使用密码登录</w:t>
      </w:r>
    </w:p>
    <w:p w14:paraId="04B30F9C" w14:textId="77777777" w:rsidR="00E26965" w:rsidRPr="00676A58" w:rsidRDefault="00E26965" w:rsidP="00E26965">
      <w:pPr>
        <w:pStyle w:val="6"/>
      </w:pPr>
      <w:r w:rsidRPr="00676A58">
        <w:rPr>
          <w:rFonts w:hint="eastAsia"/>
        </w:rPr>
        <w:lastRenderedPageBreak/>
        <w:t>处理流程</w:t>
      </w:r>
    </w:p>
    <w:p w14:paraId="646A7BE8" w14:textId="06B03E84" w:rsidR="00E26965" w:rsidRDefault="00E26965" w:rsidP="00E26965">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pPr>
      <w:r>
        <w:object w:dxaOrig="2295" w:dyaOrig="8566" w14:anchorId="2A5C4955">
          <v:shape id="_x0000_i1035" type="#_x0000_t75" style="width:115pt;height:428.75pt" o:ole="">
            <v:imagedata r:id="rId38" o:title=""/>
          </v:shape>
          <o:OLEObject Type="Embed" ProgID="Visio.Drawing.15" ShapeID="_x0000_i1035" DrawAspect="Content" ObjectID="_1569760908" r:id="rId39"/>
        </w:object>
      </w:r>
    </w:p>
    <w:p w14:paraId="642061E0" w14:textId="77777777" w:rsidR="00E26965" w:rsidRDefault="00E26965">
      <w:pPr>
        <w:pStyle w:val="afb"/>
        <w:numPr>
          <w:ilvl w:val="0"/>
          <w:numId w:val="13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42" w:author="wangq" w:date="2017-08-21T17:25:00Z">
          <w:pPr>
            <w:pStyle w:val="afb"/>
            <w:numPr>
              <w:numId w:val="14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如果手机号不存在则提示</w:t>
      </w:r>
      <w:r>
        <w:rPr>
          <w:rFonts w:ascii="宋体" w:hAnsi="宋体"/>
          <w:kern w:val="0"/>
          <w:sz w:val="24"/>
          <w:szCs w:val="21"/>
        </w:rPr>
        <w:t xml:space="preserve"> </w:t>
      </w:r>
    </w:p>
    <w:p w14:paraId="4957AC1C" w14:textId="6DB2FFF0" w:rsidR="00E26965" w:rsidRDefault="00E26965">
      <w:pPr>
        <w:pStyle w:val="afb"/>
        <w:numPr>
          <w:ilvl w:val="0"/>
          <w:numId w:val="13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43" w:author="wangq" w:date="2017-08-21T17:25:00Z">
          <w:pPr>
            <w:pStyle w:val="afb"/>
            <w:numPr>
              <w:numId w:val="14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密码校验</w:t>
      </w:r>
    </w:p>
    <w:p w14:paraId="437290ED" w14:textId="77777777" w:rsidR="00E26965" w:rsidRDefault="00E26965">
      <w:pPr>
        <w:pStyle w:val="afb"/>
        <w:numPr>
          <w:ilvl w:val="0"/>
          <w:numId w:val="13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44" w:author="wangq" w:date="2017-08-21T17:25:00Z">
          <w:pPr>
            <w:pStyle w:val="afb"/>
            <w:numPr>
              <w:numId w:val="14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写入用户信息表和历史表</w:t>
      </w:r>
    </w:p>
    <w:p w14:paraId="1D2EBD60" w14:textId="77777777" w:rsidR="00E26965" w:rsidRDefault="00E26965">
      <w:pPr>
        <w:pStyle w:val="afb"/>
        <w:numPr>
          <w:ilvl w:val="0"/>
          <w:numId w:val="13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45" w:author="wangq" w:date="2017-08-21T17:25:00Z">
          <w:pPr>
            <w:pStyle w:val="afb"/>
            <w:numPr>
              <w:numId w:val="14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将用户信息写入分布式缓存中</w:t>
      </w:r>
    </w:p>
    <w:p w14:paraId="2523C738" w14:textId="77777777" w:rsidR="00E26965" w:rsidRDefault="00E26965">
      <w:pPr>
        <w:pStyle w:val="afb"/>
        <w:numPr>
          <w:ilvl w:val="0"/>
          <w:numId w:val="13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46" w:author="wangq" w:date="2017-08-21T17:25:00Z">
          <w:pPr>
            <w:pStyle w:val="afb"/>
            <w:numPr>
              <w:numId w:val="14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删除旧的token</w:t>
      </w:r>
    </w:p>
    <w:p w14:paraId="689E83C9" w14:textId="77777777" w:rsidR="00E26965" w:rsidRPr="007F58D2" w:rsidRDefault="00E26965">
      <w:pPr>
        <w:pStyle w:val="afb"/>
        <w:numPr>
          <w:ilvl w:val="0"/>
          <w:numId w:val="13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47" w:author="wangq" w:date="2017-08-21T17:25:00Z">
          <w:pPr>
            <w:pStyle w:val="afb"/>
            <w:numPr>
              <w:numId w:val="14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返回token值</w:t>
      </w:r>
    </w:p>
    <w:p w14:paraId="2432AB0F" w14:textId="77777777" w:rsidR="00E26965" w:rsidRPr="00C3467F" w:rsidRDefault="00E26965" w:rsidP="00E26965">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46D92DA6" w14:textId="77777777" w:rsidR="00E26965" w:rsidRDefault="00E26965" w:rsidP="00E26965">
      <w:pPr>
        <w:pStyle w:val="6"/>
      </w:pPr>
      <w:r w:rsidRPr="00F9212D">
        <w:rPr>
          <w:rFonts w:hint="eastAsia"/>
        </w:rPr>
        <w:t>输入</w:t>
      </w:r>
    </w:p>
    <w:p w14:paraId="14B912EC" w14:textId="77777777" w:rsidR="00E26965" w:rsidRDefault="00E26965" w:rsidP="00E26965"/>
    <w:p w14:paraId="1B17A481" w14:textId="77777777" w:rsidR="00E26965" w:rsidRPr="005F0701" w:rsidRDefault="00E26965" w:rsidP="00E26965"/>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E26965" w:rsidRPr="00736667" w14:paraId="7CB52048" w14:textId="77777777" w:rsidTr="00227268">
        <w:tc>
          <w:tcPr>
            <w:tcW w:w="1559" w:type="dxa"/>
            <w:shd w:val="clear" w:color="auto" w:fill="E0E0E0"/>
          </w:tcPr>
          <w:p w14:paraId="750EA840" w14:textId="77777777" w:rsidR="00E26965" w:rsidRPr="00736667" w:rsidRDefault="00E26965" w:rsidP="00227268">
            <w:pPr>
              <w:jc w:val="center"/>
              <w:rPr>
                <w:b/>
                <w:snapToGrid w:val="0"/>
                <w:kern w:val="0"/>
              </w:rPr>
            </w:pPr>
            <w:r w:rsidRPr="00736667">
              <w:rPr>
                <w:rFonts w:hint="eastAsia"/>
                <w:b/>
                <w:snapToGrid w:val="0"/>
                <w:kern w:val="0"/>
              </w:rPr>
              <w:t>输入要素</w:t>
            </w:r>
          </w:p>
        </w:tc>
        <w:tc>
          <w:tcPr>
            <w:tcW w:w="1701" w:type="dxa"/>
            <w:shd w:val="clear" w:color="auto" w:fill="E0E0E0"/>
          </w:tcPr>
          <w:p w14:paraId="4E5992B7" w14:textId="77777777" w:rsidR="00E26965" w:rsidRPr="00736667" w:rsidRDefault="00E26965" w:rsidP="0022726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D5E4CDF" w14:textId="77777777" w:rsidR="00E26965" w:rsidRPr="00736667" w:rsidRDefault="00E26965" w:rsidP="0022726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5B7F16A" w14:textId="77777777" w:rsidR="00E26965" w:rsidRPr="00736667" w:rsidRDefault="00E26965" w:rsidP="00227268">
            <w:pPr>
              <w:jc w:val="center"/>
              <w:rPr>
                <w:b/>
                <w:snapToGrid w:val="0"/>
                <w:kern w:val="0"/>
              </w:rPr>
            </w:pPr>
            <w:r w:rsidRPr="00736667">
              <w:rPr>
                <w:rFonts w:hint="eastAsia"/>
                <w:b/>
                <w:snapToGrid w:val="0"/>
                <w:kern w:val="0"/>
              </w:rPr>
              <w:t>备注</w:t>
            </w:r>
          </w:p>
        </w:tc>
      </w:tr>
      <w:tr w:rsidR="00E26965" w:rsidRPr="00736667" w14:paraId="72435FE4" w14:textId="77777777" w:rsidTr="00227268">
        <w:tc>
          <w:tcPr>
            <w:tcW w:w="1559" w:type="dxa"/>
            <w:shd w:val="clear" w:color="auto" w:fill="auto"/>
          </w:tcPr>
          <w:p w14:paraId="4BA473E0" w14:textId="77777777" w:rsidR="00E26965" w:rsidRPr="00736667" w:rsidRDefault="00E26965" w:rsidP="00227268">
            <w:pPr>
              <w:jc w:val="left"/>
              <w:rPr>
                <w:rFonts w:ascii="宋体" w:hAnsi="宋体"/>
                <w:snapToGrid w:val="0"/>
                <w:kern w:val="0"/>
              </w:rPr>
            </w:pPr>
            <w:r>
              <w:rPr>
                <w:rFonts w:ascii="宋体" w:hAnsi="宋体" w:hint="eastAsia"/>
                <w:snapToGrid w:val="0"/>
                <w:kern w:val="0"/>
              </w:rPr>
              <w:lastRenderedPageBreak/>
              <w:t>手机号</w:t>
            </w:r>
          </w:p>
        </w:tc>
        <w:tc>
          <w:tcPr>
            <w:tcW w:w="1701" w:type="dxa"/>
            <w:shd w:val="clear" w:color="auto" w:fill="auto"/>
          </w:tcPr>
          <w:p w14:paraId="7EFE2CD1" w14:textId="77777777" w:rsidR="00E26965" w:rsidRPr="00736667" w:rsidRDefault="00E26965" w:rsidP="00227268">
            <w:pPr>
              <w:jc w:val="left"/>
              <w:rPr>
                <w:rFonts w:ascii="宋体" w:hAnsi="宋体"/>
                <w:snapToGrid w:val="0"/>
                <w:kern w:val="0"/>
              </w:rPr>
            </w:pPr>
            <w:r>
              <w:rPr>
                <w:rFonts w:ascii="宋体" w:hAnsi="宋体"/>
                <w:snapToGrid w:val="0"/>
                <w:kern w:val="0"/>
              </w:rPr>
              <w:t>MOBILEPHONE</w:t>
            </w:r>
          </w:p>
        </w:tc>
        <w:tc>
          <w:tcPr>
            <w:tcW w:w="1134" w:type="dxa"/>
            <w:shd w:val="clear" w:color="auto" w:fill="auto"/>
          </w:tcPr>
          <w:p w14:paraId="780A42F6" w14:textId="77777777" w:rsidR="00E26965" w:rsidRPr="00736667" w:rsidRDefault="00E26965" w:rsidP="00227268">
            <w:pPr>
              <w:jc w:val="left"/>
              <w:rPr>
                <w:rFonts w:ascii="宋体" w:hAnsi="宋体"/>
                <w:snapToGrid w:val="0"/>
                <w:kern w:val="0"/>
              </w:rPr>
            </w:pPr>
            <w:r>
              <w:rPr>
                <w:rFonts w:ascii="宋体" w:hAnsi="宋体"/>
                <w:snapToGrid w:val="0"/>
                <w:kern w:val="0"/>
              </w:rPr>
              <w:t>Y</w:t>
            </w:r>
          </w:p>
        </w:tc>
        <w:tc>
          <w:tcPr>
            <w:tcW w:w="3119" w:type="dxa"/>
            <w:shd w:val="clear" w:color="auto" w:fill="auto"/>
          </w:tcPr>
          <w:p w14:paraId="3CB7CD14" w14:textId="77777777" w:rsidR="00E26965" w:rsidRPr="00736667" w:rsidRDefault="00E26965" w:rsidP="00227268">
            <w:pPr>
              <w:jc w:val="left"/>
              <w:rPr>
                <w:rFonts w:ascii="宋体" w:hAnsi="宋体"/>
                <w:snapToGrid w:val="0"/>
                <w:kern w:val="0"/>
              </w:rPr>
            </w:pPr>
          </w:p>
        </w:tc>
      </w:tr>
      <w:tr w:rsidR="00E26965" w:rsidRPr="00736667" w14:paraId="4F6D8344" w14:textId="77777777" w:rsidTr="00227268">
        <w:tc>
          <w:tcPr>
            <w:tcW w:w="1559" w:type="dxa"/>
            <w:shd w:val="clear" w:color="auto" w:fill="auto"/>
          </w:tcPr>
          <w:p w14:paraId="1DC28FB0" w14:textId="4C8A0041" w:rsidR="00E26965" w:rsidRDefault="00E26965" w:rsidP="00227268">
            <w:pPr>
              <w:rPr>
                <w:rFonts w:ascii="宋体" w:hAnsi="宋体"/>
                <w:snapToGrid w:val="0"/>
                <w:kern w:val="0"/>
              </w:rPr>
            </w:pPr>
            <w:r>
              <w:rPr>
                <w:rFonts w:ascii="宋体" w:hAnsi="宋体" w:hint="eastAsia"/>
                <w:snapToGrid w:val="0"/>
                <w:kern w:val="0"/>
              </w:rPr>
              <w:t>密码</w:t>
            </w:r>
          </w:p>
        </w:tc>
        <w:tc>
          <w:tcPr>
            <w:tcW w:w="1701" w:type="dxa"/>
            <w:shd w:val="clear" w:color="auto" w:fill="auto"/>
          </w:tcPr>
          <w:p w14:paraId="4C0F0F1B" w14:textId="6538ABE8" w:rsidR="00E26965" w:rsidRDefault="00E26965" w:rsidP="00227268">
            <w:pPr>
              <w:jc w:val="left"/>
              <w:rPr>
                <w:rFonts w:ascii="宋体" w:hAnsi="宋体"/>
                <w:snapToGrid w:val="0"/>
                <w:kern w:val="0"/>
              </w:rPr>
            </w:pPr>
          </w:p>
        </w:tc>
        <w:tc>
          <w:tcPr>
            <w:tcW w:w="1134" w:type="dxa"/>
            <w:shd w:val="clear" w:color="auto" w:fill="auto"/>
          </w:tcPr>
          <w:p w14:paraId="78C3532D" w14:textId="77777777" w:rsidR="00E26965" w:rsidRDefault="00E26965" w:rsidP="00227268">
            <w:pPr>
              <w:jc w:val="left"/>
              <w:rPr>
                <w:rFonts w:ascii="宋体" w:hAnsi="宋体"/>
                <w:snapToGrid w:val="0"/>
                <w:kern w:val="0"/>
              </w:rPr>
            </w:pPr>
            <w:r>
              <w:rPr>
                <w:rFonts w:ascii="宋体" w:hAnsi="宋体"/>
                <w:snapToGrid w:val="0"/>
                <w:kern w:val="0"/>
              </w:rPr>
              <w:t>Y</w:t>
            </w:r>
          </w:p>
        </w:tc>
        <w:tc>
          <w:tcPr>
            <w:tcW w:w="3119" w:type="dxa"/>
            <w:shd w:val="clear" w:color="auto" w:fill="auto"/>
          </w:tcPr>
          <w:p w14:paraId="785AD36A" w14:textId="77777777" w:rsidR="00E26965" w:rsidRPr="00736667" w:rsidRDefault="00E26965" w:rsidP="00227268">
            <w:pPr>
              <w:jc w:val="left"/>
              <w:rPr>
                <w:rFonts w:ascii="宋体" w:hAnsi="宋体"/>
                <w:snapToGrid w:val="0"/>
                <w:kern w:val="0"/>
              </w:rPr>
            </w:pPr>
          </w:p>
        </w:tc>
      </w:tr>
    </w:tbl>
    <w:p w14:paraId="3751A7FD" w14:textId="77777777" w:rsidR="00E26965" w:rsidRPr="00C56A4E" w:rsidRDefault="00E26965" w:rsidP="00E26965"/>
    <w:p w14:paraId="52A6580C" w14:textId="77777777" w:rsidR="00E26965" w:rsidRPr="00A52328" w:rsidRDefault="00E26965" w:rsidP="00E26965">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E26965" w:rsidRPr="00736667" w14:paraId="703F2BF9" w14:textId="77777777" w:rsidTr="00227268">
        <w:tc>
          <w:tcPr>
            <w:tcW w:w="1559" w:type="dxa"/>
            <w:shd w:val="clear" w:color="auto" w:fill="E0E0E0"/>
          </w:tcPr>
          <w:p w14:paraId="528C949B" w14:textId="77777777" w:rsidR="00E26965" w:rsidRPr="00736667" w:rsidRDefault="00E26965" w:rsidP="00227268">
            <w:pPr>
              <w:jc w:val="center"/>
              <w:rPr>
                <w:b/>
                <w:snapToGrid w:val="0"/>
                <w:kern w:val="0"/>
              </w:rPr>
            </w:pPr>
            <w:r w:rsidRPr="00736667">
              <w:rPr>
                <w:rFonts w:hint="eastAsia"/>
                <w:b/>
                <w:snapToGrid w:val="0"/>
                <w:kern w:val="0"/>
              </w:rPr>
              <w:t>输入要素</w:t>
            </w:r>
          </w:p>
        </w:tc>
        <w:tc>
          <w:tcPr>
            <w:tcW w:w="1701" w:type="dxa"/>
            <w:shd w:val="clear" w:color="auto" w:fill="E0E0E0"/>
          </w:tcPr>
          <w:p w14:paraId="762DECC0" w14:textId="77777777" w:rsidR="00E26965" w:rsidRPr="00736667" w:rsidRDefault="00E26965" w:rsidP="0022726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AE077E9" w14:textId="77777777" w:rsidR="00E26965" w:rsidRPr="00736667" w:rsidRDefault="00E26965" w:rsidP="0022726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06510B7" w14:textId="77777777" w:rsidR="00E26965" w:rsidRPr="00736667" w:rsidRDefault="00E26965" w:rsidP="00227268">
            <w:pPr>
              <w:jc w:val="center"/>
              <w:rPr>
                <w:b/>
                <w:snapToGrid w:val="0"/>
                <w:kern w:val="0"/>
              </w:rPr>
            </w:pPr>
            <w:r w:rsidRPr="00736667">
              <w:rPr>
                <w:rFonts w:hint="eastAsia"/>
                <w:b/>
                <w:snapToGrid w:val="0"/>
                <w:kern w:val="0"/>
              </w:rPr>
              <w:t>备注</w:t>
            </w:r>
          </w:p>
        </w:tc>
      </w:tr>
      <w:tr w:rsidR="00E26965" w:rsidRPr="00736667" w14:paraId="58A1AF15" w14:textId="77777777" w:rsidTr="00227268">
        <w:tc>
          <w:tcPr>
            <w:tcW w:w="1559" w:type="dxa"/>
            <w:shd w:val="clear" w:color="auto" w:fill="auto"/>
          </w:tcPr>
          <w:p w14:paraId="4286D416" w14:textId="77777777" w:rsidR="00E26965" w:rsidRPr="00736667" w:rsidRDefault="00E26965" w:rsidP="00227268">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498327BC" w14:textId="77777777" w:rsidR="00E26965" w:rsidRPr="00736667" w:rsidRDefault="00E26965" w:rsidP="00227268">
            <w:pPr>
              <w:jc w:val="left"/>
              <w:rPr>
                <w:rFonts w:ascii="宋体" w:hAnsi="宋体"/>
                <w:snapToGrid w:val="0"/>
                <w:kern w:val="0"/>
              </w:rPr>
            </w:pPr>
            <w:r>
              <w:rPr>
                <w:rFonts w:ascii="宋体" w:hAnsi="宋体" w:hint="eastAsia"/>
                <w:snapToGrid w:val="0"/>
                <w:kern w:val="0"/>
              </w:rPr>
              <w:t>交互TOKEN</w:t>
            </w:r>
          </w:p>
        </w:tc>
        <w:tc>
          <w:tcPr>
            <w:tcW w:w="1134" w:type="dxa"/>
            <w:shd w:val="clear" w:color="auto" w:fill="auto"/>
          </w:tcPr>
          <w:p w14:paraId="479825AC" w14:textId="77777777" w:rsidR="00E26965" w:rsidRPr="00736667" w:rsidRDefault="00E26965" w:rsidP="002272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2EA112D" w14:textId="77777777" w:rsidR="00E26965" w:rsidRPr="00736667" w:rsidRDefault="00E26965" w:rsidP="00227268">
            <w:pPr>
              <w:jc w:val="left"/>
              <w:rPr>
                <w:rFonts w:ascii="宋体" w:hAnsi="宋体"/>
                <w:snapToGrid w:val="0"/>
                <w:kern w:val="0"/>
              </w:rPr>
            </w:pPr>
          </w:p>
        </w:tc>
      </w:tr>
    </w:tbl>
    <w:p w14:paraId="3B18F963" w14:textId="77777777" w:rsidR="008A296D" w:rsidRDefault="008A296D" w:rsidP="008A296D">
      <w:pPr>
        <w:rPr>
          <w:kern w:val="0"/>
        </w:rPr>
      </w:pPr>
    </w:p>
    <w:p w14:paraId="48241990" w14:textId="77777777" w:rsidR="008A296D" w:rsidRPr="0082647F" w:rsidRDefault="008A296D" w:rsidP="008A296D">
      <w:pPr>
        <w:pStyle w:val="5"/>
      </w:pPr>
      <w:r>
        <w:rPr>
          <w:rFonts w:hint="eastAsia"/>
        </w:rPr>
        <w:t>修改登录</w:t>
      </w:r>
      <w:r>
        <w:t>密码</w:t>
      </w:r>
    </w:p>
    <w:p w14:paraId="2BF597E9" w14:textId="77777777" w:rsidR="008A296D" w:rsidRDefault="008A296D" w:rsidP="008A296D">
      <w:pPr>
        <w:pStyle w:val="6"/>
      </w:pPr>
      <w:r>
        <w:rPr>
          <w:rFonts w:hint="eastAsia"/>
        </w:rPr>
        <w:t>功能</w:t>
      </w:r>
      <w:r>
        <w:t>描述</w:t>
      </w:r>
    </w:p>
    <w:p w14:paraId="07D17D05" w14:textId="77777777" w:rsidR="008A296D" w:rsidRPr="00A9755C" w:rsidRDefault="008A296D" w:rsidP="008A296D">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提供给渠道用户自己修改登录密码使用的。</w:t>
      </w:r>
    </w:p>
    <w:p w14:paraId="0AB5E536" w14:textId="77777777" w:rsidR="008A296D" w:rsidRPr="00676A58" w:rsidRDefault="008A296D" w:rsidP="008A296D">
      <w:pPr>
        <w:pStyle w:val="6"/>
      </w:pPr>
      <w:r w:rsidRPr="00676A58">
        <w:rPr>
          <w:rFonts w:hint="eastAsia"/>
        </w:rPr>
        <w:t>处理流程</w:t>
      </w:r>
    </w:p>
    <w:p w14:paraId="7F270B86" w14:textId="77777777" w:rsidR="008A296D" w:rsidRDefault="008A296D" w:rsidP="008A296D">
      <w:pPr>
        <w:ind w:left="289" w:firstLine="420"/>
      </w:pPr>
      <w:r>
        <w:object w:dxaOrig="2323" w:dyaOrig="7538" w14:anchorId="10DD3837">
          <v:shape id="_x0000_i1036" type="#_x0000_t75" style="width:115.95pt;height:379.15pt" o:ole="">
            <v:imagedata r:id="rId40" o:title=""/>
          </v:shape>
          <o:OLEObject Type="Embed" ProgID="Visio.Drawing.15" ShapeID="_x0000_i1036" DrawAspect="Content" ObjectID="_1569760909" r:id="rId41"/>
        </w:object>
      </w:r>
    </w:p>
    <w:p w14:paraId="17F21BC1" w14:textId="77777777" w:rsidR="008A296D" w:rsidRPr="004F010F" w:rsidRDefault="008A296D" w:rsidP="008A296D">
      <w:pPr>
        <w:ind w:left="289" w:firstLine="420"/>
      </w:pPr>
    </w:p>
    <w:p w14:paraId="3E1F6932" w14:textId="77777777" w:rsidR="008A296D" w:rsidRDefault="008A296D">
      <w:pPr>
        <w:pStyle w:val="afb"/>
        <w:numPr>
          <w:ilvl w:val="0"/>
          <w:numId w:val="6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48" w:author="wangq" w:date="2017-08-21T17:25:00Z">
          <w:pPr>
            <w:pStyle w:val="afb"/>
            <w:numPr>
              <w:numId w:val="8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验证码校验</w:t>
      </w:r>
    </w:p>
    <w:p w14:paraId="561371D6" w14:textId="77777777" w:rsidR="008A296D" w:rsidRDefault="008A296D">
      <w:pPr>
        <w:pStyle w:val="afb"/>
        <w:numPr>
          <w:ilvl w:val="0"/>
          <w:numId w:val="6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49" w:author="wangq" w:date="2017-08-21T17:25:00Z">
          <w:pPr>
            <w:pStyle w:val="afb"/>
            <w:numPr>
              <w:numId w:val="8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lastRenderedPageBreak/>
        <w:t>修改用户登录密码</w:t>
      </w:r>
    </w:p>
    <w:p w14:paraId="4303144E" w14:textId="77777777" w:rsidR="008A296D" w:rsidRDefault="008A296D">
      <w:pPr>
        <w:pStyle w:val="afb"/>
        <w:numPr>
          <w:ilvl w:val="0"/>
          <w:numId w:val="6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50" w:author="wangq" w:date="2017-08-21T17:25:00Z">
          <w:pPr>
            <w:pStyle w:val="afb"/>
            <w:numPr>
              <w:numId w:val="8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写入用户信息表和历史表</w:t>
      </w:r>
    </w:p>
    <w:p w14:paraId="682ECDF3" w14:textId="77777777" w:rsidR="008A296D" w:rsidRPr="00C3467F" w:rsidRDefault="008A296D">
      <w:pPr>
        <w:pStyle w:val="afb"/>
        <w:numPr>
          <w:ilvl w:val="0"/>
          <w:numId w:val="6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51" w:author="wangq" w:date="2017-08-21T17:25:00Z">
          <w:pPr>
            <w:pStyle w:val="afb"/>
            <w:numPr>
              <w:numId w:val="8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将用户信息写入分布式缓存中</w:t>
      </w:r>
    </w:p>
    <w:p w14:paraId="669FC668" w14:textId="77777777" w:rsidR="008A296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680C7A2D" w14:textId="77777777" w:rsidTr="00A0397D">
        <w:tc>
          <w:tcPr>
            <w:tcW w:w="1559" w:type="dxa"/>
            <w:shd w:val="clear" w:color="auto" w:fill="E0E0E0"/>
          </w:tcPr>
          <w:p w14:paraId="1A8B6989"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15C79DE"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3BC3655"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67D17F2"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4D5A730D" w14:textId="77777777" w:rsidTr="00A0397D">
        <w:tc>
          <w:tcPr>
            <w:tcW w:w="1559" w:type="dxa"/>
            <w:shd w:val="clear" w:color="auto" w:fill="auto"/>
          </w:tcPr>
          <w:p w14:paraId="41B7F354" w14:textId="77777777" w:rsidR="008A296D" w:rsidRPr="00736667" w:rsidRDefault="008A296D" w:rsidP="00A0397D">
            <w:pPr>
              <w:jc w:val="left"/>
              <w:rPr>
                <w:rFonts w:ascii="宋体" w:hAnsi="宋体"/>
                <w:snapToGrid w:val="0"/>
                <w:kern w:val="0"/>
              </w:rPr>
            </w:pPr>
            <w:r>
              <w:rPr>
                <w:rFonts w:ascii="宋体" w:hAnsi="宋体" w:hint="eastAsia"/>
                <w:snapToGrid w:val="0"/>
                <w:kern w:val="0"/>
              </w:rPr>
              <w:t>手机号</w:t>
            </w:r>
          </w:p>
        </w:tc>
        <w:tc>
          <w:tcPr>
            <w:tcW w:w="1701" w:type="dxa"/>
            <w:shd w:val="clear" w:color="auto" w:fill="auto"/>
          </w:tcPr>
          <w:p w14:paraId="48FEB555" w14:textId="77777777" w:rsidR="008A296D" w:rsidRPr="00736667" w:rsidRDefault="008A296D" w:rsidP="00A0397D">
            <w:pPr>
              <w:jc w:val="left"/>
              <w:rPr>
                <w:rFonts w:ascii="宋体" w:hAnsi="宋体"/>
                <w:snapToGrid w:val="0"/>
                <w:kern w:val="0"/>
              </w:rPr>
            </w:pPr>
            <w:r>
              <w:rPr>
                <w:rFonts w:ascii="宋体" w:hAnsi="宋体"/>
                <w:snapToGrid w:val="0"/>
                <w:kern w:val="0"/>
              </w:rPr>
              <w:t>MOBILEPHONE</w:t>
            </w:r>
          </w:p>
        </w:tc>
        <w:tc>
          <w:tcPr>
            <w:tcW w:w="1134" w:type="dxa"/>
            <w:shd w:val="clear" w:color="auto" w:fill="auto"/>
          </w:tcPr>
          <w:p w14:paraId="6E7F5338"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5A88747" w14:textId="77777777" w:rsidR="008A296D" w:rsidRPr="00736667" w:rsidRDefault="008A296D" w:rsidP="00A0397D">
            <w:pPr>
              <w:jc w:val="left"/>
              <w:rPr>
                <w:rFonts w:ascii="宋体" w:hAnsi="宋体"/>
                <w:snapToGrid w:val="0"/>
                <w:kern w:val="0"/>
              </w:rPr>
            </w:pPr>
          </w:p>
        </w:tc>
      </w:tr>
      <w:tr w:rsidR="008A296D" w:rsidRPr="00736667" w14:paraId="039425EE" w14:textId="77777777" w:rsidTr="00A0397D">
        <w:tc>
          <w:tcPr>
            <w:tcW w:w="1559" w:type="dxa"/>
            <w:shd w:val="clear" w:color="auto" w:fill="auto"/>
          </w:tcPr>
          <w:p w14:paraId="21FCA5C5" w14:textId="77777777" w:rsidR="008A296D" w:rsidRDefault="008A296D" w:rsidP="00A0397D">
            <w:pPr>
              <w:rPr>
                <w:rFonts w:ascii="宋体" w:hAnsi="宋体"/>
                <w:snapToGrid w:val="0"/>
                <w:kern w:val="0"/>
              </w:rPr>
            </w:pPr>
            <w:r>
              <w:rPr>
                <w:rFonts w:ascii="宋体" w:hAnsi="宋体" w:hint="eastAsia"/>
                <w:snapToGrid w:val="0"/>
                <w:kern w:val="0"/>
              </w:rPr>
              <w:t>验证码</w:t>
            </w:r>
          </w:p>
        </w:tc>
        <w:tc>
          <w:tcPr>
            <w:tcW w:w="1701" w:type="dxa"/>
            <w:shd w:val="clear" w:color="auto" w:fill="auto"/>
          </w:tcPr>
          <w:p w14:paraId="74704D8E" w14:textId="77777777" w:rsidR="008A296D" w:rsidRDefault="008A296D" w:rsidP="00A0397D">
            <w:pPr>
              <w:jc w:val="left"/>
              <w:rPr>
                <w:rFonts w:ascii="宋体" w:hAnsi="宋体"/>
                <w:snapToGrid w:val="0"/>
                <w:kern w:val="0"/>
              </w:rPr>
            </w:pPr>
            <w:r>
              <w:rPr>
                <w:rFonts w:ascii="宋体" w:hAnsi="宋体" w:hint="eastAsia"/>
                <w:snapToGrid w:val="0"/>
                <w:kern w:val="0"/>
              </w:rPr>
              <w:t>VALIDCODE</w:t>
            </w:r>
          </w:p>
        </w:tc>
        <w:tc>
          <w:tcPr>
            <w:tcW w:w="1134" w:type="dxa"/>
            <w:shd w:val="clear" w:color="auto" w:fill="auto"/>
          </w:tcPr>
          <w:p w14:paraId="135C3C5F"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484BEAF" w14:textId="77777777" w:rsidR="008A296D" w:rsidRPr="00736667" w:rsidRDefault="008A296D" w:rsidP="00A0397D">
            <w:pPr>
              <w:jc w:val="left"/>
              <w:rPr>
                <w:rFonts w:ascii="宋体" w:hAnsi="宋体"/>
                <w:snapToGrid w:val="0"/>
                <w:kern w:val="0"/>
              </w:rPr>
            </w:pPr>
          </w:p>
        </w:tc>
      </w:tr>
      <w:tr w:rsidR="008A296D" w:rsidRPr="00736667" w14:paraId="5AE5D962" w14:textId="77777777" w:rsidTr="00A0397D">
        <w:tc>
          <w:tcPr>
            <w:tcW w:w="1559" w:type="dxa"/>
            <w:shd w:val="clear" w:color="auto" w:fill="auto"/>
          </w:tcPr>
          <w:p w14:paraId="657FD395" w14:textId="77777777" w:rsidR="008A296D" w:rsidRDefault="008A296D" w:rsidP="00A0397D">
            <w:pPr>
              <w:rPr>
                <w:rFonts w:ascii="宋体" w:hAnsi="宋体"/>
                <w:snapToGrid w:val="0"/>
                <w:kern w:val="0"/>
              </w:rPr>
            </w:pPr>
            <w:r>
              <w:rPr>
                <w:rFonts w:ascii="宋体" w:hAnsi="宋体" w:hint="eastAsia"/>
                <w:snapToGrid w:val="0"/>
                <w:kern w:val="0"/>
              </w:rPr>
              <w:t>密码</w:t>
            </w:r>
          </w:p>
        </w:tc>
        <w:tc>
          <w:tcPr>
            <w:tcW w:w="1701" w:type="dxa"/>
            <w:shd w:val="clear" w:color="auto" w:fill="auto"/>
          </w:tcPr>
          <w:p w14:paraId="73E4D6D7" w14:textId="77777777" w:rsidR="008A296D" w:rsidRDefault="008A296D" w:rsidP="00A0397D">
            <w:pPr>
              <w:jc w:val="left"/>
              <w:rPr>
                <w:rFonts w:ascii="宋体" w:hAnsi="宋体"/>
                <w:snapToGrid w:val="0"/>
                <w:kern w:val="0"/>
              </w:rPr>
            </w:pPr>
            <w:r>
              <w:rPr>
                <w:rFonts w:ascii="宋体" w:hAnsi="宋体" w:hint="eastAsia"/>
                <w:snapToGrid w:val="0"/>
                <w:kern w:val="0"/>
              </w:rPr>
              <w:t>PASSWORD</w:t>
            </w:r>
          </w:p>
        </w:tc>
        <w:tc>
          <w:tcPr>
            <w:tcW w:w="1134" w:type="dxa"/>
            <w:shd w:val="clear" w:color="auto" w:fill="auto"/>
          </w:tcPr>
          <w:p w14:paraId="2D12DC89"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A332EF" w14:textId="77777777" w:rsidR="008A296D" w:rsidRPr="00736667" w:rsidRDefault="008A296D" w:rsidP="00A0397D">
            <w:pPr>
              <w:jc w:val="left"/>
              <w:rPr>
                <w:rFonts w:ascii="宋体" w:hAnsi="宋体"/>
                <w:snapToGrid w:val="0"/>
                <w:kern w:val="0"/>
              </w:rPr>
            </w:pPr>
          </w:p>
        </w:tc>
      </w:tr>
    </w:tbl>
    <w:p w14:paraId="3ED16748" w14:textId="77777777" w:rsidR="008A296D" w:rsidRPr="00A52328" w:rsidRDefault="008A296D" w:rsidP="00041BC9">
      <w:pPr>
        <w:pStyle w:val="6"/>
      </w:pPr>
      <w:r w:rsidRPr="00A52328">
        <w:rPr>
          <w:rFonts w:hint="eastAsia"/>
        </w:rPr>
        <w:t>输出</w:t>
      </w:r>
    </w:p>
    <w:p w14:paraId="02741777" w14:textId="77777777" w:rsidR="008A296D" w:rsidRPr="007F58D2" w:rsidRDefault="008A296D" w:rsidP="008A296D">
      <w:pPr>
        <w:ind w:firstLineChars="300" w:firstLine="63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01B79FF2" w14:textId="77777777" w:rsidTr="00A0397D">
        <w:tc>
          <w:tcPr>
            <w:tcW w:w="1559" w:type="dxa"/>
            <w:shd w:val="clear" w:color="auto" w:fill="E0E0E0"/>
          </w:tcPr>
          <w:p w14:paraId="3AB4EFB2"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A5C53BC"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3053C7F"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AEEAEE1"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70F8DD7" w14:textId="77777777" w:rsidTr="00A0397D">
        <w:tc>
          <w:tcPr>
            <w:tcW w:w="1559" w:type="dxa"/>
            <w:shd w:val="clear" w:color="auto" w:fill="auto"/>
          </w:tcPr>
          <w:p w14:paraId="7C7FAED9"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963B3EB"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10FA1D4F"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643187E" w14:textId="77777777" w:rsidR="008A296D" w:rsidRPr="00736667" w:rsidRDefault="008A296D" w:rsidP="00A0397D">
            <w:pPr>
              <w:jc w:val="left"/>
              <w:rPr>
                <w:rFonts w:ascii="宋体" w:hAnsi="宋体"/>
                <w:snapToGrid w:val="0"/>
                <w:kern w:val="0"/>
              </w:rPr>
            </w:pPr>
          </w:p>
        </w:tc>
      </w:tr>
      <w:tr w:rsidR="008A296D" w:rsidRPr="00736667" w14:paraId="1D16C29C" w14:textId="77777777" w:rsidTr="00A0397D">
        <w:tc>
          <w:tcPr>
            <w:tcW w:w="1559" w:type="dxa"/>
            <w:shd w:val="clear" w:color="auto" w:fill="auto"/>
          </w:tcPr>
          <w:p w14:paraId="6AC13271"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0B901E1"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2489CCA3"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57C5005" w14:textId="77777777" w:rsidR="008A296D" w:rsidRPr="00736667" w:rsidRDefault="008A296D" w:rsidP="00A0397D">
            <w:pPr>
              <w:jc w:val="left"/>
              <w:rPr>
                <w:rFonts w:ascii="宋体" w:hAnsi="宋体"/>
                <w:snapToGrid w:val="0"/>
                <w:kern w:val="0"/>
              </w:rPr>
            </w:pPr>
          </w:p>
        </w:tc>
      </w:tr>
    </w:tbl>
    <w:p w14:paraId="0D3498A4" w14:textId="77777777" w:rsidR="008A296D" w:rsidRPr="007F58D2"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35D0875F" w14:textId="77777777" w:rsidR="008A296D" w:rsidRPr="005F0701" w:rsidRDefault="008A296D" w:rsidP="008A296D"/>
    <w:p w14:paraId="1BE61F68" w14:textId="77777777" w:rsidR="008A296D" w:rsidRPr="0082647F" w:rsidRDefault="008A296D" w:rsidP="008A296D">
      <w:pPr>
        <w:pStyle w:val="5"/>
      </w:pPr>
      <w:r>
        <w:rPr>
          <w:rFonts w:hint="eastAsia"/>
        </w:rPr>
        <w:t>修改交易密码</w:t>
      </w:r>
    </w:p>
    <w:p w14:paraId="664F8EBA" w14:textId="77777777" w:rsidR="008A296D" w:rsidRDefault="008A296D" w:rsidP="008A296D">
      <w:pPr>
        <w:pStyle w:val="6"/>
      </w:pPr>
      <w:r>
        <w:rPr>
          <w:rFonts w:hint="eastAsia"/>
        </w:rPr>
        <w:t>功能</w:t>
      </w:r>
      <w:r>
        <w:t>描述</w:t>
      </w:r>
    </w:p>
    <w:p w14:paraId="15236D62" w14:textId="77777777" w:rsidR="008A296D" w:rsidRPr="00A9755C" w:rsidRDefault="008A296D" w:rsidP="008A296D">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用户修改提现的交易密码</w:t>
      </w:r>
    </w:p>
    <w:p w14:paraId="0B280D17" w14:textId="77777777" w:rsidR="008A296D" w:rsidRPr="00676A58" w:rsidRDefault="008A296D" w:rsidP="008A296D">
      <w:pPr>
        <w:pStyle w:val="6"/>
      </w:pPr>
      <w:r w:rsidRPr="00676A58">
        <w:rPr>
          <w:rFonts w:hint="eastAsia"/>
        </w:rPr>
        <w:lastRenderedPageBreak/>
        <w:t>处理流程</w:t>
      </w:r>
    </w:p>
    <w:p w14:paraId="1A8ADF95" w14:textId="77777777" w:rsidR="008A296D" w:rsidRPr="004F010F" w:rsidRDefault="00D362D6" w:rsidP="008A296D">
      <w:pPr>
        <w:ind w:left="289" w:firstLine="420"/>
      </w:pPr>
      <w:r>
        <w:object w:dxaOrig="2295" w:dyaOrig="7515" w14:anchorId="11C25E97">
          <v:shape id="_x0000_i1037" type="#_x0000_t75" style="width:115pt;height:376.85pt" o:ole="">
            <v:imagedata r:id="rId42" o:title=""/>
          </v:shape>
          <o:OLEObject Type="Embed" ProgID="Visio.Drawing.15" ShapeID="_x0000_i1037" DrawAspect="Content" ObjectID="_1569760910" r:id="rId43"/>
        </w:object>
      </w:r>
    </w:p>
    <w:p w14:paraId="5CB021C2" w14:textId="4E2E7BC2" w:rsidR="008A296D" w:rsidRDefault="00D362D6">
      <w:pPr>
        <w:pStyle w:val="afb"/>
        <w:numPr>
          <w:ilvl w:val="0"/>
          <w:numId w:val="6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52" w:author="wangq" w:date="2017-08-21T17:25:00Z">
          <w:pPr>
            <w:pStyle w:val="afb"/>
            <w:numPr>
              <w:numId w:val="8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原</w:t>
      </w:r>
      <w:r>
        <w:rPr>
          <w:rFonts w:ascii="宋体" w:hAnsi="宋体"/>
          <w:kern w:val="0"/>
          <w:sz w:val="24"/>
          <w:szCs w:val="21"/>
        </w:rPr>
        <w:t>交易</w:t>
      </w:r>
      <w:r>
        <w:rPr>
          <w:rFonts w:ascii="宋体" w:hAnsi="宋体" w:hint="eastAsia"/>
          <w:kern w:val="0"/>
          <w:sz w:val="24"/>
          <w:szCs w:val="21"/>
        </w:rPr>
        <w:t>密码</w:t>
      </w:r>
      <w:r w:rsidR="008A296D">
        <w:rPr>
          <w:rFonts w:ascii="宋体" w:hAnsi="宋体" w:hint="eastAsia"/>
          <w:kern w:val="0"/>
          <w:sz w:val="24"/>
          <w:szCs w:val="21"/>
        </w:rPr>
        <w:t>校验</w:t>
      </w:r>
    </w:p>
    <w:p w14:paraId="6C0BE604" w14:textId="77777777" w:rsidR="008A296D" w:rsidRDefault="008A296D">
      <w:pPr>
        <w:pStyle w:val="afb"/>
        <w:numPr>
          <w:ilvl w:val="0"/>
          <w:numId w:val="6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53" w:author="wangq" w:date="2017-08-21T17:25:00Z">
          <w:pPr>
            <w:pStyle w:val="afb"/>
            <w:numPr>
              <w:numId w:val="8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修改用户交易密码</w:t>
      </w:r>
    </w:p>
    <w:p w14:paraId="1F841FCA" w14:textId="77777777" w:rsidR="008A296D" w:rsidRDefault="008A296D">
      <w:pPr>
        <w:pStyle w:val="afb"/>
        <w:numPr>
          <w:ilvl w:val="0"/>
          <w:numId w:val="6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54" w:author="wangq" w:date="2017-08-21T17:25:00Z">
          <w:pPr>
            <w:pStyle w:val="afb"/>
            <w:numPr>
              <w:numId w:val="8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写入用户信息表和历史表</w:t>
      </w:r>
    </w:p>
    <w:p w14:paraId="2AC4576F" w14:textId="77777777" w:rsidR="008A296D" w:rsidRPr="00C3467F" w:rsidRDefault="008A296D">
      <w:pPr>
        <w:pStyle w:val="afb"/>
        <w:numPr>
          <w:ilvl w:val="0"/>
          <w:numId w:val="6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55" w:author="wangq" w:date="2017-08-21T17:25:00Z">
          <w:pPr>
            <w:pStyle w:val="afb"/>
            <w:numPr>
              <w:numId w:val="8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将用户信息写入分布式缓存中</w:t>
      </w:r>
    </w:p>
    <w:p w14:paraId="495B0900" w14:textId="77777777" w:rsidR="008A296D" w:rsidRPr="005F0701"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4475305F"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B0A8E27" w14:textId="77777777" w:rsidTr="00A0397D">
        <w:tc>
          <w:tcPr>
            <w:tcW w:w="1559" w:type="dxa"/>
            <w:shd w:val="clear" w:color="auto" w:fill="E0E0E0"/>
          </w:tcPr>
          <w:p w14:paraId="5ECD9183"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F54491A"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F851D3F"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0BFD993" w14:textId="77777777" w:rsidR="008A296D" w:rsidRPr="00736667" w:rsidRDefault="008A296D" w:rsidP="00A0397D">
            <w:pPr>
              <w:jc w:val="center"/>
              <w:rPr>
                <w:b/>
                <w:snapToGrid w:val="0"/>
                <w:kern w:val="0"/>
              </w:rPr>
            </w:pPr>
            <w:r w:rsidRPr="00736667">
              <w:rPr>
                <w:rFonts w:hint="eastAsia"/>
                <w:b/>
                <w:snapToGrid w:val="0"/>
                <w:kern w:val="0"/>
              </w:rPr>
              <w:t>备注</w:t>
            </w:r>
          </w:p>
        </w:tc>
      </w:tr>
      <w:tr w:rsidR="00B125E5" w:rsidRPr="00736667" w14:paraId="45D87876" w14:textId="77777777" w:rsidTr="005B33CC">
        <w:tc>
          <w:tcPr>
            <w:tcW w:w="1559" w:type="dxa"/>
            <w:shd w:val="clear" w:color="auto" w:fill="auto"/>
          </w:tcPr>
          <w:p w14:paraId="1324F8DB" w14:textId="77777777" w:rsidR="00B125E5" w:rsidRPr="00736667" w:rsidRDefault="00B125E5" w:rsidP="005B33CC">
            <w:pPr>
              <w:jc w:val="left"/>
              <w:rPr>
                <w:rFonts w:ascii="宋体" w:hAnsi="宋体"/>
                <w:snapToGrid w:val="0"/>
                <w:kern w:val="0"/>
              </w:rPr>
            </w:pPr>
            <w:r>
              <w:rPr>
                <w:rFonts w:hint="eastAsia"/>
                <w:sz w:val="20"/>
                <w:szCs w:val="20"/>
              </w:rPr>
              <w:t>用户</w:t>
            </w:r>
            <w:r>
              <w:rPr>
                <w:rFonts w:hint="eastAsia"/>
                <w:sz w:val="20"/>
                <w:szCs w:val="20"/>
              </w:rPr>
              <w:t>TOKEN</w:t>
            </w:r>
          </w:p>
        </w:tc>
        <w:tc>
          <w:tcPr>
            <w:tcW w:w="1701" w:type="dxa"/>
            <w:shd w:val="clear" w:color="auto" w:fill="auto"/>
          </w:tcPr>
          <w:p w14:paraId="0C6BAA3A" w14:textId="77777777" w:rsidR="00B125E5" w:rsidRPr="00736667" w:rsidRDefault="00B125E5" w:rsidP="005B33CC">
            <w:pPr>
              <w:jc w:val="left"/>
              <w:rPr>
                <w:rFonts w:ascii="宋体" w:hAnsi="宋体"/>
                <w:snapToGrid w:val="0"/>
                <w:kern w:val="0"/>
              </w:rPr>
            </w:pPr>
            <w:r>
              <w:rPr>
                <w:rFonts w:hint="eastAsia"/>
                <w:sz w:val="20"/>
                <w:szCs w:val="20"/>
              </w:rPr>
              <w:t>用户</w:t>
            </w:r>
            <w:r>
              <w:rPr>
                <w:rFonts w:hint="eastAsia"/>
                <w:sz w:val="20"/>
                <w:szCs w:val="20"/>
              </w:rPr>
              <w:t>TOKEN</w:t>
            </w:r>
          </w:p>
        </w:tc>
        <w:tc>
          <w:tcPr>
            <w:tcW w:w="1134" w:type="dxa"/>
            <w:shd w:val="clear" w:color="auto" w:fill="auto"/>
          </w:tcPr>
          <w:p w14:paraId="196E1D2F" w14:textId="77777777" w:rsidR="00B125E5" w:rsidRPr="00736667" w:rsidRDefault="00B125E5" w:rsidP="005B33CC">
            <w:pPr>
              <w:jc w:val="left"/>
              <w:rPr>
                <w:rFonts w:ascii="宋体" w:hAnsi="宋体"/>
                <w:snapToGrid w:val="0"/>
                <w:kern w:val="0"/>
              </w:rPr>
            </w:pPr>
            <w:r>
              <w:rPr>
                <w:rFonts w:ascii="宋体" w:hAnsi="宋体"/>
                <w:snapToGrid w:val="0"/>
                <w:kern w:val="0"/>
              </w:rPr>
              <w:t>Y</w:t>
            </w:r>
          </w:p>
        </w:tc>
        <w:tc>
          <w:tcPr>
            <w:tcW w:w="3119" w:type="dxa"/>
            <w:shd w:val="clear" w:color="auto" w:fill="auto"/>
          </w:tcPr>
          <w:p w14:paraId="30624AB3" w14:textId="77777777" w:rsidR="00B125E5" w:rsidRPr="00736667" w:rsidRDefault="00B125E5" w:rsidP="005B33CC">
            <w:pPr>
              <w:jc w:val="left"/>
              <w:rPr>
                <w:rFonts w:ascii="宋体" w:hAnsi="宋体"/>
                <w:snapToGrid w:val="0"/>
                <w:kern w:val="0"/>
              </w:rPr>
            </w:pPr>
          </w:p>
        </w:tc>
      </w:tr>
      <w:tr w:rsidR="008A296D" w:rsidRPr="00736667" w14:paraId="352F17FB" w14:textId="77777777" w:rsidTr="00A0397D">
        <w:tc>
          <w:tcPr>
            <w:tcW w:w="1559" w:type="dxa"/>
            <w:shd w:val="clear" w:color="auto" w:fill="auto"/>
          </w:tcPr>
          <w:p w14:paraId="486A7909" w14:textId="2E632857" w:rsidR="008A296D" w:rsidRDefault="00D362D6" w:rsidP="00A0397D">
            <w:pPr>
              <w:rPr>
                <w:rFonts w:ascii="宋体" w:hAnsi="宋体"/>
                <w:snapToGrid w:val="0"/>
                <w:kern w:val="0"/>
              </w:rPr>
            </w:pPr>
            <w:r>
              <w:rPr>
                <w:rFonts w:ascii="宋体" w:hAnsi="宋体" w:hint="eastAsia"/>
                <w:snapToGrid w:val="0"/>
                <w:kern w:val="0"/>
              </w:rPr>
              <w:t>原</w:t>
            </w:r>
            <w:r>
              <w:rPr>
                <w:rFonts w:ascii="宋体" w:hAnsi="宋体"/>
                <w:snapToGrid w:val="0"/>
                <w:kern w:val="0"/>
              </w:rPr>
              <w:t>交易</w:t>
            </w:r>
            <w:r>
              <w:rPr>
                <w:rFonts w:ascii="宋体" w:hAnsi="宋体" w:hint="eastAsia"/>
                <w:snapToGrid w:val="0"/>
                <w:kern w:val="0"/>
              </w:rPr>
              <w:t>密码</w:t>
            </w:r>
          </w:p>
        </w:tc>
        <w:tc>
          <w:tcPr>
            <w:tcW w:w="1701" w:type="dxa"/>
            <w:shd w:val="clear" w:color="auto" w:fill="auto"/>
          </w:tcPr>
          <w:p w14:paraId="37B2239D" w14:textId="2D0F6CA5" w:rsidR="008A296D" w:rsidRDefault="008A296D" w:rsidP="00A0397D">
            <w:pPr>
              <w:jc w:val="left"/>
              <w:rPr>
                <w:rFonts w:ascii="宋体" w:hAnsi="宋体"/>
                <w:snapToGrid w:val="0"/>
                <w:kern w:val="0"/>
              </w:rPr>
            </w:pPr>
          </w:p>
        </w:tc>
        <w:tc>
          <w:tcPr>
            <w:tcW w:w="1134" w:type="dxa"/>
            <w:shd w:val="clear" w:color="auto" w:fill="auto"/>
          </w:tcPr>
          <w:p w14:paraId="480D139A"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38B5E56B" w14:textId="77777777" w:rsidR="008A296D" w:rsidRPr="00736667" w:rsidRDefault="008A296D" w:rsidP="00A0397D">
            <w:pPr>
              <w:jc w:val="left"/>
              <w:rPr>
                <w:rFonts w:ascii="宋体" w:hAnsi="宋体"/>
                <w:snapToGrid w:val="0"/>
                <w:kern w:val="0"/>
              </w:rPr>
            </w:pPr>
          </w:p>
        </w:tc>
      </w:tr>
      <w:tr w:rsidR="008A296D" w:rsidRPr="00736667" w14:paraId="66E3C229" w14:textId="77777777" w:rsidTr="00A0397D">
        <w:tc>
          <w:tcPr>
            <w:tcW w:w="1559" w:type="dxa"/>
            <w:shd w:val="clear" w:color="auto" w:fill="auto"/>
          </w:tcPr>
          <w:p w14:paraId="6AB7D76A" w14:textId="2D73848F" w:rsidR="008A296D" w:rsidRDefault="00D362D6" w:rsidP="00A0397D">
            <w:pPr>
              <w:rPr>
                <w:rFonts w:ascii="宋体" w:hAnsi="宋体"/>
                <w:snapToGrid w:val="0"/>
                <w:kern w:val="0"/>
              </w:rPr>
            </w:pPr>
            <w:r>
              <w:rPr>
                <w:rFonts w:ascii="宋体" w:hAnsi="宋体" w:hint="eastAsia"/>
                <w:snapToGrid w:val="0"/>
                <w:kern w:val="0"/>
              </w:rPr>
              <w:t>新交易</w:t>
            </w:r>
            <w:r w:rsidR="008A296D">
              <w:rPr>
                <w:rFonts w:ascii="宋体" w:hAnsi="宋体" w:hint="eastAsia"/>
                <w:snapToGrid w:val="0"/>
                <w:kern w:val="0"/>
              </w:rPr>
              <w:t>密码</w:t>
            </w:r>
          </w:p>
        </w:tc>
        <w:tc>
          <w:tcPr>
            <w:tcW w:w="1701" w:type="dxa"/>
            <w:shd w:val="clear" w:color="auto" w:fill="auto"/>
          </w:tcPr>
          <w:p w14:paraId="29CFF88B" w14:textId="43C7C404" w:rsidR="008A296D" w:rsidRDefault="008A296D" w:rsidP="00A0397D">
            <w:pPr>
              <w:jc w:val="left"/>
              <w:rPr>
                <w:rFonts w:ascii="宋体" w:hAnsi="宋体"/>
                <w:snapToGrid w:val="0"/>
                <w:kern w:val="0"/>
              </w:rPr>
            </w:pPr>
          </w:p>
        </w:tc>
        <w:tc>
          <w:tcPr>
            <w:tcW w:w="1134" w:type="dxa"/>
            <w:shd w:val="clear" w:color="auto" w:fill="auto"/>
          </w:tcPr>
          <w:p w14:paraId="2A7EA9B7"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8419451" w14:textId="77777777" w:rsidR="008A296D" w:rsidRPr="00736667" w:rsidRDefault="008A296D" w:rsidP="00A0397D">
            <w:pPr>
              <w:jc w:val="left"/>
              <w:rPr>
                <w:rFonts w:ascii="宋体" w:hAnsi="宋体"/>
                <w:snapToGrid w:val="0"/>
                <w:kern w:val="0"/>
              </w:rPr>
            </w:pPr>
          </w:p>
        </w:tc>
      </w:tr>
    </w:tbl>
    <w:p w14:paraId="4A9C9DD3" w14:textId="77777777" w:rsidR="008A296D" w:rsidRPr="00A975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755F75F3" w14:textId="77777777" w:rsidR="008A296D" w:rsidRPr="00C56A4E" w:rsidRDefault="008A296D" w:rsidP="008A296D"/>
    <w:p w14:paraId="6A3CE45C" w14:textId="77777777" w:rsidR="008A296D" w:rsidRPr="00A52328" w:rsidRDefault="008A296D" w:rsidP="008A296D">
      <w:pPr>
        <w:pStyle w:val="6"/>
      </w:pPr>
      <w:r w:rsidRPr="00A52328">
        <w:rPr>
          <w:rFonts w:hint="eastAsia"/>
        </w:rPr>
        <w:t>输出</w:t>
      </w:r>
    </w:p>
    <w:p w14:paraId="3D118BA4" w14:textId="77777777" w:rsidR="008A296D" w:rsidRPr="007F58D2" w:rsidRDefault="008A296D" w:rsidP="008A296D">
      <w:pPr>
        <w:ind w:firstLineChars="200" w:firstLine="42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94DA896" w14:textId="77777777" w:rsidTr="00A0397D">
        <w:tc>
          <w:tcPr>
            <w:tcW w:w="1559" w:type="dxa"/>
            <w:shd w:val="clear" w:color="auto" w:fill="E0E0E0"/>
          </w:tcPr>
          <w:p w14:paraId="6526F3D5" w14:textId="77777777" w:rsidR="008A296D" w:rsidRPr="00736667" w:rsidRDefault="008A296D" w:rsidP="00A0397D">
            <w:pPr>
              <w:jc w:val="center"/>
              <w:rPr>
                <w:b/>
                <w:snapToGrid w:val="0"/>
                <w:kern w:val="0"/>
              </w:rPr>
            </w:pPr>
            <w:r w:rsidRPr="00736667">
              <w:rPr>
                <w:rFonts w:hint="eastAsia"/>
                <w:b/>
                <w:snapToGrid w:val="0"/>
                <w:kern w:val="0"/>
              </w:rPr>
              <w:lastRenderedPageBreak/>
              <w:t>输入要素</w:t>
            </w:r>
          </w:p>
        </w:tc>
        <w:tc>
          <w:tcPr>
            <w:tcW w:w="1701" w:type="dxa"/>
            <w:shd w:val="clear" w:color="auto" w:fill="E0E0E0"/>
          </w:tcPr>
          <w:p w14:paraId="226529BE"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DFF1F10"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F5775C3"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8585FFD" w14:textId="77777777" w:rsidTr="00A0397D">
        <w:tc>
          <w:tcPr>
            <w:tcW w:w="1559" w:type="dxa"/>
            <w:shd w:val="clear" w:color="auto" w:fill="auto"/>
          </w:tcPr>
          <w:p w14:paraId="734947CC"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D545DFC"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8A67693"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51F99B3" w14:textId="77777777" w:rsidR="008A296D" w:rsidRPr="00736667" w:rsidRDefault="008A296D" w:rsidP="00A0397D">
            <w:pPr>
              <w:jc w:val="left"/>
              <w:rPr>
                <w:rFonts w:ascii="宋体" w:hAnsi="宋体"/>
                <w:snapToGrid w:val="0"/>
                <w:kern w:val="0"/>
              </w:rPr>
            </w:pPr>
          </w:p>
        </w:tc>
      </w:tr>
      <w:tr w:rsidR="008A296D" w:rsidRPr="00736667" w14:paraId="5189EAC0" w14:textId="77777777" w:rsidTr="00A0397D">
        <w:tc>
          <w:tcPr>
            <w:tcW w:w="1559" w:type="dxa"/>
            <w:shd w:val="clear" w:color="auto" w:fill="auto"/>
          </w:tcPr>
          <w:p w14:paraId="51673F68"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0F8521A"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51725057"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980E97B" w14:textId="77777777" w:rsidR="008A296D" w:rsidRPr="00736667" w:rsidRDefault="008A296D" w:rsidP="00A0397D">
            <w:pPr>
              <w:jc w:val="left"/>
              <w:rPr>
                <w:rFonts w:ascii="宋体" w:hAnsi="宋体"/>
                <w:snapToGrid w:val="0"/>
                <w:kern w:val="0"/>
              </w:rPr>
            </w:pPr>
          </w:p>
        </w:tc>
      </w:tr>
    </w:tbl>
    <w:p w14:paraId="32FFA423" w14:textId="77777777" w:rsidR="008A296D" w:rsidRPr="007F58D2"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66EEEED1" w14:textId="3B840CC6" w:rsidR="00DB3AD9" w:rsidRPr="0082647F" w:rsidRDefault="00DB3AD9" w:rsidP="00DB3AD9">
      <w:pPr>
        <w:pStyle w:val="5"/>
      </w:pPr>
      <w:r>
        <w:rPr>
          <w:rFonts w:hint="eastAsia"/>
        </w:rPr>
        <w:t>找回交易密码</w:t>
      </w:r>
    </w:p>
    <w:p w14:paraId="774CA6EF" w14:textId="77777777" w:rsidR="00DB3AD9" w:rsidRDefault="00DB3AD9" w:rsidP="00DB3AD9">
      <w:pPr>
        <w:pStyle w:val="6"/>
      </w:pPr>
      <w:r>
        <w:rPr>
          <w:rFonts w:hint="eastAsia"/>
        </w:rPr>
        <w:t>功能</w:t>
      </w:r>
      <w:r>
        <w:t>描述</w:t>
      </w:r>
    </w:p>
    <w:p w14:paraId="52AD04F3" w14:textId="00BF61AC" w:rsidR="00DB3AD9" w:rsidRPr="00A9755C" w:rsidRDefault="00DB3AD9" w:rsidP="00DB3AD9">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用户找回提现的交易密码</w:t>
      </w:r>
    </w:p>
    <w:p w14:paraId="52A3CE4B" w14:textId="77777777" w:rsidR="00DB3AD9" w:rsidRPr="00676A58" w:rsidRDefault="00DB3AD9" w:rsidP="00DB3AD9">
      <w:pPr>
        <w:pStyle w:val="6"/>
      </w:pPr>
      <w:r w:rsidRPr="00676A58">
        <w:rPr>
          <w:rFonts w:hint="eastAsia"/>
        </w:rPr>
        <w:t>处理流程</w:t>
      </w:r>
    </w:p>
    <w:p w14:paraId="712E024A" w14:textId="1D354DE0" w:rsidR="00DB3AD9" w:rsidRPr="004F010F" w:rsidRDefault="001F2EB2" w:rsidP="00DB3AD9">
      <w:pPr>
        <w:ind w:left="289" w:firstLine="420"/>
      </w:pPr>
      <w:r>
        <w:object w:dxaOrig="2295" w:dyaOrig="8670" w14:anchorId="453F01CF">
          <v:shape id="_x0000_i1038" type="#_x0000_t75" style="width:115pt;height:433.85pt" o:ole="">
            <v:imagedata r:id="rId44" o:title=""/>
          </v:shape>
          <o:OLEObject Type="Embed" ProgID="Visio.Drawing.15" ShapeID="_x0000_i1038" DrawAspect="Content" ObjectID="_1569760911" r:id="rId45"/>
        </w:object>
      </w:r>
    </w:p>
    <w:p w14:paraId="70A3C4D6" w14:textId="69F77626" w:rsidR="00DB3AD9" w:rsidRDefault="009E5ED9">
      <w:pPr>
        <w:pStyle w:val="afb"/>
        <w:numPr>
          <w:ilvl w:val="0"/>
          <w:numId w:val="20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56" w:author="wangq" w:date="2017-08-21T17:25:00Z">
          <w:pPr>
            <w:pStyle w:val="afb"/>
            <w:numPr>
              <w:numId w:val="23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hint="eastAsia"/>
          <w:kern w:val="0"/>
          <w:sz w:val="24"/>
          <w:szCs w:val="21"/>
        </w:rPr>
        <w:t>输入新交易密码、</w:t>
      </w:r>
      <w:r>
        <w:rPr>
          <w:rFonts w:ascii="宋体" w:hAnsi="宋体"/>
          <w:kern w:val="0"/>
          <w:sz w:val="24"/>
          <w:szCs w:val="21"/>
        </w:rPr>
        <w:t>操作验证码</w:t>
      </w:r>
    </w:p>
    <w:p w14:paraId="542E0047" w14:textId="53E23A1E" w:rsidR="00DB3AD9" w:rsidRDefault="009E5ED9">
      <w:pPr>
        <w:pStyle w:val="afb"/>
        <w:numPr>
          <w:ilvl w:val="0"/>
          <w:numId w:val="20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57" w:author="wangq" w:date="2017-08-21T17:25:00Z">
          <w:pPr>
            <w:pStyle w:val="afb"/>
            <w:numPr>
              <w:numId w:val="23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kern w:val="0"/>
          <w:sz w:val="24"/>
          <w:szCs w:val="21"/>
        </w:rPr>
        <w:t>校验验证码</w:t>
      </w:r>
    </w:p>
    <w:p w14:paraId="03CD964A" w14:textId="77777777" w:rsidR="00DB3AD9" w:rsidRDefault="00DB3AD9">
      <w:pPr>
        <w:pStyle w:val="afb"/>
        <w:numPr>
          <w:ilvl w:val="0"/>
          <w:numId w:val="20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58" w:author="wangq" w:date="2017-08-21T17:25:00Z">
          <w:pPr>
            <w:pStyle w:val="afb"/>
            <w:numPr>
              <w:numId w:val="23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hint="eastAsia"/>
          <w:kern w:val="0"/>
          <w:sz w:val="24"/>
          <w:szCs w:val="21"/>
        </w:rPr>
        <w:lastRenderedPageBreak/>
        <w:t>写入用户信息表和历史表</w:t>
      </w:r>
    </w:p>
    <w:p w14:paraId="010B36FB" w14:textId="77777777" w:rsidR="00DB3AD9" w:rsidRPr="00C3467F" w:rsidRDefault="00DB3AD9">
      <w:pPr>
        <w:pStyle w:val="afb"/>
        <w:numPr>
          <w:ilvl w:val="0"/>
          <w:numId w:val="20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59" w:author="wangq" w:date="2017-08-21T17:25:00Z">
          <w:pPr>
            <w:pStyle w:val="afb"/>
            <w:numPr>
              <w:numId w:val="23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hint="eastAsia"/>
          <w:kern w:val="0"/>
          <w:sz w:val="24"/>
          <w:szCs w:val="21"/>
        </w:rPr>
        <w:t>将用户信息写入分布式缓存中</w:t>
      </w:r>
    </w:p>
    <w:p w14:paraId="2648E119" w14:textId="77777777" w:rsidR="00DB3AD9" w:rsidRPr="005F0701" w:rsidRDefault="00DB3AD9" w:rsidP="00DB3AD9">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54F05279" w14:textId="77777777" w:rsidR="00DB3AD9" w:rsidRDefault="00DB3AD9" w:rsidP="00DB3AD9">
      <w:pPr>
        <w:pStyle w:val="6"/>
      </w:pPr>
      <w:r w:rsidRPr="00F9212D">
        <w:rPr>
          <w:rFonts w:hint="eastAsia"/>
        </w:rPr>
        <w:t>输入</w:t>
      </w:r>
    </w:p>
    <w:p w14:paraId="3689A8B3" w14:textId="617A807B" w:rsidR="001F2EB2" w:rsidRPr="001F2EB2" w:rsidRDefault="001F2EB2" w:rsidP="00041BC9">
      <w:pPr>
        <w:ind w:left="840"/>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DB3AD9" w:rsidRPr="00736667" w14:paraId="06C7C5D6" w14:textId="77777777" w:rsidTr="007E581A">
        <w:tc>
          <w:tcPr>
            <w:tcW w:w="1559" w:type="dxa"/>
            <w:shd w:val="clear" w:color="auto" w:fill="E0E0E0"/>
          </w:tcPr>
          <w:p w14:paraId="2298E1DC" w14:textId="77777777" w:rsidR="00DB3AD9" w:rsidRPr="00736667" w:rsidRDefault="00DB3AD9" w:rsidP="007E581A">
            <w:pPr>
              <w:jc w:val="center"/>
              <w:rPr>
                <w:b/>
                <w:snapToGrid w:val="0"/>
                <w:kern w:val="0"/>
              </w:rPr>
            </w:pPr>
            <w:r w:rsidRPr="00736667">
              <w:rPr>
                <w:rFonts w:hint="eastAsia"/>
                <w:b/>
                <w:snapToGrid w:val="0"/>
                <w:kern w:val="0"/>
              </w:rPr>
              <w:t>输入要素</w:t>
            </w:r>
          </w:p>
        </w:tc>
        <w:tc>
          <w:tcPr>
            <w:tcW w:w="1701" w:type="dxa"/>
            <w:shd w:val="clear" w:color="auto" w:fill="E0E0E0"/>
          </w:tcPr>
          <w:p w14:paraId="5E1D744F" w14:textId="77777777" w:rsidR="00DB3AD9" w:rsidRPr="00736667" w:rsidRDefault="00DB3AD9" w:rsidP="007E581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B03EE2A" w14:textId="77777777" w:rsidR="00DB3AD9" w:rsidRPr="00736667" w:rsidRDefault="00DB3AD9" w:rsidP="007E581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0D49793" w14:textId="77777777" w:rsidR="00DB3AD9" w:rsidRPr="00736667" w:rsidRDefault="00DB3AD9" w:rsidP="007E581A">
            <w:pPr>
              <w:jc w:val="center"/>
              <w:rPr>
                <w:b/>
                <w:snapToGrid w:val="0"/>
                <w:kern w:val="0"/>
              </w:rPr>
            </w:pPr>
            <w:r w:rsidRPr="00736667">
              <w:rPr>
                <w:rFonts w:hint="eastAsia"/>
                <w:b/>
                <w:snapToGrid w:val="0"/>
                <w:kern w:val="0"/>
              </w:rPr>
              <w:t>备注</w:t>
            </w:r>
          </w:p>
        </w:tc>
      </w:tr>
      <w:tr w:rsidR="00DB3AD9" w:rsidRPr="00736667" w14:paraId="35C8366E" w14:textId="77777777" w:rsidTr="007E581A">
        <w:tc>
          <w:tcPr>
            <w:tcW w:w="1559" w:type="dxa"/>
            <w:shd w:val="clear" w:color="auto" w:fill="auto"/>
          </w:tcPr>
          <w:p w14:paraId="38FD57A4" w14:textId="29C4C959" w:rsidR="00DB3AD9" w:rsidRPr="00736667" w:rsidRDefault="001034AC" w:rsidP="007E581A">
            <w:pPr>
              <w:jc w:val="left"/>
              <w:rPr>
                <w:rFonts w:ascii="宋体" w:hAnsi="宋体"/>
                <w:snapToGrid w:val="0"/>
                <w:kern w:val="0"/>
              </w:rPr>
            </w:pPr>
            <w:r>
              <w:rPr>
                <w:rFonts w:hint="eastAsia"/>
                <w:sz w:val="20"/>
                <w:szCs w:val="20"/>
              </w:rPr>
              <w:t>用户</w:t>
            </w:r>
            <w:r>
              <w:rPr>
                <w:rFonts w:hint="eastAsia"/>
                <w:sz w:val="20"/>
                <w:szCs w:val="20"/>
              </w:rPr>
              <w:t>TOKEN</w:t>
            </w:r>
          </w:p>
        </w:tc>
        <w:tc>
          <w:tcPr>
            <w:tcW w:w="1701" w:type="dxa"/>
            <w:shd w:val="clear" w:color="auto" w:fill="auto"/>
          </w:tcPr>
          <w:p w14:paraId="6A18118E" w14:textId="2C2E4D55" w:rsidR="00DB3AD9" w:rsidRPr="00736667" w:rsidRDefault="001034AC" w:rsidP="007E581A">
            <w:pPr>
              <w:jc w:val="left"/>
              <w:rPr>
                <w:rFonts w:ascii="宋体" w:hAnsi="宋体"/>
                <w:snapToGrid w:val="0"/>
                <w:kern w:val="0"/>
              </w:rPr>
            </w:pPr>
            <w:r>
              <w:rPr>
                <w:rFonts w:hint="eastAsia"/>
                <w:sz w:val="20"/>
                <w:szCs w:val="20"/>
              </w:rPr>
              <w:t>用户</w:t>
            </w:r>
            <w:r>
              <w:rPr>
                <w:rFonts w:hint="eastAsia"/>
                <w:sz w:val="20"/>
                <w:szCs w:val="20"/>
              </w:rPr>
              <w:t>TOKEN</w:t>
            </w:r>
          </w:p>
        </w:tc>
        <w:tc>
          <w:tcPr>
            <w:tcW w:w="1134" w:type="dxa"/>
            <w:shd w:val="clear" w:color="auto" w:fill="auto"/>
          </w:tcPr>
          <w:p w14:paraId="386672C4" w14:textId="77777777" w:rsidR="00DB3AD9" w:rsidRPr="00736667" w:rsidRDefault="00DB3AD9" w:rsidP="007E581A">
            <w:pPr>
              <w:jc w:val="left"/>
              <w:rPr>
                <w:rFonts w:ascii="宋体" w:hAnsi="宋体"/>
                <w:snapToGrid w:val="0"/>
                <w:kern w:val="0"/>
              </w:rPr>
            </w:pPr>
            <w:r>
              <w:rPr>
                <w:rFonts w:ascii="宋体" w:hAnsi="宋体"/>
                <w:snapToGrid w:val="0"/>
                <w:kern w:val="0"/>
              </w:rPr>
              <w:t>Y</w:t>
            </w:r>
          </w:p>
        </w:tc>
        <w:tc>
          <w:tcPr>
            <w:tcW w:w="3119" w:type="dxa"/>
            <w:shd w:val="clear" w:color="auto" w:fill="auto"/>
          </w:tcPr>
          <w:p w14:paraId="4D4D9E8C" w14:textId="77777777" w:rsidR="00DB3AD9" w:rsidRPr="00736667" w:rsidRDefault="00DB3AD9" w:rsidP="007E581A">
            <w:pPr>
              <w:jc w:val="left"/>
              <w:rPr>
                <w:rFonts w:ascii="宋体" w:hAnsi="宋体"/>
                <w:snapToGrid w:val="0"/>
                <w:kern w:val="0"/>
              </w:rPr>
            </w:pPr>
          </w:p>
        </w:tc>
      </w:tr>
      <w:tr w:rsidR="00DB3AD9" w:rsidRPr="00736667" w14:paraId="6CBADB0D" w14:textId="77777777" w:rsidTr="007E581A">
        <w:tc>
          <w:tcPr>
            <w:tcW w:w="1559" w:type="dxa"/>
            <w:shd w:val="clear" w:color="auto" w:fill="auto"/>
          </w:tcPr>
          <w:p w14:paraId="5CDCDE12" w14:textId="1FF0767F" w:rsidR="00DB3AD9" w:rsidRDefault="009E5ED9" w:rsidP="007E581A">
            <w:pPr>
              <w:rPr>
                <w:rFonts w:ascii="宋体" w:hAnsi="宋体"/>
                <w:snapToGrid w:val="0"/>
                <w:kern w:val="0"/>
              </w:rPr>
            </w:pPr>
            <w:r>
              <w:rPr>
                <w:rFonts w:ascii="宋体" w:hAnsi="宋体" w:hint="eastAsia"/>
                <w:snapToGrid w:val="0"/>
                <w:kern w:val="0"/>
              </w:rPr>
              <w:t>验证码</w:t>
            </w:r>
          </w:p>
        </w:tc>
        <w:tc>
          <w:tcPr>
            <w:tcW w:w="1701" w:type="dxa"/>
            <w:shd w:val="clear" w:color="auto" w:fill="auto"/>
          </w:tcPr>
          <w:p w14:paraId="204036A7" w14:textId="77777777" w:rsidR="00DB3AD9" w:rsidRDefault="00DB3AD9" w:rsidP="007E581A">
            <w:pPr>
              <w:jc w:val="left"/>
              <w:rPr>
                <w:rFonts w:ascii="宋体" w:hAnsi="宋体"/>
                <w:snapToGrid w:val="0"/>
                <w:kern w:val="0"/>
              </w:rPr>
            </w:pPr>
          </w:p>
        </w:tc>
        <w:tc>
          <w:tcPr>
            <w:tcW w:w="1134" w:type="dxa"/>
            <w:shd w:val="clear" w:color="auto" w:fill="auto"/>
          </w:tcPr>
          <w:p w14:paraId="5A7D5D8A" w14:textId="77777777" w:rsidR="00DB3AD9" w:rsidRDefault="00DB3AD9" w:rsidP="007E581A">
            <w:pPr>
              <w:jc w:val="left"/>
              <w:rPr>
                <w:rFonts w:ascii="宋体" w:hAnsi="宋体"/>
                <w:snapToGrid w:val="0"/>
                <w:kern w:val="0"/>
              </w:rPr>
            </w:pPr>
            <w:r>
              <w:rPr>
                <w:rFonts w:ascii="宋体" w:hAnsi="宋体"/>
                <w:snapToGrid w:val="0"/>
                <w:kern w:val="0"/>
              </w:rPr>
              <w:t>Y</w:t>
            </w:r>
          </w:p>
        </w:tc>
        <w:tc>
          <w:tcPr>
            <w:tcW w:w="3119" w:type="dxa"/>
            <w:shd w:val="clear" w:color="auto" w:fill="auto"/>
          </w:tcPr>
          <w:p w14:paraId="167A4BCE" w14:textId="77777777" w:rsidR="00DB3AD9" w:rsidRPr="00736667" w:rsidRDefault="00DB3AD9" w:rsidP="007E581A">
            <w:pPr>
              <w:jc w:val="left"/>
              <w:rPr>
                <w:rFonts w:ascii="宋体" w:hAnsi="宋体"/>
                <w:snapToGrid w:val="0"/>
                <w:kern w:val="0"/>
              </w:rPr>
            </w:pPr>
          </w:p>
        </w:tc>
      </w:tr>
      <w:tr w:rsidR="00DB3AD9" w:rsidRPr="00736667" w14:paraId="105475E8" w14:textId="77777777" w:rsidTr="007E581A">
        <w:tc>
          <w:tcPr>
            <w:tcW w:w="1559" w:type="dxa"/>
            <w:shd w:val="clear" w:color="auto" w:fill="auto"/>
          </w:tcPr>
          <w:p w14:paraId="57726AEC" w14:textId="77777777" w:rsidR="00DB3AD9" w:rsidRDefault="00DB3AD9" w:rsidP="007E581A">
            <w:pPr>
              <w:rPr>
                <w:rFonts w:ascii="宋体" w:hAnsi="宋体"/>
                <w:snapToGrid w:val="0"/>
                <w:kern w:val="0"/>
              </w:rPr>
            </w:pPr>
            <w:r>
              <w:rPr>
                <w:rFonts w:ascii="宋体" w:hAnsi="宋体" w:hint="eastAsia"/>
                <w:snapToGrid w:val="0"/>
                <w:kern w:val="0"/>
              </w:rPr>
              <w:t>新交易密码</w:t>
            </w:r>
          </w:p>
        </w:tc>
        <w:tc>
          <w:tcPr>
            <w:tcW w:w="1701" w:type="dxa"/>
            <w:shd w:val="clear" w:color="auto" w:fill="auto"/>
          </w:tcPr>
          <w:p w14:paraId="5B7CBA79" w14:textId="77777777" w:rsidR="00DB3AD9" w:rsidRDefault="00DB3AD9" w:rsidP="007E581A">
            <w:pPr>
              <w:jc w:val="left"/>
              <w:rPr>
                <w:rFonts w:ascii="宋体" w:hAnsi="宋体"/>
                <w:snapToGrid w:val="0"/>
                <w:kern w:val="0"/>
              </w:rPr>
            </w:pPr>
          </w:p>
        </w:tc>
        <w:tc>
          <w:tcPr>
            <w:tcW w:w="1134" w:type="dxa"/>
            <w:shd w:val="clear" w:color="auto" w:fill="auto"/>
          </w:tcPr>
          <w:p w14:paraId="5B0A8C85" w14:textId="77777777" w:rsidR="00DB3AD9" w:rsidRDefault="00DB3AD9" w:rsidP="007E581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EBDBEFB" w14:textId="77777777" w:rsidR="00DB3AD9" w:rsidRPr="00736667" w:rsidRDefault="00DB3AD9" w:rsidP="007E581A">
            <w:pPr>
              <w:jc w:val="left"/>
              <w:rPr>
                <w:rFonts w:ascii="宋体" w:hAnsi="宋体"/>
                <w:snapToGrid w:val="0"/>
                <w:kern w:val="0"/>
              </w:rPr>
            </w:pPr>
          </w:p>
        </w:tc>
      </w:tr>
    </w:tbl>
    <w:p w14:paraId="133C0D24" w14:textId="77777777" w:rsidR="00DB3AD9" w:rsidRPr="00A9755C" w:rsidRDefault="00DB3AD9" w:rsidP="00DB3AD9">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01D0D8FA" w14:textId="77777777" w:rsidR="00DB3AD9" w:rsidRPr="00C56A4E" w:rsidRDefault="00DB3AD9" w:rsidP="00DB3AD9"/>
    <w:p w14:paraId="44209974" w14:textId="77777777" w:rsidR="00DB3AD9" w:rsidRPr="00A52328" w:rsidRDefault="00DB3AD9" w:rsidP="00DB3AD9">
      <w:pPr>
        <w:pStyle w:val="6"/>
      </w:pPr>
      <w:r w:rsidRPr="00A52328">
        <w:rPr>
          <w:rFonts w:hint="eastAsia"/>
        </w:rPr>
        <w:t>输出</w:t>
      </w:r>
    </w:p>
    <w:p w14:paraId="31ABDE8C" w14:textId="77777777" w:rsidR="00DB3AD9" w:rsidRPr="007F58D2" w:rsidRDefault="00DB3AD9" w:rsidP="00DB3AD9">
      <w:pPr>
        <w:ind w:firstLineChars="200" w:firstLine="42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DB3AD9" w:rsidRPr="00736667" w14:paraId="6FAE55B8" w14:textId="77777777" w:rsidTr="007E581A">
        <w:tc>
          <w:tcPr>
            <w:tcW w:w="1559" w:type="dxa"/>
            <w:shd w:val="clear" w:color="auto" w:fill="E0E0E0"/>
          </w:tcPr>
          <w:p w14:paraId="29855E74" w14:textId="77777777" w:rsidR="00DB3AD9" w:rsidRPr="00736667" w:rsidRDefault="00DB3AD9" w:rsidP="007E581A">
            <w:pPr>
              <w:jc w:val="center"/>
              <w:rPr>
                <w:b/>
                <w:snapToGrid w:val="0"/>
                <w:kern w:val="0"/>
              </w:rPr>
            </w:pPr>
            <w:r w:rsidRPr="00736667">
              <w:rPr>
                <w:rFonts w:hint="eastAsia"/>
                <w:b/>
                <w:snapToGrid w:val="0"/>
                <w:kern w:val="0"/>
              </w:rPr>
              <w:t>输入要素</w:t>
            </w:r>
          </w:p>
        </w:tc>
        <w:tc>
          <w:tcPr>
            <w:tcW w:w="1701" w:type="dxa"/>
            <w:shd w:val="clear" w:color="auto" w:fill="E0E0E0"/>
          </w:tcPr>
          <w:p w14:paraId="7C854774" w14:textId="77777777" w:rsidR="00DB3AD9" w:rsidRPr="00736667" w:rsidRDefault="00DB3AD9" w:rsidP="007E581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01319A4" w14:textId="77777777" w:rsidR="00DB3AD9" w:rsidRPr="00736667" w:rsidRDefault="00DB3AD9" w:rsidP="007E581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7CB5CA8" w14:textId="77777777" w:rsidR="00DB3AD9" w:rsidRPr="00736667" w:rsidRDefault="00DB3AD9" w:rsidP="007E581A">
            <w:pPr>
              <w:jc w:val="center"/>
              <w:rPr>
                <w:b/>
                <w:snapToGrid w:val="0"/>
                <w:kern w:val="0"/>
              </w:rPr>
            </w:pPr>
            <w:r w:rsidRPr="00736667">
              <w:rPr>
                <w:rFonts w:hint="eastAsia"/>
                <w:b/>
                <w:snapToGrid w:val="0"/>
                <w:kern w:val="0"/>
              </w:rPr>
              <w:t>备注</w:t>
            </w:r>
          </w:p>
        </w:tc>
      </w:tr>
      <w:tr w:rsidR="00DB3AD9" w:rsidRPr="00736667" w14:paraId="10B2B721" w14:textId="77777777" w:rsidTr="007E581A">
        <w:tc>
          <w:tcPr>
            <w:tcW w:w="1559" w:type="dxa"/>
            <w:shd w:val="clear" w:color="auto" w:fill="auto"/>
          </w:tcPr>
          <w:p w14:paraId="0E1B78FF" w14:textId="77777777" w:rsidR="00DB3AD9" w:rsidRPr="00736667" w:rsidRDefault="00DB3AD9" w:rsidP="007E581A">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EFD7992" w14:textId="77777777" w:rsidR="00DB3AD9" w:rsidRPr="00736667" w:rsidRDefault="00DB3AD9" w:rsidP="007E581A">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D2DB2F3" w14:textId="77777777" w:rsidR="00DB3AD9" w:rsidRPr="00736667" w:rsidRDefault="00DB3AD9" w:rsidP="007E581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D36F71C" w14:textId="77777777" w:rsidR="00DB3AD9" w:rsidRPr="00736667" w:rsidRDefault="00DB3AD9" w:rsidP="007E581A">
            <w:pPr>
              <w:jc w:val="left"/>
              <w:rPr>
                <w:rFonts w:ascii="宋体" w:hAnsi="宋体"/>
                <w:snapToGrid w:val="0"/>
                <w:kern w:val="0"/>
              </w:rPr>
            </w:pPr>
          </w:p>
        </w:tc>
      </w:tr>
      <w:tr w:rsidR="00DB3AD9" w:rsidRPr="00736667" w14:paraId="2F5EFE9E" w14:textId="77777777" w:rsidTr="007E581A">
        <w:tc>
          <w:tcPr>
            <w:tcW w:w="1559" w:type="dxa"/>
            <w:shd w:val="clear" w:color="auto" w:fill="auto"/>
          </w:tcPr>
          <w:p w14:paraId="33282B2E" w14:textId="77777777" w:rsidR="00DB3AD9" w:rsidRPr="00736667" w:rsidRDefault="00DB3AD9" w:rsidP="007E581A">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270D5469" w14:textId="77777777" w:rsidR="00DB3AD9" w:rsidRPr="00736667" w:rsidRDefault="00DB3AD9" w:rsidP="007E581A">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56C0BAC" w14:textId="77777777" w:rsidR="00DB3AD9" w:rsidRPr="00736667" w:rsidRDefault="00DB3AD9" w:rsidP="007E581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D08A2EB" w14:textId="77777777" w:rsidR="00DB3AD9" w:rsidRPr="00736667" w:rsidRDefault="00DB3AD9" w:rsidP="007E581A">
            <w:pPr>
              <w:jc w:val="left"/>
              <w:rPr>
                <w:rFonts w:ascii="宋体" w:hAnsi="宋体"/>
                <w:snapToGrid w:val="0"/>
                <w:kern w:val="0"/>
              </w:rPr>
            </w:pPr>
          </w:p>
        </w:tc>
      </w:tr>
    </w:tbl>
    <w:p w14:paraId="6A5AC6CB" w14:textId="77777777" w:rsidR="00DB3AD9" w:rsidRPr="007F58D2" w:rsidRDefault="00DB3AD9" w:rsidP="00DB3AD9">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1448AB22" w14:textId="77777777" w:rsidR="008A296D" w:rsidRPr="00DB3AD9"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07752AC" w14:textId="77777777" w:rsidR="00DB3AD9" w:rsidRPr="005F0701" w:rsidRDefault="00DB3AD9"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2D9F7B7" w14:textId="77777777" w:rsidR="008A296D" w:rsidRDefault="008A296D" w:rsidP="008A296D">
      <w:pPr>
        <w:pStyle w:val="4"/>
        <w:ind w:hanging="580"/>
        <w:rPr>
          <w:rFonts w:ascii="黑体" w:hAnsi="黑体"/>
        </w:rPr>
      </w:pPr>
      <w:r>
        <w:rPr>
          <w:rFonts w:ascii="黑体" w:hAnsi="黑体" w:hint="eastAsia"/>
        </w:rPr>
        <w:t>业务</w:t>
      </w:r>
      <w:r>
        <w:rPr>
          <w:rFonts w:ascii="黑体" w:hAnsi="黑体"/>
        </w:rPr>
        <w:t>管理</w:t>
      </w:r>
      <w:r>
        <w:rPr>
          <w:rFonts w:ascii="黑体" w:hAnsi="黑体" w:hint="eastAsia"/>
        </w:rPr>
        <w:t>接口</w:t>
      </w:r>
      <w:r>
        <w:rPr>
          <w:rFonts w:ascii="黑体" w:hAnsi="黑体"/>
        </w:rPr>
        <w:t>服务</w:t>
      </w:r>
    </w:p>
    <w:p w14:paraId="3F010272" w14:textId="77777777" w:rsidR="008A296D" w:rsidRPr="0082647F" w:rsidRDefault="008A296D" w:rsidP="008A296D">
      <w:pPr>
        <w:pStyle w:val="5"/>
      </w:pPr>
      <w:r>
        <w:rPr>
          <w:rFonts w:hint="eastAsia"/>
        </w:rPr>
        <w:t>分页查询</w:t>
      </w:r>
      <w:r>
        <w:t>系统用户</w:t>
      </w:r>
    </w:p>
    <w:p w14:paraId="24C79686" w14:textId="77777777" w:rsidR="008A296D" w:rsidRDefault="008A296D" w:rsidP="008A296D">
      <w:pPr>
        <w:pStyle w:val="6"/>
      </w:pPr>
      <w:r>
        <w:rPr>
          <w:rFonts w:hint="eastAsia"/>
        </w:rPr>
        <w:t>功能</w:t>
      </w:r>
      <w:r>
        <w:t>描述</w:t>
      </w:r>
    </w:p>
    <w:p w14:paraId="17E6549F"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主要是提供给管理人员进行用户分页查询。</w:t>
      </w:r>
    </w:p>
    <w:p w14:paraId="7A49053D" w14:textId="77777777" w:rsidR="008A296D" w:rsidRPr="00676A58" w:rsidRDefault="008A296D" w:rsidP="008A296D">
      <w:pPr>
        <w:pStyle w:val="6"/>
      </w:pPr>
      <w:r w:rsidRPr="00676A58">
        <w:rPr>
          <w:rFonts w:hint="eastAsia"/>
        </w:rPr>
        <w:lastRenderedPageBreak/>
        <w:t>处理流程</w:t>
      </w:r>
    </w:p>
    <w:p w14:paraId="5E5AFF2D" w14:textId="77777777" w:rsidR="008A296D" w:rsidRDefault="008A296D" w:rsidP="008A296D">
      <w:pPr>
        <w:ind w:left="289" w:firstLine="420"/>
      </w:pPr>
      <w:r>
        <w:object w:dxaOrig="2323" w:dyaOrig="4864" w14:anchorId="68B37AB4">
          <v:shape id="_x0000_i1039" type="#_x0000_t75" style="width:115.95pt;height:243.6pt" o:ole="">
            <v:imagedata r:id="rId46" o:title=""/>
          </v:shape>
          <o:OLEObject Type="Embed" ProgID="Visio.Drawing.15" ShapeID="_x0000_i1039" DrawAspect="Content" ObjectID="_1569760912" r:id="rId47"/>
        </w:object>
      </w:r>
    </w:p>
    <w:p w14:paraId="63FC51AA" w14:textId="77777777" w:rsidR="008A296D" w:rsidRPr="00533387" w:rsidRDefault="008A296D">
      <w:pPr>
        <w:pStyle w:val="afb"/>
        <w:numPr>
          <w:ilvl w:val="0"/>
          <w:numId w:val="7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60" w:author="wangq" w:date="2017-08-21T17:25:00Z">
          <w:pPr>
            <w:pStyle w:val="afb"/>
            <w:numPr>
              <w:numId w:val="8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输入各项信息分页查询系统用户</w:t>
      </w:r>
    </w:p>
    <w:p w14:paraId="61D5CB4F" w14:textId="77777777" w:rsidR="008A296D" w:rsidRPr="00C3467F" w:rsidRDefault="008A296D">
      <w:pPr>
        <w:pStyle w:val="afb"/>
        <w:numPr>
          <w:ilvl w:val="0"/>
          <w:numId w:val="7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61" w:author="wangq" w:date="2017-08-21T17:25:00Z">
          <w:pPr>
            <w:pStyle w:val="afb"/>
            <w:numPr>
              <w:numId w:val="8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返回分页信息</w:t>
      </w:r>
    </w:p>
    <w:p w14:paraId="61E58CC2"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22493D18" w14:textId="77777777" w:rsidTr="00A0397D">
        <w:tc>
          <w:tcPr>
            <w:tcW w:w="1559" w:type="dxa"/>
            <w:shd w:val="clear" w:color="auto" w:fill="E0E0E0"/>
          </w:tcPr>
          <w:p w14:paraId="3E55E05E"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F8D5395"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BCC685F"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BCCFE6C"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119DCDF1" w14:textId="77777777" w:rsidTr="00A0397D">
        <w:tc>
          <w:tcPr>
            <w:tcW w:w="1559" w:type="dxa"/>
            <w:shd w:val="clear" w:color="auto" w:fill="auto"/>
            <w:vAlign w:val="bottom"/>
          </w:tcPr>
          <w:p w14:paraId="6EB97C9C" w14:textId="77777777" w:rsidR="008A296D" w:rsidRDefault="008A296D" w:rsidP="00A0397D">
            <w:pPr>
              <w:widowControl/>
              <w:jc w:val="left"/>
              <w:rPr>
                <w:rFonts w:ascii="宋体" w:hAnsi="宋体"/>
                <w:sz w:val="20"/>
                <w:szCs w:val="20"/>
              </w:rPr>
            </w:pPr>
            <w:r>
              <w:rPr>
                <w:rFonts w:hint="eastAsia"/>
                <w:sz w:val="20"/>
                <w:szCs w:val="20"/>
              </w:rPr>
              <w:t>用户名称</w:t>
            </w:r>
          </w:p>
        </w:tc>
        <w:tc>
          <w:tcPr>
            <w:tcW w:w="1701" w:type="dxa"/>
            <w:shd w:val="clear" w:color="auto" w:fill="auto"/>
            <w:vAlign w:val="bottom"/>
          </w:tcPr>
          <w:p w14:paraId="5CEE6408" w14:textId="77777777" w:rsidR="008A296D" w:rsidRDefault="008A296D" w:rsidP="00A0397D">
            <w:pPr>
              <w:rPr>
                <w:sz w:val="20"/>
                <w:szCs w:val="20"/>
              </w:rPr>
            </w:pPr>
            <w:r>
              <w:rPr>
                <w:rFonts w:hint="eastAsia"/>
                <w:sz w:val="20"/>
                <w:szCs w:val="20"/>
              </w:rPr>
              <w:t>USERNAME</w:t>
            </w:r>
          </w:p>
        </w:tc>
        <w:tc>
          <w:tcPr>
            <w:tcW w:w="1134" w:type="dxa"/>
            <w:shd w:val="clear" w:color="auto" w:fill="auto"/>
          </w:tcPr>
          <w:p w14:paraId="40806E62"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1A177986" w14:textId="77777777" w:rsidR="008A296D" w:rsidRPr="00736667" w:rsidRDefault="008A296D" w:rsidP="00A0397D">
            <w:pPr>
              <w:jc w:val="left"/>
              <w:rPr>
                <w:rFonts w:ascii="宋体" w:hAnsi="宋体"/>
                <w:snapToGrid w:val="0"/>
                <w:kern w:val="0"/>
              </w:rPr>
            </w:pPr>
          </w:p>
        </w:tc>
      </w:tr>
      <w:tr w:rsidR="008A296D" w:rsidRPr="00736667" w14:paraId="043E67F9" w14:textId="77777777" w:rsidTr="00A0397D">
        <w:tc>
          <w:tcPr>
            <w:tcW w:w="1559" w:type="dxa"/>
            <w:shd w:val="clear" w:color="auto" w:fill="auto"/>
            <w:vAlign w:val="bottom"/>
          </w:tcPr>
          <w:p w14:paraId="6DF25C3B"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05C940CB" w14:textId="77777777" w:rsidR="008A296D" w:rsidRDefault="008A296D" w:rsidP="00A0397D">
            <w:pPr>
              <w:rPr>
                <w:sz w:val="20"/>
                <w:szCs w:val="20"/>
              </w:rPr>
            </w:pPr>
            <w:r>
              <w:rPr>
                <w:rFonts w:hint="eastAsia"/>
                <w:sz w:val="20"/>
                <w:szCs w:val="20"/>
              </w:rPr>
              <w:t>TOKEN</w:t>
            </w:r>
          </w:p>
        </w:tc>
        <w:tc>
          <w:tcPr>
            <w:tcW w:w="1134" w:type="dxa"/>
            <w:shd w:val="clear" w:color="auto" w:fill="auto"/>
          </w:tcPr>
          <w:p w14:paraId="14C75AE1"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EF626E1" w14:textId="77777777" w:rsidR="008A296D" w:rsidRPr="00736667" w:rsidRDefault="008A296D" w:rsidP="00A0397D">
            <w:pPr>
              <w:jc w:val="left"/>
              <w:rPr>
                <w:rFonts w:ascii="宋体" w:hAnsi="宋体"/>
                <w:snapToGrid w:val="0"/>
                <w:kern w:val="0"/>
              </w:rPr>
            </w:pPr>
          </w:p>
        </w:tc>
      </w:tr>
      <w:tr w:rsidR="008A296D" w:rsidRPr="00736667" w14:paraId="50A0668A" w14:textId="77777777" w:rsidTr="00A0397D">
        <w:tc>
          <w:tcPr>
            <w:tcW w:w="1559" w:type="dxa"/>
            <w:shd w:val="clear" w:color="auto" w:fill="auto"/>
            <w:vAlign w:val="bottom"/>
          </w:tcPr>
          <w:p w14:paraId="692773F3" w14:textId="77777777" w:rsidR="008A296D" w:rsidRDefault="008A296D" w:rsidP="00A0397D">
            <w:pPr>
              <w:rPr>
                <w:sz w:val="20"/>
                <w:szCs w:val="20"/>
              </w:rPr>
            </w:pPr>
            <w:r>
              <w:rPr>
                <w:rFonts w:hint="eastAsia"/>
                <w:sz w:val="20"/>
                <w:szCs w:val="20"/>
              </w:rPr>
              <w:t>移动电话</w:t>
            </w:r>
          </w:p>
        </w:tc>
        <w:tc>
          <w:tcPr>
            <w:tcW w:w="1701" w:type="dxa"/>
            <w:shd w:val="clear" w:color="auto" w:fill="auto"/>
            <w:vAlign w:val="bottom"/>
          </w:tcPr>
          <w:p w14:paraId="29982FD5" w14:textId="77777777" w:rsidR="008A296D" w:rsidRDefault="008A296D" w:rsidP="00A0397D">
            <w:pPr>
              <w:rPr>
                <w:sz w:val="20"/>
                <w:szCs w:val="20"/>
              </w:rPr>
            </w:pPr>
            <w:r>
              <w:rPr>
                <w:rFonts w:hint="eastAsia"/>
                <w:sz w:val="20"/>
                <w:szCs w:val="20"/>
              </w:rPr>
              <w:t>MOBILEPHONE</w:t>
            </w:r>
          </w:p>
        </w:tc>
        <w:tc>
          <w:tcPr>
            <w:tcW w:w="1134" w:type="dxa"/>
            <w:shd w:val="clear" w:color="auto" w:fill="auto"/>
          </w:tcPr>
          <w:p w14:paraId="4E6FD033"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2931BDB" w14:textId="77777777" w:rsidR="008A296D" w:rsidRPr="00736667" w:rsidRDefault="008A296D" w:rsidP="00A0397D">
            <w:pPr>
              <w:jc w:val="left"/>
              <w:rPr>
                <w:rFonts w:ascii="宋体" w:hAnsi="宋体"/>
                <w:snapToGrid w:val="0"/>
                <w:kern w:val="0"/>
              </w:rPr>
            </w:pPr>
          </w:p>
        </w:tc>
      </w:tr>
      <w:tr w:rsidR="008A296D" w:rsidRPr="00736667" w14:paraId="0148EB3B" w14:textId="77777777" w:rsidTr="00A0397D">
        <w:tc>
          <w:tcPr>
            <w:tcW w:w="1559" w:type="dxa"/>
            <w:shd w:val="clear" w:color="auto" w:fill="auto"/>
            <w:vAlign w:val="bottom"/>
          </w:tcPr>
          <w:p w14:paraId="348AAF00" w14:textId="77777777" w:rsidR="008A296D" w:rsidRDefault="008A296D" w:rsidP="00A0397D">
            <w:pPr>
              <w:rPr>
                <w:sz w:val="20"/>
                <w:szCs w:val="20"/>
              </w:rPr>
            </w:pPr>
            <w:r>
              <w:rPr>
                <w:rFonts w:hint="eastAsia"/>
                <w:sz w:val="20"/>
                <w:szCs w:val="20"/>
              </w:rPr>
              <w:t>每页行数</w:t>
            </w:r>
          </w:p>
        </w:tc>
        <w:tc>
          <w:tcPr>
            <w:tcW w:w="1701" w:type="dxa"/>
            <w:shd w:val="clear" w:color="auto" w:fill="auto"/>
            <w:vAlign w:val="bottom"/>
          </w:tcPr>
          <w:p w14:paraId="476857EF" w14:textId="77777777" w:rsidR="008A296D" w:rsidRDefault="008A296D" w:rsidP="00A0397D">
            <w:pPr>
              <w:rPr>
                <w:sz w:val="20"/>
                <w:szCs w:val="20"/>
              </w:rPr>
            </w:pPr>
            <w:r>
              <w:rPr>
                <w:rFonts w:hint="eastAsia"/>
                <w:sz w:val="20"/>
                <w:szCs w:val="20"/>
              </w:rPr>
              <w:t>rows</w:t>
            </w:r>
          </w:p>
        </w:tc>
        <w:tc>
          <w:tcPr>
            <w:tcW w:w="1134" w:type="dxa"/>
            <w:shd w:val="clear" w:color="auto" w:fill="auto"/>
          </w:tcPr>
          <w:p w14:paraId="090249DD"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7D85530" w14:textId="77777777" w:rsidR="008A296D" w:rsidRPr="00736667" w:rsidRDefault="008A296D" w:rsidP="00A0397D">
            <w:pPr>
              <w:jc w:val="left"/>
              <w:rPr>
                <w:rFonts w:ascii="宋体" w:hAnsi="宋体"/>
                <w:snapToGrid w:val="0"/>
                <w:kern w:val="0"/>
              </w:rPr>
            </w:pPr>
          </w:p>
        </w:tc>
      </w:tr>
      <w:tr w:rsidR="008A296D" w:rsidRPr="00736667" w14:paraId="2D227751" w14:textId="77777777" w:rsidTr="00A0397D">
        <w:tc>
          <w:tcPr>
            <w:tcW w:w="1559" w:type="dxa"/>
            <w:shd w:val="clear" w:color="auto" w:fill="auto"/>
            <w:vAlign w:val="bottom"/>
          </w:tcPr>
          <w:p w14:paraId="6574F346" w14:textId="77777777" w:rsidR="008A296D" w:rsidRDefault="008A296D" w:rsidP="00A0397D">
            <w:pPr>
              <w:rPr>
                <w:sz w:val="20"/>
                <w:szCs w:val="20"/>
              </w:rPr>
            </w:pPr>
            <w:r>
              <w:rPr>
                <w:rFonts w:hint="eastAsia"/>
                <w:sz w:val="20"/>
                <w:szCs w:val="20"/>
              </w:rPr>
              <w:t>起始条数</w:t>
            </w:r>
          </w:p>
        </w:tc>
        <w:tc>
          <w:tcPr>
            <w:tcW w:w="1701" w:type="dxa"/>
            <w:shd w:val="clear" w:color="auto" w:fill="auto"/>
            <w:vAlign w:val="bottom"/>
          </w:tcPr>
          <w:p w14:paraId="52A5B127" w14:textId="77777777" w:rsidR="008A296D" w:rsidRDefault="008A296D" w:rsidP="00A0397D">
            <w:pPr>
              <w:rPr>
                <w:sz w:val="20"/>
                <w:szCs w:val="20"/>
              </w:rPr>
            </w:pPr>
            <w:r>
              <w:rPr>
                <w:rFonts w:hint="eastAsia"/>
                <w:sz w:val="20"/>
                <w:szCs w:val="20"/>
              </w:rPr>
              <w:t>start</w:t>
            </w:r>
          </w:p>
        </w:tc>
        <w:tc>
          <w:tcPr>
            <w:tcW w:w="1134" w:type="dxa"/>
            <w:shd w:val="clear" w:color="auto" w:fill="auto"/>
          </w:tcPr>
          <w:p w14:paraId="3989F99D"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D39CAB5" w14:textId="77777777" w:rsidR="008A296D" w:rsidRPr="00736667" w:rsidRDefault="008A296D" w:rsidP="00A0397D">
            <w:pPr>
              <w:jc w:val="left"/>
              <w:rPr>
                <w:rFonts w:ascii="宋体" w:hAnsi="宋体"/>
                <w:snapToGrid w:val="0"/>
                <w:kern w:val="0"/>
              </w:rPr>
            </w:pPr>
          </w:p>
        </w:tc>
      </w:tr>
    </w:tbl>
    <w:p w14:paraId="1E48381E" w14:textId="77777777" w:rsidR="008A296D" w:rsidRPr="00C56A4E" w:rsidRDefault="008A296D" w:rsidP="008A296D"/>
    <w:p w14:paraId="539D9AA2" w14:textId="77777777" w:rsidR="008A296D" w:rsidRDefault="008A296D" w:rsidP="008A296D">
      <w:pPr>
        <w:pStyle w:val="6"/>
      </w:pPr>
      <w:r w:rsidRPr="00A52328">
        <w:rPr>
          <w:rFonts w:hint="eastAsia"/>
        </w:rPr>
        <w:t>输出</w:t>
      </w:r>
    </w:p>
    <w:p w14:paraId="60421A7B" w14:textId="77777777" w:rsidR="008A296D" w:rsidRPr="007F58D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0F1A6D24" w14:textId="77777777" w:rsidTr="00A0397D">
        <w:tc>
          <w:tcPr>
            <w:tcW w:w="1559" w:type="dxa"/>
            <w:shd w:val="clear" w:color="auto" w:fill="E0E0E0"/>
          </w:tcPr>
          <w:p w14:paraId="62FED485"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52BEB79"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0F57625"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3C24694"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1C6F2113" w14:textId="77777777" w:rsidTr="00A0397D">
        <w:tc>
          <w:tcPr>
            <w:tcW w:w="1559" w:type="dxa"/>
            <w:shd w:val="clear" w:color="auto" w:fill="auto"/>
          </w:tcPr>
          <w:p w14:paraId="03D9BB99" w14:textId="67085076" w:rsidR="008A296D" w:rsidRPr="00736667" w:rsidRDefault="005B5957" w:rsidP="00A0397D">
            <w:pPr>
              <w:jc w:val="left"/>
              <w:rPr>
                <w:rFonts w:ascii="宋体" w:hAnsi="宋体"/>
                <w:snapToGrid w:val="0"/>
                <w:kern w:val="0"/>
              </w:rPr>
            </w:pPr>
            <w:r>
              <w:rPr>
                <w:rFonts w:ascii="宋体" w:hAnsi="宋体" w:hint="eastAsia"/>
                <w:snapToGrid w:val="0"/>
                <w:kern w:val="0"/>
              </w:rPr>
              <w:t>总</w:t>
            </w:r>
            <w:r>
              <w:rPr>
                <w:rFonts w:ascii="宋体" w:hAnsi="宋体"/>
                <w:snapToGrid w:val="0"/>
                <w:kern w:val="0"/>
              </w:rPr>
              <w:t>行数</w:t>
            </w:r>
          </w:p>
        </w:tc>
        <w:tc>
          <w:tcPr>
            <w:tcW w:w="1701" w:type="dxa"/>
            <w:shd w:val="clear" w:color="auto" w:fill="auto"/>
          </w:tcPr>
          <w:p w14:paraId="52FE94ED" w14:textId="77777777" w:rsidR="008A296D" w:rsidRPr="00736667" w:rsidRDefault="008A296D" w:rsidP="00A0397D">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0BA438B8"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6209E8C" w14:textId="77777777" w:rsidR="008A296D" w:rsidRPr="00736667" w:rsidRDefault="008A296D" w:rsidP="00A0397D">
            <w:pPr>
              <w:jc w:val="left"/>
              <w:rPr>
                <w:rFonts w:ascii="宋体" w:hAnsi="宋体"/>
                <w:snapToGrid w:val="0"/>
                <w:kern w:val="0"/>
              </w:rPr>
            </w:pPr>
          </w:p>
        </w:tc>
      </w:tr>
      <w:tr w:rsidR="008A296D" w:rsidRPr="00736667" w14:paraId="6DC3C89B" w14:textId="77777777" w:rsidTr="00A0397D">
        <w:tc>
          <w:tcPr>
            <w:tcW w:w="1559" w:type="dxa"/>
            <w:shd w:val="clear" w:color="auto" w:fill="auto"/>
          </w:tcPr>
          <w:p w14:paraId="6E54A2ED"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3FFB53CF" w14:textId="77777777" w:rsidR="008A296D" w:rsidRPr="00736667" w:rsidRDefault="008A296D"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27CB13D4"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34C46782" w14:textId="77777777" w:rsidR="008A296D" w:rsidRPr="00736667" w:rsidRDefault="008A296D" w:rsidP="00A0397D">
            <w:pPr>
              <w:jc w:val="left"/>
              <w:rPr>
                <w:rFonts w:ascii="宋体" w:hAnsi="宋体"/>
                <w:snapToGrid w:val="0"/>
                <w:kern w:val="0"/>
              </w:rPr>
            </w:pPr>
          </w:p>
        </w:tc>
      </w:tr>
    </w:tbl>
    <w:p w14:paraId="0AF3CF1C"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14140B63" w14:textId="77777777" w:rsidTr="00A0397D">
        <w:tc>
          <w:tcPr>
            <w:tcW w:w="1559" w:type="dxa"/>
            <w:shd w:val="clear" w:color="auto" w:fill="E0E0E0"/>
          </w:tcPr>
          <w:p w14:paraId="465D0EC2" w14:textId="77777777" w:rsidR="008A296D" w:rsidRPr="00736667" w:rsidRDefault="008A296D"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7B0BFB0B"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5AADBA5"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6B90C27"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4F973F21" w14:textId="77777777" w:rsidTr="00A0397D">
        <w:tc>
          <w:tcPr>
            <w:tcW w:w="1559" w:type="dxa"/>
            <w:shd w:val="clear" w:color="auto" w:fill="auto"/>
            <w:vAlign w:val="bottom"/>
          </w:tcPr>
          <w:p w14:paraId="600598EC" w14:textId="77777777" w:rsidR="008A296D" w:rsidRDefault="008A296D" w:rsidP="00A0397D">
            <w:pPr>
              <w:widowControl/>
              <w:jc w:val="left"/>
              <w:rPr>
                <w:rFonts w:ascii="宋体" w:hAnsi="宋体"/>
                <w:sz w:val="20"/>
                <w:szCs w:val="20"/>
              </w:rPr>
            </w:pPr>
            <w:r>
              <w:rPr>
                <w:rFonts w:hint="eastAsia"/>
                <w:sz w:val="20"/>
                <w:szCs w:val="20"/>
              </w:rPr>
              <w:t>用户名称</w:t>
            </w:r>
          </w:p>
        </w:tc>
        <w:tc>
          <w:tcPr>
            <w:tcW w:w="1701" w:type="dxa"/>
            <w:shd w:val="clear" w:color="auto" w:fill="auto"/>
            <w:vAlign w:val="bottom"/>
          </w:tcPr>
          <w:p w14:paraId="51C88C45" w14:textId="77777777" w:rsidR="008A296D" w:rsidRDefault="008A296D" w:rsidP="00A0397D">
            <w:pPr>
              <w:rPr>
                <w:sz w:val="20"/>
                <w:szCs w:val="20"/>
              </w:rPr>
            </w:pPr>
            <w:r>
              <w:rPr>
                <w:rFonts w:hint="eastAsia"/>
                <w:sz w:val="20"/>
                <w:szCs w:val="20"/>
              </w:rPr>
              <w:t>USERNAME</w:t>
            </w:r>
          </w:p>
        </w:tc>
        <w:tc>
          <w:tcPr>
            <w:tcW w:w="1134" w:type="dxa"/>
            <w:shd w:val="clear" w:color="auto" w:fill="auto"/>
          </w:tcPr>
          <w:p w14:paraId="15BA1A8C"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1F991A6B" w14:textId="77777777" w:rsidR="008A296D" w:rsidRPr="00736667" w:rsidRDefault="008A296D" w:rsidP="00A0397D">
            <w:pPr>
              <w:jc w:val="left"/>
              <w:rPr>
                <w:rFonts w:ascii="宋体" w:hAnsi="宋体"/>
                <w:snapToGrid w:val="0"/>
                <w:kern w:val="0"/>
              </w:rPr>
            </w:pPr>
          </w:p>
        </w:tc>
      </w:tr>
      <w:tr w:rsidR="008A296D" w:rsidRPr="00736667" w14:paraId="739A2E54" w14:textId="77777777" w:rsidTr="00A0397D">
        <w:tc>
          <w:tcPr>
            <w:tcW w:w="1559" w:type="dxa"/>
            <w:shd w:val="clear" w:color="auto" w:fill="auto"/>
            <w:vAlign w:val="bottom"/>
          </w:tcPr>
          <w:p w14:paraId="785DC108" w14:textId="77777777" w:rsidR="008A296D" w:rsidRDefault="008A296D" w:rsidP="00A0397D">
            <w:pPr>
              <w:rPr>
                <w:sz w:val="20"/>
                <w:szCs w:val="20"/>
              </w:rPr>
            </w:pPr>
            <w:r>
              <w:rPr>
                <w:rFonts w:hint="eastAsia"/>
                <w:sz w:val="20"/>
                <w:szCs w:val="20"/>
              </w:rPr>
              <w:t>密码</w:t>
            </w:r>
          </w:p>
        </w:tc>
        <w:tc>
          <w:tcPr>
            <w:tcW w:w="1701" w:type="dxa"/>
            <w:shd w:val="clear" w:color="auto" w:fill="auto"/>
            <w:vAlign w:val="bottom"/>
          </w:tcPr>
          <w:p w14:paraId="3FC34D43" w14:textId="77777777" w:rsidR="008A296D" w:rsidRDefault="008A296D" w:rsidP="00A0397D">
            <w:pPr>
              <w:rPr>
                <w:sz w:val="20"/>
                <w:szCs w:val="20"/>
              </w:rPr>
            </w:pPr>
            <w:r>
              <w:rPr>
                <w:rFonts w:hint="eastAsia"/>
                <w:sz w:val="20"/>
                <w:szCs w:val="20"/>
              </w:rPr>
              <w:t>PASSWORD</w:t>
            </w:r>
          </w:p>
        </w:tc>
        <w:tc>
          <w:tcPr>
            <w:tcW w:w="1134" w:type="dxa"/>
            <w:shd w:val="clear" w:color="auto" w:fill="auto"/>
          </w:tcPr>
          <w:p w14:paraId="4277D8D5"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AC646E3" w14:textId="77777777" w:rsidR="008A296D" w:rsidRPr="00736667" w:rsidRDefault="008A296D" w:rsidP="00A0397D">
            <w:pPr>
              <w:jc w:val="left"/>
              <w:rPr>
                <w:rFonts w:ascii="宋体" w:hAnsi="宋体"/>
                <w:snapToGrid w:val="0"/>
                <w:kern w:val="0"/>
              </w:rPr>
            </w:pPr>
          </w:p>
        </w:tc>
      </w:tr>
      <w:tr w:rsidR="008A296D" w:rsidRPr="00736667" w14:paraId="335860F0" w14:textId="77777777" w:rsidTr="00A0397D">
        <w:tc>
          <w:tcPr>
            <w:tcW w:w="1559" w:type="dxa"/>
            <w:shd w:val="clear" w:color="auto" w:fill="auto"/>
            <w:vAlign w:val="bottom"/>
          </w:tcPr>
          <w:p w14:paraId="7CF051BC" w14:textId="77777777" w:rsidR="008A296D" w:rsidRDefault="008A296D" w:rsidP="00A0397D">
            <w:pPr>
              <w:rPr>
                <w:sz w:val="20"/>
                <w:szCs w:val="20"/>
              </w:rPr>
            </w:pPr>
            <w:r>
              <w:rPr>
                <w:rFonts w:hint="eastAsia"/>
                <w:sz w:val="20"/>
                <w:szCs w:val="20"/>
              </w:rPr>
              <w:t>Email</w:t>
            </w:r>
          </w:p>
        </w:tc>
        <w:tc>
          <w:tcPr>
            <w:tcW w:w="1701" w:type="dxa"/>
            <w:shd w:val="clear" w:color="auto" w:fill="auto"/>
            <w:vAlign w:val="bottom"/>
          </w:tcPr>
          <w:p w14:paraId="2A7C9801" w14:textId="77777777" w:rsidR="008A296D" w:rsidRDefault="008A296D" w:rsidP="00A0397D">
            <w:pPr>
              <w:rPr>
                <w:sz w:val="20"/>
                <w:szCs w:val="20"/>
              </w:rPr>
            </w:pPr>
            <w:r>
              <w:rPr>
                <w:rFonts w:hint="eastAsia"/>
                <w:sz w:val="20"/>
                <w:szCs w:val="20"/>
              </w:rPr>
              <w:t>EMAIL</w:t>
            </w:r>
          </w:p>
        </w:tc>
        <w:tc>
          <w:tcPr>
            <w:tcW w:w="1134" w:type="dxa"/>
            <w:shd w:val="clear" w:color="auto" w:fill="auto"/>
          </w:tcPr>
          <w:p w14:paraId="08E017D6"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7FF2C6F" w14:textId="77777777" w:rsidR="008A296D" w:rsidRPr="00736667" w:rsidRDefault="008A296D" w:rsidP="00A0397D">
            <w:pPr>
              <w:jc w:val="left"/>
              <w:rPr>
                <w:rFonts w:ascii="宋体" w:hAnsi="宋体"/>
                <w:snapToGrid w:val="0"/>
                <w:kern w:val="0"/>
              </w:rPr>
            </w:pPr>
          </w:p>
        </w:tc>
      </w:tr>
      <w:tr w:rsidR="008A296D" w:rsidRPr="00736667" w14:paraId="093906F8" w14:textId="77777777" w:rsidTr="00A0397D">
        <w:tc>
          <w:tcPr>
            <w:tcW w:w="1559" w:type="dxa"/>
            <w:shd w:val="clear" w:color="auto" w:fill="auto"/>
            <w:vAlign w:val="bottom"/>
          </w:tcPr>
          <w:p w14:paraId="608B9D05" w14:textId="77777777" w:rsidR="008A296D" w:rsidRDefault="008A296D" w:rsidP="00A0397D">
            <w:pPr>
              <w:rPr>
                <w:sz w:val="20"/>
                <w:szCs w:val="20"/>
              </w:rPr>
            </w:pPr>
            <w:r>
              <w:rPr>
                <w:rFonts w:hint="eastAsia"/>
                <w:sz w:val="20"/>
                <w:szCs w:val="20"/>
              </w:rPr>
              <w:t>电话</w:t>
            </w:r>
          </w:p>
        </w:tc>
        <w:tc>
          <w:tcPr>
            <w:tcW w:w="1701" w:type="dxa"/>
            <w:shd w:val="clear" w:color="auto" w:fill="auto"/>
            <w:vAlign w:val="bottom"/>
          </w:tcPr>
          <w:p w14:paraId="6713ADBE" w14:textId="77777777" w:rsidR="008A296D" w:rsidRDefault="008A296D" w:rsidP="00A0397D">
            <w:pPr>
              <w:rPr>
                <w:sz w:val="20"/>
                <w:szCs w:val="20"/>
              </w:rPr>
            </w:pPr>
            <w:r>
              <w:rPr>
                <w:rFonts w:hint="eastAsia"/>
                <w:sz w:val="20"/>
                <w:szCs w:val="20"/>
              </w:rPr>
              <w:t>TEL</w:t>
            </w:r>
          </w:p>
        </w:tc>
        <w:tc>
          <w:tcPr>
            <w:tcW w:w="1134" w:type="dxa"/>
            <w:shd w:val="clear" w:color="auto" w:fill="auto"/>
          </w:tcPr>
          <w:p w14:paraId="78FD458F"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762829A" w14:textId="77777777" w:rsidR="008A296D" w:rsidRPr="00736667" w:rsidRDefault="008A296D" w:rsidP="00A0397D">
            <w:pPr>
              <w:jc w:val="left"/>
              <w:rPr>
                <w:rFonts w:ascii="宋体" w:hAnsi="宋体"/>
                <w:snapToGrid w:val="0"/>
                <w:kern w:val="0"/>
              </w:rPr>
            </w:pPr>
          </w:p>
        </w:tc>
      </w:tr>
      <w:tr w:rsidR="008A296D" w:rsidRPr="00736667" w14:paraId="036B56F6" w14:textId="77777777" w:rsidTr="00A0397D">
        <w:tc>
          <w:tcPr>
            <w:tcW w:w="1559" w:type="dxa"/>
            <w:shd w:val="clear" w:color="auto" w:fill="auto"/>
            <w:vAlign w:val="bottom"/>
          </w:tcPr>
          <w:p w14:paraId="6BCD1455" w14:textId="77777777" w:rsidR="008A296D" w:rsidRDefault="008A296D" w:rsidP="00A0397D">
            <w:pPr>
              <w:rPr>
                <w:sz w:val="20"/>
                <w:szCs w:val="20"/>
              </w:rPr>
            </w:pPr>
            <w:r>
              <w:rPr>
                <w:rFonts w:hint="eastAsia"/>
                <w:sz w:val="20"/>
                <w:szCs w:val="20"/>
              </w:rPr>
              <w:t>移动电话</w:t>
            </w:r>
          </w:p>
        </w:tc>
        <w:tc>
          <w:tcPr>
            <w:tcW w:w="1701" w:type="dxa"/>
            <w:shd w:val="clear" w:color="auto" w:fill="auto"/>
            <w:vAlign w:val="bottom"/>
          </w:tcPr>
          <w:p w14:paraId="35920295" w14:textId="77777777" w:rsidR="008A296D" w:rsidRDefault="008A296D" w:rsidP="00A0397D">
            <w:pPr>
              <w:rPr>
                <w:sz w:val="20"/>
                <w:szCs w:val="20"/>
              </w:rPr>
            </w:pPr>
            <w:r>
              <w:rPr>
                <w:rFonts w:hint="eastAsia"/>
                <w:sz w:val="20"/>
                <w:szCs w:val="20"/>
              </w:rPr>
              <w:t>MOBILEPHONE</w:t>
            </w:r>
          </w:p>
        </w:tc>
        <w:tc>
          <w:tcPr>
            <w:tcW w:w="1134" w:type="dxa"/>
            <w:shd w:val="clear" w:color="auto" w:fill="auto"/>
          </w:tcPr>
          <w:p w14:paraId="3D79D1CA"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5720D0D" w14:textId="77777777" w:rsidR="008A296D" w:rsidRPr="00736667" w:rsidRDefault="008A296D" w:rsidP="00A0397D">
            <w:pPr>
              <w:jc w:val="left"/>
              <w:rPr>
                <w:rFonts w:ascii="宋体" w:hAnsi="宋体"/>
                <w:snapToGrid w:val="0"/>
                <w:kern w:val="0"/>
              </w:rPr>
            </w:pPr>
          </w:p>
        </w:tc>
      </w:tr>
      <w:tr w:rsidR="008A296D" w:rsidRPr="00736667" w14:paraId="6D6B8B40" w14:textId="77777777" w:rsidTr="00A0397D">
        <w:tc>
          <w:tcPr>
            <w:tcW w:w="1559" w:type="dxa"/>
            <w:shd w:val="clear" w:color="auto" w:fill="auto"/>
            <w:vAlign w:val="bottom"/>
          </w:tcPr>
          <w:p w14:paraId="47F3C76D" w14:textId="77777777" w:rsidR="008A296D" w:rsidRDefault="008A296D" w:rsidP="00A0397D">
            <w:pPr>
              <w:rPr>
                <w:sz w:val="20"/>
                <w:szCs w:val="20"/>
              </w:rPr>
            </w:pPr>
            <w:r>
              <w:rPr>
                <w:rFonts w:hint="eastAsia"/>
                <w:sz w:val="20"/>
                <w:szCs w:val="20"/>
              </w:rPr>
              <w:t>地址</w:t>
            </w:r>
          </w:p>
        </w:tc>
        <w:tc>
          <w:tcPr>
            <w:tcW w:w="1701" w:type="dxa"/>
            <w:shd w:val="clear" w:color="auto" w:fill="auto"/>
            <w:vAlign w:val="bottom"/>
          </w:tcPr>
          <w:p w14:paraId="6E3672F1" w14:textId="77777777" w:rsidR="008A296D" w:rsidRDefault="008A296D" w:rsidP="00A0397D">
            <w:pPr>
              <w:rPr>
                <w:sz w:val="20"/>
                <w:szCs w:val="20"/>
              </w:rPr>
            </w:pPr>
            <w:r>
              <w:rPr>
                <w:rFonts w:hint="eastAsia"/>
                <w:sz w:val="20"/>
                <w:szCs w:val="20"/>
              </w:rPr>
              <w:t>ADDRESS</w:t>
            </w:r>
          </w:p>
        </w:tc>
        <w:tc>
          <w:tcPr>
            <w:tcW w:w="1134" w:type="dxa"/>
            <w:shd w:val="clear" w:color="auto" w:fill="auto"/>
          </w:tcPr>
          <w:p w14:paraId="39E4794B"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D0E01E6" w14:textId="77777777" w:rsidR="008A296D" w:rsidRPr="00736667" w:rsidRDefault="008A296D" w:rsidP="00A0397D">
            <w:pPr>
              <w:jc w:val="left"/>
              <w:rPr>
                <w:rFonts w:ascii="宋体" w:hAnsi="宋体"/>
                <w:snapToGrid w:val="0"/>
                <w:kern w:val="0"/>
              </w:rPr>
            </w:pPr>
          </w:p>
        </w:tc>
      </w:tr>
    </w:tbl>
    <w:p w14:paraId="51CA0704"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4E7C0C87"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07F97C5A" w14:textId="77777777" w:rsidR="008A296D" w:rsidRPr="0082647F" w:rsidRDefault="008A296D" w:rsidP="008A296D">
      <w:pPr>
        <w:pStyle w:val="5"/>
      </w:pPr>
      <w:r>
        <w:t>系统用户</w:t>
      </w:r>
      <w:r>
        <w:rPr>
          <w:rFonts w:hint="eastAsia"/>
        </w:rPr>
        <w:t>新增</w:t>
      </w:r>
    </w:p>
    <w:p w14:paraId="09242BFD" w14:textId="77777777" w:rsidR="008A296D" w:rsidRDefault="008A296D" w:rsidP="008A296D">
      <w:pPr>
        <w:pStyle w:val="6"/>
      </w:pPr>
      <w:r>
        <w:rPr>
          <w:rFonts w:hint="eastAsia"/>
        </w:rPr>
        <w:t>功能</w:t>
      </w:r>
      <w:r>
        <w:t>描述</w:t>
      </w:r>
    </w:p>
    <w:p w14:paraId="4BB85197"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主要是提供给管理人员进行用户新增。</w:t>
      </w:r>
    </w:p>
    <w:p w14:paraId="791EEF09" w14:textId="77777777" w:rsidR="008A296D" w:rsidRPr="00676A58" w:rsidRDefault="008A296D" w:rsidP="008A296D">
      <w:pPr>
        <w:pStyle w:val="6"/>
      </w:pPr>
      <w:r w:rsidRPr="00676A58">
        <w:rPr>
          <w:rFonts w:hint="eastAsia"/>
        </w:rPr>
        <w:t>处理流程</w:t>
      </w:r>
    </w:p>
    <w:p w14:paraId="32C51CAA" w14:textId="77777777" w:rsidR="008A296D" w:rsidRDefault="008A296D" w:rsidP="008A296D">
      <w:pPr>
        <w:ind w:left="289" w:firstLine="420"/>
      </w:pPr>
      <w:r>
        <w:object w:dxaOrig="2323" w:dyaOrig="6538" w14:anchorId="48773FE7">
          <v:shape id="_x0000_i1040" type="#_x0000_t75" style="width:115.95pt;height:327.25pt" o:ole="">
            <v:imagedata r:id="rId48" o:title=""/>
          </v:shape>
          <o:OLEObject Type="Embed" ProgID="Visio.Drawing.15" ShapeID="_x0000_i1040" DrawAspect="Content" ObjectID="_1569760913" r:id="rId49"/>
        </w:object>
      </w:r>
    </w:p>
    <w:p w14:paraId="4EE96AEB" w14:textId="77777777" w:rsidR="008A296D" w:rsidRPr="00533387" w:rsidRDefault="008A296D">
      <w:pPr>
        <w:pStyle w:val="afb"/>
        <w:numPr>
          <w:ilvl w:val="0"/>
          <w:numId w:val="7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62" w:author="wangq" w:date="2017-08-21T17:25:00Z">
          <w:pPr>
            <w:pStyle w:val="afb"/>
            <w:numPr>
              <w:numId w:val="8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验证手机号是否存在</w:t>
      </w:r>
    </w:p>
    <w:p w14:paraId="6BB785F2" w14:textId="77777777" w:rsidR="008A296D" w:rsidRPr="00C3467F" w:rsidRDefault="008A296D">
      <w:pPr>
        <w:pStyle w:val="afb"/>
        <w:numPr>
          <w:ilvl w:val="0"/>
          <w:numId w:val="7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63" w:author="wangq" w:date="2017-08-21T17:25:00Z">
          <w:pPr>
            <w:pStyle w:val="afb"/>
            <w:numPr>
              <w:numId w:val="8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新增用户信息到主表和历史表</w:t>
      </w:r>
    </w:p>
    <w:p w14:paraId="7A9A872D"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BFE94C0" w14:textId="77777777" w:rsidTr="00A0397D">
        <w:tc>
          <w:tcPr>
            <w:tcW w:w="1559" w:type="dxa"/>
            <w:shd w:val="clear" w:color="auto" w:fill="E0E0E0"/>
          </w:tcPr>
          <w:p w14:paraId="1540C9B4"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186B7B5"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842993B"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DFD5DA7"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2009316D" w14:textId="77777777" w:rsidTr="00A0397D">
        <w:tc>
          <w:tcPr>
            <w:tcW w:w="1559" w:type="dxa"/>
            <w:shd w:val="clear" w:color="auto" w:fill="auto"/>
            <w:vAlign w:val="bottom"/>
          </w:tcPr>
          <w:p w14:paraId="009D75BA"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33BA0A3B" w14:textId="77777777" w:rsidR="008A296D" w:rsidRDefault="008A296D" w:rsidP="00A0397D">
            <w:pPr>
              <w:rPr>
                <w:sz w:val="20"/>
                <w:szCs w:val="20"/>
              </w:rPr>
            </w:pPr>
            <w:r>
              <w:rPr>
                <w:rFonts w:hint="eastAsia"/>
                <w:sz w:val="20"/>
                <w:szCs w:val="20"/>
              </w:rPr>
              <w:t>TOKEN</w:t>
            </w:r>
          </w:p>
        </w:tc>
        <w:tc>
          <w:tcPr>
            <w:tcW w:w="1134" w:type="dxa"/>
            <w:shd w:val="clear" w:color="auto" w:fill="auto"/>
          </w:tcPr>
          <w:p w14:paraId="032752FA"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6A70220" w14:textId="77777777" w:rsidR="008A296D" w:rsidRPr="00736667" w:rsidRDefault="008A296D" w:rsidP="00A0397D">
            <w:pPr>
              <w:jc w:val="left"/>
              <w:rPr>
                <w:rFonts w:ascii="宋体" w:hAnsi="宋体"/>
                <w:snapToGrid w:val="0"/>
                <w:kern w:val="0"/>
              </w:rPr>
            </w:pPr>
          </w:p>
        </w:tc>
      </w:tr>
      <w:tr w:rsidR="008A296D" w:rsidRPr="00736667" w14:paraId="2B72D662" w14:textId="77777777" w:rsidTr="00A0397D">
        <w:tc>
          <w:tcPr>
            <w:tcW w:w="1559" w:type="dxa"/>
            <w:shd w:val="clear" w:color="auto" w:fill="auto"/>
            <w:vAlign w:val="bottom"/>
          </w:tcPr>
          <w:p w14:paraId="1BB9E061" w14:textId="77777777" w:rsidR="008A296D" w:rsidRDefault="008A296D" w:rsidP="00A0397D">
            <w:pPr>
              <w:widowControl/>
              <w:jc w:val="left"/>
              <w:rPr>
                <w:rFonts w:ascii="宋体" w:hAnsi="宋体"/>
                <w:sz w:val="20"/>
                <w:szCs w:val="20"/>
              </w:rPr>
            </w:pPr>
            <w:r>
              <w:rPr>
                <w:rFonts w:hint="eastAsia"/>
                <w:sz w:val="20"/>
                <w:szCs w:val="20"/>
              </w:rPr>
              <w:t>用户名称</w:t>
            </w:r>
          </w:p>
        </w:tc>
        <w:tc>
          <w:tcPr>
            <w:tcW w:w="1701" w:type="dxa"/>
            <w:shd w:val="clear" w:color="auto" w:fill="auto"/>
            <w:vAlign w:val="bottom"/>
          </w:tcPr>
          <w:p w14:paraId="44E1A6CB" w14:textId="77777777" w:rsidR="008A296D" w:rsidRDefault="008A296D" w:rsidP="00A0397D">
            <w:pPr>
              <w:rPr>
                <w:sz w:val="20"/>
                <w:szCs w:val="20"/>
              </w:rPr>
            </w:pPr>
            <w:r>
              <w:rPr>
                <w:rFonts w:hint="eastAsia"/>
                <w:sz w:val="20"/>
                <w:szCs w:val="20"/>
              </w:rPr>
              <w:t>USERNAME</w:t>
            </w:r>
          </w:p>
        </w:tc>
        <w:tc>
          <w:tcPr>
            <w:tcW w:w="1134" w:type="dxa"/>
            <w:shd w:val="clear" w:color="auto" w:fill="auto"/>
          </w:tcPr>
          <w:p w14:paraId="1FC888C3"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B3355E3" w14:textId="77777777" w:rsidR="008A296D" w:rsidRPr="00736667" w:rsidRDefault="008A296D" w:rsidP="00A0397D">
            <w:pPr>
              <w:jc w:val="left"/>
              <w:rPr>
                <w:rFonts w:ascii="宋体" w:hAnsi="宋体"/>
                <w:snapToGrid w:val="0"/>
                <w:kern w:val="0"/>
              </w:rPr>
            </w:pPr>
          </w:p>
        </w:tc>
      </w:tr>
      <w:tr w:rsidR="008A296D" w:rsidRPr="00736667" w14:paraId="2E4E828D" w14:textId="77777777" w:rsidTr="00A0397D">
        <w:tc>
          <w:tcPr>
            <w:tcW w:w="1559" w:type="dxa"/>
            <w:shd w:val="clear" w:color="auto" w:fill="auto"/>
            <w:vAlign w:val="bottom"/>
          </w:tcPr>
          <w:p w14:paraId="6F973D3F" w14:textId="77777777" w:rsidR="008A296D" w:rsidRDefault="008A296D" w:rsidP="00A0397D">
            <w:pPr>
              <w:rPr>
                <w:sz w:val="20"/>
                <w:szCs w:val="20"/>
              </w:rPr>
            </w:pPr>
            <w:r>
              <w:rPr>
                <w:rFonts w:hint="eastAsia"/>
                <w:sz w:val="20"/>
                <w:szCs w:val="20"/>
              </w:rPr>
              <w:t>密码</w:t>
            </w:r>
          </w:p>
        </w:tc>
        <w:tc>
          <w:tcPr>
            <w:tcW w:w="1701" w:type="dxa"/>
            <w:shd w:val="clear" w:color="auto" w:fill="auto"/>
            <w:vAlign w:val="bottom"/>
          </w:tcPr>
          <w:p w14:paraId="18159D50" w14:textId="77777777" w:rsidR="008A296D" w:rsidRDefault="008A296D" w:rsidP="00A0397D">
            <w:pPr>
              <w:rPr>
                <w:sz w:val="20"/>
                <w:szCs w:val="20"/>
              </w:rPr>
            </w:pPr>
            <w:r>
              <w:rPr>
                <w:rFonts w:hint="eastAsia"/>
                <w:sz w:val="20"/>
                <w:szCs w:val="20"/>
              </w:rPr>
              <w:t>PASSWORD</w:t>
            </w:r>
          </w:p>
        </w:tc>
        <w:tc>
          <w:tcPr>
            <w:tcW w:w="1134" w:type="dxa"/>
            <w:shd w:val="clear" w:color="auto" w:fill="auto"/>
          </w:tcPr>
          <w:p w14:paraId="1040D09F"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1900CF9" w14:textId="77777777" w:rsidR="008A296D" w:rsidRPr="00736667" w:rsidRDefault="008A296D" w:rsidP="00A0397D">
            <w:pPr>
              <w:jc w:val="left"/>
              <w:rPr>
                <w:rFonts w:ascii="宋体" w:hAnsi="宋体"/>
                <w:snapToGrid w:val="0"/>
                <w:kern w:val="0"/>
              </w:rPr>
            </w:pPr>
          </w:p>
        </w:tc>
      </w:tr>
      <w:tr w:rsidR="008A296D" w:rsidRPr="00736667" w14:paraId="565D080A" w14:textId="77777777" w:rsidTr="00A0397D">
        <w:tc>
          <w:tcPr>
            <w:tcW w:w="1559" w:type="dxa"/>
            <w:shd w:val="clear" w:color="auto" w:fill="auto"/>
            <w:vAlign w:val="bottom"/>
          </w:tcPr>
          <w:p w14:paraId="14F329C0" w14:textId="77777777" w:rsidR="008A296D" w:rsidRDefault="008A296D" w:rsidP="00A0397D">
            <w:pPr>
              <w:rPr>
                <w:sz w:val="20"/>
                <w:szCs w:val="20"/>
              </w:rPr>
            </w:pPr>
            <w:r>
              <w:rPr>
                <w:rFonts w:hint="eastAsia"/>
                <w:sz w:val="20"/>
                <w:szCs w:val="20"/>
              </w:rPr>
              <w:t>Email</w:t>
            </w:r>
          </w:p>
        </w:tc>
        <w:tc>
          <w:tcPr>
            <w:tcW w:w="1701" w:type="dxa"/>
            <w:shd w:val="clear" w:color="auto" w:fill="auto"/>
            <w:vAlign w:val="bottom"/>
          </w:tcPr>
          <w:p w14:paraId="4F956C03" w14:textId="77777777" w:rsidR="008A296D" w:rsidRDefault="008A296D" w:rsidP="00A0397D">
            <w:pPr>
              <w:rPr>
                <w:sz w:val="20"/>
                <w:szCs w:val="20"/>
              </w:rPr>
            </w:pPr>
            <w:r>
              <w:rPr>
                <w:rFonts w:hint="eastAsia"/>
                <w:sz w:val="20"/>
                <w:szCs w:val="20"/>
              </w:rPr>
              <w:t>EMAIL</w:t>
            </w:r>
          </w:p>
        </w:tc>
        <w:tc>
          <w:tcPr>
            <w:tcW w:w="1134" w:type="dxa"/>
            <w:shd w:val="clear" w:color="auto" w:fill="auto"/>
          </w:tcPr>
          <w:p w14:paraId="325D90F3"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A8E764B" w14:textId="77777777" w:rsidR="008A296D" w:rsidRPr="00736667" w:rsidRDefault="008A296D" w:rsidP="00A0397D">
            <w:pPr>
              <w:jc w:val="left"/>
              <w:rPr>
                <w:rFonts w:ascii="宋体" w:hAnsi="宋体"/>
                <w:snapToGrid w:val="0"/>
                <w:kern w:val="0"/>
              </w:rPr>
            </w:pPr>
          </w:p>
        </w:tc>
      </w:tr>
      <w:tr w:rsidR="008A296D" w:rsidRPr="00736667" w14:paraId="4D6B21B3" w14:textId="77777777" w:rsidTr="00A0397D">
        <w:tc>
          <w:tcPr>
            <w:tcW w:w="1559" w:type="dxa"/>
            <w:shd w:val="clear" w:color="auto" w:fill="auto"/>
            <w:vAlign w:val="bottom"/>
          </w:tcPr>
          <w:p w14:paraId="4A0A5DF2" w14:textId="77777777" w:rsidR="008A296D" w:rsidRDefault="008A296D" w:rsidP="00A0397D">
            <w:pPr>
              <w:rPr>
                <w:sz w:val="20"/>
                <w:szCs w:val="20"/>
              </w:rPr>
            </w:pPr>
            <w:r>
              <w:rPr>
                <w:rFonts w:hint="eastAsia"/>
                <w:sz w:val="20"/>
                <w:szCs w:val="20"/>
              </w:rPr>
              <w:t>电话</w:t>
            </w:r>
          </w:p>
        </w:tc>
        <w:tc>
          <w:tcPr>
            <w:tcW w:w="1701" w:type="dxa"/>
            <w:shd w:val="clear" w:color="auto" w:fill="auto"/>
            <w:vAlign w:val="bottom"/>
          </w:tcPr>
          <w:p w14:paraId="0AC2DF7D" w14:textId="77777777" w:rsidR="008A296D" w:rsidRDefault="008A296D" w:rsidP="00A0397D">
            <w:pPr>
              <w:rPr>
                <w:sz w:val="20"/>
                <w:szCs w:val="20"/>
              </w:rPr>
            </w:pPr>
            <w:r>
              <w:rPr>
                <w:rFonts w:hint="eastAsia"/>
                <w:sz w:val="20"/>
                <w:szCs w:val="20"/>
              </w:rPr>
              <w:t>TEL</w:t>
            </w:r>
          </w:p>
        </w:tc>
        <w:tc>
          <w:tcPr>
            <w:tcW w:w="1134" w:type="dxa"/>
            <w:shd w:val="clear" w:color="auto" w:fill="auto"/>
          </w:tcPr>
          <w:p w14:paraId="71047854"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3891804" w14:textId="77777777" w:rsidR="008A296D" w:rsidRPr="00736667" w:rsidRDefault="008A296D" w:rsidP="00A0397D">
            <w:pPr>
              <w:jc w:val="left"/>
              <w:rPr>
                <w:rFonts w:ascii="宋体" w:hAnsi="宋体"/>
                <w:snapToGrid w:val="0"/>
                <w:kern w:val="0"/>
              </w:rPr>
            </w:pPr>
          </w:p>
        </w:tc>
      </w:tr>
      <w:tr w:rsidR="008A296D" w:rsidRPr="00736667" w14:paraId="0236A96B" w14:textId="77777777" w:rsidTr="00A0397D">
        <w:tc>
          <w:tcPr>
            <w:tcW w:w="1559" w:type="dxa"/>
            <w:shd w:val="clear" w:color="auto" w:fill="auto"/>
            <w:vAlign w:val="bottom"/>
          </w:tcPr>
          <w:p w14:paraId="21F8BE79" w14:textId="77777777" w:rsidR="008A296D" w:rsidRDefault="008A296D" w:rsidP="00A0397D">
            <w:pPr>
              <w:rPr>
                <w:sz w:val="20"/>
                <w:szCs w:val="20"/>
              </w:rPr>
            </w:pPr>
            <w:r>
              <w:rPr>
                <w:rFonts w:hint="eastAsia"/>
                <w:sz w:val="20"/>
                <w:szCs w:val="20"/>
              </w:rPr>
              <w:t>移动电话</w:t>
            </w:r>
          </w:p>
        </w:tc>
        <w:tc>
          <w:tcPr>
            <w:tcW w:w="1701" w:type="dxa"/>
            <w:shd w:val="clear" w:color="auto" w:fill="auto"/>
            <w:vAlign w:val="bottom"/>
          </w:tcPr>
          <w:p w14:paraId="5EAFF7C1" w14:textId="77777777" w:rsidR="008A296D" w:rsidRDefault="008A296D" w:rsidP="00A0397D">
            <w:pPr>
              <w:rPr>
                <w:sz w:val="20"/>
                <w:szCs w:val="20"/>
              </w:rPr>
            </w:pPr>
            <w:r>
              <w:rPr>
                <w:rFonts w:hint="eastAsia"/>
                <w:sz w:val="20"/>
                <w:szCs w:val="20"/>
              </w:rPr>
              <w:t>MOBILEPHONE</w:t>
            </w:r>
          </w:p>
        </w:tc>
        <w:tc>
          <w:tcPr>
            <w:tcW w:w="1134" w:type="dxa"/>
            <w:shd w:val="clear" w:color="auto" w:fill="auto"/>
          </w:tcPr>
          <w:p w14:paraId="1FC0921D"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9B224B3" w14:textId="77777777" w:rsidR="008A296D" w:rsidRPr="00736667" w:rsidRDefault="008A296D" w:rsidP="00A0397D">
            <w:pPr>
              <w:jc w:val="left"/>
              <w:rPr>
                <w:rFonts w:ascii="宋体" w:hAnsi="宋体"/>
                <w:snapToGrid w:val="0"/>
                <w:kern w:val="0"/>
              </w:rPr>
            </w:pPr>
          </w:p>
        </w:tc>
      </w:tr>
      <w:tr w:rsidR="008A296D" w:rsidRPr="00736667" w14:paraId="4032D822" w14:textId="77777777" w:rsidTr="00A0397D">
        <w:tc>
          <w:tcPr>
            <w:tcW w:w="1559" w:type="dxa"/>
            <w:shd w:val="clear" w:color="auto" w:fill="auto"/>
            <w:vAlign w:val="bottom"/>
          </w:tcPr>
          <w:p w14:paraId="060E1ECE" w14:textId="77777777" w:rsidR="008A296D" w:rsidRDefault="008A296D" w:rsidP="00A0397D">
            <w:pPr>
              <w:rPr>
                <w:sz w:val="20"/>
                <w:szCs w:val="20"/>
              </w:rPr>
            </w:pPr>
            <w:r>
              <w:rPr>
                <w:rFonts w:hint="eastAsia"/>
                <w:sz w:val="20"/>
                <w:szCs w:val="20"/>
              </w:rPr>
              <w:lastRenderedPageBreak/>
              <w:t>地址</w:t>
            </w:r>
          </w:p>
        </w:tc>
        <w:tc>
          <w:tcPr>
            <w:tcW w:w="1701" w:type="dxa"/>
            <w:shd w:val="clear" w:color="auto" w:fill="auto"/>
            <w:vAlign w:val="bottom"/>
          </w:tcPr>
          <w:p w14:paraId="66C06967" w14:textId="77777777" w:rsidR="008A296D" w:rsidRDefault="008A296D" w:rsidP="00A0397D">
            <w:pPr>
              <w:rPr>
                <w:sz w:val="20"/>
                <w:szCs w:val="20"/>
              </w:rPr>
            </w:pPr>
            <w:r>
              <w:rPr>
                <w:rFonts w:hint="eastAsia"/>
                <w:sz w:val="20"/>
                <w:szCs w:val="20"/>
              </w:rPr>
              <w:t>ADDRESS</w:t>
            </w:r>
          </w:p>
        </w:tc>
        <w:tc>
          <w:tcPr>
            <w:tcW w:w="1134" w:type="dxa"/>
            <w:shd w:val="clear" w:color="auto" w:fill="auto"/>
          </w:tcPr>
          <w:p w14:paraId="7E987776"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A2BDFBB" w14:textId="77777777" w:rsidR="008A296D" w:rsidRPr="00736667" w:rsidRDefault="008A296D" w:rsidP="00A0397D">
            <w:pPr>
              <w:jc w:val="left"/>
              <w:rPr>
                <w:rFonts w:ascii="宋体" w:hAnsi="宋体"/>
                <w:snapToGrid w:val="0"/>
                <w:kern w:val="0"/>
              </w:rPr>
            </w:pPr>
          </w:p>
        </w:tc>
      </w:tr>
    </w:tbl>
    <w:p w14:paraId="799A69F6" w14:textId="77777777" w:rsidR="008A296D" w:rsidRPr="00C56A4E" w:rsidRDefault="008A296D" w:rsidP="008A296D"/>
    <w:p w14:paraId="33E00BDD" w14:textId="77777777" w:rsidR="008A296D" w:rsidRDefault="008A296D" w:rsidP="008A296D">
      <w:pPr>
        <w:pStyle w:val="6"/>
      </w:pPr>
      <w:r w:rsidRPr="00A52328">
        <w:rPr>
          <w:rFonts w:hint="eastAsia"/>
        </w:rPr>
        <w:t>输出</w:t>
      </w:r>
    </w:p>
    <w:p w14:paraId="3533DCC0" w14:textId="77777777" w:rsidR="008A296D" w:rsidRPr="007F58D2" w:rsidRDefault="008A296D" w:rsidP="008A296D">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3173E90" w14:textId="77777777" w:rsidTr="00A0397D">
        <w:tc>
          <w:tcPr>
            <w:tcW w:w="1559" w:type="dxa"/>
            <w:shd w:val="clear" w:color="auto" w:fill="E0E0E0"/>
          </w:tcPr>
          <w:p w14:paraId="21A885D2"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9229B7C"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FB3C7DB"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F06CDF0"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6ECA4CD" w14:textId="77777777" w:rsidTr="00A0397D">
        <w:tc>
          <w:tcPr>
            <w:tcW w:w="1559" w:type="dxa"/>
            <w:shd w:val="clear" w:color="auto" w:fill="auto"/>
          </w:tcPr>
          <w:p w14:paraId="3DC7F401"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AE88E19"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6A036B8"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B5FD7F5" w14:textId="77777777" w:rsidR="008A296D" w:rsidRPr="00736667" w:rsidRDefault="008A296D" w:rsidP="00A0397D">
            <w:pPr>
              <w:jc w:val="left"/>
              <w:rPr>
                <w:rFonts w:ascii="宋体" w:hAnsi="宋体"/>
                <w:snapToGrid w:val="0"/>
                <w:kern w:val="0"/>
              </w:rPr>
            </w:pPr>
          </w:p>
        </w:tc>
      </w:tr>
      <w:tr w:rsidR="008A296D" w:rsidRPr="00736667" w14:paraId="13ED1AC5" w14:textId="77777777" w:rsidTr="00A0397D">
        <w:tc>
          <w:tcPr>
            <w:tcW w:w="1559" w:type="dxa"/>
            <w:shd w:val="clear" w:color="auto" w:fill="auto"/>
          </w:tcPr>
          <w:p w14:paraId="2F7B1B4C"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20D30FBF"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5C0FE3C2"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8A16D5B" w14:textId="77777777" w:rsidR="008A296D" w:rsidRPr="00736667" w:rsidRDefault="008A296D" w:rsidP="00A0397D">
            <w:pPr>
              <w:jc w:val="left"/>
              <w:rPr>
                <w:rFonts w:ascii="宋体" w:hAnsi="宋体"/>
                <w:snapToGrid w:val="0"/>
                <w:kern w:val="0"/>
              </w:rPr>
            </w:pPr>
          </w:p>
        </w:tc>
      </w:tr>
    </w:tbl>
    <w:p w14:paraId="0A28C1D3"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如果有错误建议直接返回协议体或者抛出异常</w:t>
      </w:r>
    </w:p>
    <w:p w14:paraId="58A06F5A" w14:textId="77777777" w:rsidR="008A296D" w:rsidRPr="0082647F" w:rsidRDefault="008A296D" w:rsidP="008A296D">
      <w:pPr>
        <w:pStyle w:val="5"/>
      </w:pPr>
      <w:r>
        <w:t>系统用户</w:t>
      </w:r>
      <w:r>
        <w:rPr>
          <w:rFonts w:hint="eastAsia"/>
        </w:rPr>
        <w:t>修改</w:t>
      </w:r>
    </w:p>
    <w:p w14:paraId="1DDCB646" w14:textId="77777777" w:rsidR="008A296D" w:rsidRDefault="008A296D" w:rsidP="008A296D">
      <w:pPr>
        <w:pStyle w:val="6"/>
      </w:pPr>
      <w:r>
        <w:rPr>
          <w:rFonts w:hint="eastAsia"/>
        </w:rPr>
        <w:t>功能</w:t>
      </w:r>
      <w:r>
        <w:t>描述</w:t>
      </w:r>
    </w:p>
    <w:p w14:paraId="37496875"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主要是提供给管理人员进行修改用户。</w:t>
      </w:r>
    </w:p>
    <w:p w14:paraId="16391FDB" w14:textId="77777777" w:rsidR="008A296D" w:rsidRPr="00676A58" w:rsidRDefault="008A296D" w:rsidP="008A296D">
      <w:pPr>
        <w:pStyle w:val="6"/>
      </w:pPr>
      <w:r w:rsidRPr="00676A58">
        <w:rPr>
          <w:rFonts w:hint="eastAsia"/>
        </w:rPr>
        <w:t>处理流程</w:t>
      </w:r>
    </w:p>
    <w:p w14:paraId="2887D5BF" w14:textId="77777777" w:rsidR="008A296D" w:rsidRDefault="008A296D" w:rsidP="008A296D">
      <w:pPr>
        <w:ind w:left="289" w:firstLine="420"/>
      </w:pPr>
      <w:r>
        <w:object w:dxaOrig="2323" w:dyaOrig="7955" w14:anchorId="21DB6C11">
          <v:shape id="_x0000_i1041" type="#_x0000_t75" style="width:115.95pt;height:278.65pt" o:ole="">
            <v:imagedata r:id="rId50" o:title=""/>
          </v:shape>
          <o:OLEObject Type="Embed" ProgID="Visio.Drawing.15" ShapeID="_x0000_i1041" DrawAspect="Content" ObjectID="_1569760914" r:id="rId51"/>
        </w:object>
      </w:r>
    </w:p>
    <w:p w14:paraId="7E1FDB45" w14:textId="77777777" w:rsidR="008A296D" w:rsidRPr="00533387" w:rsidRDefault="008A296D">
      <w:pPr>
        <w:pStyle w:val="afb"/>
        <w:numPr>
          <w:ilvl w:val="0"/>
          <w:numId w:val="7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64" w:author="wangq" w:date="2017-08-21T17:25:00Z">
          <w:pPr>
            <w:pStyle w:val="afb"/>
            <w:numPr>
              <w:numId w:val="9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验证账号是否存在</w:t>
      </w:r>
    </w:p>
    <w:p w14:paraId="272BF2EF" w14:textId="77777777" w:rsidR="008A296D" w:rsidRPr="00C3467F" w:rsidRDefault="008A296D">
      <w:pPr>
        <w:pStyle w:val="afb"/>
        <w:numPr>
          <w:ilvl w:val="0"/>
          <w:numId w:val="7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65" w:author="wangq" w:date="2017-08-21T17:25:00Z">
          <w:pPr>
            <w:pStyle w:val="afb"/>
            <w:numPr>
              <w:numId w:val="9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修改用户信息到主表和历史表</w:t>
      </w:r>
    </w:p>
    <w:p w14:paraId="5C1380E1"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706D8FA" w14:textId="77777777" w:rsidTr="00A0397D">
        <w:tc>
          <w:tcPr>
            <w:tcW w:w="1559" w:type="dxa"/>
            <w:shd w:val="clear" w:color="auto" w:fill="E0E0E0"/>
          </w:tcPr>
          <w:p w14:paraId="73443192"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1A2E9538"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81F3D78"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185D9F2"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666D2645" w14:textId="77777777" w:rsidTr="00A0397D">
        <w:tc>
          <w:tcPr>
            <w:tcW w:w="1559" w:type="dxa"/>
            <w:shd w:val="clear" w:color="auto" w:fill="auto"/>
            <w:vAlign w:val="bottom"/>
          </w:tcPr>
          <w:p w14:paraId="5CBED446"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1FE2592C" w14:textId="77777777" w:rsidR="008A296D" w:rsidRDefault="008A296D" w:rsidP="00A0397D">
            <w:pPr>
              <w:rPr>
                <w:sz w:val="20"/>
                <w:szCs w:val="20"/>
              </w:rPr>
            </w:pPr>
            <w:r>
              <w:rPr>
                <w:rFonts w:hint="eastAsia"/>
                <w:sz w:val="20"/>
                <w:szCs w:val="20"/>
              </w:rPr>
              <w:t>TOKEN</w:t>
            </w:r>
          </w:p>
        </w:tc>
        <w:tc>
          <w:tcPr>
            <w:tcW w:w="1134" w:type="dxa"/>
            <w:shd w:val="clear" w:color="auto" w:fill="auto"/>
          </w:tcPr>
          <w:p w14:paraId="4983BB5C"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DB7921C" w14:textId="77777777" w:rsidR="008A296D" w:rsidRPr="00736667" w:rsidRDefault="008A296D" w:rsidP="00A0397D">
            <w:pPr>
              <w:jc w:val="left"/>
              <w:rPr>
                <w:rFonts w:ascii="宋体" w:hAnsi="宋体"/>
                <w:snapToGrid w:val="0"/>
                <w:kern w:val="0"/>
              </w:rPr>
            </w:pPr>
          </w:p>
        </w:tc>
      </w:tr>
      <w:tr w:rsidR="008A296D" w:rsidRPr="00736667" w14:paraId="643C407A" w14:textId="77777777" w:rsidTr="00A0397D">
        <w:tc>
          <w:tcPr>
            <w:tcW w:w="1559" w:type="dxa"/>
            <w:shd w:val="clear" w:color="auto" w:fill="auto"/>
            <w:vAlign w:val="bottom"/>
          </w:tcPr>
          <w:p w14:paraId="046206B4" w14:textId="77777777" w:rsidR="008A296D" w:rsidRDefault="008A296D" w:rsidP="00A0397D">
            <w:pPr>
              <w:widowControl/>
              <w:jc w:val="left"/>
              <w:rPr>
                <w:rFonts w:ascii="宋体" w:hAnsi="宋体"/>
                <w:sz w:val="20"/>
                <w:szCs w:val="20"/>
              </w:rPr>
            </w:pPr>
            <w:r>
              <w:rPr>
                <w:rFonts w:hint="eastAsia"/>
                <w:sz w:val="20"/>
                <w:szCs w:val="20"/>
              </w:rPr>
              <w:t>用户名称</w:t>
            </w:r>
          </w:p>
        </w:tc>
        <w:tc>
          <w:tcPr>
            <w:tcW w:w="1701" w:type="dxa"/>
            <w:shd w:val="clear" w:color="auto" w:fill="auto"/>
            <w:vAlign w:val="bottom"/>
          </w:tcPr>
          <w:p w14:paraId="3FA7CE81" w14:textId="77777777" w:rsidR="008A296D" w:rsidRDefault="008A296D" w:rsidP="00A0397D">
            <w:pPr>
              <w:rPr>
                <w:sz w:val="20"/>
                <w:szCs w:val="20"/>
              </w:rPr>
            </w:pPr>
            <w:r>
              <w:rPr>
                <w:rFonts w:hint="eastAsia"/>
                <w:sz w:val="20"/>
                <w:szCs w:val="20"/>
              </w:rPr>
              <w:t>USERNAME</w:t>
            </w:r>
          </w:p>
        </w:tc>
        <w:tc>
          <w:tcPr>
            <w:tcW w:w="1134" w:type="dxa"/>
            <w:shd w:val="clear" w:color="auto" w:fill="auto"/>
          </w:tcPr>
          <w:p w14:paraId="23A9FDA9"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B750B38" w14:textId="77777777" w:rsidR="008A296D" w:rsidRPr="00736667" w:rsidRDefault="008A296D" w:rsidP="00A0397D">
            <w:pPr>
              <w:jc w:val="left"/>
              <w:rPr>
                <w:rFonts w:ascii="宋体" w:hAnsi="宋体"/>
                <w:snapToGrid w:val="0"/>
                <w:kern w:val="0"/>
              </w:rPr>
            </w:pPr>
          </w:p>
        </w:tc>
      </w:tr>
      <w:tr w:rsidR="008A296D" w:rsidRPr="00736667" w14:paraId="4ADB074A" w14:textId="77777777" w:rsidTr="00A0397D">
        <w:tc>
          <w:tcPr>
            <w:tcW w:w="1559" w:type="dxa"/>
            <w:shd w:val="clear" w:color="auto" w:fill="auto"/>
            <w:vAlign w:val="bottom"/>
          </w:tcPr>
          <w:p w14:paraId="7682800D" w14:textId="77777777" w:rsidR="008A296D" w:rsidRDefault="008A296D" w:rsidP="00A0397D">
            <w:pPr>
              <w:rPr>
                <w:sz w:val="20"/>
                <w:szCs w:val="20"/>
              </w:rPr>
            </w:pPr>
            <w:r>
              <w:rPr>
                <w:rFonts w:hint="eastAsia"/>
                <w:sz w:val="20"/>
                <w:szCs w:val="20"/>
              </w:rPr>
              <w:t>密码</w:t>
            </w:r>
          </w:p>
        </w:tc>
        <w:tc>
          <w:tcPr>
            <w:tcW w:w="1701" w:type="dxa"/>
            <w:shd w:val="clear" w:color="auto" w:fill="auto"/>
            <w:vAlign w:val="bottom"/>
          </w:tcPr>
          <w:p w14:paraId="07777CF8" w14:textId="77777777" w:rsidR="008A296D" w:rsidRDefault="008A296D" w:rsidP="00A0397D">
            <w:pPr>
              <w:rPr>
                <w:sz w:val="20"/>
                <w:szCs w:val="20"/>
              </w:rPr>
            </w:pPr>
            <w:r>
              <w:rPr>
                <w:rFonts w:hint="eastAsia"/>
                <w:sz w:val="20"/>
                <w:szCs w:val="20"/>
              </w:rPr>
              <w:t>PASSWORD</w:t>
            </w:r>
          </w:p>
        </w:tc>
        <w:tc>
          <w:tcPr>
            <w:tcW w:w="1134" w:type="dxa"/>
            <w:shd w:val="clear" w:color="auto" w:fill="auto"/>
          </w:tcPr>
          <w:p w14:paraId="0E01EE85"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B280F2C" w14:textId="77777777" w:rsidR="008A296D" w:rsidRPr="00736667" w:rsidRDefault="008A296D" w:rsidP="00A0397D">
            <w:pPr>
              <w:jc w:val="left"/>
              <w:rPr>
                <w:rFonts w:ascii="宋体" w:hAnsi="宋体"/>
                <w:snapToGrid w:val="0"/>
                <w:kern w:val="0"/>
              </w:rPr>
            </w:pPr>
          </w:p>
        </w:tc>
      </w:tr>
      <w:tr w:rsidR="008A296D" w:rsidRPr="00736667" w14:paraId="22D7D0AE" w14:textId="77777777" w:rsidTr="00A0397D">
        <w:tc>
          <w:tcPr>
            <w:tcW w:w="1559" w:type="dxa"/>
            <w:shd w:val="clear" w:color="auto" w:fill="auto"/>
            <w:vAlign w:val="bottom"/>
          </w:tcPr>
          <w:p w14:paraId="4FB388E9" w14:textId="77777777" w:rsidR="008A296D" w:rsidRDefault="008A296D" w:rsidP="00A0397D">
            <w:pPr>
              <w:rPr>
                <w:sz w:val="20"/>
                <w:szCs w:val="20"/>
              </w:rPr>
            </w:pPr>
            <w:r>
              <w:rPr>
                <w:rFonts w:hint="eastAsia"/>
                <w:sz w:val="20"/>
                <w:szCs w:val="20"/>
              </w:rPr>
              <w:lastRenderedPageBreak/>
              <w:t>Email</w:t>
            </w:r>
          </w:p>
        </w:tc>
        <w:tc>
          <w:tcPr>
            <w:tcW w:w="1701" w:type="dxa"/>
            <w:shd w:val="clear" w:color="auto" w:fill="auto"/>
            <w:vAlign w:val="bottom"/>
          </w:tcPr>
          <w:p w14:paraId="3598231E" w14:textId="77777777" w:rsidR="008A296D" w:rsidRDefault="008A296D" w:rsidP="00A0397D">
            <w:pPr>
              <w:rPr>
                <w:sz w:val="20"/>
                <w:szCs w:val="20"/>
              </w:rPr>
            </w:pPr>
            <w:r>
              <w:rPr>
                <w:rFonts w:hint="eastAsia"/>
                <w:sz w:val="20"/>
                <w:szCs w:val="20"/>
              </w:rPr>
              <w:t>EMAIL</w:t>
            </w:r>
          </w:p>
        </w:tc>
        <w:tc>
          <w:tcPr>
            <w:tcW w:w="1134" w:type="dxa"/>
            <w:shd w:val="clear" w:color="auto" w:fill="auto"/>
          </w:tcPr>
          <w:p w14:paraId="288812E3"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74951E7" w14:textId="77777777" w:rsidR="008A296D" w:rsidRPr="00736667" w:rsidRDefault="008A296D" w:rsidP="00A0397D">
            <w:pPr>
              <w:jc w:val="left"/>
              <w:rPr>
                <w:rFonts w:ascii="宋体" w:hAnsi="宋体"/>
                <w:snapToGrid w:val="0"/>
                <w:kern w:val="0"/>
              </w:rPr>
            </w:pPr>
          </w:p>
        </w:tc>
      </w:tr>
      <w:tr w:rsidR="008A296D" w:rsidRPr="00736667" w14:paraId="1E0729AF" w14:textId="77777777" w:rsidTr="00A0397D">
        <w:tc>
          <w:tcPr>
            <w:tcW w:w="1559" w:type="dxa"/>
            <w:shd w:val="clear" w:color="auto" w:fill="auto"/>
            <w:vAlign w:val="bottom"/>
          </w:tcPr>
          <w:p w14:paraId="4C6D5ACF" w14:textId="77777777" w:rsidR="008A296D" w:rsidRDefault="008A296D" w:rsidP="00A0397D">
            <w:pPr>
              <w:rPr>
                <w:sz w:val="20"/>
                <w:szCs w:val="20"/>
              </w:rPr>
            </w:pPr>
            <w:r>
              <w:rPr>
                <w:rFonts w:hint="eastAsia"/>
                <w:sz w:val="20"/>
                <w:szCs w:val="20"/>
              </w:rPr>
              <w:t>电话</w:t>
            </w:r>
          </w:p>
        </w:tc>
        <w:tc>
          <w:tcPr>
            <w:tcW w:w="1701" w:type="dxa"/>
            <w:shd w:val="clear" w:color="auto" w:fill="auto"/>
            <w:vAlign w:val="bottom"/>
          </w:tcPr>
          <w:p w14:paraId="1A418880" w14:textId="77777777" w:rsidR="008A296D" w:rsidRDefault="008A296D" w:rsidP="00A0397D">
            <w:pPr>
              <w:rPr>
                <w:sz w:val="20"/>
                <w:szCs w:val="20"/>
              </w:rPr>
            </w:pPr>
            <w:r>
              <w:rPr>
                <w:rFonts w:hint="eastAsia"/>
                <w:sz w:val="20"/>
                <w:szCs w:val="20"/>
              </w:rPr>
              <w:t>TEL</w:t>
            </w:r>
          </w:p>
        </w:tc>
        <w:tc>
          <w:tcPr>
            <w:tcW w:w="1134" w:type="dxa"/>
            <w:shd w:val="clear" w:color="auto" w:fill="auto"/>
          </w:tcPr>
          <w:p w14:paraId="5F1E4D0C"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87EA831" w14:textId="77777777" w:rsidR="008A296D" w:rsidRPr="00736667" w:rsidRDefault="008A296D" w:rsidP="00A0397D">
            <w:pPr>
              <w:jc w:val="left"/>
              <w:rPr>
                <w:rFonts w:ascii="宋体" w:hAnsi="宋体"/>
                <w:snapToGrid w:val="0"/>
                <w:kern w:val="0"/>
              </w:rPr>
            </w:pPr>
          </w:p>
        </w:tc>
      </w:tr>
      <w:tr w:rsidR="008A296D" w:rsidRPr="00736667" w14:paraId="0CC316C4" w14:textId="77777777" w:rsidTr="00A0397D">
        <w:tc>
          <w:tcPr>
            <w:tcW w:w="1559" w:type="dxa"/>
            <w:shd w:val="clear" w:color="auto" w:fill="auto"/>
            <w:vAlign w:val="bottom"/>
          </w:tcPr>
          <w:p w14:paraId="13D6D5CD" w14:textId="77777777" w:rsidR="008A296D" w:rsidRDefault="008A296D" w:rsidP="00A0397D">
            <w:pPr>
              <w:rPr>
                <w:sz w:val="20"/>
                <w:szCs w:val="20"/>
              </w:rPr>
            </w:pPr>
            <w:r>
              <w:rPr>
                <w:rFonts w:hint="eastAsia"/>
                <w:sz w:val="20"/>
                <w:szCs w:val="20"/>
              </w:rPr>
              <w:t>移动电话</w:t>
            </w:r>
          </w:p>
        </w:tc>
        <w:tc>
          <w:tcPr>
            <w:tcW w:w="1701" w:type="dxa"/>
            <w:shd w:val="clear" w:color="auto" w:fill="auto"/>
            <w:vAlign w:val="bottom"/>
          </w:tcPr>
          <w:p w14:paraId="33D4C7EE" w14:textId="77777777" w:rsidR="008A296D" w:rsidRDefault="008A296D" w:rsidP="00A0397D">
            <w:pPr>
              <w:rPr>
                <w:sz w:val="20"/>
                <w:szCs w:val="20"/>
              </w:rPr>
            </w:pPr>
            <w:r>
              <w:rPr>
                <w:rFonts w:hint="eastAsia"/>
                <w:sz w:val="20"/>
                <w:szCs w:val="20"/>
              </w:rPr>
              <w:t>MOBILEPHONE</w:t>
            </w:r>
          </w:p>
        </w:tc>
        <w:tc>
          <w:tcPr>
            <w:tcW w:w="1134" w:type="dxa"/>
            <w:shd w:val="clear" w:color="auto" w:fill="auto"/>
          </w:tcPr>
          <w:p w14:paraId="0506C09E"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F1827FD" w14:textId="77777777" w:rsidR="008A296D" w:rsidRPr="00736667" w:rsidRDefault="008A296D" w:rsidP="00A0397D">
            <w:pPr>
              <w:jc w:val="left"/>
              <w:rPr>
                <w:rFonts w:ascii="宋体" w:hAnsi="宋体"/>
                <w:snapToGrid w:val="0"/>
                <w:kern w:val="0"/>
              </w:rPr>
            </w:pPr>
          </w:p>
        </w:tc>
      </w:tr>
      <w:tr w:rsidR="008A296D" w:rsidRPr="00736667" w14:paraId="67986450" w14:textId="77777777" w:rsidTr="00A0397D">
        <w:tc>
          <w:tcPr>
            <w:tcW w:w="1559" w:type="dxa"/>
            <w:shd w:val="clear" w:color="auto" w:fill="auto"/>
            <w:vAlign w:val="bottom"/>
          </w:tcPr>
          <w:p w14:paraId="334D0870" w14:textId="77777777" w:rsidR="008A296D" w:rsidRDefault="008A296D" w:rsidP="00A0397D">
            <w:pPr>
              <w:rPr>
                <w:sz w:val="20"/>
                <w:szCs w:val="20"/>
              </w:rPr>
            </w:pPr>
            <w:r>
              <w:rPr>
                <w:rFonts w:hint="eastAsia"/>
                <w:sz w:val="20"/>
                <w:szCs w:val="20"/>
              </w:rPr>
              <w:t>地址</w:t>
            </w:r>
          </w:p>
        </w:tc>
        <w:tc>
          <w:tcPr>
            <w:tcW w:w="1701" w:type="dxa"/>
            <w:shd w:val="clear" w:color="auto" w:fill="auto"/>
            <w:vAlign w:val="bottom"/>
          </w:tcPr>
          <w:p w14:paraId="2D49831C" w14:textId="77777777" w:rsidR="008A296D" w:rsidRDefault="008A296D" w:rsidP="00A0397D">
            <w:pPr>
              <w:rPr>
                <w:sz w:val="20"/>
                <w:szCs w:val="20"/>
              </w:rPr>
            </w:pPr>
            <w:r>
              <w:rPr>
                <w:rFonts w:hint="eastAsia"/>
                <w:sz w:val="20"/>
                <w:szCs w:val="20"/>
              </w:rPr>
              <w:t>ADDRESS</w:t>
            </w:r>
          </w:p>
        </w:tc>
        <w:tc>
          <w:tcPr>
            <w:tcW w:w="1134" w:type="dxa"/>
            <w:shd w:val="clear" w:color="auto" w:fill="auto"/>
          </w:tcPr>
          <w:p w14:paraId="78379B84"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85608B3" w14:textId="77777777" w:rsidR="008A296D" w:rsidRPr="00736667" w:rsidRDefault="008A296D" w:rsidP="00A0397D">
            <w:pPr>
              <w:jc w:val="left"/>
              <w:rPr>
                <w:rFonts w:ascii="宋体" w:hAnsi="宋体"/>
                <w:snapToGrid w:val="0"/>
                <w:kern w:val="0"/>
              </w:rPr>
            </w:pPr>
          </w:p>
        </w:tc>
      </w:tr>
    </w:tbl>
    <w:p w14:paraId="5C4D2E1F" w14:textId="77777777" w:rsidR="008A296D" w:rsidRPr="00C56A4E" w:rsidRDefault="008A296D" w:rsidP="008A296D"/>
    <w:p w14:paraId="17EF4C08" w14:textId="77777777" w:rsidR="008A296D" w:rsidRDefault="008A296D" w:rsidP="008A296D">
      <w:pPr>
        <w:pStyle w:val="6"/>
      </w:pPr>
      <w:r w:rsidRPr="00A52328">
        <w:rPr>
          <w:rFonts w:hint="eastAsia"/>
        </w:rPr>
        <w:t>输出</w:t>
      </w:r>
    </w:p>
    <w:p w14:paraId="5244908B" w14:textId="77777777" w:rsidR="008A296D" w:rsidRPr="007F58D2" w:rsidRDefault="008A296D" w:rsidP="008A296D">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AA4070C" w14:textId="77777777" w:rsidTr="00A0397D">
        <w:tc>
          <w:tcPr>
            <w:tcW w:w="1559" w:type="dxa"/>
            <w:shd w:val="clear" w:color="auto" w:fill="E0E0E0"/>
          </w:tcPr>
          <w:p w14:paraId="2B6A02D5"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1CFB7328"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57D8DD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CB72F72"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12395891" w14:textId="77777777" w:rsidTr="00A0397D">
        <w:tc>
          <w:tcPr>
            <w:tcW w:w="1559" w:type="dxa"/>
            <w:shd w:val="clear" w:color="auto" w:fill="auto"/>
          </w:tcPr>
          <w:p w14:paraId="11AF4116"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B60A7C9"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161185BE"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9447495" w14:textId="77777777" w:rsidR="008A296D" w:rsidRPr="00736667" w:rsidRDefault="008A296D" w:rsidP="00A0397D">
            <w:pPr>
              <w:jc w:val="left"/>
              <w:rPr>
                <w:rFonts w:ascii="宋体" w:hAnsi="宋体"/>
                <w:snapToGrid w:val="0"/>
                <w:kern w:val="0"/>
              </w:rPr>
            </w:pPr>
          </w:p>
        </w:tc>
      </w:tr>
      <w:tr w:rsidR="008A296D" w:rsidRPr="00736667" w14:paraId="6655F75D" w14:textId="77777777" w:rsidTr="00A0397D">
        <w:tc>
          <w:tcPr>
            <w:tcW w:w="1559" w:type="dxa"/>
            <w:shd w:val="clear" w:color="auto" w:fill="auto"/>
          </w:tcPr>
          <w:p w14:paraId="3D075D63"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E9666F8"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AF92749"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3650AA3" w14:textId="77777777" w:rsidR="008A296D" w:rsidRPr="00736667" w:rsidRDefault="008A296D" w:rsidP="00A0397D">
            <w:pPr>
              <w:jc w:val="left"/>
              <w:rPr>
                <w:rFonts w:ascii="宋体" w:hAnsi="宋体"/>
                <w:snapToGrid w:val="0"/>
                <w:kern w:val="0"/>
              </w:rPr>
            </w:pPr>
          </w:p>
        </w:tc>
      </w:tr>
    </w:tbl>
    <w:p w14:paraId="0AFF970F" w14:textId="77777777" w:rsidR="008A296D" w:rsidRPr="00881204"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r>
        <w:rPr>
          <w:rFonts w:hint="eastAsia"/>
        </w:rPr>
        <w:t>如果有错误建议直接返回协议体或者抛出异常</w:t>
      </w:r>
    </w:p>
    <w:p w14:paraId="0A52DFFC" w14:textId="5F735AAC" w:rsidR="008A296D" w:rsidRPr="0082647F" w:rsidRDefault="007A3ACE" w:rsidP="008A296D">
      <w:pPr>
        <w:pStyle w:val="5"/>
      </w:pPr>
      <w:r>
        <w:rPr>
          <w:rFonts w:hint="eastAsia"/>
        </w:rPr>
        <w:t>重置用户</w:t>
      </w:r>
      <w:r>
        <w:t>密码</w:t>
      </w:r>
    </w:p>
    <w:p w14:paraId="28678F9B" w14:textId="77777777" w:rsidR="008A296D" w:rsidRDefault="008A296D" w:rsidP="008A296D">
      <w:pPr>
        <w:pStyle w:val="6"/>
      </w:pPr>
      <w:r>
        <w:rPr>
          <w:rFonts w:hint="eastAsia"/>
        </w:rPr>
        <w:t>功能</w:t>
      </w:r>
      <w:r>
        <w:t>描述</w:t>
      </w:r>
    </w:p>
    <w:p w14:paraId="27FCE49C" w14:textId="676A540B"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主要是提供给管理人员进行系统用户密码</w:t>
      </w:r>
      <w:r w:rsidR="007A3ACE">
        <w:rPr>
          <w:rFonts w:ascii="宋体" w:hAnsi="宋体" w:hint="eastAsia"/>
          <w:kern w:val="0"/>
          <w:sz w:val="24"/>
          <w:szCs w:val="21"/>
        </w:rPr>
        <w:t>重</w:t>
      </w:r>
      <w:r w:rsidR="007A3ACE">
        <w:rPr>
          <w:rFonts w:ascii="宋体" w:hAnsi="宋体"/>
          <w:kern w:val="0"/>
          <w:sz w:val="24"/>
          <w:szCs w:val="21"/>
        </w:rPr>
        <w:t>置</w:t>
      </w:r>
      <w:r>
        <w:rPr>
          <w:rFonts w:ascii="宋体" w:hAnsi="宋体" w:hint="eastAsia"/>
          <w:kern w:val="0"/>
          <w:sz w:val="24"/>
          <w:szCs w:val="21"/>
        </w:rPr>
        <w:t>。</w:t>
      </w:r>
    </w:p>
    <w:p w14:paraId="2BDAEA19" w14:textId="77777777" w:rsidR="008A296D" w:rsidRPr="00676A58" w:rsidRDefault="008A296D" w:rsidP="008A296D">
      <w:pPr>
        <w:pStyle w:val="6"/>
      </w:pPr>
      <w:r w:rsidRPr="00676A58">
        <w:rPr>
          <w:rFonts w:hint="eastAsia"/>
        </w:rPr>
        <w:t>处理流程</w:t>
      </w:r>
    </w:p>
    <w:p w14:paraId="0853881E" w14:textId="77777777" w:rsidR="008A296D" w:rsidRDefault="008A296D" w:rsidP="008A296D">
      <w:pPr>
        <w:ind w:left="289" w:firstLine="420"/>
      </w:pPr>
      <w:r>
        <w:object w:dxaOrig="2323" w:dyaOrig="7955" w14:anchorId="79CD9845">
          <v:shape id="_x0000_i1042" type="#_x0000_t75" style="width:115.95pt;height:277.25pt" o:ole="">
            <v:imagedata r:id="rId52" o:title=""/>
          </v:shape>
          <o:OLEObject Type="Embed" ProgID="Visio.Drawing.15" ShapeID="_x0000_i1042" DrawAspect="Content" ObjectID="_1569760915" r:id="rId53"/>
        </w:object>
      </w:r>
    </w:p>
    <w:p w14:paraId="0799A1DF" w14:textId="77777777" w:rsidR="008A296D" w:rsidRPr="00533387" w:rsidRDefault="008A296D">
      <w:pPr>
        <w:pStyle w:val="afb"/>
        <w:numPr>
          <w:ilvl w:val="0"/>
          <w:numId w:val="7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66" w:author="wangq" w:date="2017-08-21T17:25:00Z">
          <w:pPr>
            <w:pStyle w:val="afb"/>
            <w:numPr>
              <w:numId w:val="9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验证账号是否存在</w:t>
      </w:r>
    </w:p>
    <w:p w14:paraId="2BE3999E" w14:textId="77777777" w:rsidR="008A296D" w:rsidRPr="00C3467F" w:rsidRDefault="008A296D">
      <w:pPr>
        <w:pStyle w:val="afb"/>
        <w:numPr>
          <w:ilvl w:val="0"/>
          <w:numId w:val="7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67" w:author="wangq" w:date="2017-08-21T17:25:00Z">
          <w:pPr>
            <w:pStyle w:val="afb"/>
            <w:numPr>
              <w:numId w:val="9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修改用户信息到主表和历史表</w:t>
      </w:r>
    </w:p>
    <w:p w14:paraId="5588FF50"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24D0397" w14:textId="77777777" w:rsidTr="00A0397D">
        <w:tc>
          <w:tcPr>
            <w:tcW w:w="1559" w:type="dxa"/>
            <w:shd w:val="clear" w:color="auto" w:fill="E0E0E0"/>
          </w:tcPr>
          <w:p w14:paraId="03B793C1"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4AC17F9"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920828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F3C2B10"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B79927C" w14:textId="77777777" w:rsidTr="00A0397D">
        <w:tc>
          <w:tcPr>
            <w:tcW w:w="1559" w:type="dxa"/>
            <w:shd w:val="clear" w:color="auto" w:fill="auto"/>
            <w:vAlign w:val="center"/>
          </w:tcPr>
          <w:p w14:paraId="1F8F9E96" w14:textId="77777777" w:rsidR="008A296D" w:rsidRDefault="008A296D" w:rsidP="00A0397D">
            <w:pPr>
              <w:widowControl/>
              <w:jc w:val="left"/>
              <w:rPr>
                <w:rFonts w:ascii="宋体" w:hAnsi="宋体"/>
                <w:sz w:val="20"/>
                <w:szCs w:val="20"/>
              </w:rPr>
            </w:pPr>
            <w:r>
              <w:rPr>
                <w:rFonts w:hint="eastAsia"/>
                <w:sz w:val="20"/>
                <w:szCs w:val="20"/>
              </w:rPr>
              <w:lastRenderedPageBreak/>
              <w:t>用户</w:t>
            </w:r>
            <w:r>
              <w:rPr>
                <w:rFonts w:hint="eastAsia"/>
                <w:sz w:val="20"/>
                <w:szCs w:val="20"/>
              </w:rPr>
              <w:t>ID</w:t>
            </w:r>
          </w:p>
        </w:tc>
        <w:tc>
          <w:tcPr>
            <w:tcW w:w="1701" w:type="dxa"/>
            <w:shd w:val="clear" w:color="auto" w:fill="auto"/>
            <w:vAlign w:val="center"/>
          </w:tcPr>
          <w:p w14:paraId="63C39517" w14:textId="77777777" w:rsidR="008A296D" w:rsidRDefault="008A296D" w:rsidP="00A0397D">
            <w:pPr>
              <w:widowControl/>
              <w:jc w:val="left"/>
              <w:rPr>
                <w:rFonts w:ascii="宋体" w:hAnsi="宋体"/>
                <w:color w:val="000000"/>
                <w:sz w:val="22"/>
              </w:rPr>
            </w:pPr>
            <w:r>
              <w:rPr>
                <w:color w:val="000000"/>
                <w:sz w:val="22"/>
              </w:rPr>
              <w:t>USERID</w:t>
            </w:r>
          </w:p>
        </w:tc>
        <w:tc>
          <w:tcPr>
            <w:tcW w:w="1134" w:type="dxa"/>
            <w:shd w:val="clear" w:color="auto" w:fill="auto"/>
          </w:tcPr>
          <w:p w14:paraId="613B80D3"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2CA06F4" w14:textId="77777777" w:rsidR="008A296D" w:rsidRPr="00736667" w:rsidRDefault="008A296D" w:rsidP="00A0397D">
            <w:pPr>
              <w:jc w:val="left"/>
              <w:rPr>
                <w:rFonts w:ascii="宋体" w:hAnsi="宋体"/>
                <w:snapToGrid w:val="0"/>
                <w:kern w:val="0"/>
              </w:rPr>
            </w:pPr>
          </w:p>
        </w:tc>
      </w:tr>
      <w:tr w:rsidR="008A296D" w:rsidRPr="00736667" w14:paraId="178D8A5D" w14:textId="77777777" w:rsidTr="00A0397D">
        <w:tc>
          <w:tcPr>
            <w:tcW w:w="1559" w:type="dxa"/>
            <w:shd w:val="clear" w:color="auto" w:fill="auto"/>
            <w:vAlign w:val="bottom"/>
          </w:tcPr>
          <w:p w14:paraId="61F582B3"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22A3FD32" w14:textId="77777777" w:rsidR="008A296D" w:rsidRDefault="008A296D" w:rsidP="00A0397D">
            <w:pPr>
              <w:rPr>
                <w:sz w:val="20"/>
                <w:szCs w:val="20"/>
              </w:rPr>
            </w:pPr>
            <w:r>
              <w:rPr>
                <w:rFonts w:hint="eastAsia"/>
                <w:sz w:val="20"/>
                <w:szCs w:val="20"/>
              </w:rPr>
              <w:t>TOKEN</w:t>
            </w:r>
          </w:p>
        </w:tc>
        <w:tc>
          <w:tcPr>
            <w:tcW w:w="1134" w:type="dxa"/>
            <w:shd w:val="clear" w:color="auto" w:fill="auto"/>
          </w:tcPr>
          <w:p w14:paraId="08353DC9"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D8FFA98" w14:textId="77777777" w:rsidR="008A296D" w:rsidRPr="00736667" w:rsidRDefault="008A296D" w:rsidP="00A0397D">
            <w:pPr>
              <w:jc w:val="left"/>
              <w:rPr>
                <w:rFonts w:ascii="宋体" w:hAnsi="宋体"/>
                <w:snapToGrid w:val="0"/>
                <w:kern w:val="0"/>
              </w:rPr>
            </w:pPr>
          </w:p>
        </w:tc>
      </w:tr>
      <w:tr w:rsidR="008A296D" w:rsidRPr="00736667" w14:paraId="107D7489" w14:textId="77777777" w:rsidTr="00A0397D">
        <w:tc>
          <w:tcPr>
            <w:tcW w:w="1559" w:type="dxa"/>
            <w:shd w:val="clear" w:color="auto" w:fill="auto"/>
            <w:vAlign w:val="center"/>
          </w:tcPr>
          <w:p w14:paraId="2C01D00D" w14:textId="77777777" w:rsidR="008A296D" w:rsidRDefault="008A296D" w:rsidP="00A0397D">
            <w:pPr>
              <w:rPr>
                <w:sz w:val="20"/>
                <w:szCs w:val="20"/>
              </w:rPr>
            </w:pPr>
            <w:r>
              <w:rPr>
                <w:rFonts w:hint="eastAsia"/>
                <w:sz w:val="20"/>
                <w:szCs w:val="20"/>
              </w:rPr>
              <w:t>密码</w:t>
            </w:r>
          </w:p>
        </w:tc>
        <w:tc>
          <w:tcPr>
            <w:tcW w:w="1701" w:type="dxa"/>
            <w:shd w:val="clear" w:color="auto" w:fill="auto"/>
            <w:vAlign w:val="center"/>
          </w:tcPr>
          <w:p w14:paraId="5C975A63" w14:textId="77777777" w:rsidR="008A296D" w:rsidRDefault="008A296D" w:rsidP="00A0397D">
            <w:pPr>
              <w:rPr>
                <w:sz w:val="20"/>
                <w:szCs w:val="20"/>
              </w:rPr>
            </w:pPr>
            <w:r>
              <w:rPr>
                <w:sz w:val="20"/>
                <w:szCs w:val="20"/>
              </w:rPr>
              <w:t>PASSWORD</w:t>
            </w:r>
          </w:p>
        </w:tc>
        <w:tc>
          <w:tcPr>
            <w:tcW w:w="1134" w:type="dxa"/>
            <w:shd w:val="clear" w:color="auto" w:fill="auto"/>
          </w:tcPr>
          <w:p w14:paraId="357375BC" w14:textId="77777777" w:rsidR="008A296D" w:rsidRDefault="008A296D" w:rsidP="00A0397D">
            <w:pPr>
              <w:jc w:val="left"/>
              <w:rPr>
                <w:rFonts w:ascii="宋体" w:hAnsi="宋体"/>
                <w:snapToGrid w:val="0"/>
                <w:kern w:val="0"/>
              </w:rPr>
            </w:pPr>
          </w:p>
        </w:tc>
        <w:tc>
          <w:tcPr>
            <w:tcW w:w="3119" w:type="dxa"/>
            <w:shd w:val="clear" w:color="auto" w:fill="auto"/>
          </w:tcPr>
          <w:p w14:paraId="29788B1C" w14:textId="77777777" w:rsidR="008A296D" w:rsidRPr="00736667" w:rsidRDefault="008A296D" w:rsidP="00A0397D">
            <w:pPr>
              <w:jc w:val="left"/>
              <w:rPr>
                <w:rFonts w:ascii="宋体" w:hAnsi="宋体"/>
                <w:snapToGrid w:val="0"/>
                <w:kern w:val="0"/>
              </w:rPr>
            </w:pPr>
          </w:p>
        </w:tc>
      </w:tr>
    </w:tbl>
    <w:p w14:paraId="37EC6A8F" w14:textId="77777777" w:rsidR="008A296D" w:rsidRPr="00C56A4E" w:rsidRDefault="008A296D" w:rsidP="008A296D"/>
    <w:p w14:paraId="03C0D209" w14:textId="77777777" w:rsidR="008A296D" w:rsidRDefault="008A296D" w:rsidP="008A296D">
      <w:pPr>
        <w:pStyle w:val="6"/>
      </w:pPr>
      <w:r w:rsidRPr="00A52328">
        <w:rPr>
          <w:rFonts w:hint="eastAsia"/>
        </w:rPr>
        <w:t>输出</w:t>
      </w:r>
    </w:p>
    <w:p w14:paraId="17464DD5" w14:textId="77777777" w:rsidR="008A296D" w:rsidRPr="007F58D2" w:rsidRDefault="008A296D" w:rsidP="008A296D">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B0441BF" w14:textId="77777777" w:rsidTr="00A0397D">
        <w:tc>
          <w:tcPr>
            <w:tcW w:w="1559" w:type="dxa"/>
            <w:shd w:val="clear" w:color="auto" w:fill="E0E0E0"/>
          </w:tcPr>
          <w:p w14:paraId="7F249E72"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ADF72DA"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945DD5A"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8499C76"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1B1DFDAA" w14:textId="77777777" w:rsidTr="00A0397D">
        <w:tc>
          <w:tcPr>
            <w:tcW w:w="1559" w:type="dxa"/>
            <w:shd w:val="clear" w:color="auto" w:fill="auto"/>
          </w:tcPr>
          <w:p w14:paraId="2D5AFF00"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6F568D6"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FC3984E"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DB6DBDF" w14:textId="77777777" w:rsidR="008A296D" w:rsidRPr="00736667" w:rsidRDefault="008A296D" w:rsidP="00A0397D">
            <w:pPr>
              <w:jc w:val="left"/>
              <w:rPr>
                <w:rFonts w:ascii="宋体" w:hAnsi="宋体"/>
                <w:snapToGrid w:val="0"/>
                <w:kern w:val="0"/>
              </w:rPr>
            </w:pPr>
          </w:p>
        </w:tc>
      </w:tr>
      <w:tr w:rsidR="008A296D" w:rsidRPr="00736667" w14:paraId="0D3FDAFE" w14:textId="77777777" w:rsidTr="00A0397D">
        <w:tc>
          <w:tcPr>
            <w:tcW w:w="1559" w:type="dxa"/>
            <w:shd w:val="clear" w:color="auto" w:fill="auto"/>
          </w:tcPr>
          <w:p w14:paraId="68991BC7"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4CB83E6"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E8FE9E5"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20CB9C8" w14:textId="77777777" w:rsidR="008A296D" w:rsidRPr="00736667" w:rsidRDefault="008A296D" w:rsidP="00A0397D">
            <w:pPr>
              <w:jc w:val="left"/>
              <w:rPr>
                <w:rFonts w:ascii="宋体" w:hAnsi="宋体"/>
                <w:snapToGrid w:val="0"/>
                <w:kern w:val="0"/>
              </w:rPr>
            </w:pPr>
          </w:p>
        </w:tc>
      </w:tr>
    </w:tbl>
    <w:p w14:paraId="65C0F1A0" w14:textId="77777777" w:rsidR="008A296D" w:rsidRPr="00881204"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r>
        <w:rPr>
          <w:rFonts w:hint="eastAsia"/>
        </w:rPr>
        <w:t>如果有错误建议直接返回协议体或者抛出异常</w:t>
      </w:r>
    </w:p>
    <w:p w14:paraId="36027F89" w14:textId="77777777" w:rsidR="008A296D" w:rsidRPr="003C39F3" w:rsidRDefault="008A296D" w:rsidP="008A296D"/>
    <w:p w14:paraId="18E380A4" w14:textId="77777777" w:rsidR="008A296D" w:rsidRPr="0082647F" w:rsidRDefault="008A296D" w:rsidP="008A296D">
      <w:pPr>
        <w:pStyle w:val="5"/>
      </w:pPr>
      <w:r>
        <w:rPr>
          <w:rFonts w:hint="eastAsia"/>
        </w:rPr>
        <w:t>系统用户锁定</w:t>
      </w:r>
      <w:r>
        <w:rPr>
          <w:rFonts w:hint="eastAsia"/>
        </w:rPr>
        <w:t>/</w:t>
      </w:r>
      <w:r>
        <w:rPr>
          <w:rFonts w:hint="eastAsia"/>
        </w:rPr>
        <w:t>解锁</w:t>
      </w:r>
      <w:r>
        <w:t>用户</w:t>
      </w:r>
    </w:p>
    <w:p w14:paraId="6ACACD32" w14:textId="77777777" w:rsidR="008A296D" w:rsidRDefault="008A296D" w:rsidP="008A296D">
      <w:pPr>
        <w:pStyle w:val="6"/>
      </w:pPr>
      <w:r>
        <w:rPr>
          <w:rFonts w:hint="eastAsia"/>
        </w:rPr>
        <w:t>功能</w:t>
      </w:r>
      <w:r>
        <w:t>描述</w:t>
      </w:r>
    </w:p>
    <w:p w14:paraId="012EEB28"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主要是系统管理人员锁定用户，防止不安全的事情发生</w:t>
      </w:r>
    </w:p>
    <w:p w14:paraId="000017E8" w14:textId="77777777" w:rsidR="008A296D" w:rsidRPr="00676A58" w:rsidRDefault="008A296D" w:rsidP="008A296D">
      <w:pPr>
        <w:pStyle w:val="6"/>
      </w:pPr>
      <w:r w:rsidRPr="00676A58">
        <w:rPr>
          <w:rFonts w:hint="eastAsia"/>
        </w:rPr>
        <w:lastRenderedPageBreak/>
        <w:t>处理流程</w:t>
      </w:r>
    </w:p>
    <w:p w14:paraId="1EA1BF81"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r>
        <w:rPr>
          <w:rFonts w:ascii="宋体" w:hAnsi="宋体" w:hint="eastAsia"/>
          <w:kern w:val="0"/>
          <w:sz w:val="24"/>
          <w:szCs w:val="21"/>
        </w:rPr>
        <w:t xml:space="preserve">      </w:t>
      </w:r>
      <w:r>
        <w:object w:dxaOrig="2323" w:dyaOrig="7955" w14:anchorId="5F5795F0">
          <v:shape id="_x0000_i1043" type="#_x0000_t75" style="width:115.95pt;height:398.35pt" o:ole="">
            <v:imagedata r:id="rId54" o:title=""/>
          </v:shape>
          <o:OLEObject Type="Embed" ProgID="Visio.Drawing.15" ShapeID="_x0000_i1043" DrawAspect="Content" ObjectID="_1569760916" r:id="rId55"/>
        </w:object>
      </w:r>
    </w:p>
    <w:p w14:paraId="3E3C7AE3" w14:textId="77777777" w:rsidR="008A296D" w:rsidRPr="00533387" w:rsidRDefault="008A296D">
      <w:pPr>
        <w:pStyle w:val="afb"/>
        <w:numPr>
          <w:ilvl w:val="0"/>
          <w:numId w:val="7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68" w:author="wangq" w:date="2017-08-21T17:25:00Z">
          <w:pPr>
            <w:pStyle w:val="afb"/>
            <w:numPr>
              <w:numId w:val="8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输入用户ID</w:t>
      </w:r>
    </w:p>
    <w:p w14:paraId="31431ABA" w14:textId="77777777" w:rsidR="008A296D" w:rsidRDefault="008A296D">
      <w:pPr>
        <w:pStyle w:val="afb"/>
        <w:numPr>
          <w:ilvl w:val="0"/>
          <w:numId w:val="7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69" w:author="wangq" w:date="2017-08-21T17:25:00Z">
          <w:pPr>
            <w:pStyle w:val="afb"/>
            <w:numPr>
              <w:numId w:val="8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锁定系统用户</w:t>
      </w:r>
    </w:p>
    <w:p w14:paraId="76651740" w14:textId="77777777" w:rsidR="008A296D" w:rsidRDefault="008A296D">
      <w:pPr>
        <w:pStyle w:val="afb"/>
        <w:numPr>
          <w:ilvl w:val="0"/>
          <w:numId w:val="7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70" w:author="wangq" w:date="2017-08-21T17:25:00Z">
          <w:pPr>
            <w:pStyle w:val="afb"/>
            <w:numPr>
              <w:numId w:val="8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写入主表和历史表</w:t>
      </w:r>
    </w:p>
    <w:p w14:paraId="1F39EF9B" w14:textId="77777777" w:rsidR="008A296D" w:rsidRPr="0094445C" w:rsidRDefault="008A296D">
      <w:pPr>
        <w:pStyle w:val="afb"/>
        <w:numPr>
          <w:ilvl w:val="0"/>
          <w:numId w:val="7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71" w:author="wangq" w:date="2017-08-21T17:25:00Z">
          <w:pPr>
            <w:pStyle w:val="afb"/>
            <w:numPr>
              <w:numId w:val="8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更新分布式缓存信息</w:t>
      </w:r>
    </w:p>
    <w:p w14:paraId="0CA9E2CE" w14:textId="77777777" w:rsidR="008A296D" w:rsidRPr="00BA5939"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6C6EB5FA" w14:textId="77777777" w:rsidR="008A296D" w:rsidRDefault="008A296D" w:rsidP="008A296D">
      <w:pPr>
        <w:pStyle w:val="6"/>
      </w:pPr>
      <w:r w:rsidRPr="00F9212D">
        <w:rPr>
          <w:rFonts w:hint="eastAsia"/>
        </w:rPr>
        <w:t>输入</w:t>
      </w:r>
    </w:p>
    <w:p w14:paraId="6E481A0C" w14:textId="77777777" w:rsidR="008A296D" w:rsidRPr="0080660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0394D78F" w14:textId="77777777" w:rsidTr="00A0397D">
        <w:tc>
          <w:tcPr>
            <w:tcW w:w="1559" w:type="dxa"/>
            <w:shd w:val="clear" w:color="auto" w:fill="E0E0E0"/>
          </w:tcPr>
          <w:p w14:paraId="5F1C43A8"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A5C6344"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558FC60"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1D6AC17"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1257E49" w14:textId="77777777" w:rsidTr="00A0397D">
        <w:tc>
          <w:tcPr>
            <w:tcW w:w="1559" w:type="dxa"/>
            <w:shd w:val="clear" w:color="auto" w:fill="auto"/>
            <w:vAlign w:val="bottom"/>
          </w:tcPr>
          <w:p w14:paraId="001E3D54"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232371B8" w14:textId="77777777" w:rsidR="008A296D" w:rsidRDefault="008A296D" w:rsidP="00A0397D">
            <w:pPr>
              <w:rPr>
                <w:sz w:val="20"/>
                <w:szCs w:val="20"/>
              </w:rPr>
            </w:pPr>
            <w:r>
              <w:rPr>
                <w:rFonts w:hint="eastAsia"/>
                <w:sz w:val="20"/>
                <w:szCs w:val="20"/>
              </w:rPr>
              <w:t>TOKEN</w:t>
            </w:r>
          </w:p>
        </w:tc>
        <w:tc>
          <w:tcPr>
            <w:tcW w:w="1134" w:type="dxa"/>
            <w:shd w:val="clear" w:color="auto" w:fill="auto"/>
          </w:tcPr>
          <w:p w14:paraId="21CE6E26"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764628D" w14:textId="77777777" w:rsidR="008A296D" w:rsidRPr="00736667" w:rsidRDefault="008A296D" w:rsidP="00A0397D">
            <w:pPr>
              <w:jc w:val="left"/>
              <w:rPr>
                <w:rFonts w:ascii="宋体" w:hAnsi="宋体"/>
                <w:snapToGrid w:val="0"/>
                <w:kern w:val="0"/>
              </w:rPr>
            </w:pPr>
          </w:p>
        </w:tc>
      </w:tr>
      <w:tr w:rsidR="008A296D" w:rsidRPr="00736667" w14:paraId="5E0F4142" w14:textId="77777777" w:rsidTr="00A0397D">
        <w:tc>
          <w:tcPr>
            <w:tcW w:w="1559" w:type="dxa"/>
            <w:shd w:val="clear" w:color="auto" w:fill="auto"/>
          </w:tcPr>
          <w:p w14:paraId="066A7FCE" w14:textId="77777777" w:rsidR="008A296D" w:rsidRPr="00195C39" w:rsidRDefault="008A296D" w:rsidP="00A0397D">
            <w:pPr>
              <w:jc w:val="left"/>
              <w:rPr>
                <w:rFonts w:ascii="宋体" w:hAnsi="宋体"/>
                <w:snapToGrid w:val="0"/>
                <w:kern w:val="0"/>
              </w:rPr>
            </w:pPr>
            <w:r>
              <w:rPr>
                <w:rFonts w:ascii="宋体" w:hAnsi="宋体" w:hint="eastAsia"/>
                <w:snapToGrid w:val="0"/>
                <w:kern w:val="0"/>
              </w:rPr>
              <w:t>用户ID</w:t>
            </w:r>
          </w:p>
        </w:tc>
        <w:tc>
          <w:tcPr>
            <w:tcW w:w="1701" w:type="dxa"/>
            <w:shd w:val="clear" w:color="auto" w:fill="auto"/>
          </w:tcPr>
          <w:p w14:paraId="3EB5A7AD" w14:textId="77777777" w:rsidR="008A296D" w:rsidRPr="00195C39" w:rsidRDefault="008A296D" w:rsidP="00A0397D">
            <w:pPr>
              <w:jc w:val="left"/>
              <w:rPr>
                <w:rFonts w:ascii="宋体" w:hAnsi="宋体"/>
                <w:snapToGrid w:val="0"/>
                <w:kern w:val="0"/>
              </w:rPr>
            </w:pPr>
            <w:r>
              <w:rPr>
                <w:rFonts w:ascii="宋体" w:hAnsi="宋体" w:hint="eastAsia"/>
                <w:snapToGrid w:val="0"/>
                <w:kern w:val="0"/>
              </w:rPr>
              <w:t>USERID</w:t>
            </w:r>
          </w:p>
        </w:tc>
        <w:tc>
          <w:tcPr>
            <w:tcW w:w="1134" w:type="dxa"/>
            <w:shd w:val="clear" w:color="auto" w:fill="auto"/>
          </w:tcPr>
          <w:p w14:paraId="59EE6745"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9FCB096" w14:textId="77777777" w:rsidR="008A296D" w:rsidRPr="00736667" w:rsidRDefault="008A296D" w:rsidP="00A0397D">
            <w:pPr>
              <w:jc w:val="left"/>
              <w:rPr>
                <w:rFonts w:ascii="宋体" w:hAnsi="宋体"/>
                <w:snapToGrid w:val="0"/>
                <w:kern w:val="0"/>
              </w:rPr>
            </w:pPr>
          </w:p>
        </w:tc>
      </w:tr>
    </w:tbl>
    <w:p w14:paraId="0A4767DB" w14:textId="77777777" w:rsidR="008A296D" w:rsidRPr="00A975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7067FF18" w14:textId="77777777" w:rsidR="008A296D" w:rsidRPr="00C56A4E" w:rsidRDefault="008A296D" w:rsidP="008A296D"/>
    <w:p w14:paraId="60B220F2" w14:textId="77777777" w:rsidR="008A296D" w:rsidRPr="00A52328" w:rsidRDefault="008A296D" w:rsidP="008A296D">
      <w:pPr>
        <w:pStyle w:val="6"/>
      </w:pPr>
      <w:r w:rsidRPr="00A52328">
        <w:rPr>
          <w:rFonts w:hint="eastAsia"/>
        </w:rPr>
        <w:lastRenderedPageBreak/>
        <w:t>输出</w:t>
      </w:r>
    </w:p>
    <w:p w14:paraId="2CA6CD0A" w14:textId="77777777" w:rsidR="008A296D" w:rsidRPr="007F58D2" w:rsidRDefault="008A296D" w:rsidP="008A296D">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2BEAD98" w14:textId="77777777" w:rsidTr="00A0397D">
        <w:tc>
          <w:tcPr>
            <w:tcW w:w="1559" w:type="dxa"/>
            <w:shd w:val="clear" w:color="auto" w:fill="E0E0E0"/>
          </w:tcPr>
          <w:p w14:paraId="1614CC68"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6F2681B"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C90A1BD"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3997F8B"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1A83F66" w14:textId="77777777" w:rsidTr="00A0397D">
        <w:tc>
          <w:tcPr>
            <w:tcW w:w="1559" w:type="dxa"/>
            <w:shd w:val="clear" w:color="auto" w:fill="auto"/>
          </w:tcPr>
          <w:p w14:paraId="78167F99"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22A198E"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423118F"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06584E7" w14:textId="77777777" w:rsidR="008A296D" w:rsidRPr="00736667" w:rsidRDefault="008A296D" w:rsidP="00A0397D">
            <w:pPr>
              <w:jc w:val="left"/>
              <w:rPr>
                <w:rFonts w:ascii="宋体" w:hAnsi="宋体"/>
                <w:snapToGrid w:val="0"/>
                <w:kern w:val="0"/>
              </w:rPr>
            </w:pPr>
          </w:p>
        </w:tc>
      </w:tr>
      <w:tr w:rsidR="008A296D" w:rsidRPr="00736667" w14:paraId="32079DED" w14:textId="77777777" w:rsidTr="00A0397D">
        <w:tc>
          <w:tcPr>
            <w:tcW w:w="1559" w:type="dxa"/>
            <w:shd w:val="clear" w:color="auto" w:fill="auto"/>
          </w:tcPr>
          <w:p w14:paraId="3E950FB6"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788914E"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D3B5585"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84CB6A4" w14:textId="77777777" w:rsidR="008A296D" w:rsidRPr="00736667" w:rsidRDefault="008A296D" w:rsidP="00A0397D">
            <w:pPr>
              <w:jc w:val="left"/>
              <w:rPr>
                <w:rFonts w:ascii="宋体" w:hAnsi="宋体"/>
                <w:snapToGrid w:val="0"/>
                <w:kern w:val="0"/>
              </w:rPr>
            </w:pPr>
          </w:p>
        </w:tc>
      </w:tr>
    </w:tbl>
    <w:p w14:paraId="694259BF"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3179ED9F" w14:textId="77777777" w:rsidR="008A296D" w:rsidRPr="002C60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p>
    <w:p w14:paraId="2D9DC28E" w14:textId="77777777" w:rsidR="008A296D" w:rsidRPr="0082647F" w:rsidRDefault="008A296D" w:rsidP="008A296D">
      <w:pPr>
        <w:pStyle w:val="5"/>
      </w:pPr>
      <w:r>
        <w:rPr>
          <w:rFonts w:hint="eastAsia"/>
        </w:rPr>
        <w:t>基础</w:t>
      </w:r>
      <w:r>
        <w:t>信息维护</w:t>
      </w:r>
    </w:p>
    <w:p w14:paraId="183D9A9A" w14:textId="77777777" w:rsidR="008A296D" w:rsidRDefault="008A296D" w:rsidP="008A296D">
      <w:pPr>
        <w:pStyle w:val="6"/>
      </w:pPr>
      <w:r>
        <w:rPr>
          <w:rFonts w:hint="eastAsia"/>
        </w:rPr>
        <w:t>功能</w:t>
      </w:r>
      <w:r>
        <w:t>描述</w:t>
      </w:r>
    </w:p>
    <w:p w14:paraId="0E60D7B2" w14:textId="77777777" w:rsidR="008A296D" w:rsidRDefault="008A296D" w:rsidP="008A296D">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Chars="200" w:firstLine="480"/>
        <w:jc w:val="left"/>
        <w:rPr>
          <w:rFonts w:ascii="宋体" w:hAnsi="宋体"/>
          <w:kern w:val="0"/>
          <w:sz w:val="24"/>
          <w:szCs w:val="21"/>
        </w:rPr>
      </w:pPr>
      <w:r>
        <w:rPr>
          <w:rFonts w:ascii="宋体" w:hAnsi="宋体" w:hint="eastAsia"/>
          <w:kern w:val="0"/>
          <w:sz w:val="24"/>
          <w:szCs w:val="21"/>
        </w:rPr>
        <w:t>实现系统管理人员对自身的基础信息维护，包括手机号，邮箱，等。</w:t>
      </w:r>
    </w:p>
    <w:p w14:paraId="343F81A9" w14:textId="77777777" w:rsidR="008A296D" w:rsidRPr="00A9755C" w:rsidRDefault="008A296D" w:rsidP="008A296D">
      <w:pPr>
        <w:tabs>
          <w:tab w:val="left" w:pos="0"/>
          <w:tab w:val="left" w:pos="900"/>
          <w:tab w:val="left" w:pos="156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035DFA81" w14:textId="77777777" w:rsidR="008A296D" w:rsidRPr="00676A58" w:rsidRDefault="008A296D" w:rsidP="008A296D">
      <w:pPr>
        <w:pStyle w:val="6"/>
      </w:pPr>
      <w:r w:rsidRPr="00676A58">
        <w:rPr>
          <w:rFonts w:hint="eastAsia"/>
        </w:rPr>
        <w:lastRenderedPageBreak/>
        <w:t>处理流程</w:t>
      </w:r>
    </w:p>
    <w:p w14:paraId="475FCCA1"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r>
        <w:rPr>
          <w:rFonts w:ascii="宋体" w:hAnsi="宋体" w:hint="eastAsia"/>
          <w:kern w:val="0"/>
          <w:sz w:val="24"/>
          <w:szCs w:val="21"/>
        </w:rPr>
        <w:t xml:space="preserve"> </w:t>
      </w:r>
      <w:r>
        <w:rPr>
          <w:rFonts w:ascii="宋体" w:hAnsi="宋体"/>
          <w:kern w:val="0"/>
          <w:sz w:val="24"/>
          <w:szCs w:val="21"/>
        </w:rPr>
        <w:t xml:space="preserve">      </w:t>
      </w:r>
      <w:r>
        <w:object w:dxaOrig="2323" w:dyaOrig="7886" w14:anchorId="3E1FF03B">
          <v:shape id="_x0000_i1044" type="#_x0000_t75" style="width:115.95pt;height:395.05pt" o:ole="">
            <v:imagedata r:id="rId56" o:title=""/>
          </v:shape>
          <o:OLEObject Type="Embed" ProgID="Visio.Drawing.15" ShapeID="_x0000_i1044" DrawAspect="Content" ObjectID="_1569760917" r:id="rId57"/>
        </w:object>
      </w:r>
    </w:p>
    <w:p w14:paraId="413A04F2" w14:textId="77777777" w:rsidR="008A296D" w:rsidRPr="001E3543"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69DC8430" w14:textId="77777777" w:rsidR="008A296D" w:rsidRDefault="008A296D">
      <w:pPr>
        <w:pStyle w:val="afb"/>
        <w:numPr>
          <w:ilvl w:val="0"/>
          <w:numId w:val="6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72" w:author="wangq" w:date="2017-08-21T17:25:00Z">
          <w:pPr>
            <w:pStyle w:val="afb"/>
            <w:numPr>
              <w:numId w:val="8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输入用户各项参数</w:t>
      </w:r>
    </w:p>
    <w:p w14:paraId="4BC82231" w14:textId="77777777" w:rsidR="008A296D" w:rsidRPr="001A0410" w:rsidRDefault="008A296D">
      <w:pPr>
        <w:pStyle w:val="afb"/>
        <w:numPr>
          <w:ilvl w:val="0"/>
          <w:numId w:val="6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73" w:author="wangq" w:date="2017-08-21T17:25:00Z">
          <w:pPr>
            <w:pStyle w:val="afb"/>
            <w:numPr>
              <w:numId w:val="8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写入用户信息表和历史表</w:t>
      </w:r>
    </w:p>
    <w:p w14:paraId="57D49C33" w14:textId="77777777" w:rsidR="008A296D" w:rsidRPr="00153570" w:rsidRDefault="008A296D">
      <w:pPr>
        <w:pStyle w:val="afb"/>
        <w:numPr>
          <w:ilvl w:val="0"/>
          <w:numId w:val="6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74" w:author="wangq" w:date="2017-08-21T17:25:00Z">
          <w:pPr>
            <w:pStyle w:val="afb"/>
            <w:numPr>
              <w:numId w:val="8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更新分布式缓存中的信息（例如用户登录之后留下的信息）</w:t>
      </w:r>
    </w:p>
    <w:p w14:paraId="127927AC"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6E27CD65" w14:textId="77777777" w:rsidTr="00A0397D">
        <w:tc>
          <w:tcPr>
            <w:tcW w:w="1559" w:type="dxa"/>
            <w:shd w:val="clear" w:color="auto" w:fill="E0E0E0"/>
          </w:tcPr>
          <w:p w14:paraId="4CF3AE7A"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B79529E"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8633823"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16D6E28"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4D70B173" w14:textId="77777777" w:rsidTr="00A0397D">
        <w:tc>
          <w:tcPr>
            <w:tcW w:w="1559" w:type="dxa"/>
            <w:shd w:val="clear" w:color="auto" w:fill="auto"/>
          </w:tcPr>
          <w:p w14:paraId="07FF85DE" w14:textId="77777777" w:rsidR="008A296D" w:rsidRPr="00736667" w:rsidRDefault="008A296D" w:rsidP="00A0397D">
            <w:pPr>
              <w:jc w:val="left"/>
              <w:rPr>
                <w:rFonts w:ascii="宋体" w:hAnsi="宋体"/>
                <w:snapToGrid w:val="0"/>
                <w:kern w:val="0"/>
              </w:rPr>
            </w:pPr>
            <w:r>
              <w:rPr>
                <w:rFonts w:ascii="宋体" w:hAnsi="宋体" w:hint="eastAsia"/>
                <w:snapToGrid w:val="0"/>
                <w:kern w:val="0"/>
              </w:rPr>
              <w:t>用户名称</w:t>
            </w:r>
          </w:p>
        </w:tc>
        <w:tc>
          <w:tcPr>
            <w:tcW w:w="1701" w:type="dxa"/>
            <w:shd w:val="clear" w:color="auto" w:fill="auto"/>
          </w:tcPr>
          <w:p w14:paraId="70BF57F5" w14:textId="77777777" w:rsidR="008A296D" w:rsidRPr="00736667" w:rsidRDefault="008A296D" w:rsidP="00A0397D">
            <w:pPr>
              <w:jc w:val="left"/>
              <w:rPr>
                <w:rFonts w:ascii="宋体" w:hAnsi="宋体"/>
                <w:snapToGrid w:val="0"/>
                <w:kern w:val="0"/>
              </w:rPr>
            </w:pPr>
            <w:r>
              <w:rPr>
                <w:rFonts w:ascii="宋体" w:hAnsi="宋体"/>
                <w:snapToGrid w:val="0"/>
                <w:kern w:val="0"/>
              </w:rPr>
              <w:t>USERNAME</w:t>
            </w:r>
          </w:p>
        </w:tc>
        <w:tc>
          <w:tcPr>
            <w:tcW w:w="1134" w:type="dxa"/>
            <w:shd w:val="clear" w:color="auto" w:fill="auto"/>
          </w:tcPr>
          <w:p w14:paraId="779E48B0" w14:textId="77777777" w:rsidR="008A296D" w:rsidRPr="00736667"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0E577D5A" w14:textId="77777777" w:rsidR="008A296D" w:rsidRPr="00736667" w:rsidRDefault="008A296D" w:rsidP="00A0397D">
            <w:pPr>
              <w:jc w:val="left"/>
              <w:rPr>
                <w:rFonts w:ascii="宋体" w:hAnsi="宋体"/>
                <w:snapToGrid w:val="0"/>
                <w:kern w:val="0"/>
              </w:rPr>
            </w:pPr>
          </w:p>
        </w:tc>
      </w:tr>
      <w:tr w:rsidR="008A296D" w:rsidRPr="00736667" w14:paraId="16B40A31" w14:textId="77777777" w:rsidTr="00A0397D">
        <w:tc>
          <w:tcPr>
            <w:tcW w:w="1559" w:type="dxa"/>
            <w:shd w:val="clear" w:color="auto" w:fill="auto"/>
          </w:tcPr>
          <w:p w14:paraId="775454C0" w14:textId="77777777" w:rsidR="008A296D" w:rsidRDefault="008A296D" w:rsidP="00A0397D">
            <w:pPr>
              <w:jc w:val="left"/>
              <w:rPr>
                <w:rFonts w:ascii="宋体" w:hAnsi="宋体"/>
                <w:snapToGrid w:val="0"/>
                <w:kern w:val="0"/>
              </w:rPr>
            </w:pPr>
            <w:r>
              <w:rPr>
                <w:rFonts w:ascii="宋体" w:hAnsi="宋体" w:hint="eastAsia"/>
                <w:snapToGrid w:val="0"/>
                <w:kern w:val="0"/>
              </w:rPr>
              <w:t>T</w:t>
            </w:r>
            <w:r>
              <w:rPr>
                <w:rFonts w:ascii="宋体" w:hAnsi="宋体"/>
                <w:snapToGrid w:val="0"/>
                <w:kern w:val="0"/>
              </w:rPr>
              <w:t>OKEN</w:t>
            </w:r>
          </w:p>
        </w:tc>
        <w:tc>
          <w:tcPr>
            <w:tcW w:w="1701" w:type="dxa"/>
            <w:shd w:val="clear" w:color="auto" w:fill="auto"/>
          </w:tcPr>
          <w:p w14:paraId="794450FE"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4CE41B3B"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5F5831E" w14:textId="77777777" w:rsidR="008A296D" w:rsidRPr="00736667" w:rsidRDefault="008A296D" w:rsidP="00A0397D">
            <w:pPr>
              <w:jc w:val="left"/>
              <w:rPr>
                <w:rFonts w:ascii="宋体" w:hAnsi="宋体"/>
                <w:snapToGrid w:val="0"/>
                <w:kern w:val="0"/>
              </w:rPr>
            </w:pPr>
          </w:p>
        </w:tc>
      </w:tr>
      <w:tr w:rsidR="008A296D" w:rsidRPr="00736667" w14:paraId="4A77F4F3" w14:textId="77777777" w:rsidTr="00A0397D">
        <w:tc>
          <w:tcPr>
            <w:tcW w:w="1559" w:type="dxa"/>
            <w:shd w:val="clear" w:color="auto" w:fill="auto"/>
          </w:tcPr>
          <w:p w14:paraId="13F7A9AF" w14:textId="77777777" w:rsidR="008A296D" w:rsidRDefault="008A296D" w:rsidP="00A0397D">
            <w:pPr>
              <w:jc w:val="left"/>
              <w:rPr>
                <w:rFonts w:ascii="宋体" w:hAnsi="宋体"/>
                <w:snapToGrid w:val="0"/>
                <w:kern w:val="0"/>
              </w:rPr>
            </w:pPr>
            <w:r>
              <w:rPr>
                <w:rFonts w:ascii="宋体" w:hAnsi="宋体" w:hint="eastAsia"/>
                <w:snapToGrid w:val="0"/>
                <w:kern w:val="0"/>
              </w:rPr>
              <w:t>用户ID</w:t>
            </w:r>
          </w:p>
        </w:tc>
        <w:tc>
          <w:tcPr>
            <w:tcW w:w="1701" w:type="dxa"/>
            <w:shd w:val="clear" w:color="auto" w:fill="auto"/>
          </w:tcPr>
          <w:p w14:paraId="1F3554AD" w14:textId="77777777" w:rsidR="008A296D" w:rsidRDefault="008A296D" w:rsidP="00A0397D">
            <w:pPr>
              <w:jc w:val="left"/>
              <w:rPr>
                <w:rFonts w:ascii="宋体" w:hAnsi="宋体"/>
                <w:snapToGrid w:val="0"/>
                <w:kern w:val="0"/>
              </w:rPr>
            </w:pPr>
            <w:r>
              <w:rPr>
                <w:rFonts w:ascii="宋体" w:hAnsi="宋体" w:hint="eastAsia"/>
                <w:snapToGrid w:val="0"/>
                <w:kern w:val="0"/>
              </w:rPr>
              <w:t>USERID</w:t>
            </w:r>
          </w:p>
        </w:tc>
        <w:tc>
          <w:tcPr>
            <w:tcW w:w="1134" w:type="dxa"/>
            <w:shd w:val="clear" w:color="auto" w:fill="auto"/>
          </w:tcPr>
          <w:p w14:paraId="5BFE29DE"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0990C41" w14:textId="77777777" w:rsidR="008A296D" w:rsidRPr="00736667" w:rsidRDefault="008A296D" w:rsidP="00A0397D">
            <w:pPr>
              <w:jc w:val="left"/>
              <w:rPr>
                <w:rFonts w:ascii="宋体" w:hAnsi="宋体"/>
                <w:snapToGrid w:val="0"/>
                <w:kern w:val="0"/>
              </w:rPr>
            </w:pPr>
          </w:p>
        </w:tc>
      </w:tr>
      <w:tr w:rsidR="008A296D" w:rsidRPr="00736667" w14:paraId="684D2B6A" w14:textId="77777777" w:rsidTr="00A0397D">
        <w:tc>
          <w:tcPr>
            <w:tcW w:w="1559" w:type="dxa"/>
            <w:shd w:val="clear" w:color="auto" w:fill="auto"/>
          </w:tcPr>
          <w:p w14:paraId="76FCF839" w14:textId="77777777" w:rsidR="008A296D" w:rsidRPr="00736667" w:rsidRDefault="008A296D" w:rsidP="00A0397D">
            <w:pPr>
              <w:jc w:val="left"/>
              <w:rPr>
                <w:rFonts w:ascii="宋体" w:hAnsi="宋体"/>
                <w:snapToGrid w:val="0"/>
                <w:kern w:val="0"/>
              </w:rPr>
            </w:pPr>
            <w:r>
              <w:rPr>
                <w:rFonts w:ascii="宋体" w:hAnsi="宋体" w:hint="eastAsia"/>
                <w:snapToGrid w:val="0"/>
                <w:kern w:val="0"/>
              </w:rPr>
              <w:t>电话</w:t>
            </w:r>
          </w:p>
        </w:tc>
        <w:tc>
          <w:tcPr>
            <w:tcW w:w="1701" w:type="dxa"/>
            <w:shd w:val="clear" w:color="auto" w:fill="auto"/>
          </w:tcPr>
          <w:p w14:paraId="61CB9CC3" w14:textId="77777777" w:rsidR="008A296D" w:rsidRPr="00736667" w:rsidRDefault="008A296D" w:rsidP="00A0397D">
            <w:pPr>
              <w:jc w:val="left"/>
              <w:rPr>
                <w:rFonts w:ascii="宋体" w:hAnsi="宋体"/>
                <w:snapToGrid w:val="0"/>
                <w:kern w:val="0"/>
              </w:rPr>
            </w:pPr>
            <w:r w:rsidRPr="00D90EA9">
              <w:rPr>
                <w:rFonts w:ascii="宋体" w:hAnsi="宋体"/>
                <w:snapToGrid w:val="0"/>
                <w:kern w:val="0"/>
              </w:rPr>
              <w:t>TEL</w:t>
            </w:r>
          </w:p>
        </w:tc>
        <w:tc>
          <w:tcPr>
            <w:tcW w:w="1134" w:type="dxa"/>
            <w:shd w:val="clear" w:color="auto" w:fill="auto"/>
          </w:tcPr>
          <w:p w14:paraId="5B49E0FF" w14:textId="77777777" w:rsidR="008A296D" w:rsidRPr="00736667"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3C496FA7" w14:textId="77777777" w:rsidR="008A296D" w:rsidRPr="00736667" w:rsidRDefault="008A296D" w:rsidP="00A0397D">
            <w:pPr>
              <w:jc w:val="left"/>
              <w:rPr>
                <w:rFonts w:ascii="宋体" w:hAnsi="宋体"/>
                <w:snapToGrid w:val="0"/>
                <w:kern w:val="0"/>
              </w:rPr>
            </w:pPr>
          </w:p>
        </w:tc>
      </w:tr>
      <w:tr w:rsidR="008A296D" w:rsidRPr="00736667" w14:paraId="06264C5B" w14:textId="77777777" w:rsidTr="00A0397D">
        <w:tc>
          <w:tcPr>
            <w:tcW w:w="1559" w:type="dxa"/>
            <w:shd w:val="clear" w:color="auto" w:fill="auto"/>
          </w:tcPr>
          <w:p w14:paraId="738761DD" w14:textId="77777777" w:rsidR="008A296D" w:rsidRPr="00195C39" w:rsidRDefault="008A296D" w:rsidP="00A0397D">
            <w:pPr>
              <w:jc w:val="left"/>
              <w:rPr>
                <w:rFonts w:ascii="宋体" w:hAnsi="宋体"/>
                <w:snapToGrid w:val="0"/>
                <w:kern w:val="0"/>
              </w:rPr>
            </w:pPr>
            <w:r>
              <w:rPr>
                <w:rFonts w:ascii="宋体" w:hAnsi="宋体" w:hint="eastAsia"/>
                <w:snapToGrid w:val="0"/>
                <w:kern w:val="0"/>
              </w:rPr>
              <w:t>手机号</w:t>
            </w:r>
          </w:p>
        </w:tc>
        <w:tc>
          <w:tcPr>
            <w:tcW w:w="1701" w:type="dxa"/>
            <w:shd w:val="clear" w:color="auto" w:fill="auto"/>
          </w:tcPr>
          <w:p w14:paraId="2BC24BC1" w14:textId="77777777" w:rsidR="008A296D" w:rsidRPr="00195C39" w:rsidRDefault="008A296D" w:rsidP="00A0397D">
            <w:pPr>
              <w:jc w:val="left"/>
              <w:rPr>
                <w:rFonts w:ascii="宋体" w:hAnsi="宋体"/>
                <w:snapToGrid w:val="0"/>
                <w:kern w:val="0"/>
              </w:rPr>
            </w:pPr>
            <w:r w:rsidRPr="00D90EA9">
              <w:rPr>
                <w:rFonts w:ascii="宋体" w:hAnsi="宋体"/>
                <w:snapToGrid w:val="0"/>
                <w:kern w:val="0"/>
              </w:rPr>
              <w:t>MOBILEPHONE</w:t>
            </w:r>
          </w:p>
        </w:tc>
        <w:tc>
          <w:tcPr>
            <w:tcW w:w="1134" w:type="dxa"/>
            <w:shd w:val="clear" w:color="auto" w:fill="auto"/>
          </w:tcPr>
          <w:p w14:paraId="57E0F750"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C7CADD9" w14:textId="77777777" w:rsidR="008A296D" w:rsidRPr="00736667" w:rsidRDefault="008A296D" w:rsidP="00A0397D">
            <w:pPr>
              <w:jc w:val="left"/>
              <w:rPr>
                <w:rFonts w:ascii="宋体" w:hAnsi="宋体"/>
                <w:snapToGrid w:val="0"/>
                <w:kern w:val="0"/>
              </w:rPr>
            </w:pPr>
          </w:p>
        </w:tc>
      </w:tr>
      <w:tr w:rsidR="008A296D" w:rsidRPr="00736667" w14:paraId="3768C8C9" w14:textId="77777777" w:rsidTr="00A0397D">
        <w:tc>
          <w:tcPr>
            <w:tcW w:w="1559" w:type="dxa"/>
            <w:shd w:val="clear" w:color="auto" w:fill="auto"/>
          </w:tcPr>
          <w:p w14:paraId="064BEF8B" w14:textId="77777777" w:rsidR="008A296D" w:rsidRPr="00195C39" w:rsidRDefault="008A296D" w:rsidP="00A0397D">
            <w:pPr>
              <w:jc w:val="left"/>
              <w:rPr>
                <w:rFonts w:ascii="宋体" w:hAnsi="宋体"/>
                <w:snapToGrid w:val="0"/>
                <w:kern w:val="0"/>
              </w:rPr>
            </w:pPr>
            <w:r>
              <w:rPr>
                <w:rFonts w:ascii="宋体" w:hAnsi="宋体" w:hint="eastAsia"/>
                <w:snapToGrid w:val="0"/>
                <w:kern w:val="0"/>
              </w:rPr>
              <w:t>邮箱</w:t>
            </w:r>
          </w:p>
        </w:tc>
        <w:tc>
          <w:tcPr>
            <w:tcW w:w="1701" w:type="dxa"/>
            <w:shd w:val="clear" w:color="auto" w:fill="auto"/>
          </w:tcPr>
          <w:p w14:paraId="2A31489E" w14:textId="77777777" w:rsidR="008A296D" w:rsidRDefault="008A296D" w:rsidP="00A0397D">
            <w:pPr>
              <w:jc w:val="left"/>
              <w:rPr>
                <w:rFonts w:ascii="宋体" w:hAnsi="宋体"/>
                <w:snapToGrid w:val="0"/>
                <w:kern w:val="0"/>
              </w:rPr>
            </w:pPr>
            <w:r w:rsidRPr="00195C39">
              <w:rPr>
                <w:rFonts w:ascii="宋体" w:hAnsi="宋体"/>
                <w:snapToGrid w:val="0"/>
                <w:kern w:val="0"/>
              </w:rPr>
              <w:t>EMAIL</w:t>
            </w:r>
          </w:p>
        </w:tc>
        <w:tc>
          <w:tcPr>
            <w:tcW w:w="1134" w:type="dxa"/>
            <w:shd w:val="clear" w:color="auto" w:fill="auto"/>
          </w:tcPr>
          <w:p w14:paraId="3FBB93D0"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1A22782B" w14:textId="77777777" w:rsidR="008A296D" w:rsidRPr="00736667" w:rsidRDefault="008A296D" w:rsidP="00A0397D">
            <w:pPr>
              <w:jc w:val="left"/>
              <w:rPr>
                <w:rFonts w:ascii="宋体" w:hAnsi="宋体"/>
                <w:snapToGrid w:val="0"/>
                <w:kern w:val="0"/>
              </w:rPr>
            </w:pPr>
          </w:p>
        </w:tc>
      </w:tr>
      <w:tr w:rsidR="008A296D" w:rsidRPr="00736667" w14:paraId="1280268F" w14:textId="77777777" w:rsidTr="00A0397D">
        <w:tc>
          <w:tcPr>
            <w:tcW w:w="1559" w:type="dxa"/>
            <w:shd w:val="clear" w:color="auto" w:fill="auto"/>
          </w:tcPr>
          <w:p w14:paraId="49EBA594" w14:textId="77777777" w:rsidR="008A296D" w:rsidRPr="00195C39" w:rsidRDefault="008A296D" w:rsidP="00A0397D">
            <w:pPr>
              <w:jc w:val="left"/>
              <w:rPr>
                <w:rFonts w:ascii="宋体" w:hAnsi="宋体"/>
                <w:snapToGrid w:val="0"/>
                <w:kern w:val="0"/>
              </w:rPr>
            </w:pPr>
            <w:r>
              <w:rPr>
                <w:rFonts w:ascii="宋体" w:hAnsi="宋体" w:hint="eastAsia"/>
                <w:snapToGrid w:val="0"/>
                <w:kern w:val="0"/>
              </w:rPr>
              <w:t>地址</w:t>
            </w:r>
          </w:p>
        </w:tc>
        <w:tc>
          <w:tcPr>
            <w:tcW w:w="1701" w:type="dxa"/>
            <w:shd w:val="clear" w:color="auto" w:fill="auto"/>
          </w:tcPr>
          <w:p w14:paraId="703C0172" w14:textId="77777777" w:rsidR="008A296D" w:rsidRDefault="008A296D" w:rsidP="00A0397D">
            <w:pPr>
              <w:jc w:val="left"/>
              <w:rPr>
                <w:rFonts w:ascii="宋体" w:hAnsi="宋体"/>
                <w:snapToGrid w:val="0"/>
                <w:kern w:val="0"/>
              </w:rPr>
            </w:pPr>
            <w:r w:rsidRPr="005F4FCB">
              <w:rPr>
                <w:rFonts w:ascii="宋体" w:hAnsi="宋体"/>
                <w:snapToGrid w:val="0"/>
                <w:kern w:val="0"/>
              </w:rPr>
              <w:t>ADDRESS</w:t>
            </w:r>
          </w:p>
        </w:tc>
        <w:tc>
          <w:tcPr>
            <w:tcW w:w="1134" w:type="dxa"/>
            <w:shd w:val="clear" w:color="auto" w:fill="auto"/>
          </w:tcPr>
          <w:p w14:paraId="491054B8"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128EFCAD" w14:textId="77777777" w:rsidR="008A296D" w:rsidRPr="00736667" w:rsidRDefault="008A296D" w:rsidP="00A0397D">
            <w:pPr>
              <w:jc w:val="left"/>
              <w:rPr>
                <w:rFonts w:ascii="宋体" w:hAnsi="宋体"/>
                <w:snapToGrid w:val="0"/>
                <w:kern w:val="0"/>
              </w:rPr>
            </w:pPr>
          </w:p>
        </w:tc>
      </w:tr>
      <w:tr w:rsidR="008A296D" w:rsidRPr="00736667" w14:paraId="0B39E90E" w14:textId="77777777" w:rsidTr="00A0397D">
        <w:tc>
          <w:tcPr>
            <w:tcW w:w="1559" w:type="dxa"/>
            <w:shd w:val="clear" w:color="auto" w:fill="auto"/>
          </w:tcPr>
          <w:p w14:paraId="5953E7C8" w14:textId="77777777" w:rsidR="008A296D" w:rsidRDefault="008A296D" w:rsidP="00A0397D">
            <w:pPr>
              <w:jc w:val="left"/>
              <w:rPr>
                <w:rFonts w:ascii="宋体" w:hAnsi="宋体"/>
                <w:snapToGrid w:val="0"/>
                <w:kern w:val="0"/>
              </w:rPr>
            </w:pPr>
            <w:r w:rsidRPr="00AE4734">
              <w:rPr>
                <w:rFonts w:ascii="宋体" w:hAnsi="宋体" w:hint="eastAsia"/>
                <w:snapToGrid w:val="0"/>
                <w:kern w:val="0"/>
              </w:rPr>
              <w:t>用户账号是否</w:t>
            </w:r>
            <w:r w:rsidRPr="00AE4734">
              <w:rPr>
                <w:rFonts w:ascii="宋体" w:hAnsi="宋体" w:hint="eastAsia"/>
                <w:snapToGrid w:val="0"/>
                <w:kern w:val="0"/>
              </w:rPr>
              <w:lastRenderedPageBreak/>
              <w:t>有效</w:t>
            </w:r>
          </w:p>
        </w:tc>
        <w:tc>
          <w:tcPr>
            <w:tcW w:w="1701" w:type="dxa"/>
            <w:shd w:val="clear" w:color="auto" w:fill="auto"/>
          </w:tcPr>
          <w:p w14:paraId="02EFC777" w14:textId="77777777" w:rsidR="008A296D" w:rsidRDefault="008A296D" w:rsidP="00A0397D">
            <w:pPr>
              <w:jc w:val="left"/>
              <w:rPr>
                <w:rFonts w:ascii="宋体" w:hAnsi="宋体"/>
                <w:snapToGrid w:val="0"/>
                <w:kern w:val="0"/>
              </w:rPr>
            </w:pPr>
            <w:r w:rsidRPr="00AD5865">
              <w:rPr>
                <w:rFonts w:ascii="宋体" w:hAnsi="宋体"/>
                <w:snapToGrid w:val="0"/>
                <w:kern w:val="0"/>
              </w:rPr>
              <w:lastRenderedPageBreak/>
              <w:t>AVAILABLE</w:t>
            </w:r>
          </w:p>
        </w:tc>
        <w:tc>
          <w:tcPr>
            <w:tcW w:w="1134" w:type="dxa"/>
            <w:shd w:val="clear" w:color="auto" w:fill="auto"/>
          </w:tcPr>
          <w:p w14:paraId="43C3D19C" w14:textId="7D6D218A" w:rsidR="008A296D" w:rsidRDefault="00C57569"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4A4D1C0D" w14:textId="77777777" w:rsidR="008A296D" w:rsidRPr="00736667" w:rsidRDefault="008A296D" w:rsidP="00A0397D">
            <w:pPr>
              <w:jc w:val="left"/>
              <w:rPr>
                <w:rFonts w:ascii="宋体" w:hAnsi="宋体"/>
                <w:snapToGrid w:val="0"/>
                <w:kern w:val="0"/>
              </w:rPr>
            </w:pPr>
          </w:p>
        </w:tc>
      </w:tr>
    </w:tbl>
    <w:p w14:paraId="47AE78C1" w14:textId="77777777" w:rsidR="008A296D" w:rsidRPr="00C56A4E" w:rsidRDefault="008A296D" w:rsidP="008A296D"/>
    <w:p w14:paraId="0B5B6693" w14:textId="77777777" w:rsidR="008A296D" w:rsidRPr="00A52328" w:rsidRDefault="008A296D" w:rsidP="008A296D">
      <w:pPr>
        <w:pStyle w:val="6"/>
      </w:pPr>
      <w:r w:rsidRPr="00A52328">
        <w:rPr>
          <w:rFonts w:hint="eastAsia"/>
        </w:rPr>
        <w:t>输出</w:t>
      </w:r>
    </w:p>
    <w:p w14:paraId="4C7ABC71" w14:textId="77777777" w:rsidR="008A296D" w:rsidRPr="007F58D2" w:rsidRDefault="008A296D" w:rsidP="008A296D">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0E2BC6D7" w14:textId="77777777" w:rsidTr="00A0397D">
        <w:tc>
          <w:tcPr>
            <w:tcW w:w="1559" w:type="dxa"/>
            <w:shd w:val="clear" w:color="auto" w:fill="E0E0E0"/>
          </w:tcPr>
          <w:p w14:paraId="1B9C06E1"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BC0B8AF"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B79EE5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FB92E23"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78F98B19" w14:textId="77777777" w:rsidTr="00A0397D">
        <w:tc>
          <w:tcPr>
            <w:tcW w:w="1559" w:type="dxa"/>
            <w:shd w:val="clear" w:color="auto" w:fill="auto"/>
          </w:tcPr>
          <w:p w14:paraId="4077DC94"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155F5A1"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9BCEF7D"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03C6BA0" w14:textId="77777777" w:rsidR="008A296D" w:rsidRPr="00736667" w:rsidRDefault="008A296D" w:rsidP="00A0397D">
            <w:pPr>
              <w:jc w:val="left"/>
              <w:rPr>
                <w:rFonts w:ascii="宋体" w:hAnsi="宋体"/>
                <w:snapToGrid w:val="0"/>
                <w:kern w:val="0"/>
              </w:rPr>
            </w:pPr>
          </w:p>
        </w:tc>
      </w:tr>
      <w:tr w:rsidR="008A296D" w:rsidRPr="00736667" w14:paraId="28EB9DDB" w14:textId="77777777" w:rsidTr="00A0397D">
        <w:tc>
          <w:tcPr>
            <w:tcW w:w="1559" w:type="dxa"/>
            <w:shd w:val="clear" w:color="auto" w:fill="auto"/>
          </w:tcPr>
          <w:p w14:paraId="185A4435"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9F75E20"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1E2C64C"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3DE0ED3" w14:textId="77777777" w:rsidR="008A296D" w:rsidRPr="00736667" w:rsidRDefault="008A296D" w:rsidP="00A0397D">
            <w:pPr>
              <w:jc w:val="left"/>
              <w:rPr>
                <w:rFonts w:ascii="宋体" w:hAnsi="宋体"/>
                <w:snapToGrid w:val="0"/>
                <w:kern w:val="0"/>
              </w:rPr>
            </w:pPr>
          </w:p>
        </w:tc>
      </w:tr>
    </w:tbl>
    <w:p w14:paraId="7213A602" w14:textId="77777777" w:rsidR="008A296D" w:rsidRPr="003B0378"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76D4978E" w14:textId="18C7B2A0" w:rsidR="008A296D" w:rsidRPr="0082647F" w:rsidRDefault="008A296D" w:rsidP="008A296D">
      <w:pPr>
        <w:pStyle w:val="5"/>
      </w:pPr>
      <w:r>
        <w:rPr>
          <w:rFonts w:hint="eastAsia"/>
        </w:rPr>
        <w:t>修改</w:t>
      </w:r>
      <w:r>
        <w:t>密码</w:t>
      </w:r>
    </w:p>
    <w:p w14:paraId="54C7141A" w14:textId="77777777" w:rsidR="008A296D" w:rsidRDefault="008A296D" w:rsidP="008A296D">
      <w:pPr>
        <w:pStyle w:val="6"/>
      </w:pPr>
      <w:r>
        <w:rPr>
          <w:rFonts w:hint="eastAsia"/>
        </w:rPr>
        <w:t>功能</w:t>
      </w:r>
      <w:r>
        <w:t>描述</w:t>
      </w:r>
    </w:p>
    <w:p w14:paraId="745B0A79" w14:textId="77777777" w:rsidR="008A296D" w:rsidRPr="00A9755C" w:rsidRDefault="008A296D" w:rsidP="008A296D">
      <w:pPr>
        <w:tabs>
          <w:tab w:val="left" w:pos="0"/>
          <w:tab w:val="left" w:pos="900"/>
          <w:tab w:val="left" w:pos="9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用于管理端更改管理用户的密码。</w:t>
      </w:r>
    </w:p>
    <w:p w14:paraId="63ADCCC6" w14:textId="77777777" w:rsidR="008A296D" w:rsidRPr="00676A58" w:rsidRDefault="008A296D" w:rsidP="008A296D">
      <w:pPr>
        <w:pStyle w:val="6"/>
      </w:pPr>
      <w:r w:rsidRPr="00676A58">
        <w:rPr>
          <w:rFonts w:hint="eastAsia"/>
        </w:rPr>
        <w:t>处理流程</w:t>
      </w:r>
    </w:p>
    <w:p w14:paraId="1D95BBD9" w14:textId="77777777" w:rsidR="008A296D" w:rsidRDefault="008A296D" w:rsidP="008A296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pPr>
      <w:r>
        <w:object w:dxaOrig="2323" w:dyaOrig="5086" w14:anchorId="6A4FCB51">
          <v:shape id="_x0000_i1045" type="#_x0000_t75" style="width:115.95pt;height:253.85pt" o:ole="">
            <v:imagedata r:id="rId58" o:title=""/>
          </v:shape>
          <o:OLEObject Type="Embed" ProgID="Visio.Drawing.15" ShapeID="_x0000_i1045" DrawAspect="Content" ObjectID="_1569760918" r:id="rId59"/>
        </w:object>
      </w:r>
    </w:p>
    <w:p w14:paraId="1454273C" w14:textId="77777777" w:rsidR="008A296D" w:rsidRDefault="008A296D">
      <w:pPr>
        <w:pStyle w:val="afb"/>
        <w:numPr>
          <w:ilvl w:val="0"/>
          <w:numId w:val="7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75" w:author="wangq" w:date="2017-08-21T17:25:00Z">
          <w:pPr>
            <w:pStyle w:val="afb"/>
            <w:numPr>
              <w:numId w:val="8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输入用户密码，用户ID参数</w:t>
      </w:r>
    </w:p>
    <w:p w14:paraId="7B71F37F" w14:textId="77777777" w:rsidR="008A296D" w:rsidRPr="00153570" w:rsidRDefault="008A296D">
      <w:pPr>
        <w:pStyle w:val="afb"/>
        <w:numPr>
          <w:ilvl w:val="0"/>
          <w:numId w:val="7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76" w:author="wangq" w:date="2017-08-21T17:25:00Z">
          <w:pPr>
            <w:pStyle w:val="afb"/>
            <w:numPr>
              <w:numId w:val="8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写入用户信息表和历史表</w:t>
      </w:r>
    </w:p>
    <w:p w14:paraId="5D975302" w14:textId="77777777" w:rsidR="008A296D" w:rsidRPr="00075F0B" w:rsidRDefault="008A296D" w:rsidP="008A296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115867F2"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B3C3F62" w14:textId="77777777" w:rsidTr="00A0397D">
        <w:tc>
          <w:tcPr>
            <w:tcW w:w="1559" w:type="dxa"/>
            <w:shd w:val="clear" w:color="auto" w:fill="E0E0E0"/>
          </w:tcPr>
          <w:p w14:paraId="079857D4"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A6E1A3B"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CF14ECE"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0691AF8"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28D08A4F" w14:textId="77777777" w:rsidTr="00A0397D">
        <w:tc>
          <w:tcPr>
            <w:tcW w:w="1559" w:type="dxa"/>
            <w:shd w:val="clear" w:color="auto" w:fill="auto"/>
          </w:tcPr>
          <w:p w14:paraId="315881A6" w14:textId="77777777" w:rsidR="008A296D" w:rsidRDefault="008A296D" w:rsidP="00A0397D">
            <w:pPr>
              <w:jc w:val="left"/>
              <w:rPr>
                <w:rFonts w:ascii="宋体" w:hAnsi="宋体"/>
                <w:snapToGrid w:val="0"/>
                <w:kern w:val="0"/>
              </w:rPr>
            </w:pPr>
            <w:r>
              <w:rPr>
                <w:rFonts w:ascii="宋体" w:hAnsi="宋体" w:hint="eastAsia"/>
                <w:snapToGrid w:val="0"/>
                <w:kern w:val="0"/>
              </w:rPr>
              <w:t>T</w:t>
            </w:r>
            <w:r>
              <w:rPr>
                <w:rFonts w:ascii="宋体" w:hAnsi="宋体"/>
                <w:snapToGrid w:val="0"/>
                <w:kern w:val="0"/>
              </w:rPr>
              <w:t>OKEN</w:t>
            </w:r>
          </w:p>
        </w:tc>
        <w:tc>
          <w:tcPr>
            <w:tcW w:w="1701" w:type="dxa"/>
            <w:shd w:val="clear" w:color="auto" w:fill="auto"/>
          </w:tcPr>
          <w:p w14:paraId="2B728683"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639F14D2"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8EEB632" w14:textId="77777777" w:rsidR="008A296D" w:rsidRPr="00736667" w:rsidRDefault="008A296D" w:rsidP="00A0397D">
            <w:pPr>
              <w:jc w:val="left"/>
              <w:rPr>
                <w:rFonts w:ascii="宋体" w:hAnsi="宋体"/>
                <w:snapToGrid w:val="0"/>
                <w:kern w:val="0"/>
              </w:rPr>
            </w:pPr>
          </w:p>
        </w:tc>
      </w:tr>
      <w:tr w:rsidR="008A296D" w:rsidRPr="00736667" w14:paraId="56F0C393" w14:textId="77777777" w:rsidTr="00A0397D">
        <w:tc>
          <w:tcPr>
            <w:tcW w:w="1559" w:type="dxa"/>
            <w:shd w:val="clear" w:color="auto" w:fill="auto"/>
          </w:tcPr>
          <w:p w14:paraId="6356D2FC" w14:textId="77777777" w:rsidR="008A296D" w:rsidRPr="00736667" w:rsidRDefault="008A296D" w:rsidP="00A0397D">
            <w:pPr>
              <w:jc w:val="left"/>
              <w:rPr>
                <w:rFonts w:ascii="宋体" w:hAnsi="宋体"/>
                <w:snapToGrid w:val="0"/>
                <w:kern w:val="0"/>
              </w:rPr>
            </w:pPr>
            <w:r>
              <w:rPr>
                <w:rFonts w:ascii="宋体" w:hAnsi="宋体" w:hint="eastAsia"/>
                <w:snapToGrid w:val="0"/>
                <w:kern w:val="0"/>
              </w:rPr>
              <w:t>用户密码</w:t>
            </w:r>
          </w:p>
        </w:tc>
        <w:tc>
          <w:tcPr>
            <w:tcW w:w="1701" w:type="dxa"/>
            <w:shd w:val="clear" w:color="auto" w:fill="auto"/>
          </w:tcPr>
          <w:p w14:paraId="14E90908" w14:textId="77777777" w:rsidR="008A296D" w:rsidRPr="00736667" w:rsidRDefault="008A296D" w:rsidP="00A0397D">
            <w:pPr>
              <w:jc w:val="left"/>
              <w:rPr>
                <w:rFonts w:ascii="宋体" w:hAnsi="宋体"/>
                <w:snapToGrid w:val="0"/>
                <w:kern w:val="0"/>
              </w:rPr>
            </w:pPr>
            <w:r>
              <w:rPr>
                <w:rFonts w:ascii="宋体" w:hAnsi="宋体" w:hint="eastAsia"/>
                <w:snapToGrid w:val="0"/>
                <w:kern w:val="0"/>
              </w:rPr>
              <w:t>PASSWORD</w:t>
            </w:r>
          </w:p>
        </w:tc>
        <w:tc>
          <w:tcPr>
            <w:tcW w:w="1134" w:type="dxa"/>
            <w:shd w:val="clear" w:color="auto" w:fill="auto"/>
          </w:tcPr>
          <w:p w14:paraId="4B0C3892"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EE30983" w14:textId="77777777" w:rsidR="008A296D" w:rsidRPr="00736667" w:rsidRDefault="008A296D" w:rsidP="00A0397D">
            <w:pPr>
              <w:jc w:val="left"/>
              <w:rPr>
                <w:rFonts w:ascii="宋体" w:hAnsi="宋体"/>
                <w:snapToGrid w:val="0"/>
                <w:kern w:val="0"/>
              </w:rPr>
            </w:pPr>
          </w:p>
        </w:tc>
      </w:tr>
    </w:tbl>
    <w:p w14:paraId="6D8BC833" w14:textId="77777777" w:rsidR="008A296D" w:rsidRPr="00C56A4E" w:rsidRDefault="008A296D" w:rsidP="008A296D"/>
    <w:p w14:paraId="268C38A7" w14:textId="77777777" w:rsidR="008A296D" w:rsidRPr="00A52328" w:rsidRDefault="008A296D" w:rsidP="00041BC9">
      <w:pPr>
        <w:pStyle w:val="6"/>
      </w:pPr>
      <w:r w:rsidRPr="00A52328">
        <w:rPr>
          <w:rFonts w:hint="eastAsia"/>
        </w:rPr>
        <w:lastRenderedPageBreak/>
        <w:t>输出</w:t>
      </w:r>
    </w:p>
    <w:p w14:paraId="6C661656" w14:textId="77777777" w:rsidR="008A296D" w:rsidRPr="007F58D2" w:rsidRDefault="008A296D" w:rsidP="008A296D">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44B306D" w14:textId="77777777" w:rsidTr="00A0397D">
        <w:tc>
          <w:tcPr>
            <w:tcW w:w="1559" w:type="dxa"/>
            <w:shd w:val="clear" w:color="auto" w:fill="E0E0E0"/>
          </w:tcPr>
          <w:p w14:paraId="2373DFE0"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F6046F4"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B8EC96C"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FD1F259"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2A71EF4" w14:textId="77777777" w:rsidTr="00A0397D">
        <w:tc>
          <w:tcPr>
            <w:tcW w:w="1559" w:type="dxa"/>
            <w:shd w:val="clear" w:color="auto" w:fill="auto"/>
          </w:tcPr>
          <w:p w14:paraId="138D9540"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9A36EF3"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DE42AAE"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5463D36" w14:textId="77777777" w:rsidR="008A296D" w:rsidRPr="00736667" w:rsidRDefault="008A296D" w:rsidP="00A0397D">
            <w:pPr>
              <w:jc w:val="left"/>
              <w:rPr>
                <w:rFonts w:ascii="宋体" w:hAnsi="宋体"/>
                <w:snapToGrid w:val="0"/>
                <w:kern w:val="0"/>
              </w:rPr>
            </w:pPr>
          </w:p>
        </w:tc>
      </w:tr>
      <w:tr w:rsidR="008A296D" w:rsidRPr="00736667" w14:paraId="21FB0DC9" w14:textId="77777777" w:rsidTr="00A0397D">
        <w:tc>
          <w:tcPr>
            <w:tcW w:w="1559" w:type="dxa"/>
            <w:shd w:val="clear" w:color="auto" w:fill="auto"/>
          </w:tcPr>
          <w:p w14:paraId="505B446A"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85C852D"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06DF40C"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538755B" w14:textId="77777777" w:rsidR="008A296D" w:rsidRPr="00736667" w:rsidRDefault="008A296D" w:rsidP="00A0397D">
            <w:pPr>
              <w:jc w:val="left"/>
              <w:rPr>
                <w:rFonts w:ascii="宋体" w:hAnsi="宋体"/>
                <w:snapToGrid w:val="0"/>
                <w:kern w:val="0"/>
              </w:rPr>
            </w:pPr>
          </w:p>
        </w:tc>
      </w:tr>
    </w:tbl>
    <w:p w14:paraId="374C96CF" w14:textId="77777777" w:rsidR="008A296D" w:rsidRPr="003B0378"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10426549" w14:textId="77777777" w:rsidR="008A296D" w:rsidRPr="0082647F" w:rsidRDefault="008A296D" w:rsidP="008A296D">
      <w:pPr>
        <w:pStyle w:val="5"/>
      </w:pPr>
      <w:r>
        <w:rPr>
          <w:rFonts w:hint="eastAsia"/>
        </w:rPr>
        <w:t>用户</w:t>
      </w:r>
      <w:r>
        <w:t>登录</w:t>
      </w:r>
    </w:p>
    <w:p w14:paraId="5E344C14" w14:textId="77777777" w:rsidR="008A296D" w:rsidRDefault="008A296D" w:rsidP="008A296D">
      <w:pPr>
        <w:pStyle w:val="6"/>
      </w:pPr>
      <w:r>
        <w:rPr>
          <w:rFonts w:hint="eastAsia"/>
        </w:rPr>
        <w:t>功能</w:t>
      </w:r>
      <w:r>
        <w:t>描述</w:t>
      </w:r>
    </w:p>
    <w:p w14:paraId="17577BB3"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主要是提供给系统管理人员进行登录。</w:t>
      </w:r>
    </w:p>
    <w:p w14:paraId="1231531A" w14:textId="77777777" w:rsidR="008A296D" w:rsidRPr="00676A58" w:rsidRDefault="008A296D" w:rsidP="008A296D">
      <w:pPr>
        <w:pStyle w:val="6"/>
      </w:pPr>
      <w:r w:rsidRPr="00676A58">
        <w:rPr>
          <w:rFonts w:hint="eastAsia"/>
        </w:rPr>
        <w:t>处理流程</w:t>
      </w:r>
    </w:p>
    <w:p w14:paraId="094DD474" w14:textId="77777777" w:rsidR="008A296D" w:rsidRDefault="008A296D" w:rsidP="008A296D">
      <w:pPr>
        <w:ind w:left="289" w:firstLine="420"/>
      </w:pPr>
      <w:r>
        <w:object w:dxaOrig="2323" w:dyaOrig="7046" w14:anchorId="1237D1FF">
          <v:shape id="_x0000_i1046" type="#_x0000_t75" style="width:115.95pt;height:352.5pt" o:ole="">
            <v:imagedata r:id="rId60" o:title=""/>
          </v:shape>
          <o:OLEObject Type="Embed" ProgID="Visio.Drawing.15" ShapeID="_x0000_i1046" DrawAspect="Content" ObjectID="_1569760919" r:id="rId61"/>
        </w:object>
      </w:r>
    </w:p>
    <w:p w14:paraId="09DC2EF9" w14:textId="77777777" w:rsidR="008A296D" w:rsidRPr="00533387" w:rsidRDefault="008A296D">
      <w:pPr>
        <w:pStyle w:val="afb"/>
        <w:numPr>
          <w:ilvl w:val="0"/>
          <w:numId w:val="7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77" w:author="wangq" w:date="2017-08-21T17:25:00Z">
          <w:pPr>
            <w:pStyle w:val="afb"/>
            <w:numPr>
              <w:numId w:val="8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验证手机号，密码信息</w:t>
      </w:r>
    </w:p>
    <w:p w14:paraId="5F02CF36" w14:textId="77777777" w:rsidR="008A296D" w:rsidRDefault="008A296D">
      <w:pPr>
        <w:pStyle w:val="afb"/>
        <w:numPr>
          <w:ilvl w:val="0"/>
          <w:numId w:val="7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78" w:author="wangq" w:date="2017-08-21T17:25:00Z">
          <w:pPr>
            <w:pStyle w:val="afb"/>
            <w:numPr>
              <w:numId w:val="8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产生</w:t>
      </w:r>
      <w:r>
        <w:rPr>
          <w:rFonts w:hint="eastAsia"/>
        </w:rPr>
        <w:t>TOKEN</w:t>
      </w:r>
    </w:p>
    <w:p w14:paraId="09D432C5" w14:textId="77777777" w:rsidR="008A296D" w:rsidRDefault="008A296D">
      <w:pPr>
        <w:pStyle w:val="afb"/>
        <w:numPr>
          <w:ilvl w:val="0"/>
          <w:numId w:val="7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79" w:author="wangq" w:date="2017-08-21T17:25:00Z">
          <w:pPr>
            <w:pStyle w:val="afb"/>
            <w:numPr>
              <w:numId w:val="8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将</w:t>
      </w:r>
      <w:r>
        <w:rPr>
          <w:rFonts w:hint="eastAsia"/>
        </w:rPr>
        <w:t>TOKEN</w:t>
      </w:r>
      <w:r>
        <w:rPr>
          <w:rFonts w:hint="eastAsia"/>
        </w:rPr>
        <w:t>和用户信息权限信息写入分布式缓存中</w:t>
      </w:r>
    </w:p>
    <w:p w14:paraId="2CAC757A" w14:textId="77777777" w:rsidR="008A296D" w:rsidRPr="0094445C" w:rsidRDefault="008A296D">
      <w:pPr>
        <w:pStyle w:val="afb"/>
        <w:numPr>
          <w:ilvl w:val="0"/>
          <w:numId w:val="7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80" w:author="wangq" w:date="2017-08-21T17:25:00Z">
          <w:pPr>
            <w:pStyle w:val="afb"/>
            <w:numPr>
              <w:numId w:val="8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返回</w:t>
      </w:r>
      <w:r>
        <w:rPr>
          <w:rFonts w:hint="eastAsia"/>
        </w:rPr>
        <w:t>TOKEN</w:t>
      </w:r>
      <w:r>
        <w:rPr>
          <w:rFonts w:hint="eastAsia"/>
        </w:rPr>
        <w:t>和用户信息，权限信息等。</w:t>
      </w:r>
    </w:p>
    <w:p w14:paraId="6F238EDA" w14:textId="77777777" w:rsidR="008A296D" w:rsidRPr="00C3467F" w:rsidRDefault="008A296D" w:rsidP="008A296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422C309D"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26D5B4C3" w14:textId="77777777" w:rsidTr="00A0397D">
        <w:tc>
          <w:tcPr>
            <w:tcW w:w="1559" w:type="dxa"/>
            <w:shd w:val="clear" w:color="auto" w:fill="E0E0E0"/>
          </w:tcPr>
          <w:p w14:paraId="3451D4C6"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25C6C52"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EB46F10"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B159A86"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06A244AB" w14:textId="77777777" w:rsidTr="00A0397D">
        <w:tc>
          <w:tcPr>
            <w:tcW w:w="1559" w:type="dxa"/>
            <w:shd w:val="clear" w:color="auto" w:fill="auto"/>
          </w:tcPr>
          <w:p w14:paraId="6F846B83" w14:textId="77777777" w:rsidR="008A296D" w:rsidRPr="00195C39" w:rsidRDefault="008A296D" w:rsidP="00A0397D">
            <w:pPr>
              <w:jc w:val="left"/>
              <w:rPr>
                <w:rFonts w:ascii="宋体" w:hAnsi="宋体"/>
                <w:snapToGrid w:val="0"/>
                <w:kern w:val="0"/>
              </w:rPr>
            </w:pPr>
            <w:r>
              <w:rPr>
                <w:rFonts w:ascii="宋体" w:hAnsi="宋体" w:hint="eastAsia"/>
                <w:snapToGrid w:val="0"/>
                <w:kern w:val="0"/>
              </w:rPr>
              <w:t>手机号</w:t>
            </w:r>
          </w:p>
        </w:tc>
        <w:tc>
          <w:tcPr>
            <w:tcW w:w="1701" w:type="dxa"/>
            <w:shd w:val="clear" w:color="auto" w:fill="auto"/>
          </w:tcPr>
          <w:p w14:paraId="461D7627" w14:textId="77777777" w:rsidR="008A296D" w:rsidRPr="00195C39" w:rsidRDefault="008A296D" w:rsidP="00A0397D">
            <w:pPr>
              <w:jc w:val="left"/>
              <w:rPr>
                <w:rFonts w:ascii="宋体" w:hAnsi="宋体"/>
                <w:snapToGrid w:val="0"/>
                <w:kern w:val="0"/>
              </w:rPr>
            </w:pPr>
            <w:r w:rsidRPr="00D90EA9">
              <w:rPr>
                <w:rFonts w:ascii="宋体" w:hAnsi="宋体"/>
                <w:snapToGrid w:val="0"/>
                <w:kern w:val="0"/>
              </w:rPr>
              <w:t>MOBILEPHONE</w:t>
            </w:r>
          </w:p>
        </w:tc>
        <w:tc>
          <w:tcPr>
            <w:tcW w:w="1134" w:type="dxa"/>
            <w:shd w:val="clear" w:color="auto" w:fill="auto"/>
          </w:tcPr>
          <w:p w14:paraId="734A8FDB"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E7DAEA9" w14:textId="77777777" w:rsidR="008A296D" w:rsidRPr="00736667" w:rsidRDefault="008A296D" w:rsidP="00A0397D">
            <w:pPr>
              <w:jc w:val="left"/>
              <w:rPr>
                <w:rFonts w:ascii="宋体" w:hAnsi="宋体"/>
                <w:snapToGrid w:val="0"/>
                <w:kern w:val="0"/>
              </w:rPr>
            </w:pPr>
          </w:p>
        </w:tc>
      </w:tr>
      <w:tr w:rsidR="008A296D" w:rsidRPr="00736667" w14:paraId="0E5F41BA" w14:textId="77777777" w:rsidTr="00A0397D">
        <w:tc>
          <w:tcPr>
            <w:tcW w:w="1559" w:type="dxa"/>
            <w:shd w:val="clear" w:color="auto" w:fill="auto"/>
          </w:tcPr>
          <w:p w14:paraId="1A30FB3C" w14:textId="77777777" w:rsidR="008A296D" w:rsidRPr="00195C39" w:rsidRDefault="008A296D" w:rsidP="00A0397D">
            <w:pPr>
              <w:jc w:val="left"/>
              <w:rPr>
                <w:rFonts w:ascii="宋体" w:hAnsi="宋体"/>
                <w:snapToGrid w:val="0"/>
                <w:kern w:val="0"/>
              </w:rPr>
            </w:pPr>
            <w:r>
              <w:rPr>
                <w:rFonts w:ascii="宋体" w:hAnsi="宋体" w:hint="eastAsia"/>
                <w:snapToGrid w:val="0"/>
                <w:kern w:val="0"/>
              </w:rPr>
              <w:t>密码</w:t>
            </w:r>
          </w:p>
        </w:tc>
        <w:tc>
          <w:tcPr>
            <w:tcW w:w="1701" w:type="dxa"/>
            <w:shd w:val="clear" w:color="auto" w:fill="auto"/>
          </w:tcPr>
          <w:p w14:paraId="6422FF97" w14:textId="77777777" w:rsidR="008A296D" w:rsidRDefault="008A296D" w:rsidP="00A0397D">
            <w:pPr>
              <w:jc w:val="left"/>
              <w:rPr>
                <w:rFonts w:ascii="宋体" w:hAnsi="宋体"/>
                <w:snapToGrid w:val="0"/>
                <w:kern w:val="0"/>
              </w:rPr>
            </w:pPr>
            <w:r>
              <w:rPr>
                <w:rFonts w:ascii="宋体" w:hAnsi="宋体"/>
                <w:snapToGrid w:val="0"/>
                <w:kern w:val="0"/>
              </w:rPr>
              <w:t>PASSWORD</w:t>
            </w:r>
          </w:p>
        </w:tc>
        <w:tc>
          <w:tcPr>
            <w:tcW w:w="1134" w:type="dxa"/>
            <w:shd w:val="clear" w:color="auto" w:fill="auto"/>
          </w:tcPr>
          <w:p w14:paraId="2DB4390B"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75FD3821" w14:textId="77777777" w:rsidR="008A296D" w:rsidRPr="00736667" w:rsidRDefault="008A296D" w:rsidP="00A0397D">
            <w:pPr>
              <w:jc w:val="left"/>
              <w:rPr>
                <w:rFonts w:ascii="宋体" w:hAnsi="宋体"/>
                <w:snapToGrid w:val="0"/>
                <w:kern w:val="0"/>
              </w:rPr>
            </w:pPr>
          </w:p>
        </w:tc>
      </w:tr>
    </w:tbl>
    <w:p w14:paraId="77693A3C" w14:textId="77777777" w:rsidR="008A296D" w:rsidRPr="00A975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AEBFC72" w14:textId="77777777" w:rsidR="008A296D" w:rsidRPr="00C56A4E" w:rsidRDefault="008A296D" w:rsidP="008A296D"/>
    <w:p w14:paraId="6A406393" w14:textId="77777777" w:rsidR="008A296D" w:rsidRPr="00A52328" w:rsidRDefault="008A296D" w:rsidP="008A296D">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E8535BE" w14:textId="77777777" w:rsidTr="00A0397D">
        <w:tc>
          <w:tcPr>
            <w:tcW w:w="1559" w:type="dxa"/>
            <w:shd w:val="clear" w:color="auto" w:fill="E0E0E0"/>
          </w:tcPr>
          <w:p w14:paraId="4338E727" w14:textId="77777777" w:rsidR="008A296D" w:rsidRPr="00736667" w:rsidRDefault="008A296D"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79089A75"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A1A6BCB"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2A63D29"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6B96FDC2" w14:textId="77777777" w:rsidTr="00A0397D">
        <w:tc>
          <w:tcPr>
            <w:tcW w:w="1559" w:type="dxa"/>
            <w:shd w:val="clear" w:color="auto" w:fill="auto"/>
          </w:tcPr>
          <w:p w14:paraId="576BB0C9" w14:textId="77777777" w:rsidR="008A296D" w:rsidRPr="00195C39" w:rsidRDefault="008A296D" w:rsidP="00A0397D">
            <w:pPr>
              <w:jc w:val="left"/>
              <w:rPr>
                <w:rFonts w:ascii="宋体" w:hAnsi="宋体"/>
                <w:snapToGrid w:val="0"/>
                <w:kern w:val="0"/>
              </w:rPr>
            </w:pPr>
            <w:r>
              <w:rPr>
                <w:rFonts w:ascii="宋体" w:hAnsi="宋体" w:hint="eastAsia"/>
                <w:snapToGrid w:val="0"/>
                <w:kern w:val="0"/>
              </w:rPr>
              <w:t>登录的TOKEN</w:t>
            </w:r>
          </w:p>
        </w:tc>
        <w:tc>
          <w:tcPr>
            <w:tcW w:w="1701" w:type="dxa"/>
            <w:shd w:val="clear" w:color="auto" w:fill="auto"/>
          </w:tcPr>
          <w:p w14:paraId="5969E51C" w14:textId="77777777" w:rsidR="008A296D" w:rsidRPr="00195C39" w:rsidRDefault="008A296D" w:rsidP="00A0397D">
            <w:pPr>
              <w:jc w:val="left"/>
              <w:rPr>
                <w:rFonts w:ascii="宋体" w:hAnsi="宋体"/>
                <w:snapToGrid w:val="0"/>
                <w:kern w:val="0"/>
              </w:rPr>
            </w:pPr>
            <w:r>
              <w:rPr>
                <w:rFonts w:ascii="宋体" w:hAnsi="宋体"/>
                <w:snapToGrid w:val="0"/>
                <w:kern w:val="0"/>
              </w:rPr>
              <w:t>TOKEN</w:t>
            </w:r>
          </w:p>
        </w:tc>
        <w:tc>
          <w:tcPr>
            <w:tcW w:w="1134" w:type="dxa"/>
            <w:shd w:val="clear" w:color="auto" w:fill="auto"/>
          </w:tcPr>
          <w:p w14:paraId="4E87580F"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394A1F13" w14:textId="77777777" w:rsidR="008A296D" w:rsidRPr="00736667" w:rsidRDefault="008A296D" w:rsidP="00A0397D">
            <w:pPr>
              <w:jc w:val="left"/>
              <w:rPr>
                <w:rFonts w:ascii="宋体" w:hAnsi="宋体"/>
                <w:snapToGrid w:val="0"/>
                <w:kern w:val="0"/>
              </w:rPr>
            </w:pPr>
          </w:p>
        </w:tc>
      </w:tr>
      <w:tr w:rsidR="008A296D" w:rsidRPr="00736667" w14:paraId="5FC34518" w14:textId="77777777" w:rsidTr="00A0397D">
        <w:tc>
          <w:tcPr>
            <w:tcW w:w="1559" w:type="dxa"/>
            <w:shd w:val="clear" w:color="auto" w:fill="auto"/>
          </w:tcPr>
          <w:p w14:paraId="1A91DDDC" w14:textId="77777777" w:rsidR="008A296D" w:rsidRPr="00195C39" w:rsidRDefault="008A296D" w:rsidP="00A0397D">
            <w:pPr>
              <w:jc w:val="left"/>
              <w:rPr>
                <w:rFonts w:ascii="宋体" w:hAnsi="宋体"/>
                <w:snapToGrid w:val="0"/>
                <w:kern w:val="0"/>
              </w:rPr>
            </w:pPr>
            <w:r>
              <w:rPr>
                <w:rFonts w:ascii="宋体" w:hAnsi="宋体" w:hint="eastAsia"/>
                <w:snapToGrid w:val="0"/>
                <w:kern w:val="0"/>
              </w:rPr>
              <w:t>用户信息</w:t>
            </w:r>
          </w:p>
        </w:tc>
        <w:tc>
          <w:tcPr>
            <w:tcW w:w="1701" w:type="dxa"/>
            <w:shd w:val="clear" w:color="auto" w:fill="auto"/>
          </w:tcPr>
          <w:p w14:paraId="68F9076D" w14:textId="77777777" w:rsidR="008A296D" w:rsidRDefault="008A296D" w:rsidP="00A0397D">
            <w:pPr>
              <w:jc w:val="left"/>
              <w:rPr>
                <w:rFonts w:ascii="宋体" w:hAnsi="宋体"/>
                <w:snapToGrid w:val="0"/>
                <w:kern w:val="0"/>
              </w:rPr>
            </w:pPr>
            <w:r>
              <w:rPr>
                <w:rFonts w:ascii="宋体" w:hAnsi="宋体"/>
                <w:snapToGrid w:val="0"/>
                <w:kern w:val="0"/>
              </w:rPr>
              <w:t>USERINFO</w:t>
            </w:r>
          </w:p>
        </w:tc>
        <w:tc>
          <w:tcPr>
            <w:tcW w:w="1134" w:type="dxa"/>
            <w:shd w:val="clear" w:color="auto" w:fill="auto"/>
          </w:tcPr>
          <w:p w14:paraId="349EDDE1"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DB2CF30" w14:textId="77777777" w:rsidR="008A296D" w:rsidRPr="00736667" w:rsidRDefault="008A296D" w:rsidP="00A0397D">
            <w:pPr>
              <w:jc w:val="left"/>
              <w:rPr>
                <w:rFonts w:ascii="宋体" w:hAnsi="宋体"/>
                <w:snapToGrid w:val="0"/>
                <w:kern w:val="0"/>
              </w:rPr>
            </w:pPr>
            <w:r>
              <w:rPr>
                <w:rFonts w:ascii="宋体" w:hAnsi="宋体" w:hint="eastAsia"/>
                <w:snapToGrid w:val="0"/>
                <w:kern w:val="0"/>
              </w:rPr>
              <w:t>对象</w:t>
            </w:r>
          </w:p>
        </w:tc>
      </w:tr>
      <w:tr w:rsidR="008A296D" w:rsidRPr="00736667" w14:paraId="7E748938" w14:textId="77777777" w:rsidTr="00A0397D">
        <w:tc>
          <w:tcPr>
            <w:tcW w:w="1559" w:type="dxa"/>
            <w:shd w:val="clear" w:color="auto" w:fill="auto"/>
          </w:tcPr>
          <w:p w14:paraId="613E8FB2" w14:textId="77777777" w:rsidR="008A296D" w:rsidRDefault="008A296D" w:rsidP="00A0397D">
            <w:pPr>
              <w:jc w:val="left"/>
              <w:rPr>
                <w:rFonts w:ascii="宋体" w:hAnsi="宋体"/>
                <w:snapToGrid w:val="0"/>
                <w:kern w:val="0"/>
              </w:rPr>
            </w:pPr>
            <w:r>
              <w:rPr>
                <w:rFonts w:ascii="宋体" w:hAnsi="宋体" w:hint="eastAsia"/>
                <w:snapToGrid w:val="0"/>
                <w:kern w:val="0"/>
              </w:rPr>
              <w:t>权限列表</w:t>
            </w:r>
          </w:p>
        </w:tc>
        <w:tc>
          <w:tcPr>
            <w:tcW w:w="1701" w:type="dxa"/>
            <w:shd w:val="clear" w:color="auto" w:fill="auto"/>
          </w:tcPr>
          <w:p w14:paraId="381B81AC" w14:textId="77777777" w:rsidR="008A296D" w:rsidRDefault="008A296D" w:rsidP="00A0397D">
            <w:pPr>
              <w:jc w:val="left"/>
              <w:rPr>
                <w:rFonts w:ascii="宋体" w:hAnsi="宋体"/>
                <w:snapToGrid w:val="0"/>
                <w:kern w:val="0"/>
              </w:rPr>
            </w:pPr>
            <w:r>
              <w:rPr>
                <w:rFonts w:ascii="宋体" w:hAnsi="宋体" w:hint="eastAsia"/>
                <w:snapToGrid w:val="0"/>
                <w:kern w:val="0"/>
              </w:rPr>
              <w:t>FUNS</w:t>
            </w:r>
          </w:p>
        </w:tc>
        <w:tc>
          <w:tcPr>
            <w:tcW w:w="1134" w:type="dxa"/>
            <w:shd w:val="clear" w:color="auto" w:fill="auto"/>
          </w:tcPr>
          <w:p w14:paraId="124A6D71"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C55463E" w14:textId="77777777" w:rsidR="008A296D" w:rsidRDefault="008A296D" w:rsidP="00A0397D">
            <w:pPr>
              <w:jc w:val="left"/>
              <w:rPr>
                <w:rFonts w:ascii="宋体" w:hAnsi="宋体"/>
                <w:snapToGrid w:val="0"/>
                <w:kern w:val="0"/>
              </w:rPr>
            </w:pPr>
            <w:r>
              <w:rPr>
                <w:rFonts w:ascii="宋体" w:hAnsi="宋体" w:hint="eastAsia"/>
                <w:snapToGrid w:val="0"/>
                <w:kern w:val="0"/>
              </w:rPr>
              <w:t>对象列表</w:t>
            </w:r>
          </w:p>
        </w:tc>
      </w:tr>
      <w:tr w:rsidR="008A296D" w:rsidRPr="00736667" w14:paraId="223DDE85" w14:textId="77777777" w:rsidTr="00A0397D">
        <w:tc>
          <w:tcPr>
            <w:tcW w:w="1559" w:type="dxa"/>
            <w:shd w:val="clear" w:color="auto" w:fill="auto"/>
          </w:tcPr>
          <w:p w14:paraId="57C11B3C" w14:textId="77777777" w:rsidR="008A296D" w:rsidRDefault="008A296D" w:rsidP="00A0397D">
            <w:pPr>
              <w:jc w:val="left"/>
              <w:rPr>
                <w:rFonts w:ascii="宋体" w:hAnsi="宋体"/>
                <w:snapToGrid w:val="0"/>
                <w:kern w:val="0"/>
              </w:rPr>
            </w:pPr>
            <w:r>
              <w:rPr>
                <w:rFonts w:ascii="宋体" w:hAnsi="宋体" w:hint="eastAsia"/>
                <w:snapToGrid w:val="0"/>
                <w:kern w:val="0"/>
              </w:rPr>
              <w:t>角色列表</w:t>
            </w:r>
          </w:p>
        </w:tc>
        <w:tc>
          <w:tcPr>
            <w:tcW w:w="1701" w:type="dxa"/>
            <w:shd w:val="clear" w:color="auto" w:fill="auto"/>
          </w:tcPr>
          <w:p w14:paraId="263EAA3C" w14:textId="77777777" w:rsidR="008A296D" w:rsidRDefault="008A296D" w:rsidP="00A0397D">
            <w:pPr>
              <w:jc w:val="left"/>
              <w:rPr>
                <w:rFonts w:ascii="宋体" w:hAnsi="宋体"/>
                <w:snapToGrid w:val="0"/>
                <w:kern w:val="0"/>
              </w:rPr>
            </w:pPr>
            <w:r>
              <w:rPr>
                <w:rFonts w:ascii="宋体" w:hAnsi="宋体" w:hint="eastAsia"/>
                <w:snapToGrid w:val="0"/>
                <w:kern w:val="0"/>
              </w:rPr>
              <w:t>ROLES</w:t>
            </w:r>
          </w:p>
        </w:tc>
        <w:tc>
          <w:tcPr>
            <w:tcW w:w="1134" w:type="dxa"/>
            <w:shd w:val="clear" w:color="auto" w:fill="auto"/>
          </w:tcPr>
          <w:p w14:paraId="4D1586AE"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DDC949B" w14:textId="77777777" w:rsidR="008A296D" w:rsidRDefault="008A296D" w:rsidP="00A0397D">
            <w:pPr>
              <w:jc w:val="left"/>
              <w:rPr>
                <w:rFonts w:ascii="宋体" w:hAnsi="宋体"/>
                <w:snapToGrid w:val="0"/>
                <w:kern w:val="0"/>
              </w:rPr>
            </w:pPr>
            <w:r>
              <w:rPr>
                <w:rFonts w:ascii="宋体" w:hAnsi="宋体" w:hint="eastAsia"/>
                <w:snapToGrid w:val="0"/>
                <w:kern w:val="0"/>
              </w:rPr>
              <w:t>角色列表</w:t>
            </w:r>
          </w:p>
        </w:tc>
      </w:tr>
    </w:tbl>
    <w:p w14:paraId="3A8E507C"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300" w:firstLine="630"/>
        <w:jc w:val="left"/>
        <w:rPr>
          <w:rFonts w:ascii="宋体" w:hAnsi="宋体"/>
          <w:kern w:val="0"/>
          <w:sz w:val="24"/>
          <w:szCs w:val="21"/>
        </w:rPr>
      </w:pPr>
      <w:r>
        <w:rPr>
          <w:rFonts w:ascii="宋体" w:hAnsi="宋体"/>
          <w:snapToGrid w:val="0"/>
          <w:kern w:val="0"/>
        </w:rPr>
        <w:t>USERINFO</w:t>
      </w:r>
      <w:r>
        <w:rPr>
          <w:rFonts w:ascii="宋体" w:hAnsi="宋体" w:hint="eastAsia"/>
          <w:snapToGrid w:val="0"/>
          <w:kern w:val="0"/>
        </w:rPr>
        <w:t>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6D59D4D" w14:textId="77777777" w:rsidTr="00A0397D">
        <w:tc>
          <w:tcPr>
            <w:tcW w:w="1559" w:type="dxa"/>
            <w:shd w:val="clear" w:color="auto" w:fill="E0E0E0"/>
          </w:tcPr>
          <w:p w14:paraId="00B2796C" w14:textId="77777777" w:rsidR="008A296D" w:rsidRPr="00736667" w:rsidRDefault="008A296D"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59E8C594"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1F0921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5213AB3"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7F579A70" w14:textId="77777777" w:rsidTr="00A0397D">
        <w:tc>
          <w:tcPr>
            <w:tcW w:w="1559" w:type="dxa"/>
            <w:shd w:val="clear" w:color="auto" w:fill="auto"/>
          </w:tcPr>
          <w:p w14:paraId="3C005642" w14:textId="77777777" w:rsidR="008A296D" w:rsidRPr="007A4E3F" w:rsidRDefault="008A296D" w:rsidP="00A0397D">
            <w:pPr>
              <w:widowControl/>
              <w:jc w:val="left"/>
              <w:rPr>
                <w:rFonts w:ascii="宋体" w:hAnsi="宋体"/>
                <w:sz w:val="20"/>
                <w:szCs w:val="20"/>
              </w:rPr>
            </w:pPr>
            <w:r>
              <w:rPr>
                <w:rFonts w:hint="eastAsia"/>
                <w:sz w:val="20"/>
                <w:szCs w:val="20"/>
              </w:rPr>
              <w:t>用户名称</w:t>
            </w:r>
          </w:p>
        </w:tc>
        <w:tc>
          <w:tcPr>
            <w:tcW w:w="1701" w:type="dxa"/>
            <w:shd w:val="clear" w:color="auto" w:fill="auto"/>
            <w:vAlign w:val="bottom"/>
          </w:tcPr>
          <w:p w14:paraId="73FA0029" w14:textId="77777777" w:rsidR="008A296D" w:rsidRDefault="008A296D" w:rsidP="00A0397D">
            <w:pPr>
              <w:widowControl/>
              <w:jc w:val="left"/>
              <w:rPr>
                <w:rFonts w:ascii="宋体" w:hAnsi="宋体"/>
                <w:sz w:val="20"/>
                <w:szCs w:val="20"/>
              </w:rPr>
            </w:pPr>
            <w:r>
              <w:rPr>
                <w:rFonts w:hint="eastAsia"/>
                <w:sz w:val="20"/>
                <w:szCs w:val="20"/>
              </w:rPr>
              <w:t>USERNAME</w:t>
            </w:r>
          </w:p>
        </w:tc>
        <w:tc>
          <w:tcPr>
            <w:tcW w:w="1134" w:type="dxa"/>
            <w:shd w:val="clear" w:color="auto" w:fill="auto"/>
          </w:tcPr>
          <w:p w14:paraId="58E50B18"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65E78EA1" w14:textId="77777777" w:rsidR="008A296D" w:rsidRPr="00736667" w:rsidRDefault="008A296D" w:rsidP="00A0397D">
            <w:pPr>
              <w:jc w:val="left"/>
              <w:rPr>
                <w:rFonts w:ascii="宋体" w:hAnsi="宋体"/>
                <w:snapToGrid w:val="0"/>
                <w:kern w:val="0"/>
              </w:rPr>
            </w:pPr>
          </w:p>
        </w:tc>
      </w:tr>
      <w:tr w:rsidR="008A296D" w:rsidRPr="00736667" w14:paraId="2DBBDB58" w14:textId="77777777" w:rsidTr="00A0397D">
        <w:tc>
          <w:tcPr>
            <w:tcW w:w="1559" w:type="dxa"/>
            <w:shd w:val="clear" w:color="auto" w:fill="auto"/>
          </w:tcPr>
          <w:p w14:paraId="5ECCC6BA" w14:textId="77777777" w:rsidR="008A296D" w:rsidRDefault="008A296D" w:rsidP="00A0397D">
            <w:pPr>
              <w:widowControl/>
              <w:jc w:val="left"/>
              <w:rPr>
                <w:sz w:val="20"/>
                <w:szCs w:val="20"/>
              </w:rPr>
            </w:pPr>
            <w:r>
              <w:rPr>
                <w:rFonts w:hint="eastAsia"/>
                <w:sz w:val="20"/>
                <w:szCs w:val="20"/>
              </w:rPr>
              <w:t>用户</w:t>
            </w:r>
            <w:r>
              <w:rPr>
                <w:rFonts w:hint="eastAsia"/>
                <w:sz w:val="20"/>
                <w:szCs w:val="20"/>
              </w:rPr>
              <w:t>ID</w:t>
            </w:r>
          </w:p>
        </w:tc>
        <w:tc>
          <w:tcPr>
            <w:tcW w:w="1701" w:type="dxa"/>
            <w:shd w:val="clear" w:color="auto" w:fill="auto"/>
            <w:vAlign w:val="bottom"/>
          </w:tcPr>
          <w:p w14:paraId="70F0BA24" w14:textId="77777777" w:rsidR="008A296D" w:rsidRDefault="008A296D" w:rsidP="00A0397D">
            <w:pPr>
              <w:widowControl/>
              <w:jc w:val="left"/>
              <w:rPr>
                <w:sz w:val="20"/>
                <w:szCs w:val="20"/>
              </w:rPr>
            </w:pPr>
            <w:r w:rsidRPr="00F35379">
              <w:rPr>
                <w:sz w:val="20"/>
                <w:szCs w:val="20"/>
              </w:rPr>
              <w:t>USERID</w:t>
            </w:r>
          </w:p>
        </w:tc>
        <w:tc>
          <w:tcPr>
            <w:tcW w:w="1134" w:type="dxa"/>
            <w:shd w:val="clear" w:color="auto" w:fill="auto"/>
          </w:tcPr>
          <w:p w14:paraId="5E21D87C"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37AEBFB" w14:textId="77777777" w:rsidR="008A296D" w:rsidRPr="00736667" w:rsidRDefault="008A296D" w:rsidP="00A0397D">
            <w:pPr>
              <w:jc w:val="left"/>
              <w:rPr>
                <w:rFonts w:ascii="宋体" w:hAnsi="宋体"/>
                <w:snapToGrid w:val="0"/>
                <w:kern w:val="0"/>
              </w:rPr>
            </w:pPr>
          </w:p>
        </w:tc>
      </w:tr>
      <w:tr w:rsidR="008A296D" w:rsidRPr="00736667" w14:paraId="37DE0EEB" w14:textId="77777777" w:rsidTr="00A0397D">
        <w:tc>
          <w:tcPr>
            <w:tcW w:w="1559" w:type="dxa"/>
            <w:shd w:val="clear" w:color="auto" w:fill="auto"/>
          </w:tcPr>
          <w:p w14:paraId="1ADA8CAC" w14:textId="77777777" w:rsidR="008A296D" w:rsidRDefault="008A296D" w:rsidP="00A0397D">
            <w:pPr>
              <w:jc w:val="left"/>
              <w:rPr>
                <w:rFonts w:ascii="宋体" w:hAnsi="宋体"/>
                <w:snapToGrid w:val="0"/>
                <w:kern w:val="0"/>
              </w:rPr>
            </w:pPr>
            <w:r w:rsidRPr="00553423">
              <w:rPr>
                <w:rFonts w:ascii="宋体" w:hAnsi="宋体"/>
                <w:snapToGrid w:val="0"/>
                <w:kern w:val="0"/>
              </w:rPr>
              <w:t>Email</w:t>
            </w:r>
          </w:p>
        </w:tc>
        <w:tc>
          <w:tcPr>
            <w:tcW w:w="1701" w:type="dxa"/>
            <w:shd w:val="clear" w:color="auto" w:fill="auto"/>
            <w:vAlign w:val="bottom"/>
          </w:tcPr>
          <w:p w14:paraId="4D5363D2" w14:textId="77777777" w:rsidR="008A296D" w:rsidRDefault="008A296D" w:rsidP="00A0397D">
            <w:pPr>
              <w:rPr>
                <w:sz w:val="20"/>
                <w:szCs w:val="20"/>
              </w:rPr>
            </w:pPr>
            <w:r>
              <w:rPr>
                <w:rFonts w:hint="eastAsia"/>
                <w:sz w:val="20"/>
                <w:szCs w:val="20"/>
              </w:rPr>
              <w:t>EMAIL</w:t>
            </w:r>
          </w:p>
        </w:tc>
        <w:tc>
          <w:tcPr>
            <w:tcW w:w="1134" w:type="dxa"/>
            <w:shd w:val="clear" w:color="auto" w:fill="auto"/>
          </w:tcPr>
          <w:p w14:paraId="1329581E"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34262ECC" w14:textId="77777777" w:rsidR="008A296D" w:rsidRDefault="008A296D" w:rsidP="00A0397D">
            <w:pPr>
              <w:jc w:val="left"/>
              <w:rPr>
                <w:rFonts w:ascii="宋体" w:hAnsi="宋体"/>
                <w:snapToGrid w:val="0"/>
                <w:kern w:val="0"/>
              </w:rPr>
            </w:pPr>
          </w:p>
        </w:tc>
      </w:tr>
      <w:tr w:rsidR="008A296D" w:rsidRPr="00736667" w14:paraId="27A374BC" w14:textId="77777777" w:rsidTr="00A0397D">
        <w:tc>
          <w:tcPr>
            <w:tcW w:w="1559" w:type="dxa"/>
            <w:shd w:val="clear" w:color="auto" w:fill="auto"/>
          </w:tcPr>
          <w:p w14:paraId="5CEF19CC" w14:textId="77777777" w:rsidR="008A296D" w:rsidRDefault="008A296D" w:rsidP="00A0397D">
            <w:pPr>
              <w:jc w:val="left"/>
              <w:rPr>
                <w:rFonts w:ascii="宋体" w:hAnsi="宋体"/>
                <w:snapToGrid w:val="0"/>
                <w:kern w:val="0"/>
              </w:rPr>
            </w:pPr>
            <w:r w:rsidRPr="00553423">
              <w:rPr>
                <w:rFonts w:ascii="宋体" w:hAnsi="宋体" w:hint="eastAsia"/>
                <w:snapToGrid w:val="0"/>
                <w:kern w:val="0"/>
              </w:rPr>
              <w:t>移动电话</w:t>
            </w:r>
          </w:p>
        </w:tc>
        <w:tc>
          <w:tcPr>
            <w:tcW w:w="1701" w:type="dxa"/>
            <w:shd w:val="clear" w:color="auto" w:fill="auto"/>
            <w:vAlign w:val="bottom"/>
          </w:tcPr>
          <w:p w14:paraId="5BBD8B70" w14:textId="77777777" w:rsidR="008A296D" w:rsidRDefault="008A296D" w:rsidP="00A0397D">
            <w:pPr>
              <w:widowControl/>
              <w:jc w:val="left"/>
              <w:rPr>
                <w:rFonts w:ascii="宋体" w:hAnsi="宋体"/>
                <w:sz w:val="20"/>
                <w:szCs w:val="20"/>
              </w:rPr>
            </w:pPr>
            <w:r>
              <w:rPr>
                <w:rFonts w:hint="eastAsia"/>
                <w:sz w:val="20"/>
                <w:szCs w:val="20"/>
              </w:rPr>
              <w:t>MOBILEPHONE</w:t>
            </w:r>
          </w:p>
        </w:tc>
        <w:tc>
          <w:tcPr>
            <w:tcW w:w="1134" w:type="dxa"/>
            <w:shd w:val="clear" w:color="auto" w:fill="auto"/>
          </w:tcPr>
          <w:p w14:paraId="119B29D9"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8A11B5D" w14:textId="77777777" w:rsidR="008A296D" w:rsidRDefault="008A296D" w:rsidP="00A0397D">
            <w:pPr>
              <w:jc w:val="left"/>
              <w:rPr>
                <w:rFonts w:ascii="宋体" w:hAnsi="宋体"/>
                <w:snapToGrid w:val="0"/>
                <w:kern w:val="0"/>
              </w:rPr>
            </w:pPr>
          </w:p>
        </w:tc>
      </w:tr>
      <w:tr w:rsidR="008A296D" w:rsidRPr="00736667" w14:paraId="194E90F2" w14:textId="77777777" w:rsidTr="00A0397D">
        <w:tc>
          <w:tcPr>
            <w:tcW w:w="1559" w:type="dxa"/>
            <w:shd w:val="clear" w:color="auto" w:fill="auto"/>
          </w:tcPr>
          <w:p w14:paraId="44C221BE" w14:textId="77777777" w:rsidR="008A296D" w:rsidRDefault="008A296D" w:rsidP="00A0397D">
            <w:pPr>
              <w:jc w:val="left"/>
              <w:rPr>
                <w:rFonts w:ascii="宋体" w:hAnsi="宋体"/>
                <w:snapToGrid w:val="0"/>
                <w:kern w:val="0"/>
              </w:rPr>
            </w:pPr>
            <w:r w:rsidRPr="00553423">
              <w:rPr>
                <w:rFonts w:ascii="宋体" w:hAnsi="宋体" w:hint="eastAsia"/>
                <w:snapToGrid w:val="0"/>
                <w:kern w:val="0"/>
              </w:rPr>
              <w:t>电话</w:t>
            </w:r>
          </w:p>
        </w:tc>
        <w:tc>
          <w:tcPr>
            <w:tcW w:w="1701" w:type="dxa"/>
            <w:shd w:val="clear" w:color="auto" w:fill="auto"/>
            <w:vAlign w:val="bottom"/>
          </w:tcPr>
          <w:p w14:paraId="669560DF" w14:textId="77777777" w:rsidR="008A296D" w:rsidRDefault="008A296D" w:rsidP="00A0397D">
            <w:pPr>
              <w:widowControl/>
              <w:jc w:val="left"/>
              <w:rPr>
                <w:sz w:val="20"/>
                <w:szCs w:val="20"/>
              </w:rPr>
            </w:pPr>
            <w:r w:rsidRPr="00553423">
              <w:rPr>
                <w:sz w:val="20"/>
                <w:szCs w:val="20"/>
              </w:rPr>
              <w:t>TEL</w:t>
            </w:r>
          </w:p>
        </w:tc>
        <w:tc>
          <w:tcPr>
            <w:tcW w:w="1134" w:type="dxa"/>
            <w:shd w:val="clear" w:color="auto" w:fill="auto"/>
          </w:tcPr>
          <w:p w14:paraId="0BB2259B"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4C594F93" w14:textId="77777777" w:rsidR="008A296D" w:rsidRDefault="008A296D" w:rsidP="00A0397D">
            <w:pPr>
              <w:jc w:val="left"/>
              <w:rPr>
                <w:rFonts w:ascii="宋体" w:hAnsi="宋体"/>
                <w:snapToGrid w:val="0"/>
                <w:kern w:val="0"/>
              </w:rPr>
            </w:pPr>
          </w:p>
        </w:tc>
      </w:tr>
      <w:tr w:rsidR="008A296D" w:rsidRPr="00736667" w14:paraId="7CCFA468" w14:textId="77777777" w:rsidTr="00A0397D">
        <w:tc>
          <w:tcPr>
            <w:tcW w:w="1559" w:type="dxa"/>
            <w:shd w:val="clear" w:color="auto" w:fill="auto"/>
          </w:tcPr>
          <w:p w14:paraId="761B65E2" w14:textId="77777777" w:rsidR="008A296D" w:rsidRDefault="008A296D" w:rsidP="00A0397D">
            <w:pPr>
              <w:jc w:val="left"/>
              <w:rPr>
                <w:rFonts w:ascii="宋体" w:hAnsi="宋体"/>
                <w:snapToGrid w:val="0"/>
                <w:kern w:val="0"/>
              </w:rPr>
            </w:pPr>
            <w:r w:rsidRPr="00553423">
              <w:rPr>
                <w:rFonts w:ascii="宋体" w:hAnsi="宋体" w:hint="eastAsia"/>
                <w:snapToGrid w:val="0"/>
                <w:kern w:val="0"/>
              </w:rPr>
              <w:t>地址</w:t>
            </w:r>
          </w:p>
        </w:tc>
        <w:tc>
          <w:tcPr>
            <w:tcW w:w="1701" w:type="dxa"/>
            <w:shd w:val="clear" w:color="auto" w:fill="auto"/>
            <w:vAlign w:val="bottom"/>
          </w:tcPr>
          <w:p w14:paraId="1420845E" w14:textId="77777777" w:rsidR="008A296D" w:rsidRDefault="008A296D" w:rsidP="00A0397D">
            <w:pPr>
              <w:rPr>
                <w:sz w:val="20"/>
                <w:szCs w:val="20"/>
              </w:rPr>
            </w:pPr>
            <w:r>
              <w:rPr>
                <w:rFonts w:hint="eastAsia"/>
                <w:sz w:val="20"/>
                <w:szCs w:val="20"/>
              </w:rPr>
              <w:t>ADDRESS</w:t>
            </w:r>
          </w:p>
        </w:tc>
        <w:tc>
          <w:tcPr>
            <w:tcW w:w="1134" w:type="dxa"/>
            <w:shd w:val="clear" w:color="auto" w:fill="auto"/>
          </w:tcPr>
          <w:p w14:paraId="3E82C7F7"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3A3E22F3" w14:textId="77777777" w:rsidR="008A296D" w:rsidRDefault="008A296D" w:rsidP="00A0397D">
            <w:pPr>
              <w:jc w:val="left"/>
              <w:rPr>
                <w:rFonts w:ascii="宋体" w:hAnsi="宋体"/>
                <w:snapToGrid w:val="0"/>
                <w:kern w:val="0"/>
              </w:rPr>
            </w:pPr>
          </w:p>
        </w:tc>
      </w:tr>
    </w:tbl>
    <w:p w14:paraId="44E32BB5"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100" w:firstLine="240"/>
        <w:jc w:val="left"/>
        <w:rPr>
          <w:rFonts w:ascii="宋体" w:hAnsi="宋体"/>
          <w:kern w:val="0"/>
          <w:sz w:val="24"/>
          <w:szCs w:val="21"/>
        </w:rPr>
      </w:pPr>
      <w:r>
        <w:rPr>
          <w:rFonts w:ascii="宋体" w:hAnsi="宋体" w:hint="eastAsia"/>
          <w:kern w:val="0"/>
          <w:sz w:val="24"/>
          <w:szCs w:val="21"/>
        </w:rPr>
        <w:t xml:space="preserve"> </w:t>
      </w:r>
      <w:r>
        <w:rPr>
          <w:rFonts w:ascii="宋体" w:hAnsi="宋体" w:hint="eastAsia"/>
          <w:snapToGrid w:val="0"/>
          <w:kern w:val="0"/>
        </w:rPr>
        <w:t>FUNS</w:t>
      </w:r>
      <w:r>
        <w:rPr>
          <w:rFonts w:ascii="宋体" w:hAnsi="宋体"/>
          <w:snapToGrid w:val="0"/>
          <w:kern w:val="0"/>
        </w:rPr>
        <w:t xml:space="preserve"> </w:t>
      </w:r>
      <w:r>
        <w:rPr>
          <w:rFonts w:ascii="宋体" w:hAnsi="宋体" w:hint="eastAsia"/>
          <w:snapToGrid w:val="0"/>
          <w:kern w:val="0"/>
        </w:rPr>
        <w:t>列表对象中的对象：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0A3894E4" w14:textId="77777777" w:rsidTr="00A0397D">
        <w:tc>
          <w:tcPr>
            <w:tcW w:w="1559" w:type="dxa"/>
            <w:shd w:val="clear" w:color="auto" w:fill="E0E0E0"/>
          </w:tcPr>
          <w:p w14:paraId="5A109765" w14:textId="77777777" w:rsidR="008A296D" w:rsidRPr="00736667" w:rsidRDefault="008A296D"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498CD2F6"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A85F5F8"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039F353"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1D9E4F4A" w14:textId="77777777" w:rsidTr="00A0397D">
        <w:tc>
          <w:tcPr>
            <w:tcW w:w="1559" w:type="dxa"/>
            <w:shd w:val="clear" w:color="auto" w:fill="auto"/>
          </w:tcPr>
          <w:p w14:paraId="37B4AB39" w14:textId="77777777" w:rsidR="008A296D" w:rsidRPr="007A4E3F" w:rsidRDefault="008A296D" w:rsidP="00A0397D">
            <w:pPr>
              <w:widowControl/>
              <w:jc w:val="left"/>
              <w:rPr>
                <w:rFonts w:ascii="宋体" w:hAnsi="宋体"/>
                <w:sz w:val="20"/>
                <w:szCs w:val="20"/>
              </w:rPr>
            </w:pPr>
            <w:r w:rsidRPr="00BA12E6">
              <w:rPr>
                <w:rFonts w:hint="eastAsia"/>
                <w:sz w:val="20"/>
                <w:szCs w:val="20"/>
              </w:rPr>
              <w:t>功能代号</w:t>
            </w:r>
          </w:p>
        </w:tc>
        <w:tc>
          <w:tcPr>
            <w:tcW w:w="1701" w:type="dxa"/>
            <w:shd w:val="clear" w:color="auto" w:fill="auto"/>
            <w:vAlign w:val="bottom"/>
          </w:tcPr>
          <w:p w14:paraId="29196C9F" w14:textId="77777777" w:rsidR="008A296D" w:rsidRDefault="008A296D" w:rsidP="00A0397D">
            <w:pPr>
              <w:widowControl/>
              <w:jc w:val="left"/>
              <w:rPr>
                <w:rFonts w:ascii="宋体" w:hAnsi="宋体"/>
                <w:sz w:val="20"/>
                <w:szCs w:val="20"/>
              </w:rPr>
            </w:pPr>
            <w:r w:rsidRPr="00BA12E6">
              <w:rPr>
                <w:sz w:val="20"/>
                <w:szCs w:val="20"/>
              </w:rPr>
              <w:t>FUNID</w:t>
            </w:r>
          </w:p>
        </w:tc>
        <w:tc>
          <w:tcPr>
            <w:tcW w:w="1134" w:type="dxa"/>
            <w:shd w:val="clear" w:color="auto" w:fill="auto"/>
          </w:tcPr>
          <w:p w14:paraId="4F68CB1B"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2449F42" w14:textId="77777777" w:rsidR="008A296D" w:rsidRPr="00736667" w:rsidRDefault="008A296D" w:rsidP="00A0397D">
            <w:pPr>
              <w:jc w:val="left"/>
              <w:rPr>
                <w:rFonts w:ascii="宋体" w:hAnsi="宋体"/>
                <w:snapToGrid w:val="0"/>
                <w:kern w:val="0"/>
              </w:rPr>
            </w:pPr>
          </w:p>
        </w:tc>
      </w:tr>
      <w:tr w:rsidR="008A296D" w:rsidRPr="00736667" w14:paraId="533A1F96" w14:textId="77777777" w:rsidTr="00A0397D">
        <w:tc>
          <w:tcPr>
            <w:tcW w:w="1559" w:type="dxa"/>
            <w:shd w:val="clear" w:color="auto" w:fill="auto"/>
          </w:tcPr>
          <w:p w14:paraId="5D549915" w14:textId="77777777" w:rsidR="008A296D" w:rsidRDefault="008A296D" w:rsidP="00A0397D">
            <w:pPr>
              <w:jc w:val="left"/>
              <w:rPr>
                <w:rFonts w:ascii="宋体" w:hAnsi="宋体"/>
                <w:snapToGrid w:val="0"/>
                <w:kern w:val="0"/>
              </w:rPr>
            </w:pPr>
            <w:r w:rsidRPr="00A2716C">
              <w:rPr>
                <w:rFonts w:ascii="宋体" w:hAnsi="宋体" w:hint="eastAsia"/>
                <w:snapToGrid w:val="0"/>
                <w:kern w:val="0"/>
              </w:rPr>
              <w:t>排序</w:t>
            </w:r>
          </w:p>
        </w:tc>
        <w:tc>
          <w:tcPr>
            <w:tcW w:w="1701" w:type="dxa"/>
            <w:shd w:val="clear" w:color="auto" w:fill="auto"/>
            <w:vAlign w:val="bottom"/>
          </w:tcPr>
          <w:p w14:paraId="1181AB40" w14:textId="77777777" w:rsidR="008A296D" w:rsidRDefault="008A296D" w:rsidP="00A0397D">
            <w:pPr>
              <w:rPr>
                <w:sz w:val="20"/>
                <w:szCs w:val="20"/>
              </w:rPr>
            </w:pPr>
            <w:r w:rsidRPr="00A2716C">
              <w:rPr>
                <w:sz w:val="20"/>
                <w:szCs w:val="20"/>
              </w:rPr>
              <w:t>SEQNO</w:t>
            </w:r>
          </w:p>
        </w:tc>
        <w:tc>
          <w:tcPr>
            <w:tcW w:w="1134" w:type="dxa"/>
            <w:shd w:val="clear" w:color="auto" w:fill="auto"/>
          </w:tcPr>
          <w:p w14:paraId="369369F4"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05475DA" w14:textId="77777777" w:rsidR="008A296D" w:rsidRDefault="008A296D" w:rsidP="00A0397D">
            <w:pPr>
              <w:jc w:val="left"/>
              <w:rPr>
                <w:rFonts w:ascii="宋体" w:hAnsi="宋体"/>
                <w:snapToGrid w:val="0"/>
                <w:kern w:val="0"/>
              </w:rPr>
            </w:pPr>
          </w:p>
        </w:tc>
      </w:tr>
      <w:tr w:rsidR="008A296D" w:rsidRPr="00736667" w14:paraId="36641A37" w14:textId="77777777" w:rsidTr="00A0397D">
        <w:tc>
          <w:tcPr>
            <w:tcW w:w="1559" w:type="dxa"/>
            <w:shd w:val="clear" w:color="auto" w:fill="auto"/>
          </w:tcPr>
          <w:p w14:paraId="77DA8CD7" w14:textId="77777777" w:rsidR="008A296D" w:rsidRDefault="008A296D" w:rsidP="00A0397D">
            <w:pPr>
              <w:jc w:val="left"/>
              <w:rPr>
                <w:rFonts w:ascii="宋体" w:hAnsi="宋体"/>
                <w:snapToGrid w:val="0"/>
                <w:kern w:val="0"/>
              </w:rPr>
            </w:pPr>
            <w:r w:rsidRPr="00A2716C">
              <w:rPr>
                <w:rFonts w:ascii="宋体" w:hAnsi="宋体" w:hint="eastAsia"/>
                <w:snapToGrid w:val="0"/>
                <w:kern w:val="0"/>
              </w:rPr>
              <w:t>当前层</w:t>
            </w:r>
          </w:p>
        </w:tc>
        <w:tc>
          <w:tcPr>
            <w:tcW w:w="1701" w:type="dxa"/>
            <w:shd w:val="clear" w:color="auto" w:fill="auto"/>
            <w:vAlign w:val="bottom"/>
          </w:tcPr>
          <w:p w14:paraId="1659FBA9" w14:textId="77777777" w:rsidR="008A296D" w:rsidRDefault="008A296D" w:rsidP="00A0397D">
            <w:pPr>
              <w:widowControl/>
              <w:jc w:val="left"/>
              <w:rPr>
                <w:rFonts w:ascii="宋体" w:hAnsi="宋体"/>
                <w:sz w:val="20"/>
                <w:szCs w:val="20"/>
              </w:rPr>
            </w:pPr>
            <w:r w:rsidRPr="00A2716C">
              <w:rPr>
                <w:sz w:val="20"/>
                <w:szCs w:val="20"/>
              </w:rPr>
              <w:t>LAYID</w:t>
            </w:r>
          </w:p>
        </w:tc>
        <w:tc>
          <w:tcPr>
            <w:tcW w:w="1134" w:type="dxa"/>
            <w:shd w:val="clear" w:color="auto" w:fill="auto"/>
          </w:tcPr>
          <w:p w14:paraId="15183712"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D057B9D" w14:textId="77777777" w:rsidR="008A296D" w:rsidRDefault="008A296D" w:rsidP="00A0397D">
            <w:pPr>
              <w:jc w:val="left"/>
              <w:rPr>
                <w:rFonts w:ascii="宋体" w:hAnsi="宋体"/>
                <w:snapToGrid w:val="0"/>
                <w:kern w:val="0"/>
              </w:rPr>
            </w:pPr>
          </w:p>
        </w:tc>
      </w:tr>
      <w:tr w:rsidR="008A296D" w:rsidRPr="00736667" w14:paraId="6507388B" w14:textId="77777777" w:rsidTr="00A0397D">
        <w:tc>
          <w:tcPr>
            <w:tcW w:w="1559" w:type="dxa"/>
            <w:shd w:val="clear" w:color="auto" w:fill="auto"/>
          </w:tcPr>
          <w:p w14:paraId="394E8433" w14:textId="77777777" w:rsidR="008A296D" w:rsidRDefault="008A296D" w:rsidP="00A0397D">
            <w:pPr>
              <w:jc w:val="left"/>
              <w:rPr>
                <w:rFonts w:ascii="宋体" w:hAnsi="宋体"/>
                <w:snapToGrid w:val="0"/>
                <w:kern w:val="0"/>
              </w:rPr>
            </w:pPr>
            <w:r>
              <w:rPr>
                <w:rFonts w:ascii="宋体" w:hAnsi="宋体" w:hint="eastAsia"/>
                <w:snapToGrid w:val="0"/>
                <w:kern w:val="0"/>
              </w:rPr>
              <w:t>功能名称</w:t>
            </w:r>
          </w:p>
        </w:tc>
        <w:tc>
          <w:tcPr>
            <w:tcW w:w="1701" w:type="dxa"/>
            <w:shd w:val="clear" w:color="auto" w:fill="auto"/>
            <w:vAlign w:val="bottom"/>
          </w:tcPr>
          <w:p w14:paraId="143278AA" w14:textId="77777777" w:rsidR="008A296D" w:rsidRDefault="008A296D" w:rsidP="00A0397D">
            <w:pPr>
              <w:widowControl/>
              <w:jc w:val="left"/>
              <w:rPr>
                <w:sz w:val="20"/>
                <w:szCs w:val="20"/>
              </w:rPr>
            </w:pPr>
            <w:r w:rsidRPr="00A2716C">
              <w:rPr>
                <w:sz w:val="20"/>
                <w:szCs w:val="20"/>
              </w:rPr>
              <w:t>FUNDESC</w:t>
            </w:r>
          </w:p>
        </w:tc>
        <w:tc>
          <w:tcPr>
            <w:tcW w:w="1134" w:type="dxa"/>
            <w:shd w:val="clear" w:color="auto" w:fill="auto"/>
          </w:tcPr>
          <w:p w14:paraId="6F4BC6F4"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91C7D7E" w14:textId="77777777" w:rsidR="008A296D" w:rsidRDefault="008A296D" w:rsidP="00A0397D">
            <w:pPr>
              <w:jc w:val="left"/>
              <w:rPr>
                <w:rFonts w:ascii="宋体" w:hAnsi="宋体"/>
                <w:snapToGrid w:val="0"/>
                <w:kern w:val="0"/>
              </w:rPr>
            </w:pPr>
          </w:p>
        </w:tc>
      </w:tr>
      <w:tr w:rsidR="008A296D" w:rsidRPr="00736667" w14:paraId="1DD3AB78" w14:textId="77777777" w:rsidTr="00A0397D">
        <w:tc>
          <w:tcPr>
            <w:tcW w:w="1559" w:type="dxa"/>
            <w:shd w:val="clear" w:color="auto" w:fill="auto"/>
          </w:tcPr>
          <w:p w14:paraId="61110A4E" w14:textId="77777777" w:rsidR="008A296D" w:rsidRDefault="008A296D" w:rsidP="00A0397D">
            <w:pPr>
              <w:jc w:val="left"/>
              <w:rPr>
                <w:rFonts w:ascii="宋体" w:hAnsi="宋体"/>
                <w:snapToGrid w:val="0"/>
                <w:kern w:val="0"/>
              </w:rPr>
            </w:pPr>
            <w:r w:rsidRPr="007F4F0F">
              <w:rPr>
                <w:rFonts w:ascii="宋体" w:hAnsi="宋体" w:hint="eastAsia"/>
                <w:snapToGrid w:val="0"/>
                <w:kern w:val="0"/>
              </w:rPr>
              <w:t>对应页面路径</w:t>
            </w:r>
          </w:p>
        </w:tc>
        <w:tc>
          <w:tcPr>
            <w:tcW w:w="1701" w:type="dxa"/>
            <w:shd w:val="clear" w:color="auto" w:fill="auto"/>
            <w:vAlign w:val="bottom"/>
          </w:tcPr>
          <w:p w14:paraId="65C53C0F" w14:textId="77777777" w:rsidR="008A296D" w:rsidRDefault="008A296D" w:rsidP="00A0397D">
            <w:pPr>
              <w:rPr>
                <w:sz w:val="20"/>
                <w:szCs w:val="20"/>
              </w:rPr>
            </w:pPr>
            <w:r w:rsidRPr="00A2716C">
              <w:rPr>
                <w:sz w:val="20"/>
                <w:szCs w:val="20"/>
              </w:rPr>
              <w:t>FUNPATH</w:t>
            </w:r>
          </w:p>
        </w:tc>
        <w:tc>
          <w:tcPr>
            <w:tcW w:w="1134" w:type="dxa"/>
            <w:shd w:val="clear" w:color="auto" w:fill="auto"/>
          </w:tcPr>
          <w:p w14:paraId="5A9DF09A"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78242606" w14:textId="77777777" w:rsidR="008A296D" w:rsidRDefault="008A296D" w:rsidP="00A0397D">
            <w:pPr>
              <w:jc w:val="left"/>
              <w:rPr>
                <w:rFonts w:ascii="宋体" w:hAnsi="宋体"/>
                <w:snapToGrid w:val="0"/>
                <w:kern w:val="0"/>
              </w:rPr>
            </w:pPr>
          </w:p>
        </w:tc>
      </w:tr>
      <w:tr w:rsidR="008A296D" w:rsidRPr="00736667" w14:paraId="47E4D1DD" w14:textId="77777777" w:rsidTr="00A0397D">
        <w:tc>
          <w:tcPr>
            <w:tcW w:w="1559" w:type="dxa"/>
            <w:shd w:val="clear" w:color="auto" w:fill="auto"/>
            <w:vAlign w:val="bottom"/>
          </w:tcPr>
          <w:p w14:paraId="5C65D4A9" w14:textId="77777777" w:rsidR="008A296D" w:rsidRDefault="008A296D" w:rsidP="00A0397D">
            <w:pPr>
              <w:widowControl/>
              <w:jc w:val="left"/>
              <w:rPr>
                <w:rFonts w:ascii="宋体" w:hAnsi="宋体"/>
                <w:sz w:val="20"/>
                <w:szCs w:val="20"/>
              </w:rPr>
            </w:pPr>
            <w:r>
              <w:rPr>
                <w:rFonts w:hint="eastAsia"/>
                <w:sz w:val="20"/>
                <w:szCs w:val="20"/>
              </w:rPr>
              <w:t>是否是底层权限</w:t>
            </w:r>
          </w:p>
        </w:tc>
        <w:tc>
          <w:tcPr>
            <w:tcW w:w="1701" w:type="dxa"/>
            <w:shd w:val="clear" w:color="auto" w:fill="auto"/>
            <w:vAlign w:val="bottom"/>
          </w:tcPr>
          <w:p w14:paraId="499C4ED4" w14:textId="77777777" w:rsidR="008A296D" w:rsidRDefault="008A296D" w:rsidP="00A0397D">
            <w:pPr>
              <w:widowControl/>
              <w:jc w:val="left"/>
              <w:rPr>
                <w:rFonts w:ascii="宋体" w:hAnsi="宋体"/>
                <w:sz w:val="20"/>
                <w:szCs w:val="20"/>
              </w:rPr>
            </w:pPr>
            <w:r>
              <w:rPr>
                <w:rFonts w:hint="eastAsia"/>
                <w:sz w:val="20"/>
                <w:szCs w:val="20"/>
              </w:rPr>
              <w:t>BOTFLAG</w:t>
            </w:r>
          </w:p>
        </w:tc>
        <w:tc>
          <w:tcPr>
            <w:tcW w:w="1134" w:type="dxa"/>
            <w:shd w:val="clear" w:color="auto" w:fill="auto"/>
          </w:tcPr>
          <w:p w14:paraId="0C890963"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039E3CD" w14:textId="77777777" w:rsidR="008A296D" w:rsidRDefault="008A296D" w:rsidP="00A0397D">
            <w:pPr>
              <w:jc w:val="left"/>
              <w:rPr>
                <w:rFonts w:ascii="宋体" w:hAnsi="宋体"/>
                <w:snapToGrid w:val="0"/>
                <w:kern w:val="0"/>
              </w:rPr>
            </w:pPr>
          </w:p>
        </w:tc>
      </w:tr>
      <w:tr w:rsidR="008A296D" w:rsidRPr="00736667" w14:paraId="753F143B" w14:textId="77777777" w:rsidTr="00A0397D">
        <w:tc>
          <w:tcPr>
            <w:tcW w:w="1559" w:type="dxa"/>
            <w:shd w:val="clear" w:color="auto" w:fill="auto"/>
            <w:vAlign w:val="bottom"/>
          </w:tcPr>
          <w:p w14:paraId="3053F370" w14:textId="77777777" w:rsidR="008A296D" w:rsidRDefault="008A296D" w:rsidP="00A0397D">
            <w:pPr>
              <w:rPr>
                <w:sz w:val="20"/>
                <w:szCs w:val="20"/>
              </w:rPr>
            </w:pPr>
            <w:r>
              <w:rPr>
                <w:rFonts w:hint="eastAsia"/>
                <w:sz w:val="20"/>
                <w:szCs w:val="20"/>
              </w:rPr>
              <w:t>是否在使用</w:t>
            </w:r>
          </w:p>
        </w:tc>
        <w:tc>
          <w:tcPr>
            <w:tcW w:w="1701" w:type="dxa"/>
            <w:shd w:val="clear" w:color="auto" w:fill="auto"/>
            <w:vAlign w:val="bottom"/>
          </w:tcPr>
          <w:p w14:paraId="1FAEE3FC" w14:textId="77777777" w:rsidR="008A296D" w:rsidRDefault="008A296D" w:rsidP="00A0397D">
            <w:pPr>
              <w:rPr>
                <w:sz w:val="20"/>
                <w:szCs w:val="20"/>
              </w:rPr>
            </w:pPr>
            <w:r>
              <w:rPr>
                <w:rFonts w:hint="eastAsia"/>
                <w:sz w:val="20"/>
                <w:szCs w:val="20"/>
              </w:rPr>
              <w:t>USEFLAG</w:t>
            </w:r>
          </w:p>
        </w:tc>
        <w:tc>
          <w:tcPr>
            <w:tcW w:w="1134" w:type="dxa"/>
            <w:shd w:val="clear" w:color="auto" w:fill="auto"/>
          </w:tcPr>
          <w:p w14:paraId="136CFB4A"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6F0F6F6" w14:textId="77777777" w:rsidR="008A296D" w:rsidRDefault="008A296D" w:rsidP="00A0397D">
            <w:pPr>
              <w:jc w:val="left"/>
              <w:rPr>
                <w:rFonts w:ascii="宋体" w:hAnsi="宋体"/>
                <w:snapToGrid w:val="0"/>
                <w:kern w:val="0"/>
              </w:rPr>
            </w:pPr>
          </w:p>
        </w:tc>
      </w:tr>
      <w:tr w:rsidR="008A296D" w:rsidRPr="00736667" w14:paraId="71766D7D" w14:textId="77777777" w:rsidTr="00A0397D">
        <w:tc>
          <w:tcPr>
            <w:tcW w:w="1559" w:type="dxa"/>
            <w:shd w:val="clear" w:color="auto" w:fill="auto"/>
            <w:vAlign w:val="bottom"/>
          </w:tcPr>
          <w:p w14:paraId="0FF8059C" w14:textId="77777777" w:rsidR="008A296D" w:rsidRDefault="008A296D" w:rsidP="00A0397D">
            <w:pPr>
              <w:rPr>
                <w:sz w:val="20"/>
                <w:szCs w:val="20"/>
              </w:rPr>
            </w:pPr>
            <w:r>
              <w:rPr>
                <w:rFonts w:hint="eastAsia"/>
                <w:sz w:val="20"/>
                <w:szCs w:val="20"/>
              </w:rPr>
              <w:t>是否展示</w:t>
            </w:r>
          </w:p>
        </w:tc>
        <w:tc>
          <w:tcPr>
            <w:tcW w:w="1701" w:type="dxa"/>
            <w:shd w:val="clear" w:color="auto" w:fill="auto"/>
            <w:vAlign w:val="bottom"/>
          </w:tcPr>
          <w:p w14:paraId="38FBF3FC" w14:textId="77777777" w:rsidR="008A296D" w:rsidRDefault="008A296D" w:rsidP="00A0397D">
            <w:pPr>
              <w:rPr>
                <w:sz w:val="20"/>
                <w:szCs w:val="20"/>
              </w:rPr>
            </w:pPr>
            <w:r>
              <w:rPr>
                <w:rFonts w:hint="eastAsia"/>
                <w:sz w:val="20"/>
                <w:szCs w:val="20"/>
              </w:rPr>
              <w:t>DISPLAYFUN</w:t>
            </w:r>
          </w:p>
        </w:tc>
        <w:tc>
          <w:tcPr>
            <w:tcW w:w="1134" w:type="dxa"/>
            <w:shd w:val="clear" w:color="auto" w:fill="auto"/>
          </w:tcPr>
          <w:p w14:paraId="34CBDADF"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B986C11" w14:textId="77777777" w:rsidR="008A296D" w:rsidRDefault="008A296D" w:rsidP="00A0397D">
            <w:pPr>
              <w:jc w:val="left"/>
              <w:rPr>
                <w:rFonts w:ascii="宋体" w:hAnsi="宋体"/>
                <w:snapToGrid w:val="0"/>
                <w:kern w:val="0"/>
              </w:rPr>
            </w:pPr>
          </w:p>
        </w:tc>
      </w:tr>
    </w:tbl>
    <w:p w14:paraId="67533FC8"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100" w:firstLine="240"/>
        <w:jc w:val="left"/>
        <w:rPr>
          <w:rFonts w:ascii="宋体" w:hAnsi="宋体"/>
          <w:kern w:val="0"/>
          <w:sz w:val="24"/>
          <w:szCs w:val="21"/>
        </w:rPr>
      </w:pPr>
      <w:r>
        <w:rPr>
          <w:rFonts w:ascii="宋体" w:hAnsi="宋体" w:hint="eastAsia"/>
          <w:kern w:val="0"/>
          <w:sz w:val="24"/>
          <w:szCs w:val="21"/>
        </w:rPr>
        <w:t xml:space="preserve">   </w:t>
      </w:r>
      <w:r>
        <w:rPr>
          <w:rFonts w:ascii="宋体" w:hAnsi="宋体" w:hint="eastAsia"/>
          <w:snapToGrid w:val="0"/>
          <w:kern w:val="0"/>
        </w:rPr>
        <w:t>ROLES列表对象中的对象：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EF1A599" w14:textId="77777777" w:rsidTr="00A0397D">
        <w:tc>
          <w:tcPr>
            <w:tcW w:w="1559" w:type="dxa"/>
            <w:shd w:val="clear" w:color="auto" w:fill="E0E0E0"/>
          </w:tcPr>
          <w:p w14:paraId="7FC2C0BB" w14:textId="77777777" w:rsidR="008A296D" w:rsidRPr="00736667" w:rsidRDefault="008A296D"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6D68C768"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7B6DC30"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D29FD91"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6D1BA9D5" w14:textId="77777777" w:rsidTr="00A0397D">
        <w:tc>
          <w:tcPr>
            <w:tcW w:w="1559" w:type="dxa"/>
            <w:shd w:val="clear" w:color="auto" w:fill="auto"/>
          </w:tcPr>
          <w:p w14:paraId="176ADD97" w14:textId="77777777" w:rsidR="008A296D" w:rsidRPr="007A4E3F" w:rsidRDefault="008A296D" w:rsidP="00A0397D">
            <w:pPr>
              <w:widowControl/>
              <w:jc w:val="left"/>
              <w:rPr>
                <w:rFonts w:ascii="宋体" w:hAnsi="宋体"/>
                <w:sz w:val="20"/>
                <w:szCs w:val="20"/>
              </w:rPr>
            </w:pPr>
            <w:r>
              <w:rPr>
                <w:rFonts w:hint="eastAsia"/>
                <w:sz w:val="20"/>
                <w:szCs w:val="20"/>
              </w:rPr>
              <w:t>角色名称</w:t>
            </w:r>
          </w:p>
        </w:tc>
        <w:tc>
          <w:tcPr>
            <w:tcW w:w="1701" w:type="dxa"/>
            <w:shd w:val="clear" w:color="auto" w:fill="auto"/>
            <w:vAlign w:val="bottom"/>
          </w:tcPr>
          <w:p w14:paraId="79C398D5" w14:textId="77777777" w:rsidR="008A296D" w:rsidRDefault="008A296D" w:rsidP="00A0397D">
            <w:pPr>
              <w:widowControl/>
              <w:jc w:val="left"/>
              <w:rPr>
                <w:rFonts w:ascii="宋体" w:hAnsi="宋体"/>
                <w:sz w:val="20"/>
                <w:szCs w:val="20"/>
              </w:rPr>
            </w:pPr>
            <w:r>
              <w:rPr>
                <w:sz w:val="20"/>
                <w:szCs w:val="20"/>
              </w:rPr>
              <w:t>ROLEDESC</w:t>
            </w:r>
          </w:p>
        </w:tc>
        <w:tc>
          <w:tcPr>
            <w:tcW w:w="1134" w:type="dxa"/>
            <w:shd w:val="clear" w:color="auto" w:fill="auto"/>
          </w:tcPr>
          <w:p w14:paraId="5FCB1F4F"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E7D0453" w14:textId="77777777" w:rsidR="008A296D" w:rsidRPr="00736667" w:rsidRDefault="008A296D" w:rsidP="00A0397D">
            <w:pPr>
              <w:jc w:val="left"/>
              <w:rPr>
                <w:rFonts w:ascii="宋体" w:hAnsi="宋体"/>
                <w:snapToGrid w:val="0"/>
                <w:kern w:val="0"/>
              </w:rPr>
            </w:pPr>
          </w:p>
        </w:tc>
      </w:tr>
      <w:tr w:rsidR="008A296D" w:rsidRPr="00736667" w14:paraId="500D6386" w14:textId="77777777" w:rsidTr="00A0397D">
        <w:tc>
          <w:tcPr>
            <w:tcW w:w="1559" w:type="dxa"/>
            <w:shd w:val="clear" w:color="auto" w:fill="auto"/>
          </w:tcPr>
          <w:p w14:paraId="594F4DBC" w14:textId="77777777" w:rsidR="008A296D" w:rsidRDefault="008A296D"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vAlign w:val="bottom"/>
          </w:tcPr>
          <w:p w14:paraId="5265FACA" w14:textId="77777777" w:rsidR="008A296D" w:rsidRDefault="008A296D" w:rsidP="00A0397D">
            <w:pPr>
              <w:rPr>
                <w:sz w:val="20"/>
                <w:szCs w:val="20"/>
              </w:rPr>
            </w:pPr>
            <w:r>
              <w:rPr>
                <w:sz w:val="20"/>
                <w:szCs w:val="20"/>
              </w:rPr>
              <w:t>ROLEID</w:t>
            </w:r>
          </w:p>
        </w:tc>
        <w:tc>
          <w:tcPr>
            <w:tcW w:w="1134" w:type="dxa"/>
            <w:shd w:val="clear" w:color="auto" w:fill="auto"/>
          </w:tcPr>
          <w:p w14:paraId="2D52FAE4"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36FB8B2" w14:textId="77777777" w:rsidR="008A296D" w:rsidRDefault="008A296D" w:rsidP="00A0397D">
            <w:pPr>
              <w:jc w:val="left"/>
              <w:rPr>
                <w:rFonts w:ascii="宋体" w:hAnsi="宋体"/>
                <w:snapToGrid w:val="0"/>
                <w:kern w:val="0"/>
              </w:rPr>
            </w:pPr>
          </w:p>
        </w:tc>
      </w:tr>
    </w:tbl>
    <w:p w14:paraId="2CAFE3DF" w14:textId="77777777" w:rsidR="008A296D" w:rsidRPr="0082647F" w:rsidRDefault="008A296D" w:rsidP="008A296D">
      <w:pPr>
        <w:pStyle w:val="5"/>
      </w:pPr>
      <w:r>
        <w:rPr>
          <w:rFonts w:hint="eastAsia"/>
        </w:rPr>
        <w:lastRenderedPageBreak/>
        <w:t>系统用户角色新增</w:t>
      </w:r>
    </w:p>
    <w:p w14:paraId="72C5B3D5" w14:textId="77777777" w:rsidR="008A296D" w:rsidRDefault="008A296D" w:rsidP="008A296D">
      <w:pPr>
        <w:pStyle w:val="6"/>
      </w:pPr>
      <w:r>
        <w:rPr>
          <w:rFonts w:hint="eastAsia"/>
        </w:rPr>
        <w:t>功能</w:t>
      </w:r>
      <w:r>
        <w:t>描述</w:t>
      </w:r>
    </w:p>
    <w:p w14:paraId="2590D9B5"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主要是系统管理人员新增用户角色信息</w:t>
      </w:r>
    </w:p>
    <w:p w14:paraId="40FCBAD0" w14:textId="77777777" w:rsidR="008A296D" w:rsidRDefault="008A296D" w:rsidP="008A296D">
      <w:pPr>
        <w:pStyle w:val="6"/>
      </w:pPr>
      <w:r w:rsidRPr="00676A58">
        <w:rPr>
          <w:rFonts w:hint="eastAsia"/>
        </w:rPr>
        <w:t>处理流程</w:t>
      </w:r>
    </w:p>
    <w:p w14:paraId="3A979109" w14:textId="77777777" w:rsidR="008A296D" w:rsidRPr="00533387" w:rsidRDefault="008A296D">
      <w:pPr>
        <w:pStyle w:val="afb"/>
        <w:numPr>
          <w:ilvl w:val="0"/>
          <w:numId w:val="10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81" w:author="wangq" w:date="2017-08-21T17:25:00Z">
          <w:pPr>
            <w:pStyle w:val="afb"/>
            <w:numPr>
              <w:numId w:val="11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输入角色ID，角色名称</w:t>
      </w:r>
    </w:p>
    <w:p w14:paraId="63A3C715" w14:textId="77777777" w:rsidR="008A296D" w:rsidRDefault="008A296D">
      <w:pPr>
        <w:pStyle w:val="afb"/>
        <w:numPr>
          <w:ilvl w:val="0"/>
          <w:numId w:val="10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82" w:author="wangq" w:date="2017-08-21T17:25:00Z">
          <w:pPr>
            <w:pStyle w:val="afb"/>
            <w:numPr>
              <w:numId w:val="11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新增角色主表并写入历史表</w:t>
      </w:r>
    </w:p>
    <w:p w14:paraId="1D194F0A" w14:textId="77777777" w:rsidR="008A296D" w:rsidRPr="0063344C" w:rsidRDefault="008A296D">
      <w:pPr>
        <w:pStyle w:val="afb"/>
        <w:numPr>
          <w:ilvl w:val="0"/>
          <w:numId w:val="10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83" w:author="wangq" w:date="2017-08-21T17:25:00Z">
          <w:pPr>
            <w:pStyle w:val="afb"/>
            <w:numPr>
              <w:numId w:val="11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返回信息</w:t>
      </w:r>
    </w:p>
    <w:p w14:paraId="6EFA0760" w14:textId="77777777" w:rsidR="008A296D" w:rsidRDefault="008A296D" w:rsidP="008A296D">
      <w:pPr>
        <w:pStyle w:val="6"/>
      </w:pPr>
      <w:r w:rsidRPr="00F9212D">
        <w:rPr>
          <w:rFonts w:hint="eastAsia"/>
        </w:rPr>
        <w:t>输入</w:t>
      </w:r>
    </w:p>
    <w:p w14:paraId="08F9D86D" w14:textId="77777777" w:rsidR="008A296D" w:rsidRPr="0080660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B8BE7F3" w14:textId="77777777" w:rsidTr="00A0397D">
        <w:tc>
          <w:tcPr>
            <w:tcW w:w="1559" w:type="dxa"/>
            <w:shd w:val="clear" w:color="auto" w:fill="E0E0E0"/>
          </w:tcPr>
          <w:p w14:paraId="73F08C76"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E4973EA"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2F0CB53"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AB4F79C"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07F72538" w14:textId="77777777" w:rsidTr="00A0397D">
        <w:tc>
          <w:tcPr>
            <w:tcW w:w="1559" w:type="dxa"/>
            <w:shd w:val="clear" w:color="auto" w:fill="auto"/>
          </w:tcPr>
          <w:p w14:paraId="514E2BAB"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3EEE2985"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51BBAA75"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7872DDC" w14:textId="77777777" w:rsidR="008A296D" w:rsidRPr="00736667" w:rsidRDefault="008A296D" w:rsidP="00A0397D">
            <w:pPr>
              <w:jc w:val="left"/>
              <w:rPr>
                <w:rFonts w:ascii="宋体" w:hAnsi="宋体"/>
                <w:snapToGrid w:val="0"/>
                <w:kern w:val="0"/>
              </w:rPr>
            </w:pPr>
          </w:p>
        </w:tc>
      </w:tr>
      <w:tr w:rsidR="008A296D" w:rsidRPr="00736667" w14:paraId="66906874" w14:textId="77777777" w:rsidTr="00A0397D">
        <w:tc>
          <w:tcPr>
            <w:tcW w:w="1559" w:type="dxa"/>
            <w:shd w:val="clear" w:color="auto" w:fill="auto"/>
          </w:tcPr>
          <w:p w14:paraId="2F5B9615" w14:textId="77777777" w:rsidR="008A296D" w:rsidRPr="00195C39" w:rsidRDefault="008A296D"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67997B11" w14:textId="77777777" w:rsidR="008A296D" w:rsidRPr="00195C39" w:rsidRDefault="008A296D"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06133A68"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AB46B98" w14:textId="77777777" w:rsidR="008A296D" w:rsidRPr="00736667" w:rsidRDefault="008A296D" w:rsidP="00A0397D">
            <w:pPr>
              <w:jc w:val="left"/>
              <w:rPr>
                <w:rFonts w:ascii="宋体" w:hAnsi="宋体"/>
                <w:snapToGrid w:val="0"/>
                <w:kern w:val="0"/>
              </w:rPr>
            </w:pPr>
          </w:p>
        </w:tc>
      </w:tr>
      <w:tr w:rsidR="008A296D" w:rsidRPr="00736667" w14:paraId="328B335D" w14:textId="77777777" w:rsidTr="00A0397D">
        <w:tc>
          <w:tcPr>
            <w:tcW w:w="1559" w:type="dxa"/>
            <w:shd w:val="clear" w:color="auto" w:fill="auto"/>
          </w:tcPr>
          <w:p w14:paraId="4D0419DC" w14:textId="77777777" w:rsidR="008A296D" w:rsidRDefault="008A296D" w:rsidP="00A0397D">
            <w:pPr>
              <w:jc w:val="left"/>
              <w:rPr>
                <w:rFonts w:ascii="宋体" w:hAnsi="宋体"/>
                <w:snapToGrid w:val="0"/>
                <w:kern w:val="0"/>
              </w:rPr>
            </w:pPr>
            <w:r>
              <w:rPr>
                <w:rFonts w:ascii="宋体" w:hAnsi="宋体" w:hint="eastAsia"/>
                <w:snapToGrid w:val="0"/>
                <w:kern w:val="0"/>
              </w:rPr>
              <w:t>角色名称</w:t>
            </w:r>
          </w:p>
        </w:tc>
        <w:tc>
          <w:tcPr>
            <w:tcW w:w="1701" w:type="dxa"/>
            <w:shd w:val="clear" w:color="auto" w:fill="auto"/>
          </w:tcPr>
          <w:p w14:paraId="3160E018" w14:textId="77777777" w:rsidR="008A296D" w:rsidRDefault="008A296D" w:rsidP="00A0397D">
            <w:pPr>
              <w:jc w:val="left"/>
              <w:rPr>
                <w:rFonts w:ascii="宋体" w:hAnsi="宋体"/>
                <w:snapToGrid w:val="0"/>
                <w:kern w:val="0"/>
              </w:rPr>
            </w:pPr>
            <w:r>
              <w:rPr>
                <w:rFonts w:ascii="宋体" w:hAnsi="宋体" w:hint="eastAsia"/>
                <w:snapToGrid w:val="0"/>
                <w:kern w:val="0"/>
              </w:rPr>
              <w:t>ROLEDESC</w:t>
            </w:r>
          </w:p>
        </w:tc>
        <w:tc>
          <w:tcPr>
            <w:tcW w:w="1134" w:type="dxa"/>
            <w:shd w:val="clear" w:color="auto" w:fill="auto"/>
          </w:tcPr>
          <w:p w14:paraId="6C81C405"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949E2B6" w14:textId="77777777" w:rsidR="008A296D" w:rsidRPr="00736667" w:rsidRDefault="008A296D" w:rsidP="00A0397D">
            <w:pPr>
              <w:jc w:val="left"/>
              <w:rPr>
                <w:rFonts w:ascii="宋体" w:hAnsi="宋体"/>
                <w:snapToGrid w:val="0"/>
                <w:kern w:val="0"/>
              </w:rPr>
            </w:pPr>
          </w:p>
        </w:tc>
      </w:tr>
    </w:tbl>
    <w:p w14:paraId="213E490F" w14:textId="77777777" w:rsidR="008A296D" w:rsidRPr="00C56A4E" w:rsidRDefault="008A296D" w:rsidP="008A296D"/>
    <w:p w14:paraId="6D8588DB" w14:textId="77777777" w:rsidR="008A296D" w:rsidRPr="00A52328" w:rsidRDefault="008A296D" w:rsidP="008A296D">
      <w:pPr>
        <w:pStyle w:val="6"/>
      </w:pPr>
      <w:r w:rsidRPr="00A52328">
        <w:rPr>
          <w:rFonts w:hint="eastAsia"/>
        </w:rPr>
        <w:t>输出</w:t>
      </w:r>
    </w:p>
    <w:p w14:paraId="36E0338B" w14:textId="77777777" w:rsidR="008A296D" w:rsidRPr="007F58D2" w:rsidRDefault="008A296D" w:rsidP="008A296D">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21BEF14D" w14:textId="77777777" w:rsidTr="00A0397D">
        <w:tc>
          <w:tcPr>
            <w:tcW w:w="1559" w:type="dxa"/>
            <w:shd w:val="clear" w:color="auto" w:fill="E0E0E0"/>
          </w:tcPr>
          <w:p w14:paraId="52262A3F"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1D2F890F"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3A9B394"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05B1845"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0913962" w14:textId="77777777" w:rsidTr="00A0397D">
        <w:tc>
          <w:tcPr>
            <w:tcW w:w="1559" w:type="dxa"/>
            <w:shd w:val="clear" w:color="auto" w:fill="auto"/>
          </w:tcPr>
          <w:p w14:paraId="353BCF78"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29306C9"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D781ED7"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444056F" w14:textId="77777777" w:rsidR="008A296D" w:rsidRPr="00736667" w:rsidRDefault="008A296D" w:rsidP="00A0397D">
            <w:pPr>
              <w:jc w:val="left"/>
              <w:rPr>
                <w:rFonts w:ascii="宋体" w:hAnsi="宋体"/>
                <w:snapToGrid w:val="0"/>
                <w:kern w:val="0"/>
              </w:rPr>
            </w:pPr>
          </w:p>
        </w:tc>
      </w:tr>
      <w:tr w:rsidR="008A296D" w:rsidRPr="00736667" w14:paraId="7BA23DA9" w14:textId="77777777" w:rsidTr="00A0397D">
        <w:tc>
          <w:tcPr>
            <w:tcW w:w="1559" w:type="dxa"/>
            <w:shd w:val="clear" w:color="auto" w:fill="auto"/>
          </w:tcPr>
          <w:p w14:paraId="4E533812"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699AF1B7"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837D7E3"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1621A93" w14:textId="77777777" w:rsidR="008A296D" w:rsidRPr="00736667" w:rsidRDefault="008A296D" w:rsidP="00A0397D">
            <w:pPr>
              <w:jc w:val="left"/>
              <w:rPr>
                <w:rFonts w:ascii="宋体" w:hAnsi="宋体"/>
                <w:snapToGrid w:val="0"/>
                <w:kern w:val="0"/>
              </w:rPr>
            </w:pPr>
          </w:p>
        </w:tc>
      </w:tr>
    </w:tbl>
    <w:p w14:paraId="1A246872"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01C78E32" w14:textId="77777777" w:rsidR="008A296D" w:rsidRPr="0082647F" w:rsidRDefault="008A296D" w:rsidP="008A296D">
      <w:pPr>
        <w:pStyle w:val="5"/>
      </w:pPr>
      <w:r>
        <w:rPr>
          <w:rFonts w:hint="eastAsia"/>
        </w:rPr>
        <w:t>系统用户角色修改</w:t>
      </w:r>
    </w:p>
    <w:p w14:paraId="5FA6D127" w14:textId="77777777" w:rsidR="008A296D" w:rsidRDefault="008A296D" w:rsidP="008A296D">
      <w:pPr>
        <w:pStyle w:val="6"/>
      </w:pPr>
      <w:r>
        <w:rPr>
          <w:rFonts w:hint="eastAsia"/>
        </w:rPr>
        <w:t>功能</w:t>
      </w:r>
      <w:r>
        <w:t>描述</w:t>
      </w:r>
    </w:p>
    <w:p w14:paraId="1DB2BFD5"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主要是系统管理人员修改用户角色信息</w:t>
      </w:r>
    </w:p>
    <w:p w14:paraId="6D75FFC1" w14:textId="77777777" w:rsidR="008A296D" w:rsidRDefault="008A296D" w:rsidP="008A296D">
      <w:pPr>
        <w:pStyle w:val="6"/>
      </w:pPr>
      <w:r w:rsidRPr="00676A58">
        <w:rPr>
          <w:rFonts w:hint="eastAsia"/>
        </w:rPr>
        <w:t>处理流程</w:t>
      </w:r>
    </w:p>
    <w:p w14:paraId="62E183DA" w14:textId="77777777" w:rsidR="008A296D" w:rsidRPr="00533387" w:rsidRDefault="008A296D">
      <w:pPr>
        <w:pStyle w:val="afb"/>
        <w:numPr>
          <w:ilvl w:val="0"/>
          <w:numId w:val="10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84" w:author="wangq" w:date="2017-08-21T17:25:00Z">
          <w:pPr>
            <w:pStyle w:val="afb"/>
            <w:numPr>
              <w:numId w:val="11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输入角色ID，角色名称</w:t>
      </w:r>
    </w:p>
    <w:p w14:paraId="008C1C0A" w14:textId="77777777" w:rsidR="008A296D" w:rsidRDefault="008A296D">
      <w:pPr>
        <w:pStyle w:val="afb"/>
        <w:numPr>
          <w:ilvl w:val="0"/>
          <w:numId w:val="10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85" w:author="wangq" w:date="2017-08-21T17:25:00Z">
          <w:pPr>
            <w:pStyle w:val="afb"/>
            <w:numPr>
              <w:numId w:val="11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修改角色主表并写入历史表</w:t>
      </w:r>
    </w:p>
    <w:p w14:paraId="1A1C56F2" w14:textId="77777777" w:rsidR="008A296D" w:rsidRPr="0063344C" w:rsidRDefault="008A296D">
      <w:pPr>
        <w:pStyle w:val="afb"/>
        <w:numPr>
          <w:ilvl w:val="0"/>
          <w:numId w:val="10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86" w:author="wangq" w:date="2017-08-21T17:25:00Z">
          <w:pPr>
            <w:pStyle w:val="afb"/>
            <w:numPr>
              <w:numId w:val="11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返回信息</w:t>
      </w:r>
    </w:p>
    <w:p w14:paraId="4C4034F1" w14:textId="77777777" w:rsidR="008A296D" w:rsidRDefault="008A296D" w:rsidP="008A296D">
      <w:pPr>
        <w:pStyle w:val="6"/>
      </w:pPr>
      <w:r w:rsidRPr="00F9212D">
        <w:rPr>
          <w:rFonts w:hint="eastAsia"/>
        </w:rPr>
        <w:t>输入</w:t>
      </w:r>
    </w:p>
    <w:p w14:paraId="563BDB47" w14:textId="77777777" w:rsidR="008A296D" w:rsidRPr="0080660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9F1B08A" w14:textId="77777777" w:rsidTr="00A0397D">
        <w:tc>
          <w:tcPr>
            <w:tcW w:w="1559" w:type="dxa"/>
            <w:shd w:val="clear" w:color="auto" w:fill="E0E0E0"/>
          </w:tcPr>
          <w:p w14:paraId="51580D28"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9FD939E"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014F74E"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F603C2F"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F15471C" w14:textId="77777777" w:rsidTr="00A0397D">
        <w:tc>
          <w:tcPr>
            <w:tcW w:w="1559" w:type="dxa"/>
            <w:shd w:val="clear" w:color="auto" w:fill="auto"/>
          </w:tcPr>
          <w:p w14:paraId="080E7354"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2D6B2526"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027CEF29"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DEFAEE5" w14:textId="77777777" w:rsidR="008A296D" w:rsidRPr="00736667" w:rsidRDefault="008A296D" w:rsidP="00A0397D">
            <w:pPr>
              <w:jc w:val="left"/>
              <w:rPr>
                <w:rFonts w:ascii="宋体" w:hAnsi="宋体"/>
                <w:snapToGrid w:val="0"/>
                <w:kern w:val="0"/>
              </w:rPr>
            </w:pPr>
          </w:p>
        </w:tc>
      </w:tr>
      <w:tr w:rsidR="008A296D" w:rsidRPr="00736667" w14:paraId="0B848211" w14:textId="77777777" w:rsidTr="00A0397D">
        <w:tc>
          <w:tcPr>
            <w:tcW w:w="1559" w:type="dxa"/>
            <w:shd w:val="clear" w:color="auto" w:fill="auto"/>
          </w:tcPr>
          <w:p w14:paraId="2E55C554" w14:textId="77777777" w:rsidR="008A296D" w:rsidRPr="00195C39" w:rsidRDefault="008A296D" w:rsidP="00A0397D">
            <w:pPr>
              <w:jc w:val="left"/>
              <w:rPr>
                <w:rFonts w:ascii="宋体" w:hAnsi="宋体"/>
                <w:snapToGrid w:val="0"/>
                <w:kern w:val="0"/>
              </w:rPr>
            </w:pPr>
            <w:r>
              <w:rPr>
                <w:rFonts w:ascii="宋体" w:hAnsi="宋体" w:hint="eastAsia"/>
                <w:snapToGrid w:val="0"/>
                <w:kern w:val="0"/>
              </w:rPr>
              <w:lastRenderedPageBreak/>
              <w:t>角色ID</w:t>
            </w:r>
          </w:p>
        </w:tc>
        <w:tc>
          <w:tcPr>
            <w:tcW w:w="1701" w:type="dxa"/>
            <w:shd w:val="clear" w:color="auto" w:fill="auto"/>
          </w:tcPr>
          <w:p w14:paraId="2B7FFE49" w14:textId="77777777" w:rsidR="008A296D" w:rsidRPr="00195C39" w:rsidRDefault="008A296D"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684AF708"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1EF3D6CF" w14:textId="77777777" w:rsidR="008A296D" w:rsidRPr="00736667" w:rsidRDefault="008A296D" w:rsidP="00A0397D">
            <w:pPr>
              <w:jc w:val="left"/>
              <w:rPr>
                <w:rFonts w:ascii="宋体" w:hAnsi="宋体"/>
                <w:snapToGrid w:val="0"/>
                <w:kern w:val="0"/>
              </w:rPr>
            </w:pPr>
            <w:r>
              <w:rPr>
                <w:rFonts w:ascii="宋体" w:hAnsi="宋体"/>
                <w:snapToGrid w:val="0"/>
                <w:kern w:val="0"/>
              </w:rPr>
              <w:t>不能修改</w:t>
            </w:r>
          </w:p>
        </w:tc>
      </w:tr>
      <w:tr w:rsidR="008A296D" w:rsidRPr="00736667" w14:paraId="4FB902D5" w14:textId="77777777" w:rsidTr="00A0397D">
        <w:tc>
          <w:tcPr>
            <w:tcW w:w="1559" w:type="dxa"/>
            <w:shd w:val="clear" w:color="auto" w:fill="auto"/>
          </w:tcPr>
          <w:p w14:paraId="757E88DC" w14:textId="77777777" w:rsidR="008A296D" w:rsidRDefault="008A296D" w:rsidP="00A0397D">
            <w:pPr>
              <w:jc w:val="left"/>
              <w:rPr>
                <w:rFonts w:ascii="宋体" w:hAnsi="宋体"/>
                <w:snapToGrid w:val="0"/>
                <w:kern w:val="0"/>
              </w:rPr>
            </w:pPr>
            <w:r>
              <w:rPr>
                <w:rFonts w:ascii="宋体" w:hAnsi="宋体" w:hint="eastAsia"/>
                <w:snapToGrid w:val="0"/>
                <w:kern w:val="0"/>
              </w:rPr>
              <w:t>角色名称</w:t>
            </w:r>
          </w:p>
        </w:tc>
        <w:tc>
          <w:tcPr>
            <w:tcW w:w="1701" w:type="dxa"/>
            <w:shd w:val="clear" w:color="auto" w:fill="auto"/>
          </w:tcPr>
          <w:p w14:paraId="12555317" w14:textId="77777777" w:rsidR="008A296D" w:rsidRDefault="008A296D" w:rsidP="00A0397D">
            <w:pPr>
              <w:jc w:val="left"/>
              <w:rPr>
                <w:rFonts w:ascii="宋体" w:hAnsi="宋体"/>
                <w:snapToGrid w:val="0"/>
                <w:kern w:val="0"/>
              </w:rPr>
            </w:pPr>
            <w:r>
              <w:rPr>
                <w:rFonts w:ascii="宋体" w:hAnsi="宋体" w:hint="eastAsia"/>
                <w:snapToGrid w:val="0"/>
                <w:kern w:val="0"/>
              </w:rPr>
              <w:t>ROLEDESC</w:t>
            </w:r>
          </w:p>
        </w:tc>
        <w:tc>
          <w:tcPr>
            <w:tcW w:w="1134" w:type="dxa"/>
            <w:shd w:val="clear" w:color="auto" w:fill="auto"/>
          </w:tcPr>
          <w:p w14:paraId="6E6153DF"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6DB8CE5" w14:textId="77777777" w:rsidR="008A296D" w:rsidRPr="00736667" w:rsidRDefault="008A296D" w:rsidP="00A0397D">
            <w:pPr>
              <w:jc w:val="left"/>
              <w:rPr>
                <w:rFonts w:ascii="宋体" w:hAnsi="宋体"/>
                <w:snapToGrid w:val="0"/>
                <w:kern w:val="0"/>
              </w:rPr>
            </w:pPr>
          </w:p>
        </w:tc>
      </w:tr>
    </w:tbl>
    <w:p w14:paraId="07AE96D3" w14:textId="77777777" w:rsidR="008A296D" w:rsidRPr="00C56A4E" w:rsidRDefault="008A296D" w:rsidP="008A296D"/>
    <w:p w14:paraId="4FDCD047" w14:textId="77777777" w:rsidR="008A296D" w:rsidRPr="00A52328" w:rsidRDefault="008A296D" w:rsidP="008A296D">
      <w:pPr>
        <w:pStyle w:val="6"/>
      </w:pPr>
      <w:r w:rsidRPr="00A52328">
        <w:rPr>
          <w:rFonts w:hint="eastAsia"/>
        </w:rPr>
        <w:t>输出</w:t>
      </w:r>
    </w:p>
    <w:p w14:paraId="652F1366" w14:textId="77777777" w:rsidR="008A296D" w:rsidRPr="007F58D2" w:rsidRDefault="008A296D" w:rsidP="008A296D">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4CCABC7" w14:textId="77777777" w:rsidTr="00A0397D">
        <w:tc>
          <w:tcPr>
            <w:tcW w:w="1559" w:type="dxa"/>
            <w:shd w:val="clear" w:color="auto" w:fill="E0E0E0"/>
          </w:tcPr>
          <w:p w14:paraId="5A082790"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5E2B4A7"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5392F60"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DDB655E"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25C8EEBA" w14:textId="77777777" w:rsidTr="00A0397D">
        <w:tc>
          <w:tcPr>
            <w:tcW w:w="1559" w:type="dxa"/>
            <w:shd w:val="clear" w:color="auto" w:fill="auto"/>
          </w:tcPr>
          <w:p w14:paraId="7AE6C8F5"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2B84CC7"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36625D0"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0C58D42" w14:textId="77777777" w:rsidR="008A296D" w:rsidRPr="00736667" w:rsidRDefault="008A296D" w:rsidP="00A0397D">
            <w:pPr>
              <w:jc w:val="left"/>
              <w:rPr>
                <w:rFonts w:ascii="宋体" w:hAnsi="宋体"/>
                <w:snapToGrid w:val="0"/>
                <w:kern w:val="0"/>
              </w:rPr>
            </w:pPr>
          </w:p>
        </w:tc>
      </w:tr>
      <w:tr w:rsidR="008A296D" w:rsidRPr="00736667" w14:paraId="3593B699" w14:textId="77777777" w:rsidTr="00A0397D">
        <w:tc>
          <w:tcPr>
            <w:tcW w:w="1559" w:type="dxa"/>
            <w:shd w:val="clear" w:color="auto" w:fill="auto"/>
          </w:tcPr>
          <w:p w14:paraId="287B0F91"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410F7C8"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69FE7FC8"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3790A79" w14:textId="77777777" w:rsidR="008A296D" w:rsidRPr="00736667" w:rsidRDefault="008A296D" w:rsidP="00A0397D">
            <w:pPr>
              <w:jc w:val="left"/>
              <w:rPr>
                <w:rFonts w:ascii="宋体" w:hAnsi="宋体"/>
                <w:snapToGrid w:val="0"/>
                <w:kern w:val="0"/>
              </w:rPr>
            </w:pPr>
          </w:p>
        </w:tc>
      </w:tr>
    </w:tbl>
    <w:p w14:paraId="7ED0E1F9"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2E79F7DB" w14:textId="77777777" w:rsidR="008A296D" w:rsidRPr="0082647F" w:rsidRDefault="008A296D" w:rsidP="008A296D">
      <w:pPr>
        <w:pStyle w:val="5"/>
      </w:pPr>
      <w:r>
        <w:rPr>
          <w:rFonts w:hint="eastAsia"/>
        </w:rPr>
        <w:t>系统用户角色删除</w:t>
      </w:r>
    </w:p>
    <w:p w14:paraId="182663B4" w14:textId="77777777" w:rsidR="008A296D" w:rsidRDefault="008A296D" w:rsidP="008A296D">
      <w:pPr>
        <w:pStyle w:val="6"/>
      </w:pPr>
      <w:r>
        <w:rPr>
          <w:rFonts w:hint="eastAsia"/>
        </w:rPr>
        <w:t>功能</w:t>
      </w:r>
      <w:r>
        <w:t>描述</w:t>
      </w:r>
    </w:p>
    <w:p w14:paraId="13CBAD63"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主要是系统管理人员删除用户角色信息</w:t>
      </w:r>
    </w:p>
    <w:p w14:paraId="07C75CE6" w14:textId="77777777" w:rsidR="008A296D" w:rsidRDefault="008A296D" w:rsidP="008A296D">
      <w:pPr>
        <w:pStyle w:val="6"/>
      </w:pPr>
      <w:r w:rsidRPr="00676A58">
        <w:rPr>
          <w:rFonts w:hint="eastAsia"/>
        </w:rPr>
        <w:t>处理流程</w:t>
      </w:r>
    </w:p>
    <w:p w14:paraId="0643A44C" w14:textId="77777777" w:rsidR="008A296D" w:rsidRPr="00533387" w:rsidRDefault="008A296D">
      <w:pPr>
        <w:pStyle w:val="afb"/>
        <w:numPr>
          <w:ilvl w:val="0"/>
          <w:numId w:val="10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87" w:author="wangq" w:date="2017-08-21T17:25:00Z">
          <w:pPr>
            <w:pStyle w:val="afb"/>
            <w:numPr>
              <w:numId w:val="11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输入角色ID</w:t>
      </w:r>
    </w:p>
    <w:p w14:paraId="6C02A8AF" w14:textId="77777777" w:rsidR="008A296D" w:rsidRDefault="008A296D">
      <w:pPr>
        <w:pStyle w:val="afb"/>
        <w:numPr>
          <w:ilvl w:val="0"/>
          <w:numId w:val="10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88" w:author="wangq" w:date="2017-08-21T17:25:00Z">
          <w:pPr>
            <w:pStyle w:val="afb"/>
            <w:numPr>
              <w:numId w:val="11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将角色主表信息写入历史表</w:t>
      </w:r>
    </w:p>
    <w:p w14:paraId="3D0E40CE" w14:textId="77777777" w:rsidR="008A296D" w:rsidRDefault="008A296D">
      <w:pPr>
        <w:pStyle w:val="afb"/>
        <w:numPr>
          <w:ilvl w:val="0"/>
          <w:numId w:val="10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89" w:author="wangq" w:date="2017-08-21T17:25:00Z">
          <w:pPr>
            <w:pStyle w:val="afb"/>
            <w:numPr>
              <w:numId w:val="11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更新缓存信息</w:t>
      </w:r>
    </w:p>
    <w:p w14:paraId="66D8E2CB" w14:textId="77777777" w:rsidR="008A296D" w:rsidRPr="0063344C" w:rsidRDefault="008A296D">
      <w:pPr>
        <w:pStyle w:val="afb"/>
        <w:numPr>
          <w:ilvl w:val="0"/>
          <w:numId w:val="10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90" w:author="wangq" w:date="2017-08-21T17:25:00Z">
          <w:pPr>
            <w:pStyle w:val="afb"/>
            <w:numPr>
              <w:numId w:val="11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返回信息</w:t>
      </w:r>
    </w:p>
    <w:p w14:paraId="29817C49" w14:textId="77777777" w:rsidR="008A296D" w:rsidRDefault="008A296D" w:rsidP="008A296D">
      <w:pPr>
        <w:pStyle w:val="6"/>
      </w:pPr>
      <w:r w:rsidRPr="00F9212D">
        <w:rPr>
          <w:rFonts w:hint="eastAsia"/>
        </w:rPr>
        <w:t>输入</w:t>
      </w:r>
    </w:p>
    <w:p w14:paraId="6789BDA1" w14:textId="77777777" w:rsidR="008A296D" w:rsidRPr="0080660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2C1E78CB" w14:textId="77777777" w:rsidTr="00A0397D">
        <w:tc>
          <w:tcPr>
            <w:tcW w:w="1559" w:type="dxa"/>
            <w:shd w:val="clear" w:color="auto" w:fill="E0E0E0"/>
          </w:tcPr>
          <w:p w14:paraId="2A3CC3C6"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82F4730"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8CAE87C"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B45B431"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233E4EDB" w14:textId="77777777" w:rsidTr="00A0397D">
        <w:tc>
          <w:tcPr>
            <w:tcW w:w="1559" w:type="dxa"/>
            <w:shd w:val="clear" w:color="auto" w:fill="auto"/>
          </w:tcPr>
          <w:p w14:paraId="280CD80B"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0FC8DEBD"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2815A9BD"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21D9086" w14:textId="77777777" w:rsidR="008A296D" w:rsidRPr="00736667" w:rsidRDefault="008A296D" w:rsidP="00A0397D">
            <w:pPr>
              <w:jc w:val="left"/>
              <w:rPr>
                <w:rFonts w:ascii="宋体" w:hAnsi="宋体"/>
                <w:snapToGrid w:val="0"/>
                <w:kern w:val="0"/>
              </w:rPr>
            </w:pPr>
          </w:p>
        </w:tc>
      </w:tr>
      <w:tr w:rsidR="008A296D" w:rsidRPr="00736667" w14:paraId="1E607BBD" w14:textId="77777777" w:rsidTr="00A0397D">
        <w:tc>
          <w:tcPr>
            <w:tcW w:w="1559" w:type="dxa"/>
            <w:shd w:val="clear" w:color="auto" w:fill="auto"/>
          </w:tcPr>
          <w:p w14:paraId="2863E9CC" w14:textId="77777777" w:rsidR="008A296D" w:rsidRPr="00195C39" w:rsidRDefault="008A296D"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1C0D0077" w14:textId="77777777" w:rsidR="008A296D" w:rsidRPr="00195C39" w:rsidRDefault="008A296D"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39D7A867"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16442B9" w14:textId="77777777" w:rsidR="008A296D" w:rsidRPr="00736667" w:rsidRDefault="008A296D" w:rsidP="00A0397D">
            <w:pPr>
              <w:jc w:val="left"/>
              <w:rPr>
                <w:rFonts w:ascii="宋体" w:hAnsi="宋体"/>
                <w:snapToGrid w:val="0"/>
                <w:kern w:val="0"/>
              </w:rPr>
            </w:pPr>
          </w:p>
        </w:tc>
      </w:tr>
    </w:tbl>
    <w:p w14:paraId="7677D4E7" w14:textId="77777777" w:rsidR="008A296D" w:rsidRPr="00C56A4E" w:rsidRDefault="008A296D" w:rsidP="008A296D"/>
    <w:p w14:paraId="6E2F9A8D" w14:textId="77777777" w:rsidR="008A296D" w:rsidRPr="00A52328" w:rsidRDefault="008A296D" w:rsidP="008A296D">
      <w:pPr>
        <w:pStyle w:val="6"/>
      </w:pPr>
      <w:r w:rsidRPr="00A52328">
        <w:rPr>
          <w:rFonts w:hint="eastAsia"/>
        </w:rPr>
        <w:t>输出</w:t>
      </w:r>
    </w:p>
    <w:p w14:paraId="3348FE25" w14:textId="77777777" w:rsidR="008A296D" w:rsidRPr="007F58D2" w:rsidRDefault="008A296D" w:rsidP="008A296D">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188B9ADB" w14:textId="77777777" w:rsidTr="00A0397D">
        <w:tc>
          <w:tcPr>
            <w:tcW w:w="1559" w:type="dxa"/>
            <w:shd w:val="clear" w:color="auto" w:fill="E0E0E0"/>
          </w:tcPr>
          <w:p w14:paraId="124AB313"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6C4AD61"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23C3509"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ACB6918"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644D7F96" w14:textId="77777777" w:rsidTr="00A0397D">
        <w:tc>
          <w:tcPr>
            <w:tcW w:w="1559" w:type="dxa"/>
            <w:shd w:val="clear" w:color="auto" w:fill="auto"/>
          </w:tcPr>
          <w:p w14:paraId="3EC09502"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7D213235"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D901C34"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C96E7F6" w14:textId="77777777" w:rsidR="008A296D" w:rsidRPr="00736667" w:rsidRDefault="008A296D" w:rsidP="00A0397D">
            <w:pPr>
              <w:jc w:val="left"/>
              <w:rPr>
                <w:rFonts w:ascii="宋体" w:hAnsi="宋体"/>
                <w:snapToGrid w:val="0"/>
                <w:kern w:val="0"/>
              </w:rPr>
            </w:pPr>
          </w:p>
        </w:tc>
      </w:tr>
      <w:tr w:rsidR="008A296D" w:rsidRPr="00736667" w14:paraId="48D90D09" w14:textId="77777777" w:rsidTr="00A0397D">
        <w:tc>
          <w:tcPr>
            <w:tcW w:w="1559" w:type="dxa"/>
            <w:shd w:val="clear" w:color="auto" w:fill="auto"/>
          </w:tcPr>
          <w:p w14:paraId="0C2498AE"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301EFFF"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2C6110F5"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2D462A5" w14:textId="77777777" w:rsidR="008A296D" w:rsidRPr="00736667" w:rsidRDefault="008A296D" w:rsidP="00A0397D">
            <w:pPr>
              <w:jc w:val="left"/>
              <w:rPr>
                <w:rFonts w:ascii="宋体" w:hAnsi="宋体"/>
                <w:snapToGrid w:val="0"/>
                <w:kern w:val="0"/>
              </w:rPr>
            </w:pPr>
          </w:p>
        </w:tc>
      </w:tr>
    </w:tbl>
    <w:p w14:paraId="49D5FBD8"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312B64B0" w14:textId="77777777" w:rsidR="008A296D" w:rsidRPr="0082647F" w:rsidRDefault="008A296D" w:rsidP="008A296D">
      <w:pPr>
        <w:pStyle w:val="5"/>
      </w:pPr>
      <w:r>
        <w:rPr>
          <w:rFonts w:hint="eastAsia"/>
        </w:rPr>
        <w:lastRenderedPageBreak/>
        <w:t>分页查询角色</w:t>
      </w:r>
    </w:p>
    <w:p w14:paraId="68C277E5" w14:textId="77777777" w:rsidR="008A296D" w:rsidRDefault="008A296D" w:rsidP="008A296D">
      <w:pPr>
        <w:pStyle w:val="6"/>
      </w:pPr>
      <w:r>
        <w:rPr>
          <w:rFonts w:hint="eastAsia"/>
        </w:rPr>
        <w:t>功能</w:t>
      </w:r>
      <w:r>
        <w:t>描述</w:t>
      </w:r>
    </w:p>
    <w:p w14:paraId="077E82BB"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主要是提供给管理人员进行角色的分页查询。</w:t>
      </w:r>
    </w:p>
    <w:p w14:paraId="1B6A010D" w14:textId="77777777" w:rsidR="008A296D" w:rsidRPr="00676A58" w:rsidRDefault="008A296D" w:rsidP="008A296D">
      <w:pPr>
        <w:pStyle w:val="6"/>
      </w:pPr>
      <w:r w:rsidRPr="00676A58">
        <w:rPr>
          <w:rFonts w:hint="eastAsia"/>
        </w:rPr>
        <w:t>处理流程</w:t>
      </w:r>
    </w:p>
    <w:p w14:paraId="4CB6FD47" w14:textId="77777777" w:rsidR="008A296D" w:rsidRDefault="008A296D" w:rsidP="008A296D">
      <w:pPr>
        <w:ind w:left="289" w:firstLine="420"/>
      </w:pPr>
    </w:p>
    <w:p w14:paraId="231F776B" w14:textId="77777777" w:rsidR="008A296D" w:rsidRPr="00533387" w:rsidRDefault="008A296D">
      <w:pPr>
        <w:pStyle w:val="afb"/>
        <w:numPr>
          <w:ilvl w:val="0"/>
          <w:numId w:val="8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91" w:author="wangq" w:date="2017-08-21T17:25:00Z">
          <w:pPr>
            <w:pStyle w:val="afb"/>
            <w:numPr>
              <w:numId w:val="10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输入角色名称</w:t>
      </w:r>
    </w:p>
    <w:p w14:paraId="0935098F" w14:textId="77777777" w:rsidR="008A296D" w:rsidRPr="00C3467F" w:rsidRDefault="008A296D">
      <w:pPr>
        <w:pStyle w:val="afb"/>
        <w:numPr>
          <w:ilvl w:val="0"/>
          <w:numId w:val="8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192" w:author="wangq" w:date="2017-08-21T17:25:00Z">
          <w:pPr>
            <w:pStyle w:val="afb"/>
            <w:numPr>
              <w:numId w:val="10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返回分页信息</w:t>
      </w:r>
    </w:p>
    <w:p w14:paraId="52BC6394"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CE6E578" w14:textId="77777777" w:rsidTr="00A0397D">
        <w:tc>
          <w:tcPr>
            <w:tcW w:w="1559" w:type="dxa"/>
            <w:shd w:val="clear" w:color="auto" w:fill="E0E0E0"/>
          </w:tcPr>
          <w:p w14:paraId="2044FA30"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113EB99D"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E637C0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999D0AA"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0B3B8E50" w14:textId="77777777" w:rsidTr="00A0397D">
        <w:tc>
          <w:tcPr>
            <w:tcW w:w="1559" w:type="dxa"/>
            <w:shd w:val="clear" w:color="auto" w:fill="auto"/>
          </w:tcPr>
          <w:p w14:paraId="20FE1306"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4E2C8C45"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1E0E0AA9"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BBBB5D6" w14:textId="77777777" w:rsidR="008A296D" w:rsidRPr="00736667" w:rsidRDefault="008A296D" w:rsidP="00A0397D">
            <w:pPr>
              <w:jc w:val="left"/>
              <w:rPr>
                <w:rFonts w:ascii="宋体" w:hAnsi="宋体"/>
                <w:snapToGrid w:val="0"/>
                <w:kern w:val="0"/>
              </w:rPr>
            </w:pPr>
          </w:p>
        </w:tc>
      </w:tr>
      <w:tr w:rsidR="008A296D" w:rsidRPr="00736667" w14:paraId="773C90BE" w14:textId="77777777" w:rsidTr="00A0397D">
        <w:tc>
          <w:tcPr>
            <w:tcW w:w="1559" w:type="dxa"/>
            <w:shd w:val="clear" w:color="auto" w:fill="auto"/>
            <w:vAlign w:val="center"/>
          </w:tcPr>
          <w:p w14:paraId="06CF560D" w14:textId="77777777" w:rsidR="008A296D" w:rsidRDefault="008A296D" w:rsidP="00A0397D">
            <w:pPr>
              <w:widowControl/>
              <w:jc w:val="left"/>
              <w:rPr>
                <w:rFonts w:ascii="宋体" w:hAnsi="宋体"/>
                <w:sz w:val="20"/>
                <w:szCs w:val="20"/>
              </w:rPr>
            </w:pPr>
            <w:r>
              <w:rPr>
                <w:rFonts w:hint="eastAsia"/>
                <w:sz w:val="20"/>
                <w:szCs w:val="20"/>
              </w:rPr>
              <w:t>角色名称</w:t>
            </w:r>
          </w:p>
        </w:tc>
        <w:tc>
          <w:tcPr>
            <w:tcW w:w="1701" w:type="dxa"/>
            <w:shd w:val="clear" w:color="auto" w:fill="auto"/>
            <w:vAlign w:val="center"/>
          </w:tcPr>
          <w:p w14:paraId="5B24F308" w14:textId="77777777" w:rsidR="008A296D" w:rsidRDefault="008A296D" w:rsidP="00A0397D">
            <w:pPr>
              <w:widowControl/>
              <w:jc w:val="left"/>
              <w:rPr>
                <w:rFonts w:ascii="宋体" w:hAnsi="宋体"/>
                <w:color w:val="000000"/>
                <w:sz w:val="22"/>
              </w:rPr>
            </w:pPr>
            <w:r>
              <w:rPr>
                <w:color w:val="000000"/>
                <w:sz w:val="22"/>
              </w:rPr>
              <w:t>ROLENAME</w:t>
            </w:r>
          </w:p>
        </w:tc>
        <w:tc>
          <w:tcPr>
            <w:tcW w:w="1134" w:type="dxa"/>
            <w:shd w:val="clear" w:color="auto" w:fill="auto"/>
          </w:tcPr>
          <w:p w14:paraId="338C7098"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2DC84645" w14:textId="77777777" w:rsidR="008A296D" w:rsidRPr="00736667" w:rsidRDefault="008A296D" w:rsidP="00A0397D">
            <w:pPr>
              <w:jc w:val="left"/>
              <w:rPr>
                <w:rFonts w:ascii="宋体" w:hAnsi="宋体"/>
                <w:snapToGrid w:val="0"/>
                <w:kern w:val="0"/>
              </w:rPr>
            </w:pPr>
          </w:p>
        </w:tc>
      </w:tr>
    </w:tbl>
    <w:p w14:paraId="6989B465" w14:textId="77777777" w:rsidR="008A296D" w:rsidRPr="00C56A4E" w:rsidRDefault="008A296D" w:rsidP="008A296D"/>
    <w:p w14:paraId="62DA6BC5" w14:textId="77777777" w:rsidR="008A296D" w:rsidRDefault="008A296D" w:rsidP="008A296D">
      <w:pPr>
        <w:pStyle w:val="6"/>
      </w:pPr>
      <w:r w:rsidRPr="00A52328">
        <w:rPr>
          <w:rFonts w:hint="eastAsia"/>
        </w:rPr>
        <w:t>输出</w:t>
      </w:r>
    </w:p>
    <w:p w14:paraId="70653FAD" w14:textId="77777777" w:rsidR="008A296D" w:rsidRPr="007F58D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7F846CA" w14:textId="77777777" w:rsidTr="00A0397D">
        <w:tc>
          <w:tcPr>
            <w:tcW w:w="1559" w:type="dxa"/>
            <w:shd w:val="clear" w:color="auto" w:fill="E0E0E0"/>
          </w:tcPr>
          <w:p w14:paraId="7748CB40"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EAA5CBF"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8B4E707"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F0FB0A4"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7401D70E" w14:textId="77777777" w:rsidTr="00A0397D">
        <w:tc>
          <w:tcPr>
            <w:tcW w:w="1559" w:type="dxa"/>
            <w:shd w:val="clear" w:color="auto" w:fill="auto"/>
          </w:tcPr>
          <w:p w14:paraId="6AC08A99"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7791F9E7" w14:textId="77777777" w:rsidR="008A296D" w:rsidRPr="00736667" w:rsidRDefault="008A296D" w:rsidP="00A0397D">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362D0975"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8D08EC3" w14:textId="77777777" w:rsidR="008A296D" w:rsidRPr="00736667" w:rsidRDefault="008A296D" w:rsidP="00A0397D">
            <w:pPr>
              <w:jc w:val="left"/>
              <w:rPr>
                <w:rFonts w:ascii="宋体" w:hAnsi="宋体"/>
                <w:snapToGrid w:val="0"/>
                <w:kern w:val="0"/>
              </w:rPr>
            </w:pPr>
          </w:p>
        </w:tc>
      </w:tr>
      <w:tr w:rsidR="008A296D" w:rsidRPr="00736667" w14:paraId="6EDAAC31" w14:textId="77777777" w:rsidTr="00A0397D">
        <w:trPr>
          <w:trHeight w:val="58"/>
        </w:trPr>
        <w:tc>
          <w:tcPr>
            <w:tcW w:w="1559" w:type="dxa"/>
            <w:shd w:val="clear" w:color="auto" w:fill="auto"/>
          </w:tcPr>
          <w:p w14:paraId="05A43CFC"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08C43DA2" w14:textId="77777777" w:rsidR="008A296D" w:rsidRPr="00736667" w:rsidRDefault="008A296D"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6B7D1829"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3914D275" w14:textId="77777777" w:rsidR="008A296D" w:rsidRPr="00736667" w:rsidRDefault="008A296D" w:rsidP="00A0397D">
            <w:pPr>
              <w:jc w:val="left"/>
              <w:rPr>
                <w:rFonts w:ascii="宋体" w:hAnsi="宋体"/>
                <w:snapToGrid w:val="0"/>
                <w:kern w:val="0"/>
              </w:rPr>
            </w:pPr>
          </w:p>
        </w:tc>
      </w:tr>
    </w:tbl>
    <w:p w14:paraId="560CBDE6"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EC6BC66" w14:textId="77777777" w:rsidTr="00A0397D">
        <w:tc>
          <w:tcPr>
            <w:tcW w:w="1559" w:type="dxa"/>
            <w:shd w:val="clear" w:color="auto" w:fill="E0E0E0"/>
          </w:tcPr>
          <w:p w14:paraId="41DE0230"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D06B8E9"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5F0BBCF"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F619CBB"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BA46197" w14:textId="77777777" w:rsidTr="00A0397D">
        <w:tc>
          <w:tcPr>
            <w:tcW w:w="1559" w:type="dxa"/>
            <w:shd w:val="clear" w:color="auto" w:fill="auto"/>
            <w:vAlign w:val="center"/>
          </w:tcPr>
          <w:p w14:paraId="093688AC" w14:textId="77777777" w:rsidR="008A296D" w:rsidRDefault="008A296D" w:rsidP="00A0397D">
            <w:pPr>
              <w:widowControl/>
              <w:jc w:val="left"/>
              <w:rPr>
                <w:rFonts w:ascii="宋体" w:hAnsi="宋体"/>
                <w:sz w:val="20"/>
                <w:szCs w:val="20"/>
              </w:rPr>
            </w:pPr>
            <w:r>
              <w:rPr>
                <w:rFonts w:hint="eastAsia"/>
                <w:sz w:val="20"/>
                <w:szCs w:val="20"/>
              </w:rPr>
              <w:t>角色代码</w:t>
            </w:r>
          </w:p>
        </w:tc>
        <w:tc>
          <w:tcPr>
            <w:tcW w:w="1701" w:type="dxa"/>
            <w:shd w:val="clear" w:color="auto" w:fill="auto"/>
            <w:vAlign w:val="center"/>
          </w:tcPr>
          <w:p w14:paraId="0C25EC61" w14:textId="77777777" w:rsidR="008A296D" w:rsidRDefault="008A296D" w:rsidP="00A0397D">
            <w:pPr>
              <w:widowControl/>
              <w:jc w:val="left"/>
              <w:rPr>
                <w:rFonts w:ascii="宋体" w:hAnsi="宋体"/>
                <w:color w:val="000000"/>
                <w:sz w:val="22"/>
              </w:rPr>
            </w:pPr>
            <w:r>
              <w:rPr>
                <w:color w:val="000000"/>
                <w:sz w:val="22"/>
              </w:rPr>
              <w:t>ROLEID</w:t>
            </w:r>
          </w:p>
        </w:tc>
        <w:tc>
          <w:tcPr>
            <w:tcW w:w="1134" w:type="dxa"/>
            <w:shd w:val="clear" w:color="auto" w:fill="auto"/>
          </w:tcPr>
          <w:p w14:paraId="25E9FA11"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1C2B13D4" w14:textId="77777777" w:rsidR="008A296D" w:rsidRPr="00736667" w:rsidRDefault="008A296D" w:rsidP="00A0397D">
            <w:pPr>
              <w:jc w:val="left"/>
              <w:rPr>
                <w:rFonts w:ascii="宋体" w:hAnsi="宋体"/>
                <w:snapToGrid w:val="0"/>
                <w:kern w:val="0"/>
              </w:rPr>
            </w:pPr>
          </w:p>
        </w:tc>
      </w:tr>
      <w:tr w:rsidR="008A296D" w:rsidRPr="00736667" w14:paraId="1B7C3609" w14:textId="77777777" w:rsidTr="00A0397D">
        <w:tc>
          <w:tcPr>
            <w:tcW w:w="1559" w:type="dxa"/>
            <w:shd w:val="clear" w:color="auto" w:fill="auto"/>
            <w:vAlign w:val="center"/>
          </w:tcPr>
          <w:p w14:paraId="2C40B2D3" w14:textId="77777777" w:rsidR="008A296D" w:rsidRDefault="008A296D" w:rsidP="00A0397D">
            <w:pPr>
              <w:rPr>
                <w:sz w:val="20"/>
                <w:szCs w:val="20"/>
              </w:rPr>
            </w:pPr>
            <w:r>
              <w:rPr>
                <w:rFonts w:hint="eastAsia"/>
                <w:sz w:val="20"/>
                <w:szCs w:val="20"/>
              </w:rPr>
              <w:t>角色名称</w:t>
            </w:r>
          </w:p>
        </w:tc>
        <w:tc>
          <w:tcPr>
            <w:tcW w:w="1701" w:type="dxa"/>
            <w:shd w:val="clear" w:color="auto" w:fill="auto"/>
            <w:vAlign w:val="center"/>
          </w:tcPr>
          <w:p w14:paraId="491921BE" w14:textId="77777777" w:rsidR="008A296D" w:rsidRDefault="008A296D" w:rsidP="00A0397D">
            <w:pPr>
              <w:rPr>
                <w:sz w:val="20"/>
                <w:szCs w:val="20"/>
              </w:rPr>
            </w:pPr>
            <w:r>
              <w:rPr>
                <w:sz w:val="20"/>
                <w:szCs w:val="20"/>
              </w:rPr>
              <w:t>ROLEDESC</w:t>
            </w:r>
          </w:p>
        </w:tc>
        <w:tc>
          <w:tcPr>
            <w:tcW w:w="1134" w:type="dxa"/>
            <w:shd w:val="clear" w:color="auto" w:fill="auto"/>
          </w:tcPr>
          <w:p w14:paraId="64304EBD"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C4984E6" w14:textId="77777777" w:rsidR="008A296D" w:rsidRPr="00736667" w:rsidRDefault="008A296D" w:rsidP="00A0397D">
            <w:pPr>
              <w:jc w:val="left"/>
              <w:rPr>
                <w:rFonts w:ascii="宋体" w:hAnsi="宋体"/>
                <w:snapToGrid w:val="0"/>
                <w:kern w:val="0"/>
              </w:rPr>
            </w:pPr>
          </w:p>
        </w:tc>
      </w:tr>
    </w:tbl>
    <w:p w14:paraId="0731BFE1"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1A9ACE97" w14:textId="77777777" w:rsidR="008A296D" w:rsidRPr="006C3D08" w:rsidRDefault="008A296D" w:rsidP="008A296D"/>
    <w:p w14:paraId="3FF44502" w14:textId="77777777" w:rsidR="008A296D" w:rsidRPr="0082647F" w:rsidRDefault="008A296D" w:rsidP="008A296D">
      <w:pPr>
        <w:pStyle w:val="5"/>
      </w:pPr>
      <w:r>
        <w:rPr>
          <w:rFonts w:hint="eastAsia"/>
        </w:rPr>
        <w:t>系统功能权限新增</w:t>
      </w:r>
    </w:p>
    <w:p w14:paraId="19082283" w14:textId="77777777" w:rsidR="008A296D" w:rsidRDefault="008A296D" w:rsidP="008A296D">
      <w:pPr>
        <w:pStyle w:val="6"/>
      </w:pPr>
      <w:r>
        <w:rPr>
          <w:rFonts w:hint="eastAsia"/>
        </w:rPr>
        <w:t>功能</w:t>
      </w:r>
      <w:r>
        <w:t>描述</w:t>
      </w:r>
    </w:p>
    <w:p w14:paraId="6820CBB0"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主要是系统管理人员新增系统功能权限信息</w:t>
      </w:r>
    </w:p>
    <w:p w14:paraId="4D32FF72" w14:textId="77777777" w:rsidR="008A296D" w:rsidRDefault="008A296D" w:rsidP="008A296D">
      <w:pPr>
        <w:pStyle w:val="6"/>
      </w:pPr>
      <w:r w:rsidRPr="00676A58">
        <w:rPr>
          <w:rFonts w:hint="eastAsia"/>
        </w:rPr>
        <w:t>处理流程</w:t>
      </w:r>
    </w:p>
    <w:p w14:paraId="387E9075" w14:textId="77777777" w:rsidR="008A296D" w:rsidRPr="00533387" w:rsidRDefault="008A296D">
      <w:pPr>
        <w:pStyle w:val="afb"/>
        <w:numPr>
          <w:ilvl w:val="0"/>
          <w:numId w:val="10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93" w:author="wangq" w:date="2017-08-21T17:25:00Z">
          <w:pPr>
            <w:pStyle w:val="afb"/>
            <w:numPr>
              <w:numId w:val="11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输入各项数据</w:t>
      </w:r>
    </w:p>
    <w:p w14:paraId="6A789C63" w14:textId="77777777" w:rsidR="008A296D" w:rsidRDefault="008A296D">
      <w:pPr>
        <w:pStyle w:val="afb"/>
        <w:numPr>
          <w:ilvl w:val="0"/>
          <w:numId w:val="10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94" w:author="wangq" w:date="2017-08-21T17:25:00Z">
          <w:pPr>
            <w:pStyle w:val="afb"/>
            <w:numPr>
              <w:numId w:val="11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新增功能权限主表并写入历史表</w:t>
      </w:r>
    </w:p>
    <w:p w14:paraId="30147189" w14:textId="77777777" w:rsidR="008A296D" w:rsidRPr="0063344C" w:rsidRDefault="008A296D">
      <w:pPr>
        <w:pStyle w:val="afb"/>
        <w:numPr>
          <w:ilvl w:val="0"/>
          <w:numId w:val="10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95" w:author="wangq" w:date="2017-08-21T17:25:00Z">
          <w:pPr>
            <w:pStyle w:val="afb"/>
            <w:numPr>
              <w:numId w:val="11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返回信息</w:t>
      </w:r>
    </w:p>
    <w:p w14:paraId="1B545A01" w14:textId="77777777" w:rsidR="008A296D" w:rsidRDefault="008A296D" w:rsidP="008A296D">
      <w:pPr>
        <w:pStyle w:val="6"/>
      </w:pPr>
      <w:r w:rsidRPr="00F9212D">
        <w:rPr>
          <w:rFonts w:hint="eastAsia"/>
        </w:rPr>
        <w:lastRenderedPageBreak/>
        <w:t>输入</w:t>
      </w:r>
    </w:p>
    <w:p w14:paraId="0E0DABE9" w14:textId="77777777" w:rsidR="008A296D" w:rsidRPr="0080660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00B22B02" w14:textId="77777777" w:rsidTr="00A0397D">
        <w:tc>
          <w:tcPr>
            <w:tcW w:w="1559" w:type="dxa"/>
            <w:shd w:val="clear" w:color="auto" w:fill="E0E0E0"/>
          </w:tcPr>
          <w:p w14:paraId="3D88D16D"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4D71CE3"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B7C059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FEF0C28"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2684D2EC" w14:textId="77777777" w:rsidTr="00A0397D">
        <w:tc>
          <w:tcPr>
            <w:tcW w:w="1559" w:type="dxa"/>
            <w:shd w:val="clear" w:color="auto" w:fill="auto"/>
          </w:tcPr>
          <w:p w14:paraId="4E28A259"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07E91A23"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149C5B94"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D71EC58" w14:textId="77777777" w:rsidR="008A296D" w:rsidRPr="00736667" w:rsidRDefault="008A296D" w:rsidP="00A0397D">
            <w:pPr>
              <w:jc w:val="left"/>
              <w:rPr>
                <w:rFonts w:ascii="宋体" w:hAnsi="宋体"/>
                <w:snapToGrid w:val="0"/>
                <w:kern w:val="0"/>
              </w:rPr>
            </w:pPr>
          </w:p>
        </w:tc>
      </w:tr>
      <w:tr w:rsidR="008A296D" w:rsidRPr="00736667" w14:paraId="0724D646" w14:textId="77777777" w:rsidTr="00A0397D">
        <w:tc>
          <w:tcPr>
            <w:tcW w:w="1559" w:type="dxa"/>
            <w:shd w:val="clear" w:color="auto" w:fill="auto"/>
            <w:vAlign w:val="bottom"/>
          </w:tcPr>
          <w:p w14:paraId="509C713D" w14:textId="77777777" w:rsidR="008A296D" w:rsidRDefault="008A296D" w:rsidP="00A0397D">
            <w:pPr>
              <w:widowControl/>
              <w:jc w:val="left"/>
              <w:rPr>
                <w:rFonts w:ascii="宋体" w:hAnsi="宋体"/>
                <w:sz w:val="20"/>
                <w:szCs w:val="20"/>
              </w:rPr>
            </w:pPr>
            <w:r>
              <w:rPr>
                <w:rFonts w:hint="eastAsia"/>
                <w:sz w:val="20"/>
                <w:szCs w:val="20"/>
              </w:rPr>
              <w:t>功能代号</w:t>
            </w:r>
          </w:p>
        </w:tc>
        <w:tc>
          <w:tcPr>
            <w:tcW w:w="1701" w:type="dxa"/>
            <w:shd w:val="clear" w:color="auto" w:fill="auto"/>
            <w:vAlign w:val="bottom"/>
          </w:tcPr>
          <w:p w14:paraId="1CB11245" w14:textId="77777777" w:rsidR="008A296D" w:rsidRDefault="008A296D" w:rsidP="00A0397D">
            <w:pPr>
              <w:widowControl/>
              <w:jc w:val="left"/>
              <w:rPr>
                <w:rFonts w:ascii="宋体" w:hAnsi="宋体"/>
                <w:sz w:val="20"/>
                <w:szCs w:val="20"/>
              </w:rPr>
            </w:pPr>
            <w:r>
              <w:rPr>
                <w:rFonts w:hint="eastAsia"/>
                <w:sz w:val="20"/>
                <w:szCs w:val="20"/>
              </w:rPr>
              <w:t>FUNID</w:t>
            </w:r>
          </w:p>
        </w:tc>
        <w:tc>
          <w:tcPr>
            <w:tcW w:w="1134" w:type="dxa"/>
            <w:shd w:val="clear" w:color="auto" w:fill="auto"/>
          </w:tcPr>
          <w:p w14:paraId="5016A420"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FA34F45" w14:textId="77777777" w:rsidR="008A296D" w:rsidRPr="00736667" w:rsidRDefault="008A296D" w:rsidP="00A0397D">
            <w:pPr>
              <w:jc w:val="left"/>
              <w:rPr>
                <w:rFonts w:ascii="宋体" w:hAnsi="宋体"/>
                <w:snapToGrid w:val="0"/>
                <w:kern w:val="0"/>
              </w:rPr>
            </w:pPr>
          </w:p>
        </w:tc>
      </w:tr>
      <w:tr w:rsidR="008A296D" w:rsidRPr="00736667" w14:paraId="68DDC1D0" w14:textId="77777777" w:rsidTr="00A0397D">
        <w:tc>
          <w:tcPr>
            <w:tcW w:w="1559" w:type="dxa"/>
            <w:shd w:val="clear" w:color="auto" w:fill="auto"/>
            <w:vAlign w:val="bottom"/>
          </w:tcPr>
          <w:p w14:paraId="2B3CE47E" w14:textId="77777777" w:rsidR="008A296D" w:rsidRDefault="008A296D" w:rsidP="00A0397D">
            <w:pPr>
              <w:rPr>
                <w:sz w:val="20"/>
                <w:szCs w:val="20"/>
              </w:rPr>
            </w:pPr>
            <w:r>
              <w:rPr>
                <w:rFonts w:hint="eastAsia"/>
                <w:sz w:val="20"/>
                <w:szCs w:val="20"/>
              </w:rPr>
              <w:t>功能名称</w:t>
            </w:r>
          </w:p>
        </w:tc>
        <w:tc>
          <w:tcPr>
            <w:tcW w:w="1701" w:type="dxa"/>
            <w:shd w:val="clear" w:color="auto" w:fill="auto"/>
            <w:vAlign w:val="bottom"/>
          </w:tcPr>
          <w:p w14:paraId="5A167DEE" w14:textId="77777777" w:rsidR="008A296D" w:rsidRDefault="008A296D" w:rsidP="00A0397D">
            <w:pPr>
              <w:rPr>
                <w:sz w:val="20"/>
                <w:szCs w:val="20"/>
              </w:rPr>
            </w:pPr>
            <w:r>
              <w:rPr>
                <w:rFonts w:hint="eastAsia"/>
                <w:sz w:val="20"/>
                <w:szCs w:val="20"/>
              </w:rPr>
              <w:t>FUNDESC</w:t>
            </w:r>
          </w:p>
        </w:tc>
        <w:tc>
          <w:tcPr>
            <w:tcW w:w="1134" w:type="dxa"/>
            <w:shd w:val="clear" w:color="auto" w:fill="auto"/>
          </w:tcPr>
          <w:p w14:paraId="2BE9EA3B"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CB99F2" w14:textId="77777777" w:rsidR="008A296D" w:rsidRPr="00736667" w:rsidRDefault="008A296D" w:rsidP="00A0397D">
            <w:pPr>
              <w:jc w:val="left"/>
              <w:rPr>
                <w:rFonts w:ascii="宋体" w:hAnsi="宋体"/>
                <w:snapToGrid w:val="0"/>
                <w:kern w:val="0"/>
              </w:rPr>
            </w:pPr>
          </w:p>
        </w:tc>
      </w:tr>
      <w:tr w:rsidR="008A296D" w:rsidRPr="00736667" w14:paraId="1A58B5E1" w14:textId="77777777" w:rsidTr="00A0397D">
        <w:tc>
          <w:tcPr>
            <w:tcW w:w="1559" w:type="dxa"/>
            <w:shd w:val="clear" w:color="auto" w:fill="auto"/>
            <w:vAlign w:val="bottom"/>
          </w:tcPr>
          <w:p w14:paraId="1E612DCB" w14:textId="77777777" w:rsidR="008A296D" w:rsidRDefault="008A296D" w:rsidP="00A0397D">
            <w:pPr>
              <w:rPr>
                <w:sz w:val="20"/>
                <w:szCs w:val="20"/>
              </w:rPr>
            </w:pPr>
            <w:r>
              <w:rPr>
                <w:rFonts w:hint="eastAsia"/>
                <w:sz w:val="20"/>
                <w:szCs w:val="20"/>
              </w:rPr>
              <w:t>对应页面路径</w:t>
            </w:r>
          </w:p>
        </w:tc>
        <w:tc>
          <w:tcPr>
            <w:tcW w:w="1701" w:type="dxa"/>
            <w:shd w:val="clear" w:color="auto" w:fill="auto"/>
            <w:vAlign w:val="bottom"/>
          </w:tcPr>
          <w:p w14:paraId="1126876F" w14:textId="77777777" w:rsidR="008A296D" w:rsidRDefault="008A296D" w:rsidP="00A0397D">
            <w:pPr>
              <w:rPr>
                <w:sz w:val="20"/>
                <w:szCs w:val="20"/>
              </w:rPr>
            </w:pPr>
            <w:r>
              <w:rPr>
                <w:rFonts w:hint="eastAsia"/>
                <w:sz w:val="20"/>
                <w:szCs w:val="20"/>
              </w:rPr>
              <w:t>FUNPATH</w:t>
            </w:r>
          </w:p>
        </w:tc>
        <w:tc>
          <w:tcPr>
            <w:tcW w:w="1134" w:type="dxa"/>
            <w:shd w:val="clear" w:color="auto" w:fill="auto"/>
          </w:tcPr>
          <w:p w14:paraId="0E267A21"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527FE6E" w14:textId="77777777" w:rsidR="008A296D" w:rsidRPr="00736667" w:rsidRDefault="008A296D" w:rsidP="00A0397D">
            <w:pPr>
              <w:jc w:val="left"/>
              <w:rPr>
                <w:rFonts w:ascii="宋体" w:hAnsi="宋体"/>
                <w:snapToGrid w:val="0"/>
                <w:kern w:val="0"/>
              </w:rPr>
            </w:pPr>
          </w:p>
        </w:tc>
      </w:tr>
      <w:tr w:rsidR="008A296D" w:rsidRPr="00736667" w14:paraId="37C8889A" w14:textId="77777777" w:rsidTr="00A0397D">
        <w:tc>
          <w:tcPr>
            <w:tcW w:w="1559" w:type="dxa"/>
            <w:shd w:val="clear" w:color="auto" w:fill="auto"/>
            <w:vAlign w:val="bottom"/>
          </w:tcPr>
          <w:p w14:paraId="58462C36" w14:textId="77777777" w:rsidR="008A296D" w:rsidRDefault="008A296D" w:rsidP="00A0397D">
            <w:pPr>
              <w:rPr>
                <w:sz w:val="20"/>
                <w:szCs w:val="20"/>
              </w:rPr>
            </w:pPr>
            <w:r>
              <w:rPr>
                <w:rFonts w:hint="eastAsia"/>
                <w:sz w:val="20"/>
                <w:szCs w:val="20"/>
              </w:rPr>
              <w:t>父功能代号</w:t>
            </w:r>
          </w:p>
        </w:tc>
        <w:tc>
          <w:tcPr>
            <w:tcW w:w="1701" w:type="dxa"/>
            <w:shd w:val="clear" w:color="auto" w:fill="auto"/>
            <w:vAlign w:val="bottom"/>
          </w:tcPr>
          <w:p w14:paraId="171B0BA8" w14:textId="77777777" w:rsidR="008A296D" w:rsidRDefault="008A296D" w:rsidP="00A0397D">
            <w:pPr>
              <w:rPr>
                <w:sz w:val="20"/>
                <w:szCs w:val="20"/>
              </w:rPr>
            </w:pPr>
            <w:r>
              <w:rPr>
                <w:rFonts w:hint="eastAsia"/>
                <w:sz w:val="20"/>
                <w:szCs w:val="20"/>
              </w:rPr>
              <w:t>PARENTID</w:t>
            </w:r>
          </w:p>
        </w:tc>
        <w:tc>
          <w:tcPr>
            <w:tcW w:w="1134" w:type="dxa"/>
            <w:shd w:val="clear" w:color="auto" w:fill="auto"/>
          </w:tcPr>
          <w:p w14:paraId="039ADF10"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76C10AC" w14:textId="77777777" w:rsidR="008A296D" w:rsidRPr="00736667" w:rsidRDefault="008A296D" w:rsidP="00A0397D">
            <w:pPr>
              <w:jc w:val="left"/>
              <w:rPr>
                <w:rFonts w:ascii="宋体" w:hAnsi="宋体"/>
                <w:snapToGrid w:val="0"/>
                <w:kern w:val="0"/>
              </w:rPr>
            </w:pPr>
          </w:p>
        </w:tc>
      </w:tr>
      <w:tr w:rsidR="008A296D" w:rsidRPr="00736667" w14:paraId="413F9388" w14:textId="77777777" w:rsidTr="00A0397D">
        <w:tc>
          <w:tcPr>
            <w:tcW w:w="1559" w:type="dxa"/>
            <w:shd w:val="clear" w:color="auto" w:fill="auto"/>
            <w:vAlign w:val="bottom"/>
          </w:tcPr>
          <w:p w14:paraId="232D47ED" w14:textId="77777777" w:rsidR="008A296D" w:rsidRDefault="008A296D" w:rsidP="00A0397D">
            <w:pPr>
              <w:rPr>
                <w:sz w:val="20"/>
                <w:szCs w:val="20"/>
              </w:rPr>
            </w:pPr>
            <w:r>
              <w:rPr>
                <w:rFonts w:hint="eastAsia"/>
                <w:sz w:val="20"/>
                <w:szCs w:val="20"/>
              </w:rPr>
              <w:t>是否是底层权限</w:t>
            </w:r>
          </w:p>
        </w:tc>
        <w:tc>
          <w:tcPr>
            <w:tcW w:w="1701" w:type="dxa"/>
            <w:shd w:val="clear" w:color="auto" w:fill="auto"/>
            <w:vAlign w:val="bottom"/>
          </w:tcPr>
          <w:p w14:paraId="1B2D099F" w14:textId="77777777" w:rsidR="008A296D" w:rsidRDefault="008A296D" w:rsidP="00A0397D">
            <w:pPr>
              <w:rPr>
                <w:sz w:val="20"/>
                <w:szCs w:val="20"/>
              </w:rPr>
            </w:pPr>
            <w:r>
              <w:rPr>
                <w:rFonts w:hint="eastAsia"/>
                <w:sz w:val="20"/>
                <w:szCs w:val="20"/>
              </w:rPr>
              <w:t>BOTFLAG</w:t>
            </w:r>
          </w:p>
        </w:tc>
        <w:tc>
          <w:tcPr>
            <w:tcW w:w="1134" w:type="dxa"/>
            <w:shd w:val="clear" w:color="auto" w:fill="auto"/>
          </w:tcPr>
          <w:p w14:paraId="29D6C6EB"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F99FB04" w14:textId="77777777" w:rsidR="008A296D" w:rsidRPr="00736667" w:rsidRDefault="008A296D" w:rsidP="00A0397D">
            <w:pPr>
              <w:jc w:val="left"/>
              <w:rPr>
                <w:rFonts w:ascii="宋体" w:hAnsi="宋体"/>
                <w:snapToGrid w:val="0"/>
                <w:kern w:val="0"/>
              </w:rPr>
            </w:pPr>
          </w:p>
        </w:tc>
      </w:tr>
      <w:tr w:rsidR="008A296D" w:rsidRPr="00736667" w14:paraId="23BCCBDF" w14:textId="77777777" w:rsidTr="00A0397D">
        <w:tc>
          <w:tcPr>
            <w:tcW w:w="1559" w:type="dxa"/>
            <w:shd w:val="clear" w:color="auto" w:fill="auto"/>
            <w:vAlign w:val="bottom"/>
          </w:tcPr>
          <w:p w14:paraId="3F0BA265" w14:textId="77777777" w:rsidR="008A296D" w:rsidRDefault="008A296D" w:rsidP="00A0397D">
            <w:pPr>
              <w:rPr>
                <w:sz w:val="20"/>
                <w:szCs w:val="20"/>
              </w:rPr>
            </w:pPr>
            <w:r>
              <w:rPr>
                <w:rFonts w:hint="eastAsia"/>
                <w:sz w:val="20"/>
                <w:szCs w:val="20"/>
              </w:rPr>
              <w:t>是否展示权限</w:t>
            </w:r>
          </w:p>
        </w:tc>
        <w:tc>
          <w:tcPr>
            <w:tcW w:w="1701" w:type="dxa"/>
            <w:shd w:val="clear" w:color="auto" w:fill="auto"/>
            <w:vAlign w:val="bottom"/>
          </w:tcPr>
          <w:p w14:paraId="3C61DC4D" w14:textId="77777777" w:rsidR="008A296D" w:rsidRDefault="008A296D" w:rsidP="00A0397D">
            <w:pPr>
              <w:rPr>
                <w:sz w:val="20"/>
                <w:szCs w:val="20"/>
              </w:rPr>
            </w:pPr>
            <w:r>
              <w:rPr>
                <w:rFonts w:hint="eastAsia"/>
                <w:sz w:val="20"/>
                <w:szCs w:val="20"/>
              </w:rPr>
              <w:t>DISPLAYFUN</w:t>
            </w:r>
          </w:p>
        </w:tc>
        <w:tc>
          <w:tcPr>
            <w:tcW w:w="1134" w:type="dxa"/>
            <w:shd w:val="clear" w:color="auto" w:fill="auto"/>
          </w:tcPr>
          <w:p w14:paraId="114D4720"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CAE3F3C" w14:textId="77777777" w:rsidR="008A296D" w:rsidRPr="00736667" w:rsidRDefault="008A296D" w:rsidP="00A0397D">
            <w:pPr>
              <w:jc w:val="left"/>
              <w:rPr>
                <w:rFonts w:ascii="宋体" w:hAnsi="宋体"/>
                <w:snapToGrid w:val="0"/>
                <w:kern w:val="0"/>
              </w:rPr>
            </w:pPr>
          </w:p>
        </w:tc>
      </w:tr>
    </w:tbl>
    <w:p w14:paraId="1CE5F325" w14:textId="77777777" w:rsidR="008A296D" w:rsidRPr="00C56A4E" w:rsidRDefault="008A296D" w:rsidP="008A296D"/>
    <w:p w14:paraId="3CAD90B5" w14:textId="77777777" w:rsidR="008A296D" w:rsidRPr="00A52328" w:rsidRDefault="008A296D" w:rsidP="008A296D">
      <w:pPr>
        <w:pStyle w:val="6"/>
      </w:pPr>
      <w:r w:rsidRPr="00A52328">
        <w:rPr>
          <w:rFonts w:hint="eastAsia"/>
        </w:rPr>
        <w:t>输出</w:t>
      </w:r>
    </w:p>
    <w:p w14:paraId="6995476B" w14:textId="77777777" w:rsidR="008A296D" w:rsidRPr="007F58D2" w:rsidRDefault="008A296D" w:rsidP="008A296D">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28572297" w14:textId="77777777" w:rsidTr="00A0397D">
        <w:tc>
          <w:tcPr>
            <w:tcW w:w="1559" w:type="dxa"/>
            <w:shd w:val="clear" w:color="auto" w:fill="E0E0E0"/>
          </w:tcPr>
          <w:p w14:paraId="1EE1C1A5"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5CE8E63"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03955B0"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2992617"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9F532D0" w14:textId="77777777" w:rsidTr="00A0397D">
        <w:tc>
          <w:tcPr>
            <w:tcW w:w="1559" w:type="dxa"/>
            <w:shd w:val="clear" w:color="auto" w:fill="auto"/>
          </w:tcPr>
          <w:p w14:paraId="31D6B35A"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4AB5BE4"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CF0E54A"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09908D9" w14:textId="77777777" w:rsidR="008A296D" w:rsidRPr="00736667" w:rsidRDefault="008A296D" w:rsidP="00A0397D">
            <w:pPr>
              <w:jc w:val="left"/>
              <w:rPr>
                <w:rFonts w:ascii="宋体" w:hAnsi="宋体"/>
                <w:snapToGrid w:val="0"/>
                <w:kern w:val="0"/>
              </w:rPr>
            </w:pPr>
          </w:p>
        </w:tc>
      </w:tr>
      <w:tr w:rsidR="008A296D" w:rsidRPr="00736667" w14:paraId="08644FE8" w14:textId="77777777" w:rsidTr="00A0397D">
        <w:tc>
          <w:tcPr>
            <w:tcW w:w="1559" w:type="dxa"/>
            <w:shd w:val="clear" w:color="auto" w:fill="auto"/>
          </w:tcPr>
          <w:p w14:paraId="2EAB486E"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C0668E4"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CF2F73B"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0034469" w14:textId="77777777" w:rsidR="008A296D" w:rsidRPr="00736667" w:rsidRDefault="008A296D" w:rsidP="00A0397D">
            <w:pPr>
              <w:jc w:val="left"/>
              <w:rPr>
                <w:rFonts w:ascii="宋体" w:hAnsi="宋体"/>
                <w:snapToGrid w:val="0"/>
                <w:kern w:val="0"/>
              </w:rPr>
            </w:pPr>
          </w:p>
        </w:tc>
      </w:tr>
    </w:tbl>
    <w:p w14:paraId="0B5A3001"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1DF05D19" w14:textId="77777777" w:rsidR="008A296D" w:rsidRPr="0082647F" w:rsidRDefault="008A296D" w:rsidP="008A296D">
      <w:pPr>
        <w:pStyle w:val="5"/>
      </w:pPr>
      <w:r>
        <w:rPr>
          <w:rFonts w:hint="eastAsia"/>
        </w:rPr>
        <w:t>系统功能权限修改</w:t>
      </w:r>
    </w:p>
    <w:p w14:paraId="29304D8B" w14:textId="77777777" w:rsidR="008A296D" w:rsidRDefault="008A296D" w:rsidP="008A296D">
      <w:pPr>
        <w:pStyle w:val="6"/>
      </w:pPr>
      <w:r>
        <w:rPr>
          <w:rFonts w:hint="eastAsia"/>
        </w:rPr>
        <w:t>功能</w:t>
      </w:r>
      <w:r>
        <w:t>描述</w:t>
      </w:r>
    </w:p>
    <w:p w14:paraId="3D1B8F95"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主要是系统管理人员修改系统功能权限信息</w:t>
      </w:r>
    </w:p>
    <w:p w14:paraId="656028E9" w14:textId="77777777" w:rsidR="008A296D" w:rsidRDefault="008A296D" w:rsidP="008A296D">
      <w:pPr>
        <w:pStyle w:val="6"/>
      </w:pPr>
      <w:r w:rsidRPr="00676A58">
        <w:rPr>
          <w:rFonts w:hint="eastAsia"/>
        </w:rPr>
        <w:t>处理流程</w:t>
      </w:r>
    </w:p>
    <w:p w14:paraId="350E4E0F" w14:textId="77777777" w:rsidR="008A296D" w:rsidRPr="00533387" w:rsidRDefault="008A296D">
      <w:pPr>
        <w:pStyle w:val="afb"/>
        <w:numPr>
          <w:ilvl w:val="0"/>
          <w:numId w:val="10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96" w:author="wangq" w:date="2017-08-21T17:25:00Z">
          <w:pPr>
            <w:pStyle w:val="afb"/>
            <w:numPr>
              <w:numId w:val="12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输入各项数据</w:t>
      </w:r>
    </w:p>
    <w:p w14:paraId="00D56002" w14:textId="77777777" w:rsidR="008A296D" w:rsidRDefault="008A296D">
      <w:pPr>
        <w:pStyle w:val="afb"/>
        <w:numPr>
          <w:ilvl w:val="0"/>
          <w:numId w:val="10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97" w:author="wangq" w:date="2017-08-21T17:25:00Z">
          <w:pPr>
            <w:pStyle w:val="afb"/>
            <w:numPr>
              <w:numId w:val="12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修改功能权限主表并写入历史表</w:t>
      </w:r>
    </w:p>
    <w:p w14:paraId="14D0D5F1" w14:textId="77777777" w:rsidR="008A296D" w:rsidRPr="0063344C" w:rsidRDefault="008A296D">
      <w:pPr>
        <w:pStyle w:val="afb"/>
        <w:numPr>
          <w:ilvl w:val="0"/>
          <w:numId w:val="10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98" w:author="wangq" w:date="2017-08-21T17:25:00Z">
          <w:pPr>
            <w:pStyle w:val="afb"/>
            <w:numPr>
              <w:numId w:val="12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返回信息</w:t>
      </w:r>
    </w:p>
    <w:p w14:paraId="2AAC2E48" w14:textId="77777777" w:rsidR="008A296D" w:rsidRDefault="008A296D" w:rsidP="008A296D">
      <w:pPr>
        <w:pStyle w:val="6"/>
      </w:pPr>
      <w:r w:rsidRPr="00F9212D">
        <w:rPr>
          <w:rFonts w:hint="eastAsia"/>
        </w:rPr>
        <w:t>输入</w:t>
      </w:r>
    </w:p>
    <w:p w14:paraId="2A785A2F" w14:textId="77777777" w:rsidR="008A296D" w:rsidRPr="0080660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90CFC65" w14:textId="77777777" w:rsidTr="00A0397D">
        <w:tc>
          <w:tcPr>
            <w:tcW w:w="1559" w:type="dxa"/>
            <w:shd w:val="clear" w:color="auto" w:fill="E0E0E0"/>
          </w:tcPr>
          <w:p w14:paraId="66288CFC"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CB581D1"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A41FE0D"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0BC0B5E"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4E4E40B8" w14:textId="77777777" w:rsidTr="00A0397D">
        <w:tc>
          <w:tcPr>
            <w:tcW w:w="1559" w:type="dxa"/>
            <w:shd w:val="clear" w:color="auto" w:fill="auto"/>
          </w:tcPr>
          <w:p w14:paraId="023BBA96"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4871C4C3"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4F96567E"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580EE99" w14:textId="77777777" w:rsidR="008A296D" w:rsidRPr="00736667" w:rsidRDefault="008A296D" w:rsidP="00A0397D">
            <w:pPr>
              <w:jc w:val="left"/>
              <w:rPr>
                <w:rFonts w:ascii="宋体" w:hAnsi="宋体"/>
                <w:snapToGrid w:val="0"/>
                <w:kern w:val="0"/>
              </w:rPr>
            </w:pPr>
          </w:p>
        </w:tc>
      </w:tr>
      <w:tr w:rsidR="008A296D" w:rsidRPr="00736667" w14:paraId="6DE1A1DF" w14:textId="77777777" w:rsidTr="00A0397D">
        <w:tc>
          <w:tcPr>
            <w:tcW w:w="1559" w:type="dxa"/>
            <w:shd w:val="clear" w:color="auto" w:fill="auto"/>
            <w:vAlign w:val="bottom"/>
          </w:tcPr>
          <w:p w14:paraId="2B15A438" w14:textId="77777777" w:rsidR="008A296D" w:rsidRDefault="008A296D" w:rsidP="00A0397D">
            <w:pPr>
              <w:widowControl/>
              <w:jc w:val="left"/>
              <w:rPr>
                <w:rFonts w:ascii="宋体" w:hAnsi="宋体"/>
                <w:sz w:val="20"/>
                <w:szCs w:val="20"/>
              </w:rPr>
            </w:pPr>
            <w:r>
              <w:rPr>
                <w:rFonts w:hint="eastAsia"/>
                <w:sz w:val="20"/>
                <w:szCs w:val="20"/>
              </w:rPr>
              <w:t>功能代号</w:t>
            </w:r>
          </w:p>
        </w:tc>
        <w:tc>
          <w:tcPr>
            <w:tcW w:w="1701" w:type="dxa"/>
            <w:shd w:val="clear" w:color="auto" w:fill="auto"/>
            <w:vAlign w:val="bottom"/>
          </w:tcPr>
          <w:p w14:paraId="7849B5DB" w14:textId="77777777" w:rsidR="008A296D" w:rsidRDefault="008A296D" w:rsidP="00A0397D">
            <w:pPr>
              <w:widowControl/>
              <w:jc w:val="left"/>
              <w:rPr>
                <w:rFonts w:ascii="宋体" w:hAnsi="宋体"/>
                <w:sz w:val="20"/>
                <w:szCs w:val="20"/>
              </w:rPr>
            </w:pPr>
            <w:r>
              <w:rPr>
                <w:rFonts w:hint="eastAsia"/>
                <w:sz w:val="20"/>
                <w:szCs w:val="20"/>
              </w:rPr>
              <w:t>FUNID</w:t>
            </w:r>
          </w:p>
        </w:tc>
        <w:tc>
          <w:tcPr>
            <w:tcW w:w="1134" w:type="dxa"/>
            <w:shd w:val="clear" w:color="auto" w:fill="auto"/>
          </w:tcPr>
          <w:p w14:paraId="3ED297A2"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300FEC1B" w14:textId="77777777" w:rsidR="008A296D" w:rsidRPr="00736667" w:rsidRDefault="008A296D" w:rsidP="00A0397D">
            <w:pPr>
              <w:jc w:val="left"/>
              <w:rPr>
                <w:rFonts w:ascii="宋体" w:hAnsi="宋体"/>
                <w:snapToGrid w:val="0"/>
                <w:kern w:val="0"/>
              </w:rPr>
            </w:pPr>
          </w:p>
        </w:tc>
      </w:tr>
      <w:tr w:rsidR="008A296D" w:rsidRPr="00736667" w14:paraId="2B479C9C" w14:textId="77777777" w:rsidTr="00A0397D">
        <w:tc>
          <w:tcPr>
            <w:tcW w:w="1559" w:type="dxa"/>
            <w:shd w:val="clear" w:color="auto" w:fill="auto"/>
            <w:vAlign w:val="bottom"/>
          </w:tcPr>
          <w:p w14:paraId="040BCE98" w14:textId="77777777" w:rsidR="008A296D" w:rsidRDefault="008A296D" w:rsidP="00A0397D">
            <w:pPr>
              <w:rPr>
                <w:sz w:val="20"/>
                <w:szCs w:val="20"/>
              </w:rPr>
            </w:pPr>
            <w:r>
              <w:rPr>
                <w:rFonts w:hint="eastAsia"/>
                <w:sz w:val="20"/>
                <w:szCs w:val="20"/>
              </w:rPr>
              <w:t>功能名称</w:t>
            </w:r>
          </w:p>
        </w:tc>
        <w:tc>
          <w:tcPr>
            <w:tcW w:w="1701" w:type="dxa"/>
            <w:shd w:val="clear" w:color="auto" w:fill="auto"/>
            <w:vAlign w:val="bottom"/>
          </w:tcPr>
          <w:p w14:paraId="540143F5" w14:textId="77777777" w:rsidR="008A296D" w:rsidRDefault="008A296D" w:rsidP="00A0397D">
            <w:pPr>
              <w:rPr>
                <w:sz w:val="20"/>
                <w:szCs w:val="20"/>
              </w:rPr>
            </w:pPr>
            <w:r>
              <w:rPr>
                <w:rFonts w:hint="eastAsia"/>
                <w:sz w:val="20"/>
                <w:szCs w:val="20"/>
              </w:rPr>
              <w:t>FUNDESC</w:t>
            </w:r>
          </w:p>
        </w:tc>
        <w:tc>
          <w:tcPr>
            <w:tcW w:w="1134" w:type="dxa"/>
            <w:shd w:val="clear" w:color="auto" w:fill="auto"/>
          </w:tcPr>
          <w:p w14:paraId="4F98E452"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77C0138" w14:textId="77777777" w:rsidR="008A296D" w:rsidRPr="00736667" w:rsidRDefault="008A296D" w:rsidP="00A0397D">
            <w:pPr>
              <w:jc w:val="left"/>
              <w:rPr>
                <w:rFonts w:ascii="宋体" w:hAnsi="宋体"/>
                <w:snapToGrid w:val="0"/>
                <w:kern w:val="0"/>
              </w:rPr>
            </w:pPr>
          </w:p>
        </w:tc>
      </w:tr>
      <w:tr w:rsidR="008A296D" w:rsidRPr="00736667" w14:paraId="4D261AE3" w14:textId="77777777" w:rsidTr="00A0397D">
        <w:tc>
          <w:tcPr>
            <w:tcW w:w="1559" w:type="dxa"/>
            <w:shd w:val="clear" w:color="auto" w:fill="auto"/>
            <w:vAlign w:val="bottom"/>
          </w:tcPr>
          <w:p w14:paraId="754FC949" w14:textId="77777777" w:rsidR="008A296D" w:rsidRDefault="008A296D" w:rsidP="00A0397D">
            <w:pPr>
              <w:rPr>
                <w:sz w:val="20"/>
                <w:szCs w:val="20"/>
              </w:rPr>
            </w:pPr>
            <w:r>
              <w:rPr>
                <w:rFonts w:hint="eastAsia"/>
                <w:sz w:val="20"/>
                <w:szCs w:val="20"/>
              </w:rPr>
              <w:t>对应页面路径</w:t>
            </w:r>
          </w:p>
        </w:tc>
        <w:tc>
          <w:tcPr>
            <w:tcW w:w="1701" w:type="dxa"/>
            <w:shd w:val="clear" w:color="auto" w:fill="auto"/>
            <w:vAlign w:val="bottom"/>
          </w:tcPr>
          <w:p w14:paraId="10E9F3B4" w14:textId="77777777" w:rsidR="008A296D" w:rsidRDefault="008A296D" w:rsidP="00A0397D">
            <w:pPr>
              <w:rPr>
                <w:sz w:val="20"/>
                <w:szCs w:val="20"/>
              </w:rPr>
            </w:pPr>
            <w:r>
              <w:rPr>
                <w:rFonts w:hint="eastAsia"/>
                <w:sz w:val="20"/>
                <w:szCs w:val="20"/>
              </w:rPr>
              <w:t>FUNPATH</w:t>
            </w:r>
          </w:p>
        </w:tc>
        <w:tc>
          <w:tcPr>
            <w:tcW w:w="1134" w:type="dxa"/>
            <w:shd w:val="clear" w:color="auto" w:fill="auto"/>
          </w:tcPr>
          <w:p w14:paraId="7A36EF5E"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889E515" w14:textId="77777777" w:rsidR="008A296D" w:rsidRPr="00736667" w:rsidRDefault="008A296D" w:rsidP="00A0397D">
            <w:pPr>
              <w:jc w:val="left"/>
              <w:rPr>
                <w:rFonts w:ascii="宋体" w:hAnsi="宋体"/>
                <w:snapToGrid w:val="0"/>
                <w:kern w:val="0"/>
              </w:rPr>
            </w:pPr>
          </w:p>
        </w:tc>
      </w:tr>
      <w:tr w:rsidR="008A296D" w:rsidRPr="00736667" w14:paraId="4BD3AF0B" w14:textId="77777777" w:rsidTr="00A0397D">
        <w:tc>
          <w:tcPr>
            <w:tcW w:w="1559" w:type="dxa"/>
            <w:shd w:val="clear" w:color="auto" w:fill="auto"/>
            <w:vAlign w:val="bottom"/>
          </w:tcPr>
          <w:p w14:paraId="49E26283" w14:textId="77777777" w:rsidR="008A296D" w:rsidRDefault="008A296D" w:rsidP="00A0397D">
            <w:pPr>
              <w:rPr>
                <w:sz w:val="20"/>
                <w:szCs w:val="20"/>
              </w:rPr>
            </w:pPr>
            <w:r>
              <w:rPr>
                <w:rFonts w:hint="eastAsia"/>
                <w:sz w:val="20"/>
                <w:szCs w:val="20"/>
              </w:rPr>
              <w:t>父功能代号</w:t>
            </w:r>
          </w:p>
        </w:tc>
        <w:tc>
          <w:tcPr>
            <w:tcW w:w="1701" w:type="dxa"/>
            <w:shd w:val="clear" w:color="auto" w:fill="auto"/>
            <w:vAlign w:val="bottom"/>
          </w:tcPr>
          <w:p w14:paraId="0CEA1296" w14:textId="77777777" w:rsidR="008A296D" w:rsidRDefault="008A296D" w:rsidP="00A0397D">
            <w:pPr>
              <w:rPr>
                <w:sz w:val="20"/>
                <w:szCs w:val="20"/>
              </w:rPr>
            </w:pPr>
            <w:r>
              <w:rPr>
                <w:rFonts w:hint="eastAsia"/>
                <w:sz w:val="20"/>
                <w:szCs w:val="20"/>
              </w:rPr>
              <w:t>PARENTID</w:t>
            </w:r>
          </w:p>
        </w:tc>
        <w:tc>
          <w:tcPr>
            <w:tcW w:w="1134" w:type="dxa"/>
            <w:shd w:val="clear" w:color="auto" w:fill="auto"/>
          </w:tcPr>
          <w:p w14:paraId="0AD7B38D"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00FDE66" w14:textId="77777777" w:rsidR="008A296D" w:rsidRPr="00736667" w:rsidRDefault="008A296D" w:rsidP="00A0397D">
            <w:pPr>
              <w:jc w:val="left"/>
              <w:rPr>
                <w:rFonts w:ascii="宋体" w:hAnsi="宋体"/>
                <w:snapToGrid w:val="0"/>
                <w:kern w:val="0"/>
              </w:rPr>
            </w:pPr>
          </w:p>
        </w:tc>
      </w:tr>
      <w:tr w:rsidR="008A296D" w:rsidRPr="00736667" w14:paraId="36CDD228" w14:textId="77777777" w:rsidTr="00A0397D">
        <w:tc>
          <w:tcPr>
            <w:tcW w:w="1559" w:type="dxa"/>
            <w:shd w:val="clear" w:color="auto" w:fill="auto"/>
            <w:vAlign w:val="bottom"/>
          </w:tcPr>
          <w:p w14:paraId="12EF177C" w14:textId="77777777" w:rsidR="008A296D" w:rsidRDefault="008A296D" w:rsidP="00A0397D">
            <w:pPr>
              <w:rPr>
                <w:sz w:val="20"/>
                <w:szCs w:val="20"/>
              </w:rPr>
            </w:pPr>
            <w:r>
              <w:rPr>
                <w:rFonts w:hint="eastAsia"/>
                <w:sz w:val="20"/>
                <w:szCs w:val="20"/>
              </w:rPr>
              <w:t>是否是底层权限</w:t>
            </w:r>
          </w:p>
        </w:tc>
        <w:tc>
          <w:tcPr>
            <w:tcW w:w="1701" w:type="dxa"/>
            <w:shd w:val="clear" w:color="auto" w:fill="auto"/>
            <w:vAlign w:val="bottom"/>
          </w:tcPr>
          <w:p w14:paraId="7964A565" w14:textId="77777777" w:rsidR="008A296D" w:rsidRDefault="008A296D" w:rsidP="00A0397D">
            <w:pPr>
              <w:rPr>
                <w:sz w:val="20"/>
                <w:szCs w:val="20"/>
              </w:rPr>
            </w:pPr>
            <w:r>
              <w:rPr>
                <w:rFonts w:hint="eastAsia"/>
                <w:sz w:val="20"/>
                <w:szCs w:val="20"/>
              </w:rPr>
              <w:t>BOTFLAG</w:t>
            </w:r>
          </w:p>
        </w:tc>
        <w:tc>
          <w:tcPr>
            <w:tcW w:w="1134" w:type="dxa"/>
            <w:shd w:val="clear" w:color="auto" w:fill="auto"/>
          </w:tcPr>
          <w:p w14:paraId="2529FA1F"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66D366D" w14:textId="77777777" w:rsidR="008A296D" w:rsidRPr="00736667" w:rsidRDefault="008A296D" w:rsidP="00A0397D">
            <w:pPr>
              <w:jc w:val="left"/>
              <w:rPr>
                <w:rFonts w:ascii="宋体" w:hAnsi="宋体"/>
                <w:snapToGrid w:val="0"/>
                <w:kern w:val="0"/>
              </w:rPr>
            </w:pPr>
          </w:p>
        </w:tc>
      </w:tr>
      <w:tr w:rsidR="008A296D" w:rsidRPr="00736667" w14:paraId="200BDCCD" w14:textId="77777777" w:rsidTr="00A0397D">
        <w:tc>
          <w:tcPr>
            <w:tcW w:w="1559" w:type="dxa"/>
            <w:shd w:val="clear" w:color="auto" w:fill="auto"/>
            <w:vAlign w:val="bottom"/>
          </w:tcPr>
          <w:p w14:paraId="11042B37" w14:textId="77777777" w:rsidR="008A296D" w:rsidRDefault="008A296D" w:rsidP="00A0397D">
            <w:pPr>
              <w:rPr>
                <w:sz w:val="20"/>
                <w:szCs w:val="20"/>
              </w:rPr>
            </w:pPr>
            <w:r>
              <w:rPr>
                <w:rFonts w:hint="eastAsia"/>
                <w:sz w:val="20"/>
                <w:szCs w:val="20"/>
              </w:rPr>
              <w:t>是否展示权限</w:t>
            </w:r>
          </w:p>
        </w:tc>
        <w:tc>
          <w:tcPr>
            <w:tcW w:w="1701" w:type="dxa"/>
            <w:shd w:val="clear" w:color="auto" w:fill="auto"/>
            <w:vAlign w:val="bottom"/>
          </w:tcPr>
          <w:p w14:paraId="67FA98EC" w14:textId="77777777" w:rsidR="008A296D" w:rsidRDefault="008A296D" w:rsidP="00A0397D">
            <w:pPr>
              <w:rPr>
                <w:sz w:val="20"/>
                <w:szCs w:val="20"/>
              </w:rPr>
            </w:pPr>
            <w:r>
              <w:rPr>
                <w:rFonts w:hint="eastAsia"/>
                <w:sz w:val="20"/>
                <w:szCs w:val="20"/>
              </w:rPr>
              <w:t>DISPLAYFUN</w:t>
            </w:r>
          </w:p>
        </w:tc>
        <w:tc>
          <w:tcPr>
            <w:tcW w:w="1134" w:type="dxa"/>
            <w:shd w:val="clear" w:color="auto" w:fill="auto"/>
          </w:tcPr>
          <w:p w14:paraId="13C97B91"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3961762" w14:textId="77777777" w:rsidR="008A296D" w:rsidRPr="00736667" w:rsidRDefault="008A296D" w:rsidP="00A0397D">
            <w:pPr>
              <w:jc w:val="left"/>
              <w:rPr>
                <w:rFonts w:ascii="宋体" w:hAnsi="宋体"/>
                <w:snapToGrid w:val="0"/>
                <w:kern w:val="0"/>
              </w:rPr>
            </w:pPr>
          </w:p>
        </w:tc>
      </w:tr>
    </w:tbl>
    <w:p w14:paraId="022261EB" w14:textId="77777777" w:rsidR="008A296D" w:rsidRPr="00C56A4E" w:rsidRDefault="008A296D" w:rsidP="008A296D"/>
    <w:p w14:paraId="7C1325BF" w14:textId="77777777" w:rsidR="008A296D" w:rsidRPr="00A52328" w:rsidRDefault="008A296D" w:rsidP="008A296D">
      <w:pPr>
        <w:pStyle w:val="6"/>
      </w:pPr>
      <w:r w:rsidRPr="00A52328">
        <w:rPr>
          <w:rFonts w:hint="eastAsia"/>
        </w:rPr>
        <w:t>输出</w:t>
      </w:r>
    </w:p>
    <w:p w14:paraId="059C0522" w14:textId="77777777" w:rsidR="008A296D" w:rsidRPr="007F58D2" w:rsidRDefault="008A296D" w:rsidP="008A296D">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D0D55C2" w14:textId="77777777" w:rsidTr="00A0397D">
        <w:tc>
          <w:tcPr>
            <w:tcW w:w="1559" w:type="dxa"/>
            <w:shd w:val="clear" w:color="auto" w:fill="E0E0E0"/>
          </w:tcPr>
          <w:p w14:paraId="4D7D8D64"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4A61D54"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3BFFDD9"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77A61FA"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4ECF3E55" w14:textId="77777777" w:rsidTr="00A0397D">
        <w:tc>
          <w:tcPr>
            <w:tcW w:w="1559" w:type="dxa"/>
            <w:shd w:val="clear" w:color="auto" w:fill="auto"/>
          </w:tcPr>
          <w:p w14:paraId="039FFE8C"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2BF4F922"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00650A2"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D505B66" w14:textId="77777777" w:rsidR="008A296D" w:rsidRPr="00736667" w:rsidRDefault="008A296D" w:rsidP="00A0397D">
            <w:pPr>
              <w:jc w:val="left"/>
              <w:rPr>
                <w:rFonts w:ascii="宋体" w:hAnsi="宋体"/>
                <w:snapToGrid w:val="0"/>
                <w:kern w:val="0"/>
              </w:rPr>
            </w:pPr>
          </w:p>
        </w:tc>
      </w:tr>
      <w:tr w:rsidR="008A296D" w:rsidRPr="00736667" w14:paraId="6B0D1E5E" w14:textId="77777777" w:rsidTr="00A0397D">
        <w:tc>
          <w:tcPr>
            <w:tcW w:w="1559" w:type="dxa"/>
            <w:shd w:val="clear" w:color="auto" w:fill="auto"/>
          </w:tcPr>
          <w:p w14:paraId="7F971A64"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62DC7486"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E6F1ECF"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7FDB4C7" w14:textId="77777777" w:rsidR="008A296D" w:rsidRPr="00736667" w:rsidRDefault="008A296D" w:rsidP="00A0397D">
            <w:pPr>
              <w:jc w:val="left"/>
              <w:rPr>
                <w:rFonts w:ascii="宋体" w:hAnsi="宋体"/>
                <w:snapToGrid w:val="0"/>
                <w:kern w:val="0"/>
              </w:rPr>
            </w:pPr>
          </w:p>
        </w:tc>
      </w:tr>
    </w:tbl>
    <w:p w14:paraId="7152E173"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139FE8CC" w14:textId="77777777" w:rsidR="008A296D" w:rsidRPr="0082647F" w:rsidRDefault="008A296D" w:rsidP="008A296D">
      <w:pPr>
        <w:pStyle w:val="5"/>
      </w:pPr>
      <w:r>
        <w:rPr>
          <w:rFonts w:hint="eastAsia"/>
        </w:rPr>
        <w:t>系统功能权限删除</w:t>
      </w:r>
    </w:p>
    <w:p w14:paraId="78B2A2DD" w14:textId="77777777" w:rsidR="008A296D" w:rsidRDefault="008A296D" w:rsidP="008A296D">
      <w:pPr>
        <w:pStyle w:val="6"/>
      </w:pPr>
      <w:r>
        <w:rPr>
          <w:rFonts w:hint="eastAsia"/>
        </w:rPr>
        <w:t>功能</w:t>
      </w:r>
      <w:r>
        <w:t>描述</w:t>
      </w:r>
    </w:p>
    <w:p w14:paraId="781EE06F"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主要是系统管理人员删除功能权限信息</w:t>
      </w:r>
    </w:p>
    <w:p w14:paraId="5394EEBF" w14:textId="77777777" w:rsidR="008A296D" w:rsidRDefault="008A296D" w:rsidP="008A296D">
      <w:pPr>
        <w:pStyle w:val="6"/>
      </w:pPr>
      <w:r w:rsidRPr="00676A58">
        <w:rPr>
          <w:rFonts w:hint="eastAsia"/>
        </w:rPr>
        <w:t>处理流程</w:t>
      </w:r>
    </w:p>
    <w:p w14:paraId="1397E8EF" w14:textId="77777777" w:rsidR="008A296D" w:rsidRPr="00533387" w:rsidRDefault="008A296D">
      <w:pPr>
        <w:pStyle w:val="afb"/>
        <w:numPr>
          <w:ilvl w:val="0"/>
          <w:numId w:val="10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199" w:author="wangq" w:date="2017-08-21T17:25:00Z">
          <w:pPr>
            <w:pStyle w:val="afb"/>
            <w:numPr>
              <w:numId w:val="12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输入各项参数</w:t>
      </w:r>
    </w:p>
    <w:p w14:paraId="45CFE09B" w14:textId="77777777" w:rsidR="008A296D" w:rsidRDefault="008A296D">
      <w:pPr>
        <w:pStyle w:val="afb"/>
        <w:numPr>
          <w:ilvl w:val="0"/>
          <w:numId w:val="10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00" w:author="wangq" w:date="2017-08-21T17:25:00Z">
          <w:pPr>
            <w:pStyle w:val="afb"/>
            <w:numPr>
              <w:numId w:val="12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将功能权限信息写入历史表</w:t>
      </w:r>
    </w:p>
    <w:p w14:paraId="52E87499" w14:textId="77777777" w:rsidR="008A296D" w:rsidRPr="0063344C" w:rsidRDefault="008A296D">
      <w:pPr>
        <w:pStyle w:val="afb"/>
        <w:numPr>
          <w:ilvl w:val="0"/>
          <w:numId w:val="10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01" w:author="wangq" w:date="2017-08-21T17:25:00Z">
          <w:pPr>
            <w:pStyle w:val="afb"/>
            <w:numPr>
              <w:numId w:val="12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返回信息</w:t>
      </w:r>
    </w:p>
    <w:p w14:paraId="3ACDE6B4" w14:textId="77777777" w:rsidR="008A296D" w:rsidRDefault="008A296D" w:rsidP="008A296D">
      <w:pPr>
        <w:pStyle w:val="6"/>
      </w:pPr>
      <w:r w:rsidRPr="00F9212D">
        <w:rPr>
          <w:rFonts w:hint="eastAsia"/>
        </w:rPr>
        <w:t>输入</w:t>
      </w:r>
    </w:p>
    <w:p w14:paraId="0818480F" w14:textId="77777777" w:rsidR="008A296D" w:rsidRPr="0080660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E377C10" w14:textId="77777777" w:rsidTr="00A0397D">
        <w:tc>
          <w:tcPr>
            <w:tcW w:w="1559" w:type="dxa"/>
            <w:shd w:val="clear" w:color="auto" w:fill="E0E0E0"/>
          </w:tcPr>
          <w:p w14:paraId="26911190"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65B77F0"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E14F5A0"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51FC0E3"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47915AF9" w14:textId="77777777" w:rsidTr="00A0397D">
        <w:tc>
          <w:tcPr>
            <w:tcW w:w="1559" w:type="dxa"/>
            <w:shd w:val="clear" w:color="auto" w:fill="auto"/>
          </w:tcPr>
          <w:p w14:paraId="419F431C"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15DE6616"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0FFF1676"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80D76BF" w14:textId="77777777" w:rsidR="008A296D" w:rsidRPr="00736667" w:rsidRDefault="008A296D" w:rsidP="00A0397D">
            <w:pPr>
              <w:jc w:val="left"/>
              <w:rPr>
                <w:rFonts w:ascii="宋体" w:hAnsi="宋体"/>
                <w:snapToGrid w:val="0"/>
                <w:kern w:val="0"/>
              </w:rPr>
            </w:pPr>
          </w:p>
        </w:tc>
      </w:tr>
      <w:tr w:rsidR="008A296D" w:rsidRPr="00736667" w14:paraId="025D5F07" w14:textId="77777777" w:rsidTr="00A0397D">
        <w:tc>
          <w:tcPr>
            <w:tcW w:w="1559" w:type="dxa"/>
            <w:shd w:val="clear" w:color="auto" w:fill="auto"/>
          </w:tcPr>
          <w:p w14:paraId="2E5BD747" w14:textId="77777777" w:rsidR="008A296D" w:rsidRPr="00195C39" w:rsidRDefault="008A296D" w:rsidP="00A0397D">
            <w:pPr>
              <w:jc w:val="left"/>
              <w:rPr>
                <w:rFonts w:ascii="宋体" w:hAnsi="宋体"/>
                <w:snapToGrid w:val="0"/>
                <w:kern w:val="0"/>
              </w:rPr>
            </w:pPr>
            <w:r>
              <w:rPr>
                <w:rFonts w:ascii="宋体" w:hAnsi="宋体" w:hint="eastAsia"/>
                <w:snapToGrid w:val="0"/>
                <w:kern w:val="0"/>
              </w:rPr>
              <w:t>功能号ID</w:t>
            </w:r>
          </w:p>
        </w:tc>
        <w:tc>
          <w:tcPr>
            <w:tcW w:w="1701" w:type="dxa"/>
            <w:shd w:val="clear" w:color="auto" w:fill="auto"/>
          </w:tcPr>
          <w:p w14:paraId="145E89F3" w14:textId="77777777" w:rsidR="008A296D" w:rsidRPr="00195C39" w:rsidRDefault="008A296D" w:rsidP="00A0397D">
            <w:pPr>
              <w:jc w:val="left"/>
              <w:rPr>
                <w:rFonts w:ascii="宋体" w:hAnsi="宋体"/>
                <w:snapToGrid w:val="0"/>
                <w:kern w:val="0"/>
              </w:rPr>
            </w:pPr>
            <w:r>
              <w:rPr>
                <w:rFonts w:ascii="宋体" w:hAnsi="宋体" w:hint="eastAsia"/>
                <w:snapToGrid w:val="0"/>
                <w:kern w:val="0"/>
              </w:rPr>
              <w:t>FUNID</w:t>
            </w:r>
          </w:p>
        </w:tc>
        <w:tc>
          <w:tcPr>
            <w:tcW w:w="1134" w:type="dxa"/>
            <w:shd w:val="clear" w:color="auto" w:fill="auto"/>
          </w:tcPr>
          <w:p w14:paraId="09DEE9E0"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7BEEB80" w14:textId="77777777" w:rsidR="008A296D" w:rsidRPr="00736667" w:rsidRDefault="008A296D" w:rsidP="00A0397D">
            <w:pPr>
              <w:jc w:val="left"/>
              <w:rPr>
                <w:rFonts w:ascii="宋体" w:hAnsi="宋体"/>
                <w:snapToGrid w:val="0"/>
                <w:kern w:val="0"/>
              </w:rPr>
            </w:pPr>
          </w:p>
        </w:tc>
      </w:tr>
    </w:tbl>
    <w:p w14:paraId="531334A2" w14:textId="77777777" w:rsidR="008A296D" w:rsidRPr="00C56A4E" w:rsidRDefault="008A296D" w:rsidP="008A296D"/>
    <w:p w14:paraId="22D70153" w14:textId="77777777" w:rsidR="008A296D" w:rsidRPr="00A52328" w:rsidRDefault="008A296D" w:rsidP="008A296D">
      <w:pPr>
        <w:pStyle w:val="6"/>
      </w:pPr>
      <w:r w:rsidRPr="00A52328">
        <w:rPr>
          <w:rFonts w:hint="eastAsia"/>
        </w:rPr>
        <w:t>输出</w:t>
      </w:r>
    </w:p>
    <w:p w14:paraId="2D5A88CC" w14:textId="77777777" w:rsidR="008A296D" w:rsidRPr="007F58D2" w:rsidRDefault="008A296D" w:rsidP="008A296D">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293C2DB" w14:textId="77777777" w:rsidTr="00A0397D">
        <w:tc>
          <w:tcPr>
            <w:tcW w:w="1559" w:type="dxa"/>
            <w:shd w:val="clear" w:color="auto" w:fill="E0E0E0"/>
          </w:tcPr>
          <w:p w14:paraId="053EC411"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3F47E5E"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5A0ACD8"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013CC5C"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0CE865F3" w14:textId="77777777" w:rsidTr="00A0397D">
        <w:tc>
          <w:tcPr>
            <w:tcW w:w="1559" w:type="dxa"/>
            <w:shd w:val="clear" w:color="auto" w:fill="auto"/>
          </w:tcPr>
          <w:p w14:paraId="29A738CE"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F3B0A62"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70A1961"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97C9EE5" w14:textId="77777777" w:rsidR="008A296D" w:rsidRPr="00736667" w:rsidRDefault="008A296D" w:rsidP="00A0397D">
            <w:pPr>
              <w:jc w:val="left"/>
              <w:rPr>
                <w:rFonts w:ascii="宋体" w:hAnsi="宋体"/>
                <w:snapToGrid w:val="0"/>
                <w:kern w:val="0"/>
              </w:rPr>
            </w:pPr>
          </w:p>
        </w:tc>
      </w:tr>
      <w:tr w:rsidR="008A296D" w:rsidRPr="00736667" w14:paraId="18EBD236" w14:textId="77777777" w:rsidTr="00A0397D">
        <w:tc>
          <w:tcPr>
            <w:tcW w:w="1559" w:type="dxa"/>
            <w:shd w:val="clear" w:color="auto" w:fill="auto"/>
          </w:tcPr>
          <w:p w14:paraId="4A9BDBF1"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8517D06"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9362C2A"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E49310F" w14:textId="77777777" w:rsidR="008A296D" w:rsidRPr="00736667" w:rsidRDefault="008A296D" w:rsidP="00A0397D">
            <w:pPr>
              <w:jc w:val="left"/>
              <w:rPr>
                <w:rFonts w:ascii="宋体" w:hAnsi="宋体"/>
                <w:snapToGrid w:val="0"/>
                <w:kern w:val="0"/>
              </w:rPr>
            </w:pPr>
          </w:p>
        </w:tc>
      </w:tr>
    </w:tbl>
    <w:p w14:paraId="29EC1937"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61902447" w14:textId="77777777" w:rsidR="008A296D" w:rsidRPr="0082647F" w:rsidRDefault="008A296D" w:rsidP="008A296D">
      <w:pPr>
        <w:pStyle w:val="5"/>
      </w:pPr>
      <w:r>
        <w:rPr>
          <w:rFonts w:hint="eastAsia"/>
        </w:rPr>
        <w:t>分页查询功能权限</w:t>
      </w:r>
    </w:p>
    <w:p w14:paraId="71CC94B4" w14:textId="77777777" w:rsidR="008A296D" w:rsidRDefault="008A296D" w:rsidP="008A296D">
      <w:pPr>
        <w:pStyle w:val="6"/>
      </w:pPr>
      <w:r>
        <w:rPr>
          <w:rFonts w:hint="eastAsia"/>
        </w:rPr>
        <w:t>功能</w:t>
      </w:r>
      <w:r>
        <w:t>描述</w:t>
      </w:r>
    </w:p>
    <w:p w14:paraId="5071A038"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主要是提供给管理人员分页查询</w:t>
      </w:r>
      <w:r>
        <w:rPr>
          <w:rFonts w:hint="eastAsia"/>
        </w:rPr>
        <w:t>功能权限</w:t>
      </w:r>
      <w:r>
        <w:rPr>
          <w:rFonts w:ascii="宋体" w:hAnsi="宋体" w:hint="eastAsia"/>
          <w:kern w:val="0"/>
          <w:sz w:val="24"/>
          <w:szCs w:val="21"/>
        </w:rPr>
        <w:t>。</w:t>
      </w:r>
    </w:p>
    <w:p w14:paraId="321C74AA" w14:textId="77777777" w:rsidR="008A296D" w:rsidRPr="00676A58" w:rsidRDefault="008A296D" w:rsidP="008A296D">
      <w:pPr>
        <w:pStyle w:val="6"/>
      </w:pPr>
      <w:r w:rsidRPr="00676A58">
        <w:rPr>
          <w:rFonts w:hint="eastAsia"/>
        </w:rPr>
        <w:t>处理流程</w:t>
      </w:r>
    </w:p>
    <w:p w14:paraId="08B45BF4" w14:textId="77777777" w:rsidR="008A296D" w:rsidRDefault="008A296D" w:rsidP="008A296D">
      <w:pPr>
        <w:ind w:left="289" w:firstLine="420"/>
      </w:pPr>
    </w:p>
    <w:p w14:paraId="0A3849FB" w14:textId="77777777" w:rsidR="008A296D" w:rsidRPr="00533387" w:rsidRDefault="008A296D">
      <w:pPr>
        <w:pStyle w:val="afb"/>
        <w:numPr>
          <w:ilvl w:val="0"/>
          <w:numId w:val="10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02" w:author="wangq" w:date="2017-08-21T17:25:00Z">
          <w:pPr>
            <w:pStyle w:val="afb"/>
            <w:numPr>
              <w:numId w:val="11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lastRenderedPageBreak/>
        <w:t>输入功能名称等信息</w:t>
      </w:r>
    </w:p>
    <w:p w14:paraId="2C7AC759" w14:textId="77777777" w:rsidR="008A296D" w:rsidRDefault="008A296D">
      <w:pPr>
        <w:pStyle w:val="afb"/>
        <w:numPr>
          <w:ilvl w:val="0"/>
          <w:numId w:val="10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03" w:author="wangq" w:date="2017-08-21T17:25:00Z">
          <w:pPr>
            <w:pStyle w:val="afb"/>
            <w:numPr>
              <w:numId w:val="11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返回分页信息</w:t>
      </w:r>
    </w:p>
    <w:p w14:paraId="7D3E7EC4" w14:textId="77777777" w:rsidR="008A296D" w:rsidRDefault="008A296D" w:rsidP="008A296D">
      <w:pPr>
        <w:pStyle w:val="6"/>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05578A8" w14:textId="77777777" w:rsidTr="00A0397D">
        <w:tc>
          <w:tcPr>
            <w:tcW w:w="1559" w:type="dxa"/>
            <w:shd w:val="clear" w:color="auto" w:fill="E0E0E0"/>
          </w:tcPr>
          <w:p w14:paraId="61921272" w14:textId="77777777" w:rsidR="008A296D" w:rsidRPr="00736667" w:rsidRDefault="008A296D" w:rsidP="00A0397D">
            <w:pPr>
              <w:jc w:val="center"/>
              <w:rPr>
                <w:b/>
                <w:snapToGrid w:val="0"/>
                <w:kern w:val="0"/>
              </w:rPr>
            </w:pPr>
            <w:r>
              <w:rPr>
                <w:rFonts w:hint="eastAsia"/>
                <w:b/>
                <w:snapToGrid w:val="0"/>
                <w:kern w:val="0"/>
              </w:rPr>
              <w:t>输入</w:t>
            </w:r>
            <w:r w:rsidRPr="00736667">
              <w:rPr>
                <w:rFonts w:hint="eastAsia"/>
                <w:b/>
                <w:snapToGrid w:val="0"/>
                <w:kern w:val="0"/>
              </w:rPr>
              <w:t>要素</w:t>
            </w:r>
          </w:p>
        </w:tc>
        <w:tc>
          <w:tcPr>
            <w:tcW w:w="1701" w:type="dxa"/>
            <w:shd w:val="clear" w:color="auto" w:fill="E0E0E0"/>
          </w:tcPr>
          <w:p w14:paraId="3BDA9953"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C38CCEF"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A1AC71D"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2AA90FC7" w14:textId="77777777" w:rsidTr="00A0397D">
        <w:tc>
          <w:tcPr>
            <w:tcW w:w="1559" w:type="dxa"/>
            <w:shd w:val="clear" w:color="auto" w:fill="auto"/>
          </w:tcPr>
          <w:p w14:paraId="5A0285B1"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2DCFCE23"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1823F1B4"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5FC49D4" w14:textId="77777777" w:rsidR="008A296D" w:rsidRPr="00736667" w:rsidRDefault="008A296D" w:rsidP="00A0397D">
            <w:pPr>
              <w:jc w:val="left"/>
              <w:rPr>
                <w:rFonts w:ascii="宋体" w:hAnsi="宋体"/>
                <w:snapToGrid w:val="0"/>
                <w:kern w:val="0"/>
              </w:rPr>
            </w:pPr>
          </w:p>
        </w:tc>
      </w:tr>
      <w:tr w:rsidR="008A296D" w:rsidRPr="00736667" w14:paraId="4112EFD3" w14:textId="77777777" w:rsidTr="00A0397D">
        <w:tc>
          <w:tcPr>
            <w:tcW w:w="1559" w:type="dxa"/>
            <w:shd w:val="clear" w:color="auto" w:fill="auto"/>
            <w:vAlign w:val="bottom"/>
          </w:tcPr>
          <w:p w14:paraId="32CEFCE4" w14:textId="77777777" w:rsidR="008A296D" w:rsidRDefault="008A296D" w:rsidP="00A0397D">
            <w:pPr>
              <w:widowControl/>
              <w:jc w:val="left"/>
              <w:rPr>
                <w:rFonts w:ascii="宋体" w:hAnsi="宋体"/>
                <w:sz w:val="20"/>
                <w:szCs w:val="20"/>
              </w:rPr>
            </w:pPr>
            <w:r>
              <w:rPr>
                <w:rFonts w:hint="eastAsia"/>
                <w:sz w:val="20"/>
                <w:szCs w:val="20"/>
              </w:rPr>
              <w:t>功能代号</w:t>
            </w:r>
          </w:p>
        </w:tc>
        <w:tc>
          <w:tcPr>
            <w:tcW w:w="1701" w:type="dxa"/>
            <w:shd w:val="clear" w:color="auto" w:fill="auto"/>
            <w:vAlign w:val="bottom"/>
          </w:tcPr>
          <w:p w14:paraId="49C88820" w14:textId="77777777" w:rsidR="008A296D" w:rsidRDefault="008A296D" w:rsidP="00A0397D">
            <w:pPr>
              <w:widowControl/>
              <w:jc w:val="left"/>
              <w:rPr>
                <w:rFonts w:ascii="宋体" w:hAnsi="宋体"/>
                <w:sz w:val="20"/>
                <w:szCs w:val="20"/>
              </w:rPr>
            </w:pPr>
            <w:r>
              <w:rPr>
                <w:rFonts w:hint="eastAsia"/>
                <w:sz w:val="20"/>
                <w:szCs w:val="20"/>
              </w:rPr>
              <w:t>FUNID</w:t>
            </w:r>
          </w:p>
        </w:tc>
        <w:tc>
          <w:tcPr>
            <w:tcW w:w="1134" w:type="dxa"/>
            <w:shd w:val="clear" w:color="auto" w:fill="auto"/>
          </w:tcPr>
          <w:p w14:paraId="2D1B108A" w14:textId="77777777" w:rsidR="008A296D" w:rsidRDefault="008A296D"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02563A9B" w14:textId="77777777" w:rsidR="008A296D" w:rsidRPr="00736667" w:rsidRDefault="008A296D" w:rsidP="00A0397D">
            <w:pPr>
              <w:jc w:val="left"/>
              <w:rPr>
                <w:rFonts w:ascii="宋体" w:hAnsi="宋体"/>
                <w:snapToGrid w:val="0"/>
                <w:kern w:val="0"/>
              </w:rPr>
            </w:pPr>
          </w:p>
        </w:tc>
      </w:tr>
      <w:tr w:rsidR="008A296D" w:rsidRPr="00736667" w14:paraId="2ADCA115" w14:textId="77777777" w:rsidTr="00A0397D">
        <w:tc>
          <w:tcPr>
            <w:tcW w:w="1559" w:type="dxa"/>
            <w:shd w:val="clear" w:color="auto" w:fill="auto"/>
            <w:vAlign w:val="bottom"/>
          </w:tcPr>
          <w:p w14:paraId="0E874F3E" w14:textId="77777777" w:rsidR="008A296D" w:rsidRDefault="008A296D" w:rsidP="00A0397D">
            <w:pPr>
              <w:rPr>
                <w:sz w:val="20"/>
                <w:szCs w:val="20"/>
              </w:rPr>
            </w:pPr>
            <w:r>
              <w:rPr>
                <w:rFonts w:hint="eastAsia"/>
                <w:sz w:val="20"/>
                <w:szCs w:val="20"/>
              </w:rPr>
              <w:t>功能名称</w:t>
            </w:r>
          </w:p>
        </w:tc>
        <w:tc>
          <w:tcPr>
            <w:tcW w:w="1701" w:type="dxa"/>
            <w:shd w:val="clear" w:color="auto" w:fill="auto"/>
            <w:vAlign w:val="bottom"/>
          </w:tcPr>
          <w:p w14:paraId="77F7C2FB" w14:textId="77777777" w:rsidR="008A296D" w:rsidRDefault="008A296D" w:rsidP="00A0397D">
            <w:pPr>
              <w:rPr>
                <w:sz w:val="20"/>
                <w:szCs w:val="20"/>
              </w:rPr>
            </w:pPr>
            <w:r>
              <w:rPr>
                <w:rFonts w:hint="eastAsia"/>
                <w:sz w:val="20"/>
                <w:szCs w:val="20"/>
              </w:rPr>
              <w:t>FUNDESC</w:t>
            </w:r>
          </w:p>
        </w:tc>
        <w:tc>
          <w:tcPr>
            <w:tcW w:w="1134" w:type="dxa"/>
            <w:shd w:val="clear" w:color="auto" w:fill="auto"/>
          </w:tcPr>
          <w:p w14:paraId="76FFFFA1"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5FECBC8" w14:textId="77777777" w:rsidR="008A296D" w:rsidRPr="00736667" w:rsidRDefault="008A296D" w:rsidP="00A0397D">
            <w:pPr>
              <w:jc w:val="left"/>
              <w:rPr>
                <w:rFonts w:ascii="宋体" w:hAnsi="宋体"/>
                <w:snapToGrid w:val="0"/>
                <w:kern w:val="0"/>
              </w:rPr>
            </w:pPr>
          </w:p>
        </w:tc>
      </w:tr>
      <w:tr w:rsidR="008A296D" w:rsidRPr="00736667" w14:paraId="6B1991E1" w14:textId="77777777" w:rsidTr="00A0397D">
        <w:tc>
          <w:tcPr>
            <w:tcW w:w="1559" w:type="dxa"/>
            <w:shd w:val="clear" w:color="auto" w:fill="auto"/>
            <w:vAlign w:val="bottom"/>
          </w:tcPr>
          <w:p w14:paraId="6D1C6BE8" w14:textId="77777777" w:rsidR="008A296D" w:rsidRDefault="008A296D" w:rsidP="00A0397D">
            <w:pPr>
              <w:rPr>
                <w:sz w:val="20"/>
                <w:szCs w:val="20"/>
              </w:rPr>
            </w:pPr>
            <w:r>
              <w:rPr>
                <w:rFonts w:hint="eastAsia"/>
                <w:sz w:val="20"/>
                <w:szCs w:val="20"/>
              </w:rPr>
              <w:t>是否是底层权限</w:t>
            </w:r>
          </w:p>
        </w:tc>
        <w:tc>
          <w:tcPr>
            <w:tcW w:w="1701" w:type="dxa"/>
            <w:shd w:val="clear" w:color="auto" w:fill="auto"/>
            <w:vAlign w:val="bottom"/>
          </w:tcPr>
          <w:p w14:paraId="766495D8" w14:textId="77777777" w:rsidR="008A296D" w:rsidRDefault="008A296D" w:rsidP="00A0397D">
            <w:pPr>
              <w:rPr>
                <w:sz w:val="20"/>
                <w:szCs w:val="20"/>
              </w:rPr>
            </w:pPr>
            <w:r>
              <w:rPr>
                <w:rFonts w:hint="eastAsia"/>
                <w:sz w:val="20"/>
                <w:szCs w:val="20"/>
              </w:rPr>
              <w:t>BOTFLAG</w:t>
            </w:r>
          </w:p>
        </w:tc>
        <w:tc>
          <w:tcPr>
            <w:tcW w:w="1134" w:type="dxa"/>
            <w:shd w:val="clear" w:color="auto" w:fill="auto"/>
          </w:tcPr>
          <w:p w14:paraId="0BD57556"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7030D15" w14:textId="77777777" w:rsidR="008A296D" w:rsidRPr="00736667" w:rsidRDefault="008A296D" w:rsidP="00A0397D">
            <w:pPr>
              <w:jc w:val="left"/>
              <w:rPr>
                <w:rFonts w:ascii="宋体" w:hAnsi="宋体"/>
                <w:snapToGrid w:val="0"/>
                <w:kern w:val="0"/>
              </w:rPr>
            </w:pPr>
          </w:p>
        </w:tc>
      </w:tr>
      <w:tr w:rsidR="008A296D" w:rsidRPr="00736667" w14:paraId="1EC7937D" w14:textId="77777777" w:rsidTr="00A0397D">
        <w:tc>
          <w:tcPr>
            <w:tcW w:w="1559" w:type="dxa"/>
            <w:shd w:val="clear" w:color="auto" w:fill="auto"/>
            <w:vAlign w:val="bottom"/>
          </w:tcPr>
          <w:p w14:paraId="4EFE47DE" w14:textId="77777777" w:rsidR="008A296D" w:rsidRDefault="008A296D" w:rsidP="00A0397D">
            <w:pPr>
              <w:rPr>
                <w:sz w:val="20"/>
                <w:szCs w:val="20"/>
              </w:rPr>
            </w:pPr>
            <w:r>
              <w:rPr>
                <w:rFonts w:hint="eastAsia"/>
                <w:sz w:val="20"/>
                <w:szCs w:val="20"/>
              </w:rPr>
              <w:t>是否在使用</w:t>
            </w:r>
          </w:p>
        </w:tc>
        <w:tc>
          <w:tcPr>
            <w:tcW w:w="1701" w:type="dxa"/>
            <w:shd w:val="clear" w:color="auto" w:fill="auto"/>
            <w:vAlign w:val="bottom"/>
          </w:tcPr>
          <w:p w14:paraId="0C17F57B" w14:textId="77777777" w:rsidR="008A296D" w:rsidRDefault="008A296D" w:rsidP="00A0397D">
            <w:pPr>
              <w:rPr>
                <w:sz w:val="20"/>
                <w:szCs w:val="20"/>
              </w:rPr>
            </w:pPr>
            <w:r>
              <w:rPr>
                <w:rFonts w:hint="eastAsia"/>
                <w:sz w:val="20"/>
                <w:szCs w:val="20"/>
              </w:rPr>
              <w:t>USEFLAG</w:t>
            </w:r>
          </w:p>
        </w:tc>
        <w:tc>
          <w:tcPr>
            <w:tcW w:w="1134" w:type="dxa"/>
            <w:shd w:val="clear" w:color="auto" w:fill="auto"/>
          </w:tcPr>
          <w:p w14:paraId="0E311D65"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D415787" w14:textId="77777777" w:rsidR="008A296D" w:rsidRPr="00736667" w:rsidRDefault="008A296D" w:rsidP="00A0397D">
            <w:pPr>
              <w:jc w:val="left"/>
              <w:rPr>
                <w:rFonts w:ascii="宋体" w:hAnsi="宋体"/>
                <w:snapToGrid w:val="0"/>
                <w:kern w:val="0"/>
              </w:rPr>
            </w:pPr>
          </w:p>
        </w:tc>
      </w:tr>
      <w:tr w:rsidR="008A296D" w:rsidRPr="00736667" w14:paraId="3F9AB3B1" w14:textId="77777777" w:rsidTr="00A0397D">
        <w:tc>
          <w:tcPr>
            <w:tcW w:w="1559" w:type="dxa"/>
            <w:shd w:val="clear" w:color="auto" w:fill="auto"/>
            <w:vAlign w:val="bottom"/>
          </w:tcPr>
          <w:p w14:paraId="6971D3C9" w14:textId="77777777" w:rsidR="008A296D" w:rsidRDefault="008A296D" w:rsidP="00A0397D">
            <w:pPr>
              <w:rPr>
                <w:sz w:val="20"/>
                <w:szCs w:val="20"/>
              </w:rPr>
            </w:pPr>
            <w:r>
              <w:rPr>
                <w:rFonts w:hint="eastAsia"/>
                <w:sz w:val="20"/>
                <w:szCs w:val="20"/>
              </w:rPr>
              <w:t>是否展示</w:t>
            </w:r>
          </w:p>
        </w:tc>
        <w:tc>
          <w:tcPr>
            <w:tcW w:w="1701" w:type="dxa"/>
            <w:shd w:val="clear" w:color="auto" w:fill="auto"/>
            <w:vAlign w:val="bottom"/>
          </w:tcPr>
          <w:p w14:paraId="4ED6BAC2" w14:textId="77777777" w:rsidR="008A296D" w:rsidRDefault="008A296D" w:rsidP="00A0397D">
            <w:pPr>
              <w:rPr>
                <w:sz w:val="20"/>
                <w:szCs w:val="20"/>
              </w:rPr>
            </w:pPr>
            <w:r>
              <w:rPr>
                <w:rFonts w:hint="eastAsia"/>
                <w:sz w:val="20"/>
                <w:szCs w:val="20"/>
              </w:rPr>
              <w:t>DISPLAYFUN</w:t>
            </w:r>
          </w:p>
        </w:tc>
        <w:tc>
          <w:tcPr>
            <w:tcW w:w="1134" w:type="dxa"/>
            <w:shd w:val="clear" w:color="auto" w:fill="auto"/>
          </w:tcPr>
          <w:p w14:paraId="1EC77E2B"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63FFB5B" w14:textId="77777777" w:rsidR="008A296D" w:rsidRPr="00736667" w:rsidRDefault="008A296D" w:rsidP="00A0397D">
            <w:pPr>
              <w:jc w:val="left"/>
              <w:rPr>
                <w:rFonts w:ascii="宋体" w:hAnsi="宋体"/>
                <w:snapToGrid w:val="0"/>
                <w:kern w:val="0"/>
              </w:rPr>
            </w:pPr>
          </w:p>
        </w:tc>
      </w:tr>
    </w:tbl>
    <w:p w14:paraId="2CEC5AC7" w14:textId="77777777" w:rsidR="008A296D" w:rsidRPr="00981ED8" w:rsidRDefault="008A296D" w:rsidP="008A296D"/>
    <w:p w14:paraId="02635718" w14:textId="77777777" w:rsidR="008A296D" w:rsidRPr="00E76E8E" w:rsidRDefault="008A296D" w:rsidP="008A296D"/>
    <w:p w14:paraId="3810DC2E" w14:textId="77777777" w:rsidR="008A296D" w:rsidRDefault="008A296D" w:rsidP="008A296D">
      <w:pPr>
        <w:pStyle w:val="6"/>
      </w:pPr>
      <w:r w:rsidRPr="00A52328">
        <w:rPr>
          <w:rFonts w:hint="eastAsia"/>
        </w:rPr>
        <w:t>输出</w:t>
      </w:r>
    </w:p>
    <w:p w14:paraId="79DBADD9" w14:textId="77777777" w:rsidR="008A296D" w:rsidRPr="007F58D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0DD6E5CD" w14:textId="77777777" w:rsidTr="00A0397D">
        <w:tc>
          <w:tcPr>
            <w:tcW w:w="1559" w:type="dxa"/>
            <w:shd w:val="clear" w:color="auto" w:fill="E0E0E0"/>
          </w:tcPr>
          <w:p w14:paraId="7BA94634" w14:textId="77777777" w:rsidR="008A296D" w:rsidRPr="00736667" w:rsidRDefault="008A296D"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27F73A25"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27E5DA7"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4DBC30E"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0A2E2A9D" w14:textId="77777777" w:rsidTr="00A0397D">
        <w:tc>
          <w:tcPr>
            <w:tcW w:w="1559" w:type="dxa"/>
            <w:shd w:val="clear" w:color="auto" w:fill="auto"/>
          </w:tcPr>
          <w:p w14:paraId="083AAAAA"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DB1F048" w14:textId="77777777" w:rsidR="008A296D" w:rsidRPr="00736667" w:rsidRDefault="008A296D" w:rsidP="00A0397D">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3E5BE0A9"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5C67973" w14:textId="77777777" w:rsidR="008A296D" w:rsidRPr="00736667" w:rsidRDefault="008A296D" w:rsidP="00A0397D">
            <w:pPr>
              <w:jc w:val="left"/>
              <w:rPr>
                <w:rFonts w:ascii="宋体" w:hAnsi="宋体"/>
                <w:snapToGrid w:val="0"/>
                <w:kern w:val="0"/>
              </w:rPr>
            </w:pPr>
          </w:p>
        </w:tc>
      </w:tr>
      <w:tr w:rsidR="008A296D" w:rsidRPr="00736667" w14:paraId="31BD6A54" w14:textId="77777777" w:rsidTr="00A0397D">
        <w:trPr>
          <w:trHeight w:val="58"/>
        </w:trPr>
        <w:tc>
          <w:tcPr>
            <w:tcW w:w="1559" w:type="dxa"/>
            <w:shd w:val="clear" w:color="auto" w:fill="auto"/>
          </w:tcPr>
          <w:p w14:paraId="282589DA"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4326283E" w14:textId="77777777" w:rsidR="008A296D" w:rsidRPr="00736667" w:rsidRDefault="008A296D"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29E2A745"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7737C640" w14:textId="77777777" w:rsidR="008A296D" w:rsidRPr="00736667" w:rsidRDefault="008A296D" w:rsidP="00A0397D">
            <w:pPr>
              <w:jc w:val="left"/>
              <w:rPr>
                <w:rFonts w:ascii="宋体" w:hAnsi="宋体"/>
                <w:snapToGrid w:val="0"/>
                <w:kern w:val="0"/>
              </w:rPr>
            </w:pPr>
          </w:p>
        </w:tc>
      </w:tr>
    </w:tbl>
    <w:p w14:paraId="4AA4F3B4"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0615DB92" w14:textId="77777777" w:rsidTr="00A0397D">
        <w:tc>
          <w:tcPr>
            <w:tcW w:w="1559" w:type="dxa"/>
            <w:shd w:val="clear" w:color="auto" w:fill="E0E0E0"/>
          </w:tcPr>
          <w:p w14:paraId="35261C67" w14:textId="77777777" w:rsidR="008A296D" w:rsidRPr="00736667" w:rsidRDefault="008A296D"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121C775C"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91BB30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6AFECA1"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40FB5546" w14:textId="77777777" w:rsidTr="00A0397D">
        <w:tc>
          <w:tcPr>
            <w:tcW w:w="1559" w:type="dxa"/>
            <w:shd w:val="clear" w:color="auto" w:fill="auto"/>
            <w:vAlign w:val="bottom"/>
          </w:tcPr>
          <w:p w14:paraId="0F9525EA" w14:textId="77777777" w:rsidR="008A296D" w:rsidRDefault="008A296D" w:rsidP="00A0397D">
            <w:pPr>
              <w:widowControl/>
              <w:jc w:val="left"/>
              <w:rPr>
                <w:rFonts w:ascii="宋体" w:hAnsi="宋体"/>
                <w:sz w:val="20"/>
                <w:szCs w:val="20"/>
              </w:rPr>
            </w:pPr>
            <w:r>
              <w:rPr>
                <w:rFonts w:hint="eastAsia"/>
                <w:sz w:val="20"/>
                <w:szCs w:val="20"/>
              </w:rPr>
              <w:t>功能代号</w:t>
            </w:r>
          </w:p>
        </w:tc>
        <w:tc>
          <w:tcPr>
            <w:tcW w:w="1701" w:type="dxa"/>
            <w:shd w:val="clear" w:color="auto" w:fill="auto"/>
            <w:vAlign w:val="bottom"/>
          </w:tcPr>
          <w:p w14:paraId="67DC4C7C" w14:textId="77777777" w:rsidR="008A296D" w:rsidRDefault="008A296D" w:rsidP="00A0397D">
            <w:pPr>
              <w:widowControl/>
              <w:jc w:val="left"/>
              <w:rPr>
                <w:rFonts w:ascii="宋体" w:hAnsi="宋体"/>
                <w:sz w:val="20"/>
                <w:szCs w:val="20"/>
              </w:rPr>
            </w:pPr>
            <w:r>
              <w:rPr>
                <w:rFonts w:hint="eastAsia"/>
                <w:sz w:val="20"/>
                <w:szCs w:val="20"/>
              </w:rPr>
              <w:t>FUNID</w:t>
            </w:r>
          </w:p>
        </w:tc>
        <w:tc>
          <w:tcPr>
            <w:tcW w:w="1134" w:type="dxa"/>
            <w:shd w:val="clear" w:color="auto" w:fill="auto"/>
          </w:tcPr>
          <w:p w14:paraId="096F2005"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72C13AC" w14:textId="77777777" w:rsidR="008A296D" w:rsidRPr="00736667" w:rsidRDefault="008A296D" w:rsidP="00A0397D">
            <w:pPr>
              <w:jc w:val="left"/>
              <w:rPr>
                <w:rFonts w:ascii="宋体" w:hAnsi="宋体"/>
                <w:snapToGrid w:val="0"/>
                <w:kern w:val="0"/>
              </w:rPr>
            </w:pPr>
          </w:p>
        </w:tc>
      </w:tr>
      <w:tr w:rsidR="008A296D" w:rsidRPr="00736667" w14:paraId="602C9B6A" w14:textId="77777777" w:rsidTr="00A0397D">
        <w:tc>
          <w:tcPr>
            <w:tcW w:w="1559" w:type="dxa"/>
            <w:shd w:val="clear" w:color="auto" w:fill="auto"/>
            <w:vAlign w:val="bottom"/>
          </w:tcPr>
          <w:p w14:paraId="05032338" w14:textId="77777777" w:rsidR="008A296D" w:rsidRDefault="008A296D" w:rsidP="00A0397D">
            <w:pPr>
              <w:rPr>
                <w:sz w:val="20"/>
                <w:szCs w:val="20"/>
              </w:rPr>
            </w:pPr>
            <w:r>
              <w:rPr>
                <w:rFonts w:hint="eastAsia"/>
                <w:sz w:val="20"/>
                <w:szCs w:val="20"/>
              </w:rPr>
              <w:t>排序</w:t>
            </w:r>
          </w:p>
        </w:tc>
        <w:tc>
          <w:tcPr>
            <w:tcW w:w="1701" w:type="dxa"/>
            <w:shd w:val="clear" w:color="auto" w:fill="auto"/>
            <w:vAlign w:val="bottom"/>
          </w:tcPr>
          <w:p w14:paraId="646AC514" w14:textId="77777777" w:rsidR="008A296D" w:rsidRDefault="008A296D" w:rsidP="00A0397D">
            <w:pPr>
              <w:rPr>
                <w:sz w:val="20"/>
                <w:szCs w:val="20"/>
              </w:rPr>
            </w:pPr>
            <w:r>
              <w:rPr>
                <w:rFonts w:hint="eastAsia"/>
                <w:sz w:val="20"/>
                <w:szCs w:val="20"/>
              </w:rPr>
              <w:t>ORDERVAL</w:t>
            </w:r>
          </w:p>
        </w:tc>
        <w:tc>
          <w:tcPr>
            <w:tcW w:w="1134" w:type="dxa"/>
            <w:shd w:val="clear" w:color="auto" w:fill="auto"/>
          </w:tcPr>
          <w:p w14:paraId="6F1770C5"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14E33F8" w14:textId="77777777" w:rsidR="008A296D" w:rsidRPr="00736667" w:rsidRDefault="008A296D" w:rsidP="00A0397D">
            <w:pPr>
              <w:jc w:val="left"/>
              <w:rPr>
                <w:rFonts w:ascii="宋体" w:hAnsi="宋体"/>
                <w:snapToGrid w:val="0"/>
                <w:kern w:val="0"/>
              </w:rPr>
            </w:pPr>
          </w:p>
        </w:tc>
      </w:tr>
      <w:tr w:rsidR="008A296D" w:rsidRPr="00736667" w14:paraId="78946F0D" w14:textId="77777777" w:rsidTr="00A0397D">
        <w:tc>
          <w:tcPr>
            <w:tcW w:w="1559" w:type="dxa"/>
            <w:shd w:val="clear" w:color="auto" w:fill="auto"/>
            <w:vAlign w:val="bottom"/>
          </w:tcPr>
          <w:p w14:paraId="2A53281F" w14:textId="77777777" w:rsidR="008A296D" w:rsidRDefault="008A296D" w:rsidP="00A0397D">
            <w:pPr>
              <w:rPr>
                <w:sz w:val="20"/>
                <w:szCs w:val="20"/>
              </w:rPr>
            </w:pPr>
            <w:r>
              <w:rPr>
                <w:rFonts w:hint="eastAsia"/>
                <w:sz w:val="20"/>
                <w:szCs w:val="20"/>
              </w:rPr>
              <w:t>功能名称</w:t>
            </w:r>
          </w:p>
        </w:tc>
        <w:tc>
          <w:tcPr>
            <w:tcW w:w="1701" w:type="dxa"/>
            <w:shd w:val="clear" w:color="auto" w:fill="auto"/>
            <w:vAlign w:val="bottom"/>
          </w:tcPr>
          <w:p w14:paraId="5336F558" w14:textId="77777777" w:rsidR="008A296D" w:rsidRDefault="008A296D" w:rsidP="00A0397D">
            <w:pPr>
              <w:rPr>
                <w:sz w:val="20"/>
                <w:szCs w:val="20"/>
              </w:rPr>
            </w:pPr>
            <w:r>
              <w:rPr>
                <w:rFonts w:hint="eastAsia"/>
                <w:sz w:val="20"/>
                <w:szCs w:val="20"/>
              </w:rPr>
              <w:t>FUNDESC</w:t>
            </w:r>
          </w:p>
        </w:tc>
        <w:tc>
          <w:tcPr>
            <w:tcW w:w="1134" w:type="dxa"/>
            <w:shd w:val="clear" w:color="auto" w:fill="auto"/>
          </w:tcPr>
          <w:p w14:paraId="7E6F00C4"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37D4A34" w14:textId="77777777" w:rsidR="008A296D" w:rsidRPr="00736667" w:rsidRDefault="008A296D" w:rsidP="00A0397D">
            <w:pPr>
              <w:jc w:val="left"/>
              <w:rPr>
                <w:rFonts w:ascii="宋体" w:hAnsi="宋体"/>
                <w:snapToGrid w:val="0"/>
                <w:kern w:val="0"/>
              </w:rPr>
            </w:pPr>
          </w:p>
        </w:tc>
      </w:tr>
      <w:tr w:rsidR="008A296D" w:rsidRPr="00736667" w14:paraId="368C7823" w14:textId="77777777" w:rsidTr="00A0397D">
        <w:tc>
          <w:tcPr>
            <w:tcW w:w="1559" w:type="dxa"/>
            <w:shd w:val="clear" w:color="auto" w:fill="auto"/>
            <w:vAlign w:val="bottom"/>
          </w:tcPr>
          <w:p w14:paraId="71752E78" w14:textId="77777777" w:rsidR="008A296D" w:rsidRDefault="008A296D" w:rsidP="00A0397D">
            <w:pPr>
              <w:rPr>
                <w:sz w:val="20"/>
                <w:szCs w:val="20"/>
              </w:rPr>
            </w:pPr>
            <w:r>
              <w:rPr>
                <w:rFonts w:hint="eastAsia"/>
                <w:sz w:val="20"/>
                <w:szCs w:val="20"/>
              </w:rPr>
              <w:t>父功能代号</w:t>
            </w:r>
          </w:p>
        </w:tc>
        <w:tc>
          <w:tcPr>
            <w:tcW w:w="1701" w:type="dxa"/>
            <w:shd w:val="clear" w:color="auto" w:fill="auto"/>
            <w:vAlign w:val="bottom"/>
          </w:tcPr>
          <w:p w14:paraId="3784AF66" w14:textId="77777777" w:rsidR="008A296D" w:rsidRDefault="008A296D" w:rsidP="00A0397D">
            <w:pPr>
              <w:rPr>
                <w:sz w:val="20"/>
                <w:szCs w:val="20"/>
              </w:rPr>
            </w:pPr>
            <w:r>
              <w:rPr>
                <w:rFonts w:hint="eastAsia"/>
                <w:sz w:val="20"/>
                <w:szCs w:val="20"/>
              </w:rPr>
              <w:t>PARENTID</w:t>
            </w:r>
          </w:p>
        </w:tc>
        <w:tc>
          <w:tcPr>
            <w:tcW w:w="1134" w:type="dxa"/>
            <w:shd w:val="clear" w:color="auto" w:fill="auto"/>
          </w:tcPr>
          <w:p w14:paraId="7849B4FE"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EB1656A" w14:textId="77777777" w:rsidR="008A296D" w:rsidRPr="00736667" w:rsidRDefault="008A296D" w:rsidP="00A0397D">
            <w:pPr>
              <w:jc w:val="left"/>
              <w:rPr>
                <w:rFonts w:ascii="宋体" w:hAnsi="宋体"/>
                <w:snapToGrid w:val="0"/>
                <w:kern w:val="0"/>
              </w:rPr>
            </w:pPr>
          </w:p>
        </w:tc>
      </w:tr>
      <w:tr w:rsidR="008A296D" w:rsidRPr="00736667" w14:paraId="22AE2EEE" w14:textId="77777777" w:rsidTr="00A0397D">
        <w:tc>
          <w:tcPr>
            <w:tcW w:w="1559" w:type="dxa"/>
            <w:shd w:val="clear" w:color="auto" w:fill="auto"/>
            <w:vAlign w:val="bottom"/>
          </w:tcPr>
          <w:p w14:paraId="45E9AE62" w14:textId="77777777" w:rsidR="008A296D" w:rsidRDefault="008A296D" w:rsidP="00A0397D">
            <w:pPr>
              <w:rPr>
                <w:sz w:val="20"/>
                <w:szCs w:val="20"/>
              </w:rPr>
            </w:pPr>
            <w:r>
              <w:rPr>
                <w:rFonts w:hint="eastAsia"/>
                <w:sz w:val="20"/>
                <w:szCs w:val="20"/>
              </w:rPr>
              <w:t>是否是底层权限</w:t>
            </w:r>
          </w:p>
        </w:tc>
        <w:tc>
          <w:tcPr>
            <w:tcW w:w="1701" w:type="dxa"/>
            <w:shd w:val="clear" w:color="auto" w:fill="auto"/>
            <w:vAlign w:val="bottom"/>
          </w:tcPr>
          <w:p w14:paraId="30D3AD02" w14:textId="77777777" w:rsidR="008A296D" w:rsidRDefault="008A296D" w:rsidP="00A0397D">
            <w:pPr>
              <w:rPr>
                <w:sz w:val="20"/>
                <w:szCs w:val="20"/>
              </w:rPr>
            </w:pPr>
            <w:r>
              <w:rPr>
                <w:rFonts w:hint="eastAsia"/>
                <w:sz w:val="20"/>
                <w:szCs w:val="20"/>
              </w:rPr>
              <w:t>BOTFLAG</w:t>
            </w:r>
          </w:p>
        </w:tc>
        <w:tc>
          <w:tcPr>
            <w:tcW w:w="1134" w:type="dxa"/>
            <w:shd w:val="clear" w:color="auto" w:fill="auto"/>
          </w:tcPr>
          <w:p w14:paraId="43A10389"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311887F" w14:textId="77777777" w:rsidR="008A296D" w:rsidRPr="00736667" w:rsidRDefault="008A296D" w:rsidP="00A0397D">
            <w:pPr>
              <w:jc w:val="left"/>
              <w:rPr>
                <w:rFonts w:ascii="宋体" w:hAnsi="宋体"/>
                <w:snapToGrid w:val="0"/>
                <w:kern w:val="0"/>
              </w:rPr>
            </w:pPr>
          </w:p>
        </w:tc>
      </w:tr>
      <w:tr w:rsidR="008A296D" w:rsidRPr="00736667" w14:paraId="20C1B03A" w14:textId="77777777" w:rsidTr="00A0397D">
        <w:tc>
          <w:tcPr>
            <w:tcW w:w="1559" w:type="dxa"/>
            <w:shd w:val="clear" w:color="auto" w:fill="auto"/>
            <w:vAlign w:val="bottom"/>
          </w:tcPr>
          <w:p w14:paraId="0F4B1C2F" w14:textId="77777777" w:rsidR="008A296D" w:rsidRDefault="008A296D" w:rsidP="00A0397D">
            <w:pPr>
              <w:rPr>
                <w:sz w:val="20"/>
                <w:szCs w:val="20"/>
              </w:rPr>
            </w:pPr>
            <w:r>
              <w:rPr>
                <w:rFonts w:hint="eastAsia"/>
                <w:sz w:val="20"/>
                <w:szCs w:val="20"/>
              </w:rPr>
              <w:t>是否在使用</w:t>
            </w:r>
          </w:p>
        </w:tc>
        <w:tc>
          <w:tcPr>
            <w:tcW w:w="1701" w:type="dxa"/>
            <w:shd w:val="clear" w:color="auto" w:fill="auto"/>
            <w:vAlign w:val="bottom"/>
          </w:tcPr>
          <w:p w14:paraId="4F84E1A2" w14:textId="77777777" w:rsidR="008A296D" w:rsidRDefault="008A296D" w:rsidP="00A0397D">
            <w:pPr>
              <w:rPr>
                <w:sz w:val="20"/>
                <w:szCs w:val="20"/>
              </w:rPr>
            </w:pPr>
            <w:r>
              <w:rPr>
                <w:rFonts w:hint="eastAsia"/>
                <w:sz w:val="20"/>
                <w:szCs w:val="20"/>
              </w:rPr>
              <w:t>USEFLAG</w:t>
            </w:r>
          </w:p>
        </w:tc>
        <w:tc>
          <w:tcPr>
            <w:tcW w:w="1134" w:type="dxa"/>
            <w:shd w:val="clear" w:color="auto" w:fill="auto"/>
          </w:tcPr>
          <w:p w14:paraId="37D0E449"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3D29597" w14:textId="77777777" w:rsidR="008A296D" w:rsidRPr="00736667" w:rsidRDefault="008A296D" w:rsidP="00A0397D">
            <w:pPr>
              <w:jc w:val="left"/>
              <w:rPr>
                <w:rFonts w:ascii="宋体" w:hAnsi="宋体"/>
                <w:snapToGrid w:val="0"/>
                <w:kern w:val="0"/>
              </w:rPr>
            </w:pPr>
          </w:p>
        </w:tc>
      </w:tr>
      <w:tr w:rsidR="008A296D" w:rsidRPr="00736667" w14:paraId="615F6D3B" w14:textId="77777777" w:rsidTr="00A0397D">
        <w:tc>
          <w:tcPr>
            <w:tcW w:w="1559" w:type="dxa"/>
            <w:shd w:val="clear" w:color="auto" w:fill="auto"/>
            <w:vAlign w:val="bottom"/>
          </w:tcPr>
          <w:p w14:paraId="419269E7" w14:textId="77777777" w:rsidR="008A296D" w:rsidRDefault="008A296D" w:rsidP="00A0397D">
            <w:pPr>
              <w:rPr>
                <w:sz w:val="20"/>
                <w:szCs w:val="20"/>
              </w:rPr>
            </w:pPr>
            <w:r>
              <w:rPr>
                <w:rFonts w:hint="eastAsia"/>
                <w:sz w:val="20"/>
                <w:szCs w:val="20"/>
              </w:rPr>
              <w:t>是否展示</w:t>
            </w:r>
          </w:p>
        </w:tc>
        <w:tc>
          <w:tcPr>
            <w:tcW w:w="1701" w:type="dxa"/>
            <w:shd w:val="clear" w:color="auto" w:fill="auto"/>
            <w:vAlign w:val="bottom"/>
          </w:tcPr>
          <w:p w14:paraId="28F58BAD" w14:textId="77777777" w:rsidR="008A296D" w:rsidRDefault="008A296D" w:rsidP="00A0397D">
            <w:pPr>
              <w:rPr>
                <w:sz w:val="20"/>
                <w:szCs w:val="20"/>
              </w:rPr>
            </w:pPr>
            <w:r>
              <w:rPr>
                <w:rFonts w:hint="eastAsia"/>
                <w:sz w:val="20"/>
                <w:szCs w:val="20"/>
              </w:rPr>
              <w:t>DISPLAYFUN</w:t>
            </w:r>
          </w:p>
        </w:tc>
        <w:tc>
          <w:tcPr>
            <w:tcW w:w="1134" w:type="dxa"/>
            <w:shd w:val="clear" w:color="auto" w:fill="auto"/>
          </w:tcPr>
          <w:p w14:paraId="6EFC2DA2"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B6F8C1F" w14:textId="77777777" w:rsidR="008A296D" w:rsidRPr="00736667" w:rsidRDefault="008A296D" w:rsidP="00A0397D">
            <w:pPr>
              <w:jc w:val="left"/>
              <w:rPr>
                <w:rFonts w:ascii="宋体" w:hAnsi="宋体"/>
                <w:snapToGrid w:val="0"/>
                <w:kern w:val="0"/>
              </w:rPr>
            </w:pPr>
          </w:p>
        </w:tc>
      </w:tr>
    </w:tbl>
    <w:p w14:paraId="24EE66D3"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p>
    <w:p w14:paraId="68EB5FD4" w14:textId="77777777" w:rsidR="008A296D" w:rsidRPr="0082647F" w:rsidRDefault="008A296D" w:rsidP="008A296D">
      <w:pPr>
        <w:pStyle w:val="5"/>
      </w:pPr>
      <w:r>
        <w:rPr>
          <w:rFonts w:hint="eastAsia"/>
        </w:rPr>
        <w:t>角色权限配置</w:t>
      </w:r>
    </w:p>
    <w:p w14:paraId="28C8242E" w14:textId="77777777" w:rsidR="008A296D" w:rsidRDefault="008A296D" w:rsidP="008A296D">
      <w:pPr>
        <w:pStyle w:val="6"/>
      </w:pPr>
      <w:r>
        <w:rPr>
          <w:rFonts w:hint="eastAsia"/>
        </w:rPr>
        <w:t>功能</w:t>
      </w:r>
      <w:r>
        <w:t>描述</w:t>
      </w:r>
    </w:p>
    <w:p w14:paraId="2120BC39"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主要是系统管理人员配置角色的权限信息</w:t>
      </w:r>
    </w:p>
    <w:p w14:paraId="7FE1A36E" w14:textId="77777777" w:rsidR="008A296D" w:rsidRDefault="008A296D" w:rsidP="008A296D">
      <w:pPr>
        <w:pStyle w:val="6"/>
      </w:pPr>
      <w:r w:rsidRPr="00676A58">
        <w:rPr>
          <w:rFonts w:hint="eastAsia"/>
        </w:rPr>
        <w:t>处理流程</w:t>
      </w:r>
    </w:p>
    <w:p w14:paraId="0E47B32B" w14:textId="77777777" w:rsidR="008A296D" w:rsidRPr="007E786E" w:rsidRDefault="008A296D">
      <w:pPr>
        <w:pStyle w:val="afb"/>
        <w:numPr>
          <w:ilvl w:val="0"/>
          <w:numId w:val="10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04" w:author="wangq" w:date="2017-08-21T17:25:00Z">
          <w:pPr>
            <w:pStyle w:val="afb"/>
            <w:numPr>
              <w:numId w:val="12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输入角色ID，功能ID</w:t>
      </w:r>
    </w:p>
    <w:p w14:paraId="6FB12401" w14:textId="77777777" w:rsidR="008A296D" w:rsidRPr="007E786E" w:rsidRDefault="008A296D">
      <w:pPr>
        <w:pStyle w:val="afb"/>
        <w:numPr>
          <w:ilvl w:val="0"/>
          <w:numId w:val="10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05" w:author="wangq" w:date="2017-08-21T17:25:00Z">
          <w:pPr>
            <w:pStyle w:val="afb"/>
            <w:numPr>
              <w:numId w:val="12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复制主表信息到历史表</w:t>
      </w:r>
    </w:p>
    <w:p w14:paraId="79BF1AB8" w14:textId="77777777" w:rsidR="008A296D" w:rsidRPr="00533387" w:rsidRDefault="008A296D">
      <w:pPr>
        <w:pStyle w:val="afb"/>
        <w:numPr>
          <w:ilvl w:val="0"/>
          <w:numId w:val="10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06" w:author="wangq" w:date="2017-08-21T17:25:00Z">
          <w:pPr>
            <w:pStyle w:val="afb"/>
            <w:numPr>
              <w:numId w:val="12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lastRenderedPageBreak/>
        <w:t>删除主表信息</w:t>
      </w:r>
    </w:p>
    <w:p w14:paraId="3370F576" w14:textId="77777777" w:rsidR="008A296D" w:rsidRDefault="008A296D">
      <w:pPr>
        <w:pStyle w:val="afb"/>
        <w:numPr>
          <w:ilvl w:val="0"/>
          <w:numId w:val="10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07" w:author="wangq" w:date="2017-08-21T17:25:00Z">
          <w:pPr>
            <w:pStyle w:val="afb"/>
            <w:numPr>
              <w:numId w:val="12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将角色权限信息写入主表和历史表</w:t>
      </w:r>
    </w:p>
    <w:p w14:paraId="0F858A02" w14:textId="77777777" w:rsidR="008A296D" w:rsidRPr="0063344C" w:rsidRDefault="008A296D">
      <w:pPr>
        <w:pStyle w:val="afb"/>
        <w:numPr>
          <w:ilvl w:val="0"/>
          <w:numId w:val="10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08" w:author="wangq" w:date="2017-08-21T17:25:00Z">
          <w:pPr>
            <w:pStyle w:val="afb"/>
            <w:numPr>
              <w:numId w:val="12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返回信息</w:t>
      </w:r>
    </w:p>
    <w:p w14:paraId="110C35E9" w14:textId="77777777" w:rsidR="008A296D" w:rsidRDefault="008A296D" w:rsidP="008A296D">
      <w:pPr>
        <w:pStyle w:val="6"/>
      </w:pPr>
      <w:r w:rsidRPr="00F9212D">
        <w:rPr>
          <w:rFonts w:hint="eastAsia"/>
        </w:rPr>
        <w:t>输入</w:t>
      </w:r>
    </w:p>
    <w:p w14:paraId="1C7CF48D" w14:textId="77777777" w:rsidR="008A296D" w:rsidRPr="0080660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ADB4435" w14:textId="77777777" w:rsidTr="00A0397D">
        <w:tc>
          <w:tcPr>
            <w:tcW w:w="1559" w:type="dxa"/>
            <w:shd w:val="clear" w:color="auto" w:fill="E0E0E0"/>
          </w:tcPr>
          <w:p w14:paraId="00BE94F3"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A64EBF2"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CBC6932"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31C970A"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BFB0732" w14:textId="77777777" w:rsidTr="00A0397D">
        <w:tc>
          <w:tcPr>
            <w:tcW w:w="1559" w:type="dxa"/>
            <w:shd w:val="clear" w:color="auto" w:fill="auto"/>
          </w:tcPr>
          <w:p w14:paraId="28D47C79"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7AB7F1EA"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7DC8948A"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2F78020" w14:textId="77777777" w:rsidR="008A296D" w:rsidRPr="00736667" w:rsidRDefault="008A296D" w:rsidP="00A0397D">
            <w:pPr>
              <w:jc w:val="left"/>
              <w:rPr>
                <w:rFonts w:ascii="宋体" w:hAnsi="宋体"/>
                <w:snapToGrid w:val="0"/>
                <w:kern w:val="0"/>
              </w:rPr>
            </w:pPr>
          </w:p>
        </w:tc>
      </w:tr>
      <w:tr w:rsidR="008A296D" w:rsidRPr="00736667" w14:paraId="40E1720C" w14:textId="77777777" w:rsidTr="00A0397D">
        <w:tc>
          <w:tcPr>
            <w:tcW w:w="1559" w:type="dxa"/>
            <w:shd w:val="clear" w:color="auto" w:fill="auto"/>
          </w:tcPr>
          <w:p w14:paraId="284FCC27" w14:textId="77777777" w:rsidR="008A296D" w:rsidRPr="00195C39" w:rsidRDefault="008A296D" w:rsidP="00A0397D">
            <w:pPr>
              <w:jc w:val="left"/>
              <w:rPr>
                <w:rFonts w:ascii="宋体" w:hAnsi="宋体"/>
                <w:snapToGrid w:val="0"/>
                <w:kern w:val="0"/>
              </w:rPr>
            </w:pPr>
            <w:r>
              <w:rPr>
                <w:rFonts w:ascii="宋体" w:hAnsi="宋体" w:hint="eastAsia"/>
                <w:snapToGrid w:val="0"/>
                <w:kern w:val="0"/>
              </w:rPr>
              <w:t>功能号ID组合</w:t>
            </w:r>
          </w:p>
        </w:tc>
        <w:tc>
          <w:tcPr>
            <w:tcW w:w="1701" w:type="dxa"/>
            <w:shd w:val="clear" w:color="auto" w:fill="auto"/>
          </w:tcPr>
          <w:p w14:paraId="1857B67B" w14:textId="77777777" w:rsidR="008A296D" w:rsidRPr="00195C39" w:rsidRDefault="008A296D" w:rsidP="00A0397D">
            <w:pPr>
              <w:jc w:val="left"/>
              <w:rPr>
                <w:rFonts w:ascii="宋体" w:hAnsi="宋体"/>
                <w:snapToGrid w:val="0"/>
                <w:kern w:val="0"/>
              </w:rPr>
            </w:pPr>
            <w:r>
              <w:rPr>
                <w:rFonts w:ascii="宋体" w:hAnsi="宋体" w:hint="eastAsia"/>
                <w:snapToGrid w:val="0"/>
                <w:kern w:val="0"/>
              </w:rPr>
              <w:t>FUNID</w:t>
            </w:r>
            <w:r>
              <w:rPr>
                <w:rFonts w:ascii="宋体" w:hAnsi="宋体"/>
                <w:snapToGrid w:val="0"/>
                <w:kern w:val="0"/>
              </w:rPr>
              <w:t>S</w:t>
            </w:r>
          </w:p>
        </w:tc>
        <w:tc>
          <w:tcPr>
            <w:tcW w:w="1134" w:type="dxa"/>
            <w:shd w:val="clear" w:color="auto" w:fill="auto"/>
          </w:tcPr>
          <w:p w14:paraId="78005D01"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0FCE4C7" w14:textId="77777777" w:rsidR="008A296D" w:rsidRPr="00736667" w:rsidRDefault="008A296D" w:rsidP="00A0397D">
            <w:pPr>
              <w:jc w:val="left"/>
              <w:rPr>
                <w:rFonts w:ascii="宋体" w:hAnsi="宋体"/>
                <w:snapToGrid w:val="0"/>
                <w:kern w:val="0"/>
              </w:rPr>
            </w:pPr>
          </w:p>
        </w:tc>
      </w:tr>
      <w:tr w:rsidR="008A296D" w:rsidRPr="00736667" w14:paraId="163B6A13" w14:textId="77777777" w:rsidTr="00A0397D">
        <w:tc>
          <w:tcPr>
            <w:tcW w:w="1559" w:type="dxa"/>
            <w:shd w:val="clear" w:color="auto" w:fill="auto"/>
          </w:tcPr>
          <w:p w14:paraId="23E10257" w14:textId="77777777" w:rsidR="008A296D" w:rsidRDefault="008A296D"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0A237E21" w14:textId="77777777" w:rsidR="008A296D" w:rsidRDefault="008A296D"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0EAA6626"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A1D6F16" w14:textId="77777777" w:rsidR="008A296D" w:rsidRPr="00736667" w:rsidRDefault="008A296D" w:rsidP="00A0397D">
            <w:pPr>
              <w:jc w:val="left"/>
              <w:rPr>
                <w:rFonts w:ascii="宋体" w:hAnsi="宋体"/>
                <w:snapToGrid w:val="0"/>
                <w:kern w:val="0"/>
              </w:rPr>
            </w:pPr>
          </w:p>
        </w:tc>
      </w:tr>
    </w:tbl>
    <w:p w14:paraId="00610E88" w14:textId="77777777" w:rsidR="008A296D" w:rsidRPr="00C56A4E" w:rsidRDefault="008A296D" w:rsidP="008A296D"/>
    <w:p w14:paraId="267730A7" w14:textId="77777777" w:rsidR="008A296D" w:rsidRPr="00A52328" w:rsidRDefault="008A296D" w:rsidP="008A296D">
      <w:pPr>
        <w:pStyle w:val="6"/>
      </w:pPr>
      <w:r w:rsidRPr="00A52328">
        <w:rPr>
          <w:rFonts w:hint="eastAsia"/>
        </w:rPr>
        <w:t>输出</w:t>
      </w:r>
    </w:p>
    <w:p w14:paraId="459247D1" w14:textId="77777777" w:rsidR="008A296D" w:rsidRPr="007F58D2" w:rsidRDefault="008A296D" w:rsidP="008A296D">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1D972B0F" w14:textId="77777777" w:rsidTr="00A0397D">
        <w:tc>
          <w:tcPr>
            <w:tcW w:w="1559" w:type="dxa"/>
            <w:shd w:val="clear" w:color="auto" w:fill="E0E0E0"/>
          </w:tcPr>
          <w:p w14:paraId="17D9FA4A"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063A8CD"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A4F71A1"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4C6E6F5"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24D6BCBA" w14:textId="77777777" w:rsidTr="00A0397D">
        <w:tc>
          <w:tcPr>
            <w:tcW w:w="1559" w:type="dxa"/>
            <w:shd w:val="clear" w:color="auto" w:fill="auto"/>
          </w:tcPr>
          <w:p w14:paraId="4B5BA10F"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53EA8A6"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1FD8A6DF"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5868630" w14:textId="77777777" w:rsidR="008A296D" w:rsidRPr="00736667" w:rsidRDefault="008A296D" w:rsidP="00A0397D">
            <w:pPr>
              <w:jc w:val="left"/>
              <w:rPr>
                <w:rFonts w:ascii="宋体" w:hAnsi="宋体"/>
                <w:snapToGrid w:val="0"/>
                <w:kern w:val="0"/>
              </w:rPr>
            </w:pPr>
          </w:p>
        </w:tc>
      </w:tr>
      <w:tr w:rsidR="008A296D" w:rsidRPr="00736667" w14:paraId="1FD7A582" w14:textId="77777777" w:rsidTr="00A0397D">
        <w:tc>
          <w:tcPr>
            <w:tcW w:w="1559" w:type="dxa"/>
            <w:shd w:val="clear" w:color="auto" w:fill="auto"/>
          </w:tcPr>
          <w:p w14:paraId="5D12E484"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8D57797"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059BB50"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D73D5A3" w14:textId="77777777" w:rsidR="008A296D" w:rsidRPr="00736667" w:rsidRDefault="008A296D" w:rsidP="00A0397D">
            <w:pPr>
              <w:jc w:val="left"/>
              <w:rPr>
                <w:rFonts w:ascii="宋体" w:hAnsi="宋体"/>
                <w:snapToGrid w:val="0"/>
                <w:kern w:val="0"/>
              </w:rPr>
            </w:pPr>
          </w:p>
        </w:tc>
      </w:tr>
    </w:tbl>
    <w:p w14:paraId="2EF53728"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1051C596" w14:textId="77777777" w:rsidR="008A296D" w:rsidRPr="0082647F" w:rsidRDefault="008A296D" w:rsidP="008A296D">
      <w:pPr>
        <w:pStyle w:val="5"/>
      </w:pPr>
      <w:r>
        <w:rPr>
          <w:rFonts w:hint="eastAsia"/>
        </w:rPr>
        <w:t>用户角色配置</w:t>
      </w:r>
    </w:p>
    <w:p w14:paraId="2C15CCFB" w14:textId="77777777" w:rsidR="008A296D" w:rsidRDefault="008A296D" w:rsidP="008A296D">
      <w:pPr>
        <w:pStyle w:val="6"/>
      </w:pPr>
      <w:r>
        <w:rPr>
          <w:rFonts w:hint="eastAsia"/>
        </w:rPr>
        <w:t>功能</w:t>
      </w:r>
      <w:r>
        <w:t>描述</w:t>
      </w:r>
    </w:p>
    <w:p w14:paraId="5B658995"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主要是系统管理人员配置角色的权限信息</w:t>
      </w:r>
    </w:p>
    <w:p w14:paraId="615BEF25" w14:textId="77777777" w:rsidR="008A296D" w:rsidRDefault="008A296D" w:rsidP="008A296D">
      <w:pPr>
        <w:pStyle w:val="6"/>
      </w:pPr>
      <w:r w:rsidRPr="00676A58">
        <w:rPr>
          <w:rFonts w:hint="eastAsia"/>
        </w:rPr>
        <w:t>处理流程</w:t>
      </w:r>
    </w:p>
    <w:p w14:paraId="1EF24C5D" w14:textId="77777777" w:rsidR="008A296D" w:rsidRPr="007E786E" w:rsidRDefault="008A296D">
      <w:pPr>
        <w:pStyle w:val="afb"/>
        <w:numPr>
          <w:ilvl w:val="0"/>
          <w:numId w:val="10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09" w:author="wangq" w:date="2017-08-21T17:25:00Z">
          <w:pPr>
            <w:pStyle w:val="afb"/>
            <w:numPr>
              <w:numId w:val="12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输入USERID，功能ID</w:t>
      </w:r>
    </w:p>
    <w:p w14:paraId="5068512B" w14:textId="77777777" w:rsidR="008A296D" w:rsidRPr="007E786E" w:rsidRDefault="008A296D">
      <w:pPr>
        <w:pStyle w:val="afb"/>
        <w:numPr>
          <w:ilvl w:val="0"/>
          <w:numId w:val="10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10" w:author="wangq" w:date="2017-08-21T17:25:00Z">
          <w:pPr>
            <w:pStyle w:val="afb"/>
            <w:numPr>
              <w:numId w:val="12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复制主表信息到历史表</w:t>
      </w:r>
    </w:p>
    <w:p w14:paraId="4CFEC01A" w14:textId="77777777" w:rsidR="008A296D" w:rsidRPr="00533387" w:rsidRDefault="008A296D">
      <w:pPr>
        <w:pStyle w:val="afb"/>
        <w:numPr>
          <w:ilvl w:val="0"/>
          <w:numId w:val="10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11" w:author="wangq" w:date="2017-08-21T17:25:00Z">
          <w:pPr>
            <w:pStyle w:val="afb"/>
            <w:numPr>
              <w:numId w:val="12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删除主表信息</w:t>
      </w:r>
    </w:p>
    <w:p w14:paraId="641C8B59" w14:textId="77777777" w:rsidR="008A296D" w:rsidRDefault="008A296D">
      <w:pPr>
        <w:pStyle w:val="afb"/>
        <w:numPr>
          <w:ilvl w:val="0"/>
          <w:numId w:val="10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12" w:author="wangq" w:date="2017-08-21T17:25:00Z">
          <w:pPr>
            <w:pStyle w:val="afb"/>
            <w:numPr>
              <w:numId w:val="12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hint="eastAsia"/>
        </w:rPr>
        <w:t>将用户角色权限信息写入主表和历史表</w:t>
      </w:r>
    </w:p>
    <w:p w14:paraId="361AB05F" w14:textId="77777777" w:rsidR="008A296D" w:rsidRPr="0063344C" w:rsidRDefault="008A296D">
      <w:pPr>
        <w:pStyle w:val="afb"/>
        <w:numPr>
          <w:ilvl w:val="0"/>
          <w:numId w:val="10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13" w:author="wangq" w:date="2017-08-21T17:25:00Z">
          <w:pPr>
            <w:pStyle w:val="afb"/>
            <w:numPr>
              <w:numId w:val="12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t>返回信息</w:t>
      </w:r>
    </w:p>
    <w:p w14:paraId="38ECFA96" w14:textId="77777777" w:rsidR="008A296D" w:rsidRDefault="008A296D" w:rsidP="008A296D">
      <w:pPr>
        <w:pStyle w:val="6"/>
      </w:pPr>
      <w:r w:rsidRPr="00F9212D">
        <w:rPr>
          <w:rFonts w:hint="eastAsia"/>
        </w:rPr>
        <w:t>输入</w:t>
      </w:r>
    </w:p>
    <w:p w14:paraId="765630AB" w14:textId="77777777" w:rsidR="008A296D" w:rsidRPr="0080660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929EEC9" w14:textId="77777777" w:rsidTr="00A0397D">
        <w:tc>
          <w:tcPr>
            <w:tcW w:w="1559" w:type="dxa"/>
            <w:shd w:val="clear" w:color="auto" w:fill="E0E0E0"/>
          </w:tcPr>
          <w:p w14:paraId="63960AB4"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E257B87"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F009F3E"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5E9E603"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381AD8C" w14:textId="77777777" w:rsidTr="00A0397D">
        <w:tc>
          <w:tcPr>
            <w:tcW w:w="1559" w:type="dxa"/>
            <w:shd w:val="clear" w:color="auto" w:fill="auto"/>
          </w:tcPr>
          <w:p w14:paraId="38BA6BDD"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62C8C4C4"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4B3177FB"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3D4BDC9" w14:textId="77777777" w:rsidR="008A296D" w:rsidRPr="00736667" w:rsidRDefault="008A296D" w:rsidP="00A0397D">
            <w:pPr>
              <w:jc w:val="left"/>
              <w:rPr>
                <w:rFonts w:ascii="宋体" w:hAnsi="宋体"/>
                <w:snapToGrid w:val="0"/>
                <w:kern w:val="0"/>
              </w:rPr>
            </w:pPr>
          </w:p>
        </w:tc>
      </w:tr>
      <w:tr w:rsidR="008A296D" w:rsidRPr="00736667" w14:paraId="5D152328" w14:textId="77777777" w:rsidTr="00A0397D">
        <w:tc>
          <w:tcPr>
            <w:tcW w:w="1559" w:type="dxa"/>
            <w:shd w:val="clear" w:color="auto" w:fill="auto"/>
          </w:tcPr>
          <w:p w14:paraId="30EBB26C" w14:textId="77777777" w:rsidR="008A296D" w:rsidRPr="00195C39" w:rsidRDefault="008A296D" w:rsidP="00A0397D">
            <w:pPr>
              <w:jc w:val="left"/>
              <w:rPr>
                <w:rFonts w:ascii="宋体" w:hAnsi="宋体"/>
                <w:snapToGrid w:val="0"/>
                <w:kern w:val="0"/>
              </w:rPr>
            </w:pPr>
            <w:r>
              <w:rPr>
                <w:rFonts w:ascii="宋体" w:hAnsi="宋体" w:hint="eastAsia"/>
                <w:snapToGrid w:val="0"/>
                <w:kern w:val="0"/>
              </w:rPr>
              <w:t>用户ID</w:t>
            </w:r>
          </w:p>
        </w:tc>
        <w:tc>
          <w:tcPr>
            <w:tcW w:w="1701" w:type="dxa"/>
            <w:shd w:val="clear" w:color="auto" w:fill="auto"/>
          </w:tcPr>
          <w:p w14:paraId="5D28958D" w14:textId="77777777" w:rsidR="008A296D" w:rsidRPr="00195C39" w:rsidRDefault="008A296D" w:rsidP="00A0397D">
            <w:pPr>
              <w:jc w:val="left"/>
              <w:rPr>
                <w:rFonts w:ascii="宋体" w:hAnsi="宋体"/>
                <w:snapToGrid w:val="0"/>
                <w:kern w:val="0"/>
              </w:rPr>
            </w:pPr>
            <w:r>
              <w:rPr>
                <w:rFonts w:ascii="宋体" w:hAnsi="宋体" w:hint="eastAsia"/>
                <w:snapToGrid w:val="0"/>
                <w:kern w:val="0"/>
              </w:rPr>
              <w:t>USERID</w:t>
            </w:r>
          </w:p>
        </w:tc>
        <w:tc>
          <w:tcPr>
            <w:tcW w:w="1134" w:type="dxa"/>
            <w:shd w:val="clear" w:color="auto" w:fill="auto"/>
          </w:tcPr>
          <w:p w14:paraId="78FE2487"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8CC34DF" w14:textId="77777777" w:rsidR="008A296D" w:rsidRPr="00736667" w:rsidRDefault="008A296D" w:rsidP="00A0397D">
            <w:pPr>
              <w:jc w:val="left"/>
              <w:rPr>
                <w:rFonts w:ascii="宋体" w:hAnsi="宋体"/>
                <w:snapToGrid w:val="0"/>
                <w:kern w:val="0"/>
              </w:rPr>
            </w:pPr>
          </w:p>
        </w:tc>
      </w:tr>
      <w:tr w:rsidR="008A296D" w:rsidRPr="00736667" w14:paraId="33C301F0" w14:textId="77777777" w:rsidTr="00A0397D">
        <w:tc>
          <w:tcPr>
            <w:tcW w:w="1559" w:type="dxa"/>
            <w:shd w:val="clear" w:color="auto" w:fill="auto"/>
          </w:tcPr>
          <w:p w14:paraId="0EF28EB3" w14:textId="77777777" w:rsidR="008A296D" w:rsidRDefault="008A296D"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0A59225A" w14:textId="77777777" w:rsidR="008A296D" w:rsidRDefault="008A296D" w:rsidP="00A0397D">
            <w:pPr>
              <w:jc w:val="left"/>
              <w:rPr>
                <w:rFonts w:ascii="宋体" w:hAnsi="宋体"/>
                <w:snapToGrid w:val="0"/>
                <w:kern w:val="0"/>
              </w:rPr>
            </w:pPr>
            <w:r>
              <w:rPr>
                <w:rFonts w:ascii="宋体" w:hAnsi="宋体" w:hint="eastAsia"/>
                <w:snapToGrid w:val="0"/>
                <w:kern w:val="0"/>
              </w:rPr>
              <w:t>ROLEID</w:t>
            </w:r>
            <w:r>
              <w:rPr>
                <w:rFonts w:ascii="宋体" w:hAnsi="宋体"/>
                <w:snapToGrid w:val="0"/>
                <w:kern w:val="0"/>
              </w:rPr>
              <w:t>S</w:t>
            </w:r>
          </w:p>
        </w:tc>
        <w:tc>
          <w:tcPr>
            <w:tcW w:w="1134" w:type="dxa"/>
            <w:shd w:val="clear" w:color="auto" w:fill="auto"/>
          </w:tcPr>
          <w:p w14:paraId="18878873"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28A6EA2" w14:textId="77777777" w:rsidR="008A296D" w:rsidRPr="00736667" w:rsidRDefault="008A296D" w:rsidP="00A0397D">
            <w:pPr>
              <w:jc w:val="left"/>
              <w:rPr>
                <w:rFonts w:ascii="宋体" w:hAnsi="宋体"/>
                <w:snapToGrid w:val="0"/>
                <w:kern w:val="0"/>
              </w:rPr>
            </w:pPr>
          </w:p>
        </w:tc>
      </w:tr>
    </w:tbl>
    <w:p w14:paraId="5B2E19CB" w14:textId="77777777" w:rsidR="008A296D" w:rsidRPr="00C56A4E" w:rsidRDefault="008A296D" w:rsidP="008A296D"/>
    <w:p w14:paraId="12A07723" w14:textId="77777777" w:rsidR="008A296D" w:rsidRPr="00A52328" w:rsidRDefault="008A296D" w:rsidP="008A296D">
      <w:pPr>
        <w:pStyle w:val="6"/>
      </w:pPr>
      <w:r w:rsidRPr="00A52328">
        <w:rPr>
          <w:rFonts w:hint="eastAsia"/>
        </w:rPr>
        <w:lastRenderedPageBreak/>
        <w:t>输出</w:t>
      </w:r>
    </w:p>
    <w:p w14:paraId="31072CE4" w14:textId="77777777" w:rsidR="008A296D" w:rsidRPr="007F58D2" w:rsidRDefault="008A296D" w:rsidP="008A296D">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B2C25A1" w14:textId="77777777" w:rsidTr="00A0397D">
        <w:tc>
          <w:tcPr>
            <w:tcW w:w="1559" w:type="dxa"/>
            <w:shd w:val="clear" w:color="auto" w:fill="E0E0E0"/>
          </w:tcPr>
          <w:p w14:paraId="7B5202FD"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14498DC9"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4D124D2"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67E6D19"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96D403D" w14:textId="77777777" w:rsidTr="00A0397D">
        <w:tc>
          <w:tcPr>
            <w:tcW w:w="1559" w:type="dxa"/>
            <w:shd w:val="clear" w:color="auto" w:fill="auto"/>
          </w:tcPr>
          <w:p w14:paraId="67AC919D"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625B2540"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DB0F3B2"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881DFA2" w14:textId="77777777" w:rsidR="008A296D" w:rsidRPr="00736667" w:rsidRDefault="008A296D" w:rsidP="00A0397D">
            <w:pPr>
              <w:jc w:val="left"/>
              <w:rPr>
                <w:rFonts w:ascii="宋体" w:hAnsi="宋体"/>
                <w:snapToGrid w:val="0"/>
                <w:kern w:val="0"/>
              </w:rPr>
            </w:pPr>
          </w:p>
        </w:tc>
      </w:tr>
      <w:tr w:rsidR="008A296D" w:rsidRPr="00736667" w14:paraId="411B8F39" w14:textId="77777777" w:rsidTr="00A0397D">
        <w:tc>
          <w:tcPr>
            <w:tcW w:w="1559" w:type="dxa"/>
            <w:shd w:val="clear" w:color="auto" w:fill="auto"/>
          </w:tcPr>
          <w:p w14:paraId="4F463DB3"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4B9D830"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8A7934F"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FCB30CA" w14:textId="77777777" w:rsidR="008A296D" w:rsidRPr="00736667" w:rsidRDefault="008A296D" w:rsidP="00A0397D">
            <w:pPr>
              <w:jc w:val="left"/>
              <w:rPr>
                <w:rFonts w:ascii="宋体" w:hAnsi="宋体"/>
                <w:snapToGrid w:val="0"/>
                <w:kern w:val="0"/>
              </w:rPr>
            </w:pPr>
          </w:p>
        </w:tc>
      </w:tr>
    </w:tbl>
    <w:p w14:paraId="59524F61"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45BC15A1" w14:textId="77777777" w:rsidR="008A296D" w:rsidRPr="0082647F" w:rsidRDefault="008A296D" w:rsidP="008A296D">
      <w:pPr>
        <w:pStyle w:val="5"/>
      </w:pPr>
      <w:r>
        <w:rPr>
          <w:rFonts w:hint="eastAsia"/>
        </w:rPr>
        <w:t>查询用户角色</w:t>
      </w:r>
    </w:p>
    <w:p w14:paraId="5B968FB6" w14:textId="77777777" w:rsidR="008A296D" w:rsidRDefault="008A296D" w:rsidP="008A296D">
      <w:pPr>
        <w:pStyle w:val="6"/>
      </w:pPr>
      <w:r>
        <w:rPr>
          <w:rFonts w:hint="eastAsia"/>
        </w:rPr>
        <w:t>功能</w:t>
      </w:r>
      <w:r>
        <w:t>描述</w:t>
      </w:r>
    </w:p>
    <w:p w14:paraId="3A142B3C"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主要是系统管理人员配置用户角色的时候查询用户角色信息</w:t>
      </w:r>
    </w:p>
    <w:p w14:paraId="32CB68C6" w14:textId="77777777" w:rsidR="008A296D" w:rsidRDefault="008A296D" w:rsidP="008A296D">
      <w:pPr>
        <w:pStyle w:val="6"/>
      </w:pPr>
      <w:r w:rsidRPr="00676A58">
        <w:rPr>
          <w:rFonts w:hint="eastAsia"/>
        </w:rPr>
        <w:t>处理流程</w:t>
      </w:r>
    </w:p>
    <w:p w14:paraId="407F54D0" w14:textId="77777777" w:rsidR="008A296D" w:rsidRPr="007E786E" w:rsidRDefault="008A296D">
      <w:pPr>
        <w:pStyle w:val="afb"/>
        <w:numPr>
          <w:ilvl w:val="0"/>
          <w:numId w:val="11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14" w:author="wangq" w:date="2017-08-21T17:25:00Z">
          <w:pPr>
            <w:pStyle w:val="afb"/>
            <w:numPr>
              <w:numId w:val="12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输入USERID</w:t>
      </w:r>
    </w:p>
    <w:p w14:paraId="6FE58414" w14:textId="77777777" w:rsidR="008A296D" w:rsidRPr="0063344C" w:rsidRDefault="008A296D">
      <w:pPr>
        <w:pStyle w:val="afb"/>
        <w:numPr>
          <w:ilvl w:val="0"/>
          <w:numId w:val="11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15" w:author="wangq" w:date="2017-08-21T17:25:00Z">
          <w:pPr>
            <w:pStyle w:val="afb"/>
            <w:numPr>
              <w:numId w:val="12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t>返回信息</w:t>
      </w:r>
    </w:p>
    <w:p w14:paraId="5308EF45" w14:textId="77777777" w:rsidR="008A296D" w:rsidRDefault="008A296D" w:rsidP="008A296D">
      <w:pPr>
        <w:pStyle w:val="6"/>
      </w:pPr>
      <w:r w:rsidRPr="00F9212D">
        <w:rPr>
          <w:rFonts w:hint="eastAsia"/>
        </w:rPr>
        <w:t>输入</w:t>
      </w:r>
    </w:p>
    <w:p w14:paraId="18D01B96" w14:textId="77777777" w:rsidR="008A296D" w:rsidRPr="0080660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0A2DE178" w14:textId="77777777" w:rsidTr="00A0397D">
        <w:tc>
          <w:tcPr>
            <w:tcW w:w="1559" w:type="dxa"/>
            <w:shd w:val="clear" w:color="auto" w:fill="E0E0E0"/>
          </w:tcPr>
          <w:p w14:paraId="02BF0417"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50C9B7A"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FB58F34"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343C6C8"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6ECA44C7" w14:textId="77777777" w:rsidTr="00A0397D">
        <w:tc>
          <w:tcPr>
            <w:tcW w:w="1559" w:type="dxa"/>
            <w:shd w:val="clear" w:color="auto" w:fill="auto"/>
          </w:tcPr>
          <w:p w14:paraId="1D2F60FC"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3DA8535A"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7D92792F"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74009F0" w14:textId="77777777" w:rsidR="008A296D" w:rsidRPr="00736667" w:rsidRDefault="008A296D" w:rsidP="00A0397D">
            <w:pPr>
              <w:jc w:val="left"/>
              <w:rPr>
                <w:rFonts w:ascii="宋体" w:hAnsi="宋体"/>
                <w:snapToGrid w:val="0"/>
                <w:kern w:val="0"/>
              </w:rPr>
            </w:pPr>
          </w:p>
        </w:tc>
      </w:tr>
      <w:tr w:rsidR="008A296D" w:rsidRPr="00736667" w14:paraId="1991BAAE" w14:textId="77777777" w:rsidTr="00A0397D">
        <w:tc>
          <w:tcPr>
            <w:tcW w:w="1559" w:type="dxa"/>
            <w:shd w:val="clear" w:color="auto" w:fill="auto"/>
          </w:tcPr>
          <w:p w14:paraId="60BD8B97" w14:textId="77777777" w:rsidR="008A296D" w:rsidRPr="00195C39" w:rsidRDefault="008A296D"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62A0FF16" w14:textId="77777777" w:rsidR="008A296D" w:rsidRPr="00195C39" w:rsidRDefault="008A296D"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5566EA06"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82CCBC2" w14:textId="77777777" w:rsidR="008A296D" w:rsidRPr="00736667" w:rsidRDefault="008A296D" w:rsidP="00A0397D">
            <w:pPr>
              <w:jc w:val="left"/>
              <w:rPr>
                <w:rFonts w:ascii="宋体" w:hAnsi="宋体"/>
                <w:snapToGrid w:val="0"/>
                <w:kern w:val="0"/>
              </w:rPr>
            </w:pPr>
          </w:p>
        </w:tc>
      </w:tr>
    </w:tbl>
    <w:p w14:paraId="06B35997" w14:textId="77777777" w:rsidR="008A296D" w:rsidRPr="00C56A4E" w:rsidRDefault="008A296D" w:rsidP="008A296D"/>
    <w:p w14:paraId="2980A80F" w14:textId="77777777" w:rsidR="008A296D" w:rsidRPr="00A52328" w:rsidRDefault="008A296D" w:rsidP="008A296D">
      <w:pPr>
        <w:pStyle w:val="6"/>
      </w:pPr>
      <w:r w:rsidRPr="00A52328">
        <w:rPr>
          <w:rFonts w:hint="eastAsia"/>
        </w:rPr>
        <w:t>输出</w:t>
      </w:r>
    </w:p>
    <w:p w14:paraId="47BC15C0" w14:textId="77777777" w:rsidR="008A296D" w:rsidRPr="00691532"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BC69EA9" w14:textId="77777777" w:rsidTr="00A0397D">
        <w:tc>
          <w:tcPr>
            <w:tcW w:w="1559" w:type="dxa"/>
            <w:shd w:val="clear" w:color="auto" w:fill="E0E0E0"/>
          </w:tcPr>
          <w:p w14:paraId="159B3979" w14:textId="77777777" w:rsidR="008A296D" w:rsidRPr="00736667" w:rsidRDefault="008A296D"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7EF89ECF"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2F172D2"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3CEB370"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679C258D" w14:textId="77777777" w:rsidTr="00A0397D">
        <w:tc>
          <w:tcPr>
            <w:tcW w:w="1559" w:type="dxa"/>
            <w:shd w:val="clear" w:color="auto" w:fill="auto"/>
          </w:tcPr>
          <w:p w14:paraId="1DC1A478" w14:textId="77777777" w:rsidR="008A296D" w:rsidRPr="00195C39" w:rsidRDefault="008A296D"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28CF58BA" w14:textId="77777777" w:rsidR="008A296D" w:rsidRPr="00195C39" w:rsidRDefault="008A296D"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358B95D6"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7000A68" w14:textId="77777777" w:rsidR="008A296D" w:rsidRPr="00736667" w:rsidRDefault="008A296D" w:rsidP="00A0397D">
            <w:pPr>
              <w:jc w:val="left"/>
              <w:rPr>
                <w:rFonts w:ascii="宋体" w:hAnsi="宋体"/>
                <w:snapToGrid w:val="0"/>
                <w:kern w:val="0"/>
              </w:rPr>
            </w:pPr>
          </w:p>
        </w:tc>
      </w:tr>
      <w:tr w:rsidR="008A296D" w:rsidRPr="00736667" w14:paraId="6762F835" w14:textId="77777777" w:rsidTr="00A0397D">
        <w:tc>
          <w:tcPr>
            <w:tcW w:w="1559" w:type="dxa"/>
            <w:shd w:val="clear" w:color="auto" w:fill="auto"/>
          </w:tcPr>
          <w:p w14:paraId="6C597008" w14:textId="77777777" w:rsidR="008A296D" w:rsidRDefault="008A296D" w:rsidP="00A0397D">
            <w:pPr>
              <w:jc w:val="left"/>
              <w:rPr>
                <w:rFonts w:ascii="宋体" w:hAnsi="宋体"/>
                <w:snapToGrid w:val="0"/>
                <w:kern w:val="0"/>
              </w:rPr>
            </w:pPr>
            <w:r>
              <w:rPr>
                <w:rFonts w:ascii="宋体" w:hAnsi="宋体" w:hint="eastAsia"/>
                <w:snapToGrid w:val="0"/>
                <w:kern w:val="0"/>
              </w:rPr>
              <w:t>角色名称</w:t>
            </w:r>
          </w:p>
        </w:tc>
        <w:tc>
          <w:tcPr>
            <w:tcW w:w="1701" w:type="dxa"/>
            <w:shd w:val="clear" w:color="auto" w:fill="auto"/>
          </w:tcPr>
          <w:p w14:paraId="3E2BCCA1" w14:textId="77777777" w:rsidR="008A296D" w:rsidRDefault="008A296D" w:rsidP="00A0397D">
            <w:pPr>
              <w:jc w:val="left"/>
              <w:rPr>
                <w:rFonts w:ascii="宋体" w:hAnsi="宋体"/>
                <w:snapToGrid w:val="0"/>
                <w:kern w:val="0"/>
              </w:rPr>
            </w:pPr>
            <w:r>
              <w:rPr>
                <w:rFonts w:ascii="宋体" w:hAnsi="宋体" w:hint="eastAsia"/>
                <w:snapToGrid w:val="0"/>
                <w:kern w:val="0"/>
              </w:rPr>
              <w:t>ROLEDESC</w:t>
            </w:r>
          </w:p>
        </w:tc>
        <w:tc>
          <w:tcPr>
            <w:tcW w:w="1134" w:type="dxa"/>
            <w:shd w:val="clear" w:color="auto" w:fill="auto"/>
          </w:tcPr>
          <w:p w14:paraId="315621B8"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0585287" w14:textId="77777777" w:rsidR="008A296D" w:rsidRPr="00736667" w:rsidRDefault="008A296D" w:rsidP="00A0397D">
            <w:pPr>
              <w:jc w:val="left"/>
              <w:rPr>
                <w:rFonts w:ascii="宋体" w:hAnsi="宋体"/>
                <w:snapToGrid w:val="0"/>
                <w:kern w:val="0"/>
              </w:rPr>
            </w:pPr>
          </w:p>
        </w:tc>
      </w:tr>
    </w:tbl>
    <w:p w14:paraId="5AD8EA0F"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p>
    <w:p w14:paraId="4E98355D"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p>
    <w:p w14:paraId="40440A8D" w14:textId="77777777" w:rsidR="008A296D" w:rsidRPr="0082647F" w:rsidRDefault="008A296D" w:rsidP="008A296D">
      <w:pPr>
        <w:pStyle w:val="5"/>
      </w:pPr>
      <w:r>
        <w:rPr>
          <w:rFonts w:hint="eastAsia"/>
        </w:rPr>
        <w:t>查询用户权限列表</w:t>
      </w:r>
    </w:p>
    <w:p w14:paraId="0D558DEE" w14:textId="77777777" w:rsidR="008A296D" w:rsidRDefault="008A296D" w:rsidP="008A296D">
      <w:pPr>
        <w:pStyle w:val="6"/>
      </w:pPr>
      <w:r>
        <w:rPr>
          <w:rFonts w:hint="eastAsia"/>
        </w:rPr>
        <w:t>功能</w:t>
      </w:r>
      <w:r>
        <w:t>描述</w:t>
      </w:r>
    </w:p>
    <w:p w14:paraId="26329A9C"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主要是系统管理人员查询用户权限信息信息</w:t>
      </w:r>
    </w:p>
    <w:p w14:paraId="7E622085" w14:textId="77777777" w:rsidR="008A296D" w:rsidRDefault="008A296D" w:rsidP="008A296D">
      <w:pPr>
        <w:pStyle w:val="6"/>
      </w:pPr>
      <w:r w:rsidRPr="00676A58">
        <w:rPr>
          <w:rFonts w:hint="eastAsia"/>
        </w:rPr>
        <w:t>处理流程</w:t>
      </w:r>
    </w:p>
    <w:p w14:paraId="158683F5" w14:textId="77777777" w:rsidR="008A296D" w:rsidRPr="007E786E" w:rsidRDefault="008A296D">
      <w:pPr>
        <w:pStyle w:val="afb"/>
        <w:numPr>
          <w:ilvl w:val="0"/>
          <w:numId w:val="11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16" w:author="wangq" w:date="2017-08-21T17:25:00Z">
          <w:pPr>
            <w:pStyle w:val="afb"/>
            <w:numPr>
              <w:numId w:val="12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输入USERID</w:t>
      </w:r>
    </w:p>
    <w:p w14:paraId="6481085F" w14:textId="77777777" w:rsidR="008A296D" w:rsidRPr="0063344C" w:rsidRDefault="008A296D">
      <w:pPr>
        <w:pStyle w:val="afb"/>
        <w:numPr>
          <w:ilvl w:val="0"/>
          <w:numId w:val="11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17" w:author="wangq" w:date="2017-08-21T17:25:00Z">
          <w:pPr>
            <w:pStyle w:val="afb"/>
            <w:numPr>
              <w:numId w:val="12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lastRenderedPageBreak/>
        <w:t>返回信息</w:t>
      </w:r>
    </w:p>
    <w:p w14:paraId="452B1175" w14:textId="77777777" w:rsidR="008A296D" w:rsidRDefault="008A296D" w:rsidP="008A296D">
      <w:pPr>
        <w:pStyle w:val="6"/>
      </w:pPr>
      <w:r w:rsidRPr="00F9212D">
        <w:rPr>
          <w:rFonts w:hint="eastAsia"/>
        </w:rPr>
        <w:t>输入</w:t>
      </w:r>
    </w:p>
    <w:p w14:paraId="20499364" w14:textId="77777777" w:rsidR="008A296D" w:rsidRPr="0080660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2222629" w14:textId="77777777" w:rsidTr="00A0397D">
        <w:tc>
          <w:tcPr>
            <w:tcW w:w="1559" w:type="dxa"/>
            <w:shd w:val="clear" w:color="auto" w:fill="E0E0E0"/>
          </w:tcPr>
          <w:p w14:paraId="41A82DA8"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BEC6710"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73AB344"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1FC2B9E"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0905CF2" w14:textId="77777777" w:rsidTr="00A0397D">
        <w:tc>
          <w:tcPr>
            <w:tcW w:w="1559" w:type="dxa"/>
            <w:shd w:val="clear" w:color="auto" w:fill="auto"/>
          </w:tcPr>
          <w:p w14:paraId="031EE3F7" w14:textId="77777777" w:rsidR="008A296D" w:rsidRDefault="008A296D"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531C31E0"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7BB25296"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3175123" w14:textId="77777777" w:rsidR="008A296D" w:rsidRPr="00736667" w:rsidRDefault="008A296D" w:rsidP="00A0397D">
            <w:pPr>
              <w:jc w:val="left"/>
              <w:rPr>
                <w:rFonts w:ascii="宋体" w:hAnsi="宋体"/>
                <w:snapToGrid w:val="0"/>
                <w:kern w:val="0"/>
              </w:rPr>
            </w:pPr>
          </w:p>
        </w:tc>
      </w:tr>
      <w:tr w:rsidR="008A296D" w:rsidRPr="00736667" w14:paraId="75C2686C" w14:textId="77777777" w:rsidTr="00A0397D">
        <w:tc>
          <w:tcPr>
            <w:tcW w:w="1559" w:type="dxa"/>
            <w:shd w:val="clear" w:color="auto" w:fill="auto"/>
          </w:tcPr>
          <w:p w14:paraId="2D4A705B" w14:textId="77777777" w:rsidR="008A296D" w:rsidRPr="00195C39" w:rsidRDefault="008A296D" w:rsidP="00A0397D">
            <w:pPr>
              <w:jc w:val="left"/>
              <w:rPr>
                <w:rFonts w:ascii="宋体" w:hAnsi="宋体"/>
                <w:snapToGrid w:val="0"/>
                <w:kern w:val="0"/>
              </w:rPr>
            </w:pPr>
            <w:r>
              <w:rPr>
                <w:rFonts w:ascii="宋体" w:hAnsi="宋体" w:hint="eastAsia"/>
                <w:snapToGrid w:val="0"/>
                <w:kern w:val="0"/>
              </w:rPr>
              <w:t>用户ID</w:t>
            </w:r>
          </w:p>
        </w:tc>
        <w:tc>
          <w:tcPr>
            <w:tcW w:w="1701" w:type="dxa"/>
            <w:shd w:val="clear" w:color="auto" w:fill="auto"/>
          </w:tcPr>
          <w:p w14:paraId="1BC525A2" w14:textId="77777777" w:rsidR="008A296D" w:rsidRPr="00195C39" w:rsidRDefault="008A296D" w:rsidP="00A0397D">
            <w:pPr>
              <w:jc w:val="left"/>
              <w:rPr>
                <w:rFonts w:ascii="宋体" w:hAnsi="宋体"/>
                <w:snapToGrid w:val="0"/>
                <w:kern w:val="0"/>
              </w:rPr>
            </w:pPr>
            <w:r>
              <w:rPr>
                <w:rFonts w:ascii="宋体" w:hAnsi="宋体" w:hint="eastAsia"/>
                <w:snapToGrid w:val="0"/>
                <w:kern w:val="0"/>
              </w:rPr>
              <w:t>USERID</w:t>
            </w:r>
          </w:p>
        </w:tc>
        <w:tc>
          <w:tcPr>
            <w:tcW w:w="1134" w:type="dxa"/>
            <w:shd w:val="clear" w:color="auto" w:fill="auto"/>
          </w:tcPr>
          <w:p w14:paraId="754171C5"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AB67C10" w14:textId="77777777" w:rsidR="008A296D" w:rsidRPr="00736667" w:rsidRDefault="008A296D" w:rsidP="00A0397D">
            <w:pPr>
              <w:jc w:val="left"/>
              <w:rPr>
                <w:rFonts w:ascii="宋体" w:hAnsi="宋体"/>
                <w:snapToGrid w:val="0"/>
                <w:kern w:val="0"/>
              </w:rPr>
            </w:pPr>
          </w:p>
        </w:tc>
      </w:tr>
    </w:tbl>
    <w:p w14:paraId="3E2CE5AE" w14:textId="77777777" w:rsidR="008A296D" w:rsidRPr="00C56A4E" w:rsidRDefault="008A296D" w:rsidP="008A296D"/>
    <w:p w14:paraId="5B741428" w14:textId="77777777" w:rsidR="008A296D" w:rsidRPr="00A52328" w:rsidRDefault="008A296D" w:rsidP="008A296D">
      <w:pPr>
        <w:pStyle w:val="6"/>
      </w:pPr>
      <w:r w:rsidRPr="00A52328">
        <w:rPr>
          <w:rFonts w:hint="eastAsia"/>
        </w:rPr>
        <w:t>输出</w:t>
      </w:r>
    </w:p>
    <w:p w14:paraId="0F363B78" w14:textId="77777777" w:rsidR="008A296D" w:rsidRPr="007F58D2" w:rsidRDefault="008A296D" w:rsidP="008A296D">
      <w:r>
        <w:t xml:space="preserve">  </w:t>
      </w:r>
      <w:r>
        <w:rPr>
          <w:rFonts w:hint="eastAsia"/>
        </w:rPr>
        <w:t xml:space="preserve"> </w:t>
      </w:r>
      <w:r>
        <w:t xml:space="preserve">    </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4A27320" w14:textId="77777777" w:rsidTr="00A0397D">
        <w:tc>
          <w:tcPr>
            <w:tcW w:w="1559" w:type="dxa"/>
            <w:shd w:val="clear" w:color="auto" w:fill="E0E0E0"/>
          </w:tcPr>
          <w:p w14:paraId="2E942484"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4499F18"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769059B"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308D364"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4468645A" w14:textId="77777777" w:rsidTr="00A0397D">
        <w:tc>
          <w:tcPr>
            <w:tcW w:w="1559" w:type="dxa"/>
            <w:shd w:val="clear" w:color="auto" w:fill="auto"/>
          </w:tcPr>
          <w:p w14:paraId="17277DA0"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结果列表</w:t>
            </w:r>
          </w:p>
        </w:tc>
        <w:tc>
          <w:tcPr>
            <w:tcW w:w="1701" w:type="dxa"/>
            <w:shd w:val="clear" w:color="auto" w:fill="auto"/>
          </w:tcPr>
          <w:p w14:paraId="610B2549" w14:textId="77777777" w:rsidR="008A296D" w:rsidRPr="00736667" w:rsidRDefault="008A296D"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03A24A46"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408105D" w14:textId="77777777" w:rsidR="008A296D" w:rsidRPr="00736667" w:rsidRDefault="008A296D" w:rsidP="00A0397D">
            <w:pPr>
              <w:jc w:val="left"/>
              <w:rPr>
                <w:rFonts w:ascii="宋体" w:hAnsi="宋体"/>
                <w:snapToGrid w:val="0"/>
                <w:kern w:val="0"/>
              </w:rPr>
            </w:pPr>
          </w:p>
        </w:tc>
      </w:tr>
    </w:tbl>
    <w:p w14:paraId="73DE9CBF"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r>
        <w:rPr>
          <w:rFonts w:hint="eastAsia"/>
        </w:rPr>
        <w:t xml:space="preserve">       ROWS</w:t>
      </w:r>
      <w:r>
        <w:rPr>
          <w:rFonts w:hint="eastAsia"/>
        </w:rPr>
        <w:t>列表包含：</w:t>
      </w:r>
    </w:p>
    <w:p w14:paraId="3E30333D"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2A591F1" w14:textId="77777777" w:rsidTr="00A0397D">
        <w:tc>
          <w:tcPr>
            <w:tcW w:w="1559" w:type="dxa"/>
            <w:shd w:val="clear" w:color="auto" w:fill="E0E0E0"/>
          </w:tcPr>
          <w:p w14:paraId="5A2A7BB5" w14:textId="77777777" w:rsidR="008A296D" w:rsidRPr="00736667" w:rsidRDefault="008A296D"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2AD8B2B6"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64CAF6E"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6F2FB75"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0C62463A" w14:textId="77777777" w:rsidTr="00A0397D">
        <w:tc>
          <w:tcPr>
            <w:tcW w:w="1559" w:type="dxa"/>
            <w:shd w:val="clear" w:color="auto" w:fill="auto"/>
            <w:vAlign w:val="bottom"/>
          </w:tcPr>
          <w:p w14:paraId="64DCAD9B" w14:textId="77777777" w:rsidR="008A296D" w:rsidRDefault="008A296D" w:rsidP="00A0397D">
            <w:pPr>
              <w:widowControl/>
              <w:jc w:val="left"/>
              <w:rPr>
                <w:rFonts w:ascii="宋体" w:hAnsi="宋体"/>
                <w:sz w:val="20"/>
                <w:szCs w:val="20"/>
              </w:rPr>
            </w:pPr>
            <w:r>
              <w:rPr>
                <w:rFonts w:hint="eastAsia"/>
                <w:sz w:val="20"/>
                <w:szCs w:val="20"/>
              </w:rPr>
              <w:t>功能代号</w:t>
            </w:r>
          </w:p>
        </w:tc>
        <w:tc>
          <w:tcPr>
            <w:tcW w:w="1701" w:type="dxa"/>
            <w:shd w:val="clear" w:color="auto" w:fill="auto"/>
            <w:vAlign w:val="bottom"/>
          </w:tcPr>
          <w:p w14:paraId="00FCF219" w14:textId="77777777" w:rsidR="008A296D" w:rsidRDefault="008A296D" w:rsidP="00A0397D">
            <w:pPr>
              <w:widowControl/>
              <w:jc w:val="left"/>
              <w:rPr>
                <w:rFonts w:ascii="宋体" w:hAnsi="宋体"/>
                <w:sz w:val="20"/>
                <w:szCs w:val="20"/>
              </w:rPr>
            </w:pPr>
            <w:r>
              <w:rPr>
                <w:rFonts w:hint="eastAsia"/>
                <w:sz w:val="20"/>
                <w:szCs w:val="20"/>
              </w:rPr>
              <w:t>FUNID</w:t>
            </w:r>
          </w:p>
        </w:tc>
        <w:tc>
          <w:tcPr>
            <w:tcW w:w="1134" w:type="dxa"/>
            <w:shd w:val="clear" w:color="auto" w:fill="auto"/>
          </w:tcPr>
          <w:p w14:paraId="02E053F2"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73011A7E" w14:textId="77777777" w:rsidR="008A296D" w:rsidRPr="00736667" w:rsidRDefault="008A296D" w:rsidP="00A0397D">
            <w:pPr>
              <w:jc w:val="left"/>
              <w:rPr>
                <w:rFonts w:ascii="宋体" w:hAnsi="宋体"/>
                <w:snapToGrid w:val="0"/>
                <w:kern w:val="0"/>
              </w:rPr>
            </w:pPr>
          </w:p>
        </w:tc>
      </w:tr>
      <w:tr w:rsidR="008A296D" w:rsidRPr="00736667" w14:paraId="49BD52E4" w14:textId="77777777" w:rsidTr="00A0397D">
        <w:tc>
          <w:tcPr>
            <w:tcW w:w="1559" w:type="dxa"/>
            <w:shd w:val="clear" w:color="auto" w:fill="auto"/>
            <w:vAlign w:val="bottom"/>
          </w:tcPr>
          <w:p w14:paraId="312CE056" w14:textId="77777777" w:rsidR="008A296D" w:rsidRDefault="008A296D" w:rsidP="00A0397D">
            <w:pPr>
              <w:rPr>
                <w:sz w:val="20"/>
                <w:szCs w:val="20"/>
              </w:rPr>
            </w:pPr>
            <w:r>
              <w:rPr>
                <w:rFonts w:hint="eastAsia"/>
                <w:sz w:val="20"/>
                <w:szCs w:val="20"/>
              </w:rPr>
              <w:t>排序</w:t>
            </w:r>
          </w:p>
        </w:tc>
        <w:tc>
          <w:tcPr>
            <w:tcW w:w="1701" w:type="dxa"/>
            <w:shd w:val="clear" w:color="auto" w:fill="auto"/>
            <w:vAlign w:val="bottom"/>
          </w:tcPr>
          <w:p w14:paraId="21A6FEBD" w14:textId="77777777" w:rsidR="008A296D" w:rsidRDefault="008A296D" w:rsidP="00A0397D">
            <w:pPr>
              <w:rPr>
                <w:sz w:val="20"/>
                <w:szCs w:val="20"/>
              </w:rPr>
            </w:pPr>
            <w:r>
              <w:rPr>
                <w:rFonts w:hint="eastAsia"/>
                <w:sz w:val="20"/>
                <w:szCs w:val="20"/>
              </w:rPr>
              <w:t>ORDERVAL</w:t>
            </w:r>
          </w:p>
        </w:tc>
        <w:tc>
          <w:tcPr>
            <w:tcW w:w="1134" w:type="dxa"/>
            <w:shd w:val="clear" w:color="auto" w:fill="auto"/>
          </w:tcPr>
          <w:p w14:paraId="1E8754AE"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8C85DA5" w14:textId="77777777" w:rsidR="008A296D" w:rsidRPr="00736667" w:rsidRDefault="008A296D" w:rsidP="00A0397D">
            <w:pPr>
              <w:jc w:val="left"/>
              <w:rPr>
                <w:rFonts w:ascii="宋体" w:hAnsi="宋体"/>
                <w:snapToGrid w:val="0"/>
                <w:kern w:val="0"/>
              </w:rPr>
            </w:pPr>
          </w:p>
        </w:tc>
      </w:tr>
      <w:tr w:rsidR="008A296D" w:rsidRPr="00736667" w14:paraId="2349A467" w14:textId="77777777" w:rsidTr="00A0397D">
        <w:tc>
          <w:tcPr>
            <w:tcW w:w="1559" w:type="dxa"/>
            <w:shd w:val="clear" w:color="auto" w:fill="auto"/>
            <w:vAlign w:val="bottom"/>
          </w:tcPr>
          <w:p w14:paraId="7F21C765" w14:textId="77777777" w:rsidR="008A296D" w:rsidRDefault="008A296D" w:rsidP="00A0397D">
            <w:pPr>
              <w:rPr>
                <w:sz w:val="20"/>
                <w:szCs w:val="20"/>
              </w:rPr>
            </w:pPr>
            <w:r>
              <w:rPr>
                <w:rFonts w:hint="eastAsia"/>
                <w:sz w:val="20"/>
                <w:szCs w:val="20"/>
              </w:rPr>
              <w:t>功能名称</w:t>
            </w:r>
          </w:p>
        </w:tc>
        <w:tc>
          <w:tcPr>
            <w:tcW w:w="1701" w:type="dxa"/>
            <w:shd w:val="clear" w:color="auto" w:fill="auto"/>
            <w:vAlign w:val="bottom"/>
          </w:tcPr>
          <w:p w14:paraId="4DEB7456" w14:textId="77777777" w:rsidR="008A296D" w:rsidRDefault="008A296D" w:rsidP="00A0397D">
            <w:pPr>
              <w:rPr>
                <w:sz w:val="20"/>
                <w:szCs w:val="20"/>
              </w:rPr>
            </w:pPr>
            <w:r>
              <w:rPr>
                <w:rFonts w:hint="eastAsia"/>
                <w:sz w:val="20"/>
                <w:szCs w:val="20"/>
              </w:rPr>
              <w:t>FUNDESC</w:t>
            </w:r>
          </w:p>
        </w:tc>
        <w:tc>
          <w:tcPr>
            <w:tcW w:w="1134" w:type="dxa"/>
            <w:shd w:val="clear" w:color="auto" w:fill="auto"/>
          </w:tcPr>
          <w:p w14:paraId="5CDAF0D1"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6555924" w14:textId="77777777" w:rsidR="008A296D" w:rsidRPr="00736667" w:rsidRDefault="008A296D" w:rsidP="00A0397D">
            <w:pPr>
              <w:jc w:val="left"/>
              <w:rPr>
                <w:rFonts w:ascii="宋体" w:hAnsi="宋体"/>
                <w:snapToGrid w:val="0"/>
                <w:kern w:val="0"/>
              </w:rPr>
            </w:pPr>
          </w:p>
        </w:tc>
      </w:tr>
      <w:tr w:rsidR="008A296D" w:rsidRPr="00736667" w14:paraId="7DB5F8FA" w14:textId="77777777" w:rsidTr="00A0397D">
        <w:tc>
          <w:tcPr>
            <w:tcW w:w="1559" w:type="dxa"/>
            <w:shd w:val="clear" w:color="auto" w:fill="auto"/>
            <w:vAlign w:val="bottom"/>
          </w:tcPr>
          <w:p w14:paraId="5B34D397" w14:textId="77777777" w:rsidR="008A296D" w:rsidRDefault="008A296D" w:rsidP="00A0397D">
            <w:pPr>
              <w:rPr>
                <w:sz w:val="20"/>
                <w:szCs w:val="20"/>
              </w:rPr>
            </w:pPr>
            <w:r>
              <w:rPr>
                <w:rFonts w:hint="eastAsia"/>
                <w:sz w:val="20"/>
                <w:szCs w:val="20"/>
              </w:rPr>
              <w:t>父功能代号</w:t>
            </w:r>
          </w:p>
        </w:tc>
        <w:tc>
          <w:tcPr>
            <w:tcW w:w="1701" w:type="dxa"/>
            <w:shd w:val="clear" w:color="auto" w:fill="auto"/>
            <w:vAlign w:val="bottom"/>
          </w:tcPr>
          <w:p w14:paraId="14A62F56" w14:textId="77777777" w:rsidR="008A296D" w:rsidRDefault="008A296D" w:rsidP="00A0397D">
            <w:pPr>
              <w:rPr>
                <w:sz w:val="20"/>
                <w:szCs w:val="20"/>
              </w:rPr>
            </w:pPr>
            <w:r>
              <w:rPr>
                <w:rFonts w:hint="eastAsia"/>
                <w:sz w:val="20"/>
                <w:szCs w:val="20"/>
              </w:rPr>
              <w:t>PARENTID</w:t>
            </w:r>
          </w:p>
        </w:tc>
        <w:tc>
          <w:tcPr>
            <w:tcW w:w="1134" w:type="dxa"/>
            <w:shd w:val="clear" w:color="auto" w:fill="auto"/>
          </w:tcPr>
          <w:p w14:paraId="4672A3CC"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702B3BC" w14:textId="77777777" w:rsidR="008A296D" w:rsidRPr="00736667" w:rsidRDefault="008A296D" w:rsidP="00A0397D">
            <w:pPr>
              <w:jc w:val="left"/>
              <w:rPr>
                <w:rFonts w:ascii="宋体" w:hAnsi="宋体"/>
                <w:snapToGrid w:val="0"/>
                <w:kern w:val="0"/>
              </w:rPr>
            </w:pPr>
          </w:p>
        </w:tc>
      </w:tr>
      <w:tr w:rsidR="008A296D" w:rsidRPr="00736667" w14:paraId="312DD4C7" w14:textId="77777777" w:rsidTr="00A0397D">
        <w:tc>
          <w:tcPr>
            <w:tcW w:w="1559" w:type="dxa"/>
            <w:shd w:val="clear" w:color="auto" w:fill="auto"/>
            <w:vAlign w:val="bottom"/>
          </w:tcPr>
          <w:p w14:paraId="491D8C2D" w14:textId="77777777" w:rsidR="008A296D" w:rsidRDefault="008A296D" w:rsidP="00A0397D">
            <w:pPr>
              <w:rPr>
                <w:sz w:val="20"/>
                <w:szCs w:val="20"/>
              </w:rPr>
            </w:pPr>
            <w:r>
              <w:rPr>
                <w:rFonts w:hint="eastAsia"/>
                <w:sz w:val="20"/>
                <w:szCs w:val="20"/>
              </w:rPr>
              <w:t>是否是底层权限</w:t>
            </w:r>
          </w:p>
        </w:tc>
        <w:tc>
          <w:tcPr>
            <w:tcW w:w="1701" w:type="dxa"/>
            <w:shd w:val="clear" w:color="auto" w:fill="auto"/>
            <w:vAlign w:val="bottom"/>
          </w:tcPr>
          <w:p w14:paraId="0D976FD8" w14:textId="77777777" w:rsidR="008A296D" w:rsidRDefault="008A296D" w:rsidP="00A0397D">
            <w:pPr>
              <w:rPr>
                <w:sz w:val="20"/>
                <w:szCs w:val="20"/>
              </w:rPr>
            </w:pPr>
            <w:r>
              <w:rPr>
                <w:rFonts w:hint="eastAsia"/>
                <w:sz w:val="20"/>
                <w:szCs w:val="20"/>
              </w:rPr>
              <w:t>BOTFLAG</w:t>
            </w:r>
          </w:p>
        </w:tc>
        <w:tc>
          <w:tcPr>
            <w:tcW w:w="1134" w:type="dxa"/>
            <w:shd w:val="clear" w:color="auto" w:fill="auto"/>
          </w:tcPr>
          <w:p w14:paraId="05AA6E9D"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66238E6" w14:textId="77777777" w:rsidR="008A296D" w:rsidRPr="00736667" w:rsidRDefault="008A296D" w:rsidP="00A0397D">
            <w:pPr>
              <w:jc w:val="left"/>
              <w:rPr>
                <w:rFonts w:ascii="宋体" w:hAnsi="宋体"/>
                <w:snapToGrid w:val="0"/>
                <w:kern w:val="0"/>
              </w:rPr>
            </w:pPr>
          </w:p>
        </w:tc>
      </w:tr>
      <w:tr w:rsidR="008A296D" w:rsidRPr="00736667" w14:paraId="013BD4F3" w14:textId="77777777" w:rsidTr="00A0397D">
        <w:tc>
          <w:tcPr>
            <w:tcW w:w="1559" w:type="dxa"/>
            <w:shd w:val="clear" w:color="auto" w:fill="auto"/>
            <w:vAlign w:val="bottom"/>
          </w:tcPr>
          <w:p w14:paraId="4648AEA2" w14:textId="77777777" w:rsidR="008A296D" w:rsidRDefault="008A296D" w:rsidP="00A0397D">
            <w:pPr>
              <w:rPr>
                <w:sz w:val="20"/>
                <w:szCs w:val="20"/>
              </w:rPr>
            </w:pPr>
            <w:r>
              <w:rPr>
                <w:rFonts w:hint="eastAsia"/>
                <w:sz w:val="20"/>
                <w:szCs w:val="20"/>
              </w:rPr>
              <w:t>是否在使用</w:t>
            </w:r>
          </w:p>
        </w:tc>
        <w:tc>
          <w:tcPr>
            <w:tcW w:w="1701" w:type="dxa"/>
            <w:shd w:val="clear" w:color="auto" w:fill="auto"/>
            <w:vAlign w:val="bottom"/>
          </w:tcPr>
          <w:p w14:paraId="6D605C9C" w14:textId="77777777" w:rsidR="008A296D" w:rsidRDefault="008A296D" w:rsidP="00A0397D">
            <w:pPr>
              <w:rPr>
                <w:sz w:val="20"/>
                <w:szCs w:val="20"/>
              </w:rPr>
            </w:pPr>
            <w:r>
              <w:rPr>
                <w:rFonts w:hint="eastAsia"/>
                <w:sz w:val="20"/>
                <w:szCs w:val="20"/>
              </w:rPr>
              <w:t>USEFLAG</w:t>
            </w:r>
          </w:p>
        </w:tc>
        <w:tc>
          <w:tcPr>
            <w:tcW w:w="1134" w:type="dxa"/>
            <w:shd w:val="clear" w:color="auto" w:fill="auto"/>
          </w:tcPr>
          <w:p w14:paraId="24CDABC2"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142F84A" w14:textId="77777777" w:rsidR="008A296D" w:rsidRPr="00736667" w:rsidRDefault="008A296D" w:rsidP="00A0397D">
            <w:pPr>
              <w:jc w:val="left"/>
              <w:rPr>
                <w:rFonts w:ascii="宋体" w:hAnsi="宋体"/>
                <w:snapToGrid w:val="0"/>
                <w:kern w:val="0"/>
              </w:rPr>
            </w:pPr>
          </w:p>
        </w:tc>
      </w:tr>
      <w:tr w:rsidR="008A296D" w:rsidRPr="00736667" w14:paraId="344A0574" w14:textId="77777777" w:rsidTr="00A0397D">
        <w:tc>
          <w:tcPr>
            <w:tcW w:w="1559" w:type="dxa"/>
            <w:shd w:val="clear" w:color="auto" w:fill="auto"/>
            <w:vAlign w:val="bottom"/>
          </w:tcPr>
          <w:p w14:paraId="6F652C3E" w14:textId="77777777" w:rsidR="008A296D" w:rsidRDefault="008A296D" w:rsidP="00A0397D">
            <w:pPr>
              <w:rPr>
                <w:sz w:val="20"/>
                <w:szCs w:val="20"/>
              </w:rPr>
            </w:pPr>
            <w:r>
              <w:rPr>
                <w:rFonts w:hint="eastAsia"/>
                <w:sz w:val="20"/>
                <w:szCs w:val="20"/>
              </w:rPr>
              <w:t>是否展示</w:t>
            </w:r>
          </w:p>
        </w:tc>
        <w:tc>
          <w:tcPr>
            <w:tcW w:w="1701" w:type="dxa"/>
            <w:shd w:val="clear" w:color="auto" w:fill="auto"/>
            <w:vAlign w:val="bottom"/>
          </w:tcPr>
          <w:p w14:paraId="175F342E" w14:textId="77777777" w:rsidR="008A296D" w:rsidRDefault="008A296D" w:rsidP="00A0397D">
            <w:pPr>
              <w:rPr>
                <w:sz w:val="20"/>
                <w:szCs w:val="20"/>
              </w:rPr>
            </w:pPr>
            <w:r>
              <w:rPr>
                <w:rFonts w:hint="eastAsia"/>
                <w:sz w:val="20"/>
                <w:szCs w:val="20"/>
              </w:rPr>
              <w:t>DISPLAYFUN</w:t>
            </w:r>
          </w:p>
        </w:tc>
        <w:tc>
          <w:tcPr>
            <w:tcW w:w="1134" w:type="dxa"/>
            <w:shd w:val="clear" w:color="auto" w:fill="auto"/>
          </w:tcPr>
          <w:p w14:paraId="3A61985C"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D1EDE7B" w14:textId="77777777" w:rsidR="008A296D" w:rsidRPr="00736667" w:rsidRDefault="008A296D" w:rsidP="00A0397D">
            <w:pPr>
              <w:jc w:val="left"/>
              <w:rPr>
                <w:rFonts w:ascii="宋体" w:hAnsi="宋体"/>
                <w:snapToGrid w:val="0"/>
                <w:kern w:val="0"/>
              </w:rPr>
            </w:pPr>
          </w:p>
        </w:tc>
      </w:tr>
    </w:tbl>
    <w:p w14:paraId="16BFF4C8" w14:textId="77777777" w:rsidR="008A296D" w:rsidRPr="0082647F" w:rsidRDefault="008A296D" w:rsidP="008A296D">
      <w:pPr>
        <w:pStyle w:val="5"/>
      </w:pPr>
      <w:r>
        <w:rPr>
          <w:rFonts w:hint="eastAsia"/>
        </w:rPr>
        <w:t>分页查询</w:t>
      </w:r>
      <w:r>
        <w:t>渠道人用户</w:t>
      </w:r>
    </w:p>
    <w:p w14:paraId="5D1E54A0" w14:textId="77777777" w:rsidR="008A296D" w:rsidRDefault="008A296D" w:rsidP="008A296D">
      <w:pPr>
        <w:pStyle w:val="6"/>
      </w:pPr>
      <w:r>
        <w:rPr>
          <w:rFonts w:hint="eastAsia"/>
        </w:rPr>
        <w:t>功能</w:t>
      </w:r>
      <w:r>
        <w:t>描述</w:t>
      </w:r>
    </w:p>
    <w:p w14:paraId="6FA17243"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主要是提供给管理人员渠道人用户分页查询。</w:t>
      </w:r>
    </w:p>
    <w:p w14:paraId="1FA96303" w14:textId="77777777" w:rsidR="008A296D" w:rsidRPr="00676A58" w:rsidRDefault="008A296D" w:rsidP="008A296D">
      <w:pPr>
        <w:pStyle w:val="6"/>
      </w:pPr>
      <w:r w:rsidRPr="00676A58">
        <w:rPr>
          <w:rFonts w:hint="eastAsia"/>
        </w:rPr>
        <w:lastRenderedPageBreak/>
        <w:t>处理流程</w:t>
      </w:r>
    </w:p>
    <w:p w14:paraId="40482881" w14:textId="77777777" w:rsidR="008A296D" w:rsidRDefault="008A296D" w:rsidP="008A296D">
      <w:pPr>
        <w:ind w:left="289" w:firstLine="420"/>
      </w:pPr>
      <w:r>
        <w:object w:dxaOrig="2323" w:dyaOrig="4864" w14:anchorId="027FE8E0">
          <v:shape id="_x0000_i1047" type="#_x0000_t75" style="width:115.95pt;height:243.6pt" o:ole="">
            <v:imagedata r:id="rId46" o:title=""/>
          </v:shape>
          <o:OLEObject Type="Embed" ProgID="Visio.Drawing.15" ShapeID="_x0000_i1047" DrawAspect="Content" ObjectID="_1569760920" r:id="rId62"/>
        </w:object>
      </w:r>
    </w:p>
    <w:p w14:paraId="2B46C278" w14:textId="77777777" w:rsidR="008A296D" w:rsidRPr="00533387" w:rsidRDefault="008A296D">
      <w:pPr>
        <w:pStyle w:val="afb"/>
        <w:numPr>
          <w:ilvl w:val="0"/>
          <w:numId w:val="9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18" w:author="wangq" w:date="2017-08-21T17:25:00Z">
          <w:pPr>
            <w:pStyle w:val="afb"/>
            <w:numPr>
              <w:numId w:val="10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输入各项信息分页查询系统用户</w:t>
      </w:r>
    </w:p>
    <w:p w14:paraId="549F34C2" w14:textId="77777777" w:rsidR="008A296D" w:rsidRPr="00C3467F" w:rsidRDefault="008A296D">
      <w:pPr>
        <w:pStyle w:val="afb"/>
        <w:numPr>
          <w:ilvl w:val="0"/>
          <w:numId w:val="9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19" w:author="wangq" w:date="2017-08-21T17:25:00Z">
          <w:pPr>
            <w:pStyle w:val="afb"/>
            <w:numPr>
              <w:numId w:val="10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返回分页信息</w:t>
      </w:r>
    </w:p>
    <w:p w14:paraId="7AB7D508"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614E7D31" w14:textId="77777777" w:rsidTr="00A0397D">
        <w:tc>
          <w:tcPr>
            <w:tcW w:w="1559" w:type="dxa"/>
            <w:shd w:val="clear" w:color="auto" w:fill="E0E0E0"/>
          </w:tcPr>
          <w:p w14:paraId="79749CF2"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9B5F8A9"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51131E7"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FB441D6"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4CEC192B" w14:textId="77777777" w:rsidTr="00A0397D">
        <w:tc>
          <w:tcPr>
            <w:tcW w:w="1559" w:type="dxa"/>
            <w:shd w:val="clear" w:color="auto" w:fill="auto"/>
            <w:vAlign w:val="bottom"/>
          </w:tcPr>
          <w:p w14:paraId="1B25A176"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0DAFEB7C" w14:textId="77777777" w:rsidR="008A296D" w:rsidRDefault="008A296D" w:rsidP="00A0397D">
            <w:pPr>
              <w:rPr>
                <w:sz w:val="20"/>
                <w:szCs w:val="20"/>
              </w:rPr>
            </w:pPr>
            <w:r>
              <w:rPr>
                <w:rFonts w:hint="eastAsia"/>
                <w:sz w:val="20"/>
                <w:szCs w:val="20"/>
              </w:rPr>
              <w:t>TOKEN</w:t>
            </w:r>
          </w:p>
        </w:tc>
        <w:tc>
          <w:tcPr>
            <w:tcW w:w="1134" w:type="dxa"/>
            <w:shd w:val="clear" w:color="auto" w:fill="auto"/>
          </w:tcPr>
          <w:p w14:paraId="30E9AFB1"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005E342" w14:textId="77777777" w:rsidR="008A296D" w:rsidRPr="00736667" w:rsidRDefault="008A296D" w:rsidP="00A0397D">
            <w:pPr>
              <w:jc w:val="left"/>
              <w:rPr>
                <w:rFonts w:ascii="宋体" w:hAnsi="宋体"/>
                <w:snapToGrid w:val="0"/>
                <w:kern w:val="0"/>
              </w:rPr>
            </w:pPr>
          </w:p>
        </w:tc>
      </w:tr>
      <w:tr w:rsidR="008A296D" w:rsidRPr="00736667" w14:paraId="2679E62B" w14:textId="77777777" w:rsidTr="00A0397D">
        <w:tc>
          <w:tcPr>
            <w:tcW w:w="1559" w:type="dxa"/>
            <w:shd w:val="clear" w:color="auto" w:fill="auto"/>
            <w:vAlign w:val="bottom"/>
          </w:tcPr>
          <w:p w14:paraId="188E5752" w14:textId="77777777" w:rsidR="008A296D" w:rsidRDefault="008A296D" w:rsidP="00A0397D">
            <w:pPr>
              <w:widowControl/>
              <w:jc w:val="left"/>
              <w:rPr>
                <w:rFonts w:ascii="宋体" w:hAnsi="宋体"/>
                <w:sz w:val="20"/>
                <w:szCs w:val="20"/>
              </w:rPr>
            </w:pPr>
            <w:r>
              <w:rPr>
                <w:rFonts w:hint="eastAsia"/>
                <w:sz w:val="20"/>
                <w:szCs w:val="20"/>
              </w:rPr>
              <w:t>用户名称</w:t>
            </w:r>
          </w:p>
        </w:tc>
        <w:tc>
          <w:tcPr>
            <w:tcW w:w="1701" w:type="dxa"/>
            <w:shd w:val="clear" w:color="auto" w:fill="auto"/>
            <w:vAlign w:val="bottom"/>
          </w:tcPr>
          <w:p w14:paraId="27B8B052" w14:textId="77777777" w:rsidR="008A296D" w:rsidRDefault="008A296D" w:rsidP="00A0397D">
            <w:pPr>
              <w:rPr>
                <w:sz w:val="20"/>
                <w:szCs w:val="20"/>
              </w:rPr>
            </w:pPr>
            <w:r>
              <w:rPr>
                <w:rFonts w:hint="eastAsia"/>
                <w:sz w:val="20"/>
                <w:szCs w:val="20"/>
              </w:rPr>
              <w:t>USERNAME</w:t>
            </w:r>
          </w:p>
        </w:tc>
        <w:tc>
          <w:tcPr>
            <w:tcW w:w="1134" w:type="dxa"/>
            <w:shd w:val="clear" w:color="auto" w:fill="auto"/>
          </w:tcPr>
          <w:p w14:paraId="7350F0DC"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335152C" w14:textId="77777777" w:rsidR="008A296D" w:rsidRPr="00736667" w:rsidRDefault="008A296D" w:rsidP="00A0397D">
            <w:pPr>
              <w:jc w:val="left"/>
              <w:rPr>
                <w:rFonts w:ascii="宋体" w:hAnsi="宋体"/>
                <w:snapToGrid w:val="0"/>
                <w:kern w:val="0"/>
              </w:rPr>
            </w:pPr>
          </w:p>
        </w:tc>
      </w:tr>
      <w:tr w:rsidR="008A296D" w:rsidRPr="00736667" w14:paraId="670CC05A" w14:textId="77777777" w:rsidTr="00A0397D">
        <w:tc>
          <w:tcPr>
            <w:tcW w:w="1559" w:type="dxa"/>
            <w:shd w:val="clear" w:color="auto" w:fill="auto"/>
            <w:vAlign w:val="bottom"/>
          </w:tcPr>
          <w:p w14:paraId="2D7FC768" w14:textId="77777777" w:rsidR="008A296D" w:rsidRDefault="008A296D" w:rsidP="00A0397D">
            <w:pPr>
              <w:rPr>
                <w:sz w:val="20"/>
                <w:szCs w:val="20"/>
              </w:rPr>
            </w:pPr>
            <w:r>
              <w:rPr>
                <w:rFonts w:hint="eastAsia"/>
                <w:sz w:val="20"/>
                <w:szCs w:val="20"/>
              </w:rPr>
              <w:t>移动电话</w:t>
            </w:r>
          </w:p>
        </w:tc>
        <w:tc>
          <w:tcPr>
            <w:tcW w:w="1701" w:type="dxa"/>
            <w:shd w:val="clear" w:color="auto" w:fill="auto"/>
            <w:vAlign w:val="bottom"/>
          </w:tcPr>
          <w:p w14:paraId="1A11ABB6" w14:textId="77777777" w:rsidR="008A296D" w:rsidRDefault="008A296D" w:rsidP="00A0397D">
            <w:pPr>
              <w:rPr>
                <w:sz w:val="20"/>
                <w:szCs w:val="20"/>
              </w:rPr>
            </w:pPr>
            <w:r>
              <w:rPr>
                <w:rFonts w:hint="eastAsia"/>
                <w:sz w:val="20"/>
                <w:szCs w:val="20"/>
              </w:rPr>
              <w:t>MOBILEPHONE</w:t>
            </w:r>
          </w:p>
        </w:tc>
        <w:tc>
          <w:tcPr>
            <w:tcW w:w="1134" w:type="dxa"/>
            <w:shd w:val="clear" w:color="auto" w:fill="auto"/>
          </w:tcPr>
          <w:p w14:paraId="32F5312C"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36C267A" w14:textId="77777777" w:rsidR="008A296D" w:rsidRPr="00736667" w:rsidRDefault="008A296D" w:rsidP="00A0397D">
            <w:pPr>
              <w:jc w:val="left"/>
              <w:rPr>
                <w:rFonts w:ascii="宋体" w:hAnsi="宋体"/>
                <w:snapToGrid w:val="0"/>
                <w:kern w:val="0"/>
              </w:rPr>
            </w:pPr>
          </w:p>
        </w:tc>
      </w:tr>
      <w:tr w:rsidR="008A296D" w:rsidRPr="00736667" w14:paraId="6900F269" w14:textId="77777777" w:rsidTr="00A0397D">
        <w:tc>
          <w:tcPr>
            <w:tcW w:w="1559" w:type="dxa"/>
            <w:shd w:val="clear" w:color="auto" w:fill="auto"/>
            <w:vAlign w:val="bottom"/>
          </w:tcPr>
          <w:p w14:paraId="6F3C3913" w14:textId="77777777" w:rsidR="008A296D" w:rsidRDefault="008A296D" w:rsidP="00A0397D">
            <w:pPr>
              <w:rPr>
                <w:sz w:val="20"/>
                <w:szCs w:val="20"/>
              </w:rPr>
            </w:pPr>
            <w:r>
              <w:rPr>
                <w:rFonts w:hint="eastAsia"/>
                <w:sz w:val="20"/>
                <w:szCs w:val="20"/>
              </w:rPr>
              <w:t>每页行数</w:t>
            </w:r>
          </w:p>
        </w:tc>
        <w:tc>
          <w:tcPr>
            <w:tcW w:w="1701" w:type="dxa"/>
            <w:shd w:val="clear" w:color="auto" w:fill="auto"/>
            <w:vAlign w:val="bottom"/>
          </w:tcPr>
          <w:p w14:paraId="74667BD2" w14:textId="77777777" w:rsidR="008A296D" w:rsidRDefault="008A296D" w:rsidP="00A0397D">
            <w:pPr>
              <w:rPr>
                <w:sz w:val="20"/>
                <w:szCs w:val="20"/>
              </w:rPr>
            </w:pPr>
            <w:r>
              <w:rPr>
                <w:rFonts w:hint="eastAsia"/>
                <w:sz w:val="20"/>
                <w:szCs w:val="20"/>
              </w:rPr>
              <w:t>rows</w:t>
            </w:r>
          </w:p>
        </w:tc>
        <w:tc>
          <w:tcPr>
            <w:tcW w:w="1134" w:type="dxa"/>
            <w:shd w:val="clear" w:color="auto" w:fill="auto"/>
          </w:tcPr>
          <w:p w14:paraId="1AA9131D"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34F01B2" w14:textId="77777777" w:rsidR="008A296D" w:rsidRPr="00736667" w:rsidRDefault="008A296D" w:rsidP="00A0397D">
            <w:pPr>
              <w:jc w:val="left"/>
              <w:rPr>
                <w:rFonts w:ascii="宋体" w:hAnsi="宋体"/>
                <w:snapToGrid w:val="0"/>
                <w:kern w:val="0"/>
              </w:rPr>
            </w:pPr>
          </w:p>
        </w:tc>
      </w:tr>
      <w:tr w:rsidR="008A296D" w:rsidRPr="00736667" w14:paraId="646D51CF" w14:textId="77777777" w:rsidTr="00A0397D">
        <w:tc>
          <w:tcPr>
            <w:tcW w:w="1559" w:type="dxa"/>
            <w:shd w:val="clear" w:color="auto" w:fill="auto"/>
            <w:vAlign w:val="bottom"/>
          </w:tcPr>
          <w:p w14:paraId="6460A3CC" w14:textId="77777777" w:rsidR="008A296D" w:rsidRDefault="008A296D" w:rsidP="00A0397D">
            <w:pPr>
              <w:rPr>
                <w:sz w:val="20"/>
                <w:szCs w:val="20"/>
              </w:rPr>
            </w:pPr>
            <w:r>
              <w:rPr>
                <w:rFonts w:hint="eastAsia"/>
                <w:sz w:val="20"/>
                <w:szCs w:val="20"/>
              </w:rPr>
              <w:t>起始条数</w:t>
            </w:r>
          </w:p>
        </w:tc>
        <w:tc>
          <w:tcPr>
            <w:tcW w:w="1701" w:type="dxa"/>
            <w:shd w:val="clear" w:color="auto" w:fill="auto"/>
            <w:vAlign w:val="bottom"/>
          </w:tcPr>
          <w:p w14:paraId="6A78BA66" w14:textId="77777777" w:rsidR="008A296D" w:rsidRDefault="008A296D" w:rsidP="00A0397D">
            <w:pPr>
              <w:rPr>
                <w:sz w:val="20"/>
                <w:szCs w:val="20"/>
              </w:rPr>
            </w:pPr>
            <w:r>
              <w:rPr>
                <w:rFonts w:hint="eastAsia"/>
                <w:sz w:val="20"/>
                <w:szCs w:val="20"/>
              </w:rPr>
              <w:t>start</w:t>
            </w:r>
          </w:p>
        </w:tc>
        <w:tc>
          <w:tcPr>
            <w:tcW w:w="1134" w:type="dxa"/>
            <w:shd w:val="clear" w:color="auto" w:fill="auto"/>
          </w:tcPr>
          <w:p w14:paraId="3493CD79"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53E5C72" w14:textId="77777777" w:rsidR="008A296D" w:rsidRPr="00736667" w:rsidRDefault="008A296D" w:rsidP="00A0397D">
            <w:pPr>
              <w:jc w:val="left"/>
              <w:rPr>
                <w:rFonts w:ascii="宋体" w:hAnsi="宋体"/>
                <w:snapToGrid w:val="0"/>
                <w:kern w:val="0"/>
              </w:rPr>
            </w:pPr>
          </w:p>
        </w:tc>
      </w:tr>
    </w:tbl>
    <w:p w14:paraId="50E86E94" w14:textId="77777777" w:rsidR="008A296D" w:rsidRPr="00C56A4E" w:rsidRDefault="008A296D" w:rsidP="008A296D"/>
    <w:p w14:paraId="7FE711AF" w14:textId="77777777" w:rsidR="008A296D" w:rsidRDefault="008A296D" w:rsidP="008A296D">
      <w:pPr>
        <w:pStyle w:val="6"/>
      </w:pPr>
      <w:r w:rsidRPr="00A52328">
        <w:rPr>
          <w:rFonts w:hint="eastAsia"/>
        </w:rPr>
        <w:t>输出</w:t>
      </w:r>
    </w:p>
    <w:p w14:paraId="5E9E5252" w14:textId="77777777" w:rsidR="008A296D" w:rsidRPr="007F58D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607E684B" w14:textId="77777777" w:rsidTr="00A0397D">
        <w:tc>
          <w:tcPr>
            <w:tcW w:w="1559" w:type="dxa"/>
            <w:shd w:val="clear" w:color="auto" w:fill="E0E0E0"/>
          </w:tcPr>
          <w:p w14:paraId="7AC8F56B"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A7BFDB7"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1C10210"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478FC92"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650836F2" w14:textId="77777777" w:rsidTr="00A0397D">
        <w:tc>
          <w:tcPr>
            <w:tcW w:w="1559" w:type="dxa"/>
            <w:shd w:val="clear" w:color="auto" w:fill="auto"/>
          </w:tcPr>
          <w:p w14:paraId="6C73FDCE"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8DCABA4" w14:textId="77777777" w:rsidR="008A296D" w:rsidRPr="00736667" w:rsidRDefault="008A296D" w:rsidP="00A0397D">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04B18A53"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A143A2A" w14:textId="77777777" w:rsidR="008A296D" w:rsidRPr="00736667" w:rsidRDefault="008A296D" w:rsidP="00A0397D">
            <w:pPr>
              <w:jc w:val="left"/>
              <w:rPr>
                <w:rFonts w:ascii="宋体" w:hAnsi="宋体"/>
                <w:snapToGrid w:val="0"/>
                <w:kern w:val="0"/>
              </w:rPr>
            </w:pPr>
          </w:p>
        </w:tc>
      </w:tr>
      <w:tr w:rsidR="008A296D" w:rsidRPr="00736667" w14:paraId="29A48D14" w14:textId="77777777" w:rsidTr="00A0397D">
        <w:tc>
          <w:tcPr>
            <w:tcW w:w="1559" w:type="dxa"/>
            <w:shd w:val="clear" w:color="auto" w:fill="auto"/>
          </w:tcPr>
          <w:p w14:paraId="0730CC04"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760F70B8" w14:textId="77777777" w:rsidR="008A296D" w:rsidRPr="00736667" w:rsidRDefault="008A296D"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496436AF"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492AA86" w14:textId="77777777" w:rsidR="008A296D" w:rsidRPr="00736667" w:rsidRDefault="008A296D" w:rsidP="00A0397D">
            <w:pPr>
              <w:jc w:val="left"/>
              <w:rPr>
                <w:rFonts w:ascii="宋体" w:hAnsi="宋体"/>
                <w:snapToGrid w:val="0"/>
                <w:kern w:val="0"/>
              </w:rPr>
            </w:pPr>
          </w:p>
        </w:tc>
      </w:tr>
    </w:tbl>
    <w:p w14:paraId="28C50D29"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41C0BFE" w14:textId="77777777" w:rsidTr="00A0397D">
        <w:tc>
          <w:tcPr>
            <w:tcW w:w="1559" w:type="dxa"/>
            <w:shd w:val="clear" w:color="auto" w:fill="E0E0E0"/>
          </w:tcPr>
          <w:p w14:paraId="2A96B004" w14:textId="77777777" w:rsidR="008A296D" w:rsidRPr="00736667" w:rsidRDefault="008A296D" w:rsidP="00A0397D">
            <w:pPr>
              <w:jc w:val="center"/>
              <w:rPr>
                <w:b/>
                <w:snapToGrid w:val="0"/>
                <w:kern w:val="0"/>
              </w:rPr>
            </w:pPr>
          </w:p>
        </w:tc>
        <w:tc>
          <w:tcPr>
            <w:tcW w:w="1701" w:type="dxa"/>
            <w:shd w:val="clear" w:color="auto" w:fill="E0E0E0"/>
          </w:tcPr>
          <w:p w14:paraId="71EB6649"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EC000BE"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6E96D89"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60229B8" w14:textId="77777777" w:rsidTr="00A0397D">
        <w:tc>
          <w:tcPr>
            <w:tcW w:w="1559" w:type="dxa"/>
            <w:shd w:val="clear" w:color="auto" w:fill="auto"/>
            <w:vAlign w:val="center"/>
          </w:tcPr>
          <w:p w14:paraId="5304E657" w14:textId="77777777" w:rsidR="008A296D" w:rsidRDefault="008A296D" w:rsidP="00A0397D">
            <w:pPr>
              <w:widowControl/>
              <w:jc w:val="left"/>
              <w:rPr>
                <w:rFonts w:ascii="宋体" w:hAnsi="宋体"/>
                <w:sz w:val="20"/>
                <w:szCs w:val="20"/>
              </w:rPr>
            </w:pPr>
            <w:r>
              <w:rPr>
                <w:rFonts w:hint="eastAsia"/>
                <w:sz w:val="20"/>
                <w:szCs w:val="20"/>
              </w:rPr>
              <w:t>用户唯一标示</w:t>
            </w:r>
          </w:p>
        </w:tc>
        <w:tc>
          <w:tcPr>
            <w:tcW w:w="1701" w:type="dxa"/>
            <w:shd w:val="clear" w:color="auto" w:fill="auto"/>
            <w:vAlign w:val="center"/>
          </w:tcPr>
          <w:p w14:paraId="7E0573FD" w14:textId="77777777" w:rsidR="008A296D" w:rsidRDefault="008A296D" w:rsidP="00A0397D">
            <w:pPr>
              <w:widowControl/>
              <w:jc w:val="left"/>
              <w:rPr>
                <w:rFonts w:ascii="宋体" w:hAnsi="宋体"/>
                <w:sz w:val="20"/>
                <w:szCs w:val="20"/>
              </w:rPr>
            </w:pPr>
            <w:r>
              <w:rPr>
                <w:rFonts w:hint="eastAsia"/>
                <w:sz w:val="20"/>
                <w:szCs w:val="20"/>
              </w:rPr>
              <w:t>USERID</w:t>
            </w:r>
          </w:p>
        </w:tc>
        <w:tc>
          <w:tcPr>
            <w:tcW w:w="1134" w:type="dxa"/>
            <w:shd w:val="clear" w:color="auto" w:fill="auto"/>
          </w:tcPr>
          <w:p w14:paraId="323FAFB1"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043D9AA" w14:textId="77777777" w:rsidR="008A296D" w:rsidRPr="00736667" w:rsidRDefault="008A296D" w:rsidP="00A0397D">
            <w:pPr>
              <w:jc w:val="left"/>
              <w:rPr>
                <w:rFonts w:ascii="宋体" w:hAnsi="宋体"/>
                <w:snapToGrid w:val="0"/>
                <w:kern w:val="0"/>
              </w:rPr>
            </w:pPr>
          </w:p>
        </w:tc>
      </w:tr>
      <w:tr w:rsidR="008A296D" w:rsidRPr="00736667" w14:paraId="4227D23F" w14:textId="77777777" w:rsidTr="00A0397D">
        <w:tc>
          <w:tcPr>
            <w:tcW w:w="1559" w:type="dxa"/>
            <w:shd w:val="clear" w:color="auto" w:fill="auto"/>
            <w:vAlign w:val="center"/>
          </w:tcPr>
          <w:p w14:paraId="2C076551" w14:textId="77777777" w:rsidR="008A296D" w:rsidRDefault="008A296D" w:rsidP="00A0397D">
            <w:pPr>
              <w:rPr>
                <w:sz w:val="20"/>
                <w:szCs w:val="20"/>
              </w:rPr>
            </w:pPr>
            <w:r>
              <w:rPr>
                <w:rFonts w:hint="eastAsia"/>
                <w:sz w:val="20"/>
                <w:szCs w:val="20"/>
              </w:rPr>
              <w:t>用户昵称</w:t>
            </w:r>
          </w:p>
        </w:tc>
        <w:tc>
          <w:tcPr>
            <w:tcW w:w="1701" w:type="dxa"/>
            <w:shd w:val="clear" w:color="auto" w:fill="auto"/>
            <w:vAlign w:val="center"/>
          </w:tcPr>
          <w:p w14:paraId="32C6965D" w14:textId="77777777" w:rsidR="008A296D" w:rsidRDefault="008A296D" w:rsidP="00A0397D">
            <w:pPr>
              <w:rPr>
                <w:sz w:val="20"/>
                <w:szCs w:val="20"/>
              </w:rPr>
            </w:pPr>
            <w:r>
              <w:rPr>
                <w:rFonts w:hint="eastAsia"/>
                <w:sz w:val="20"/>
                <w:szCs w:val="20"/>
              </w:rPr>
              <w:t>NICKNAME</w:t>
            </w:r>
          </w:p>
        </w:tc>
        <w:tc>
          <w:tcPr>
            <w:tcW w:w="1134" w:type="dxa"/>
            <w:shd w:val="clear" w:color="auto" w:fill="auto"/>
          </w:tcPr>
          <w:p w14:paraId="078341A2"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179A124" w14:textId="77777777" w:rsidR="008A296D" w:rsidRPr="00736667" w:rsidRDefault="008A296D" w:rsidP="00A0397D">
            <w:pPr>
              <w:jc w:val="left"/>
              <w:rPr>
                <w:rFonts w:ascii="宋体" w:hAnsi="宋体"/>
                <w:snapToGrid w:val="0"/>
                <w:kern w:val="0"/>
              </w:rPr>
            </w:pPr>
          </w:p>
        </w:tc>
      </w:tr>
      <w:tr w:rsidR="008A296D" w:rsidRPr="00736667" w14:paraId="75E963AE" w14:textId="77777777" w:rsidTr="00A0397D">
        <w:tc>
          <w:tcPr>
            <w:tcW w:w="1559" w:type="dxa"/>
            <w:shd w:val="clear" w:color="auto" w:fill="auto"/>
            <w:vAlign w:val="center"/>
          </w:tcPr>
          <w:p w14:paraId="0CB99182" w14:textId="77777777" w:rsidR="008A296D" w:rsidRDefault="008A296D" w:rsidP="00A0397D">
            <w:pPr>
              <w:rPr>
                <w:sz w:val="20"/>
                <w:szCs w:val="20"/>
              </w:rPr>
            </w:pPr>
            <w:r>
              <w:rPr>
                <w:rFonts w:hint="eastAsia"/>
                <w:sz w:val="20"/>
                <w:szCs w:val="20"/>
              </w:rPr>
              <w:t>用户姓名</w:t>
            </w:r>
          </w:p>
        </w:tc>
        <w:tc>
          <w:tcPr>
            <w:tcW w:w="1701" w:type="dxa"/>
            <w:shd w:val="clear" w:color="auto" w:fill="auto"/>
            <w:vAlign w:val="center"/>
          </w:tcPr>
          <w:p w14:paraId="460FDACE" w14:textId="77777777" w:rsidR="008A296D" w:rsidRDefault="008A296D" w:rsidP="00A0397D">
            <w:pPr>
              <w:rPr>
                <w:sz w:val="20"/>
                <w:szCs w:val="20"/>
              </w:rPr>
            </w:pPr>
            <w:r>
              <w:rPr>
                <w:rFonts w:hint="eastAsia"/>
                <w:sz w:val="20"/>
                <w:szCs w:val="20"/>
              </w:rPr>
              <w:t>USERNAME</w:t>
            </w:r>
          </w:p>
        </w:tc>
        <w:tc>
          <w:tcPr>
            <w:tcW w:w="1134" w:type="dxa"/>
            <w:shd w:val="clear" w:color="auto" w:fill="auto"/>
          </w:tcPr>
          <w:p w14:paraId="6949DB9D"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17AFA83" w14:textId="77777777" w:rsidR="008A296D" w:rsidRPr="00736667" w:rsidRDefault="008A296D" w:rsidP="00A0397D">
            <w:pPr>
              <w:jc w:val="left"/>
              <w:rPr>
                <w:rFonts w:ascii="宋体" w:hAnsi="宋体"/>
                <w:snapToGrid w:val="0"/>
                <w:kern w:val="0"/>
              </w:rPr>
            </w:pPr>
          </w:p>
        </w:tc>
      </w:tr>
      <w:tr w:rsidR="008A296D" w:rsidRPr="00736667" w14:paraId="6BE97242" w14:textId="77777777" w:rsidTr="00A0397D">
        <w:tc>
          <w:tcPr>
            <w:tcW w:w="1559" w:type="dxa"/>
            <w:shd w:val="clear" w:color="auto" w:fill="auto"/>
            <w:vAlign w:val="center"/>
          </w:tcPr>
          <w:p w14:paraId="15A2003A" w14:textId="77777777" w:rsidR="008A296D" w:rsidRDefault="008A296D" w:rsidP="00A0397D">
            <w:pPr>
              <w:rPr>
                <w:sz w:val="20"/>
                <w:szCs w:val="20"/>
              </w:rPr>
            </w:pPr>
            <w:r>
              <w:rPr>
                <w:rFonts w:hint="eastAsia"/>
                <w:sz w:val="20"/>
                <w:szCs w:val="20"/>
              </w:rPr>
              <w:t>手机号</w:t>
            </w:r>
          </w:p>
        </w:tc>
        <w:tc>
          <w:tcPr>
            <w:tcW w:w="1701" w:type="dxa"/>
            <w:shd w:val="clear" w:color="auto" w:fill="auto"/>
            <w:vAlign w:val="center"/>
          </w:tcPr>
          <w:p w14:paraId="02EF67D9" w14:textId="77777777" w:rsidR="008A296D" w:rsidRDefault="008A296D" w:rsidP="00A0397D">
            <w:pPr>
              <w:rPr>
                <w:sz w:val="20"/>
                <w:szCs w:val="20"/>
              </w:rPr>
            </w:pPr>
            <w:r>
              <w:rPr>
                <w:rFonts w:hint="eastAsia"/>
                <w:sz w:val="20"/>
                <w:szCs w:val="20"/>
              </w:rPr>
              <w:t>MOBILEPHONE</w:t>
            </w:r>
          </w:p>
        </w:tc>
        <w:tc>
          <w:tcPr>
            <w:tcW w:w="1134" w:type="dxa"/>
            <w:shd w:val="clear" w:color="auto" w:fill="auto"/>
          </w:tcPr>
          <w:p w14:paraId="356F9AD8"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5940DFD" w14:textId="77777777" w:rsidR="008A296D" w:rsidRPr="00736667" w:rsidRDefault="008A296D" w:rsidP="00A0397D">
            <w:pPr>
              <w:jc w:val="left"/>
              <w:rPr>
                <w:rFonts w:ascii="宋体" w:hAnsi="宋体"/>
                <w:snapToGrid w:val="0"/>
                <w:kern w:val="0"/>
              </w:rPr>
            </w:pPr>
          </w:p>
        </w:tc>
      </w:tr>
      <w:tr w:rsidR="008A296D" w:rsidRPr="00736667" w14:paraId="2396C606" w14:textId="77777777" w:rsidTr="00A0397D">
        <w:tc>
          <w:tcPr>
            <w:tcW w:w="1559" w:type="dxa"/>
            <w:shd w:val="clear" w:color="auto" w:fill="auto"/>
            <w:vAlign w:val="center"/>
          </w:tcPr>
          <w:p w14:paraId="75D13586" w14:textId="77777777" w:rsidR="008A296D" w:rsidRDefault="008A296D" w:rsidP="00A0397D">
            <w:pPr>
              <w:rPr>
                <w:sz w:val="20"/>
                <w:szCs w:val="20"/>
              </w:rPr>
            </w:pPr>
            <w:r>
              <w:rPr>
                <w:rFonts w:hint="eastAsia"/>
                <w:sz w:val="20"/>
                <w:szCs w:val="20"/>
              </w:rPr>
              <w:t>身份证号</w:t>
            </w:r>
          </w:p>
        </w:tc>
        <w:tc>
          <w:tcPr>
            <w:tcW w:w="1701" w:type="dxa"/>
            <w:shd w:val="clear" w:color="auto" w:fill="auto"/>
            <w:vAlign w:val="center"/>
          </w:tcPr>
          <w:p w14:paraId="75FF5714" w14:textId="77777777" w:rsidR="008A296D" w:rsidRDefault="008A296D" w:rsidP="00A0397D">
            <w:pPr>
              <w:rPr>
                <w:sz w:val="20"/>
                <w:szCs w:val="20"/>
              </w:rPr>
            </w:pPr>
            <w:r>
              <w:rPr>
                <w:rFonts w:hint="eastAsia"/>
                <w:sz w:val="20"/>
                <w:szCs w:val="20"/>
              </w:rPr>
              <w:t>CARDNO</w:t>
            </w:r>
          </w:p>
        </w:tc>
        <w:tc>
          <w:tcPr>
            <w:tcW w:w="1134" w:type="dxa"/>
            <w:shd w:val="clear" w:color="auto" w:fill="auto"/>
          </w:tcPr>
          <w:p w14:paraId="5FBC8EC7"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FBE5384" w14:textId="77777777" w:rsidR="008A296D" w:rsidRPr="00736667" w:rsidRDefault="008A296D" w:rsidP="00A0397D">
            <w:pPr>
              <w:jc w:val="left"/>
              <w:rPr>
                <w:rFonts w:ascii="宋体" w:hAnsi="宋体"/>
                <w:snapToGrid w:val="0"/>
                <w:kern w:val="0"/>
              </w:rPr>
            </w:pPr>
          </w:p>
        </w:tc>
      </w:tr>
      <w:tr w:rsidR="008A296D" w:rsidRPr="00736667" w14:paraId="199E2146" w14:textId="77777777" w:rsidTr="00A0397D">
        <w:tc>
          <w:tcPr>
            <w:tcW w:w="1559" w:type="dxa"/>
            <w:shd w:val="clear" w:color="auto" w:fill="auto"/>
            <w:vAlign w:val="center"/>
          </w:tcPr>
          <w:p w14:paraId="6A378A33" w14:textId="77777777" w:rsidR="008A296D" w:rsidRDefault="008A296D" w:rsidP="00A0397D">
            <w:pPr>
              <w:rPr>
                <w:sz w:val="20"/>
                <w:szCs w:val="20"/>
              </w:rPr>
            </w:pPr>
            <w:r>
              <w:rPr>
                <w:rFonts w:hint="eastAsia"/>
                <w:sz w:val="20"/>
                <w:szCs w:val="20"/>
              </w:rPr>
              <w:t>有效状态</w:t>
            </w:r>
          </w:p>
        </w:tc>
        <w:tc>
          <w:tcPr>
            <w:tcW w:w="1701" w:type="dxa"/>
            <w:shd w:val="clear" w:color="auto" w:fill="auto"/>
            <w:vAlign w:val="center"/>
          </w:tcPr>
          <w:p w14:paraId="6FBDC54E" w14:textId="77777777" w:rsidR="008A296D" w:rsidRDefault="008A296D" w:rsidP="00A0397D">
            <w:pPr>
              <w:rPr>
                <w:sz w:val="20"/>
                <w:szCs w:val="20"/>
              </w:rPr>
            </w:pPr>
            <w:r>
              <w:rPr>
                <w:rFonts w:hint="eastAsia"/>
                <w:sz w:val="20"/>
                <w:szCs w:val="20"/>
              </w:rPr>
              <w:t>AVAILABLE</w:t>
            </w:r>
          </w:p>
        </w:tc>
        <w:tc>
          <w:tcPr>
            <w:tcW w:w="1134" w:type="dxa"/>
            <w:shd w:val="clear" w:color="auto" w:fill="auto"/>
          </w:tcPr>
          <w:p w14:paraId="5E472810"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AD8C8D9" w14:textId="77777777" w:rsidR="008A296D" w:rsidRPr="00736667" w:rsidRDefault="008A296D" w:rsidP="00A0397D">
            <w:pPr>
              <w:jc w:val="left"/>
              <w:rPr>
                <w:rFonts w:ascii="宋体" w:hAnsi="宋体"/>
                <w:snapToGrid w:val="0"/>
                <w:kern w:val="0"/>
              </w:rPr>
            </w:pPr>
          </w:p>
        </w:tc>
      </w:tr>
      <w:tr w:rsidR="008A296D" w:rsidRPr="00736667" w14:paraId="4986E8C3" w14:textId="77777777" w:rsidTr="00A0397D">
        <w:tc>
          <w:tcPr>
            <w:tcW w:w="1559" w:type="dxa"/>
            <w:shd w:val="clear" w:color="auto" w:fill="auto"/>
            <w:vAlign w:val="center"/>
          </w:tcPr>
          <w:p w14:paraId="626F3865" w14:textId="77777777" w:rsidR="008A296D" w:rsidRDefault="008A296D" w:rsidP="00A0397D">
            <w:pPr>
              <w:rPr>
                <w:sz w:val="20"/>
                <w:szCs w:val="20"/>
              </w:rPr>
            </w:pPr>
            <w:r>
              <w:rPr>
                <w:rFonts w:hint="eastAsia"/>
                <w:sz w:val="20"/>
                <w:szCs w:val="20"/>
              </w:rPr>
              <w:lastRenderedPageBreak/>
              <w:t>认证标示</w:t>
            </w:r>
          </w:p>
        </w:tc>
        <w:tc>
          <w:tcPr>
            <w:tcW w:w="1701" w:type="dxa"/>
            <w:shd w:val="clear" w:color="auto" w:fill="auto"/>
            <w:vAlign w:val="center"/>
          </w:tcPr>
          <w:p w14:paraId="5FD35CD9" w14:textId="77777777" w:rsidR="008A296D" w:rsidRDefault="008A296D" w:rsidP="00A0397D">
            <w:pPr>
              <w:rPr>
                <w:sz w:val="20"/>
                <w:szCs w:val="20"/>
              </w:rPr>
            </w:pPr>
            <w:r>
              <w:rPr>
                <w:rFonts w:hint="eastAsia"/>
                <w:sz w:val="20"/>
                <w:szCs w:val="20"/>
              </w:rPr>
              <w:t>IDENTIFYFLAG</w:t>
            </w:r>
          </w:p>
        </w:tc>
        <w:tc>
          <w:tcPr>
            <w:tcW w:w="1134" w:type="dxa"/>
            <w:shd w:val="clear" w:color="auto" w:fill="auto"/>
          </w:tcPr>
          <w:p w14:paraId="4A9DC8B9" w14:textId="77777777" w:rsidR="008A296D" w:rsidRDefault="008A296D" w:rsidP="00A0397D">
            <w:pPr>
              <w:jc w:val="left"/>
              <w:rPr>
                <w:rFonts w:ascii="宋体" w:hAnsi="宋体"/>
                <w:snapToGrid w:val="0"/>
                <w:kern w:val="0"/>
              </w:rPr>
            </w:pPr>
          </w:p>
        </w:tc>
        <w:tc>
          <w:tcPr>
            <w:tcW w:w="3119" w:type="dxa"/>
            <w:shd w:val="clear" w:color="auto" w:fill="auto"/>
          </w:tcPr>
          <w:p w14:paraId="222A3D85" w14:textId="77777777" w:rsidR="008A296D" w:rsidRPr="00736667" w:rsidRDefault="008A296D" w:rsidP="00A0397D">
            <w:pPr>
              <w:jc w:val="left"/>
              <w:rPr>
                <w:rFonts w:ascii="宋体" w:hAnsi="宋体"/>
                <w:snapToGrid w:val="0"/>
                <w:kern w:val="0"/>
              </w:rPr>
            </w:pPr>
          </w:p>
        </w:tc>
      </w:tr>
      <w:tr w:rsidR="008A296D" w:rsidRPr="00736667" w14:paraId="6CD55183" w14:textId="77777777" w:rsidTr="00A0397D">
        <w:tc>
          <w:tcPr>
            <w:tcW w:w="1559" w:type="dxa"/>
            <w:shd w:val="clear" w:color="auto" w:fill="auto"/>
            <w:vAlign w:val="center"/>
          </w:tcPr>
          <w:p w14:paraId="579C6BB0" w14:textId="77777777" w:rsidR="008A296D" w:rsidRDefault="008A296D" w:rsidP="00A0397D">
            <w:pPr>
              <w:rPr>
                <w:sz w:val="20"/>
                <w:szCs w:val="20"/>
              </w:rPr>
            </w:pPr>
            <w:r>
              <w:rPr>
                <w:rFonts w:hint="eastAsia"/>
                <w:sz w:val="20"/>
                <w:szCs w:val="20"/>
              </w:rPr>
              <w:t>注册时间</w:t>
            </w:r>
          </w:p>
        </w:tc>
        <w:tc>
          <w:tcPr>
            <w:tcW w:w="1701" w:type="dxa"/>
            <w:shd w:val="clear" w:color="auto" w:fill="auto"/>
            <w:vAlign w:val="center"/>
          </w:tcPr>
          <w:p w14:paraId="26DC1987" w14:textId="77777777" w:rsidR="008A296D" w:rsidRDefault="008A296D" w:rsidP="00A0397D">
            <w:pPr>
              <w:rPr>
                <w:sz w:val="20"/>
                <w:szCs w:val="20"/>
              </w:rPr>
            </w:pPr>
            <w:r>
              <w:rPr>
                <w:rFonts w:hint="eastAsia"/>
                <w:sz w:val="20"/>
                <w:szCs w:val="20"/>
              </w:rPr>
              <w:t>REGISTDATE</w:t>
            </w:r>
          </w:p>
        </w:tc>
        <w:tc>
          <w:tcPr>
            <w:tcW w:w="1134" w:type="dxa"/>
            <w:shd w:val="clear" w:color="auto" w:fill="auto"/>
          </w:tcPr>
          <w:p w14:paraId="64CC1AAB" w14:textId="77777777" w:rsidR="008A296D" w:rsidRDefault="008A296D" w:rsidP="00A0397D">
            <w:pPr>
              <w:jc w:val="left"/>
              <w:rPr>
                <w:rFonts w:ascii="宋体" w:hAnsi="宋体"/>
                <w:snapToGrid w:val="0"/>
                <w:kern w:val="0"/>
              </w:rPr>
            </w:pPr>
          </w:p>
        </w:tc>
        <w:tc>
          <w:tcPr>
            <w:tcW w:w="3119" w:type="dxa"/>
            <w:shd w:val="clear" w:color="auto" w:fill="auto"/>
          </w:tcPr>
          <w:p w14:paraId="05280F08" w14:textId="77777777" w:rsidR="008A296D" w:rsidRPr="00736667" w:rsidRDefault="008A296D" w:rsidP="00A0397D">
            <w:pPr>
              <w:jc w:val="left"/>
              <w:rPr>
                <w:rFonts w:ascii="宋体" w:hAnsi="宋体"/>
                <w:snapToGrid w:val="0"/>
                <w:kern w:val="0"/>
              </w:rPr>
            </w:pPr>
          </w:p>
        </w:tc>
      </w:tr>
    </w:tbl>
    <w:p w14:paraId="4EA503DA"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2B91A660" w14:textId="77777777" w:rsidR="008A296D" w:rsidRPr="0082647F" w:rsidRDefault="008A296D" w:rsidP="008A296D">
      <w:pPr>
        <w:pStyle w:val="5"/>
      </w:pPr>
      <w:r>
        <w:rPr>
          <w:rFonts w:hint="eastAsia"/>
        </w:rPr>
        <w:t>查询</w:t>
      </w:r>
      <w:r>
        <w:t>渠道人用户</w:t>
      </w:r>
    </w:p>
    <w:p w14:paraId="0DA88519" w14:textId="77777777" w:rsidR="008A296D" w:rsidRDefault="008A296D" w:rsidP="008A296D">
      <w:pPr>
        <w:pStyle w:val="6"/>
      </w:pPr>
      <w:r>
        <w:rPr>
          <w:rFonts w:hint="eastAsia"/>
        </w:rPr>
        <w:t>功能</w:t>
      </w:r>
      <w:r>
        <w:t>描述</w:t>
      </w:r>
    </w:p>
    <w:p w14:paraId="1506C9DB"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主要是提供给管理人员查询渠道用户。</w:t>
      </w:r>
    </w:p>
    <w:p w14:paraId="407A8BC2" w14:textId="77777777" w:rsidR="008A296D" w:rsidRPr="00676A58" w:rsidRDefault="008A296D" w:rsidP="008A296D">
      <w:pPr>
        <w:pStyle w:val="6"/>
      </w:pPr>
      <w:r w:rsidRPr="00676A58">
        <w:rPr>
          <w:rFonts w:hint="eastAsia"/>
        </w:rPr>
        <w:t>处理流程</w:t>
      </w:r>
    </w:p>
    <w:p w14:paraId="385069F8" w14:textId="77777777" w:rsidR="008A296D" w:rsidRDefault="008A296D" w:rsidP="008A296D">
      <w:pPr>
        <w:ind w:left="289" w:firstLine="420"/>
      </w:pPr>
      <w:r>
        <w:object w:dxaOrig="2323" w:dyaOrig="4863" w14:anchorId="00158690">
          <v:shape id="_x0000_i1048" type="#_x0000_t75" style="width:115.95pt;height:242.65pt" o:ole="">
            <v:imagedata r:id="rId63" o:title=""/>
          </v:shape>
          <o:OLEObject Type="Embed" ProgID="Visio.Drawing.15" ShapeID="_x0000_i1048" DrawAspect="Content" ObjectID="_1569760921" r:id="rId64"/>
        </w:object>
      </w:r>
    </w:p>
    <w:p w14:paraId="7FFE166C" w14:textId="77777777" w:rsidR="008A296D" w:rsidRPr="00533387" w:rsidRDefault="008A296D">
      <w:pPr>
        <w:pStyle w:val="afb"/>
        <w:numPr>
          <w:ilvl w:val="0"/>
          <w:numId w:val="9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20" w:author="wangq" w:date="2017-08-21T17:25:00Z">
          <w:pPr>
            <w:pStyle w:val="afb"/>
            <w:numPr>
              <w:numId w:val="10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输入用户ID</w:t>
      </w:r>
    </w:p>
    <w:p w14:paraId="51AF2A70" w14:textId="77777777" w:rsidR="008A296D" w:rsidRPr="00C3467F" w:rsidRDefault="008A296D">
      <w:pPr>
        <w:pStyle w:val="afb"/>
        <w:numPr>
          <w:ilvl w:val="0"/>
          <w:numId w:val="9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21" w:author="wangq" w:date="2017-08-21T17:25:00Z">
          <w:pPr>
            <w:pStyle w:val="afb"/>
            <w:numPr>
              <w:numId w:val="10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返回用户信息</w:t>
      </w:r>
    </w:p>
    <w:p w14:paraId="47FBF89B"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6331B4E9" w14:textId="77777777" w:rsidTr="00A0397D">
        <w:tc>
          <w:tcPr>
            <w:tcW w:w="1559" w:type="dxa"/>
            <w:shd w:val="clear" w:color="auto" w:fill="E0E0E0"/>
          </w:tcPr>
          <w:p w14:paraId="287D3E0F"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7C28091"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BCB2094"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AADA8CE"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7CC38BA" w14:textId="77777777" w:rsidTr="00A0397D">
        <w:tc>
          <w:tcPr>
            <w:tcW w:w="1559" w:type="dxa"/>
            <w:shd w:val="clear" w:color="auto" w:fill="auto"/>
            <w:vAlign w:val="bottom"/>
          </w:tcPr>
          <w:p w14:paraId="04F632D4"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74089CDE" w14:textId="77777777" w:rsidR="008A296D" w:rsidRDefault="008A296D" w:rsidP="00A0397D">
            <w:pPr>
              <w:rPr>
                <w:sz w:val="20"/>
                <w:szCs w:val="20"/>
              </w:rPr>
            </w:pPr>
            <w:r>
              <w:rPr>
                <w:rFonts w:hint="eastAsia"/>
                <w:sz w:val="20"/>
                <w:szCs w:val="20"/>
              </w:rPr>
              <w:t>TOKEN</w:t>
            </w:r>
          </w:p>
        </w:tc>
        <w:tc>
          <w:tcPr>
            <w:tcW w:w="1134" w:type="dxa"/>
            <w:shd w:val="clear" w:color="auto" w:fill="auto"/>
          </w:tcPr>
          <w:p w14:paraId="0976F726"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3F42214" w14:textId="77777777" w:rsidR="008A296D" w:rsidRPr="00736667" w:rsidRDefault="008A296D" w:rsidP="00A0397D">
            <w:pPr>
              <w:jc w:val="left"/>
              <w:rPr>
                <w:rFonts w:ascii="宋体" w:hAnsi="宋体"/>
                <w:snapToGrid w:val="0"/>
                <w:kern w:val="0"/>
              </w:rPr>
            </w:pPr>
          </w:p>
        </w:tc>
      </w:tr>
      <w:tr w:rsidR="008A296D" w:rsidRPr="00736667" w14:paraId="483EB2FC" w14:textId="77777777" w:rsidTr="00A0397D">
        <w:tc>
          <w:tcPr>
            <w:tcW w:w="1559" w:type="dxa"/>
            <w:shd w:val="clear" w:color="auto" w:fill="auto"/>
            <w:vAlign w:val="bottom"/>
          </w:tcPr>
          <w:p w14:paraId="30A8FAC8" w14:textId="77777777" w:rsidR="008A296D" w:rsidRDefault="008A296D" w:rsidP="00A0397D">
            <w:pPr>
              <w:widowControl/>
              <w:jc w:val="left"/>
              <w:rPr>
                <w:rFonts w:ascii="宋体" w:hAnsi="宋体"/>
                <w:sz w:val="20"/>
                <w:szCs w:val="20"/>
              </w:rPr>
            </w:pPr>
            <w:r>
              <w:rPr>
                <w:rFonts w:hint="eastAsia"/>
                <w:sz w:val="20"/>
                <w:szCs w:val="20"/>
              </w:rPr>
              <w:t>用户</w:t>
            </w:r>
            <w:r>
              <w:rPr>
                <w:rFonts w:hint="eastAsia"/>
                <w:sz w:val="20"/>
                <w:szCs w:val="20"/>
              </w:rPr>
              <w:t>ID</w:t>
            </w:r>
          </w:p>
        </w:tc>
        <w:tc>
          <w:tcPr>
            <w:tcW w:w="1701" w:type="dxa"/>
            <w:shd w:val="clear" w:color="auto" w:fill="auto"/>
            <w:vAlign w:val="bottom"/>
          </w:tcPr>
          <w:p w14:paraId="5DA9A1DF" w14:textId="77777777" w:rsidR="008A296D" w:rsidRDefault="008A296D" w:rsidP="00A0397D">
            <w:pPr>
              <w:rPr>
                <w:sz w:val="20"/>
                <w:szCs w:val="20"/>
              </w:rPr>
            </w:pPr>
            <w:r>
              <w:rPr>
                <w:sz w:val="20"/>
                <w:szCs w:val="20"/>
              </w:rPr>
              <w:t>USERID</w:t>
            </w:r>
          </w:p>
        </w:tc>
        <w:tc>
          <w:tcPr>
            <w:tcW w:w="1134" w:type="dxa"/>
            <w:shd w:val="clear" w:color="auto" w:fill="auto"/>
          </w:tcPr>
          <w:p w14:paraId="4FB3D256"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098FD6A" w14:textId="77777777" w:rsidR="008A296D" w:rsidRPr="00736667" w:rsidRDefault="008A296D" w:rsidP="00A0397D">
            <w:pPr>
              <w:jc w:val="left"/>
              <w:rPr>
                <w:rFonts w:ascii="宋体" w:hAnsi="宋体"/>
                <w:snapToGrid w:val="0"/>
                <w:kern w:val="0"/>
              </w:rPr>
            </w:pPr>
          </w:p>
        </w:tc>
      </w:tr>
    </w:tbl>
    <w:p w14:paraId="28654178" w14:textId="77777777" w:rsidR="008A296D" w:rsidRPr="00C56A4E" w:rsidRDefault="008A296D" w:rsidP="008A296D"/>
    <w:p w14:paraId="4F8D5CDA" w14:textId="77777777" w:rsidR="008A296D" w:rsidRDefault="008A296D" w:rsidP="008A296D">
      <w:pPr>
        <w:pStyle w:val="6"/>
      </w:pPr>
      <w:r w:rsidRPr="00A52328">
        <w:rPr>
          <w:rFonts w:hint="eastAsia"/>
        </w:rPr>
        <w:t>输出</w:t>
      </w:r>
    </w:p>
    <w:p w14:paraId="7D30033D"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13C88E1" w14:textId="77777777" w:rsidTr="00A0397D">
        <w:tc>
          <w:tcPr>
            <w:tcW w:w="1559" w:type="dxa"/>
            <w:shd w:val="clear" w:color="auto" w:fill="E0E0E0"/>
          </w:tcPr>
          <w:p w14:paraId="35F93884" w14:textId="77777777" w:rsidR="008A296D" w:rsidRPr="00736667" w:rsidRDefault="008A296D" w:rsidP="00A0397D">
            <w:pPr>
              <w:jc w:val="center"/>
              <w:rPr>
                <w:b/>
                <w:snapToGrid w:val="0"/>
                <w:kern w:val="0"/>
              </w:rPr>
            </w:pPr>
          </w:p>
        </w:tc>
        <w:tc>
          <w:tcPr>
            <w:tcW w:w="1701" w:type="dxa"/>
            <w:shd w:val="clear" w:color="auto" w:fill="E0E0E0"/>
          </w:tcPr>
          <w:p w14:paraId="34F9F573"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449F9EA"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5058E9A"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9F157B9" w14:textId="77777777" w:rsidTr="00A0397D">
        <w:tc>
          <w:tcPr>
            <w:tcW w:w="1559" w:type="dxa"/>
            <w:shd w:val="clear" w:color="auto" w:fill="auto"/>
            <w:vAlign w:val="center"/>
          </w:tcPr>
          <w:p w14:paraId="1A5BFEE6" w14:textId="77777777" w:rsidR="008A296D" w:rsidRDefault="008A296D" w:rsidP="00A0397D">
            <w:pPr>
              <w:widowControl/>
              <w:jc w:val="left"/>
              <w:rPr>
                <w:rFonts w:ascii="宋体" w:hAnsi="宋体"/>
                <w:sz w:val="20"/>
                <w:szCs w:val="20"/>
              </w:rPr>
            </w:pPr>
            <w:r>
              <w:rPr>
                <w:rFonts w:hint="eastAsia"/>
                <w:sz w:val="20"/>
                <w:szCs w:val="20"/>
              </w:rPr>
              <w:t>用户唯一标示</w:t>
            </w:r>
          </w:p>
        </w:tc>
        <w:tc>
          <w:tcPr>
            <w:tcW w:w="1701" w:type="dxa"/>
            <w:shd w:val="clear" w:color="auto" w:fill="auto"/>
            <w:vAlign w:val="center"/>
          </w:tcPr>
          <w:p w14:paraId="564E8B41" w14:textId="77777777" w:rsidR="008A296D" w:rsidRDefault="008A296D" w:rsidP="00A0397D">
            <w:pPr>
              <w:widowControl/>
              <w:jc w:val="left"/>
              <w:rPr>
                <w:rFonts w:ascii="宋体" w:hAnsi="宋体"/>
                <w:sz w:val="20"/>
                <w:szCs w:val="20"/>
              </w:rPr>
            </w:pPr>
            <w:r>
              <w:rPr>
                <w:rFonts w:hint="eastAsia"/>
                <w:sz w:val="20"/>
                <w:szCs w:val="20"/>
              </w:rPr>
              <w:t>USERID</w:t>
            </w:r>
          </w:p>
        </w:tc>
        <w:tc>
          <w:tcPr>
            <w:tcW w:w="1134" w:type="dxa"/>
            <w:shd w:val="clear" w:color="auto" w:fill="auto"/>
          </w:tcPr>
          <w:p w14:paraId="1E412451"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41AF9E3" w14:textId="77777777" w:rsidR="008A296D" w:rsidRPr="00736667" w:rsidRDefault="008A296D" w:rsidP="00A0397D">
            <w:pPr>
              <w:jc w:val="left"/>
              <w:rPr>
                <w:rFonts w:ascii="宋体" w:hAnsi="宋体"/>
                <w:snapToGrid w:val="0"/>
                <w:kern w:val="0"/>
              </w:rPr>
            </w:pPr>
          </w:p>
        </w:tc>
      </w:tr>
      <w:tr w:rsidR="008A296D" w:rsidRPr="00736667" w14:paraId="7788C7B1" w14:textId="77777777" w:rsidTr="00A0397D">
        <w:tc>
          <w:tcPr>
            <w:tcW w:w="1559" w:type="dxa"/>
            <w:shd w:val="clear" w:color="auto" w:fill="auto"/>
            <w:vAlign w:val="center"/>
          </w:tcPr>
          <w:p w14:paraId="1ABF4161" w14:textId="77777777" w:rsidR="008A296D" w:rsidRDefault="008A296D" w:rsidP="00A0397D">
            <w:pPr>
              <w:rPr>
                <w:sz w:val="20"/>
                <w:szCs w:val="20"/>
              </w:rPr>
            </w:pPr>
            <w:r>
              <w:rPr>
                <w:rFonts w:hint="eastAsia"/>
                <w:sz w:val="20"/>
                <w:szCs w:val="20"/>
              </w:rPr>
              <w:t>用户昵称</w:t>
            </w:r>
          </w:p>
        </w:tc>
        <w:tc>
          <w:tcPr>
            <w:tcW w:w="1701" w:type="dxa"/>
            <w:shd w:val="clear" w:color="auto" w:fill="auto"/>
            <w:vAlign w:val="center"/>
          </w:tcPr>
          <w:p w14:paraId="363BF2AB" w14:textId="77777777" w:rsidR="008A296D" w:rsidRDefault="008A296D" w:rsidP="00A0397D">
            <w:pPr>
              <w:rPr>
                <w:sz w:val="20"/>
                <w:szCs w:val="20"/>
              </w:rPr>
            </w:pPr>
            <w:r>
              <w:rPr>
                <w:rFonts w:hint="eastAsia"/>
                <w:sz w:val="20"/>
                <w:szCs w:val="20"/>
              </w:rPr>
              <w:t>NICKNAME</w:t>
            </w:r>
          </w:p>
        </w:tc>
        <w:tc>
          <w:tcPr>
            <w:tcW w:w="1134" w:type="dxa"/>
            <w:shd w:val="clear" w:color="auto" w:fill="auto"/>
          </w:tcPr>
          <w:p w14:paraId="34D94816"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EAF5627" w14:textId="77777777" w:rsidR="008A296D" w:rsidRPr="00736667" w:rsidRDefault="008A296D" w:rsidP="00A0397D">
            <w:pPr>
              <w:jc w:val="left"/>
              <w:rPr>
                <w:rFonts w:ascii="宋体" w:hAnsi="宋体"/>
                <w:snapToGrid w:val="0"/>
                <w:kern w:val="0"/>
              </w:rPr>
            </w:pPr>
          </w:p>
        </w:tc>
      </w:tr>
      <w:tr w:rsidR="008A296D" w:rsidRPr="00736667" w14:paraId="13D70332" w14:textId="77777777" w:rsidTr="00A0397D">
        <w:tc>
          <w:tcPr>
            <w:tcW w:w="1559" w:type="dxa"/>
            <w:shd w:val="clear" w:color="auto" w:fill="auto"/>
            <w:vAlign w:val="center"/>
          </w:tcPr>
          <w:p w14:paraId="5561D3FA" w14:textId="77777777" w:rsidR="008A296D" w:rsidRDefault="008A296D" w:rsidP="00A0397D">
            <w:pPr>
              <w:rPr>
                <w:sz w:val="20"/>
                <w:szCs w:val="20"/>
              </w:rPr>
            </w:pPr>
            <w:r>
              <w:rPr>
                <w:rFonts w:hint="eastAsia"/>
                <w:sz w:val="20"/>
                <w:szCs w:val="20"/>
              </w:rPr>
              <w:t>用户姓名</w:t>
            </w:r>
          </w:p>
        </w:tc>
        <w:tc>
          <w:tcPr>
            <w:tcW w:w="1701" w:type="dxa"/>
            <w:shd w:val="clear" w:color="auto" w:fill="auto"/>
            <w:vAlign w:val="center"/>
          </w:tcPr>
          <w:p w14:paraId="250DEF45" w14:textId="77777777" w:rsidR="008A296D" w:rsidRDefault="008A296D" w:rsidP="00A0397D">
            <w:pPr>
              <w:rPr>
                <w:sz w:val="20"/>
                <w:szCs w:val="20"/>
              </w:rPr>
            </w:pPr>
            <w:r>
              <w:rPr>
                <w:rFonts w:hint="eastAsia"/>
                <w:sz w:val="20"/>
                <w:szCs w:val="20"/>
              </w:rPr>
              <w:t>USERNAME</w:t>
            </w:r>
          </w:p>
        </w:tc>
        <w:tc>
          <w:tcPr>
            <w:tcW w:w="1134" w:type="dxa"/>
            <w:shd w:val="clear" w:color="auto" w:fill="auto"/>
          </w:tcPr>
          <w:p w14:paraId="22A0EE8E"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2EC71D0" w14:textId="77777777" w:rsidR="008A296D" w:rsidRPr="00736667" w:rsidRDefault="008A296D" w:rsidP="00A0397D">
            <w:pPr>
              <w:jc w:val="left"/>
              <w:rPr>
                <w:rFonts w:ascii="宋体" w:hAnsi="宋体"/>
                <w:snapToGrid w:val="0"/>
                <w:kern w:val="0"/>
              </w:rPr>
            </w:pPr>
          </w:p>
        </w:tc>
      </w:tr>
      <w:tr w:rsidR="008A296D" w:rsidRPr="00736667" w14:paraId="6CE97439" w14:textId="77777777" w:rsidTr="00A0397D">
        <w:tc>
          <w:tcPr>
            <w:tcW w:w="1559" w:type="dxa"/>
            <w:shd w:val="clear" w:color="auto" w:fill="auto"/>
            <w:vAlign w:val="center"/>
          </w:tcPr>
          <w:p w14:paraId="3AA24558" w14:textId="77777777" w:rsidR="008A296D" w:rsidRDefault="008A296D" w:rsidP="00A0397D">
            <w:pPr>
              <w:rPr>
                <w:sz w:val="20"/>
                <w:szCs w:val="20"/>
              </w:rPr>
            </w:pPr>
            <w:r>
              <w:rPr>
                <w:rFonts w:hint="eastAsia"/>
                <w:sz w:val="20"/>
                <w:szCs w:val="20"/>
              </w:rPr>
              <w:lastRenderedPageBreak/>
              <w:t>手机号</w:t>
            </w:r>
          </w:p>
        </w:tc>
        <w:tc>
          <w:tcPr>
            <w:tcW w:w="1701" w:type="dxa"/>
            <w:shd w:val="clear" w:color="auto" w:fill="auto"/>
            <w:vAlign w:val="center"/>
          </w:tcPr>
          <w:p w14:paraId="7E4B12F0" w14:textId="77777777" w:rsidR="008A296D" w:rsidRDefault="008A296D" w:rsidP="00A0397D">
            <w:pPr>
              <w:rPr>
                <w:sz w:val="20"/>
                <w:szCs w:val="20"/>
              </w:rPr>
            </w:pPr>
            <w:r>
              <w:rPr>
                <w:rFonts w:hint="eastAsia"/>
                <w:sz w:val="20"/>
                <w:szCs w:val="20"/>
              </w:rPr>
              <w:t>MOBILEPHONE</w:t>
            </w:r>
          </w:p>
        </w:tc>
        <w:tc>
          <w:tcPr>
            <w:tcW w:w="1134" w:type="dxa"/>
            <w:shd w:val="clear" w:color="auto" w:fill="auto"/>
          </w:tcPr>
          <w:p w14:paraId="21227674"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226FDF5" w14:textId="77777777" w:rsidR="008A296D" w:rsidRPr="00736667" w:rsidRDefault="008A296D" w:rsidP="00A0397D">
            <w:pPr>
              <w:jc w:val="left"/>
              <w:rPr>
                <w:rFonts w:ascii="宋体" w:hAnsi="宋体"/>
                <w:snapToGrid w:val="0"/>
                <w:kern w:val="0"/>
              </w:rPr>
            </w:pPr>
          </w:p>
        </w:tc>
      </w:tr>
      <w:tr w:rsidR="008A296D" w:rsidRPr="00736667" w14:paraId="1D231845" w14:textId="77777777" w:rsidTr="00A0397D">
        <w:tc>
          <w:tcPr>
            <w:tcW w:w="1559" w:type="dxa"/>
            <w:shd w:val="clear" w:color="auto" w:fill="auto"/>
            <w:vAlign w:val="center"/>
          </w:tcPr>
          <w:p w14:paraId="531C8ED7" w14:textId="77777777" w:rsidR="008A296D" w:rsidRDefault="008A296D" w:rsidP="00A0397D">
            <w:pPr>
              <w:rPr>
                <w:sz w:val="20"/>
                <w:szCs w:val="20"/>
              </w:rPr>
            </w:pPr>
            <w:r>
              <w:rPr>
                <w:rFonts w:hint="eastAsia"/>
                <w:sz w:val="20"/>
                <w:szCs w:val="20"/>
              </w:rPr>
              <w:t>登录密码</w:t>
            </w:r>
          </w:p>
        </w:tc>
        <w:tc>
          <w:tcPr>
            <w:tcW w:w="1701" w:type="dxa"/>
            <w:shd w:val="clear" w:color="auto" w:fill="auto"/>
            <w:vAlign w:val="center"/>
          </w:tcPr>
          <w:p w14:paraId="09A0A9BF" w14:textId="77777777" w:rsidR="008A296D" w:rsidRDefault="008A296D" w:rsidP="00A0397D">
            <w:pPr>
              <w:rPr>
                <w:sz w:val="20"/>
                <w:szCs w:val="20"/>
              </w:rPr>
            </w:pPr>
            <w:r>
              <w:rPr>
                <w:rFonts w:hint="eastAsia"/>
                <w:sz w:val="20"/>
                <w:szCs w:val="20"/>
              </w:rPr>
              <w:t>PASSWORD</w:t>
            </w:r>
          </w:p>
        </w:tc>
        <w:tc>
          <w:tcPr>
            <w:tcW w:w="1134" w:type="dxa"/>
            <w:shd w:val="clear" w:color="auto" w:fill="auto"/>
          </w:tcPr>
          <w:p w14:paraId="739CBD7B"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F1E0142" w14:textId="77777777" w:rsidR="008A296D" w:rsidRPr="00736667" w:rsidRDefault="008A296D" w:rsidP="00A0397D">
            <w:pPr>
              <w:jc w:val="left"/>
              <w:rPr>
                <w:rFonts w:ascii="宋体" w:hAnsi="宋体"/>
                <w:snapToGrid w:val="0"/>
                <w:kern w:val="0"/>
              </w:rPr>
            </w:pPr>
          </w:p>
        </w:tc>
      </w:tr>
      <w:tr w:rsidR="008A296D" w:rsidRPr="00736667" w14:paraId="4C0661AC" w14:textId="77777777" w:rsidTr="00A0397D">
        <w:tc>
          <w:tcPr>
            <w:tcW w:w="1559" w:type="dxa"/>
            <w:shd w:val="clear" w:color="auto" w:fill="auto"/>
            <w:vAlign w:val="center"/>
          </w:tcPr>
          <w:p w14:paraId="6666D9FE" w14:textId="77777777" w:rsidR="008A296D" w:rsidRDefault="008A296D" w:rsidP="00A0397D">
            <w:pPr>
              <w:rPr>
                <w:sz w:val="20"/>
                <w:szCs w:val="20"/>
              </w:rPr>
            </w:pPr>
            <w:r>
              <w:rPr>
                <w:rFonts w:hint="eastAsia"/>
                <w:sz w:val="20"/>
                <w:szCs w:val="20"/>
              </w:rPr>
              <w:t>身份证号</w:t>
            </w:r>
          </w:p>
        </w:tc>
        <w:tc>
          <w:tcPr>
            <w:tcW w:w="1701" w:type="dxa"/>
            <w:shd w:val="clear" w:color="auto" w:fill="auto"/>
            <w:vAlign w:val="center"/>
          </w:tcPr>
          <w:p w14:paraId="12C5D7B1" w14:textId="77777777" w:rsidR="008A296D" w:rsidRDefault="008A296D" w:rsidP="00A0397D">
            <w:pPr>
              <w:rPr>
                <w:sz w:val="20"/>
                <w:szCs w:val="20"/>
              </w:rPr>
            </w:pPr>
            <w:r>
              <w:rPr>
                <w:rFonts w:hint="eastAsia"/>
                <w:sz w:val="20"/>
                <w:szCs w:val="20"/>
              </w:rPr>
              <w:t>CARDNO</w:t>
            </w:r>
          </w:p>
        </w:tc>
        <w:tc>
          <w:tcPr>
            <w:tcW w:w="1134" w:type="dxa"/>
            <w:shd w:val="clear" w:color="auto" w:fill="auto"/>
          </w:tcPr>
          <w:p w14:paraId="4AF062CA"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30AAFC9" w14:textId="77777777" w:rsidR="008A296D" w:rsidRPr="00736667" w:rsidRDefault="008A296D" w:rsidP="00A0397D">
            <w:pPr>
              <w:jc w:val="left"/>
              <w:rPr>
                <w:rFonts w:ascii="宋体" w:hAnsi="宋体"/>
                <w:snapToGrid w:val="0"/>
                <w:kern w:val="0"/>
              </w:rPr>
            </w:pPr>
          </w:p>
        </w:tc>
      </w:tr>
      <w:tr w:rsidR="008A296D" w:rsidRPr="00736667" w14:paraId="3548099A" w14:textId="77777777" w:rsidTr="00A0397D">
        <w:tc>
          <w:tcPr>
            <w:tcW w:w="1559" w:type="dxa"/>
            <w:shd w:val="clear" w:color="auto" w:fill="auto"/>
            <w:vAlign w:val="center"/>
          </w:tcPr>
          <w:p w14:paraId="2BDDF168" w14:textId="77777777" w:rsidR="008A296D" w:rsidRDefault="008A296D" w:rsidP="00A0397D">
            <w:pPr>
              <w:rPr>
                <w:sz w:val="20"/>
                <w:szCs w:val="20"/>
              </w:rPr>
            </w:pPr>
            <w:r>
              <w:rPr>
                <w:rFonts w:hint="eastAsia"/>
                <w:sz w:val="20"/>
                <w:szCs w:val="20"/>
              </w:rPr>
              <w:t>有效状态</w:t>
            </w:r>
          </w:p>
        </w:tc>
        <w:tc>
          <w:tcPr>
            <w:tcW w:w="1701" w:type="dxa"/>
            <w:shd w:val="clear" w:color="auto" w:fill="auto"/>
            <w:vAlign w:val="center"/>
          </w:tcPr>
          <w:p w14:paraId="7C82FF2A" w14:textId="77777777" w:rsidR="008A296D" w:rsidRDefault="008A296D" w:rsidP="00A0397D">
            <w:pPr>
              <w:rPr>
                <w:sz w:val="20"/>
                <w:szCs w:val="20"/>
              </w:rPr>
            </w:pPr>
            <w:r>
              <w:rPr>
                <w:rFonts w:hint="eastAsia"/>
                <w:sz w:val="20"/>
                <w:szCs w:val="20"/>
              </w:rPr>
              <w:t>AVAILABLE</w:t>
            </w:r>
          </w:p>
        </w:tc>
        <w:tc>
          <w:tcPr>
            <w:tcW w:w="1134" w:type="dxa"/>
            <w:shd w:val="clear" w:color="auto" w:fill="auto"/>
          </w:tcPr>
          <w:p w14:paraId="4883ED09"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8295900" w14:textId="77777777" w:rsidR="008A296D" w:rsidRPr="00736667" w:rsidRDefault="008A296D" w:rsidP="00A0397D">
            <w:pPr>
              <w:jc w:val="left"/>
              <w:rPr>
                <w:rFonts w:ascii="宋体" w:hAnsi="宋体"/>
                <w:snapToGrid w:val="0"/>
                <w:kern w:val="0"/>
              </w:rPr>
            </w:pPr>
          </w:p>
        </w:tc>
      </w:tr>
      <w:tr w:rsidR="008A296D" w:rsidRPr="00736667" w14:paraId="122F518D" w14:textId="77777777" w:rsidTr="00A0397D">
        <w:tc>
          <w:tcPr>
            <w:tcW w:w="1559" w:type="dxa"/>
            <w:shd w:val="clear" w:color="auto" w:fill="auto"/>
            <w:vAlign w:val="center"/>
          </w:tcPr>
          <w:p w14:paraId="27A5200E" w14:textId="77777777" w:rsidR="008A296D" w:rsidRDefault="008A296D" w:rsidP="00A0397D">
            <w:pPr>
              <w:rPr>
                <w:sz w:val="20"/>
                <w:szCs w:val="20"/>
              </w:rPr>
            </w:pPr>
            <w:r>
              <w:rPr>
                <w:rFonts w:hint="eastAsia"/>
                <w:sz w:val="20"/>
                <w:szCs w:val="20"/>
              </w:rPr>
              <w:t>认证标示</w:t>
            </w:r>
          </w:p>
        </w:tc>
        <w:tc>
          <w:tcPr>
            <w:tcW w:w="1701" w:type="dxa"/>
            <w:shd w:val="clear" w:color="auto" w:fill="auto"/>
            <w:vAlign w:val="center"/>
          </w:tcPr>
          <w:p w14:paraId="04CB7B07" w14:textId="77777777" w:rsidR="008A296D" w:rsidRDefault="008A296D" w:rsidP="00A0397D">
            <w:pPr>
              <w:rPr>
                <w:sz w:val="20"/>
                <w:szCs w:val="20"/>
              </w:rPr>
            </w:pPr>
            <w:r>
              <w:rPr>
                <w:rFonts w:hint="eastAsia"/>
                <w:sz w:val="20"/>
                <w:szCs w:val="20"/>
              </w:rPr>
              <w:t>IDENTIFYFLAG</w:t>
            </w:r>
          </w:p>
        </w:tc>
        <w:tc>
          <w:tcPr>
            <w:tcW w:w="1134" w:type="dxa"/>
            <w:shd w:val="clear" w:color="auto" w:fill="auto"/>
          </w:tcPr>
          <w:p w14:paraId="0D3B6907"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B38EED6" w14:textId="77777777" w:rsidR="008A296D" w:rsidRPr="00736667" w:rsidRDefault="008A296D" w:rsidP="00A0397D">
            <w:pPr>
              <w:jc w:val="left"/>
              <w:rPr>
                <w:rFonts w:ascii="宋体" w:hAnsi="宋体"/>
                <w:snapToGrid w:val="0"/>
                <w:kern w:val="0"/>
              </w:rPr>
            </w:pPr>
          </w:p>
        </w:tc>
      </w:tr>
      <w:tr w:rsidR="008A296D" w:rsidRPr="00736667" w14:paraId="21ACC9F8" w14:textId="77777777" w:rsidTr="00A0397D">
        <w:tc>
          <w:tcPr>
            <w:tcW w:w="1559" w:type="dxa"/>
            <w:shd w:val="clear" w:color="auto" w:fill="auto"/>
            <w:vAlign w:val="center"/>
          </w:tcPr>
          <w:p w14:paraId="3C583E7A" w14:textId="77777777" w:rsidR="008A296D" w:rsidRDefault="008A296D" w:rsidP="00A0397D">
            <w:pPr>
              <w:rPr>
                <w:sz w:val="20"/>
                <w:szCs w:val="20"/>
              </w:rPr>
            </w:pPr>
            <w:r>
              <w:rPr>
                <w:rFonts w:hint="eastAsia"/>
                <w:sz w:val="20"/>
                <w:szCs w:val="20"/>
              </w:rPr>
              <w:t>提示修改密码标志</w:t>
            </w:r>
          </w:p>
        </w:tc>
        <w:tc>
          <w:tcPr>
            <w:tcW w:w="1701" w:type="dxa"/>
            <w:shd w:val="clear" w:color="auto" w:fill="auto"/>
            <w:vAlign w:val="center"/>
          </w:tcPr>
          <w:p w14:paraId="2061A743" w14:textId="77777777" w:rsidR="008A296D" w:rsidRDefault="008A296D" w:rsidP="00A0397D">
            <w:pPr>
              <w:rPr>
                <w:sz w:val="20"/>
                <w:szCs w:val="20"/>
              </w:rPr>
            </w:pPr>
            <w:r>
              <w:rPr>
                <w:rFonts w:hint="eastAsia"/>
                <w:sz w:val="20"/>
                <w:szCs w:val="20"/>
              </w:rPr>
              <w:t>PWDEXPIREFLAG</w:t>
            </w:r>
          </w:p>
        </w:tc>
        <w:tc>
          <w:tcPr>
            <w:tcW w:w="1134" w:type="dxa"/>
            <w:shd w:val="clear" w:color="auto" w:fill="auto"/>
          </w:tcPr>
          <w:p w14:paraId="5D5A801E"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3F1E360" w14:textId="77777777" w:rsidR="008A296D" w:rsidRPr="00736667" w:rsidRDefault="008A296D" w:rsidP="00A0397D">
            <w:pPr>
              <w:jc w:val="left"/>
              <w:rPr>
                <w:rFonts w:ascii="宋体" w:hAnsi="宋体"/>
                <w:snapToGrid w:val="0"/>
                <w:kern w:val="0"/>
              </w:rPr>
            </w:pPr>
          </w:p>
        </w:tc>
      </w:tr>
      <w:tr w:rsidR="008A296D" w:rsidRPr="00736667" w14:paraId="56CB2C91" w14:textId="77777777" w:rsidTr="00A0397D">
        <w:tc>
          <w:tcPr>
            <w:tcW w:w="1559" w:type="dxa"/>
            <w:shd w:val="clear" w:color="auto" w:fill="auto"/>
            <w:vAlign w:val="center"/>
          </w:tcPr>
          <w:p w14:paraId="7CCCFEBD" w14:textId="77777777" w:rsidR="008A296D" w:rsidRDefault="008A296D" w:rsidP="00A0397D">
            <w:pPr>
              <w:rPr>
                <w:sz w:val="20"/>
                <w:szCs w:val="20"/>
              </w:rPr>
            </w:pPr>
            <w:r>
              <w:rPr>
                <w:rFonts w:hint="eastAsia"/>
                <w:sz w:val="20"/>
                <w:szCs w:val="20"/>
              </w:rPr>
              <w:t>注册时间</w:t>
            </w:r>
          </w:p>
        </w:tc>
        <w:tc>
          <w:tcPr>
            <w:tcW w:w="1701" w:type="dxa"/>
            <w:shd w:val="clear" w:color="auto" w:fill="auto"/>
            <w:vAlign w:val="center"/>
          </w:tcPr>
          <w:p w14:paraId="5F559C15" w14:textId="77777777" w:rsidR="008A296D" w:rsidRDefault="008A296D" w:rsidP="00A0397D">
            <w:pPr>
              <w:rPr>
                <w:sz w:val="20"/>
                <w:szCs w:val="20"/>
              </w:rPr>
            </w:pPr>
            <w:r>
              <w:rPr>
                <w:rFonts w:hint="eastAsia"/>
                <w:sz w:val="20"/>
                <w:szCs w:val="20"/>
              </w:rPr>
              <w:t>REGISTDATE</w:t>
            </w:r>
          </w:p>
        </w:tc>
        <w:tc>
          <w:tcPr>
            <w:tcW w:w="1134" w:type="dxa"/>
            <w:shd w:val="clear" w:color="auto" w:fill="auto"/>
          </w:tcPr>
          <w:p w14:paraId="7251C28B"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5A1446F" w14:textId="77777777" w:rsidR="008A296D" w:rsidRPr="00736667" w:rsidRDefault="008A296D" w:rsidP="00A0397D">
            <w:pPr>
              <w:jc w:val="left"/>
              <w:rPr>
                <w:rFonts w:ascii="宋体" w:hAnsi="宋体"/>
                <w:snapToGrid w:val="0"/>
                <w:kern w:val="0"/>
              </w:rPr>
            </w:pPr>
          </w:p>
        </w:tc>
      </w:tr>
      <w:tr w:rsidR="008A296D" w:rsidRPr="00736667" w14:paraId="4235D861" w14:textId="77777777" w:rsidTr="00A0397D">
        <w:tc>
          <w:tcPr>
            <w:tcW w:w="1559" w:type="dxa"/>
            <w:shd w:val="clear" w:color="auto" w:fill="auto"/>
            <w:vAlign w:val="center"/>
          </w:tcPr>
          <w:p w14:paraId="4B799323" w14:textId="77777777" w:rsidR="008A296D" w:rsidRDefault="008A296D" w:rsidP="00A0397D">
            <w:pPr>
              <w:rPr>
                <w:sz w:val="20"/>
                <w:szCs w:val="20"/>
              </w:rPr>
            </w:pPr>
            <w:r>
              <w:rPr>
                <w:rFonts w:hint="eastAsia"/>
                <w:sz w:val="20"/>
                <w:szCs w:val="20"/>
              </w:rPr>
              <w:t>注册地址</w:t>
            </w:r>
          </w:p>
        </w:tc>
        <w:tc>
          <w:tcPr>
            <w:tcW w:w="1701" w:type="dxa"/>
            <w:shd w:val="clear" w:color="auto" w:fill="auto"/>
            <w:vAlign w:val="center"/>
          </w:tcPr>
          <w:p w14:paraId="120E851A" w14:textId="77777777" w:rsidR="008A296D" w:rsidRPr="00F25288" w:rsidRDefault="008A296D" w:rsidP="00A0397D">
            <w:pPr>
              <w:widowControl/>
              <w:rPr>
                <w:rFonts w:ascii="宋体" w:hAnsi="宋体"/>
                <w:sz w:val="20"/>
                <w:szCs w:val="20"/>
              </w:rPr>
            </w:pPr>
            <w:r>
              <w:rPr>
                <w:rFonts w:hint="eastAsia"/>
                <w:sz w:val="20"/>
                <w:szCs w:val="20"/>
              </w:rPr>
              <w:t>REGISTADDR</w:t>
            </w:r>
          </w:p>
        </w:tc>
        <w:tc>
          <w:tcPr>
            <w:tcW w:w="1134" w:type="dxa"/>
            <w:shd w:val="clear" w:color="auto" w:fill="auto"/>
          </w:tcPr>
          <w:p w14:paraId="5214F2B0"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8AF2547" w14:textId="77777777" w:rsidR="008A296D" w:rsidRPr="00736667" w:rsidRDefault="008A296D" w:rsidP="00A0397D">
            <w:pPr>
              <w:jc w:val="left"/>
              <w:rPr>
                <w:rFonts w:ascii="宋体" w:hAnsi="宋体"/>
                <w:snapToGrid w:val="0"/>
                <w:kern w:val="0"/>
              </w:rPr>
            </w:pPr>
          </w:p>
        </w:tc>
      </w:tr>
    </w:tbl>
    <w:p w14:paraId="26BAD4EF"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6887AA8A" w14:textId="77777777" w:rsidR="008A296D" w:rsidRPr="0082647F" w:rsidRDefault="008A296D" w:rsidP="008A296D">
      <w:pPr>
        <w:pStyle w:val="5"/>
      </w:pPr>
      <w:r>
        <w:rPr>
          <w:rFonts w:hint="eastAsia"/>
        </w:rPr>
        <w:t>锁定</w:t>
      </w:r>
      <w:r>
        <w:t>渠道人用户</w:t>
      </w:r>
    </w:p>
    <w:p w14:paraId="37A6688B" w14:textId="77777777" w:rsidR="008A296D" w:rsidRDefault="008A296D" w:rsidP="008A296D">
      <w:pPr>
        <w:pStyle w:val="6"/>
      </w:pPr>
      <w:r>
        <w:rPr>
          <w:rFonts w:hint="eastAsia"/>
        </w:rPr>
        <w:t>功能</w:t>
      </w:r>
      <w:r>
        <w:t>描述</w:t>
      </w:r>
    </w:p>
    <w:p w14:paraId="0605725E"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主要是提供给管理人员锁定渠道用户。</w:t>
      </w:r>
    </w:p>
    <w:p w14:paraId="1A0139C5" w14:textId="77777777" w:rsidR="008A296D" w:rsidRPr="00676A58" w:rsidRDefault="008A296D" w:rsidP="008A296D">
      <w:pPr>
        <w:pStyle w:val="6"/>
      </w:pPr>
      <w:r w:rsidRPr="00676A58">
        <w:rPr>
          <w:rFonts w:hint="eastAsia"/>
        </w:rPr>
        <w:t>处理流程</w:t>
      </w:r>
    </w:p>
    <w:p w14:paraId="3C120831" w14:textId="77777777" w:rsidR="008A296D" w:rsidRDefault="008A296D" w:rsidP="008A296D">
      <w:pPr>
        <w:ind w:left="289" w:firstLine="420"/>
      </w:pPr>
      <w:r>
        <w:object w:dxaOrig="2323" w:dyaOrig="7163" w14:anchorId="54D7E3BB">
          <v:shape id="_x0000_i1049" type="#_x0000_t75" style="width:115.95pt;height:358.15pt" o:ole="">
            <v:imagedata r:id="rId65" o:title=""/>
          </v:shape>
          <o:OLEObject Type="Embed" ProgID="Visio.Drawing.15" ShapeID="_x0000_i1049" DrawAspect="Content" ObjectID="_1569760922" r:id="rId66"/>
        </w:object>
      </w:r>
    </w:p>
    <w:p w14:paraId="1AD12089" w14:textId="77777777" w:rsidR="008A296D" w:rsidRPr="00533387" w:rsidRDefault="008A296D">
      <w:pPr>
        <w:pStyle w:val="afb"/>
        <w:numPr>
          <w:ilvl w:val="0"/>
          <w:numId w:val="9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22" w:author="wangq" w:date="2017-08-21T17:25:00Z">
          <w:pPr>
            <w:pStyle w:val="afb"/>
            <w:numPr>
              <w:numId w:val="10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输入用户ID</w:t>
      </w:r>
    </w:p>
    <w:p w14:paraId="63D9EE5A" w14:textId="77777777" w:rsidR="008A296D" w:rsidRPr="00E973B3" w:rsidRDefault="008A296D">
      <w:pPr>
        <w:pStyle w:val="afb"/>
        <w:numPr>
          <w:ilvl w:val="0"/>
          <w:numId w:val="9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23" w:author="wangq" w:date="2017-08-21T17:25:00Z">
          <w:pPr>
            <w:pStyle w:val="afb"/>
            <w:numPr>
              <w:numId w:val="10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lastRenderedPageBreak/>
        <w:t>锁定渠道人</w:t>
      </w:r>
    </w:p>
    <w:p w14:paraId="3A99D095" w14:textId="77777777" w:rsidR="008A296D" w:rsidRPr="00E973B3" w:rsidRDefault="008A296D">
      <w:pPr>
        <w:pStyle w:val="afb"/>
        <w:numPr>
          <w:ilvl w:val="0"/>
          <w:numId w:val="9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24" w:author="wangq" w:date="2017-08-21T17:25:00Z">
          <w:pPr>
            <w:pStyle w:val="afb"/>
            <w:numPr>
              <w:numId w:val="10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更新用户主表</w:t>
      </w:r>
      <w:r>
        <w:rPr>
          <w:rFonts w:hint="eastAsia"/>
        </w:rPr>
        <w:t>，</w:t>
      </w:r>
      <w:r>
        <w:t>写入历史表</w:t>
      </w:r>
    </w:p>
    <w:p w14:paraId="39E3AE75" w14:textId="77777777" w:rsidR="008A296D" w:rsidRPr="00C3467F" w:rsidRDefault="008A296D">
      <w:pPr>
        <w:pStyle w:val="afb"/>
        <w:numPr>
          <w:ilvl w:val="0"/>
          <w:numId w:val="9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25" w:author="wangq" w:date="2017-08-21T17:25:00Z">
          <w:pPr>
            <w:pStyle w:val="afb"/>
            <w:numPr>
              <w:numId w:val="10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更新分布式缓存中的数据</w:t>
      </w:r>
    </w:p>
    <w:p w14:paraId="6EA89F89"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01915A4" w14:textId="77777777" w:rsidTr="00A0397D">
        <w:tc>
          <w:tcPr>
            <w:tcW w:w="1559" w:type="dxa"/>
            <w:shd w:val="clear" w:color="auto" w:fill="E0E0E0"/>
          </w:tcPr>
          <w:p w14:paraId="55FD2D39"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CBCD79E"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3A8C887"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D21ADE6"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7ECCDB4B" w14:textId="77777777" w:rsidTr="00A0397D">
        <w:tc>
          <w:tcPr>
            <w:tcW w:w="1559" w:type="dxa"/>
            <w:shd w:val="clear" w:color="auto" w:fill="auto"/>
            <w:vAlign w:val="bottom"/>
          </w:tcPr>
          <w:p w14:paraId="4D5FFA30"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760DD375" w14:textId="77777777" w:rsidR="008A296D" w:rsidRDefault="008A296D" w:rsidP="00A0397D">
            <w:pPr>
              <w:rPr>
                <w:sz w:val="20"/>
                <w:szCs w:val="20"/>
              </w:rPr>
            </w:pPr>
            <w:r>
              <w:rPr>
                <w:rFonts w:hint="eastAsia"/>
                <w:sz w:val="20"/>
                <w:szCs w:val="20"/>
              </w:rPr>
              <w:t>TOKEN</w:t>
            </w:r>
          </w:p>
        </w:tc>
        <w:tc>
          <w:tcPr>
            <w:tcW w:w="1134" w:type="dxa"/>
            <w:shd w:val="clear" w:color="auto" w:fill="auto"/>
          </w:tcPr>
          <w:p w14:paraId="0B762F69"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0058504" w14:textId="77777777" w:rsidR="008A296D" w:rsidRPr="00736667" w:rsidRDefault="008A296D" w:rsidP="00A0397D">
            <w:pPr>
              <w:jc w:val="left"/>
              <w:rPr>
                <w:rFonts w:ascii="宋体" w:hAnsi="宋体"/>
                <w:snapToGrid w:val="0"/>
                <w:kern w:val="0"/>
              </w:rPr>
            </w:pPr>
          </w:p>
        </w:tc>
      </w:tr>
      <w:tr w:rsidR="008A296D" w:rsidRPr="00736667" w14:paraId="6CFD4EEA" w14:textId="77777777" w:rsidTr="00A0397D">
        <w:tc>
          <w:tcPr>
            <w:tcW w:w="1559" w:type="dxa"/>
            <w:shd w:val="clear" w:color="auto" w:fill="auto"/>
            <w:vAlign w:val="bottom"/>
          </w:tcPr>
          <w:p w14:paraId="1405BB38" w14:textId="77777777" w:rsidR="008A296D" w:rsidRDefault="008A296D" w:rsidP="00A0397D">
            <w:pPr>
              <w:widowControl/>
              <w:jc w:val="left"/>
              <w:rPr>
                <w:rFonts w:ascii="宋体" w:hAnsi="宋体"/>
                <w:sz w:val="20"/>
                <w:szCs w:val="20"/>
              </w:rPr>
            </w:pPr>
            <w:r>
              <w:rPr>
                <w:rFonts w:hint="eastAsia"/>
                <w:sz w:val="20"/>
                <w:szCs w:val="20"/>
              </w:rPr>
              <w:t>用户</w:t>
            </w:r>
            <w:r>
              <w:rPr>
                <w:rFonts w:hint="eastAsia"/>
                <w:sz w:val="20"/>
                <w:szCs w:val="20"/>
              </w:rPr>
              <w:t>ID</w:t>
            </w:r>
          </w:p>
        </w:tc>
        <w:tc>
          <w:tcPr>
            <w:tcW w:w="1701" w:type="dxa"/>
            <w:shd w:val="clear" w:color="auto" w:fill="auto"/>
            <w:vAlign w:val="bottom"/>
          </w:tcPr>
          <w:p w14:paraId="3AEC0745" w14:textId="77777777" w:rsidR="008A296D" w:rsidRDefault="008A296D" w:rsidP="00A0397D">
            <w:pPr>
              <w:rPr>
                <w:sz w:val="20"/>
                <w:szCs w:val="20"/>
              </w:rPr>
            </w:pPr>
            <w:r>
              <w:rPr>
                <w:sz w:val="20"/>
                <w:szCs w:val="20"/>
              </w:rPr>
              <w:t>USERID</w:t>
            </w:r>
          </w:p>
        </w:tc>
        <w:tc>
          <w:tcPr>
            <w:tcW w:w="1134" w:type="dxa"/>
            <w:shd w:val="clear" w:color="auto" w:fill="auto"/>
          </w:tcPr>
          <w:p w14:paraId="0BDFB730"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0836D1A" w14:textId="77777777" w:rsidR="008A296D" w:rsidRPr="00736667" w:rsidRDefault="008A296D" w:rsidP="00A0397D">
            <w:pPr>
              <w:jc w:val="left"/>
              <w:rPr>
                <w:rFonts w:ascii="宋体" w:hAnsi="宋体"/>
                <w:snapToGrid w:val="0"/>
                <w:kern w:val="0"/>
              </w:rPr>
            </w:pPr>
          </w:p>
        </w:tc>
      </w:tr>
    </w:tbl>
    <w:p w14:paraId="4CC96A5B" w14:textId="77777777" w:rsidR="008A296D" w:rsidRPr="00C56A4E" w:rsidRDefault="008A296D" w:rsidP="008A296D"/>
    <w:p w14:paraId="66020EEE" w14:textId="77777777" w:rsidR="008A296D" w:rsidRDefault="008A296D" w:rsidP="008A296D">
      <w:pPr>
        <w:pStyle w:val="6"/>
      </w:pPr>
      <w:r w:rsidRPr="00A52328">
        <w:rPr>
          <w:rFonts w:hint="eastAsia"/>
        </w:rPr>
        <w:t>输出</w:t>
      </w:r>
    </w:p>
    <w:p w14:paraId="7803B38C" w14:textId="77777777" w:rsidR="008A296D" w:rsidRPr="007F58D2" w:rsidRDefault="008A296D" w:rsidP="008A296D">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5D42BDF6" w14:textId="77777777" w:rsidTr="00A0397D">
        <w:tc>
          <w:tcPr>
            <w:tcW w:w="1559" w:type="dxa"/>
            <w:shd w:val="clear" w:color="auto" w:fill="E0E0E0"/>
          </w:tcPr>
          <w:p w14:paraId="410C0210"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4B7F190"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FBADB4F"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E7C2FCD"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D41BC49" w14:textId="77777777" w:rsidTr="00A0397D">
        <w:tc>
          <w:tcPr>
            <w:tcW w:w="1559" w:type="dxa"/>
            <w:shd w:val="clear" w:color="auto" w:fill="auto"/>
          </w:tcPr>
          <w:p w14:paraId="647E752F"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62627EB6"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7A408DF"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AF53D68" w14:textId="77777777" w:rsidR="008A296D" w:rsidRPr="00736667" w:rsidRDefault="008A296D" w:rsidP="00A0397D">
            <w:pPr>
              <w:jc w:val="left"/>
              <w:rPr>
                <w:rFonts w:ascii="宋体" w:hAnsi="宋体"/>
                <w:snapToGrid w:val="0"/>
                <w:kern w:val="0"/>
              </w:rPr>
            </w:pPr>
          </w:p>
        </w:tc>
      </w:tr>
      <w:tr w:rsidR="008A296D" w:rsidRPr="00736667" w14:paraId="1F024E81" w14:textId="77777777" w:rsidTr="00A0397D">
        <w:tc>
          <w:tcPr>
            <w:tcW w:w="1559" w:type="dxa"/>
            <w:shd w:val="clear" w:color="auto" w:fill="auto"/>
          </w:tcPr>
          <w:p w14:paraId="3DE11FF3"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093888B"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6E9F91D"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906A55A" w14:textId="77777777" w:rsidR="008A296D" w:rsidRPr="00736667" w:rsidRDefault="008A296D" w:rsidP="00A0397D">
            <w:pPr>
              <w:jc w:val="left"/>
              <w:rPr>
                <w:rFonts w:ascii="宋体" w:hAnsi="宋体"/>
                <w:snapToGrid w:val="0"/>
                <w:kern w:val="0"/>
              </w:rPr>
            </w:pPr>
          </w:p>
        </w:tc>
      </w:tr>
    </w:tbl>
    <w:p w14:paraId="368A786A" w14:textId="77777777" w:rsidR="008A296D" w:rsidRPr="002C60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793A5445" w14:textId="77777777" w:rsidR="008A296D" w:rsidRPr="003751B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4DBFCC22" w14:textId="77777777" w:rsidR="008A296D" w:rsidRPr="0082647F" w:rsidRDefault="008A296D" w:rsidP="008A296D">
      <w:pPr>
        <w:pStyle w:val="5"/>
      </w:pPr>
      <w:r>
        <w:rPr>
          <w:rFonts w:hint="eastAsia"/>
        </w:rPr>
        <w:t>修改</w:t>
      </w:r>
      <w:r>
        <w:t>渠道人用户分值</w:t>
      </w:r>
    </w:p>
    <w:p w14:paraId="520711F0" w14:textId="77777777" w:rsidR="008A296D" w:rsidRDefault="008A296D" w:rsidP="008A296D">
      <w:pPr>
        <w:pStyle w:val="6"/>
      </w:pPr>
      <w:r>
        <w:rPr>
          <w:rFonts w:hint="eastAsia"/>
        </w:rPr>
        <w:t>功能</w:t>
      </w:r>
      <w:r>
        <w:t>描述</w:t>
      </w:r>
    </w:p>
    <w:p w14:paraId="7447F901"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主要是提供给管理人员更新渠道用户的分值。</w:t>
      </w:r>
    </w:p>
    <w:p w14:paraId="08288CE2" w14:textId="77777777" w:rsidR="008A296D" w:rsidRPr="00676A58" w:rsidRDefault="008A296D" w:rsidP="008A296D">
      <w:pPr>
        <w:pStyle w:val="6"/>
      </w:pPr>
      <w:r w:rsidRPr="00676A58">
        <w:rPr>
          <w:rFonts w:hint="eastAsia"/>
        </w:rPr>
        <w:lastRenderedPageBreak/>
        <w:t>处理流程</w:t>
      </w:r>
    </w:p>
    <w:p w14:paraId="16B174C6" w14:textId="77777777" w:rsidR="008A296D" w:rsidRDefault="008A296D" w:rsidP="008A296D">
      <w:pPr>
        <w:ind w:left="289" w:firstLine="420"/>
      </w:pPr>
      <w:r>
        <w:object w:dxaOrig="2323" w:dyaOrig="7162" w14:anchorId="79486E37">
          <v:shape id="_x0000_i1050" type="#_x0000_t75" style="width:115pt;height:5in" o:ole="">
            <v:imagedata r:id="rId67" o:title=""/>
          </v:shape>
          <o:OLEObject Type="Embed" ProgID="Visio.Drawing.15" ShapeID="_x0000_i1050" DrawAspect="Content" ObjectID="_1569760923" r:id="rId68"/>
        </w:object>
      </w:r>
    </w:p>
    <w:p w14:paraId="30D98C06" w14:textId="77777777" w:rsidR="008A296D" w:rsidRPr="00533387" w:rsidRDefault="008A296D">
      <w:pPr>
        <w:pStyle w:val="afb"/>
        <w:numPr>
          <w:ilvl w:val="0"/>
          <w:numId w:val="9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26" w:author="wangq" w:date="2017-08-21T17:25:00Z">
          <w:pPr>
            <w:pStyle w:val="afb"/>
            <w:numPr>
              <w:numId w:val="11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输入用户ID、输入分数</w:t>
      </w:r>
    </w:p>
    <w:p w14:paraId="24DD8F95" w14:textId="77777777" w:rsidR="008A296D" w:rsidRPr="00E973B3" w:rsidRDefault="008A296D">
      <w:pPr>
        <w:pStyle w:val="afb"/>
        <w:numPr>
          <w:ilvl w:val="0"/>
          <w:numId w:val="9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27" w:author="wangq" w:date="2017-08-21T17:25:00Z">
          <w:pPr>
            <w:pStyle w:val="afb"/>
            <w:numPr>
              <w:numId w:val="11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更新用户主表</w:t>
      </w:r>
      <w:r>
        <w:rPr>
          <w:rFonts w:hint="eastAsia"/>
        </w:rPr>
        <w:t>，</w:t>
      </w:r>
      <w:r>
        <w:t>写入历史表</w:t>
      </w:r>
    </w:p>
    <w:p w14:paraId="62DA12F4" w14:textId="77777777" w:rsidR="008A296D" w:rsidRPr="00C3467F" w:rsidRDefault="008A296D">
      <w:pPr>
        <w:pStyle w:val="afb"/>
        <w:numPr>
          <w:ilvl w:val="0"/>
          <w:numId w:val="9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28" w:author="wangq" w:date="2017-08-21T17:25:00Z">
          <w:pPr>
            <w:pStyle w:val="afb"/>
            <w:numPr>
              <w:numId w:val="11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更新分布式缓存中的数据</w:t>
      </w:r>
    </w:p>
    <w:p w14:paraId="631613F3"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66996394" w14:textId="77777777" w:rsidTr="00A0397D">
        <w:tc>
          <w:tcPr>
            <w:tcW w:w="1559" w:type="dxa"/>
            <w:shd w:val="clear" w:color="auto" w:fill="E0E0E0"/>
          </w:tcPr>
          <w:p w14:paraId="61082E09"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11DB0A88"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B2FAF2B"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F5FBB19"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DFB58DE" w14:textId="77777777" w:rsidTr="00A0397D">
        <w:tc>
          <w:tcPr>
            <w:tcW w:w="1559" w:type="dxa"/>
            <w:shd w:val="clear" w:color="auto" w:fill="auto"/>
            <w:vAlign w:val="bottom"/>
          </w:tcPr>
          <w:p w14:paraId="258E1922"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5766E433" w14:textId="77777777" w:rsidR="008A296D" w:rsidRDefault="008A296D" w:rsidP="00A0397D">
            <w:pPr>
              <w:rPr>
                <w:sz w:val="20"/>
                <w:szCs w:val="20"/>
              </w:rPr>
            </w:pPr>
            <w:r>
              <w:rPr>
                <w:rFonts w:hint="eastAsia"/>
                <w:sz w:val="20"/>
                <w:szCs w:val="20"/>
              </w:rPr>
              <w:t>TOKEN</w:t>
            </w:r>
          </w:p>
        </w:tc>
        <w:tc>
          <w:tcPr>
            <w:tcW w:w="1134" w:type="dxa"/>
            <w:shd w:val="clear" w:color="auto" w:fill="auto"/>
          </w:tcPr>
          <w:p w14:paraId="214D50DF"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E243469" w14:textId="77777777" w:rsidR="008A296D" w:rsidRPr="00736667" w:rsidRDefault="008A296D" w:rsidP="00A0397D">
            <w:pPr>
              <w:jc w:val="left"/>
              <w:rPr>
                <w:rFonts w:ascii="宋体" w:hAnsi="宋体"/>
                <w:snapToGrid w:val="0"/>
                <w:kern w:val="0"/>
              </w:rPr>
            </w:pPr>
          </w:p>
        </w:tc>
      </w:tr>
      <w:tr w:rsidR="008A296D" w:rsidRPr="00736667" w14:paraId="3FBFD88C" w14:textId="77777777" w:rsidTr="00A0397D">
        <w:tc>
          <w:tcPr>
            <w:tcW w:w="1559" w:type="dxa"/>
            <w:shd w:val="clear" w:color="auto" w:fill="auto"/>
            <w:vAlign w:val="bottom"/>
          </w:tcPr>
          <w:p w14:paraId="6E8D0361" w14:textId="77777777" w:rsidR="008A296D" w:rsidRDefault="008A296D" w:rsidP="00A0397D">
            <w:pPr>
              <w:widowControl/>
              <w:jc w:val="left"/>
              <w:rPr>
                <w:rFonts w:ascii="宋体" w:hAnsi="宋体"/>
                <w:sz w:val="20"/>
                <w:szCs w:val="20"/>
              </w:rPr>
            </w:pPr>
            <w:r>
              <w:rPr>
                <w:rFonts w:hint="eastAsia"/>
                <w:sz w:val="20"/>
                <w:szCs w:val="20"/>
              </w:rPr>
              <w:t>用户</w:t>
            </w:r>
            <w:r>
              <w:rPr>
                <w:rFonts w:hint="eastAsia"/>
                <w:sz w:val="20"/>
                <w:szCs w:val="20"/>
              </w:rPr>
              <w:t>ID</w:t>
            </w:r>
          </w:p>
        </w:tc>
        <w:tc>
          <w:tcPr>
            <w:tcW w:w="1701" w:type="dxa"/>
            <w:shd w:val="clear" w:color="auto" w:fill="auto"/>
            <w:vAlign w:val="bottom"/>
          </w:tcPr>
          <w:p w14:paraId="32C78C10" w14:textId="77777777" w:rsidR="008A296D" w:rsidRDefault="008A296D" w:rsidP="00A0397D">
            <w:pPr>
              <w:rPr>
                <w:sz w:val="20"/>
                <w:szCs w:val="20"/>
              </w:rPr>
            </w:pPr>
            <w:r>
              <w:rPr>
                <w:sz w:val="20"/>
                <w:szCs w:val="20"/>
              </w:rPr>
              <w:t>USERID</w:t>
            </w:r>
          </w:p>
        </w:tc>
        <w:tc>
          <w:tcPr>
            <w:tcW w:w="1134" w:type="dxa"/>
            <w:shd w:val="clear" w:color="auto" w:fill="auto"/>
          </w:tcPr>
          <w:p w14:paraId="2C5503FA"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4865035" w14:textId="77777777" w:rsidR="008A296D" w:rsidRPr="00736667" w:rsidRDefault="008A296D" w:rsidP="00A0397D">
            <w:pPr>
              <w:jc w:val="left"/>
              <w:rPr>
                <w:rFonts w:ascii="宋体" w:hAnsi="宋体"/>
                <w:snapToGrid w:val="0"/>
                <w:kern w:val="0"/>
              </w:rPr>
            </w:pPr>
          </w:p>
        </w:tc>
      </w:tr>
      <w:tr w:rsidR="00015592" w:rsidRPr="00736667" w14:paraId="65EC3BE7" w14:textId="77777777" w:rsidTr="00A0397D">
        <w:tc>
          <w:tcPr>
            <w:tcW w:w="1559" w:type="dxa"/>
            <w:shd w:val="clear" w:color="auto" w:fill="auto"/>
            <w:vAlign w:val="bottom"/>
          </w:tcPr>
          <w:p w14:paraId="1549C858" w14:textId="38953F95" w:rsidR="00015592" w:rsidRDefault="00015592" w:rsidP="00A0397D">
            <w:pPr>
              <w:widowControl/>
              <w:jc w:val="left"/>
              <w:rPr>
                <w:sz w:val="20"/>
                <w:szCs w:val="20"/>
              </w:rPr>
            </w:pPr>
            <w:r>
              <w:rPr>
                <w:rFonts w:hint="eastAsia"/>
                <w:sz w:val="20"/>
                <w:szCs w:val="20"/>
              </w:rPr>
              <w:t>积分</w:t>
            </w:r>
          </w:p>
        </w:tc>
        <w:tc>
          <w:tcPr>
            <w:tcW w:w="1701" w:type="dxa"/>
            <w:shd w:val="clear" w:color="auto" w:fill="auto"/>
            <w:vAlign w:val="bottom"/>
          </w:tcPr>
          <w:p w14:paraId="4A978826" w14:textId="7DF845A8" w:rsidR="00015592" w:rsidRDefault="00015592" w:rsidP="00A0397D">
            <w:pPr>
              <w:rPr>
                <w:sz w:val="20"/>
                <w:szCs w:val="20"/>
              </w:rPr>
            </w:pPr>
            <w:r w:rsidRPr="00015592">
              <w:rPr>
                <w:sz w:val="20"/>
                <w:szCs w:val="20"/>
              </w:rPr>
              <w:t>ACCPOINT</w:t>
            </w:r>
          </w:p>
        </w:tc>
        <w:tc>
          <w:tcPr>
            <w:tcW w:w="1134" w:type="dxa"/>
            <w:shd w:val="clear" w:color="auto" w:fill="auto"/>
          </w:tcPr>
          <w:p w14:paraId="324EEBC7" w14:textId="50B51337" w:rsidR="00015592" w:rsidRDefault="00015592"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8B80032" w14:textId="77777777" w:rsidR="00015592" w:rsidRPr="00736667" w:rsidRDefault="00015592" w:rsidP="00A0397D">
            <w:pPr>
              <w:jc w:val="left"/>
              <w:rPr>
                <w:rFonts w:ascii="宋体" w:hAnsi="宋体"/>
                <w:snapToGrid w:val="0"/>
                <w:kern w:val="0"/>
              </w:rPr>
            </w:pPr>
          </w:p>
        </w:tc>
      </w:tr>
    </w:tbl>
    <w:p w14:paraId="3DE33DCA" w14:textId="77777777" w:rsidR="008A296D" w:rsidRPr="00C56A4E" w:rsidRDefault="008A296D" w:rsidP="008A296D"/>
    <w:p w14:paraId="51C63A6F" w14:textId="77777777" w:rsidR="008A296D" w:rsidRDefault="008A296D" w:rsidP="008A296D">
      <w:pPr>
        <w:pStyle w:val="6"/>
      </w:pPr>
      <w:r w:rsidRPr="00A52328">
        <w:rPr>
          <w:rFonts w:hint="eastAsia"/>
        </w:rPr>
        <w:t>输出</w:t>
      </w:r>
    </w:p>
    <w:p w14:paraId="3CBC9C2D" w14:textId="77777777" w:rsidR="008A296D" w:rsidRPr="007F58D2" w:rsidRDefault="008A296D" w:rsidP="008A296D">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D914964" w14:textId="77777777" w:rsidTr="00A0397D">
        <w:tc>
          <w:tcPr>
            <w:tcW w:w="1559" w:type="dxa"/>
            <w:shd w:val="clear" w:color="auto" w:fill="E0E0E0"/>
          </w:tcPr>
          <w:p w14:paraId="2AC03ABF"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B9A8768"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249685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53496FD"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25D7C36" w14:textId="77777777" w:rsidTr="00A0397D">
        <w:tc>
          <w:tcPr>
            <w:tcW w:w="1559" w:type="dxa"/>
            <w:shd w:val="clear" w:color="auto" w:fill="auto"/>
          </w:tcPr>
          <w:p w14:paraId="09B9673C"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28BA1D79"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7097909"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1750C17" w14:textId="77777777" w:rsidR="008A296D" w:rsidRPr="00736667" w:rsidRDefault="008A296D" w:rsidP="00A0397D">
            <w:pPr>
              <w:jc w:val="left"/>
              <w:rPr>
                <w:rFonts w:ascii="宋体" w:hAnsi="宋体"/>
                <w:snapToGrid w:val="0"/>
                <w:kern w:val="0"/>
              </w:rPr>
            </w:pPr>
          </w:p>
        </w:tc>
      </w:tr>
      <w:tr w:rsidR="008A296D" w:rsidRPr="00736667" w14:paraId="6715F936" w14:textId="77777777" w:rsidTr="00A0397D">
        <w:tc>
          <w:tcPr>
            <w:tcW w:w="1559" w:type="dxa"/>
            <w:shd w:val="clear" w:color="auto" w:fill="auto"/>
          </w:tcPr>
          <w:p w14:paraId="677303C0"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263B850"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6A2AD8E"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9E8E7EB" w14:textId="77777777" w:rsidR="008A296D" w:rsidRPr="00736667" w:rsidRDefault="008A296D" w:rsidP="00A0397D">
            <w:pPr>
              <w:jc w:val="left"/>
              <w:rPr>
                <w:rFonts w:ascii="宋体" w:hAnsi="宋体"/>
                <w:snapToGrid w:val="0"/>
                <w:kern w:val="0"/>
              </w:rPr>
            </w:pPr>
          </w:p>
        </w:tc>
      </w:tr>
    </w:tbl>
    <w:p w14:paraId="51067A76" w14:textId="77777777" w:rsidR="008A296D" w:rsidRPr="002C60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0094E5A6"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p>
    <w:p w14:paraId="55952DB3" w14:textId="77777777" w:rsidR="009845F9" w:rsidRPr="0082647F" w:rsidRDefault="009845F9" w:rsidP="009845F9">
      <w:pPr>
        <w:pStyle w:val="5"/>
      </w:pPr>
      <w:r>
        <w:rPr>
          <w:rFonts w:hint="eastAsia"/>
        </w:rPr>
        <w:t>冻结提现</w:t>
      </w:r>
    </w:p>
    <w:p w14:paraId="5707124E" w14:textId="77777777" w:rsidR="009845F9" w:rsidRDefault="009845F9" w:rsidP="009845F9">
      <w:pPr>
        <w:pStyle w:val="6"/>
      </w:pPr>
      <w:r>
        <w:rPr>
          <w:rFonts w:hint="eastAsia"/>
        </w:rPr>
        <w:t>功能</w:t>
      </w:r>
      <w:r>
        <w:t>描述</w:t>
      </w:r>
    </w:p>
    <w:p w14:paraId="455628DB" w14:textId="77777777" w:rsidR="009845F9" w:rsidRPr="00A9755C" w:rsidRDefault="009845F9" w:rsidP="009845F9">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提供</w:t>
      </w:r>
      <w:r>
        <w:rPr>
          <w:rFonts w:ascii="宋体" w:hAnsi="宋体"/>
          <w:kern w:val="0"/>
          <w:sz w:val="24"/>
          <w:szCs w:val="21"/>
        </w:rPr>
        <w:t>业务管理端对</w:t>
      </w:r>
      <w:r>
        <w:rPr>
          <w:rFonts w:ascii="宋体" w:hAnsi="宋体" w:hint="eastAsia"/>
          <w:kern w:val="0"/>
          <w:sz w:val="24"/>
          <w:szCs w:val="21"/>
        </w:rPr>
        <w:t>渠道</w:t>
      </w:r>
      <w:r>
        <w:rPr>
          <w:rFonts w:ascii="宋体" w:hAnsi="宋体"/>
          <w:kern w:val="0"/>
          <w:sz w:val="24"/>
          <w:szCs w:val="21"/>
        </w:rPr>
        <w:t>人状</w:t>
      </w:r>
      <w:r>
        <w:rPr>
          <w:rFonts w:ascii="宋体" w:hAnsi="宋体" w:hint="eastAsia"/>
          <w:kern w:val="0"/>
          <w:sz w:val="24"/>
          <w:szCs w:val="21"/>
        </w:rPr>
        <w:t>态</w:t>
      </w:r>
      <w:r>
        <w:rPr>
          <w:rFonts w:ascii="宋体" w:hAnsi="宋体"/>
          <w:kern w:val="0"/>
          <w:sz w:val="24"/>
          <w:szCs w:val="21"/>
        </w:rPr>
        <w:t>异常或提出</w:t>
      </w:r>
      <w:r>
        <w:rPr>
          <w:rFonts w:ascii="宋体" w:hAnsi="宋体" w:hint="eastAsia"/>
          <w:kern w:val="0"/>
          <w:sz w:val="24"/>
          <w:szCs w:val="21"/>
        </w:rPr>
        <w:t>保护</w:t>
      </w:r>
      <w:r>
        <w:rPr>
          <w:rFonts w:ascii="宋体" w:hAnsi="宋体"/>
          <w:kern w:val="0"/>
          <w:sz w:val="24"/>
          <w:szCs w:val="21"/>
        </w:rPr>
        <w:t>佣金安全要求时，</w:t>
      </w:r>
      <w:r>
        <w:rPr>
          <w:rFonts w:ascii="宋体" w:hAnsi="宋体" w:hint="eastAsia"/>
          <w:kern w:val="0"/>
          <w:sz w:val="24"/>
          <w:szCs w:val="21"/>
        </w:rPr>
        <w:t>对提现</w:t>
      </w:r>
      <w:r>
        <w:rPr>
          <w:rFonts w:ascii="宋体" w:hAnsi="宋体"/>
          <w:kern w:val="0"/>
          <w:sz w:val="24"/>
          <w:szCs w:val="21"/>
        </w:rPr>
        <w:t>功能进行冻结</w:t>
      </w:r>
      <w:r>
        <w:rPr>
          <w:rFonts w:ascii="宋体" w:hAnsi="宋体" w:hint="eastAsia"/>
          <w:kern w:val="0"/>
          <w:sz w:val="24"/>
          <w:szCs w:val="21"/>
        </w:rPr>
        <w:t>接口</w:t>
      </w:r>
      <w:r>
        <w:rPr>
          <w:rFonts w:ascii="宋体" w:hAnsi="宋体"/>
          <w:kern w:val="0"/>
          <w:sz w:val="24"/>
          <w:szCs w:val="21"/>
        </w:rPr>
        <w:t>实现。</w:t>
      </w:r>
    </w:p>
    <w:p w14:paraId="156A3054" w14:textId="77777777" w:rsidR="009845F9" w:rsidRPr="00676A58" w:rsidRDefault="009845F9" w:rsidP="009845F9">
      <w:pPr>
        <w:pStyle w:val="6"/>
      </w:pPr>
      <w:r w:rsidRPr="00676A58">
        <w:rPr>
          <w:rFonts w:hint="eastAsia"/>
        </w:rPr>
        <w:t>处理流程</w:t>
      </w:r>
    </w:p>
    <w:p w14:paraId="25CCC708" w14:textId="77777777" w:rsidR="009845F9" w:rsidRDefault="009845F9" w:rsidP="009845F9">
      <w:pPr>
        <w:ind w:left="289" w:firstLine="420"/>
        <w:rPr>
          <w:b/>
          <w:sz w:val="24"/>
          <w:szCs w:val="24"/>
        </w:rPr>
      </w:pPr>
      <w:r>
        <w:object w:dxaOrig="6271" w:dyaOrig="1006" w14:anchorId="0346FE44">
          <v:shape id="_x0000_i1051" type="#_x0000_t75" style="width:309.95pt;height:50.05pt" o:ole="">
            <v:imagedata r:id="rId69" o:title=""/>
          </v:shape>
          <o:OLEObject Type="Embed" ProgID="Visio.Drawing.15" ShapeID="_x0000_i1051" DrawAspect="Content" ObjectID="_1569760924" r:id="rId70"/>
        </w:object>
      </w:r>
    </w:p>
    <w:p w14:paraId="3BFC4071" w14:textId="77777777" w:rsidR="009845F9" w:rsidRPr="004F010F" w:rsidRDefault="009845F9" w:rsidP="009845F9">
      <w:pPr>
        <w:ind w:left="289" w:firstLine="420"/>
      </w:pPr>
      <w:r w:rsidRPr="00646F01">
        <w:rPr>
          <w:rFonts w:hint="eastAsia"/>
          <w:b/>
          <w:sz w:val="24"/>
          <w:szCs w:val="24"/>
        </w:rPr>
        <w:t>【流程描述】</w:t>
      </w:r>
    </w:p>
    <w:p w14:paraId="57411447" w14:textId="77777777" w:rsidR="009845F9" w:rsidRDefault="009845F9">
      <w:pPr>
        <w:pStyle w:val="afb"/>
        <w:numPr>
          <w:ilvl w:val="0"/>
          <w:numId w:val="1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29" w:author="wangq" w:date="2017-08-21T17:25:00Z">
          <w:pPr>
            <w:pStyle w:val="afb"/>
            <w:numPr>
              <w:numId w:val="2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Pr>
          <w:rFonts w:ascii="宋体" w:hAnsi="宋体"/>
          <w:kern w:val="0"/>
          <w:sz w:val="24"/>
          <w:szCs w:val="21"/>
        </w:rPr>
        <w:t>选择要冻结的渠道人并确认冻结操作。</w:t>
      </w:r>
    </w:p>
    <w:p w14:paraId="76B3D0D7" w14:textId="77777777" w:rsidR="009845F9" w:rsidRPr="00C3467F" w:rsidRDefault="009845F9">
      <w:pPr>
        <w:pStyle w:val="afb"/>
        <w:numPr>
          <w:ilvl w:val="0"/>
          <w:numId w:val="1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30" w:author="wangq" w:date="2017-08-21T17:25:00Z">
          <w:pPr>
            <w:pStyle w:val="afb"/>
            <w:numPr>
              <w:numId w:val="2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Pr>
          <w:rFonts w:ascii="宋体" w:hAnsi="宋体" w:hint="eastAsia"/>
          <w:kern w:val="0"/>
          <w:sz w:val="24"/>
          <w:szCs w:val="21"/>
        </w:rPr>
        <w:t>管理</w:t>
      </w:r>
      <w:r>
        <w:rPr>
          <w:rFonts w:ascii="宋体" w:hAnsi="宋体"/>
          <w:kern w:val="0"/>
          <w:sz w:val="24"/>
          <w:szCs w:val="21"/>
        </w:rPr>
        <w:t>端确</w:t>
      </w:r>
      <w:r>
        <w:rPr>
          <w:rFonts w:ascii="宋体" w:hAnsi="宋体" w:hint="eastAsia"/>
          <w:kern w:val="0"/>
          <w:sz w:val="24"/>
          <w:szCs w:val="21"/>
        </w:rPr>
        <w:t>认</w:t>
      </w:r>
      <w:r>
        <w:rPr>
          <w:rFonts w:ascii="宋体" w:hAnsi="宋体"/>
          <w:kern w:val="0"/>
          <w:sz w:val="24"/>
          <w:szCs w:val="21"/>
        </w:rPr>
        <w:t>此操作，并冻结该渠道人</w:t>
      </w:r>
      <w:r>
        <w:rPr>
          <w:rFonts w:ascii="宋体" w:hAnsi="宋体" w:hint="eastAsia"/>
          <w:kern w:val="0"/>
          <w:sz w:val="24"/>
          <w:szCs w:val="21"/>
        </w:rPr>
        <w:t>的</w:t>
      </w:r>
      <w:r>
        <w:rPr>
          <w:rFonts w:ascii="宋体" w:hAnsi="宋体"/>
          <w:kern w:val="0"/>
          <w:sz w:val="24"/>
          <w:szCs w:val="21"/>
        </w:rPr>
        <w:t>提现功能</w:t>
      </w:r>
      <w:r>
        <w:rPr>
          <w:rFonts w:ascii="宋体" w:hAnsi="宋体" w:hint="eastAsia"/>
          <w:kern w:val="0"/>
          <w:sz w:val="24"/>
          <w:szCs w:val="21"/>
        </w:rPr>
        <w:t>，</w:t>
      </w:r>
      <w:r>
        <w:rPr>
          <w:rFonts w:ascii="宋体" w:hAnsi="宋体"/>
          <w:kern w:val="0"/>
          <w:sz w:val="24"/>
          <w:szCs w:val="21"/>
        </w:rPr>
        <w:t>更新渠道</w:t>
      </w:r>
      <w:r>
        <w:rPr>
          <w:rFonts w:ascii="宋体" w:hAnsi="宋体" w:hint="eastAsia"/>
          <w:kern w:val="0"/>
          <w:sz w:val="24"/>
          <w:szCs w:val="21"/>
        </w:rPr>
        <w:t>人</w:t>
      </w:r>
      <w:r>
        <w:rPr>
          <w:rFonts w:ascii="宋体" w:hAnsi="宋体"/>
          <w:kern w:val="0"/>
          <w:sz w:val="24"/>
          <w:szCs w:val="21"/>
        </w:rPr>
        <w:t>用户表的提现功能标识。</w:t>
      </w:r>
    </w:p>
    <w:p w14:paraId="6B5FBB45" w14:textId="77777777" w:rsidR="009845F9" w:rsidRPr="00F9212D" w:rsidRDefault="009845F9" w:rsidP="009845F9">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9845F9" w:rsidRPr="00736667" w14:paraId="254017FF" w14:textId="77777777" w:rsidTr="006B7613">
        <w:tc>
          <w:tcPr>
            <w:tcW w:w="1701" w:type="dxa"/>
            <w:shd w:val="clear" w:color="auto" w:fill="E0E0E0"/>
          </w:tcPr>
          <w:p w14:paraId="52A026F3" w14:textId="77777777" w:rsidR="009845F9" w:rsidRPr="00736667" w:rsidRDefault="009845F9" w:rsidP="006B7613">
            <w:pPr>
              <w:jc w:val="center"/>
              <w:rPr>
                <w:b/>
                <w:snapToGrid w:val="0"/>
                <w:kern w:val="0"/>
              </w:rPr>
            </w:pPr>
            <w:r w:rsidRPr="00736667">
              <w:rPr>
                <w:rFonts w:hint="eastAsia"/>
                <w:b/>
                <w:snapToGrid w:val="0"/>
                <w:kern w:val="0"/>
              </w:rPr>
              <w:t>输入要素</w:t>
            </w:r>
          </w:p>
        </w:tc>
        <w:tc>
          <w:tcPr>
            <w:tcW w:w="1559" w:type="dxa"/>
            <w:shd w:val="clear" w:color="auto" w:fill="E0E0E0"/>
          </w:tcPr>
          <w:p w14:paraId="65030CDF" w14:textId="77777777" w:rsidR="009845F9" w:rsidRPr="00736667" w:rsidRDefault="009845F9" w:rsidP="006B7613">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111A3A0" w14:textId="77777777" w:rsidR="009845F9" w:rsidRPr="00736667" w:rsidRDefault="009845F9" w:rsidP="006B7613">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CBEF815" w14:textId="77777777" w:rsidR="009845F9" w:rsidRPr="00736667" w:rsidRDefault="009845F9" w:rsidP="006B7613">
            <w:pPr>
              <w:jc w:val="center"/>
              <w:rPr>
                <w:b/>
                <w:snapToGrid w:val="0"/>
                <w:kern w:val="0"/>
              </w:rPr>
            </w:pPr>
            <w:r w:rsidRPr="00736667">
              <w:rPr>
                <w:rFonts w:hint="eastAsia"/>
                <w:b/>
                <w:snapToGrid w:val="0"/>
                <w:kern w:val="0"/>
              </w:rPr>
              <w:t>备注</w:t>
            </w:r>
          </w:p>
        </w:tc>
      </w:tr>
      <w:tr w:rsidR="009845F9" w:rsidRPr="00736667" w14:paraId="5149A371" w14:textId="77777777" w:rsidTr="006B7613">
        <w:tc>
          <w:tcPr>
            <w:tcW w:w="1701" w:type="dxa"/>
            <w:shd w:val="clear" w:color="auto" w:fill="auto"/>
          </w:tcPr>
          <w:p w14:paraId="26E5475D" w14:textId="77777777" w:rsidR="009845F9" w:rsidRPr="00736667" w:rsidRDefault="009845F9" w:rsidP="006B7613">
            <w:pPr>
              <w:jc w:val="left"/>
              <w:rPr>
                <w:rFonts w:ascii="宋体" w:hAnsi="宋体"/>
                <w:snapToGrid w:val="0"/>
                <w:kern w:val="0"/>
              </w:rPr>
            </w:pPr>
            <w:r>
              <w:rPr>
                <w:rFonts w:ascii="宋体" w:hAnsi="宋体" w:hint="eastAsia"/>
                <w:snapToGrid w:val="0"/>
                <w:kern w:val="0"/>
              </w:rPr>
              <w:t>请求</w:t>
            </w:r>
            <w:r>
              <w:rPr>
                <w:rFonts w:ascii="宋体" w:hAnsi="宋体"/>
                <w:snapToGrid w:val="0"/>
                <w:kern w:val="0"/>
              </w:rPr>
              <w:t>来源</w:t>
            </w:r>
          </w:p>
        </w:tc>
        <w:tc>
          <w:tcPr>
            <w:tcW w:w="1559" w:type="dxa"/>
            <w:shd w:val="clear" w:color="auto" w:fill="auto"/>
          </w:tcPr>
          <w:p w14:paraId="44EF7754" w14:textId="77777777" w:rsidR="009845F9" w:rsidRPr="00736667" w:rsidRDefault="009845F9" w:rsidP="006B7613">
            <w:pPr>
              <w:jc w:val="left"/>
              <w:rPr>
                <w:rFonts w:ascii="宋体" w:hAnsi="宋体"/>
                <w:snapToGrid w:val="0"/>
                <w:kern w:val="0"/>
              </w:rPr>
            </w:pPr>
          </w:p>
        </w:tc>
        <w:tc>
          <w:tcPr>
            <w:tcW w:w="1134" w:type="dxa"/>
            <w:shd w:val="clear" w:color="auto" w:fill="auto"/>
          </w:tcPr>
          <w:p w14:paraId="31C1A25D" w14:textId="77777777" w:rsidR="009845F9" w:rsidRPr="00736667" w:rsidRDefault="009845F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C7EA33F" w14:textId="77777777" w:rsidR="009845F9" w:rsidRPr="00736667" w:rsidRDefault="009845F9" w:rsidP="006B7613">
            <w:pPr>
              <w:jc w:val="left"/>
              <w:rPr>
                <w:rFonts w:ascii="宋体" w:hAnsi="宋体"/>
                <w:snapToGrid w:val="0"/>
                <w:kern w:val="0"/>
              </w:rPr>
            </w:pPr>
          </w:p>
        </w:tc>
      </w:tr>
      <w:tr w:rsidR="009845F9" w:rsidRPr="00736667" w14:paraId="4A7C1978" w14:textId="77777777" w:rsidTr="006B7613">
        <w:tc>
          <w:tcPr>
            <w:tcW w:w="1701" w:type="dxa"/>
            <w:shd w:val="clear" w:color="auto" w:fill="auto"/>
          </w:tcPr>
          <w:p w14:paraId="11101420" w14:textId="77777777" w:rsidR="009845F9" w:rsidRDefault="009845F9" w:rsidP="006B7613">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人标识</w:t>
            </w:r>
          </w:p>
        </w:tc>
        <w:tc>
          <w:tcPr>
            <w:tcW w:w="1559" w:type="dxa"/>
            <w:shd w:val="clear" w:color="auto" w:fill="auto"/>
          </w:tcPr>
          <w:p w14:paraId="30E0BC95" w14:textId="77777777" w:rsidR="009845F9" w:rsidRDefault="009845F9" w:rsidP="006B7613">
            <w:pPr>
              <w:jc w:val="left"/>
              <w:rPr>
                <w:rFonts w:ascii="宋体" w:hAnsi="宋体"/>
                <w:snapToGrid w:val="0"/>
                <w:kern w:val="0"/>
              </w:rPr>
            </w:pPr>
          </w:p>
        </w:tc>
        <w:tc>
          <w:tcPr>
            <w:tcW w:w="1134" w:type="dxa"/>
            <w:shd w:val="clear" w:color="auto" w:fill="auto"/>
          </w:tcPr>
          <w:p w14:paraId="38AF795F" w14:textId="77777777" w:rsidR="009845F9" w:rsidRDefault="009845F9" w:rsidP="006B7613">
            <w:pPr>
              <w:jc w:val="left"/>
              <w:rPr>
                <w:rFonts w:ascii="宋体" w:hAnsi="宋体"/>
                <w:snapToGrid w:val="0"/>
                <w:kern w:val="0"/>
              </w:rPr>
            </w:pPr>
            <w:r>
              <w:rPr>
                <w:rFonts w:ascii="宋体" w:hAnsi="宋体"/>
                <w:snapToGrid w:val="0"/>
                <w:kern w:val="0"/>
              </w:rPr>
              <w:t>Y</w:t>
            </w:r>
          </w:p>
        </w:tc>
        <w:tc>
          <w:tcPr>
            <w:tcW w:w="3119" w:type="dxa"/>
            <w:shd w:val="clear" w:color="auto" w:fill="auto"/>
          </w:tcPr>
          <w:p w14:paraId="3ECFF1CD" w14:textId="77777777" w:rsidR="009845F9" w:rsidRPr="00736667" w:rsidRDefault="009845F9" w:rsidP="006B7613">
            <w:pPr>
              <w:jc w:val="left"/>
              <w:rPr>
                <w:rFonts w:ascii="宋体" w:hAnsi="宋体"/>
                <w:snapToGrid w:val="0"/>
                <w:kern w:val="0"/>
              </w:rPr>
            </w:pPr>
          </w:p>
        </w:tc>
      </w:tr>
    </w:tbl>
    <w:p w14:paraId="15E9DBD3" w14:textId="77777777" w:rsidR="009845F9" w:rsidRPr="00A9755C" w:rsidRDefault="009845F9" w:rsidP="009845F9">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7A2EF37" w14:textId="77777777" w:rsidR="009845F9" w:rsidRPr="00C56A4E" w:rsidRDefault="009845F9" w:rsidP="009845F9"/>
    <w:p w14:paraId="50BFE859" w14:textId="77777777" w:rsidR="009845F9" w:rsidRPr="00A52328" w:rsidRDefault="009845F9" w:rsidP="009845F9">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9845F9" w:rsidRPr="00736667" w14:paraId="27080883" w14:textId="77777777" w:rsidTr="006B7613">
        <w:tc>
          <w:tcPr>
            <w:tcW w:w="1559" w:type="dxa"/>
            <w:shd w:val="clear" w:color="auto" w:fill="E0E0E0"/>
          </w:tcPr>
          <w:p w14:paraId="6D41703A" w14:textId="77777777" w:rsidR="009845F9" w:rsidRPr="00736667" w:rsidRDefault="009845F9" w:rsidP="006B7613">
            <w:pPr>
              <w:jc w:val="center"/>
              <w:rPr>
                <w:b/>
                <w:snapToGrid w:val="0"/>
                <w:kern w:val="0"/>
              </w:rPr>
            </w:pPr>
            <w:r w:rsidRPr="00736667">
              <w:rPr>
                <w:rFonts w:hint="eastAsia"/>
                <w:b/>
                <w:snapToGrid w:val="0"/>
                <w:kern w:val="0"/>
              </w:rPr>
              <w:t>输入要素</w:t>
            </w:r>
          </w:p>
        </w:tc>
        <w:tc>
          <w:tcPr>
            <w:tcW w:w="1701" w:type="dxa"/>
            <w:shd w:val="clear" w:color="auto" w:fill="E0E0E0"/>
          </w:tcPr>
          <w:p w14:paraId="027B4F5E" w14:textId="77777777" w:rsidR="009845F9" w:rsidRPr="00736667" w:rsidRDefault="009845F9" w:rsidP="006B7613">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FA08B03" w14:textId="77777777" w:rsidR="009845F9" w:rsidRPr="00736667" w:rsidRDefault="009845F9" w:rsidP="006B7613">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D01BEF8" w14:textId="77777777" w:rsidR="009845F9" w:rsidRPr="00736667" w:rsidRDefault="009845F9" w:rsidP="006B7613">
            <w:pPr>
              <w:jc w:val="center"/>
              <w:rPr>
                <w:b/>
                <w:snapToGrid w:val="0"/>
                <w:kern w:val="0"/>
              </w:rPr>
            </w:pPr>
            <w:r w:rsidRPr="00736667">
              <w:rPr>
                <w:rFonts w:hint="eastAsia"/>
                <w:b/>
                <w:snapToGrid w:val="0"/>
                <w:kern w:val="0"/>
              </w:rPr>
              <w:t>备注</w:t>
            </w:r>
          </w:p>
        </w:tc>
      </w:tr>
      <w:tr w:rsidR="009845F9" w:rsidRPr="00736667" w14:paraId="538087D3" w14:textId="77777777" w:rsidTr="006B7613">
        <w:tc>
          <w:tcPr>
            <w:tcW w:w="1559" w:type="dxa"/>
            <w:shd w:val="clear" w:color="auto" w:fill="auto"/>
          </w:tcPr>
          <w:p w14:paraId="7A3B49F3" w14:textId="77777777" w:rsidR="009845F9" w:rsidRPr="00736667" w:rsidRDefault="009845F9" w:rsidP="006B7613">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4F90F09A" w14:textId="77777777" w:rsidR="009845F9" w:rsidRPr="00736667" w:rsidRDefault="009845F9" w:rsidP="006B7613">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066B3192" w14:textId="77777777" w:rsidR="009845F9" w:rsidRPr="00736667" w:rsidRDefault="009845F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959578C" w14:textId="77777777" w:rsidR="009845F9" w:rsidRPr="00736667" w:rsidRDefault="009845F9" w:rsidP="006B7613">
            <w:pPr>
              <w:jc w:val="left"/>
              <w:rPr>
                <w:rFonts w:ascii="宋体" w:hAnsi="宋体"/>
                <w:snapToGrid w:val="0"/>
                <w:kern w:val="0"/>
              </w:rPr>
            </w:pPr>
          </w:p>
        </w:tc>
      </w:tr>
      <w:tr w:rsidR="009845F9" w:rsidRPr="00736667" w14:paraId="6C94F997" w14:textId="77777777" w:rsidTr="006B7613">
        <w:tc>
          <w:tcPr>
            <w:tcW w:w="1559" w:type="dxa"/>
            <w:shd w:val="clear" w:color="auto" w:fill="auto"/>
          </w:tcPr>
          <w:p w14:paraId="04E78E0F" w14:textId="77777777" w:rsidR="009845F9" w:rsidRPr="00736667" w:rsidRDefault="009845F9" w:rsidP="006B7613">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2419836" w14:textId="77777777" w:rsidR="009845F9" w:rsidRPr="00736667" w:rsidRDefault="009845F9" w:rsidP="006B7613">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69792363" w14:textId="77777777" w:rsidR="009845F9" w:rsidRPr="00736667" w:rsidRDefault="009845F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74F69A6" w14:textId="77777777" w:rsidR="009845F9" w:rsidRPr="00736667" w:rsidRDefault="009845F9" w:rsidP="006B7613">
            <w:pPr>
              <w:jc w:val="left"/>
              <w:rPr>
                <w:rFonts w:ascii="宋体" w:hAnsi="宋体"/>
                <w:snapToGrid w:val="0"/>
                <w:kern w:val="0"/>
              </w:rPr>
            </w:pPr>
          </w:p>
        </w:tc>
      </w:tr>
      <w:tr w:rsidR="009845F9" w:rsidRPr="00736667" w14:paraId="1F824883" w14:textId="77777777" w:rsidTr="006B7613">
        <w:tc>
          <w:tcPr>
            <w:tcW w:w="1559" w:type="dxa"/>
            <w:shd w:val="clear" w:color="auto" w:fill="auto"/>
          </w:tcPr>
          <w:p w14:paraId="2A381276" w14:textId="77777777" w:rsidR="009845F9" w:rsidRPr="00736667" w:rsidRDefault="009845F9" w:rsidP="006B7613">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4291567" w14:textId="77777777" w:rsidR="009845F9" w:rsidRPr="00736667" w:rsidRDefault="009845F9" w:rsidP="006B7613">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7726F6C4" w14:textId="77777777" w:rsidR="009845F9" w:rsidRPr="00736667" w:rsidRDefault="009845F9" w:rsidP="006B7613">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CD5C20D" w14:textId="77777777" w:rsidR="009845F9" w:rsidRPr="00736667" w:rsidRDefault="009845F9" w:rsidP="006B7613">
            <w:pPr>
              <w:jc w:val="left"/>
              <w:rPr>
                <w:rFonts w:ascii="宋体" w:hAnsi="宋体"/>
                <w:snapToGrid w:val="0"/>
                <w:kern w:val="0"/>
              </w:rPr>
            </w:pPr>
          </w:p>
        </w:tc>
      </w:tr>
    </w:tbl>
    <w:p w14:paraId="6424909F" w14:textId="77777777" w:rsidR="009845F9" w:rsidRPr="00A9755C" w:rsidRDefault="009845F9" w:rsidP="009845F9">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9CD0517" w14:textId="77777777" w:rsidR="009845F9" w:rsidRPr="00FE1432" w:rsidRDefault="009845F9" w:rsidP="009845F9">
      <w:pPr>
        <w:pStyle w:val="6"/>
      </w:pPr>
      <w:r>
        <w:rPr>
          <w:rFonts w:hint="eastAsia"/>
        </w:rPr>
        <w:t>数据</w:t>
      </w:r>
      <w:r>
        <w:t>库表</w:t>
      </w:r>
    </w:p>
    <w:p w14:paraId="794941AE" w14:textId="77777777" w:rsidR="009845F9" w:rsidRDefault="009845F9" w:rsidP="009845F9">
      <w:pPr>
        <w:ind w:left="420" w:firstLine="420"/>
        <w:rPr>
          <w:kern w:val="0"/>
        </w:rPr>
      </w:pPr>
      <w:r>
        <w:rPr>
          <w:rFonts w:hint="eastAsia"/>
          <w:kern w:val="0"/>
        </w:rPr>
        <w:t>渠道</w:t>
      </w:r>
      <w:r>
        <w:rPr>
          <w:kern w:val="0"/>
        </w:rPr>
        <w:t>人用户表</w:t>
      </w:r>
      <w:r>
        <w:rPr>
          <w:rFonts w:hint="eastAsia"/>
          <w:kern w:val="0"/>
        </w:rPr>
        <w:t>(</w:t>
      </w:r>
      <w:r>
        <w:rPr>
          <w:rFonts w:hint="eastAsia"/>
          <w:kern w:val="0"/>
        </w:rPr>
        <w:t>微</w:t>
      </w:r>
      <w:r>
        <w:rPr>
          <w:kern w:val="0"/>
        </w:rPr>
        <w:t>服务</w:t>
      </w:r>
      <w:r>
        <w:rPr>
          <w:rFonts w:hint="eastAsia"/>
          <w:kern w:val="0"/>
        </w:rPr>
        <w:t>)</w:t>
      </w:r>
    </w:p>
    <w:p w14:paraId="6590E8FC" w14:textId="77777777" w:rsidR="009845F9" w:rsidRDefault="009845F9"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p>
    <w:p w14:paraId="6B3AD08B" w14:textId="77777777" w:rsidR="008A296D" w:rsidRPr="0082647F" w:rsidRDefault="008A296D" w:rsidP="008A296D">
      <w:pPr>
        <w:pStyle w:val="5"/>
      </w:pPr>
      <w:r>
        <w:rPr>
          <w:rFonts w:hint="eastAsia"/>
        </w:rPr>
        <w:lastRenderedPageBreak/>
        <w:t>分页查询资金方</w:t>
      </w:r>
      <w:r>
        <w:t>用户</w:t>
      </w:r>
    </w:p>
    <w:p w14:paraId="4A5F4A06" w14:textId="77777777" w:rsidR="008A296D" w:rsidRDefault="008A296D" w:rsidP="008A296D">
      <w:pPr>
        <w:pStyle w:val="6"/>
      </w:pPr>
      <w:r>
        <w:rPr>
          <w:rFonts w:hint="eastAsia"/>
        </w:rPr>
        <w:t>功能</w:t>
      </w:r>
      <w:r>
        <w:t>描述</w:t>
      </w:r>
    </w:p>
    <w:p w14:paraId="44A7B25A"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主要是提供给管理人员进行资金方分页查询。</w:t>
      </w:r>
    </w:p>
    <w:p w14:paraId="70720F4B" w14:textId="77777777" w:rsidR="008A296D" w:rsidRPr="00676A58" w:rsidRDefault="008A296D" w:rsidP="008A296D">
      <w:pPr>
        <w:pStyle w:val="6"/>
      </w:pPr>
      <w:r w:rsidRPr="00676A58">
        <w:rPr>
          <w:rFonts w:hint="eastAsia"/>
        </w:rPr>
        <w:t>处理流程</w:t>
      </w:r>
    </w:p>
    <w:p w14:paraId="62C19FF6" w14:textId="77777777" w:rsidR="008A296D" w:rsidRDefault="008A296D" w:rsidP="008A296D">
      <w:pPr>
        <w:ind w:left="289" w:firstLine="420"/>
      </w:pPr>
      <w:r>
        <w:object w:dxaOrig="2323" w:dyaOrig="4864" w14:anchorId="6AB93BD3">
          <v:shape id="_x0000_i1052" type="#_x0000_t75" style="width:115pt;height:245pt" o:ole="">
            <v:imagedata r:id="rId46" o:title=""/>
          </v:shape>
          <o:OLEObject Type="Embed" ProgID="Visio.Drawing.15" ShapeID="_x0000_i1052" DrawAspect="Content" ObjectID="_1569760925" r:id="rId71"/>
        </w:object>
      </w:r>
    </w:p>
    <w:p w14:paraId="392299FA" w14:textId="77777777" w:rsidR="008A296D" w:rsidRPr="00533387" w:rsidRDefault="008A296D">
      <w:pPr>
        <w:pStyle w:val="afb"/>
        <w:numPr>
          <w:ilvl w:val="0"/>
          <w:numId w:val="7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31" w:author="wangq" w:date="2017-08-21T17:25:00Z">
          <w:pPr>
            <w:pStyle w:val="afb"/>
            <w:numPr>
              <w:numId w:val="9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输入各项信息分页查询系统用户</w:t>
      </w:r>
    </w:p>
    <w:p w14:paraId="7F79DE17" w14:textId="77777777" w:rsidR="008A296D" w:rsidRPr="00C3467F" w:rsidRDefault="008A296D">
      <w:pPr>
        <w:pStyle w:val="afb"/>
        <w:numPr>
          <w:ilvl w:val="0"/>
          <w:numId w:val="7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32" w:author="wangq" w:date="2017-08-21T17:25:00Z">
          <w:pPr>
            <w:pStyle w:val="afb"/>
            <w:numPr>
              <w:numId w:val="9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返回分页信息</w:t>
      </w:r>
    </w:p>
    <w:p w14:paraId="014A0322"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CCE9B9E" w14:textId="77777777" w:rsidTr="00A0397D">
        <w:tc>
          <w:tcPr>
            <w:tcW w:w="1559" w:type="dxa"/>
            <w:shd w:val="clear" w:color="auto" w:fill="E0E0E0"/>
          </w:tcPr>
          <w:p w14:paraId="0F66DCB0"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82CFB4A"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0B149CB"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C68D560"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22A90A0B" w14:textId="77777777" w:rsidTr="00A0397D">
        <w:tc>
          <w:tcPr>
            <w:tcW w:w="1559" w:type="dxa"/>
            <w:shd w:val="clear" w:color="auto" w:fill="auto"/>
            <w:vAlign w:val="center"/>
          </w:tcPr>
          <w:p w14:paraId="5D34CAC6" w14:textId="5EACA38B" w:rsidR="008A296D" w:rsidRDefault="0027382E" w:rsidP="00A0397D">
            <w:pPr>
              <w:widowControl/>
              <w:jc w:val="left"/>
              <w:rPr>
                <w:rFonts w:ascii="宋体" w:hAnsi="宋体"/>
                <w:sz w:val="20"/>
                <w:szCs w:val="20"/>
              </w:rPr>
            </w:pPr>
            <w:r>
              <w:rPr>
                <w:rFonts w:hint="eastAsia"/>
                <w:sz w:val="20"/>
                <w:szCs w:val="20"/>
              </w:rPr>
              <w:t>资金</w:t>
            </w:r>
            <w:r>
              <w:rPr>
                <w:sz w:val="20"/>
                <w:szCs w:val="20"/>
              </w:rPr>
              <w:t>方</w:t>
            </w:r>
            <w:r>
              <w:rPr>
                <w:rFonts w:hint="eastAsia"/>
                <w:sz w:val="20"/>
                <w:szCs w:val="20"/>
              </w:rPr>
              <w:t>唯一</w:t>
            </w:r>
            <w:r>
              <w:rPr>
                <w:sz w:val="20"/>
                <w:szCs w:val="20"/>
              </w:rPr>
              <w:t>标识</w:t>
            </w:r>
          </w:p>
        </w:tc>
        <w:tc>
          <w:tcPr>
            <w:tcW w:w="1701" w:type="dxa"/>
            <w:shd w:val="clear" w:color="auto" w:fill="auto"/>
            <w:vAlign w:val="center"/>
          </w:tcPr>
          <w:p w14:paraId="4D53E79E" w14:textId="77777777" w:rsidR="008A296D" w:rsidRDefault="008A296D" w:rsidP="00A0397D">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26E98280"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74023C4" w14:textId="77777777" w:rsidR="008A296D" w:rsidRPr="00736667" w:rsidRDefault="008A296D" w:rsidP="00A0397D">
            <w:pPr>
              <w:jc w:val="left"/>
              <w:rPr>
                <w:rFonts w:ascii="宋体" w:hAnsi="宋体"/>
                <w:snapToGrid w:val="0"/>
                <w:kern w:val="0"/>
              </w:rPr>
            </w:pPr>
          </w:p>
        </w:tc>
      </w:tr>
      <w:tr w:rsidR="008A296D" w:rsidRPr="00736667" w14:paraId="1920F3BA" w14:textId="77777777" w:rsidTr="00A0397D">
        <w:tc>
          <w:tcPr>
            <w:tcW w:w="1559" w:type="dxa"/>
            <w:shd w:val="clear" w:color="auto" w:fill="auto"/>
            <w:vAlign w:val="bottom"/>
          </w:tcPr>
          <w:p w14:paraId="49F31ACB"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0E57AC93" w14:textId="77777777" w:rsidR="008A296D" w:rsidRDefault="008A296D" w:rsidP="00A0397D">
            <w:pPr>
              <w:rPr>
                <w:sz w:val="20"/>
                <w:szCs w:val="20"/>
              </w:rPr>
            </w:pPr>
            <w:r>
              <w:rPr>
                <w:rFonts w:hint="eastAsia"/>
                <w:sz w:val="20"/>
                <w:szCs w:val="20"/>
              </w:rPr>
              <w:t>TOKEN</w:t>
            </w:r>
          </w:p>
        </w:tc>
        <w:tc>
          <w:tcPr>
            <w:tcW w:w="1134" w:type="dxa"/>
            <w:shd w:val="clear" w:color="auto" w:fill="auto"/>
          </w:tcPr>
          <w:p w14:paraId="54843A2D"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FB8A1B8" w14:textId="77777777" w:rsidR="008A296D" w:rsidRPr="00736667" w:rsidRDefault="008A296D" w:rsidP="00A0397D">
            <w:pPr>
              <w:jc w:val="left"/>
              <w:rPr>
                <w:rFonts w:ascii="宋体" w:hAnsi="宋体"/>
                <w:snapToGrid w:val="0"/>
                <w:kern w:val="0"/>
              </w:rPr>
            </w:pPr>
          </w:p>
        </w:tc>
      </w:tr>
      <w:tr w:rsidR="008A296D" w:rsidRPr="00736667" w14:paraId="7C8AACD9" w14:textId="77777777" w:rsidTr="00A0397D">
        <w:tc>
          <w:tcPr>
            <w:tcW w:w="1559" w:type="dxa"/>
            <w:shd w:val="clear" w:color="auto" w:fill="auto"/>
            <w:vAlign w:val="center"/>
          </w:tcPr>
          <w:p w14:paraId="2032DEFE" w14:textId="77777777" w:rsidR="008A296D" w:rsidRDefault="008A296D" w:rsidP="00A0397D">
            <w:pPr>
              <w:rPr>
                <w:sz w:val="20"/>
                <w:szCs w:val="20"/>
              </w:rPr>
            </w:pPr>
            <w:r>
              <w:rPr>
                <w:rFonts w:hint="eastAsia"/>
                <w:sz w:val="20"/>
                <w:szCs w:val="20"/>
              </w:rPr>
              <w:t>联系人</w:t>
            </w:r>
          </w:p>
        </w:tc>
        <w:tc>
          <w:tcPr>
            <w:tcW w:w="1701" w:type="dxa"/>
            <w:shd w:val="clear" w:color="auto" w:fill="auto"/>
            <w:vAlign w:val="center"/>
          </w:tcPr>
          <w:p w14:paraId="5AA1877F" w14:textId="77777777" w:rsidR="008A296D" w:rsidRDefault="008A296D" w:rsidP="00A0397D">
            <w:pPr>
              <w:rPr>
                <w:sz w:val="20"/>
                <w:szCs w:val="20"/>
              </w:rPr>
            </w:pPr>
            <w:r>
              <w:rPr>
                <w:rFonts w:hint="eastAsia"/>
                <w:sz w:val="20"/>
                <w:szCs w:val="20"/>
              </w:rPr>
              <w:t>CONTACTNAME</w:t>
            </w:r>
          </w:p>
        </w:tc>
        <w:tc>
          <w:tcPr>
            <w:tcW w:w="1134" w:type="dxa"/>
            <w:shd w:val="clear" w:color="auto" w:fill="auto"/>
          </w:tcPr>
          <w:p w14:paraId="01D7E915" w14:textId="77777777" w:rsidR="008A296D" w:rsidRDefault="008A296D" w:rsidP="00A0397D">
            <w:pPr>
              <w:jc w:val="left"/>
              <w:rPr>
                <w:rFonts w:ascii="宋体" w:hAnsi="宋体"/>
                <w:snapToGrid w:val="0"/>
                <w:kern w:val="0"/>
              </w:rPr>
            </w:pPr>
          </w:p>
        </w:tc>
        <w:tc>
          <w:tcPr>
            <w:tcW w:w="3119" w:type="dxa"/>
            <w:shd w:val="clear" w:color="auto" w:fill="auto"/>
          </w:tcPr>
          <w:p w14:paraId="53158B37" w14:textId="77777777" w:rsidR="008A296D" w:rsidRPr="00736667" w:rsidRDefault="008A296D" w:rsidP="00A0397D">
            <w:pPr>
              <w:jc w:val="left"/>
              <w:rPr>
                <w:rFonts w:ascii="宋体" w:hAnsi="宋体"/>
                <w:snapToGrid w:val="0"/>
                <w:kern w:val="0"/>
              </w:rPr>
            </w:pPr>
          </w:p>
        </w:tc>
      </w:tr>
      <w:tr w:rsidR="008A296D" w:rsidRPr="00736667" w14:paraId="4F0DA449" w14:textId="77777777" w:rsidTr="00A0397D">
        <w:tc>
          <w:tcPr>
            <w:tcW w:w="1559" w:type="dxa"/>
            <w:shd w:val="clear" w:color="auto" w:fill="auto"/>
            <w:vAlign w:val="center"/>
          </w:tcPr>
          <w:p w14:paraId="6F15F8F1" w14:textId="200AE171" w:rsidR="008A296D" w:rsidRDefault="0027382E" w:rsidP="00A0397D">
            <w:pPr>
              <w:rPr>
                <w:sz w:val="20"/>
                <w:szCs w:val="20"/>
              </w:rPr>
            </w:pPr>
            <w:r>
              <w:rPr>
                <w:rFonts w:hint="eastAsia"/>
                <w:sz w:val="20"/>
                <w:szCs w:val="20"/>
              </w:rPr>
              <w:t>联系</w:t>
            </w:r>
            <w:r>
              <w:rPr>
                <w:sz w:val="20"/>
                <w:szCs w:val="20"/>
              </w:rPr>
              <w:t>电话</w:t>
            </w:r>
          </w:p>
        </w:tc>
        <w:tc>
          <w:tcPr>
            <w:tcW w:w="1701" w:type="dxa"/>
            <w:shd w:val="clear" w:color="auto" w:fill="auto"/>
            <w:vAlign w:val="center"/>
          </w:tcPr>
          <w:p w14:paraId="38FC15FC" w14:textId="5C776CA3" w:rsidR="008A296D" w:rsidRDefault="008A296D" w:rsidP="00A0397D">
            <w:pPr>
              <w:rPr>
                <w:sz w:val="20"/>
                <w:szCs w:val="20"/>
              </w:rPr>
            </w:pPr>
          </w:p>
        </w:tc>
        <w:tc>
          <w:tcPr>
            <w:tcW w:w="1134" w:type="dxa"/>
            <w:shd w:val="clear" w:color="auto" w:fill="auto"/>
          </w:tcPr>
          <w:p w14:paraId="39E435B2" w14:textId="77777777" w:rsidR="008A296D" w:rsidRDefault="008A296D" w:rsidP="00A0397D">
            <w:pPr>
              <w:jc w:val="left"/>
              <w:rPr>
                <w:rFonts w:ascii="宋体" w:hAnsi="宋体"/>
                <w:snapToGrid w:val="0"/>
                <w:kern w:val="0"/>
              </w:rPr>
            </w:pPr>
          </w:p>
        </w:tc>
        <w:tc>
          <w:tcPr>
            <w:tcW w:w="3119" w:type="dxa"/>
            <w:shd w:val="clear" w:color="auto" w:fill="auto"/>
          </w:tcPr>
          <w:p w14:paraId="02ECBCA4" w14:textId="77777777" w:rsidR="008A296D" w:rsidRPr="00736667" w:rsidRDefault="008A296D" w:rsidP="00A0397D">
            <w:pPr>
              <w:jc w:val="left"/>
              <w:rPr>
                <w:rFonts w:ascii="宋体" w:hAnsi="宋体"/>
                <w:snapToGrid w:val="0"/>
                <w:kern w:val="0"/>
              </w:rPr>
            </w:pPr>
          </w:p>
        </w:tc>
      </w:tr>
    </w:tbl>
    <w:p w14:paraId="59647404" w14:textId="77777777" w:rsidR="008A296D" w:rsidRPr="00C56A4E" w:rsidRDefault="008A296D" w:rsidP="008A296D"/>
    <w:p w14:paraId="7DC392B8" w14:textId="77777777" w:rsidR="008A296D" w:rsidRDefault="008A296D" w:rsidP="008A296D">
      <w:pPr>
        <w:pStyle w:val="6"/>
      </w:pPr>
      <w:r w:rsidRPr="00A52328">
        <w:rPr>
          <w:rFonts w:hint="eastAsia"/>
        </w:rPr>
        <w:t>输出</w:t>
      </w:r>
    </w:p>
    <w:p w14:paraId="52E091CE" w14:textId="77777777" w:rsidR="008A296D" w:rsidRPr="007F58D2" w:rsidRDefault="008A296D" w:rsidP="008A296D"/>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6F7FCCAA" w14:textId="77777777" w:rsidTr="00A0397D">
        <w:tc>
          <w:tcPr>
            <w:tcW w:w="1559" w:type="dxa"/>
            <w:shd w:val="clear" w:color="auto" w:fill="E0E0E0"/>
          </w:tcPr>
          <w:p w14:paraId="0C467A82"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6D68B92"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FB5184F"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172785A"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2620E488" w14:textId="77777777" w:rsidTr="00A0397D">
        <w:tc>
          <w:tcPr>
            <w:tcW w:w="1559" w:type="dxa"/>
            <w:shd w:val="clear" w:color="auto" w:fill="auto"/>
          </w:tcPr>
          <w:p w14:paraId="14DB89E6"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5460503" w14:textId="77777777" w:rsidR="008A296D" w:rsidRPr="00736667" w:rsidRDefault="008A296D" w:rsidP="00A0397D">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2A3B105E"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6EFBC8B" w14:textId="77777777" w:rsidR="008A296D" w:rsidRPr="00736667" w:rsidRDefault="008A296D" w:rsidP="00A0397D">
            <w:pPr>
              <w:jc w:val="left"/>
              <w:rPr>
                <w:rFonts w:ascii="宋体" w:hAnsi="宋体"/>
                <w:snapToGrid w:val="0"/>
                <w:kern w:val="0"/>
              </w:rPr>
            </w:pPr>
          </w:p>
        </w:tc>
      </w:tr>
      <w:tr w:rsidR="008A296D" w:rsidRPr="00736667" w14:paraId="11F0D0DA" w14:textId="77777777" w:rsidTr="00A0397D">
        <w:tc>
          <w:tcPr>
            <w:tcW w:w="1559" w:type="dxa"/>
            <w:shd w:val="clear" w:color="auto" w:fill="auto"/>
          </w:tcPr>
          <w:p w14:paraId="56EC0C8C"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38AA3A37" w14:textId="77777777" w:rsidR="008A296D" w:rsidRPr="00736667" w:rsidRDefault="008A296D"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75882446" w14:textId="77777777" w:rsidR="008A296D" w:rsidRPr="00736667"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2E47889" w14:textId="77777777" w:rsidR="008A296D" w:rsidRPr="00736667" w:rsidRDefault="008A296D" w:rsidP="00A0397D">
            <w:pPr>
              <w:jc w:val="left"/>
              <w:rPr>
                <w:rFonts w:ascii="宋体" w:hAnsi="宋体"/>
                <w:snapToGrid w:val="0"/>
                <w:kern w:val="0"/>
              </w:rPr>
            </w:pPr>
          </w:p>
        </w:tc>
      </w:tr>
    </w:tbl>
    <w:p w14:paraId="5E88EDB3"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420B5" w:rsidRPr="00736667" w14:paraId="382618C3"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A157A07" w14:textId="77777777" w:rsidR="002420B5" w:rsidRPr="002420B5" w:rsidRDefault="002420B5" w:rsidP="008E1EA4">
            <w:pPr>
              <w:jc w:val="center"/>
              <w:rPr>
                <w:sz w:val="20"/>
                <w:szCs w:val="20"/>
              </w:rPr>
            </w:pPr>
            <w:r w:rsidRPr="002420B5">
              <w:rPr>
                <w:rFonts w:hint="eastAsia"/>
                <w:sz w:val="20"/>
                <w:szCs w:val="20"/>
              </w:rPr>
              <w:t>输入要素</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4F73169" w14:textId="77777777" w:rsidR="002420B5" w:rsidRPr="002420B5" w:rsidRDefault="002420B5" w:rsidP="008E1EA4">
            <w:pPr>
              <w:jc w:val="center"/>
              <w:rPr>
                <w:sz w:val="20"/>
                <w:szCs w:val="20"/>
              </w:rPr>
            </w:pPr>
            <w:r w:rsidRPr="002420B5">
              <w:rPr>
                <w:rFonts w:hint="eastAsia"/>
                <w:sz w:val="20"/>
                <w:szCs w:val="20"/>
              </w:rPr>
              <w:t>字</w:t>
            </w:r>
            <w:r w:rsidRPr="002420B5">
              <w:rPr>
                <w:sz w:val="20"/>
                <w:szCs w:val="20"/>
              </w:rPr>
              <w:t>段名</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2F854C" w14:textId="77777777" w:rsidR="002420B5" w:rsidRPr="002420B5" w:rsidRDefault="002420B5" w:rsidP="008E1EA4">
            <w:pPr>
              <w:jc w:val="center"/>
              <w:rPr>
                <w:rFonts w:ascii="宋体" w:hAnsi="宋体"/>
                <w:snapToGrid w:val="0"/>
                <w:kern w:val="0"/>
              </w:rPr>
            </w:pPr>
            <w:r w:rsidRPr="002420B5">
              <w:rPr>
                <w:rFonts w:ascii="宋体" w:hAnsi="宋体" w:hint="eastAsia"/>
                <w:snapToGrid w:val="0"/>
                <w:kern w:val="0"/>
              </w:rPr>
              <w:t>是否</w:t>
            </w:r>
            <w:r w:rsidRPr="002420B5">
              <w:rPr>
                <w:rFonts w:ascii="宋体" w:hAnsi="宋体"/>
                <w:snapToGrid w:val="0"/>
                <w:kern w:val="0"/>
              </w:rPr>
              <w:t>必填</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0C19B3FE" w14:textId="77777777" w:rsidR="002420B5" w:rsidRPr="002420B5" w:rsidRDefault="002420B5" w:rsidP="008E1EA4">
            <w:pPr>
              <w:jc w:val="center"/>
              <w:rPr>
                <w:rFonts w:ascii="宋体" w:hAnsi="宋体"/>
                <w:snapToGrid w:val="0"/>
                <w:kern w:val="0"/>
              </w:rPr>
            </w:pPr>
            <w:r w:rsidRPr="002420B5">
              <w:rPr>
                <w:rFonts w:ascii="宋体" w:hAnsi="宋体" w:hint="eastAsia"/>
                <w:snapToGrid w:val="0"/>
                <w:kern w:val="0"/>
              </w:rPr>
              <w:t>备注</w:t>
            </w:r>
          </w:p>
        </w:tc>
      </w:tr>
      <w:tr w:rsidR="002420B5" w:rsidRPr="00736667" w14:paraId="236A6EDC"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AAA8765" w14:textId="77777777" w:rsidR="002420B5" w:rsidRPr="002420B5" w:rsidRDefault="002420B5" w:rsidP="002420B5">
            <w:pPr>
              <w:jc w:val="center"/>
              <w:rPr>
                <w:sz w:val="20"/>
                <w:szCs w:val="20"/>
              </w:rPr>
            </w:pPr>
            <w:r>
              <w:rPr>
                <w:rFonts w:hint="eastAsia"/>
                <w:sz w:val="20"/>
                <w:szCs w:val="20"/>
              </w:rPr>
              <w:t>公司名称</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B18D16F" w14:textId="77777777" w:rsidR="002420B5" w:rsidRPr="002420B5" w:rsidRDefault="002420B5" w:rsidP="002420B5">
            <w:pPr>
              <w:jc w:val="center"/>
              <w:rPr>
                <w:sz w:val="20"/>
                <w:szCs w:val="20"/>
              </w:rPr>
            </w:pPr>
            <w:r w:rsidRPr="002420B5">
              <w:rPr>
                <w:rFonts w:hint="eastAsia"/>
                <w:sz w:val="20"/>
                <w:szCs w:val="20"/>
              </w:rPr>
              <w:t>COMPANY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275B74" w14:textId="77777777" w:rsidR="002420B5" w:rsidRDefault="002420B5" w:rsidP="002420B5">
            <w:pPr>
              <w:jc w:val="center"/>
              <w:rPr>
                <w:rFonts w:ascii="宋体" w:hAnsi="宋体"/>
                <w:snapToGrid w:val="0"/>
                <w:kern w:val="0"/>
              </w:rPr>
            </w:pPr>
            <w:r>
              <w:rPr>
                <w:rFonts w:ascii="宋体" w:hAnsi="宋体"/>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0AEC399A" w14:textId="77777777" w:rsidR="002420B5" w:rsidRPr="00736667" w:rsidRDefault="002420B5" w:rsidP="002420B5">
            <w:pPr>
              <w:jc w:val="center"/>
              <w:rPr>
                <w:rFonts w:ascii="宋体" w:hAnsi="宋体"/>
                <w:snapToGrid w:val="0"/>
                <w:kern w:val="0"/>
              </w:rPr>
            </w:pPr>
          </w:p>
        </w:tc>
      </w:tr>
      <w:tr w:rsidR="002420B5" w:rsidRPr="00736667" w14:paraId="276B26ED"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52BC450" w14:textId="77777777" w:rsidR="002420B5" w:rsidRPr="002420B5" w:rsidRDefault="002420B5" w:rsidP="002420B5">
            <w:pPr>
              <w:jc w:val="center"/>
              <w:rPr>
                <w:sz w:val="20"/>
                <w:szCs w:val="20"/>
              </w:rPr>
            </w:pPr>
            <w:r w:rsidRPr="002420B5">
              <w:rPr>
                <w:rFonts w:hint="eastAsia"/>
                <w:sz w:val="20"/>
                <w:szCs w:val="20"/>
              </w:rPr>
              <w:lastRenderedPageBreak/>
              <w:t>用户唯一标示</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B171B76" w14:textId="77777777" w:rsidR="002420B5" w:rsidRPr="002420B5" w:rsidRDefault="002420B5" w:rsidP="002420B5">
            <w:pPr>
              <w:jc w:val="center"/>
              <w:rPr>
                <w:sz w:val="20"/>
                <w:szCs w:val="20"/>
              </w:rPr>
            </w:pPr>
            <w:r w:rsidRPr="009963CE">
              <w:rPr>
                <w:sz w:val="20"/>
                <w:szCs w:val="20"/>
              </w:rPr>
              <w:t>COMPANY_USER_ID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855503" w14:textId="77777777" w:rsidR="002420B5" w:rsidRDefault="002420B5" w:rsidP="002420B5">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61B1116" w14:textId="77777777" w:rsidR="002420B5" w:rsidRPr="00736667" w:rsidRDefault="002420B5" w:rsidP="002420B5">
            <w:pPr>
              <w:jc w:val="center"/>
              <w:rPr>
                <w:rFonts w:ascii="宋体" w:hAnsi="宋体"/>
                <w:snapToGrid w:val="0"/>
                <w:kern w:val="0"/>
              </w:rPr>
            </w:pPr>
          </w:p>
        </w:tc>
      </w:tr>
      <w:tr w:rsidR="002420B5" w:rsidRPr="00736667" w14:paraId="04D1411D"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4C11E56" w14:textId="77777777" w:rsidR="002420B5" w:rsidRDefault="002420B5" w:rsidP="002420B5">
            <w:pPr>
              <w:jc w:val="center"/>
              <w:rPr>
                <w:sz w:val="20"/>
                <w:szCs w:val="20"/>
              </w:rPr>
            </w:pPr>
            <w:r>
              <w:rPr>
                <w:rFonts w:hint="eastAsia"/>
                <w:sz w:val="20"/>
                <w:szCs w:val="20"/>
              </w:rPr>
              <w:t>联系人</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FB5AF56" w14:textId="77777777" w:rsidR="002420B5" w:rsidRDefault="002420B5" w:rsidP="002420B5">
            <w:pPr>
              <w:jc w:val="center"/>
              <w:rPr>
                <w:sz w:val="20"/>
                <w:szCs w:val="20"/>
              </w:rPr>
            </w:pPr>
            <w:r>
              <w:rPr>
                <w:rFonts w:hint="eastAsia"/>
                <w:sz w:val="20"/>
                <w:szCs w:val="20"/>
              </w:rPr>
              <w:t>CONTACTNAME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142931" w14:textId="77777777" w:rsidR="002420B5" w:rsidRDefault="002420B5" w:rsidP="002420B5">
            <w:pPr>
              <w:jc w:val="center"/>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87D2A6C" w14:textId="77777777" w:rsidR="002420B5" w:rsidRPr="00736667" w:rsidRDefault="002420B5" w:rsidP="002420B5">
            <w:pPr>
              <w:jc w:val="center"/>
              <w:rPr>
                <w:rFonts w:ascii="宋体" w:hAnsi="宋体"/>
                <w:snapToGrid w:val="0"/>
                <w:kern w:val="0"/>
              </w:rPr>
            </w:pPr>
          </w:p>
        </w:tc>
      </w:tr>
      <w:tr w:rsidR="002420B5" w:rsidRPr="00736667" w14:paraId="4309A730"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ABB9AC6" w14:textId="77777777" w:rsidR="002420B5" w:rsidRDefault="002420B5" w:rsidP="002420B5">
            <w:pPr>
              <w:jc w:val="center"/>
              <w:rPr>
                <w:sz w:val="20"/>
                <w:szCs w:val="20"/>
              </w:rPr>
            </w:pPr>
            <w:r>
              <w:rPr>
                <w:rFonts w:hint="eastAsia"/>
                <w:sz w:val="20"/>
                <w:szCs w:val="20"/>
              </w:rPr>
              <w:t>联系电话</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A2D8256" w14:textId="77777777" w:rsidR="002420B5" w:rsidRDefault="002420B5" w:rsidP="002420B5">
            <w:pPr>
              <w:jc w:val="center"/>
              <w:rPr>
                <w:sz w:val="20"/>
                <w:szCs w:val="20"/>
              </w:rPr>
            </w:pPr>
            <w:r>
              <w:rPr>
                <w:rFonts w:hint="eastAsia"/>
                <w:sz w:val="20"/>
                <w:szCs w:val="20"/>
              </w:rPr>
              <w:t>TEL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EDE000" w14:textId="77777777" w:rsidR="002420B5" w:rsidRDefault="002420B5" w:rsidP="002420B5">
            <w:pPr>
              <w:jc w:val="center"/>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06B75A23" w14:textId="77777777" w:rsidR="002420B5" w:rsidRPr="00736667" w:rsidRDefault="002420B5" w:rsidP="002420B5">
            <w:pPr>
              <w:jc w:val="center"/>
              <w:rPr>
                <w:rFonts w:ascii="宋体" w:hAnsi="宋体"/>
                <w:snapToGrid w:val="0"/>
                <w:kern w:val="0"/>
              </w:rPr>
            </w:pPr>
          </w:p>
        </w:tc>
      </w:tr>
      <w:tr w:rsidR="002420B5" w:rsidRPr="00736667" w14:paraId="5C2566A0"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45FB84C" w14:textId="77777777" w:rsidR="002420B5" w:rsidRDefault="002420B5" w:rsidP="002420B5">
            <w:pPr>
              <w:jc w:val="center"/>
              <w:rPr>
                <w:sz w:val="20"/>
                <w:szCs w:val="20"/>
              </w:rPr>
            </w:pPr>
            <w:r>
              <w:rPr>
                <w:rFonts w:hint="eastAsia"/>
                <w:sz w:val="20"/>
                <w:szCs w:val="20"/>
              </w:rPr>
              <w:t>账户有效时间</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72E2FF9" w14:textId="77777777" w:rsidR="002420B5" w:rsidRDefault="002420B5" w:rsidP="002420B5">
            <w:pPr>
              <w:jc w:val="center"/>
              <w:rPr>
                <w:sz w:val="20"/>
                <w:szCs w:val="20"/>
              </w:rPr>
            </w:pPr>
            <w:r>
              <w:rPr>
                <w:rFonts w:hint="eastAsia"/>
                <w:sz w:val="20"/>
                <w:szCs w:val="20"/>
              </w:rPr>
              <w:t>VALIDDATE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1F340AB" w14:textId="77777777" w:rsidR="002420B5" w:rsidRDefault="002420B5" w:rsidP="002420B5">
            <w:pPr>
              <w:jc w:val="center"/>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7C04B875" w14:textId="77777777" w:rsidR="002420B5" w:rsidRPr="00736667" w:rsidRDefault="002420B5" w:rsidP="002420B5">
            <w:pPr>
              <w:jc w:val="center"/>
              <w:rPr>
                <w:rFonts w:ascii="宋体" w:hAnsi="宋体"/>
                <w:snapToGrid w:val="0"/>
                <w:kern w:val="0"/>
              </w:rPr>
            </w:pPr>
          </w:p>
        </w:tc>
      </w:tr>
    </w:tbl>
    <w:p w14:paraId="500FABE9"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0442D819" w14:textId="77777777" w:rsidR="008A296D" w:rsidRPr="006C3D08" w:rsidRDefault="008A296D" w:rsidP="008A296D"/>
    <w:p w14:paraId="1368F161" w14:textId="77777777" w:rsidR="008A296D" w:rsidRPr="0082647F" w:rsidRDefault="008A296D" w:rsidP="008A296D">
      <w:pPr>
        <w:pStyle w:val="5"/>
      </w:pPr>
      <w:r>
        <w:rPr>
          <w:rFonts w:hint="eastAsia"/>
        </w:rPr>
        <w:t>资金方</w:t>
      </w:r>
      <w:r>
        <w:t>用户</w:t>
      </w:r>
      <w:r>
        <w:rPr>
          <w:rFonts w:hint="eastAsia"/>
        </w:rPr>
        <w:t>新增</w:t>
      </w:r>
    </w:p>
    <w:p w14:paraId="3C00D5DA" w14:textId="77777777" w:rsidR="008A296D" w:rsidRDefault="008A296D" w:rsidP="008A296D">
      <w:pPr>
        <w:pStyle w:val="6"/>
      </w:pPr>
      <w:r>
        <w:rPr>
          <w:rFonts w:hint="eastAsia"/>
        </w:rPr>
        <w:t>功能</w:t>
      </w:r>
      <w:r>
        <w:t>描述</w:t>
      </w:r>
    </w:p>
    <w:p w14:paraId="0718EE35"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主要是提供给管理人员进行资金方用户管理。</w:t>
      </w:r>
    </w:p>
    <w:p w14:paraId="62770AD8" w14:textId="77777777" w:rsidR="008A296D" w:rsidRPr="00676A58" w:rsidRDefault="008A296D" w:rsidP="008A296D">
      <w:pPr>
        <w:pStyle w:val="6"/>
      </w:pPr>
      <w:r w:rsidRPr="00676A58">
        <w:rPr>
          <w:rFonts w:hint="eastAsia"/>
        </w:rPr>
        <w:t>处理流程</w:t>
      </w:r>
    </w:p>
    <w:p w14:paraId="0BE7E507" w14:textId="77777777" w:rsidR="008A296D" w:rsidRDefault="008A296D" w:rsidP="008A296D">
      <w:pPr>
        <w:ind w:left="289" w:firstLine="420"/>
      </w:pPr>
      <w:r>
        <w:object w:dxaOrig="2323" w:dyaOrig="7955" w14:anchorId="5F38F3A1">
          <v:shape id="_x0000_i1053" type="#_x0000_t75" style="width:115pt;height:396pt" o:ole="">
            <v:imagedata r:id="rId72" o:title=""/>
          </v:shape>
          <o:OLEObject Type="Embed" ProgID="Visio.Drawing.15" ShapeID="_x0000_i1053" DrawAspect="Content" ObjectID="_1569760926" r:id="rId73"/>
        </w:object>
      </w:r>
    </w:p>
    <w:p w14:paraId="5A49E7E0" w14:textId="77777777" w:rsidR="008A296D" w:rsidRPr="00533387" w:rsidRDefault="008A296D">
      <w:pPr>
        <w:pStyle w:val="afb"/>
        <w:numPr>
          <w:ilvl w:val="0"/>
          <w:numId w:val="8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33" w:author="wangq" w:date="2017-08-21T17:25:00Z">
          <w:pPr>
            <w:pStyle w:val="afb"/>
            <w:numPr>
              <w:numId w:val="10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验证账号是否存在</w:t>
      </w:r>
    </w:p>
    <w:p w14:paraId="60516E44" w14:textId="77777777" w:rsidR="008A296D" w:rsidRPr="00C3467F" w:rsidRDefault="008A296D">
      <w:pPr>
        <w:pStyle w:val="afb"/>
        <w:numPr>
          <w:ilvl w:val="0"/>
          <w:numId w:val="8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34" w:author="wangq" w:date="2017-08-21T17:25:00Z">
          <w:pPr>
            <w:pStyle w:val="afb"/>
            <w:numPr>
              <w:numId w:val="10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lastRenderedPageBreak/>
        <w:t>新增用户信息到主表和历史表</w:t>
      </w:r>
    </w:p>
    <w:p w14:paraId="2F000424"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420B5" w:rsidRPr="00736667" w14:paraId="1E9F8029"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73A3A48" w14:textId="77777777" w:rsidR="002420B5" w:rsidRPr="002420B5" w:rsidRDefault="002420B5" w:rsidP="008E1EA4">
            <w:pPr>
              <w:jc w:val="center"/>
              <w:rPr>
                <w:sz w:val="20"/>
                <w:szCs w:val="20"/>
              </w:rPr>
            </w:pPr>
            <w:r w:rsidRPr="002420B5">
              <w:rPr>
                <w:rFonts w:hint="eastAsia"/>
                <w:sz w:val="20"/>
                <w:szCs w:val="20"/>
              </w:rPr>
              <w:t>输入要素</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FDABBB1" w14:textId="77777777" w:rsidR="002420B5" w:rsidRPr="002420B5" w:rsidRDefault="002420B5" w:rsidP="008E1EA4">
            <w:pPr>
              <w:jc w:val="center"/>
              <w:rPr>
                <w:sz w:val="20"/>
                <w:szCs w:val="20"/>
              </w:rPr>
            </w:pPr>
            <w:r w:rsidRPr="002420B5">
              <w:rPr>
                <w:rFonts w:hint="eastAsia"/>
                <w:sz w:val="20"/>
                <w:szCs w:val="20"/>
              </w:rPr>
              <w:t>字</w:t>
            </w:r>
            <w:r w:rsidRPr="002420B5">
              <w:rPr>
                <w:sz w:val="20"/>
                <w:szCs w:val="20"/>
              </w:rPr>
              <w:t>段名</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5F3F7B" w14:textId="77777777" w:rsidR="002420B5" w:rsidRPr="002420B5" w:rsidRDefault="002420B5" w:rsidP="008E1EA4">
            <w:pPr>
              <w:jc w:val="center"/>
              <w:rPr>
                <w:rFonts w:ascii="宋体" w:hAnsi="宋体"/>
                <w:snapToGrid w:val="0"/>
                <w:kern w:val="0"/>
              </w:rPr>
            </w:pPr>
            <w:r w:rsidRPr="002420B5">
              <w:rPr>
                <w:rFonts w:ascii="宋体" w:hAnsi="宋体" w:hint="eastAsia"/>
                <w:snapToGrid w:val="0"/>
                <w:kern w:val="0"/>
              </w:rPr>
              <w:t>是否</w:t>
            </w:r>
            <w:r w:rsidRPr="002420B5">
              <w:rPr>
                <w:rFonts w:ascii="宋体" w:hAnsi="宋体"/>
                <w:snapToGrid w:val="0"/>
                <w:kern w:val="0"/>
              </w:rPr>
              <w:t>必填</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521324C7" w14:textId="77777777" w:rsidR="002420B5" w:rsidRPr="002420B5" w:rsidRDefault="002420B5" w:rsidP="008E1EA4">
            <w:pPr>
              <w:jc w:val="center"/>
              <w:rPr>
                <w:rFonts w:ascii="宋体" w:hAnsi="宋体"/>
                <w:snapToGrid w:val="0"/>
                <w:kern w:val="0"/>
              </w:rPr>
            </w:pPr>
            <w:r w:rsidRPr="002420B5">
              <w:rPr>
                <w:rFonts w:ascii="宋体" w:hAnsi="宋体" w:hint="eastAsia"/>
                <w:snapToGrid w:val="0"/>
                <w:kern w:val="0"/>
              </w:rPr>
              <w:t>备注</w:t>
            </w:r>
          </w:p>
        </w:tc>
      </w:tr>
      <w:tr w:rsidR="002420B5" w:rsidRPr="00736667" w14:paraId="62619A6E"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03C6CED" w14:textId="77777777" w:rsidR="002420B5" w:rsidRDefault="002420B5" w:rsidP="002420B5">
            <w:pPr>
              <w:jc w:val="center"/>
              <w:rPr>
                <w:sz w:val="20"/>
                <w:szCs w:val="20"/>
              </w:rPr>
            </w:pPr>
            <w:r>
              <w:rPr>
                <w:rFonts w:hint="eastAsia"/>
                <w:sz w:val="20"/>
                <w:szCs w:val="20"/>
              </w:rPr>
              <w:t>用户</w:t>
            </w:r>
            <w:r>
              <w:rPr>
                <w:rFonts w:hint="eastAsia"/>
                <w:sz w:val="20"/>
                <w:szCs w:val="20"/>
              </w:rPr>
              <w:t>TOKEN</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92B92F7" w14:textId="77777777" w:rsidR="002420B5" w:rsidRDefault="002420B5" w:rsidP="002420B5">
            <w:pPr>
              <w:jc w:val="center"/>
              <w:rPr>
                <w:sz w:val="20"/>
                <w:szCs w:val="20"/>
              </w:rPr>
            </w:pPr>
            <w:r>
              <w:rPr>
                <w:rFonts w:hint="eastAsia"/>
                <w:sz w:val="20"/>
                <w:szCs w:val="20"/>
              </w:rPr>
              <w:t>TOKEN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B209E3" w14:textId="77777777" w:rsidR="002420B5" w:rsidRDefault="002420B5" w:rsidP="002420B5">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432227C" w14:textId="77777777" w:rsidR="002420B5" w:rsidRPr="00736667" w:rsidRDefault="002420B5" w:rsidP="002420B5">
            <w:pPr>
              <w:jc w:val="center"/>
              <w:rPr>
                <w:rFonts w:ascii="宋体" w:hAnsi="宋体"/>
                <w:snapToGrid w:val="0"/>
                <w:kern w:val="0"/>
              </w:rPr>
            </w:pPr>
          </w:p>
        </w:tc>
      </w:tr>
      <w:tr w:rsidR="002420B5" w:rsidRPr="00736667" w14:paraId="1709992B"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56E4E51" w14:textId="77777777" w:rsidR="002420B5" w:rsidRPr="002420B5" w:rsidRDefault="002420B5" w:rsidP="002420B5">
            <w:pPr>
              <w:jc w:val="center"/>
              <w:rPr>
                <w:sz w:val="20"/>
                <w:szCs w:val="20"/>
              </w:rPr>
            </w:pPr>
            <w:r>
              <w:rPr>
                <w:rFonts w:hint="eastAsia"/>
                <w:sz w:val="20"/>
                <w:szCs w:val="20"/>
              </w:rPr>
              <w:t>资金方</w:t>
            </w:r>
            <w:r>
              <w:rPr>
                <w:rFonts w:hint="eastAsia"/>
                <w:sz w:val="20"/>
                <w:szCs w:val="20"/>
              </w:rPr>
              <w:t>ID</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3BF69E6" w14:textId="77777777" w:rsidR="002420B5" w:rsidRPr="002420B5" w:rsidRDefault="002420B5" w:rsidP="002420B5">
            <w:pPr>
              <w:jc w:val="center"/>
              <w:rPr>
                <w:sz w:val="20"/>
                <w:szCs w:val="20"/>
              </w:rPr>
            </w:pPr>
            <w:r w:rsidRPr="002420B5">
              <w:rPr>
                <w:sz w:val="20"/>
                <w:szCs w:val="20"/>
              </w:rPr>
              <w:t>COMPANY_ID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4E4251" w14:textId="77777777" w:rsidR="002420B5" w:rsidRDefault="002420B5" w:rsidP="002420B5">
            <w:pPr>
              <w:jc w:val="center"/>
              <w:rPr>
                <w:rFonts w:ascii="宋体" w:hAnsi="宋体"/>
                <w:snapToGrid w:val="0"/>
                <w:kern w:val="0"/>
              </w:rPr>
            </w:pPr>
            <w:r>
              <w:rPr>
                <w:rFonts w:ascii="宋体" w:hAnsi="宋体"/>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2530C3F" w14:textId="77777777" w:rsidR="002420B5" w:rsidRPr="00736667" w:rsidRDefault="002420B5" w:rsidP="002420B5">
            <w:pPr>
              <w:jc w:val="center"/>
              <w:rPr>
                <w:rFonts w:ascii="宋体" w:hAnsi="宋体"/>
                <w:snapToGrid w:val="0"/>
                <w:kern w:val="0"/>
              </w:rPr>
            </w:pPr>
          </w:p>
        </w:tc>
      </w:tr>
      <w:tr w:rsidR="002420B5" w:rsidRPr="00736667" w14:paraId="23DA9923"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645B6A6" w14:textId="77777777" w:rsidR="002420B5" w:rsidRDefault="002420B5" w:rsidP="002420B5">
            <w:pPr>
              <w:jc w:val="center"/>
              <w:rPr>
                <w:sz w:val="20"/>
                <w:szCs w:val="20"/>
              </w:rPr>
            </w:pPr>
            <w:r>
              <w:rPr>
                <w:rFonts w:hint="eastAsia"/>
                <w:sz w:val="20"/>
                <w:szCs w:val="20"/>
              </w:rPr>
              <w:t>登录密码</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B7CE8B5" w14:textId="77777777" w:rsidR="002420B5" w:rsidRDefault="002420B5" w:rsidP="002420B5">
            <w:pPr>
              <w:jc w:val="center"/>
              <w:rPr>
                <w:sz w:val="20"/>
                <w:szCs w:val="20"/>
              </w:rPr>
            </w:pPr>
            <w:r>
              <w:rPr>
                <w:rFonts w:hint="eastAsia"/>
                <w:sz w:val="20"/>
                <w:szCs w:val="20"/>
              </w:rPr>
              <w:t>PASSWORD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F81889" w14:textId="77777777" w:rsidR="002420B5" w:rsidRDefault="002420B5" w:rsidP="002420B5">
            <w:pPr>
              <w:jc w:val="center"/>
              <w:rPr>
                <w:rFonts w:ascii="宋体" w:hAnsi="宋体"/>
                <w:snapToGrid w:val="0"/>
                <w:kern w:val="0"/>
              </w:rPr>
            </w:pPr>
            <w:r>
              <w:rPr>
                <w:rFonts w:ascii="宋体" w:hAnsi="宋体"/>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5D1FCC3" w14:textId="77777777" w:rsidR="002420B5" w:rsidRPr="00736667" w:rsidRDefault="002420B5" w:rsidP="002420B5">
            <w:pPr>
              <w:jc w:val="center"/>
              <w:rPr>
                <w:rFonts w:ascii="宋体" w:hAnsi="宋体"/>
                <w:snapToGrid w:val="0"/>
                <w:kern w:val="0"/>
              </w:rPr>
            </w:pPr>
          </w:p>
        </w:tc>
      </w:tr>
      <w:tr w:rsidR="002420B5" w:rsidRPr="00736667" w14:paraId="35FD4D04"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4319475" w14:textId="77777777" w:rsidR="002420B5" w:rsidRDefault="002420B5" w:rsidP="002420B5">
            <w:pPr>
              <w:jc w:val="center"/>
              <w:rPr>
                <w:sz w:val="20"/>
                <w:szCs w:val="20"/>
              </w:rPr>
            </w:pPr>
            <w:r>
              <w:rPr>
                <w:sz w:val="20"/>
                <w:szCs w:val="20"/>
              </w:rPr>
              <w:t>账号</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D18FD95" w14:textId="77777777" w:rsidR="002420B5" w:rsidRDefault="002420B5" w:rsidP="002420B5">
            <w:pPr>
              <w:jc w:val="center"/>
              <w:rPr>
                <w:sz w:val="20"/>
                <w:szCs w:val="20"/>
              </w:rPr>
            </w:pPr>
            <w:r w:rsidRPr="0083340C">
              <w:rPr>
                <w:sz w:val="20"/>
                <w:szCs w:val="20"/>
              </w:rPr>
              <w:t>ACCOUNTNO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C515FE" w14:textId="77777777" w:rsidR="002420B5" w:rsidRDefault="002420B5" w:rsidP="002420B5">
            <w:pPr>
              <w:jc w:val="center"/>
              <w:rPr>
                <w:rFonts w:ascii="宋体" w:hAnsi="宋体"/>
                <w:snapToGrid w:val="0"/>
                <w:kern w:val="0"/>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6DE99B72" w14:textId="77777777" w:rsidR="002420B5" w:rsidRPr="00736667" w:rsidRDefault="002420B5" w:rsidP="002420B5">
            <w:pPr>
              <w:jc w:val="center"/>
              <w:rPr>
                <w:rFonts w:ascii="宋体" w:hAnsi="宋体"/>
                <w:snapToGrid w:val="0"/>
                <w:kern w:val="0"/>
              </w:rPr>
            </w:pPr>
          </w:p>
        </w:tc>
      </w:tr>
      <w:tr w:rsidR="002420B5" w:rsidRPr="00736667" w14:paraId="5A65CFBF"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1805BCF" w14:textId="77777777" w:rsidR="002420B5" w:rsidRDefault="002420B5" w:rsidP="002420B5">
            <w:pPr>
              <w:jc w:val="center"/>
              <w:rPr>
                <w:sz w:val="20"/>
                <w:szCs w:val="20"/>
              </w:rPr>
            </w:pPr>
            <w:r>
              <w:rPr>
                <w:rFonts w:hint="eastAsia"/>
                <w:sz w:val="20"/>
                <w:szCs w:val="20"/>
              </w:rPr>
              <w:t>联系人</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44EE75F" w14:textId="77777777" w:rsidR="002420B5" w:rsidRDefault="002420B5" w:rsidP="002420B5">
            <w:pPr>
              <w:jc w:val="center"/>
              <w:rPr>
                <w:sz w:val="20"/>
                <w:szCs w:val="20"/>
              </w:rPr>
            </w:pPr>
            <w:r>
              <w:rPr>
                <w:rFonts w:hint="eastAsia"/>
                <w:sz w:val="20"/>
                <w:szCs w:val="20"/>
              </w:rPr>
              <w:t>CONTACTNAME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0EF2D1" w14:textId="77777777" w:rsidR="002420B5" w:rsidRDefault="002420B5" w:rsidP="002420B5">
            <w:pPr>
              <w:jc w:val="center"/>
              <w:rPr>
                <w:rFonts w:ascii="宋体" w:hAnsi="宋体"/>
                <w:snapToGrid w:val="0"/>
                <w:kern w:val="0"/>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32860475" w14:textId="77777777" w:rsidR="002420B5" w:rsidRPr="00736667" w:rsidRDefault="002420B5" w:rsidP="002420B5">
            <w:pPr>
              <w:jc w:val="center"/>
              <w:rPr>
                <w:rFonts w:ascii="宋体" w:hAnsi="宋体"/>
                <w:snapToGrid w:val="0"/>
                <w:kern w:val="0"/>
              </w:rPr>
            </w:pPr>
          </w:p>
        </w:tc>
      </w:tr>
      <w:tr w:rsidR="002420B5" w:rsidRPr="00736667" w14:paraId="7BB504B4"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EDFCB06" w14:textId="77777777" w:rsidR="002420B5" w:rsidRDefault="002420B5" w:rsidP="002420B5">
            <w:pPr>
              <w:jc w:val="center"/>
              <w:rPr>
                <w:sz w:val="20"/>
                <w:szCs w:val="20"/>
              </w:rPr>
            </w:pPr>
            <w:r>
              <w:rPr>
                <w:rFonts w:hint="eastAsia"/>
                <w:sz w:val="20"/>
                <w:szCs w:val="20"/>
              </w:rPr>
              <w:t>联系电话</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A7C6997" w14:textId="77777777" w:rsidR="002420B5" w:rsidRDefault="002420B5" w:rsidP="002420B5">
            <w:pPr>
              <w:jc w:val="center"/>
              <w:rPr>
                <w:sz w:val="20"/>
                <w:szCs w:val="20"/>
              </w:rPr>
            </w:pPr>
            <w:r>
              <w:rPr>
                <w:rFonts w:hint="eastAsia"/>
                <w:sz w:val="20"/>
                <w:szCs w:val="20"/>
              </w:rPr>
              <w:t>TEL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1EB997A" w14:textId="77777777" w:rsidR="002420B5" w:rsidRDefault="002420B5" w:rsidP="002420B5">
            <w:pPr>
              <w:jc w:val="center"/>
              <w:rPr>
                <w:rFonts w:ascii="宋体" w:hAnsi="宋体"/>
                <w:snapToGrid w:val="0"/>
                <w:kern w:val="0"/>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566BAC12" w14:textId="77777777" w:rsidR="002420B5" w:rsidRPr="00736667" w:rsidRDefault="002420B5" w:rsidP="002420B5">
            <w:pPr>
              <w:jc w:val="center"/>
              <w:rPr>
                <w:rFonts w:ascii="宋体" w:hAnsi="宋体"/>
                <w:snapToGrid w:val="0"/>
                <w:kern w:val="0"/>
              </w:rPr>
            </w:pPr>
          </w:p>
        </w:tc>
      </w:tr>
    </w:tbl>
    <w:p w14:paraId="1290A33E" w14:textId="77777777" w:rsidR="008A296D" w:rsidRPr="00C56A4E" w:rsidRDefault="008A296D" w:rsidP="008A296D"/>
    <w:p w14:paraId="51D342DC" w14:textId="77777777" w:rsidR="008A296D" w:rsidRDefault="008A296D" w:rsidP="008A296D">
      <w:pPr>
        <w:pStyle w:val="6"/>
      </w:pPr>
      <w:r w:rsidRPr="00A52328">
        <w:rPr>
          <w:rFonts w:hint="eastAsia"/>
        </w:rPr>
        <w:t>输出</w:t>
      </w:r>
    </w:p>
    <w:p w14:paraId="30B8DABF" w14:textId="77777777" w:rsidR="008A296D" w:rsidRPr="007F58D2" w:rsidRDefault="008A296D" w:rsidP="008A296D">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3F8228D3" w14:textId="77777777" w:rsidTr="00A0397D">
        <w:tc>
          <w:tcPr>
            <w:tcW w:w="1559" w:type="dxa"/>
            <w:shd w:val="clear" w:color="auto" w:fill="E0E0E0"/>
          </w:tcPr>
          <w:p w14:paraId="3EACAFA6"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1DB3A1E"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25136F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0B65FB4"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03A7265E" w14:textId="77777777" w:rsidTr="00A0397D">
        <w:tc>
          <w:tcPr>
            <w:tcW w:w="1559" w:type="dxa"/>
            <w:shd w:val="clear" w:color="auto" w:fill="auto"/>
          </w:tcPr>
          <w:p w14:paraId="7F64F579"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F2A2674"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F1227F3"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6938021" w14:textId="77777777" w:rsidR="008A296D" w:rsidRPr="00736667" w:rsidRDefault="008A296D" w:rsidP="00A0397D">
            <w:pPr>
              <w:jc w:val="left"/>
              <w:rPr>
                <w:rFonts w:ascii="宋体" w:hAnsi="宋体"/>
                <w:snapToGrid w:val="0"/>
                <w:kern w:val="0"/>
              </w:rPr>
            </w:pPr>
          </w:p>
        </w:tc>
      </w:tr>
      <w:tr w:rsidR="008A296D" w:rsidRPr="00736667" w14:paraId="114A2B0E" w14:textId="77777777" w:rsidTr="00A0397D">
        <w:tc>
          <w:tcPr>
            <w:tcW w:w="1559" w:type="dxa"/>
            <w:shd w:val="clear" w:color="auto" w:fill="auto"/>
          </w:tcPr>
          <w:p w14:paraId="3E77965A"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CCFC900"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A5EB15C"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DC6DE47" w14:textId="77777777" w:rsidR="008A296D" w:rsidRPr="00736667" w:rsidRDefault="008A296D" w:rsidP="00A0397D">
            <w:pPr>
              <w:jc w:val="left"/>
              <w:rPr>
                <w:rFonts w:ascii="宋体" w:hAnsi="宋体"/>
                <w:snapToGrid w:val="0"/>
                <w:kern w:val="0"/>
              </w:rPr>
            </w:pPr>
          </w:p>
        </w:tc>
      </w:tr>
    </w:tbl>
    <w:p w14:paraId="656262B8"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如果有错误建议直接返回协议体或者抛出异常</w:t>
      </w:r>
    </w:p>
    <w:p w14:paraId="0A721440" w14:textId="29944306" w:rsidR="008A296D" w:rsidRPr="0082647F" w:rsidRDefault="008A296D" w:rsidP="008A296D">
      <w:pPr>
        <w:pStyle w:val="5"/>
      </w:pPr>
      <w:r>
        <w:rPr>
          <w:rFonts w:hint="eastAsia"/>
        </w:rPr>
        <w:t>资金方</w:t>
      </w:r>
      <w:r>
        <w:t>用户</w:t>
      </w:r>
      <w:r w:rsidR="00C24A30">
        <w:rPr>
          <w:rFonts w:hint="eastAsia"/>
        </w:rPr>
        <w:t>查看</w:t>
      </w:r>
    </w:p>
    <w:p w14:paraId="557F81D6" w14:textId="77777777" w:rsidR="008A296D" w:rsidRDefault="008A296D" w:rsidP="008A296D">
      <w:pPr>
        <w:pStyle w:val="6"/>
      </w:pPr>
      <w:r>
        <w:rPr>
          <w:rFonts w:hint="eastAsia"/>
        </w:rPr>
        <w:t>功能</w:t>
      </w:r>
      <w:r>
        <w:t>描述</w:t>
      </w:r>
    </w:p>
    <w:p w14:paraId="17A4DD7D"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主要是提供给管理人员进行资金方用户查询。</w:t>
      </w:r>
    </w:p>
    <w:p w14:paraId="2AD1C9B8" w14:textId="77777777" w:rsidR="008A296D" w:rsidRPr="00676A58" w:rsidRDefault="008A296D" w:rsidP="008A296D">
      <w:pPr>
        <w:pStyle w:val="6"/>
      </w:pPr>
      <w:r w:rsidRPr="00676A58">
        <w:rPr>
          <w:rFonts w:hint="eastAsia"/>
        </w:rPr>
        <w:t>处理流程</w:t>
      </w:r>
    </w:p>
    <w:p w14:paraId="4D34725B" w14:textId="77777777" w:rsidR="008A296D" w:rsidRDefault="008A296D" w:rsidP="008A296D">
      <w:pPr>
        <w:ind w:left="289" w:firstLine="420"/>
      </w:pPr>
      <w:r>
        <w:object w:dxaOrig="2323" w:dyaOrig="4863" w14:anchorId="26E7497F">
          <v:shape id="_x0000_i1054" type="#_x0000_t75" style="width:115pt;height:245pt" o:ole="">
            <v:imagedata r:id="rId74" o:title=""/>
          </v:shape>
          <o:OLEObject Type="Embed" ProgID="Visio.Drawing.15" ShapeID="_x0000_i1054" DrawAspect="Content" ObjectID="_1569760927" r:id="rId75"/>
        </w:object>
      </w:r>
    </w:p>
    <w:p w14:paraId="7013F714" w14:textId="77777777" w:rsidR="008A296D" w:rsidRPr="00533387" w:rsidRDefault="008A296D">
      <w:pPr>
        <w:pStyle w:val="afb"/>
        <w:numPr>
          <w:ilvl w:val="0"/>
          <w:numId w:val="9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35" w:author="wangq" w:date="2017-08-21T17:25:00Z">
          <w:pPr>
            <w:pStyle w:val="afb"/>
            <w:numPr>
              <w:numId w:val="10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输入用户ID</w:t>
      </w:r>
    </w:p>
    <w:p w14:paraId="48FABB4B" w14:textId="77777777" w:rsidR="008A296D" w:rsidRPr="00C3467F" w:rsidRDefault="008A296D">
      <w:pPr>
        <w:pStyle w:val="afb"/>
        <w:numPr>
          <w:ilvl w:val="0"/>
          <w:numId w:val="9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36" w:author="wangq" w:date="2017-08-21T17:25:00Z">
          <w:pPr>
            <w:pStyle w:val="afb"/>
            <w:numPr>
              <w:numId w:val="10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lastRenderedPageBreak/>
        <w:t>返回用户信息信息</w:t>
      </w:r>
    </w:p>
    <w:p w14:paraId="55EFFDFE"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D22CF3D" w14:textId="77777777" w:rsidTr="00A0397D">
        <w:tc>
          <w:tcPr>
            <w:tcW w:w="1559" w:type="dxa"/>
            <w:shd w:val="clear" w:color="auto" w:fill="E0E0E0"/>
          </w:tcPr>
          <w:p w14:paraId="72EFD9A1"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67CE5F4"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08EB435"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DA424C0"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05678C47" w14:textId="77777777" w:rsidTr="00A0397D">
        <w:tc>
          <w:tcPr>
            <w:tcW w:w="1559" w:type="dxa"/>
            <w:shd w:val="clear" w:color="auto" w:fill="auto"/>
            <w:vAlign w:val="center"/>
          </w:tcPr>
          <w:p w14:paraId="4B7529CE" w14:textId="77777777" w:rsidR="008A296D" w:rsidRDefault="008A296D" w:rsidP="00A0397D">
            <w:pPr>
              <w:widowControl/>
              <w:jc w:val="left"/>
              <w:rPr>
                <w:rFonts w:ascii="宋体" w:hAnsi="宋体"/>
                <w:sz w:val="20"/>
                <w:szCs w:val="20"/>
              </w:rPr>
            </w:pPr>
            <w:r>
              <w:rPr>
                <w:rFonts w:hint="eastAsia"/>
                <w:sz w:val="20"/>
                <w:szCs w:val="20"/>
              </w:rPr>
              <w:t>用户</w:t>
            </w:r>
            <w:r>
              <w:rPr>
                <w:rFonts w:hint="eastAsia"/>
                <w:sz w:val="20"/>
                <w:szCs w:val="20"/>
              </w:rPr>
              <w:t>ID</w:t>
            </w:r>
          </w:p>
        </w:tc>
        <w:tc>
          <w:tcPr>
            <w:tcW w:w="1701" w:type="dxa"/>
            <w:shd w:val="clear" w:color="auto" w:fill="auto"/>
            <w:vAlign w:val="center"/>
          </w:tcPr>
          <w:p w14:paraId="68D1AB16" w14:textId="77777777" w:rsidR="008A296D" w:rsidRDefault="008A296D" w:rsidP="00A0397D">
            <w:pPr>
              <w:widowControl/>
              <w:jc w:val="left"/>
              <w:rPr>
                <w:rFonts w:ascii="宋体" w:hAnsi="宋体"/>
                <w:color w:val="000000"/>
                <w:sz w:val="22"/>
              </w:rPr>
            </w:pPr>
            <w:r>
              <w:rPr>
                <w:color w:val="000000"/>
                <w:sz w:val="22"/>
              </w:rPr>
              <w:t>USERID</w:t>
            </w:r>
          </w:p>
        </w:tc>
        <w:tc>
          <w:tcPr>
            <w:tcW w:w="1134" w:type="dxa"/>
            <w:shd w:val="clear" w:color="auto" w:fill="auto"/>
          </w:tcPr>
          <w:p w14:paraId="4E9D505F"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4211D23" w14:textId="77777777" w:rsidR="008A296D" w:rsidRPr="00736667" w:rsidRDefault="008A296D" w:rsidP="00A0397D">
            <w:pPr>
              <w:jc w:val="left"/>
              <w:rPr>
                <w:rFonts w:ascii="宋体" w:hAnsi="宋体"/>
                <w:snapToGrid w:val="0"/>
                <w:kern w:val="0"/>
              </w:rPr>
            </w:pPr>
          </w:p>
        </w:tc>
      </w:tr>
      <w:tr w:rsidR="008A296D" w:rsidRPr="00736667" w14:paraId="7248FDED" w14:textId="77777777" w:rsidTr="00A0397D">
        <w:tc>
          <w:tcPr>
            <w:tcW w:w="1559" w:type="dxa"/>
            <w:shd w:val="clear" w:color="auto" w:fill="auto"/>
            <w:vAlign w:val="bottom"/>
          </w:tcPr>
          <w:p w14:paraId="707D3AFC"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0F4CC26C" w14:textId="77777777" w:rsidR="008A296D" w:rsidRDefault="008A296D" w:rsidP="00A0397D">
            <w:pPr>
              <w:rPr>
                <w:sz w:val="20"/>
                <w:szCs w:val="20"/>
              </w:rPr>
            </w:pPr>
            <w:r>
              <w:rPr>
                <w:rFonts w:hint="eastAsia"/>
                <w:sz w:val="20"/>
                <w:szCs w:val="20"/>
              </w:rPr>
              <w:t>TOKEN</w:t>
            </w:r>
          </w:p>
        </w:tc>
        <w:tc>
          <w:tcPr>
            <w:tcW w:w="1134" w:type="dxa"/>
            <w:shd w:val="clear" w:color="auto" w:fill="auto"/>
          </w:tcPr>
          <w:p w14:paraId="0ECB59DE"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A4348B4" w14:textId="77777777" w:rsidR="008A296D" w:rsidRPr="00736667" w:rsidRDefault="008A296D" w:rsidP="00A0397D">
            <w:pPr>
              <w:jc w:val="left"/>
              <w:rPr>
                <w:rFonts w:ascii="宋体" w:hAnsi="宋体"/>
                <w:snapToGrid w:val="0"/>
                <w:kern w:val="0"/>
              </w:rPr>
            </w:pPr>
          </w:p>
        </w:tc>
      </w:tr>
    </w:tbl>
    <w:p w14:paraId="75425372" w14:textId="77777777" w:rsidR="008A296D" w:rsidRPr="00C56A4E" w:rsidRDefault="008A296D" w:rsidP="008A296D"/>
    <w:p w14:paraId="0C88416A" w14:textId="77777777" w:rsidR="008A296D" w:rsidRDefault="008A296D" w:rsidP="008A296D">
      <w:pPr>
        <w:pStyle w:val="6"/>
      </w:pPr>
      <w:r w:rsidRPr="00A52328">
        <w:rPr>
          <w:rFonts w:hint="eastAsia"/>
        </w:rPr>
        <w:t>输出</w:t>
      </w:r>
    </w:p>
    <w:p w14:paraId="624242DE"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420B5" w:rsidRPr="00736667" w14:paraId="7E4D747C"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19A19F0" w14:textId="77777777" w:rsidR="002420B5" w:rsidRPr="002420B5" w:rsidRDefault="002420B5" w:rsidP="008E1EA4">
            <w:pPr>
              <w:jc w:val="center"/>
              <w:rPr>
                <w:sz w:val="20"/>
                <w:szCs w:val="20"/>
              </w:rPr>
            </w:pPr>
            <w:r w:rsidRPr="002420B5">
              <w:rPr>
                <w:rFonts w:hint="eastAsia"/>
                <w:sz w:val="20"/>
                <w:szCs w:val="20"/>
              </w:rPr>
              <w:t>输入要素</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FE1E953" w14:textId="77777777" w:rsidR="002420B5" w:rsidRPr="002420B5" w:rsidRDefault="002420B5" w:rsidP="008E1EA4">
            <w:pPr>
              <w:jc w:val="center"/>
              <w:rPr>
                <w:sz w:val="20"/>
                <w:szCs w:val="20"/>
              </w:rPr>
            </w:pPr>
            <w:r w:rsidRPr="002420B5">
              <w:rPr>
                <w:rFonts w:hint="eastAsia"/>
                <w:sz w:val="20"/>
                <w:szCs w:val="20"/>
              </w:rPr>
              <w:t>字</w:t>
            </w:r>
            <w:r w:rsidRPr="002420B5">
              <w:rPr>
                <w:sz w:val="20"/>
                <w:szCs w:val="20"/>
              </w:rPr>
              <w:t>段名</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C0E686" w14:textId="77777777" w:rsidR="002420B5" w:rsidRPr="002420B5" w:rsidRDefault="002420B5" w:rsidP="008E1EA4">
            <w:pPr>
              <w:jc w:val="center"/>
              <w:rPr>
                <w:rFonts w:ascii="宋体" w:hAnsi="宋体"/>
                <w:snapToGrid w:val="0"/>
                <w:kern w:val="0"/>
              </w:rPr>
            </w:pPr>
            <w:r w:rsidRPr="002420B5">
              <w:rPr>
                <w:rFonts w:ascii="宋体" w:hAnsi="宋体" w:hint="eastAsia"/>
                <w:snapToGrid w:val="0"/>
                <w:kern w:val="0"/>
              </w:rPr>
              <w:t>是否</w:t>
            </w:r>
            <w:r w:rsidRPr="002420B5">
              <w:rPr>
                <w:rFonts w:ascii="宋体" w:hAnsi="宋体"/>
                <w:snapToGrid w:val="0"/>
                <w:kern w:val="0"/>
              </w:rPr>
              <w:t>必填</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5B58868F" w14:textId="77777777" w:rsidR="002420B5" w:rsidRPr="002420B5" w:rsidRDefault="002420B5" w:rsidP="008E1EA4">
            <w:pPr>
              <w:jc w:val="center"/>
              <w:rPr>
                <w:rFonts w:ascii="宋体" w:hAnsi="宋体"/>
                <w:snapToGrid w:val="0"/>
                <w:kern w:val="0"/>
              </w:rPr>
            </w:pPr>
            <w:r w:rsidRPr="002420B5">
              <w:rPr>
                <w:rFonts w:ascii="宋体" w:hAnsi="宋体" w:hint="eastAsia"/>
                <w:snapToGrid w:val="0"/>
                <w:kern w:val="0"/>
              </w:rPr>
              <w:t>备注</w:t>
            </w:r>
          </w:p>
        </w:tc>
      </w:tr>
      <w:tr w:rsidR="002420B5" w:rsidRPr="00736667" w14:paraId="19E52623"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B52EFA7" w14:textId="77777777" w:rsidR="002420B5" w:rsidRPr="002420B5" w:rsidRDefault="002420B5" w:rsidP="002420B5">
            <w:pPr>
              <w:jc w:val="center"/>
              <w:rPr>
                <w:sz w:val="20"/>
                <w:szCs w:val="20"/>
              </w:rPr>
            </w:pPr>
            <w:r>
              <w:rPr>
                <w:rFonts w:hint="eastAsia"/>
                <w:sz w:val="20"/>
                <w:szCs w:val="20"/>
              </w:rPr>
              <w:t>用户唯一标示</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7C08D71" w14:textId="77777777" w:rsidR="002420B5" w:rsidRPr="002420B5" w:rsidRDefault="002420B5" w:rsidP="002420B5">
            <w:pPr>
              <w:jc w:val="center"/>
              <w:rPr>
                <w:sz w:val="20"/>
                <w:szCs w:val="20"/>
              </w:rPr>
            </w:pPr>
            <w:r>
              <w:rPr>
                <w:rFonts w:hint="eastAsia"/>
                <w:sz w:val="20"/>
                <w:szCs w:val="20"/>
              </w:rPr>
              <w:t>USERID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FF1599" w14:textId="77777777" w:rsidR="002420B5" w:rsidRDefault="002420B5" w:rsidP="002420B5">
            <w:pPr>
              <w:jc w:val="center"/>
              <w:rPr>
                <w:rFonts w:ascii="宋体" w:hAnsi="宋体"/>
                <w:snapToGrid w:val="0"/>
                <w:kern w:val="0"/>
              </w:rPr>
            </w:pPr>
            <w:r>
              <w:rPr>
                <w:rFonts w:ascii="宋体" w:hAnsi="宋体"/>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24EC577D" w14:textId="77777777" w:rsidR="002420B5" w:rsidRPr="00736667" w:rsidRDefault="002420B5" w:rsidP="002420B5">
            <w:pPr>
              <w:jc w:val="center"/>
              <w:rPr>
                <w:rFonts w:ascii="宋体" w:hAnsi="宋体"/>
                <w:snapToGrid w:val="0"/>
                <w:kern w:val="0"/>
              </w:rPr>
            </w:pPr>
          </w:p>
        </w:tc>
      </w:tr>
      <w:tr w:rsidR="002420B5" w:rsidRPr="00736667" w14:paraId="038E37D6"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6F4CA62" w14:textId="77777777" w:rsidR="002420B5" w:rsidRDefault="002420B5" w:rsidP="002420B5">
            <w:pPr>
              <w:jc w:val="center"/>
              <w:rPr>
                <w:sz w:val="20"/>
                <w:szCs w:val="20"/>
              </w:rPr>
            </w:pPr>
            <w:r>
              <w:rPr>
                <w:rFonts w:hint="eastAsia"/>
                <w:sz w:val="20"/>
                <w:szCs w:val="20"/>
              </w:rPr>
              <w:t>账号</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804D7E2" w14:textId="77777777" w:rsidR="002420B5" w:rsidRDefault="002420B5" w:rsidP="002420B5">
            <w:pPr>
              <w:jc w:val="center"/>
              <w:rPr>
                <w:sz w:val="20"/>
                <w:szCs w:val="20"/>
              </w:rPr>
            </w:pPr>
            <w:r>
              <w:rPr>
                <w:rFonts w:hint="eastAsia"/>
                <w:sz w:val="20"/>
                <w:szCs w:val="20"/>
              </w:rPr>
              <w:t>ACCOUNTNO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CDAE179" w14:textId="77777777" w:rsidR="002420B5" w:rsidRDefault="002420B5" w:rsidP="002420B5">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2408E036" w14:textId="77777777" w:rsidR="002420B5" w:rsidRPr="00736667" w:rsidRDefault="002420B5" w:rsidP="002420B5">
            <w:pPr>
              <w:jc w:val="center"/>
              <w:rPr>
                <w:rFonts w:ascii="宋体" w:hAnsi="宋体"/>
                <w:snapToGrid w:val="0"/>
                <w:kern w:val="0"/>
              </w:rPr>
            </w:pPr>
          </w:p>
        </w:tc>
      </w:tr>
      <w:tr w:rsidR="002420B5" w:rsidRPr="00736667" w14:paraId="094D407D"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200B369" w14:textId="77777777" w:rsidR="002420B5" w:rsidRDefault="002420B5" w:rsidP="002420B5">
            <w:pPr>
              <w:jc w:val="center"/>
              <w:rPr>
                <w:sz w:val="20"/>
                <w:szCs w:val="20"/>
              </w:rPr>
            </w:pPr>
            <w:r>
              <w:rPr>
                <w:rFonts w:hint="eastAsia"/>
                <w:sz w:val="20"/>
                <w:szCs w:val="20"/>
              </w:rPr>
              <w:t>公司名称</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FEF6C21" w14:textId="77777777" w:rsidR="002420B5" w:rsidRPr="002420B5" w:rsidRDefault="002420B5" w:rsidP="002420B5">
            <w:pPr>
              <w:jc w:val="center"/>
              <w:rPr>
                <w:sz w:val="20"/>
                <w:szCs w:val="20"/>
              </w:rPr>
            </w:pPr>
            <w:r w:rsidRPr="002420B5">
              <w:rPr>
                <w:rFonts w:hint="eastAsia"/>
                <w:sz w:val="20"/>
                <w:szCs w:val="20"/>
              </w:rPr>
              <w:t>COMPANY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14158A" w14:textId="77777777" w:rsidR="002420B5" w:rsidRDefault="002420B5" w:rsidP="002420B5">
            <w:pPr>
              <w:jc w:val="center"/>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508B4119" w14:textId="77777777" w:rsidR="002420B5" w:rsidRPr="00736667" w:rsidRDefault="002420B5" w:rsidP="002420B5">
            <w:pPr>
              <w:jc w:val="center"/>
              <w:rPr>
                <w:rFonts w:ascii="宋体" w:hAnsi="宋体"/>
                <w:snapToGrid w:val="0"/>
                <w:kern w:val="0"/>
              </w:rPr>
            </w:pPr>
          </w:p>
        </w:tc>
      </w:tr>
      <w:tr w:rsidR="002420B5" w:rsidRPr="00736667" w14:paraId="7CB7DE13"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3AFBE2B" w14:textId="77777777" w:rsidR="002420B5" w:rsidRDefault="002420B5" w:rsidP="002420B5">
            <w:pPr>
              <w:jc w:val="center"/>
              <w:rPr>
                <w:sz w:val="20"/>
                <w:szCs w:val="20"/>
              </w:rPr>
            </w:pPr>
            <w:r>
              <w:rPr>
                <w:rFonts w:hint="eastAsia"/>
                <w:sz w:val="20"/>
                <w:szCs w:val="20"/>
              </w:rPr>
              <w:t>有效状态</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81F71C1" w14:textId="77777777" w:rsidR="002420B5" w:rsidRDefault="002420B5" w:rsidP="002420B5">
            <w:pPr>
              <w:jc w:val="center"/>
              <w:rPr>
                <w:sz w:val="20"/>
                <w:szCs w:val="20"/>
              </w:rPr>
            </w:pPr>
            <w:r>
              <w:rPr>
                <w:rFonts w:hint="eastAsia"/>
                <w:sz w:val="20"/>
                <w:szCs w:val="20"/>
              </w:rPr>
              <w:t>AVAILABLE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95BD5F3" w14:textId="77777777" w:rsidR="002420B5" w:rsidRDefault="002420B5" w:rsidP="002420B5">
            <w:pPr>
              <w:jc w:val="center"/>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32BA724" w14:textId="77777777" w:rsidR="002420B5" w:rsidRPr="00736667" w:rsidRDefault="002420B5" w:rsidP="002420B5">
            <w:pPr>
              <w:jc w:val="center"/>
              <w:rPr>
                <w:rFonts w:ascii="宋体" w:hAnsi="宋体"/>
                <w:snapToGrid w:val="0"/>
                <w:kern w:val="0"/>
              </w:rPr>
            </w:pPr>
          </w:p>
        </w:tc>
      </w:tr>
      <w:tr w:rsidR="002420B5" w:rsidRPr="00736667" w14:paraId="5D04CC58"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4CF827A" w14:textId="77777777" w:rsidR="002420B5" w:rsidRDefault="002420B5" w:rsidP="002420B5">
            <w:pPr>
              <w:jc w:val="center"/>
              <w:rPr>
                <w:sz w:val="20"/>
                <w:szCs w:val="20"/>
              </w:rPr>
            </w:pPr>
            <w:r>
              <w:rPr>
                <w:rFonts w:hint="eastAsia"/>
                <w:sz w:val="20"/>
                <w:szCs w:val="20"/>
              </w:rPr>
              <w:t>修改密码标志</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7CD5AAA" w14:textId="77777777" w:rsidR="002420B5" w:rsidRDefault="002420B5" w:rsidP="002420B5">
            <w:pPr>
              <w:jc w:val="center"/>
              <w:rPr>
                <w:sz w:val="20"/>
                <w:szCs w:val="20"/>
              </w:rPr>
            </w:pPr>
            <w:r>
              <w:rPr>
                <w:rFonts w:hint="eastAsia"/>
                <w:sz w:val="20"/>
                <w:szCs w:val="20"/>
              </w:rPr>
              <w:t>PWDEXPIREFLAG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1BE527" w14:textId="77777777" w:rsidR="002420B5" w:rsidRDefault="002420B5" w:rsidP="002420B5">
            <w:pPr>
              <w:jc w:val="center"/>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532E841" w14:textId="77777777" w:rsidR="002420B5" w:rsidRPr="00736667" w:rsidRDefault="002420B5" w:rsidP="002420B5">
            <w:pPr>
              <w:jc w:val="center"/>
              <w:rPr>
                <w:rFonts w:ascii="宋体" w:hAnsi="宋体"/>
                <w:snapToGrid w:val="0"/>
                <w:kern w:val="0"/>
              </w:rPr>
            </w:pPr>
          </w:p>
        </w:tc>
      </w:tr>
      <w:tr w:rsidR="002420B5" w:rsidRPr="00736667" w14:paraId="45F35E41"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C2037CB" w14:textId="77777777" w:rsidR="002420B5" w:rsidRDefault="002420B5" w:rsidP="002420B5">
            <w:pPr>
              <w:jc w:val="center"/>
              <w:rPr>
                <w:sz w:val="20"/>
                <w:szCs w:val="20"/>
              </w:rPr>
            </w:pPr>
            <w:r>
              <w:rPr>
                <w:rFonts w:hint="eastAsia"/>
                <w:sz w:val="20"/>
                <w:szCs w:val="20"/>
              </w:rPr>
              <w:t>注册时间</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B0928D6" w14:textId="77777777" w:rsidR="002420B5" w:rsidRDefault="002420B5" w:rsidP="002420B5">
            <w:pPr>
              <w:jc w:val="center"/>
              <w:rPr>
                <w:sz w:val="20"/>
                <w:szCs w:val="20"/>
              </w:rPr>
            </w:pPr>
            <w:r>
              <w:rPr>
                <w:rFonts w:hint="eastAsia"/>
                <w:sz w:val="20"/>
                <w:szCs w:val="20"/>
              </w:rPr>
              <w:t>REGISTDATE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705529" w14:textId="77777777" w:rsidR="002420B5" w:rsidRDefault="002420B5" w:rsidP="002420B5">
            <w:pPr>
              <w:jc w:val="center"/>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757FE14E" w14:textId="77777777" w:rsidR="002420B5" w:rsidRPr="00736667" w:rsidRDefault="002420B5" w:rsidP="002420B5">
            <w:pPr>
              <w:jc w:val="center"/>
              <w:rPr>
                <w:rFonts w:ascii="宋体" w:hAnsi="宋体"/>
                <w:snapToGrid w:val="0"/>
                <w:kern w:val="0"/>
              </w:rPr>
            </w:pPr>
          </w:p>
        </w:tc>
      </w:tr>
      <w:tr w:rsidR="002420B5" w:rsidRPr="00736667" w14:paraId="37193C38"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473B344" w14:textId="77777777" w:rsidR="002420B5" w:rsidRDefault="002420B5" w:rsidP="002420B5">
            <w:pPr>
              <w:jc w:val="center"/>
              <w:rPr>
                <w:sz w:val="20"/>
                <w:szCs w:val="20"/>
              </w:rPr>
            </w:pPr>
            <w:r>
              <w:rPr>
                <w:rFonts w:hint="eastAsia"/>
                <w:sz w:val="20"/>
                <w:szCs w:val="20"/>
              </w:rPr>
              <w:t>联系人</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5B0EE68" w14:textId="77777777" w:rsidR="002420B5" w:rsidRDefault="002420B5" w:rsidP="002420B5">
            <w:pPr>
              <w:jc w:val="center"/>
              <w:rPr>
                <w:sz w:val="20"/>
                <w:szCs w:val="20"/>
              </w:rPr>
            </w:pPr>
            <w:r>
              <w:rPr>
                <w:rFonts w:hint="eastAsia"/>
                <w:sz w:val="20"/>
                <w:szCs w:val="20"/>
              </w:rPr>
              <w:t>CONTACTNAME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B6AFD2" w14:textId="77777777" w:rsidR="002420B5" w:rsidRDefault="002420B5" w:rsidP="002420B5">
            <w:pPr>
              <w:jc w:val="center"/>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E83F34A" w14:textId="77777777" w:rsidR="002420B5" w:rsidRPr="00736667" w:rsidRDefault="002420B5" w:rsidP="002420B5">
            <w:pPr>
              <w:jc w:val="center"/>
              <w:rPr>
                <w:rFonts w:ascii="宋体" w:hAnsi="宋体"/>
                <w:snapToGrid w:val="0"/>
                <w:kern w:val="0"/>
              </w:rPr>
            </w:pPr>
          </w:p>
        </w:tc>
      </w:tr>
      <w:tr w:rsidR="002420B5" w:rsidRPr="00736667" w14:paraId="355615BD"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E27FE1E" w14:textId="77777777" w:rsidR="002420B5" w:rsidRDefault="002420B5" w:rsidP="002420B5">
            <w:pPr>
              <w:jc w:val="center"/>
              <w:rPr>
                <w:sz w:val="20"/>
                <w:szCs w:val="20"/>
              </w:rPr>
            </w:pPr>
            <w:r>
              <w:rPr>
                <w:rFonts w:hint="eastAsia"/>
                <w:sz w:val="20"/>
                <w:szCs w:val="20"/>
              </w:rPr>
              <w:t>联系电话</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F4CB391" w14:textId="77777777" w:rsidR="002420B5" w:rsidRDefault="002420B5" w:rsidP="002420B5">
            <w:pPr>
              <w:jc w:val="center"/>
              <w:rPr>
                <w:sz w:val="20"/>
                <w:szCs w:val="20"/>
              </w:rPr>
            </w:pPr>
            <w:r>
              <w:rPr>
                <w:rFonts w:hint="eastAsia"/>
                <w:sz w:val="20"/>
                <w:szCs w:val="20"/>
              </w:rPr>
              <w:t>TEL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91A660" w14:textId="77777777" w:rsidR="002420B5" w:rsidRDefault="002420B5" w:rsidP="002420B5">
            <w:pPr>
              <w:jc w:val="center"/>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7AA8B5DF" w14:textId="77777777" w:rsidR="002420B5" w:rsidRPr="00736667" w:rsidRDefault="002420B5" w:rsidP="002420B5">
            <w:pPr>
              <w:jc w:val="center"/>
              <w:rPr>
                <w:rFonts w:ascii="宋体" w:hAnsi="宋体"/>
                <w:snapToGrid w:val="0"/>
                <w:kern w:val="0"/>
              </w:rPr>
            </w:pPr>
          </w:p>
        </w:tc>
      </w:tr>
      <w:tr w:rsidR="002420B5" w:rsidRPr="00736667" w14:paraId="39C7B75C"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28CB286" w14:textId="77777777" w:rsidR="002420B5" w:rsidRDefault="002420B5" w:rsidP="002420B5">
            <w:pPr>
              <w:jc w:val="center"/>
              <w:rPr>
                <w:sz w:val="20"/>
                <w:szCs w:val="20"/>
              </w:rPr>
            </w:pPr>
            <w:r>
              <w:rPr>
                <w:rFonts w:hint="eastAsia"/>
                <w:sz w:val="20"/>
                <w:szCs w:val="20"/>
              </w:rPr>
              <w:t>账户有效时间</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2AA9A7BB" w14:textId="77777777" w:rsidR="002420B5" w:rsidRDefault="002420B5" w:rsidP="002420B5">
            <w:pPr>
              <w:jc w:val="center"/>
              <w:rPr>
                <w:sz w:val="20"/>
                <w:szCs w:val="20"/>
              </w:rPr>
            </w:pPr>
            <w:r>
              <w:rPr>
                <w:rFonts w:hint="eastAsia"/>
                <w:sz w:val="20"/>
                <w:szCs w:val="20"/>
              </w:rPr>
              <w:t>VALIDDATE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947DBC" w14:textId="77777777" w:rsidR="002420B5" w:rsidRDefault="002420B5" w:rsidP="002420B5">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60A8761A" w14:textId="77777777" w:rsidR="002420B5" w:rsidRPr="00736667" w:rsidRDefault="002420B5" w:rsidP="002420B5">
            <w:pPr>
              <w:jc w:val="center"/>
              <w:rPr>
                <w:rFonts w:ascii="宋体" w:hAnsi="宋体"/>
                <w:snapToGrid w:val="0"/>
                <w:kern w:val="0"/>
              </w:rPr>
            </w:pPr>
          </w:p>
        </w:tc>
      </w:tr>
    </w:tbl>
    <w:p w14:paraId="5B5E11F1" w14:textId="77777777" w:rsidR="008A296D" w:rsidRPr="00525C80" w:rsidRDefault="008A296D" w:rsidP="008A296D"/>
    <w:p w14:paraId="42E340F0" w14:textId="77777777" w:rsidR="008A296D" w:rsidRPr="0082647F" w:rsidRDefault="008A296D" w:rsidP="008A296D">
      <w:pPr>
        <w:pStyle w:val="5"/>
      </w:pPr>
      <w:r>
        <w:rPr>
          <w:rFonts w:hint="eastAsia"/>
        </w:rPr>
        <w:t>资金方</w:t>
      </w:r>
      <w:r>
        <w:t>用户</w:t>
      </w:r>
      <w:r>
        <w:rPr>
          <w:rFonts w:hint="eastAsia"/>
        </w:rPr>
        <w:t>修改</w:t>
      </w:r>
    </w:p>
    <w:p w14:paraId="233F10BB" w14:textId="77777777" w:rsidR="008A296D" w:rsidRDefault="008A296D" w:rsidP="008A296D">
      <w:pPr>
        <w:pStyle w:val="6"/>
      </w:pPr>
      <w:r>
        <w:rPr>
          <w:rFonts w:hint="eastAsia"/>
        </w:rPr>
        <w:t>功能</w:t>
      </w:r>
      <w:r>
        <w:t>描述</w:t>
      </w:r>
    </w:p>
    <w:p w14:paraId="45718BBB"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主要是提供给管理人员进行资金方用户管理。</w:t>
      </w:r>
    </w:p>
    <w:p w14:paraId="300A6ECF" w14:textId="77777777" w:rsidR="008A296D" w:rsidRPr="00676A58" w:rsidRDefault="008A296D" w:rsidP="008A296D">
      <w:pPr>
        <w:pStyle w:val="6"/>
      </w:pPr>
      <w:r w:rsidRPr="00676A58">
        <w:rPr>
          <w:rFonts w:hint="eastAsia"/>
        </w:rPr>
        <w:lastRenderedPageBreak/>
        <w:t>处理流程</w:t>
      </w:r>
    </w:p>
    <w:p w14:paraId="1B49C7EE" w14:textId="77777777" w:rsidR="008A296D" w:rsidRDefault="008A296D" w:rsidP="008A296D">
      <w:pPr>
        <w:ind w:left="289" w:firstLine="420"/>
      </w:pPr>
      <w:r>
        <w:object w:dxaOrig="2323" w:dyaOrig="7955" w14:anchorId="11FB5718">
          <v:shape id="_x0000_i1055" type="#_x0000_t75" style="width:115pt;height:396pt" o:ole="">
            <v:imagedata r:id="rId76" o:title=""/>
          </v:shape>
          <o:OLEObject Type="Embed" ProgID="Visio.Drawing.15" ShapeID="_x0000_i1055" DrawAspect="Content" ObjectID="_1569760928" r:id="rId77"/>
        </w:object>
      </w:r>
    </w:p>
    <w:p w14:paraId="7887A8EF" w14:textId="77777777" w:rsidR="008A296D" w:rsidRPr="00533387" w:rsidRDefault="008A296D">
      <w:pPr>
        <w:pStyle w:val="afb"/>
        <w:numPr>
          <w:ilvl w:val="0"/>
          <w:numId w:val="8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37" w:author="wangq" w:date="2017-08-21T17:25:00Z">
          <w:pPr>
            <w:pStyle w:val="afb"/>
            <w:numPr>
              <w:numId w:val="10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验证账号是否存在</w:t>
      </w:r>
    </w:p>
    <w:p w14:paraId="0768D0DD" w14:textId="77777777" w:rsidR="008A296D" w:rsidRPr="00C3467F" w:rsidRDefault="008A296D">
      <w:pPr>
        <w:pStyle w:val="afb"/>
        <w:numPr>
          <w:ilvl w:val="0"/>
          <w:numId w:val="8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38" w:author="wangq" w:date="2017-08-21T17:25:00Z">
          <w:pPr>
            <w:pStyle w:val="afb"/>
            <w:numPr>
              <w:numId w:val="10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修改用户信息到主表和历史表</w:t>
      </w:r>
    </w:p>
    <w:p w14:paraId="5B216176"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420B5" w:rsidRPr="00736667" w14:paraId="02E15AFF"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512300F" w14:textId="77777777" w:rsidR="002420B5" w:rsidRPr="002420B5" w:rsidRDefault="002420B5" w:rsidP="008E1EA4">
            <w:pPr>
              <w:jc w:val="center"/>
              <w:rPr>
                <w:sz w:val="20"/>
                <w:szCs w:val="20"/>
              </w:rPr>
            </w:pPr>
            <w:r w:rsidRPr="002420B5">
              <w:rPr>
                <w:rFonts w:hint="eastAsia"/>
                <w:sz w:val="20"/>
                <w:szCs w:val="20"/>
              </w:rPr>
              <w:t>输入要素</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5CA6EFC" w14:textId="77777777" w:rsidR="002420B5" w:rsidRPr="002420B5" w:rsidRDefault="002420B5" w:rsidP="008E1EA4">
            <w:pPr>
              <w:jc w:val="center"/>
              <w:rPr>
                <w:sz w:val="20"/>
                <w:szCs w:val="20"/>
              </w:rPr>
            </w:pPr>
            <w:r w:rsidRPr="002420B5">
              <w:rPr>
                <w:rFonts w:hint="eastAsia"/>
                <w:sz w:val="20"/>
                <w:szCs w:val="20"/>
              </w:rPr>
              <w:t>字</w:t>
            </w:r>
            <w:r w:rsidRPr="002420B5">
              <w:rPr>
                <w:sz w:val="20"/>
                <w:szCs w:val="20"/>
              </w:rPr>
              <w:t>段名</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210BAF2" w14:textId="77777777" w:rsidR="002420B5" w:rsidRPr="002420B5" w:rsidRDefault="002420B5" w:rsidP="008E1EA4">
            <w:pPr>
              <w:jc w:val="center"/>
              <w:rPr>
                <w:rFonts w:ascii="宋体" w:hAnsi="宋体"/>
                <w:snapToGrid w:val="0"/>
                <w:kern w:val="0"/>
              </w:rPr>
            </w:pPr>
            <w:r w:rsidRPr="002420B5">
              <w:rPr>
                <w:rFonts w:ascii="宋体" w:hAnsi="宋体" w:hint="eastAsia"/>
                <w:snapToGrid w:val="0"/>
                <w:kern w:val="0"/>
              </w:rPr>
              <w:t>是否</w:t>
            </w:r>
            <w:r w:rsidRPr="002420B5">
              <w:rPr>
                <w:rFonts w:ascii="宋体" w:hAnsi="宋体"/>
                <w:snapToGrid w:val="0"/>
                <w:kern w:val="0"/>
              </w:rPr>
              <w:t>必填</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06E0CA6E" w14:textId="77777777" w:rsidR="002420B5" w:rsidRPr="002420B5" w:rsidRDefault="002420B5" w:rsidP="008E1EA4">
            <w:pPr>
              <w:jc w:val="center"/>
              <w:rPr>
                <w:rFonts w:ascii="宋体" w:hAnsi="宋体"/>
                <w:snapToGrid w:val="0"/>
                <w:kern w:val="0"/>
              </w:rPr>
            </w:pPr>
            <w:r w:rsidRPr="002420B5">
              <w:rPr>
                <w:rFonts w:ascii="宋体" w:hAnsi="宋体" w:hint="eastAsia"/>
                <w:snapToGrid w:val="0"/>
                <w:kern w:val="0"/>
              </w:rPr>
              <w:t>备注</w:t>
            </w:r>
          </w:p>
        </w:tc>
      </w:tr>
      <w:tr w:rsidR="002420B5" w:rsidRPr="00736667" w14:paraId="79B5DC21"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DED295B" w14:textId="77777777" w:rsidR="002420B5" w:rsidRDefault="002420B5" w:rsidP="002420B5">
            <w:pPr>
              <w:jc w:val="center"/>
              <w:rPr>
                <w:sz w:val="20"/>
                <w:szCs w:val="20"/>
              </w:rPr>
            </w:pPr>
            <w:r>
              <w:rPr>
                <w:rFonts w:hint="eastAsia"/>
                <w:sz w:val="20"/>
                <w:szCs w:val="20"/>
              </w:rPr>
              <w:t>用户</w:t>
            </w:r>
            <w:r>
              <w:rPr>
                <w:rFonts w:hint="eastAsia"/>
                <w:sz w:val="20"/>
                <w:szCs w:val="20"/>
              </w:rPr>
              <w:t>TOKEN</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E586498" w14:textId="77777777" w:rsidR="002420B5" w:rsidRDefault="002420B5" w:rsidP="002420B5">
            <w:pPr>
              <w:jc w:val="center"/>
              <w:rPr>
                <w:sz w:val="20"/>
                <w:szCs w:val="20"/>
              </w:rPr>
            </w:pPr>
            <w:r>
              <w:rPr>
                <w:rFonts w:hint="eastAsia"/>
                <w:sz w:val="20"/>
                <w:szCs w:val="20"/>
              </w:rPr>
              <w:t>TOKEN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180192" w14:textId="77777777" w:rsidR="002420B5" w:rsidRDefault="002420B5" w:rsidP="002420B5">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4011CAC" w14:textId="77777777" w:rsidR="002420B5" w:rsidRPr="00736667" w:rsidRDefault="002420B5" w:rsidP="002420B5">
            <w:pPr>
              <w:jc w:val="center"/>
              <w:rPr>
                <w:rFonts w:ascii="宋体" w:hAnsi="宋体"/>
                <w:snapToGrid w:val="0"/>
                <w:kern w:val="0"/>
              </w:rPr>
            </w:pPr>
          </w:p>
        </w:tc>
      </w:tr>
      <w:tr w:rsidR="002420B5" w:rsidRPr="00736667" w14:paraId="2FB6874F"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0CAE289" w14:textId="6C8F9915" w:rsidR="002420B5" w:rsidRDefault="00725B19" w:rsidP="002420B5">
            <w:pPr>
              <w:jc w:val="center"/>
              <w:rPr>
                <w:sz w:val="20"/>
                <w:szCs w:val="20"/>
              </w:rPr>
            </w:pPr>
            <w:r>
              <w:rPr>
                <w:rFonts w:hint="eastAsia"/>
                <w:sz w:val="20"/>
                <w:szCs w:val="20"/>
              </w:rPr>
              <w:t>资金</w:t>
            </w:r>
            <w:r>
              <w:rPr>
                <w:sz w:val="20"/>
                <w:szCs w:val="20"/>
              </w:rPr>
              <w:t>方</w:t>
            </w:r>
            <w:r w:rsidR="005367A5">
              <w:rPr>
                <w:rFonts w:hint="eastAsia"/>
                <w:sz w:val="20"/>
                <w:szCs w:val="20"/>
              </w:rPr>
              <w:t>用户</w:t>
            </w:r>
            <w:r w:rsidR="005367A5">
              <w:rPr>
                <w:sz w:val="20"/>
                <w:szCs w:val="20"/>
              </w:rPr>
              <w:t>唯一标识</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61880D" w14:textId="5BF09BBC" w:rsidR="002420B5" w:rsidRDefault="002420B5" w:rsidP="002420B5">
            <w:pPr>
              <w:jc w:val="center"/>
              <w:rPr>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AD0BE0" w14:textId="3127A3BD" w:rsidR="002420B5" w:rsidRDefault="00F541C7" w:rsidP="002420B5">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03AD7036" w14:textId="77777777" w:rsidR="002420B5" w:rsidRPr="00736667" w:rsidRDefault="002420B5" w:rsidP="002420B5">
            <w:pPr>
              <w:jc w:val="center"/>
              <w:rPr>
                <w:rFonts w:ascii="宋体" w:hAnsi="宋体"/>
                <w:snapToGrid w:val="0"/>
                <w:kern w:val="0"/>
              </w:rPr>
            </w:pPr>
          </w:p>
        </w:tc>
      </w:tr>
      <w:tr w:rsidR="002420B5" w:rsidRPr="00736667" w14:paraId="671E23F9"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871A450" w14:textId="77777777" w:rsidR="002420B5" w:rsidRDefault="002420B5" w:rsidP="002420B5">
            <w:pPr>
              <w:jc w:val="center"/>
              <w:rPr>
                <w:sz w:val="20"/>
                <w:szCs w:val="20"/>
              </w:rPr>
            </w:pPr>
            <w:r>
              <w:rPr>
                <w:rFonts w:hint="eastAsia"/>
                <w:sz w:val="20"/>
                <w:szCs w:val="20"/>
              </w:rPr>
              <w:t>联系人</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B956E6" w14:textId="77777777" w:rsidR="002420B5" w:rsidRDefault="002420B5" w:rsidP="002420B5">
            <w:pPr>
              <w:jc w:val="center"/>
              <w:rPr>
                <w:sz w:val="20"/>
                <w:szCs w:val="20"/>
              </w:rPr>
            </w:pPr>
            <w:r>
              <w:rPr>
                <w:rFonts w:hint="eastAsia"/>
                <w:sz w:val="20"/>
                <w:szCs w:val="20"/>
              </w:rPr>
              <w:t>CONTACTNAME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477420" w14:textId="77777777" w:rsidR="002420B5" w:rsidRDefault="002420B5" w:rsidP="002420B5">
            <w:pPr>
              <w:jc w:val="center"/>
              <w:rPr>
                <w:rFonts w:ascii="宋体" w:hAnsi="宋体"/>
                <w:snapToGrid w:val="0"/>
                <w:kern w:val="0"/>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673E9670" w14:textId="77777777" w:rsidR="002420B5" w:rsidRPr="00736667" w:rsidRDefault="002420B5" w:rsidP="002420B5">
            <w:pPr>
              <w:jc w:val="center"/>
              <w:rPr>
                <w:rFonts w:ascii="宋体" w:hAnsi="宋体"/>
                <w:snapToGrid w:val="0"/>
                <w:kern w:val="0"/>
              </w:rPr>
            </w:pPr>
          </w:p>
        </w:tc>
      </w:tr>
      <w:tr w:rsidR="002420B5" w:rsidRPr="00736667" w14:paraId="4C2781F6"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A56FDC6" w14:textId="77777777" w:rsidR="002420B5" w:rsidRDefault="002420B5" w:rsidP="002420B5">
            <w:pPr>
              <w:jc w:val="center"/>
              <w:rPr>
                <w:sz w:val="20"/>
                <w:szCs w:val="20"/>
              </w:rPr>
            </w:pPr>
            <w:r>
              <w:rPr>
                <w:rFonts w:hint="eastAsia"/>
                <w:sz w:val="20"/>
                <w:szCs w:val="20"/>
              </w:rPr>
              <w:t>联系电话</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6524123" w14:textId="77777777" w:rsidR="002420B5" w:rsidRDefault="002420B5" w:rsidP="002420B5">
            <w:pPr>
              <w:jc w:val="center"/>
              <w:rPr>
                <w:sz w:val="20"/>
                <w:szCs w:val="20"/>
              </w:rPr>
            </w:pPr>
            <w:r>
              <w:rPr>
                <w:rFonts w:hint="eastAsia"/>
                <w:sz w:val="20"/>
                <w:szCs w:val="20"/>
              </w:rPr>
              <w:t>TEL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99BBFF" w14:textId="77777777" w:rsidR="002420B5" w:rsidRDefault="002420B5" w:rsidP="002420B5">
            <w:pPr>
              <w:jc w:val="center"/>
              <w:rPr>
                <w:rFonts w:ascii="宋体" w:hAnsi="宋体"/>
                <w:snapToGrid w:val="0"/>
                <w:kern w:val="0"/>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0CE0F24" w14:textId="77777777" w:rsidR="002420B5" w:rsidRPr="00736667" w:rsidRDefault="002420B5" w:rsidP="002420B5">
            <w:pPr>
              <w:jc w:val="center"/>
              <w:rPr>
                <w:rFonts w:ascii="宋体" w:hAnsi="宋体"/>
                <w:snapToGrid w:val="0"/>
                <w:kern w:val="0"/>
              </w:rPr>
            </w:pPr>
          </w:p>
        </w:tc>
      </w:tr>
      <w:tr w:rsidR="002420B5" w:rsidRPr="00736667" w14:paraId="1DD6FB72" w14:textId="77777777" w:rsidTr="002420B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2B1A8D0" w14:textId="77777777" w:rsidR="002420B5" w:rsidRDefault="002420B5" w:rsidP="002420B5">
            <w:pPr>
              <w:jc w:val="center"/>
              <w:rPr>
                <w:sz w:val="20"/>
                <w:szCs w:val="20"/>
              </w:rPr>
            </w:pPr>
            <w:r w:rsidRPr="00CB3F87">
              <w:rPr>
                <w:rFonts w:hint="eastAsia"/>
                <w:sz w:val="20"/>
                <w:szCs w:val="20"/>
              </w:rPr>
              <w:t>有效状态</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4A6035D" w14:textId="77777777" w:rsidR="002420B5" w:rsidRDefault="002420B5" w:rsidP="002420B5">
            <w:pPr>
              <w:jc w:val="center"/>
              <w:rPr>
                <w:sz w:val="20"/>
                <w:szCs w:val="20"/>
              </w:rPr>
            </w:pPr>
            <w:r w:rsidRPr="00CB3F87">
              <w:rPr>
                <w:sz w:val="20"/>
                <w:szCs w:val="20"/>
              </w:rPr>
              <w:t>AVAILABLE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FDBCB6B" w14:textId="77777777" w:rsidR="002420B5" w:rsidRDefault="002420B5" w:rsidP="002420B5">
            <w:pPr>
              <w:jc w:val="center"/>
              <w:rPr>
                <w:rFonts w:ascii="宋体" w:hAnsi="宋体"/>
                <w:snapToGrid w:val="0"/>
                <w:kern w:val="0"/>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6E17B065" w14:textId="77777777" w:rsidR="002420B5" w:rsidRPr="00736667" w:rsidRDefault="002420B5" w:rsidP="002420B5">
            <w:pPr>
              <w:jc w:val="center"/>
              <w:rPr>
                <w:rFonts w:ascii="宋体" w:hAnsi="宋体"/>
                <w:snapToGrid w:val="0"/>
                <w:kern w:val="0"/>
              </w:rPr>
            </w:pPr>
          </w:p>
        </w:tc>
      </w:tr>
    </w:tbl>
    <w:p w14:paraId="6B7A7E28" w14:textId="77777777" w:rsidR="008A296D" w:rsidRPr="00C56A4E" w:rsidRDefault="008A296D" w:rsidP="008A296D"/>
    <w:p w14:paraId="5546C256" w14:textId="77777777" w:rsidR="008A296D" w:rsidRDefault="008A296D" w:rsidP="008A296D">
      <w:pPr>
        <w:pStyle w:val="6"/>
      </w:pPr>
      <w:r w:rsidRPr="00A52328">
        <w:rPr>
          <w:rFonts w:hint="eastAsia"/>
        </w:rPr>
        <w:t>输出</w:t>
      </w:r>
    </w:p>
    <w:p w14:paraId="169A362F" w14:textId="77777777" w:rsidR="008A296D" w:rsidRPr="007F58D2" w:rsidRDefault="008A296D" w:rsidP="008A296D">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6B0F3CA4" w14:textId="77777777" w:rsidTr="00A0397D">
        <w:tc>
          <w:tcPr>
            <w:tcW w:w="1559" w:type="dxa"/>
            <w:shd w:val="clear" w:color="auto" w:fill="E0E0E0"/>
          </w:tcPr>
          <w:p w14:paraId="351D73DB"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5F256AD"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CF3F493"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5FAA16A"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43B88B0" w14:textId="77777777" w:rsidTr="00A0397D">
        <w:tc>
          <w:tcPr>
            <w:tcW w:w="1559" w:type="dxa"/>
            <w:shd w:val="clear" w:color="auto" w:fill="auto"/>
          </w:tcPr>
          <w:p w14:paraId="42965750" w14:textId="77777777" w:rsidR="008A296D" w:rsidRPr="00736667" w:rsidRDefault="008A296D" w:rsidP="00A0397D">
            <w:pPr>
              <w:jc w:val="left"/>
              <w:rPr>
                <w:rFonts w:ascii="宋体" w:hAnsi="宋体"/>
                <w:snapToGrid w:val="0"/>
                <w:kern w:val="0"/>
              </w:rPr>
            </w:pPr>
            <w:r>
              <w:rPr>
                <w:rFonts w:ascii="宋体" w:hAnsi="宋体" w:hint="eastAsia"/>
                <w:snapToGrid w:val="0"/>
                <w:kern w:val="0"/>
              </w:rPr>
              <w:lastRenderedPageBreak/>
              <w:t>操作</w:t>
            </w:r>
            <w:r>
              <w:rPr>
                <w:rFonts w:ascii="宋体" w:hAnsi="宋体"/>
                <w:snapToGrid w:val="0"/>
                <w:kern w:val="0"/>
              </w:rPr>
              <w:t>结果</w:t>
            </w:r>
          </w:p>
        </w:tc>
        <w:tc>
          <w:tcPr>
            <w:tcW w:w="1701" w:type="dxa"/>
            <w:shd w:val="clear" w:color="auto" w:fill="auto"/>
          </w:tcPr>
          <w:p w14:paraId="1CA07C18"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3C56B00"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7A6C760" w14:textId="77777777" w:rsidR="008A296D" w:rsidRPr="00736667" w:rsidRDefault="008A296D" w:rsidP="00A0397D">
            <w:pPr>
              <w:jc w:val="left"/>
              <w:rPr>
                <w:rFonts w:ascii="宋体" w:hAnsi="宋体"/>
                <w:snapToGrid w:val="0"/>
                <w:kern w:val="0"/>
              </w:rPr>
            </w:pPr>
          </w:p>
        </w:tc>
      </w:tr>
      <w:tr w:rsidR="008A296D" w:rsidRPr="00736667" w14:paraId="2F433724" w14:textId="77777777" w:rsidTr="00A0397D">
        <w:tc>
          <w:tcPr>
            <w:tcW w:w="1559" w:type="dxa"/>
            <w:shd w:val="clear" w:color="auto" w:fill="auto"/>
          </w:tcPr>
          <w:p w14:paraId="6AF7A778"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9E09723"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812ECF5"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9196BA4" w14:textId="77777777" w:rsidR="008A296D" w:rsidRPr="00736667" w:rsidRDefault="008A296D" w:rsidP="00A0397D">
            <w:pPr>
              <w:jc w:val="left"/>
              <w:rPr>
                <w:rFonts w:ascii="宋体" w:hAnsi="宋体"/>
                <w:snapToGrid w:val="0"/>
                <w:kern w:val="0"/>
              </w:rPr>
            </w:pPr>
          </w:p>
        </w:tc>
      </w:tr>
    </w:tbl>
    <w:p w14:paraId="40A71B46" w14:textId="77777777" w:rsidR="008A296D" w:rsidRPr="00881204"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r>
        <w:rPr>
          <w:rFonts w:hint="eastAsia"/>
        </w:rPr>
        <w:t>如果有错误建议直接返回协议体或者抛出异常</w:t>
      </w:r>
    </w:p>
    <w:p w14:paraId="65CE12EF" w14:textId="77777777" w:rsidR="008A296D" w:rsidRPr="0082647F" w:rsidRDefault="008A296D" w:rsidP="008A296D">
      <w:pPr>
        <w:pStyle w:val="5"/>
      </w:pPr>
      <w:r>
        <w:rPr>
          <w:rFonts w:hint="eastAsia"/>
        </w:rPr>
        <w:t>资金方</w:t>
      </w:r>
      <w:r>
        <w:t>用户</w:t>
      </w:r>
      <w:r>
        <w:rPr>
          <w:rFonts w:hint="eastAsia"/>
        </w:rPr>
        <w:t>密码修改</w:t>
      </w:r>
    </w:p>
    <w:p w14:paraId="2DB9581B" w14:textId="77777777" w:rsidR="008A296D" w:rsidRDefault="008A296D" w:rsidP="008A296D">
      <w:pPr>
        <w:pStyle w:val="6"/>
      </w:pPr>
      <w:r>
        <w:rPr>
          <w:rFonts w:hint="eastAsia"/>
        </w:rPr>
        <w:t>功能</w:t>
      </w:r>
      <w:r>
        <w:t>描述</w:t>
      </w:r>
    </w:p>
    <w:p w14:paraId="3A75D242"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主要是提供给管理人员进行资金方用户密码修改。</w:t>
      </w:r>
    </w:p>
    <w:p w14:paraId="55100EA2" w14:textId="77777777" w:rsidR="008A296D" w:rsidRPr="00676A58" w:rsidRDefault="008A296D" w:rsidP="008A296D">
      <w:pPr>
        <w:pStyle w:val="6"/>
      </w:pPr>
      <w:r w:rsidRPr="00676A58">
        <w:rPr>
          <w:rFonts w:hint="eastAsia"/>
        </w:rPr>
        <w:t>处理流程</w:t>
      </w:r>
    </w:p>
    <w:p w14:paraId="640E42D4" w14:textId="77777777" w:rsidR="008A296D" w:rsidRDefault="008A296D" w:rsidP="008A296D">
      <w:pPr>
        <w:ind w:left="289" w:firstLine="420"/>
      </w:pPr>
      <w:r>
        <w:object w:dxaOrig="2323" w:dyaOrig="7955" w14:anchorId="7248F1E8">
          <v:shape id="_x0000_i1056" type="#_x0000_t75" style="width:115pt;height:396pt" o:ole="">
            <v:imagedata r:id="rId78" o:title=""/>
          </v:shape>
          <o:OLEObject Type="Embed" ProgID="Visio.Drawing.15" ShapeID="_x0000_i1056" DrawAspect="Content" ObjectID="_1569760929" r:id="rId79"/>
        </w:object>
      </w:r>
    </w:p>
    <w:p w14:paraId="6EFC2D22" w14:textId="77777777" w:rsidR="008A296D" w:rsidRPr="00C3467F" w:rsidRDefault="008A296D">
      <w:pPr>
        <w:pStyle w:val="afb"/>
        <w:numPr>
          <w:ilvl w:val="0"/>
          <w:numId w:val="8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39" w:author="wangq" w:date="2017-08-21T17:25:00Z">
          <w:pPr>
            <w:pStyle w:val="afb"/>
            <w:numPr>
              <w:numId w:val="9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修改用户信息到主表和历史表</w:t>
      </w:r>
    </w:p>
    <w:p w14:paraId="5B5C55E7"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5DC82E5" w14:textId="77777777" w:rsidTr="00A0397D">
        <w:tc>
          <w:tcPr>
            <w:tcW w:w="1559" w:type="dxa"/>
            <w:shd w:val="clear" w:color="auto" w:fill="E0E0E0"/>
          </w:tcPr>
          <w:p w14:paraId="00587622"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CB8A974"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3499C56"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9FF6543"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19EC136C" w14:textId="77777777" w:rsidTr="00A0397D">
        <w:tc>
          <w:tcPr>
            <w:tcW w:w="1559" w:type="dxa"/>
            <w:shd w:val="clear" w:color="auto" w:fill="auto"/>
            <w:vAlign w:val="bottom"/>
          </w:tcPr>
          <w:p w14:paraId="379676F0" w14:textId="77777777" w:rsidR="008A296D" w:rsidRDefault="008A296D" w:rsidP="00A0397D">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225DB6AC" w14:textId="77777777" w:rsidR="008A296D" w:rsidRDefault="008A296D" w:rsidP="00A0397D">
            <w:pPr>
              <w:rPr>
                <w:sz w:val="20"/>
                <w:szCs w:val="20"/>
              </w:rPr>
            </w:pPr>
            <w:r>
              <w:rPr>
                <w:rFonts w:hint="eastAsia"/>
                <w:sz w:val="20"/>
                <w:szCs w:val="20"/>
              </w:rPr>
              <w:t>TOKEN</w:t>
            </w:r>
          </w:p>
        </w:tc>
        <w:tc>
          <w:tcPr>
            <w:tcW w:w="1134" w:type="dxa"/>
            <w:shd w:val="clear" w:color="auto" w:fill="auto"/>
          </w:tcPr>
          <w:p w14:paraId="0035A407"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4E25538" w14:textId="77777777" w:rsidR="008A296D" w:rsidRPr="00736667" w:rsidRDefault="008A296D" w:rsidP="00A0397D">
            <w:pPr>
              <w:jc w:val="left"/>
              <w:rPr>
                <w:rFonts w:ascii="宋体" w:hAnsi="宋体"/>
                <w:snapToGrid w:val="0"/>
                <w:kern w:val="0"/>
              </w:rPr>
            </w:pPr>
          </w:p>
        </w:tc>
      </w:tr>
      <w:tr w:rsidR="008A296D" w:rsidRPr="00736667" w14:paraId="76B7D60D" w14:textId="77777777" w:rsidTr="00A0397D">
        <w:tc>
          <w:tcPr>
            <w:tcW w:w="1559" w:type="dxa"/>
            <w:shd w:val="clear" w:color="auto" w:fill="auto"/>
            <w:vAlign w:val="center"/>
          </w:tcPr>
          <w:p w14:paraId="10B1E271" w14:textId="77777777" w:rsidR="008A296D" w:rsidRDefault="008A296D" w:rsidP="00A0397D">
            <w:pPr>
              <w:widowControl/>
              <w:jc w:val="left"/>
              <w:rPr>
                <w:rFonts w:ascii="宋体" w:hAnsi="宋体"/>
                <w:sz w:val="20"/>
                <w:szCs w:val="20"/>
              </w:rPr>
            </w:pPr>
            <w:r>
              <w:rPr>
                <w:rFonts w:hint="eastAsia"/>
                <w:sz w:val="20"/>
                <w:szCs w:val="20"/>
              </w:rPr>
              <w:t>用户</w:t>
            </w:r>
            <w:r>
              <w:rPr>
                <w:rFonts w:hint="eastAsia"/>
                <w:sz w:val="20"/>
                <w:szCs w:val="20"/>
              </w:rPr>
              <w:t>ID</w:t>
            </w:r>
          </w:p>
        </w:tc>
        <w:tc>
          <w:tcPr>
            <w:tcW w:w="1701" w:type="dxa"/>
            <w:shd w:val="clear" w:color="auto" w:fill="auto"/>
            <w:vAlign w:val="center"/>
          </w:tcPr>
          <w:p w14:paraId="1348B21D" w14:textId="77777777" w:rsidR="008A296D" w:rsidRDefault="008A296D" w:rsidP="00A0397D">
            <w:pPr>
              <w:widowControl/>
              <w:jc w:val="left"/>
              <w:rPr>
                <w:rFonts w:ascii="宋体" w:hAnsi="宋体"/>
                <w:color w:val="000000"/>
                <w:sz w:val="22"/>
              </w:rPr>
            </w:pPr>
            <w:r>
              <w:rPr>
                <w:color w:val="000000"/>
                <w:sz w:val="22"/>
              </w:rPr>
              <w:t>USERID</w:t>
            </w:r>
          </w:p>
        </w:tc>
        <w:tc>
          <w:tcPr>
            <w:tcW w:w="1134" w:type="dxa"/>
            <w:shd w:val="clear" w:color="auto" w:fill="auto"/>
          </w:tcPr>
          <w:p w14:paraId="66E5CAB0"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189DBF12" w14:textId="77777777" w:rsidR="008A296D" w:rsidRPr="00736667" w:rsidRDefault="008A296D" w:rsidP="00A0397D">
            <w:pPr>
              <w:jc w:val="left"/>
              <w:rPr>
                <w:rFonts w:ascii="宋体" w:hAnsi="宋体"/>
                <w:snapToGrid w:val="0"/>
                <w:kern w:val="0"/>
              </w:rPr>
            </w:pPr>
          </w:p>
        </w:tc>
      </w:tr>
      <w:tr w:rsidR="008A296D" w:rsidRPr="00736667" w14:paraId="1759776E" w14:textId="77777777" w:rsidTr="00A0397D">
        <w:tc>
          <w:tcPr>
            <w:tcW w:w="1559" w:type="dxa"/>
            <w:shd w:val="clear" w:color="auto" w:fill="auto"/>
            <w:vAlign w:val="center"/>
          </w:tcPr>
          <w:p w14:paraId="059B99A0" w14:textId="77777777" w:rsidR="008A296D" w:rsidRDefault="008A296D" w:rsidP="00A0397D">
            <w:pPr>
              <w:rPr>
                <w:sz w:val="20"/>
                <w:szCs w:val="20"/>
              </w:rPr>
            </w:pPr>
            <w:r>
              <w:rPr>
                <w:rFonts w:hint="eastAsia"/>
                <w:sz w:val="20"/>
                <w:szCs w:val="20"/>
              </w:rPr>
              <w:lastRenderedPageBreak/>
              <w:t>密码</w:t>
            </w:r>
          </w:p>
        </w:tc>
        <w:tc>
          <w:tcPr>
            <w:tcW w:w="1701" w:type="dxa"/>
            <w:shd w:val="clear" w:color="auto" w:fill="auto"/>
            <w:vAlign w:val="center"/>
          </w:tcPr>
          <w:p w14:paraId="3D614DFE" w14:textId="77777777" w:rsidR="008A296D" w:rsidRDefault="008A296D" w:rsidP="00A0397D">
            <w:pPr>
              <w:rPr>
                <w:sz w:val="20"/>
                <w:szCs w:val="20"/>
              </w:rPr>
            </w:pPr>
            <w:r>
              <w:rPr>
                <w:sz w:val="20"/>
                <w:szCs w:val="20"/>
              </w:rPr>
              <w:t>PASSWORD</w:t>
            </w:r>
          </w:p>
        </w:tc>
        <w:tc>
          <w:tcPr>
            <w:tcW w:w="1134" w:type="dxa"/>
            <w:shd w:val="clear" w:color="auto" w:fill="auto"/>
          </w:tcPr>
          <w:p w14:paraId="58F9CBF5" w14:textId="77777777" w:rsidR="008A296D" w:rsidRDefault="008A296D" w:rsidP="00A0397D">
            <w:pPr>
              <w:jc w:val="left"/>
              <w:rPr>
                <w:rFonts w:ascii="宋体" w:hAnsi="宋体"/>
                <w:snapToGrid w:val="0"/>
                <w:kern w:val="0"/>
              </w:rPr>
            </w:pPr>
          </w:p>
        </w:tc>
        <w:tc>
          <w:tcPr>
            <w:tcW w:w="3119" w:type="dxa"/>
            <w:shd w:val="clear" w:color="auto" w:fill="auto"/>
          </w:tcPr>
          <w:p w14:paraId="0212692C" w14:textId="77777777" w:rsidR="008A296D" w:rsidRPr="00736667" w:rsidRDefault="008A296D" w:rsidP="00A0397D">
            <w:pPr>
              <w:jc w:val="left"/>
              <w:rPr>
                <w:rFonts w:ascii="宋体" w:hAnsi="宋体"/>
                <w:snapToGrid w:val="0"/>
                <w:kern w:val="0"/>
              </w:rPr>
            </w:pPr>
          </w:p>
        </w:tc>
      </w:tr>
    </w:tbl>
    <w:p w14:paraId="5E478483" w14:textId="77777777" w:rsidR="008A296D" w:rsidRPr="00C56A4E" w:rsidRDefault="008A296D" w:rsidP="008A296D"/>
    <w:p w14:paraId="78B3865B" w14:textId="77777777" w:rsidR="008A296D" w:rsidRDefault="008A296D" w:rsidP="008A296D">
      <w:pPr>
        <w:pStyle w:val="6"/>
      </w:pPr>
      <w:r w:rsidRPr="00A52328">
        <w:rPr>
          <w:rFonts w:hint="eastAsia"/>
        </w:rPr>
        <w:t>输出</w:t>
      </w:r>
    </w:p>
    <w:p w14:paraId="1A363910" w14:textId="77777777" w:rsidR="008A296D" w:rsidRPr="007F58D2" w:rsidRDefault="008A296D" w:rsidP="008A296D">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6AD5F940" w14:textId="77777777" w:rsidTr="00A0397D">
        <w:tc>
          <w:tcPr>
            <w:tcW w:w="1559" w:type="dxa"/>
            <w:shd w:val="clear" w:color="auto" w:fill="E0E0E0"/>
          </w:tcPr>
          <w:p w14:paraId="2D37D2C9"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19E36CB"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DA8F86A"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64EDF37"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61AA4B7A" w14:textId="77777777" w:rsidTr="00A0397D">
        <w:tc>
          <w:tcPr>
            <w:tcW w:w="1559" w:type="dxa"/>
            <w:shd w:val="clear" w:color="auto" w:fill="auto"/>
          </w:tcPr>
          <w:p w14:paraId="2DC7F5E6"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6B3156E3"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EDF369A"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43EA0C4" w14:textId="77777777" w:rsidR="008A296D" w:rsidRPr="00736667" w:rsidRDefault="008A296D" w:rsidP="00A0397D">
            <w:pPr>
              <w:jc w:val="left"/>
              <w:rPr>
                <w:rFonts w:ascii="宋体" w:hAnsi="宋体"/>
                <w:snapToGrid w:val="0"/>
                <w:kern w:val="0"/>
              </w:rPr>
            </w:pPr>
          </w:p>
        </w:tc>
      </w:tr>
      <w:tr w:rsidR="008A296D" w:rsidRPr="00736667" w14:paraId="01A409FF" w14:textId="77777777" w:rsidTr="00A0397D">
        <w:tc>
          <w:tcPr>
            <w:tcW w:w="1559" w:type="dxa"/>
            <w:shd w:val="clear" w:color="auto" w:fill="auto"/>
          </w:tcPr>
          <w:p w14:paraId="5D1E8413"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6BDB74C"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672DDC1D"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56227F7" w14:textId="77777777" w:rsidR="008A296D" w:rsidRPr="00736667" w:rsidRDefault="008A296D" w:rsidP="00A0397D">
            <w:pPr>
              <w:jc w:val="left"/>
              <w:rPr>
                <w:rFonts w:ascii="宋体" w:hAnsi="宋体"/>
                <w:snapToGrid w:val="0"/>
                <w:kern w:val="0"/>
              </w:rPr>
            </w:pPr>
          </w:p>
        </w:tc>
      </w:tr>
    </w:tbl>
    <w:p w14:paraId="0D203842" w14:textId="77777777" w:rsidR="008A296D" w:rsidRPr="00881204"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r>
        <w:rPr>
          <w:rFonts w:hint="eastAsia"/>
        </w:rPr>
        <w:t>如果有错误建议直接返回协议体或者抛出异常</w:t>
      </w:r>
    </w:p>
    <w:p w14:paraId="2C1375CF" w14:textId="1881486A" w:rsidR="008A296D" w:rsidRPr="00357DE3"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p>
    <w:p w14:paraId="019B440F" w14:textId="77777777" w:rsidR="008A296D" w:rsidRPr="004579E4"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p>
    <w:p w14:paraId="3C8E919C" w14:textId="77777777" w:rsidR="008A296D" w:rsidRDefault="008A296D" w:rsidP="008A296D">
      <w:pPr>
        <w:pStyle w:val="4"/>
        <w:ind w:hanging="580"/>
        <w:rPr>
          <w:rFonts w:ascii="黑体" w:hAnsi="黑体"/>
        </w:rPr>
      </w:pPr>
      <w:r>
        <w:rPr>
          <w:rFonts w:ascii="黑体" w:hAnsi="黑体" w:hint="eastAsia"/>
        </w:rPr>
        <w:t>资</w:t>
      </w:r>
      <w:r>
        <w:rPr>
          <w:rFonts w:ascii="黑体" w:hAnsi="黑体"/>
        </w:rPr>
        <w:t>方</w:t>
      </w:r>
      <w:r>
        <w:rPr>
          <w:rFonts w:ascii="黑体" w:hAnsi="黑体" w:hint="eastAsia"/>
        </w:rPr>
        <w:t>接口</w:t>
      </w:r>
      <w:r>
        <w:rPr>
          <w:rFonts w:ascii="黑体" w:hAnsi="黑体"/>
        </w:rPr>
        <w:t>服务</w:t>
      </w:r>
    </w:p>
    <w:p w14:paraId="4474D890" w14:textId="77777777" w:rsidR="008A296D" w:rsidRPr="0082647F" w:rsidRDefault="008A296D" w:rsidP="008A296D">
      <w:pPr>
        <w:pStyle w:val="5"/>
      </w:pPr>
      <w:r>
        <w:t>用户</w:t>
      </w:r>
      <w:r>
        <w:rPr>
          <w:rFonts w:hint="eastAsia"/>
        </w:rPr>
        <w:t>登录</w:t>
      </w:r>
    </w:p>
    <w:p w14:paraId="51A4F390" w14:textId="77777777" w:rsidR="008A296D" w:rsidRDefault="008A296D" w:rsidP="008A296D">
      <w:pPr>
        <w:pStyle w:val="6"/>
      </w:pPr>
      <w:r>
        <w:rPr>
          <w:rFonts w:hint="eastAsia"/>
        </w:rPr>
        <w:t>功能</w:t>
      </w:r>
      <w:r>
        <w:t>描述</w:t>
      </w:r>
    </w:p>
    <w:p w14:paraId="4020C0B1"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w:t>
      </w:r>
      <w:r w:rsidRPr="002330D3">
        <w:rPr>
          <w:rFonts w:ascii="宋体" w:hAnsi="宋体" w:hint="eastAsia"/>
          <w:kern w:val="0"/>
          <w:sz w:val="24"/>
          <w:szCs w:val="21"/>
        </w:rPr>
        <w:t>资</w:t>
      </w:r>
      <w:r w:rsidRPr="002330D3">
        <w:rPr>
          <w:rFonts w:ascii="宋体" w:hAnsi="宋体"/>
          <w:kern w:val="0"/>
          <w:sz w:val="24"/>
          <w:szCs w:val="21"/>
        </w:rPr>
        <w:t>方</w:t>
      </w:r>
      <w:r>
        <w:rPr>
          <w:rFonts w:ascii="宋体" w:hAnsi="宋体" w:hint="eastAsia"/>
          <w:kern w:val="0"/>
          <w:sz w:val="24"/>
          <w:szCs w:val="21"/>
        </w:rPr>
        <w:t>人员进行登录。</w:t>
      </w:r>
    </w:p>
    <w:p w14:paraId="438D16EC" w14:textId="77777777" w:rsidR="008A296D" w:rsidRPr="00676A58" w:rsidRDefault="008A296D" w:rsidP="008A296D">
      <w:pPr>
        <w:pStyle w:val="6"/>
      </w:pPr>
      <w:r w:rsidRPr="00676A58">
        <w:rPr>
          <w:rFonts w:hint="eastAsia"/>
        </w:rPr>
        <w:lastRenderedPageBreak/>
        <w:t>处理流程</w:t>
      </w:r>
    </w:p>
    <w:p w14:paraId="16B546A9" w14:textId="77777777" w:rsidR="008A296D" w:rsidRDefault="008A296D" w:rsidP="008A296D">
      <w:pPr>
        <w:ind w:left="289" w:firstLine="420"/>
      </w:pPr>
      <w:r>
        <w:object w:dxaOrig="2323" w:dyaOrig="7046" w14:anchorId="73754857">
          <v:shape id="_x0000_i1057" type="#_x0000_t75" style="width:115pt;height:352.5pt" o:ole="">
            <v:imagedata r:id="rId80" o:title=""/>
          </v:shape>
          <o:OLEObject Type="Embed" ProgID="Visio.Drawing.15" ShapeID="_x0000_i1057" DrawAspect="Content" ObjectID="_1569760930" r:id="rId81"/>
        </w:object>
      </w:r>
    </w:p>
    <w:p w14:paraId="43647C97" w14:textId="77777777" w:rsidR="008A296D" w:rsidRPr="00533387" w:rsidRDefault="008A296D">
      <w:pPr>
        <w:pStyle w:val="afb"/>
        <w:numPr>
          <w:ilvl w:val="0"/>
          <w:numId w:val="13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40" w:author="wangq" w:date="2017-08-21T17:25:00Z">
          <w:pPr>
            <w:pStyle w:val="afb"/>
            <w:numPr>
              <w:numId w:val="15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验证账号，密码信息</w:t>
      </w:r>
    </w:p>
    <w:p w14:paraId="010C735E" w14:textId="77777777" w:rsidR="008A296D" w:rsidRDefault="008A296D">
      <w:pPr>
        <w:pStyle w:val="afb"/>
        <w:numPr>
          <w:ilvl w:val="0"/>
          <w:numId w:val="13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41" w:author="wangq" w:date="2017-08-21T17:25:00Z">
          <w:pPr>
            <w:pStyle w:val="afb"/>
            <w:numPr>
              <w:numId w:val="15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hint="eastAsia"/>
        </w:rPr>
        <w:t>产生</w:t>
      </w:r>
      <w:r>
        <w:rPr>
          <w:rFonts w:hint="eastAsia"/>
        </w:rPr>
        <w:t>TOKEN</w:t>
      </w:r>
    </w:p>
    <w:p w14:paraId="55B28DB3" w14:textId="77777777" w:rsidR="008A296D" w:rsidRDefault="008A296D">
      <w:pPr>
        <w:pStyle w:val="afb"/>
        <w:numPr>
          <w:ilvl w:val="0"/>
          <w:numId w:val="13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42" w:author="wangq" w:date="2017-08-21T17:25:00Z">
          <w:pPr>
            <w:pStyle w:val="afb"/>
            <w:numPr>
              <w:numId w:val="15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hint="eastAsia"/>
        </w:rPr>
        <w:t>将</w:t>
      </w:r>
      <w:r>
        <w:rPr>
          <w:rFonts w:hint="eastAsia"/>
        </w:rPr>
        <w:t>TOKEN</w:t>
      </w:r>
      <w:r>
        <w:rPr>
          <w:rFonts w:hint="eastAsia"/>
        </w:rPr>
        <w:t>和用户信息权限信息写入分布式缓存中</w:t>
      </w:r>
    </w:p>
    <w:p w14:paraId="3DF300D8" w14:textId="77777777" w:rsidR="008A296D" w:rsidRPr="0094445C" w:rsidRDefault="008A296D">
      <w:pPr>
        <w:pStyle w:val="afb"/>
        <w:numPr>
          <w:ilvl w:val="0"/>
          <w:numId w:val="13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43" w:author="wangq" w:date="2017-08-21T17:25:00Z">
          <w:pPr>
            <w:pStyle w:val="afb"/>
            <w:numPr>
              <w:numId w:val="15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hint="eastAsia"/>
        </w:rPr>
        <w:t>返回</w:t>
      </w:r>
      <w:r>
        <w:rPr>
          <w:rFonts w:hint="eastAsia"/>
        </w:rPr>
        <w:t>TOKEN</w:t>
      </w:r>
      <w:r>
        <w:rPr>
          <w:rFonts w:hint="eastAsia"/>
        </w:rPr>
        <w:t>和用户信息，权限信息等。</w:t>
      </w:r>
    </w:p>
    <w:p w14:paraId="2E74243A" w14:textId="77777777" w:rsidR="008A296D" w:rsidRPr="00C3467F" w:rsidRDefault="008A296D" w:rsidP="008A296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389EA308"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E3E8EB6" w14:textId="77777777" w:rsidTr="00A0397D">
        <w:tc>
          <w:tcPr>
            <w:tcW w:w="1559" w:type="dxa"/>
            <w:shd w:val="clear" w:color="auto" w:fill="E0E0E0"/>
          </w:tcPr>
          <w:p w14:paraId="38E13B34"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3A916CE"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8DC994D"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1F20F37"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134EE8F6" w14:textId="77777777" w:rsidTr="00A0397D">
        <w:tc>
          <w:tcPr>
            <w:tcW w:w="1559" w:type="dxa"/>
            <w:shd w:val="clear" w:color="auto" w:fill="auto"/>
          </w:tcPr>
          <w:p w14:paraId="40F5E53C" w14:textId="77777777" w:rsidR="008A296D" w:rsidRPr="00195C39" w:rsidRDefault="008A296D" w:rsidP="00A0397D">
            <w:pPr>
              <w:jc w:val="left"/>
              <w:rPr>
                <w:rFonts w:ascii="宋体" w:hAnsi="宋体"/>
                <w:snapToGrid w:val="0"/>
                <w:kern w:val="0"/>
              </w:rPr>
            </w:pPr>
            <w:r>
              <w:rPr>
                <w:rFonts w:ascii="宋体" w:hAnsi="宋体" w:hint="eastAsia"/>
                <w:snapToGrid w:val="0"/>
                <w:kern w:val="0"/>
              </w:rPr>
              <w:t>账号</w:t>
            </w:r>
          </w:p>
        </w:tc>
        <w:tc>
          <w:tcPr>
            <w:tcW w:w="1701" w:type="dxa"/>
            <w:shd w:val="clear" w:color="auto" w:fill="auto"/>
          </w:tcPr>
          <w:p w14:paraId="34681839" w14:textId="77777777" w:rsidR="008A296D" w:rsidRPr="00195C39" w:rsidRDefault="008A296D" w:rsidP="00A0397D">
            <w:pPr>
              <w:jc w:val="left"/>
              <w:rPr>
                <w:rFonts w:ascii="宋体" w:hAnsi="宋体"/>
                <w:snapToGrid w:val="0"/>
                <w:kern w:val="0"/>
              </w:rPr>
            </w:pPr>
            <w:r>
              <w:rPr>
                <w:rFonts w:ascii="宋体" w:hAnsi="宋体"/>
                <w:snapToGrid w:val="0"/>
                <w:kern w:val="0"/>
              </w:rPr>
              <w:t>ACCOUNTNO</w:t>
            </w:r>
          </w:p>
        </w:tc>
        <w:tc>
          <w:tcPr>
            <w:tcW w:w="1134" w:type="dxa"/>
            <w:shd w:val="clear" w:color="auto" w:fill="auto"/>
          </w:tcPr>
          <w:p w14:paraId="18760BFD"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3B6B51E" w14:textId="77777777" w:rsidR="008A296D" w:rsidRPr="00736667" w:rsidRDefault="008A296D" w:rsidP="00A0397D">
            <w:pPr>
              <w:jc w:val="left"/>
              <w:rPr>
                <w:rFonts w:ascii="宋体" w:hAnsi="宋体"/>
                <w:snapToGrid w:val="0"/>
                <w:kern w:val="0"/>
              </w:rPr>
            </w:pPr>
          </w:p>
        </w:tc>
      </w:tr>
      <w:tr w:rsidR="008A296D" w:rsidRPr="00736667" w14:paraId="33E770E3" w14:textId="77777777" w:rsidTr="00A0397D">
        <w:tc>
          <w:tcPr>
            <w:tcW w:w="1559" w:type="dxa"/>
            <w:shd w:val="clear" w:color="auto" w:fill="auto"/>
          </w:tcPr>
          <w:p w14:paraId="554BED86" w14:textId="77777777" w:rsidR="008A296D" w:rsidRPr="00195C39" w:rsidRDefault="008A296D" w:rsidP="00A0397D">
            <w:pPr>
              <w:jc w:val="left"/>
              <w:rPr>
                <w:rFonts w:ascii="宋体" w:hAnsi="宋体"/>
                <w:snapToGrid w:val="0"/>
                <w:kern w:val="0"/>
              </w:rPr>
            </w:pPr>
            <w:r>
              <w:rPr>
                <w:rFonts w:ascii="宋体" w:hAnsi="宋体" w:hint="eastAsia"/>
                <w:snapToGrid w:val="0"/>
                <w:kern w:val="0"/>
              </w:rPr>
              <w:t>密码</w:t>
            </w:r>
          </w:p>
        </w:tc>
        <w:tc>
          <w:tcPr>
            <w:tcW w:w="1701" w:type="dxa"/>
            <w:shd w:val="clear" w:color="auto" w:fill="auto"/>
          </w:tcPr>
          <w:p w14:paraId="5CE40472" w14:textId="77777777" w:rsidR="008A296D" w:rsidRDefault="008A296D" w:rsidP="00A0397D">
            <w:pPr>
              <w:jc w:val="left"/>
              <w:rPr>
                <w:rFonts w:ascii="宋体" w:hAnsi="宋体"/>
                <w:snapToGrid w:val="0"/>
                <w:kern w:val="0"/>
              </w:rPr>
            </w:pPr>
            <w:r>
              <w:rPr>
                <w:rFonts w:ascii="宋体" w:hAnsi="宋体"/>
                <w:snapToGrid w:val="0"/>
                <w:kern w:val="0"/>
              </w:rPr>
              <w:t>PASSWORD</w:t>
            </w:r>
          </w:p>
        </w:tc>
        <w:tc>
          <w:tcPr>
            <w:tcW w:w="1134" w:type="dxa"/>
            <w:shd w:val="clear" w:color="auto" w:fill="auto"/>
          </w:tcPr>
          <w:p w14:paraId="328B704B"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A5FAFC9" w14:textId="77777777" w:rsidR="008A296D" w:rsidRPr="00736667" w:rsidRDefault="008A296D" w:rsidP="00A0397D">
            <w:pPr>
              <w:jc w:val="left"/>
              <w:rPr>
                <w:rFonts w:ascii="宋体" w:hAnsi="宋体"/>
                <w:snapToGrid w:val="0"/>
                <w:kern w:val="0"/>
              </w:rPr>
            </w:pPr>
          </w:p>
        </w:tc>
      </w:tr>
    </w:tbl>
    <w:p w14:paraId="50E27726" w14:textId="77777777" w:rsidR="008A296D" w:rsidRPr="00C56A4E" w:rsidRDefault="008A296D" w:rsidP="008A296D"/>
    <w:p w14:paraId="1B01DFF9" w14:textId="77777777" w:rsidR="008A296D" w:rsidRPr="00A52328" w:rsidRDefault="008A296D" w:rsidP="008A296D">
      <w:pPr>
        <w:pStyle w:val="6"/>
      </w:pPr>
      <w:r w:rsidRPr="00A52328">
        <w:rPr>
          <w:rFonts w:hint="eastAsia"/>
        </w:rPr>
        <w:t>输出</w:t>
      </w:r>
    </w:p>
    <w:p w14:paraId="31FA0DE7"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300" w:firstLine="630"/>
        <w:jc w:val="left"/>
        <w:rPr>
          <w:rFonts w:ascii="宋体" w:hAnsi="宋体"/>
          <w:snapToGrid w:val="0"/>
          <w:kern w:val="0"/>
        </w:rPr>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1843290" w14:textId="77777777" w:rsidTr="00A0397D">
        <w:tc>
          <w:tcPr>
            <w:tcW w:w="1559" w:type="dxa"/>
            <w:shd w:val="clear" w:color="auto" w:fill="E0E0E0"/>
          </w:tcPr>
          <w:p w14:paraId="60F42478" w14:textId="77777777" w:rsidR="008A296D" w:rsidRPr="00736667" w:rsidRDefault="008A296D"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1127E95C"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3303920"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C0C5E23"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A335FBB" w14:textId="77777777" w:rsidTr="00A0397D">
        <w:tc>
          <w:tcPr>
            <w:tcW w:w="1559" w:type="dxa"/>
            <w:shd w:val="clear" w:color="auto" w:fill="auto"/>
          </w:tcPr>
          <w:p w14:paraId="7794B3F2" w14:textId="77777777" w:rsidR="008A296D" w:rsidRPr="00195C39" w:rsidRDefault="008A296D" w:rsidP="00A0397D">
            <w:pPr>
              <w:jc w:val="left"/>
              <w:rPr>
                <w:rFonts w:ascii="宋体" w:hAnsi="宋体"/>
                <w:snapToGrid w:val="0"/>
                <w:kern w:val="0"/>
              </w:rPr>
            </w:pPr>
            <w:r>
              <w:rPr>
                <w:rFonts w:ascii="宋体" w:hAnsi="宋体" w:hint="eastAsia"/>
                <w:snapToGrid w:val="0"/>
                <w:kern w:val="0"/>
              </w:rPr>
              <w:t>账号</w:t>
            </w:r>
          </w:p>
        </w:tc>
        <w:tc>
          <w:tcPr>
            <w:tcW w:w="1701" w:type="dxa"/>
            <w:shd w:val="clear" w:color="auto" w:fill="auto"/>
          </w:tcPr>
          <w:p w14:paraId="1EC85203" w14:textId="77777777" w:rsidR="008A296D" w:rsidRPr="00195C39" w:rsidRDefault="008A296D" w:rsidP="00A0397D">
            <w:pPr>
              <w:jc w:val="left"/>
              <w:rPr>
                <w:rFonts w:ascii="宋体" w:hAnsi="宋体"/>
                <w:snapToGrid w:val="0"/>
                <w:kern w:val="0"/>
              </w:rPr>
            </w:pPr>
            <w:r>
              <w:rPr>
                <w:rFonts w:ascii="宋体" w:hAnsi="宋体"/>
                <w:snapToGrid w:val="0"/>
                <w:kern w:val="0"/>
              </w:rPr>
              <w:t>ACCOUNTNO</w:t>
            </w:r>
          </w:p>
        </w:tc>
        <w:tc>
          <w:tcPr>
            <w:tcW w:w="1134" w:type="dxa"/>
            <w:shd w:val="clear" w:color="auto" w:fill="auto"/>
          </w:tcPr>
          <w:p w14:paraId="05FF03C0"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33F9B3E" w14:textId="77777777" w:rsidR="008A296D" w:rsidRPr="00736667" w:rsidRDefault="008A296D" w:rsidP="00A0397D">
            <w:pPr>
              <w:jc w:val="left"/>
              <w:rPr>
                <w:rFonts w:ascii="宋体" w:hAnsi="宋体"/>
                <w:snapToGrid w:val="0"/>
                <w:kern w:val="0"/>
              </w:rPr>
            </w:pPr>
          </w:p>
        </w:tc>
      </w:tr>
      <w:tr w:rsidR="008A296D" w:rsidRPr="00736667" w14:paraId="0389FE82" w14:textId="77777777" w:rsidTr="00A0397D">
        <w:tc>
          <w:tcPr>
            <w:tcW w:w="1559" w:type="dxa"/>
            <w:shd w:val="clear" w:color="auto" w:fill="auto"/>
          </w:tcPr>
          <w:p w14:paraId="7FEC6A56"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2BB86A8B"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5CDC0F5E"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1465DD2" w14:textId="77777777" w:rsidR="008A296D" w:rsidRPr="00736667" w:rsidRDefault="008A296D" w:rsidP="00A0397D">
            <w:pPr>
              <w:jc w:val="left"/>
              <w:rPr>
                <w:rFonts w:ascii="宋体" w:hAnsi="宋体"/>
                <w:snapToGrid w:val="0"/>
                <w:kern w:val="0"/>
              </w:rPr>
            </w:pPr>
          </w:p>
        </w:tc>
      </w:tr>
      <w:tr w:rsidR="008A296D" w:rsidRPr="00736667" w14:paraId="4D7CCB7F" w14:textId="77777777" w:rsidTr="00A0397D">
        <w:tc>
          <w:tcPr>
            <w:tcW w:w="1559" w:type="dxa"/>
            <w:shd w:val="clear" w:color="auto" w:fill="auto"/>
          </w:tcPr>
          <w:p w14:paraId="5FF58410" w14:textId="77777777" w:rsidR="008A296D" w:rsidRPr="00195C39" w:rsidRDefault="008A296D" w:rsidP="00A0397D">
            <w:pPr>
              <w:jc w:val="left"/>
              <w:rPr>
                <w:rFonts w:ascii="宋体" w:hAnsi="宋体"/>
                <w:snapToGrid w:val="0"/>
                <w:kern w:val="0"/>
              </w:rPr>
            </w:pPr>
            <w:r>
              <w:rPr>
                <w:rFonts w:ascii="宋体" w:hAnsi="宋体" w:hint="eastAsia"/>
                <w:snapToGrid w:val="0"/>
                <w:kern w:val="0"/>
              </w:rPr>
              <w:lastRenderedPageBreak/>
              <w:t>用户ID</w:t>
            </w:r>
          </w:p>
        </w:tc>
        <w:tc>
          <w:tcPr>
            <w:tcW w:w="1701" w:type="dxa"/>
            <w:shd w:val="clear" w:color="auto" w:fill="auto"/>
          </w:tcPr>
          <w:p w14:paraId="68D8400C" w14:textId="77777777" w:rsidR="008A296D" w:rsidRDefault="008A296D" w:rsidP="00A0397D">
            <w:pPr>
              <w:jc w:val="left"/>
              <w:rPr>
                <w:rFonts w:ascii="宋体" w:hAnsi="宋体"/>
                <w:snapToGrid w:val="0"/>
                <w:kern w:val="0"/>
              </w:rPr>
            </w:pPr>
            <w:r w:rsidRPr="00F5310B">
              <w:rPr>
                <w:rFonts w:ascii="宋体" w:hAnsi="宋体"/>
                <w:snapToGrid w:val="0"/>
                <w:kern w:val="0"/>
              </w:rPr>
              <w:t>USERID</w:t>
            </w:r>
          </w:p>
        </w:tc>
        <w:tc>
          <w:tcPr>
            <w:tcW w:w="1134" w:type="dxa"/>
            <w:shd w:val="clear" w:color="auto" w:fill="auto"/>
          </w:tcPr>
          <w:p w14:paraId="4B1DEBF8"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5F25A3D" w14:textId="77777777" w:rsidR="008A296D" w:rsidRPr="00736667" w:rsidRDefault="008A296D" w:rsidP="00A0397D">
            <w:pPr>
              <w:jc w:val="left"/>
              <w:rPr>
                <w:rFonts w:ascii="宋体" w:hAnsi="宋体"/>
                <w:snapToGrid w:val="0"/>
                <w:kern w:val="0"/>
              </w:rPr>
            </w:pPr>
          </w:p>
        </w:tc>
      </w:tr>
      <w:tr w:rsidR="008A296D" w:rsidRPr="00736667" w14:paraId="15A4CFAC" w14:textId="77777777" w:rsidTr="00A0397D">
        <w:tc>
          <w:tcPr>
            <w:tcW w:w="1559" w:type="dxa"/>
            <w:shd w:val="clear" w:color="auto" w:fill="auto"/>
          </w:tcPr>
          <w:p w14:paraId="4797B236" w14:textId="77777777" w:rsidR="008A296D" w:rsidRDefault="008A296D" w:rsidP="00A0397D">
            <w:pPr>
              <w:jc w:val="left"/>
              <w:rPr>
                <w:rFonts w:ascii="宋体" w:hAnsi="宋体"/>
                <w:snapToGrid w:val="0"/>
                <w:kern w:val="0"/>
              </w:rPr>
            </w:pPr>
            <w:r>
              <w:rPr>
                <w:rFonts w:ascii="宋体" w:hAnsi="宋体"/>
                <w:snapToGrid w:val="0"/>
                <w:kern w:val="0"/>
              </w:rPr>
              <w:t>公司</w:t>
            </w:r>
          </w:p>
        </w:tc>
        <w:tc>
          <w:tcPr>
            <w:tcW w:w="1701" w:type="dxa"/>
            <w:shd w:val="clear" w:color="auto" w:fill="auto"/>
          </w:tcPr>
          <w:p w14:paraId="219C8AC0" w14:textId="77777777" w:rsidR="008A296D" w:rsidRPr="00F5310B" w:rsidRDefault="008A296D" w:rsidP="00A0397D">
            <w:pPr>
              <w:jc w:val="left"/>
              <w:rPr>
                <w:rFonts w:ascii="宋体" w:hAnsi="宋体"/>
                <w:snapToGrid w:val="0"/>
                <w:kern w:val="0"/>
              </w:rPr>
            </w:pPr>
            <w:r w:rsidRPr="00ED7FF6">
              <w:rPr>
                <w:rFonts w:ascii="宋体" w:hAnsi="宋体"/>
                <w:snapToGrid w:val="0"/>
                <w:kern w:val="0"/>
              </w:rPr>
              <w:t>COMPANY</w:t>
            </w:r>
          </w:p>
        </w:tc>
        <w:tc>
          <w:tcPr>
            <w:tcW w:w="1134" w:type="dxa"/>
            <w:shd w:val="clear" w:color="auto" w:fill="auto"/>
          </w:tcPr>
          <w:p w14:paraId="0D83A605"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E84BF1F" w14:textId="77777777" w:rsidR="008A296D" w:rsidRPr="00736667" w:rsidRDefault="008A296D" w:rsidP="00A0397D">
            <w:pPr>
              <w:jc w:val="left"/>
              <w:rPr>
                <w:rFonts w:ascii="宋体" w:hAnsi="宋体"/>
                <w:snapToGrid w:val="0"/>
                <w:kern w:val="0"/>
              </w:rPr>
            </w:pPr>
          </w:p>
        </w:tc>
      </w:tr>
      <w:tr w:rsidR="008A296D" w:rsidRPr="00736667" w14:paraId="20BA7E22" w14:textId="77777777" w:rsidTr="00A0397D">
        <w:tc>
          <w:tcPr>
            <w:tcW w:w="1559" w:type="dxa"/>
            <w:shd w:val="clear" w:color="auto" w:fill="auto"/>
          </w:tcPr>
          <w:p w14:paraId="6EBFB0EE" w14:textId="77777777" w:rsidR="008A296D" w:rsidRDefault="008A296D" w:rsidP="00A0397D">
            <w:pPr>
              <w:jc w:val="left"/>
              <w:rPr>
                <w:rFonts w:ascii="宋体" w:hAnsi="宋体"/>
                <w:snapToGrid w:val="0"/>
                <w:kern w:val="0"/>
              </w:rPr>
            </w:pPr>
            <w:r w:rsidRPr="009F4708">
              <w:rPr>
                <w:rFonts w:ascii="宋体" w:hAnsi="宋体" w:hint="eastAsia"/>
                <w:snapToGrid w:val="0"/>
                <w:kern w:val="0"/>
              </w:rPr>
              <w:t>有效状态</w:t>
            </w:r>
          </w:p>
        </w:tc>
        <w:tc>
          <w:tcPr>
            <w:tcW w:w="1701" w:type="dxa"/>
            <w:shd w:val="clear" w:color="auto" w:fill="auto"/>
          </w:tcPr>
          <w:p w14:paraId="4AF3842F" w14:textId="77777777" w:rsidR="008A296D" w:rsidRPr="00ED7FF6" w:rsidRDefault="008A296D" w:rsidP="00A0397D">
            <w:pPr>
              <w:jc w:val="left"/>
              <w:rPr>
                <w:rFonts w:ascii="宋体" w:hAnsi="宋体"/>
                <w:snapToGrid w:val="0"/>
                <w:kern w:val="0"/>
              </w:rPr>
            </w:pPr>
            <w:r w:rsidRPr="009F4708">
              <w:rPr>
                <w:rFonts w:ascii="宋体" w:hAnsi="宋体"/>
                <w:snapToGrid w:val="0"/>
                <w:kern w:val="0"/>
              </w:rPr>
              <w:t>AVAILABLE</w:t>
            </w:r>
          </w:p>
        </w:tc>
        <w:tc>
          <w:tcPr>
            <w:tcW w:w="1134" w:type="dxa"/>
            <w:shd w:val="clear" w:color="auto" w:fill="auto"/>
          </w:tcPr>
          <w:p w14:paraId="7B22E44D"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49D4707" w14:textId="77777777" w:rsidR="008A296D" w:rsidRPr="00736667" w:rsidRDefault="008A296D" w:rsidP="00A0397D">
            <w:pPr>
              <w:jc w:val="left"/>
              <w:rPr>
                <w:rFonts w:ascii="宋体" w:hAnsi="宋体"/>
                <w:snapToGrid w:val="0"/>
                <w:kern w:val="0"/>
              </w:rPr>
            </w:pPr>
          </w:p>
        </w:tc>
      </w:tr>
      <w:tr w:rsidR="008A296D" w:rsidRPr="00736667" w14:paraId="45D760BA" w14:textId="77777777" w:rsidTr="00A0397D">
        <w:tc>
          <w:tcPr>
            <w:tcW w:w="1559" w:type="dxa"/>
            <w:shd w:val="clear" w:color="auto" w:fill="auto"/>
          </w:tcPr>
          <w:p w14:paraId="2D85A6BC" w14:textId="77777777" w:rsidR="008A296D" w:rsidRPr="009F4708" w:rsidRDefault="008A296D" w:rsidP="00A0397D">
            <w:pPr>
              <w:jc w:val="left"/>
              <w:rPr>
                <w:rFonts w:ascii="宋体" w:hAnsi="宋体"/>
                <w:snapToGrid w:val="0"/>
                <w:kern w:val="0"/>
              </w:rPr>
            </w:pPr>
            <w:r w:rsidRPr="002233E2">
              <w:rPr>
                <w:rFonts w:ascii="宋体" w:hAnsi="宋体" w:hint="eastAsia"/>
                <w:snapToGrid w:val="0"/>
                <w:kern w:val="0"/>
              </w:rPr>
              <w:t>修改密码标志</w:t>
            </w:r>
          </w:p>
        </w:tc>
        <w:tc>
          <w:tcPr>
            <w:tcW w:w="1701" w:type="dxa"/>
            <w:shd w:val="clear" w:color="auto" w:fill="auto"/>
          </w:tcPr>
          <w:p w14:paraId="7B5A3F9A" w14:textId="77777777" w:rsidR="008A296D" w:rsidRPr="009F4708" w:rsidRDefault="008A296D" w:rsidP="00A0397D">
            <w:pPr>
              <w:jc w:val="left"/>
              <w:rPr>
                <w:rFonts w:ascii="宋体" w:hAnsi="宋体"/>
                <w:snapToGrid w:val="0"/>
                <w:kern w:val="0"/>
              </w:rPr>
            </w:pPr>
            <w:r w:rsidRPr="002233E2">
              <w:rPr>
                <w:rFonts w:ascii="宋体" w:hAnsi="宋体"/>
                <w:snapToGrid w:val="0"/>
                <w:kern w:val="0"/>
              </w:rPr>
              <w:t>PWDEXPIREFLAG</w:t>
            </w:r>
          </w:p>
        </w:tc>
        <w:tc>
          <w:tcPr>
            <w:tcW w:w="1134" w:type="dxa"/>
            <w:shd w:val="clear" w:color="auto" w:fill="auto"/>
          </w:tcPr>
          <w:p w14:paraId="5046F7D2"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D9E1D50" w14:textId="77777777" w:rsidR="008A296D" w:rsidRPr="00736667" w:rsidRDefault="008A296D" w:rsidP="00A0397D">
            <w:pPr>
              <w:jc w:val="left"/>
              <w:rPr>
                <w:rFonts w:ascii="宋体" w:hAnsi="宋体"/>
                <w:snapToGrid w:val="0"/>
                <w:kern w:val="0"/>
              </w:rPr>
            </w:pPr>
          </w:p>
        </w:tc>
      </w:tr>
      <w:tr w:rsidR="008A296D" w:rsidRPr="00736667" w14:paraId="229721C7" w14:textId="77777777" w:rsidTr="00A0397D">
        <w:tc>
          <w:tcPr>
            <w:tcW w:w="1559" w:type="dxa"/>
            <w:shd w:val="clear" w:color="auto" w:fill="auto"/>
          </w:tcPr>
          <w:p w14:paraId="72A6912A" w14:textId="77777777" w:rsidR="008A296D" w:rsidRPr="002233E2" w:rsidRDefault="008A296D" w:rsidP="00A0397D">
            <w:pPr>
              <w:jc w:val="left"/>
              <w:rPr>
                <w:rFonts w:ascii="宋体" w:hAnsi="宋体"/>
                <w:snapToGrid w:val="0"/>
                <w:kern w:val="0"/>
              </w:rPr>
            </w:pPr>
            <w:r w:rsidRPr="00BD3FB4">
              <w:rPr>
                <w:rFonts w:ascii="宋体" w:hAnsi="宋体" w:hint="eastAsia"/>
                <w:snapToGrid w:val="0"/>
                <w:kern w:val="0"/>
              </w:rPr>
              <w:t>注册时间</w:t>
            </w:r>
          </w:p>
        </w:tc>
        <w:tc>
          <w:tcPr>
            <w:tcW w:w="1701" w:type="dxa"/>
            <w:shd w:val="clear" w:color="auto" w:fill="auto"/>
          </w:tcPr>
          <w:p w14:paraId="7B1BF10A" w14:textId="77777777" w:rsidR="008A296D" w:rsidRPr="002233E2" w:rsidRDefault="008A296D" w:rsidP="00A0397D">
            <w:pPr>
              <w:jc w:val="left"/>
              <w:rPr>
                <w:rFonts w:ascii="宋体" w:hAnsi="宋体"/>
                <w:snapToGrid w:val="0"/>
                <w:kern w:val="0"/>
              </w:rPr>
            </w:pPr>
            <w:r w:rsidRPr="00BD3FB4">
              <w:rPr>
                <w:rFonts w:ascii="宋体" w:hAnsi="宋体"/>
                <w:snapToGrid w:val="0"/>
                <w:kern w:val="0"/>
              </w:rPr>
              <w:t>REGISTDATE</w:t>
            </w:r>
          </w:p>
        </w:tc>
        <w:tc>
          <w:tcPr>
            <w:tcW w:w="1134" w:type="dxa"/>
            <w:shd w:val="clear" w:color="auto" w:fill="auto"/>
          </w:tcPr>
          <w:p w14:paraId="79FB0557"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E08CC6C" w14:textId="77777777" w:rsidR="008A296D" w:rsidRPr="00736667" w:rsidRDefault="008A296D" w:rsidP="00A0397D">
            <w:pPr>
              <w:jc w:val="left"/>
              <w:rPr>
                <w:rFonts w:ascii="宋体" w:hAnsi="宋体"/>
                <w:snapToGrid w:val="0"/>
                <w:kern w:val="0"/>
              </w:rPr>
            </w:pPr>
          </w:p>
        </w:tc>
      </w:tr>
      <w:tr w:rsidR="008A296D" w:rsidRPr="00736667" w14:paraId="76D9BBC8" w14:textId="77777777" w:rsidTr="00A0397D">
        <w:tc>
          <w:tcPr>
            <w:tcW w:w="1559" w:type="dxa"/>
            <w:shd w:val="clear" w:color="auto" w:fill="auto"/>
            <w:vAlign w:val="center"/>
          </w:tcPr>
          <w:p w14:paraId="1AF7A144" w14:textId="77777777" w:rsidR="008A296D" w:rsidRDefault="008A296D" w:rsidP="00A0397D">
            <w:pPr>
              <w:widowControl/>
              <w:jc w:val="left"/>
              <w:rPr>
                <w:rFonts w:ascii="宋体" w:hAnsi="宋体"/>
                <w:sz w:val="20"/>
                <w:szCs w:val="20"/>
              </w:rPr>
            </w:pPr>
            <w:r>
              <w:rPr>
                <w:rFonts w:hint="eastAsia"/>
                <w:sz w:val="20"/>
                <w:szCs w:val="20"/>
              </w:rPr>
              <w:t>积分</w:t>
            </w:r>
          </w:p>
        </w:tc>
        <w:tc>
          <w:tcPr>
            <w:tcW w:w="1701" w:type="dxa"/>
            <w:shd w:val="clear" w:color="auto" w:fill="auto"/>
            <w:vAlign w:val="center"/>
          </w:tcPr>
          <w:p w14:paraId="28F27C9B" w14:textId="77777777" w:rsidR="008A296D" w:rsidRDefault="008A296D" w:rsidP="00A0397D">
            <w:pPr>
              <w:widowControl/>
              <w:jc w:val="left"/>
              <w:rPr>
                <w:rFonts w:ascii="宋体" w:hAnsi="宋体"/>
                <w:sz w:val="20"/>
                <w:szCs w:val="20"/>
              </w:rPr>
            </w:pPr>
            <w:r>
              <w:rPr>
                <w:rFonts w:hint="eastAsia"/>
                <w:sz w:val="20"/>
                <w:szCs w:val="20"/>
              </w:rPr>
              <w:t>ACCPOINT</w:t>
            </w:r>
          </w:p>
        </w:tc>
        <w:tc>
          <w:tcPr>
            <w:tcW w:w="1134" w:type="dxa"/>
            <w:shd w:val="clear" w:color="auto" w:fill="auto"/>
          </w:tcPr>
          <w:p w14:paraId="79A3040C"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7DDF33F8" w14:textId="77777777" w:rsidR="008A296D" w:rsidRPr="00736667" w:rsidRDefault="008A296D" w:rsidP="00A0397D">
            <w:pPr>
              <w:jc w:val="left"/>
              <w:rPr>
                <w:rFonts w:ascii="宋体" w:hAnsi="宋体"/>
                <w:snapToGrid w:val="0"/>
                <w:kern w:val="0"/>
              </w:rPr>
            </w:pPr>
          </w:p>
        </w:tc>
      </w:tr>
      <w:tr w:rsidR="008A296D" w:rsidRPr="00736667" w14:paraId="32A06694" w14:textId="77777777" w:rsidTr="00A0397D">
        <w:tc>
          <w:tcPr>
            <w:tcW w:w="1559" w:type="dxa"/>
            <w:shd w:val="clear" w:color="auto" w:fill="auto"/>
            <w:vAlign w:val="center"/>
          </w:tcPr>
          <w:p w14:paraId="1A05F041" w14:textId="77777777" w:rsidR="008A296D" w:rsidRDefault="008A296D" w:rsidP="00A0397D">
            <w:pPr>
              <w:rPr>
                <w:sz w:val="20"/>
                <w:szCs w:val="20"/>
              </w:rPr>
            </w:pPr>
            <w:r>
              <w:rPr>
                <w:rFonts w:hint="eastAsia"/>
                <w:sz w:val="20"/>
                <w:szCs w:val="20"/>
              </w:rPr>
              <w:t>联系人</w:t>
            </w:r>
          </w:p>
        </w:tc>
        <w:tc>
          <w:tcPr>
            <w:tcW w:w="1701" w:type="dxa"/>
            <w:shd w:val="clear" w:color="auto" w:fill="auto"/>
            <w:vAlign w:val="center"/>
          </w:tcPr>
          <w:p w14:paraId="70DEA62E" w14:textId="77777777" w:rsidR="008A296D" w:rsidRDefault="008A296D" w:rsidP="00A0397D">
            <w:pPr>
              <w:rPr>
                <w:sz w:val="20"/>
                <w:szCs w:val="20"/>
              </w:rPr>
            </w:pPr>
            <w:r>
              <w:rPr>
                <w:rFonts w:hint="eastAsia"/>
                <w:sz w:val="20"/>
                <w:szCs w:val="20"/>
              </w:rPr>
              <w:t>CONTACTNAME</w:t>
            </w:r>
          </w:p>
        </w:tc>
        <w:tc>
          <w:tcPr>
            <w:tcW w:w="1134" w:type="dxa"/>
            <w:shd w:val="clear" w:color="auto" w:fill="auto"/>
          </w:tcPr>
          <w:p w14:paraId="289A383C"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F6C23A6" w14:textId="77777777" w:rsidR="008A296D" w:rsidRPr="00736667" w:rsidRDefault="008A296D" w:rsidP="00A0397D">
            <w:pPr>
              <w:jc w:val="left"/>
              <w:rPr>
                <w:rFonts w:ascii="宋体" w:hAnsi="宋体"/>
                <w:snapToGrid w:val="0"/>
                <w:kern w:val="0"/>
              </w:rPr>
            </w:pPr>
          </w:p>
        </w:tc>
      </w:tr>
      <w:tr w:rsidR="008A296D" w:rsidRPr="00736667" w14:paraId="7AD1E651" w14:textId="77777777" w:rsidTr="00A0397D">
        <w:tc>
          <w:tcPr>
            <w:tcW w:w="1559" w:type="dxa"/>
            <w:shd w:val="clear" w:color="auto" w:fill="auto"/>
            <w:vAlign w:val="center"/>
          </w:tcPr>
          <w:p w14:paraId="4E8C1C59" w14:textId="77777777" w:rsidR="008A296D" w:rsidRDefault="008A296D" w:rsidP="00A0397D">
            <w:pPr>
              <w:rPr>
                <w:sz w:val="20"/>
                <w:szCs w:val="20"/>
              </w:rPr>
            </w:pPr>
            <w:r>
              <w:rPr>
                <w:rFonts w:hint="eastAsia"/>
                <w:sz w:val="20"/>
                <w:szCs w:val="20"/>
              </w:rPr>
              <w:t>联系电话</w:t>
            </w:r>
          </w:p>
        </w:tc>
        <w:tc>
          <w:tcPr>
            <w:tcW w:w="1701" w:type="dxa"/>
            <w:shd w:val="clear" w:color="auto" w:fill="auto"/>
            <w:vAlign w:val="center"/>
          </w:tcPr>
          <w:p w14:paraId="70286157" w14:textId="77777777" w:rsidR="008A296D" w:rsidRDefault="008A296D" w:rsidP="00A0397D">
            <w:pPr>
              <w:rPr>
                <w:sz w:val="20"/>
                <w:szCs w:val="20"/>
              </w:rPr>
            </w:pPr>
            <w:r>
              <w:rPr>
                <w:rFonts w:hint="eastAsia"/>
                <w:sz w:val="20"/>
                <w:szCs w:val="20"/>
              </w:rPr>
              <w:t>TEL</w:t>
            </w:r>
          </w:p>
        </w:tc>
        <w:tc>
          <w:tcPr>
            <w:tcW w:w="1134" w:type="dxa"/>
            <w:shd w:val="clear" w:color="auto" w:fill="auto"/>
          </w:tcPr>
          <w:p w14:paraId="582B2CBB"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B5FF1F4" w14:textId="77777777" w:rsidR="008A296D" w:rsidRPr="00736667" w:rsidRDefault="008A296D" w:rsidP="00A0397D">
            <w:pPr>
              <w:jc w:val="left"/>
              <w:rPr>
                <w:rFonts w:ascii="宋体" w:hAnsi="宋体"/>
                <w:snapToGrid w:val="0"/>
                <w:kern w:val="0"/>
              </w:rPr>
            </w:pPr>
          </w:p>
        </w:tc>
      </w:tr>
      <w:tr w:rsidR="008A296D" w:rsidRPr="00736667" w14:paraId="73E8DC80" w14:textId="77777777" w:rsidTr="00A0397D">
        <w:tc>
          <w:tcPr>
            <w:tcW w:w="1559" w:type="dxa"/>
            <w:shd w:val="clear" w:color="auto" w:fill="auto"/>
            <w:vAlign w:val="center"/>
          </w:tcPr>
          <w:p w14:paraId="617DB8F8" w14:textId="77777777" w:rsidR="008A296D" w:rsidRDefault="008A296D" w:rsidP="00A0397D">
            <w:pPr>
              <w:rPr>
                <w:sz w:val="20"/>
                <w:szCs w:val="20"/>
              </w:rPr>
            </w:pPr>
            <w:r>
              <w:rPr>
                <w:rFonts w:hint="eastAsia"/>
                <w:sz w:val="20"/>
                <w:szCs w:val="20"/>
              </w:rPr>
              <w:t>公司详细地址</w:t>
            </w:r>
          </w:p>
        </w:tc>
        <w:tc>
          <w:tcPr>
            <w:tcW w:w="1701" w:type="dxa"/>
            <w:shd w:val="clear" w:color="auto" w:fill="auto"/>
            <w:vAlign w:val="center"/>
          </w:tcPr>
          <w:p w14:paraId="2F2DF290" w14:textId="77777777" w:rsidR="008A296D" w:rsidRDefault="008A296D" w:rsidP="00A0397D">
            <w:pPr>
              <w:rPr>
                <w:sz w:val="20"/>
                <w:szCs w:val="20"/>
              </w:rPr>
            </w:pPr>
            <w:r>
              <w:rPr>
                <w:rFonts w:hint="eastAsia"/>
                <w:sz w:val="20"/>
                <w:szCs w:val="20"/>
              </w:rPr>
              <w:t>CADDRESS</w:t>
            </w:r>
          </w:p>
        </w:tc>
        <w:tc>
          <w:tcPr>
            <w:tcW w:w="1134" w:type="dxa"/>
            <w:shd w:val="clear" w:color="auto" w:fill="auto"/>
          </w:tcPr>
          <w:p w14:paraId="10BF4A71"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5979982" w14:textId="77777777" w:rsidR="008A296D" w:rsidRPr="00736667" w:rsidRDefault="008A296D" w:rsidP="00A0397D">
            <w:pPr>
              <w:jc w:val="left"/>
              <w:rPr>
                <w:rFonts w:ascii="宋体" w:hAnsi="宋体"/>
                <w:snapToGrid w:val="0"/>
                <w:kern w:val="0"/>
              </w:rPr>
            </w:pPr>
          </w:p>
        </w:tc>
      </w:tr>
      <w:tr w:rsidR="008A296D" w:rsidRPr="00736667" w14:paraId="736E24F4" w14:textId="77777777" w:rsidTr="00A0397D">
        <w:tc>
          <w:tcPr>
            <w:tcW w:w="1559" w:type="dxa"/>
            <w:shd w:val="clear" w:color="auto" w:fill="auto"/>
            <w:vAlign w:val="center"/>
          </w:tcPr>
          <w:p w14:paraId="47601741" w14:textId="77777777" w:rsidR="008A296D" w:rsidRDefault="008A296D" w:rsidP="00A0397D">
            <w:pPr>
              <w:rPr>
                <w:sz w:val="20"/>
                <w:szCs w:val="20"/>
              </w:rPr>
            </w:pPr>
            <w:r>
              <w:rPr>
                <w:rFonts w:hint="eastAsia"/>
                <w:sz w:val="20"/>
                <w:szCs w:val="20"/>
              </w:rPr>
              <w:t>公司注册资金</w:t>
            </w:r>
          </w:p>
        </w:tc>
        <w:tc>
          <w:tcPr>
            <w:tcW w:w="1701" w:type="dxa"/>
            <w:shd w:val="clear" w:color="auto" w:fill="auto"/>
            <w:vAlign w:val="center"/>
          </w:tcPr>
          <w:p w14:paraId="4C690316" w14:textId="77777777" w:rsidR="008A296D" w:rsidRDefault="008A296D" w:rsidP="00A0397D">
            <w:pPr>
              <w:rPr>
                <w:sz w:val="20"/>
                <w:szCs w:val="20"/>
              </w:rPr>
            </w:pPr>
            <w:r>
              <w:rPr>
                <w:rFonts w:hint="eastAsia"/>
                <w:sz w:val="20"/>
                <w:szCs w:val="20"/>
              </w:rPr>
              <w:t>REGISTCAP</w:t>
            </w:r>
          </w:p>
        </w:tc>
        <w:tc>
          <w:tcPr>
            <w:tcW w:w="1134" w:type="dxa"/>
            <w:shd w:val="clear" w:color="auto" w:fill="auto"/>
          </w:tcPr>
          <w:p w14:paraId="73A84119"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8D661AF" w14:textId="77777777" w:rsidR="008A296D" w:rsidRPr="00736667" w:rsidRDefault="008A296D" w:rsidP="00A0397D">
            <w:pPr>
              <w:jc w:val="left"/>
              <w:rPr>
                <w:rFonts w:ascii="宋体" w:hAnsi="宋体"/>
                <w:snapToGrid w:val="0"/>
                <w:kern w:val="0"/>
              </w:rPr>
            </w:pPr>
          </w:p>
        </w:tc>
      </w:tr>
      <w:tr w:rsidR="008A296D" w:rsidRPr="00736667" w14:paraId="4E7F49CF" w14:textId="77777777" w:rsidTr="00A0397D">
        <w:tc>
          <w:tcPr>
            <w:tcW w:w="1559" w:type="dxa"/>
            <w:shd w:val="clear" w:color="auto" w:fill="auto"/>
            <w:vAlign w:val="center"/>
          </w:tcPr>
          <w:p w14:paraId="638C8F30" w14:textId="77777777" w:rsidR="008A296D" w:rsidRDefault="008A296D" w:rsidP="00A0397D">
            <w:pPr>
              <w:rPr>
                <w:sz w:val="20"/>
                <w:szCs w:val="20"/>
              </w:rPr>
            </w:pPr>
            <w:r>
              <w:rPr>
                <w:rFonts w:hint="eastAsia"/>
                <w:sz w:val="20"/>
                <w:szCs w:val="20"/>
              </w:rPr>
              <w:t>法人</w:t>
            </w:r>
          </w:p>
        </w:tc>
        <w:tc>
          <w:tcPr>
            <w:tcW w:w="1701" w:type="dxa"/>
            <w:shd w:val="clear" w:color="auto" w:fill="auto"/>
            <w:vAlign w:val="center"/>
          </w:tcPr>
          <w:p w14:paraId="225E09AB" w14:textId="77777777" w:rsidR="008A296D" w:rsidRDefault="008A296D" w:rsidP="00A0397D">
            <w:pPr>
              <w:rPr>
                <w:sz w:val="20"/>
                <w:szCs w:val="20"/>
              </w:rPr>
            </w:pPr>
            <w:r>
              <w:rPr>
                <w:rFonts w:hint="eastAsia"/>
                <w:sz w:val="20"/>
                <w:szCs w:val="20"/>
              </w:rPr>
              <w:t>LEGALNAME</w:t>
            </w:r>
          </w:p>
        </w:tc>
        <w:tc>
          <w:tcPr>
            <w:tcW w:w="1134" w:type="dxa"/>
            <w:shd w:val="clear" w:color="auto" w:fill="auto"/>
          </w:tcPr>
          <w:p w14:paraId="0CA5A7D0"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A237D00" w14:textId="77777777" w:rsidR="008A296D" w:rsidRPr="00736667" w:rsidRDefault="008A296D" w:rsidP="00A0397D">
            <w:pPr>
              <w:jc w:val="left"/>
              <w:rPr>
                <w:rFonts w:ascii="宋体" w:hAnsi="宋体"/>
                <w:snapToGrid w:val="0"/>
                <w:kern w:val="0"/>
              </w:rPr>
            </w:pPr>
          </w:p>
        </w:tc>
      </w:tr>
      <w:tr w:rsidR="008A296D" w:rsidRPr="00736667" w14:paraId="508B0859" w14:textId="77777777" w:rsidTr="00A0397D">
        <w:tc>
          <w:tcPr>
            <w:tcW w:w="1559" w:type="dxa"/>
            <w:shd w:val="clear" w:color="auto" w:fill="auto"/>
            <w:vAlign w:val="center"/>
          </w:tcPr>
          <w:p w14:paraId="043F57C1" w14:textId="77777777" w:rsidR="008A296D" w:rsidRDefault="008A296D" w:rsidP="00A0397D">
            <w:pPr>
              <w:rPr>
                <w:sz w:val="20"/>
                <w:szCs w:val="20"/>
              </w:rPr>
            </w:pPr>
            <w:r>
              <w:rPr>
                <w:rFonts w:hint="eastAsia"/>
                <w:sz w:val="20"/>
                <w:szCs w:val="20"/>
              </w:rPr>
              <w:t>账户有效时间</w:t>
            </w:r>
          </w:p>
        </w:tc>
        <w:tc>
          <w:tcPr>
            <w:tcW w:w="1701" w:type="dxa"/>
            <w:shd w:val="clear" w:color="auto" w:fill="auto"/>
            <w:vAlign w:val="center"/>
          </w:tcPr>
          <w:p w14:paraId="0D163A84" w14:textId="77777777" w:rsidR="008A296D" w:rsidRDefault="008A296D" w:rsidP="00A0397D">
            <w:pPr>
              <w:rPr>
                <w:sz w:val="20"/>
                <w:szCs w:val="20"/>
              </w:rPr>
            </w:pPr>
            <w:r>
              <w:rPr>
                <w:rFonts w:hint="eastAsia"/>
                <w:sz w:val="20"/>
                <w:szCs w:val="20"/>
              </w:rPr>
              <w:t>VALIDDATE</w:t>
            </w:r>
          </w:p>
        </w:tc>
        <w:tc>
          <w:tcPr>
            <w:tcW w:w="1134" w:type="dxa"/>
            <w:shd w:val="clear" w:color="auto" w:fill="auto"/>
          </w:tcPr>
          <w:p w14:paraId="28CFA4A9"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0EC9E8B" w14:textId="77777777" w:rsidR="008A296D" w:rsidRPr="00736667" w:rsidRDefault="008A296D" w:rsidP="00A0397D">
            <w:pPr>
              <w:jc w:val="left"/>
              <w:rPr>
                <w:rFonts w:ascii="宋体" w:hAnsi="宋体"/>
                <w:snapToGrid w:val="0"/>
                <w:kern w:val="0"/>
              </w:rPr>
            </w:pPr>
          </w:p>
        </w:tc>
      </w:tr>
      <w:tr w:rsidR="008A296D" w:rsidRPr="00736667" w14:paraId="7B505BC6" w14:textId="77777777" w:rsidTr="00A0397D">
        <w:tc>
          <w:tcPr>
            <w:tcW w:w="1559" w:type="dxa"/>
            <w:shd w:val="clear" w:color="auto" w:fill="auto"/>
            <w:vAlign w:val="center"/>
          </w:tcPr>
          <w:p w14:paraId="00CC0D9C" w14:textId="77777777" w:rsidR="008A296D" w:rsidRDefault="008A296D" w:rsidP="00A0397D">
            <w:pPr>
              <w:rPr>
                <w:sz w:val="20"/>
                <w:szCs w:val="20"/>
              </w:rPr>
            </w:pPr>
            <w:r>
              <w:rPr>
                <w:rFonts w:hint="eastAsia"/>
                <w:sz w:val="20"/>
                <w:szCs w:val="20"/>
              </w:rPr>
              <w:t>邮箱</w:t>
            </w:r>
          </w:p>
        </w:tc>
        <w:tc>
          <w:tcPr>
            <w:tcW w:w="1701" w:type="dxa"/>
            <w:shd w:val="clear" w:color="auto" w:fill="auto"/>
            <w:vAlign w:val="center"/>
          </w:tcPr>
          <w:p w14:paraId="2F32D3E4" w14:textId="77777777" w:rsidR="008A296D" w:rsidRDefault="008A296D" w:rsidP="00A0397D">
            <w:pPr>
              <w:rPr>
                <w:sz w:val="20"/>
                <w:szCs w:val="20"/>
              </w:rPr>
            </w:pPr>
            <w:r>
              <w:rPr>
                <w:rFonts w:hint="eastAsia"/>
                <w:sz w:val="20"/>
                <w:szCs w:val="20"/>
              </w:rPr>
              <w:t>EMAIL</w:t>
            </w:r>
          </w:p>
        </w:tc>
        <w:tc>
          <w:tcPr>
            <w:tcW w:w="1134" w:type="dxa"/>
            <w:shd w:val="clear" w:color="auto" w:fill="auto"/>
          </w:tcPr>
          <w:p w14:paraId="4BF7B0D7"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847F35E" w14:textId="77777777" w:rsidR="008A296D" w:rsidRPr="00736667" w:rsidRDefault="008A296D" w:rsidP="00A0397D">
            <w:pPr>
              <w:jc w:val="left"/>
              <w:rPr>
                <w:rFonts w:ascii="宋体" w:hAnsi="宋体"/>
                <w:snapToGrid w:val="0"/>
                <w:kern w:val="0"/>
              </w:rPr>
            </w:pPr>
          </w:p>
        </w:tc>
      </w:tr>
    </w:tbl>
    <w:p w14:paraId="54DDBA3B" w14:textId="77777777" w:rsidR="008A296D" w:rsidRPr="0082647F" w:rsidRDefault="008A296D" w:rsidP="008A296D">
      <w:pPr>
        <w:pStyle w:val="5"/>
      </w:pPr>
      <w:r>
        <w:rPr>
          <w:rFonts w:hint="eastAsia"/>
        </w:rPr>
        <w:t>登录后</w:t>
      </w:r>
      <w:r>
        <w:t>获取用户信息</w:t>
      </w:r>
    </w:p>
    <w:p w14:paraId="593E5AA6" w14:textId="77777777" w:rsidR="008A296D" w:rsidRDefault="008A296D" w:rsidP="008A296D">
      <w:pPr>
        <w:pStyle w:val="6"/>
      </w:pPr>
      <w:r>
        <w:rPr>
          <w:rFonts w:hint="eastAsia"/>
        </w:rPr>
        <w:t>功能</w:t>
      </w:r>
      <w:r>
        <w:t>描述</w:t>
      </w:r>
    </w:p>
    <w:p w14:paraId="48287DC0" w14:textId="77777777" w:rsidR="008A296D" w:rsidRPr="00A9755C" w:rsidRDefault="008A296D" w:rsidP="008A296D">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主要是登录后使用TOKEN获取用户自身信息。</w:t>
      </w:r>
    </w:p>
    <w:p w14:paraId="546D1AB9" w14:textId="77777777" w:rsidR="008A296D" w:rsidRPr="00676A58" w:rsidRDefault="008A296D" w:rsidP="008A296D">
      <w:pPr>
        <w:pStyle w:val="6"/>
      </w:pPr>
      <w:r w:rsidRPr="00676A58">
        <w:rPr>
          <w:rFonts w:hint="eastAsia"/>
        </w:rPr>
        <w:t>处理流程</w:t>
      </w:r>
    </w:p>
    <w:p w14:paraId="78A6FB3A" w14:textId="77777777" w:rsidR="008A296D" w:rsidRDefault="008A296D" w:rsidP="008A296D">
      <w:pPr>
        <w:ind w:left="289" w:firstLine="420"/>
      </w:pPr>
      <w:r>
        <w:object w:dxaOrig="2323" w:dyaOrig="7046" w14:anchorId="75652392">
          <v:shape id="_x0000_i1058" type="#_x0000_t75" style="width:115pt;height:352.5pt" o:ole="">
            <v:imagedata r:id="rId82" o:title=""/>
          </v:shape>
          <o:OLEObject Type="Embed" ProgID="Visio.Drawing.15" ShapeID="_x0000_i1058" DrawAspect="Content" ObjectID="_1569760931" r:id="rId83"/>
        </w:object>
      </w:r>
    </w:p>
    <w:p w14:paraId="3900DFF9" w14:textId="77777777" w:rsidR="008A296D" w:rsidRDefault="008A296D">
      <w:pPr>
        <w:pStyle w:val="afb"/>
        <w:numPr>
          <w:ilvl w:val="0"/>
          <w:numId w:val="7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44" w:author="wangq" w:date="2017-08-21T17:25:00Z">
          <w:pPr>
            <w:pStyle w:val="afb"/>
            <w:numPr>
              <w:numId w:val="8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lastRenderedPageBreak/>
        <w:t>输入TOKEN</w:t>
      </w:r>
    </w:p>
    <w:p w14:paraId="719D2FB1" w14:textId="77777777" w:rsidR="008A296D" w:rsidRDefault="008A296D">
      <w:pPr>
        <w:pStyle w:val="afb"/>
        <w:numPr>
          <w:ilvl w:val="0"/>
          <w:numId w:val="7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45" w:author="wangq" w:date="2017-08-21T17:25:00Z">
          <w:pPr>
            <w:pStyle w:val="afb"/>
            <w:numPr>
              <w:numId w:val="8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将</w:t>
      </w:r>
      <w:r>
        <w:rPr>
          <w:rFonts w:hint="eastAsia"/>
        </w:rPr>
        <w:t>TOKEN</w:t>
      </w:r>
      <w:r>
        <w:rPr>
          <w:rFonts w:hint="eastAsia"/>
        </w:rPr>
        <w:t>获取分布式缓存中的数据</w:t>
      </w:r>
    </w:p>
    <w:p w14:paraId="363B8A25" w14:textId="77777777" w:rsidR="008A296D" w:rsidRPr="0094445C" w:rsidRDefault="008A296D">
      <w:pPr>
        <w:pStyle w:val="afb"/>
        <w:numPr>
          <w:ilvl w:val="0"/>
          <w:numId w:val="7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46" w:author="wangq" w:date="2017-08-21T17:25:00Z">
          <w:pPr>
            <w:pStyle w:val="afb"/>
            <w:numPr>
              <w:numId w:val="8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分布式缓存中没有则通过</w:t>
      </w:r>
      <w:r>
        <w:rPr>
          <w:rFonts w:hint="eastAsia"/>
        </w:rPr>
        <w:t>TOKEN</w:t>
      </w:r>
      <w:r>
        <w:rPr>
          <w:rFonts w:hint="eastAsia"/>
        </w:rPr>
        <w:t>查询用户表信息。</w:t>
      </w:r>
    </w:p>
    <w:p w14:paraId="252F7633" w14:textId="77777777" w:rsidR="008A296D" w:rsidRPr="0088263C" w:rsidRDefault="008A296D" w:rsidP="008A296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28D64451"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754E9B0F" w14:textId="77777777" w:rsidTr="00A0397D">
        <w:tc>
          <w:tcPr>
            <w:tcW w:w="1559" w:type="dxa"/>
            <w:shd w:val="clear" w:color="auto" w:fill="E0E0E0"/>
          </w:tcPr>
          <w:p w14:paraId="3F079D56"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22BB1C7"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14FE85A"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1917BFD"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7F5E428E" w14:textId="77777777" w:rsidTr="00A0397D">
        <w:tc>
          <w:tcPr>
            <w:tcW w:w="1559" w:type="dxa"/>
            <w:shd w:val="clear" w:color="auto" w:fill="auto"/>
          </w:tcPr>
          <w:p w14:paraId="639F8775" w14:textId="77777777" w:rsidR="008A296D" w:rsidRPr="00195C39" w:rsidRDefault="008A296D" w:rsidP="00A0397D">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7A1C7AD4" w14:textId="77777777" w:rsidR="008A296D" w:rsidRPr="00195C39" w:rsidRDefault="008A296D" w:rsidP="00A0397D">
            <w:pPr>
              <w:jc w:val="left"/>
              <w:rPr>
                <w:rFonts w:ascii="宋体" w:hAnsi="宋体"/>
                <w:snapToGrid w:val="0"/>
                <w:kern w:val="0"/>
              </w:rPr>
            </w:pPr>
            <w:r>
              <w:rPr>
                <w:rFonts w:ascii="宋体" w:hAnsi="宋体"/>
                <w:snapToGrid w:val="0"/>
                <w:kern w:val="0"/>
              </w:rPr>
              <w:t>TOKEN</w:t>
            </w:r>
          </w:p>
        </w:tc>
        <w:tc>
          <w:tcPr>
            <w:tcW w:w="1134" w:type="dxa"/>
            <w:shd w:val="clear" w:color="auto" w:fill="auto"/>
          </w:tcPr>
          <w:p w14:paraId="31A1035D"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90AD371" w14:textId="77777777" w:rsidR="008A296D" w:rsidRPr="00736667" w:rsidRDefault="008A296D" w:rsidP="00A0397D">
            <w:pPr>
              <w:jc w:val="left"/>
              <w:rPr>
                <w:rFonts w:ascii="宋体" w:hAnsi="宋体"/>
                <w:snapToGrid w:val="0"/>
                <w:kern w:val="0"/>
              </w:rPr>
            </w:pPr>
          </w:p>
        </w:tc>
      </w:tr>
    </w:tbl>
    <w:p w14:paraId="5E2C3DBE" w14:textId="77777777" w:rsidR="008A296D" w:rsidRPr="00C56A4E" w:rsidRDefault="008A296D" w:rsidP="008A296D"/>
    <w:p w14:paraId="62497B1D" w14:textId="77777777" w:rsidR="008A296D" w:rsidRPr="00A52328" w:rsidRDefault="008A296D" w:rsidP="008A296D">
      <w:pPr>
        <w:pStyle w:val="6"/>
      </w:pPr>
      <w:r w:rsidRPr="00A52328">
        <w:rPr>
          <w:rFonts w:hint="eastAsia"/>
        </w:rPr>
        <w:t>输出</w:t>
      </w:r>
    </w:p>
    <w:p w14:paraId="3804E040" w14:textId="77777777" w:rsidR="008A296D"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300" w:firstLine="630"/>
        <w:jc w:val="left"/>
        <w:rPr>
          <w:rFonts w:ascii="宋体" w:hAnsi="宋体"/>
          <w:snapToGrid w:val="0"/>
          <w:kern w:val="0"/>
        </w:rPr>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20A80F28" w14:textId="77777777" w:rsidTr="00A0397D">
        <w:tc>
          <w:tcPr>
            <w:tcW w:w="1559" w:type="dxa"/>
            <w:shd w:val="clear" w:color="auto" w:fill="E0E0E0"/>
          </w:tcPr>
          <w:p w14:paraId="2E1BD37D" w14:textId="77777777" w:rsidR="008A296D" w:rsidRPr="00736667" w:rsidRDefault="008A296D"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7C8D2CE3"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EFFEF6F"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B914F9D"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18A46447" w14:textId="77777777" w:rsidTr="00A0397D">
        <w:tc>
          <w:tcPr>
            <w:tcW w:w="1559" w:type="dxa"/>
            <w:shd w:val="clear" w:color="auto" w:fill="auto"/>
          </w:tcPr>
          <w:p w14:paraId="6A5A3231" w14:textId="77777777" w:rsidR="008A296D" w:rsidRPr="00195C39" w:rsidRDefault="008A296D" w:rsidP="00A0397D">
            <w:pPr>
              <w:jc w:val="left"/>
              <w:rPr>
                <w:rFonts w:ascii="宋体" w:hAnsi="宋体"/>
                <w:snapToGrid w:val="0"/>
                <w:kern w:val="0"/>
              </w:rPr>
            </w:pPr>
            <w:r>
              <w:rPr>
                <w:rFonts w:ascii="宋体" w:hAnsi="宋体" w:hint="eastAsia"/>
                <w:snapToGrid w:val="0"/>
                <w:kern w:val="0"/>
              </w:rPr>
              <w:t>账号</w:t>
            </w:r>
          </w:p>
        </w:tc>
        <w:tc>
          <w:tcPr>
            <w:tcW w:w="1701" w:type="dxa"/>
            <w:shd w:val="clear" w:color="auto" w:fill="auto"/>
          </w:tcPr>
          <w:p w14:paraId="214478A4" w14:textId="77777777" w:rsidR="008A296D" w:rsidRPr="00195C39" w:rsidRDefault="008A296D" w:rsidP="00A0397D">
            <w:pPr>
              <w:jc w:val="left"/>
              <w:rPr>
                <w:rFonts w:ascii="宋体" w:hAnsi="宋体"/>
                <w:snapToGrid w:val="0"/>
                <w:kern w:val="0"/>
              </w:rPr>
            </w:pPr>
            <w:r>
              <w:rPr>
                <w:rFonts w:ascii="宋体" w:hAnsi="宋体"/>
                <w:snapToGrid w:val="0"/>
                <w:kern w:val="0"/>
              </w:rPr>
              <w:t>ACCOUNTNO</w:t>
            </w:r>
          </w:p>
        </w:tc>
        <w:tc>
          <w:tcPr>
            <w:tcW w:w="1134" w:type="dxa"/>
            <w:shd w:val="clear" w:color="auto" w:fill="auto"/>
          </w:tcPr>
          <w:p w14:paraId="5AD4E233"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33F6A854" w14:textId="77777777" w:rsidR="008A296D" w:rsidRPr="00736667" w:rsidRDefault="008A296D" w:rsidP="00A0397D">
            <w:pPr>
              <w:jc w:val="left"/>
              <w:rPr>
                <w:rFonts w:ascii="宋体" w:hAnsi="宋体"/>
                <w:snapToGrid w:val="0"/>
                <w:kern w:val="0"/>
              </w:rPr>
            </w:pPr>
          </w:p>
        </w:tc>
      </w:tr>
      <w:tr w:rsidR="008A296D" w:rsidRPr="00736667" w14:paraId="02149438" w14:textId="77777777" w:rsidTr="00A0397D">
        <w:tc>
          <w:tcPr>
            <w:tcW w:w="1559" w:type="dxa"/>
            <w:shd w:val="clear" w:color="auto" w:fill="auto"/>
          </w:tcPr>
          <w:p w14:paraId="75A7AF63" w14:textId="77777777" w:rsidR="008A296D" w:rsidRPr="00195C39" w:rsidRDefault="008A296D" w:rsidP="00A0397D">
            <w:pPr>
              <w:jc w:val="left"/>
              <w:rPr>
                <w:rFonts w:ascii="宋体" w:hAnsi="宋体"/>
                <w:snapToGrid w:val="0"/>
                <w:kern w:val="0"/>
              </w:rPr>
            </w:pPr>
            <w:r>
              <w:rPr>
                <w:rFonts w:ascii="宋体" w:hAnsi="宋体" w:hint="eastAsia"/>
                <w:snapToGrid w:val="0"/>
                <w:kern w:val="0"/>
              </w:rPr>
              <w:t>用户ID</w:t>
            </w:r>
          </w:p>
        </w:tc>
        <w:tc>
          <w:tcPr>
            <w:tcW w:w="1701" w:type="dxa"/>
            <w:shd w:val="clear" w:color="auto" w:fill="auto"/>
          </w:tcPr>
          <w:p w14:paraId="3D0060A0" w14:textId="77777777" w:rsidR="008A296D" w:rsidRDefault="008A296D" w:rsidP="00A0397D">
            <w:pPr>
              <w:jc w:val="left"/>
              <w:rPr>
                <w:rFonts w:ascii="宋体" w:hAnsi="宋体"/>
                <w:snapToGrid w:val="0"/>
                <w:kern w:val="0"/>
              </w:rPr>
            </w:pPr>
            <w:r w:rsidRPr="00F5310B">
              <w:rPr>
                <w:rFonts w:ascii="宋体" w:hAnsi="宋体"/>
                <w:snapToGrid w:val="0"/>
                <w:kern w:val="0"/>
              </w:rPr>
              <w:t>USERID</w:t>
            </w:r>
          </w:p>
        </w:tc>
        <w:tc>
          <w:tcPr>
            <w:tcW w:w="1134" w:type="dxa"/>
            <w:shd w:val="clear" w:color="auto" w:fill="auto"/>
          </w:tcPr>
          <w:p w14:paraId="5287B71C"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3B8896F9" w14:textId="77777777" w:rsidR="008A296D" w:rsidRPr="00736667" w:rsidRDefault="008A296D" w:rsidP="00A0397D">
            <w:pPr>
              <w:jc w:val="left"/>
              <w:rPr>
                <w:rFonts w:ascii="宋体" w:hAnsi="宋体"/>
                <w:snapToGrid w:val="0"/>
                <w:kern w:val="0"/>
              </w:rPr>
            </w:pPr>
          </w:p>
        </w:tc>
      </w:tr>
      <w:tr w:rsidR="008A296D" w:rsidRPr="00736667" w14:paraId="191E84E0" w14:textId="77777777" w:rsidTr="00A0397D">
        <w:tc>
          <w:tcPr>
            <w:tcW w:w="1559" w:type="dxa"/>
            <w:shd w:val="clear" w:color="auto" w:fill="auto"/>
          </w:tcPr>
          <w:p w14:paraId="6A86DFF0" w14:textId="77777777" w:rsidR="008A296D" w:rsidRDefault="008A296D" w:rsidP="00A0397D">
            <w:pPr>
              <w:jc w:val="left"/>
              <w:rPr>
                <w:rFonts w:ascii="宋体" w:hAnsi="宋体"/>
                <w:snapToGrid w:val="0"/>
                <w:kern w:val="0"/>
              </w:rPr>
            </w:pPr>
            <w:r>
              <w:rPr>
                <w:rFonts w:ascii="宋体" w:hAnsi="宋体"/>
                <w:snapToGrid w:val="0"/>
                <w:kern w:val="0"/>
              </w:rPr>
              <w:t>公司</w:t>
            </w:r>
          </w:p>
        </w:tc>
        <w:tc>
          <w:tcPr>
            <w:tcW w:w="1701" w:type="dxa"/>
            <w:shd w:val="clear" w:color="auto" w:fill="auto"/>
          </w:tcPr>
          <w:p w14:paraId="5349F1D9" w14:textId="77777777" w:rsidR="008A296D" w:rsidRPr="00F5310B" w:rsidRDefault="008A296D" w:rsidP="00A0397D">
            <w:pPr>
              <w:jc w:val="left"/>
              <w:rPr>
                <w:rFonts w:ascii="宋体" w:hAnsi="宋体"/>
                <w:snapToGrid w:val="0"/>
                <w:kern w:val="0"/>
              </w:rPr>
            </w:pPr>
            <w:r w:rsidRPr="00ED7FF6">
              <w:rPr>
                <w:rFonts w:ascii="宋体" w:hAnsi="宋体"/>
                <w:snapToGrid w:val="0"/>
                <w:kern w:val="0"/>
              </w:rPr>
              <w:t>COMPANY</w:t>
            </w:r>
          </w:p>
        </w:tc>
        <w:tc>
          <w:tcPr>
            <w:tcW w:w="1134" w:type="dxa"/>
            <w:shd w:val="clear" w:color="auto" w:fill="auto"/>
          </w:tcPr>
          <w:p w14:paraId="56D005BF"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5794A28" w14:textId="77777777" w:rsidR="008A296D" w:rsidRPr="00736667" w:rsidRDefault="008A296D" w:rsidP="00A0397D">
            <w:pPr>
              <w:jc w:val="left"/>
              <w:rPr>
                <w:rFonts w:ascii="宋体" w:hAnsi="宋体"/>
                <w:snapToGrid w:val="0"/>
                <w:kern w:val="0"/>
              </w:rPr>
            </w:pPr>
          </w:p>
        </w:tc>
      </w:tr>
      <w:tr w:rsidR="008A296D" w:rsidRPr="00736667" w14:paraId="0E07A7C2" w14:textId="77777777" w:rsidTr="00A0397D">
        <w:tc>
          <w:tcPr>
            <w:tcW w:w="1559" w:type="dxa"/>
            <w:shd w:val="clear" w:color="auto" w:fill="auto"/>
          </w:tcPr>
          <w:p w14:paraId="42DC3C86" w14:textId="77777777" w:rsidR="008A296D" w:rsidRDefault="008A296D" w:rsidP="00A0397D">
            <w:pPr>
              <w:jc w:val="left"/>
              <w:rPr>
                <w:rFonts w:ascii="宋体" w:hAnsi="宋体"/>
                <w:snapToGrid w:val="0"/>
                <w:kern w:val="0"/>
              </w:rPr>
            </w:pPr>
            <w:r w:rsidRPr="009F4708">
              <w:rPr>
                <w:rFonts w:ascii="宋体" w:hAnsi="宋体" w:hint="eastAsia"/>
                <w:snapToGrid w:val="0"/>
                <w:kern w:val="0"/>
              </w:rPr>
              <w:t>有效状态</w:t>
            </w:r>
          </w:p>
        </w:tc>
        <w:tc>
          <w:tcPr>
            <w:tcW w:w="1701" w:type="dxa"/>
            <w:shd w:val="clear" w:color="auto" w:fill="auto"/>
          </w:tcPr>
          <w:p w14:paraId="160AAE88" w14:textId="77777777" w:rsidR="008A296D" w:rsidRPr="00ED7FF6" w:rsidRDefault="008A296D" w:rsidP="00A0397D">
            <w:pPr>
              <w:jc w:val="left"/>
              <w:rPr>
                <w:rFonts w:ascii="宋体" w:hAnsi="宋体"/>
                <w:snapToGrid w:val="0"/>
                <w:kern w:val="0"/>
              </w:rPr>
            </w:pPr>
            <w:r w:rsidRPr="009F4708">
              <w:rPr>
                <w:rFonts w:ascii="宋体" w:hAnsi="宋体"/>
                <w:snapToGrid w:val="0"/>
                <w:kern w:val="0"/>
              </w:rPr>
              <w:t>AVAILABLE</w:t>
            </w:r>
          </w:p>
        </w:tc>
        <w:tc>
          <w:tcPr>
            <w:tcW w:w="1134" w:type="dxa"/>
            <w:shd w:val="clear" w:color="auto" w:fill="auto"/>
          </w:tcPr>
          <w:p w14:paraId="32D666AE"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62E01CB" w14:textId="77777777" w:rsidR="008A296D" w:rsidRPr="00736667" w:rsidRDefault="008A296D" w:rsidP="00A0397D">
            <w:pPr>
              <w:jc w:val="left"/>
              <w:rPr>
                <w:rFonts w:ascii="宋体" w:hAnsi="宋体"/>
                <w:snapToGrid w:val="0"/>
                <w:kern w:val="0"/>
              </w:rPr>
            </w:pPr>
          </w:p>
        </w:tc>
      </w:tr>
      <w:tr w:rsidR="008A296D" w:rsidRPr="00736667" w14:paraId="115A8A4B" w14:textId="77777777" w:rsidTr="00A0397D">
        <w:tc>
          <w:tcPr>
            <w:tcW w:w="1559" w:type="dxa"/>
            <w:shd w:val="clear" w:color="auto" w:fill="auto"/>
          </w:tcPr>
          <w:p w14:paraId="56BB7D3D" w14:textId="77777777" w:rsidR="008A296D" w:rsidRPr="009F4708" w:rsidRDefault="008A296D" w:rsidP="00A0397D">
            <w:pPr>
              <w:jc w:val="left"/>
              <w:rPr>
                <w:rFonts w:ascii="宋体" w:hAnsi="宋体"/>
                <w:snapToGrid w:val="0"/>
                <w:kern w:val="0"/>
              </w:rPr>
            </w:pPr>
            <w:r w:rsidRPr="002233E2">
              <w:rPr>
                <w:rFonts w:ascii="宋体" w:hAnsi="宋体" w:hint="eastAsia"/>
                <w:snapToGrid w:val="0"/>
                <w:kern w:val="0"/>
              </w:rPr>
              <w:t>修改密码标志</w:t>
            </w:r>
          </w:p>
        </w:tc>
        <w:tc>
          <w:tcPr>
            <w:tcW w:w="1701" w:type="dxa"/>
            <w:shd w:val="clear" w:color="auto" w:fill="auto"/>
          </w:tcPr>
          <w:p w14:paraId="71C07D1A" w14:textId="77777777" w:rsidR="008A296D" w:rsidRPr="009F4708" w:rsidRDefault="008A296D" w:rsidP="00A0397D">
            <w:pPr>
              <w:jc w:val="left"/>
              <w:rPr>
                <w:rFonts w:ascii="宋体" w:hAnsi="宋体"/>
                <w:snapToGrid w:val="0"/>
                <w:kern w:val="0"/>
              </w:rPr>
            </w:pPr>
            <w:r w:rsidRPr="002233E2">
              <w:rPr>
                <w:rFonts w:ascii="宋体" w:hAnsi="宋体"/>
                <w:snapToGrid w:val="0"/>
                <w:kern w:val="0"/>
              </w:rPr>
              <w:t>PWDEXPIREFLAG</w:t>
            </w:r>
          </w:p>
        </w:tc>
        <w:tc>
          <w:tcPr>
            <w:tcW w:w="1134" w:type="dxa"/>
            <w:shd w:val="clear" w:color="auto" w:fill="auto"/>
          </w:tcPr>
          <w:p w14:paraId="008C3686"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1E1471B2" w14:textId="77777777" w:rsidR="008A296D" w:rsidRPr="00736667" w:rsidRDefault="008A296D" w:rsidP="00A0397D">
            <w:pPr>
              <w:jc w:val="left"/>
              <w:rPr>
                <w:rFonts w:ascii="宋体" w:hAnsi="宋体"/>
                <w:snapToGrid w:val="0"/>
                <w:kern w:val="0"/>
              </w:rPr>
            </w:pPr>
          </w:p>
        </w:tc>
      </w:tr>
      <w:tr w:rsidR="008A296D" w:rsidRPr="00736667" w14:paraId="6E68C7DF" w14:textId="77777777" w:rsidTr="00A0397D">
        <w:tc>
          <w:tcPr>
            <w:tcW w:w="1559" w:type="dxa"/>
            <w:shd w:val="clear" w:color="auto" w:fill="auto"/>
          </w:tcPr>
          <w:p w14:paraId="597808F1" w14:textId="77777777" w:rsidR="008A296D" w:rsidRPr="002233E2" w:rsidRDefault="008A296D" w:rsidP="00A0397D">
            <w:pPr>
              <w:jc w:val="left"/>
              <w:rPr>
                <w:rFonts w:ascii="宋体" w:hAnsi="宋体"/>
                <w:snapToGrid w:val="0"/>
                <w:kern w:val="0"/>
              </w:rPr>
            </w:pPr>
            <w:r w:rsidRPr="00BD3FB4">
              <w:rPr>
                <w:rFonts w:ascii="宋体" w:hAnsi="宋体" w:hint="eastAsia"/>
                <w:snapToGrid w:val="0"/>
                <w:kern w:val="0"/>
              </w:rPr>
              <w:t>注册时间</w:t>
            </w:r>
          </w:p>
        </w:tc>
        <w:tc>
          <w:tcPr>
            <w:tcW w:w="1701" w:type="dxa"/>
            <w:shd w:val="clear" w:color="auto" w:fill="auto"/>
          </w:tcPr>
          <w:p w14:paraId="6CFBF5C1" w14:textId="77777777" w:rsidR="008A296D" w:rsidRPr="002233E2" w:rsidRDefault="008A296D" w:rsidP="00A0397D">
            <w:pPr>
              <w:jc w:val="left"/>
              <w:rPr>
                <w:rFonts w:ascii="宋体" w:hAnsi="宋体"/>
                <w:snapToGrid w:val="0"/>
                <w:kern w:val="0"/>
              </w:rPr>
            </w:pPr>
            <w:r w:rsidRPr="00BD3FB4">
              <w:rPr>
                <w:rFonts w:ascii="宋体" w:hAnsi="宋体"/>
                <w:snapToGrid w:val="0"/>
                <w:kern w:val="0"/>
              </w:rPr>
              <w:t>REGISTDATE</w:t>
            </w:r>
          </w:p>
        </w:tc>
        <w:tc>
          <w:tcPr>
            <w:tcW w:w="1134" w:type="dxa"/>
            <w:shd w:val="clear" w:color="auto" w:fill="auto"/>
          </w:tcPr>
          <w:p w14:paraId="190FDA5D"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038CEF8" w14:textId="77777777" w:rsidR="008A296D" w:rsidRPr="00736667" w:rsidRDefault="008A296D" w:rsidP="00A0397D">
            <w:pPr>
              <w:jc w:val="left"/>
              <w:rPr>
                <w:rFonts w:ascii="宋体" w:hAnsi="宋体"/>
                <w:snapToGrid w:val="0"/>
                <w:kern w:val="0"/>
              </w:rPr>
            </w:pPr>
          </w:p>
        </w:tc>
      </w:tr>
      <w:tr w:rsidR="008A296D" w:rsidRPr="00736667" w14:paraId="3EF28F04" w14:textId="77777777" w:rsidTr="00A0397D">
        <w:tc>
          <w:tcPr>
            <w:tcW w:w="1559" w:type="dxa"/>
            <w:shd w:val="clear" w:color="auto" w:fill="auto"/>
            <w:vAlign w:val="center"/>
          </w:tcPr>
          <w:p w14:paraId="44C8B6AA" w14:textId="77777777" w:rsidR="008A296D" w:rsidRDefault="008A296D" w:rsidP="00A0397D">
            <w:pPr>
              <w:widowControl/>
              <w:jc w:val="left"/>
              <w:rPr>
                <w:rFonts w:ascii="宋体" w:hAnsi="宋体"/>
                <w:sz w:val="20"/>
                <w:szCs w:val="20"/>
              </w:rPr>
            </w:pPr>
            <w:r>
              <w:rPr>
                <w:rFonts w:hint="eastAsia"/>
                <w:sz w:val="20"/>
                <w:szCs w:val="20"/>
              </w:rPr>
              <w:t>积分</w:t>
            </w:r>
          </w:p>
        </w:tc>
        <w:tc>
          <w:tcPr>
            <w:tcW w:w="1701" w:type="dxa"/>
            <w:shd w:val="clear" w:color="auto" w:fill="auto"/>
            <w:vAlign w:val="center"/>
          </w:tcPr>
          <w:p w14:paraId="63146CF3" w14:textId="77777777" w:rsidR="008A296D" w:rsidRDefault="008A296D" w:rsidP="00A0397D">
            <w:pPr>
              <w:widowControl/>
              <w:jc w:val="left"/>
              <w:rPr>
                <w:rFonts w:ascii="宋体" w:hAnsi="宋体"/>
                <w:sz w:val="20"/>
                <w:szCs w:val="20"/>
              </w:rPr>
            </w:pPr>
            <w:r>
              <w:rPr>
                <w:rFonts w:hint="eastAsia"/>
                <w:sz w:val="20"/>
                <w:szCs w:val="20"/>
              </w:rPr>
              <w:t>ACCPOINT</w:t>
            </w:r>
          </w:p>
        </w:tc>
        <w:tc>
          <w:tcPr>
            <w:tcW w:w="1134" w:type="dxa"/>
            <w:shd w:val="clear" w:color="auto" w:fill="auto"/>
          </w:tcPr>
          <w:p w14:paraId="21A49446"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1D90DC8" w14:textId="77777777" w:rsidR="008A296D" w:rsidRPr="00736667" w:rsidRDefault="008A296D" w:rsidP="00A0397D">
            <w:pPr>
              <w:jc w:val="left"/>
              <w:rPr>
                <w:rFonts w:ascii="宋体" w:hAnsi="宋体"/>
                <w:snapToGrid w:val="0"/>
                <w:kern w:val="0"/>
              </w:rPr>
            </w:pPr>
          </w:p>
        </w:tc>
      </w:tr>
      <w:tr w:rsidR="008A296D" w:rsidRPr="00736667" w14:paraId="1C70A62F" w14:textId="77777777" w:rsidTr="00A0397D">
        <w:tc>
          <w:tcPr>
            <w:tcW w:w="1559" w:type="dxa"/>
            <w:shd w:val="clear" w:color="auto" w:fill="auto"/>
            <w:vAlign w:val="center"/>
          </w:tcPr>
          <w:p w14:paraId="7A6572BA" w14:textId="77777777" w:rsidR="008A296D" w:rsidRDefault="008A296D" w:rsidP="00A0397D">
            <w:pPr>
              <w:rPr>
                <w:sz w:val="20"/>
                <w:szCs w:val="20"/>
              </w:rPr>
            </w:pPr>
            <w:r>
              <w:rPr>
                <w:rFonts w:hint="eastAsia"/>
                <w:sz w:val="20"/>
                <w:szCs w:val="20"/>
              </w:rPr>
              <w:t>联系人</w:t>
            </w:r>
          </w:p>
        </w:tc>
        <w:tc>
          <w:tcPr>
            <w:tcW w:w="1701" w:type="dxa"/>
            <w:shd w:val="clear" w:color="auto" w:fill="auto"/>
            <w:vAlign w:val="center"/>
          </w:tcPr>
          <w:p w14:paraId="20EF4774" w14:textId="77777777" w:rsidR="008A296D" w:rsidRDefault="008A296D" w:rsidP="00A0397D">
            <w:pPr>
              <w:rPr>
                <w:sz w:val="20"/>
                <w:szCs w:val="20"/>
              </w:rPr>
            </w:pPr>
            <w:r>
              <w:rPr>
                <w:rFonts w:hint="eastAsia"/>
                <w:sz w:val="20"/>
                <w:szCs w:val="20"/>
              </w:rPr>
              <w:t>CONTACTNAME</w:t>
            </w:r>
          </w:p>
        </w:tc>
        <w:tc>
          <w:tcPr>
            <w:tcW w:w="1134" w:type="dxa"/>
            <w:shd w:val="clear" w:color="auto" w:fill="auto"/>
          </w:tcPr>
          <w:p w14:paraId="1694E69D"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95FD4B9" w14:textId="77777777" w:rsidR="008A296D" w:rsidRPr="00736667" w:rsidRDefault="008A296D" w:rsidP="00A0397D">
            <w:pPr>
              <w:jc w:val="left"/>
              <w:rPr>
                <w:rFonts w:ascii="宋体" w:hAnsi="宋体"/>
                <w:snapToGrid w:val="0"/>
                <w:kern w:val="0"/>
              </w:rPr>
            </w:pPr>
          </w:p>
        </w:tc>
      </w:tr>
      <w:tr w:rsidR="008A296D" w:rsidRPr="00736667" w14:paraId="375D6637" w14:textId="77777777" w:rsidTr="00A0397D">
        <w:tc>
          <w:tcPr>
            <w:tcW w:w="1559" w:type="dxa"/>
            <w:shd w:val="clear" w:color="auto" w:fill="auto"/>
            <w:vAlign w:val="center"/>
          </w:tcPr>
          <w:p w14:paraId="28A41EE9" w14:textId="77777777" w:rsidR="008A296D" w:rsidRDefault="008A296D" w:rsidP="00A0397D">
            <w:pPr>
              <w:rPr>
                <w:sz w:val="20"/>
                <w:szCs w:val="20"/>
              </w:rPr>
            </w:pPr>
            <w:r>
              <w:rPr>
                <w:rFonts w:hint="eastAsia"/>
                <w:sz w:val="20"/>
                <w:szCs w:val="20"/>
              </w:rPr>
              <w:t>联系电话</w:t>
            </w:r>
          </w:p>
        </w:tc>
        <w:tc>
          <w:tcPr>
            <w:tcW w:w="1701" w:type="dxa"/>
            <w:shd w:val="clear" w:color="auto" w:fill="auto"/>
            <w:vAlign w:val="center"/>
          </w:tcPr>
          <w:p w14:paraId="3B428F36" w14:textId="77777777" w:rsidR="008A296D" w:rsidRDefault="008A296D" w:rsidP="00A0397D">
            <w:pPr>
              <w:rPr>
                <w:sz w:val="20"/>
                <w:szCs w:val="20"/>
              </w:rPr>
            </w:pPr>
            <w:r>
              <w:rPr>
                <w:rFonts w:hint="eastAsia"/>
                <w:sz w:val="20"/>
                <w:szCs w:val="20"/>
              </w:rPr>
              <w:t>TEL</w:t>
            </w:r>
          </w:p>
        </w:tc>
        <w:tc>
          <w:tcPr>
            <w:tcW w:w="1134" w:type="dxa"/>
            <w:shd w:val="clear" w:color="auto" w:fill="auto"/>
          </w:tcPr>
          <w:p w14:paraId="037CD7CC"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76F6408" w14:textId="77777777" w:rsidR="008A296D" w:rsidRPr="00736667" w:rsidRDefault="008A296D" w:rsidP="00A0397D">
            <w:pPr>
              <w:jc w:val="left"/>
              <w:rPr>
                <w:rFonts w:ascii="宋体" w:hAnsi="宋体"/>
                <w:snapToGrid w:val="0"/>
                <w:kern w:val="0"/>
              </w:rPr>
            </w:pPr>
          </w:p>
        </w:tc>
      </w:tr>
      <w:tr w:rsidR="008A296D" w:rsidRPr="00736667" w14:paraId="17D5DE01" w14:textId="77777777" w:rsidTr="00A0397D">
        <w:tc>
          <w:tcPr>
            <w:tcW w:w="1559" w:type="dxa"/>
            <w:shd w:val="clear" w:color="auto" w:fill="auto"/>
            <w:vAlign w:val="center"/>
          </w:tcPr>
          <w:p w14:paraId="1527279F" w14:textId="77777777" w:rsidR="008A296D" w:rsidRDefault="008A296D" w:rsidP="00A0397D">
            <w:pPr>
              <w:rPr>
                <w:sz w:val="20"/>
                <w:szCs w:val="20"/>
              </w:rPr>
            </w:pPr>
            <w:r>
              <w:rPr>
                <w:rFonts w:hint="eastAsia"/>
                <w:sz w:val="20"/>
                <w:szCs w:val="20"/>
              </w:rPr>
              <w:t>公司详细地址</w:t>
            </w:r>
          </w:p>
        </w:tc>
        <w:tc>
          <w:tcPr>
            <w:tcW w:w="1701" w:type="dxa"/>
            <w:shd w:val="clear" w:color="auto" w:fill="auto"/>
            <w:vAlign w:val="center"/>
          </w:tcPr>
          <w:p w14:paraId="1A27B7DC" w14:textId="77777777" w:rsidR="008A296D" w:rsidRDefault="008A296D" w:rsidP="00A0397D">
            <w:pPr>
              <w:rPr>
                <w:sz w:val="20"/>
                <w:szCs w:val="20"/>
              </w:rPr>
            </w:pPr>
            <w:r>
              <w:rPr>
                <w:rFonts w:hint="eastAsia"/>
                <w:sz w:val="20"/>
                <w:szCs w:val="20"/>
              </w:rPr>
              <w:t>CADDRESS</w:t>
            </w:r>
          </w:p>
        </w:tc>
        <w:tc>
          <w:tcPr>
            <w:tcW w:w="1134" w:type="dxa"/>
            <w:shd w:val="clear" w:color="auto" w:fill="auto"/>
          </w:tcPr>
          <w:p w14:paraId="00C53623"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8BA8D92" w14:textId="77777777" w:rsidR="008A296D" w:rsidRPr="00736667" w:rsidRDefault="008A296D" w:rsidP="00A0397D">
            <w:pPr>
              <w:jc w:val="left"/>
              <w:rPr>
                <w:rFonts w:ascii="宋体" w:hAnsi="宋体"/>
                <w:snapToGrid w:val="0"/>
                <w:kern w:val="0"/>
              </w:rPr>
            </w:pPr>
          </w:p>
        </w:tc>
      </w:tr>
      <w:tr w:rsidR="008A296D" w:rsidRPr="00736667" w14:paraId="59B54306" w14:textId="77777777" w:rsidTr="00A0397D">
        <w:tc>
          <w:tcPr>
            <w:tcW w:w="1559" w:type="dxa"/>
            <w:shd w:val="clear" w:color="auto" w:fill="auto"/>
            <w:vAlign w:val="center"/>
          </w:tcPr>
          <w:p w14:paraId="02B281AE" w14:textId="77777777" w:rsidR="008A296D" w:rsidRDefault="008A296D" w:rsidP="00A0397D">
            <w:pPr>
              <w:rPr>
                <w:sz w:val="20"/>
                <w:szCs w:val="20"/>
              </w:rPr>
            </w:pPr>
            <w:r>
              <w:rPr>
                <w:rFonts w:hint="eastAsia"/>
                <w:sz w:val="20"/>
                <w:szCs w:val="20"/>
              </w:rPr>
              <w:t>公司注册资金</w:t>
            </w:r>
          </w:p>
        </w:tc>
        <w:tc>
          <w:tcPr>
            <w:tcW w:w="1701" w:type="dxa"/>
            <w:shd w:val="clear" w:color="auto" w:fill="auto"/>
            <w:vAlign w:val="center"/>
          </w:tcPr>
          <w:p w14:paraId="1525999D" w14:textId="77777777" w:rsidR="008A296D" w:rsidRDefault="008A296D" w:rsidP="00A0397D">
            <w:pPr>
              <w:rPr>
                <w:sz w:val="20"/>
                <w:szCs w:val="20"/>
              </w:rPr>
            </w:pPr>
            <w:r>
              <w:rPr>
                <w:rFonts w:hint="eastAsia"/>
                <w:sz w:val="20"/>
                <w:szCs w:val="20"/>
              </w:rPr>
              <w:t>REGISTCAP</w:t>
            </w:r>
          </w:p>
        </w:tc>
        <w:tc>
          <w:tcPr>
            <w:tcW w:w="1134" w:type="dxa"/>
            <w:shd w:val="clear" w:color="auto" w:fill="auto"/>
          </w:tcPr>
          <w:p w14:paraId="5E82CA01"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A8C76C5" w14:textId="77777777" w:rsidR="008A296D" w:rsidRPr="00736667" w:rsidRDefault="008A296D" w:rsidP="00A0397D">
            <w:pPr>
              <w:jc w:val="left"/>
              <w:rPr>
                <w:rFonts w:ascii="宋体" w:hAnsi="宋体"/>
                <w:snapToGrid w:val="0"/>
                <w:kern w:val="0"/>
              </w:rPr>
            </w:pPr>
          </w:p>
        </w:tc>
      </w:tr>
      <w:tr w:rsidR="008A296D" w:rsidRPr="00736667" w14:paraId="5DE3C844" w14:textId="77777777" w:rsidTr="00A0397D">
        <w:tc>
          <w:tcPr>
            <w:tcW w:w="1559" w:type="dxa"/>
            <w:shd w:val="clear" w:color="auto" w:fill="auto"/>
            <w:vAlign w:val="center"/>
          </w:tcPr>
          <w:p w14:paraId="19D926C2" w14:textId="77777777" w:rsidR="008A296D" w:rsidRDefault="008A296D" w:rsidP="00A0397D">
            <w:pPr>
              <w:rPr>
                <w:sz w:val="20"/>
                <w:szCs w:val="20"/>
              </w:rPr>
            </w:pPr>
            <w:r>
              <w:rPr>
                <w:rFonts w:hint="eastAsia"/>
                <w:sz w:val="20"/>
                <w:szCs w:val="20"/>
              </w:rPr>
              <w:t>法人</w:t>
            </w:r>
          </w:p>
        </w:tc>
        <w:tc>
          <w:tcPr>
            <w:tcW w:w="1701" w:type="dxa"/>
            <w:shd w:val="clear" w:color="auto" w:fill="auto"/>
            <w:vAlign w:val="center"/>
          </w:tcPr>
          <w:p w14:paraId="3AB09155" w14:textId="77777777" w:rsidR="008A296D" w:rsidRDefault="008A296D" w:rsidP="00A0397D">
            <w:pPr>
              <w:rPr>
                <w:sz w:val="20"/>
                <w:szCs w:val="20"/>
              </w:rPr>
            </w:pPr>
            <w:r>
              <w:rPr>
                <w:rFonts w:hint="eastAsia"/>
                <w:sz w:val="20"/>
                <w:szCs w:val="20"/>
              </w:rPr>
              <w:t>LEGALNAME</w:t>
            </w:r>
          </w:p>
        </w:tc>
        <w:tc>
          <w:tcPr>
            <w:tcW w:w="1134" w:type="dxa"/>
            <w:shd w:val="clear" w:color="auto" w:fill="auto"/>
          </w:tcPr>
          <w:p w14:paraId="22C42DD7"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B1F6147" w14:textId="77777777" w:rsidR="008A296D" w:rsidRPr="00736667" w:rsidRDefault="008A296D" w:rsidP="00A0397D">
            <w:pPr>
              <w:jc w:val="left"/>
              <w:rPr>
                <w:rFonts w:ascii="宋体" w:hAnsi="宋体"/>
                <w:snapToGrid w:val="0"/>
                <w:kern w:val="0"/>
              </w:rPr>
            </w:pPr>
          </w:p>
        </w:tc>
      </w:tr>
      <w:tr w:rsidR="008A296D" w:rsidRPr="00736667" w14:paraId="7B1405B1" w14:textId="77777777" w:rsidTr="00A0397D">
        <w:tc>
          <w:tcPr>
            <w:tcW w:w="1559" w:type="dxa"/>
            <w:shd w:val="clear" w:color="auto" w:fill="auto"/>
            <w:vAlign w:val="center"/>
          </w:tcPr>
          <w:p w14:paraId="0686D2FD" w14:textId="77777777" w:rsidR="008A296D" w:rsidRDefault="008A296D" w:rsidP="00A0397D">
            <w:pPr>
              <w:rPr>
                <w:sz w:val="20"/>
                <w:szCs w:val="20"/>
              </w:rPr>
            </w:pPr>
            <w:r>
              <w:rPr>
                <w:rFonts w:hint="eastAsia"/>
                <w:sz w:val="20"/>
                <w:szCs w:val="20"/>
              </w:rPr>
              <w:t>账户有效时间</w:t>
            </w:r>
          </w:p>
        </w:tc>
        <w:tc>
          <w:tcPr>
            <w:tcW w:w="1701" w:type="dxa"/>
            <w:shd w:val="clear" w:color="auto" w:fill="auto"/>
            <w:vAlign w:val="center"/>
          </w:tcPr>
          <w:p w14:paraId="7D58F82B" w14:textId="77777777" w:rsidR="008A296D" w:rsidRDefault="008A296D" w:rsidP="00A0397D">
            <w:pPr>
              <w:rPr>
                <w:sz w:val="20"/>
                <w:szCs w:val="20"/>
              </w:rPr>
            </w:pPr>
            <w:r>
              <w:rPr>
                <w:rFonts w:hint="eastAsia"/>
                <w:sz w:val="20"/>
                <w:szCs w:val="20"/>
              </w:rPr>
              <w:t>VALIDDATE</w:t>
            </w:r>
          </w:p>
        </w:tc>
        <w:tc>
          <w:tcPr>
            <w:tcW w:w="1134" w:type="dxa"/>
            <w:shd w:val="clear" w:color="auto" w:fill="auto"/>
          </w:tcPr>
          <w:p w14:paraId="593575AB"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2EFF843" w14:textId="77777777" w:rsidR="008A296D" w:rsidRPr="00736667" w:rsidRDefault="008A296D" w:rsidP="00A0397D">
            <w:pPr>
              <w:jc w:val="left"/>
              <w:rPr>
                <w:rFonts w:ascii="宋体" w:hAnsi="宋体"/>
                <w:snapToGrid w:val="0"/>
                <w:kern w:val="0"/>
              </w:rPr>
            </w:pPr>
          </w:p>
        </w:tc>
      </w:tr>
      <w:tr w:rsidR="008A296D" w:rsidRPr="00736667" w14:paraId="0CA12365" w14:textId="77777777" w:rsidTr="00A0397D">
        <w:tc>
          <w:tcPr>
            <w:tcW w:w="1559" w:type="dxa"/>
            <w:shd w:val="clear" w:color="auto" w:fill="auto"/>
            <w:vAlign w:val="center"/>
          </w:tcPr>
          <w:p w14:paraId="4A2B521C" w14:textId="77777777" w:rsidR="008A296D" w:rsidRDefault="008A296D" w:rsidP="00A0397D">
            <w:pPr>
              <w:rPr>
                <w:sz w:val="20"/>
                <w:szCs w:val="20"/>
              </w:rPr>
            </w:pPr>
            <w:r>
              <w:rPr>
                <w:rFonts w:hint="eastAsia"/>
                <w:sz w:val="20"/>
                <w:szCs w:val="20"/>
              </w:rPr>
              <w:t>邮箱</w:t>
            </w:r>
          </w:p>
        </w:tc>
        <w:tc>
          <w:tcPr>
            <w:tcW w:w="1701" w:type="dxa"/>
            <w:shd w:val="clear" w:color="auto" w:fill="auto"/>
            <w:vAlign w:val="center"/>
          </w:tcPr>
          <w:p w14:paraId="7AF9CAEB" w14:textId="77777777" w:rsidR="008A296D" w:rsidRDefault="008A296D" w:rsidP="00A0397D">
            <w:pPr>
              <w:rPr>
                <w:sz w:val="20"/>
                <w:szCs w:val="20"/>
              </w:rPr>
            </w:pPr>
            <w:r>
              <w:rPr>
                <w:rFonts w:hint="eastAsia"/>
                <w:sz w:val="20"/>
                <w:szCs w:val="20"/>
              </w:rPr>
              <w:t>EMAIL</w:t>
            </w:r>
          </w:p>
        </w:tc>
        <w:tc>
          <w:tcPr>
            <w:tcW w:w="1134" w:type="dxa"/>
            <w:shd w:val="clear" w:color="auto" w:fill="auto"/>
          </w:tcPr>
          <w:p w14:paraId="5BEA95E7"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185948F" w14:textId="77777777" w:rsidR="008A296D" w:rsidRPr="00736667" w:rsidRDefault="008A296D" w:rsidP="00A0397D">
            <w:pPr>
              <w:jc w:val="left"/>
              <w:rPr>
                <w:rFonts w:ascii="宋体" w:hAnsi="宋体"/>
                <w:snapToGrid w:val="0"/>
                <w:kern w:val="0"/>
              </w:rPr>
            </w:pPr>
          </w:p>
        </w:tc>
      </w:tr>
    </w:tbl>
    <w:p w14:paraId="1CD78D52" w14:textId="77777777" w:rsidR="008A296D" w:rsidRPr="0082647F" w:rsidRDefault="008A296D" w:rsidP="008A296D">
      <w:pPr>
        <w:pStyle w:val="5"/>
      </w:pPr>
      <w:r>
        <w:rPr>
          <w:rFonts w:hint="eastAsia"/>
        </w:rPr>
        <w:t>修改</w:t>
      </w:r>
      <w:r>
        <w:t>密码</w:t>
      </w:r>
    </w:p>
    <w:p w14:paraId="14553C0A" w14:textId="77777777" w:rsidR="008A296D" w:rsidRDefault="008A296D" w:rsidP="008A296D">
      <w:pPr>
        <w:pStyle w:val="6"/>
      </w:pPr>
      <w:r>
        <w:rPr>
          <w:rFonts w:hint="eastAsia"/>
        </w:rPr>
        <w:t>功能</w:t>
      </w:r>
      <w:r>
        <w:t>描述</w:t>
      </w:r>
    </w:p>
    <w:p w14:paraId="24ECF66B" w14:textId="77777777" w:rsidR="008A296D" w:rsidRPr="00A9755C" w:rsidRDefault="008A296D" w:rsidP="008A296D">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用于资金方修改自己密码</w:t>
      </w:r>
    </w:p>
    <w:p w14:paraId="31B635D9" w14:textId="77777777" w:rsidR="008A296D" w:rsidRPr="00676A58" w:rsidRDefault="008A296D" w:rsidP="008A296D">
      <w:pPr>
        <w:pStyle w:val="6"/>
      </w:pPr>
      <w:r w:rsidRPr="00676A58">
        <w:rPr>
          <w:rFonts w:hint="eastAsia"/>
        </w:rPr>
        <w:lastRenderedPageBreak/>
        <w:t>处理流程</w:t>
      </w:r>
    </w:p>
    <w:p w14:paraId="363C8A8B" w14:textId="77777777" w:rsidR="008A296D" w:rsidRDefault="008A296D" w:rsidP="008A296D">
      <w:pPr>
        <w:ind w:left="289" w:firstLine="420"/>
      </w:pPr>
      <w:r>
        <w:object w:dxaOrig="2323" w:dyaOrig="7955" w14:anchorId="44127C85">
          <v:shape id="_x0000_i1059" type="#_x0000_t75" style="width:115pt;height:396pt" o:ole="">
            <v:imagedata r:id="rId84" o:title=""/>
          </v:shape>
          <o:OLEObject Type="Embed" ProgID="Visio.Drawing.15" ShapeID="_x0000_i1059" DrawAspect="Content" ObjectID="_1569760932" r:id="rId85"/>
        </w:object>
      </w:r>
    </w:p>
    <w:p w14:paraId="4B9BBFA0" w14:textId="77777777" w:rsidR="008A296D" w:rsidRPr="00533387" w:rsidRDefault="008A296D">
      <w:pPr>
        <w:pStyle w:val="afb"/>
        <w:numPr>
          <w:ilvl w:val="0"/>
          <w:numId w:val="7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47" w:author="wangq" w:date="2017-08-21T17:25:00Z">
          <w:pPr>
            <w:pStyle w:val="afb"/>
            <w:numPr>
              <w:numId w:val="8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输入密码信息</w:t>
      </w:r>
    </w:p>
    <w:p w14:paraId="311341C1" w14:textId="77777777" w:rsidR="008A296D" w:rsidRDefault="008A296D">
      <w:pPr>
        <w:pStyle w:val="afb"/>
        <w:numPr>
          <w:ilvl w:val="0"/>
          <w:numId w:val="7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48" w:author="wangq" w:date="2017-08-21T17:25:00Z">
          <w:pPr>
            <w:pStyle w:val="afb"/>
            <w:numPr>
              <w:numId w:val="8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修改密码</w:t>
      </w:r>
    </w:p>
    <w:p w14:paraId="4ACE60C7" w14:textId="77777777" w:rsidR="008A296D" w:rsidRDefault="008A296D">
      <w:pPr>
        <w:pStyle w:val="afb"/>
        <w:numPr>
          <w:ilvl w:val="0"/>
          <w:numId w:val="7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49" w:author="wangq" w:date="2017-08-21T17:25:00Z">
          <w:pPr>
            <w:pStyle w:val="afb"/>
            <w:numPr>
              <w:numId w:val="8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写入主表和历史表</w:t>
      </w:r>
    </w:p>
    <w:p w14:paraId="6A63A010" w14:textId="77777777" w:rsidR="008A296D" w:rsidRPr="0094445C" w:rsidRDefault="008A296D">
      <w:pPr>
        <w:pStyle w:val="afb"/>
        <w:numPr>
          <w:ilvl w:val="0"/>
          <w:numId w:val="7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50" w:author="wangq" w:date="2017-08-21T17:25:00Z">
          <w:pPr>
            <w:pStyle w:val="afb"/>
            <w:numPr>
              <w:numId w:val="8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更新分布式缓存信息等。</w:t>
      </w:r>
    </w:p>
    <w:p w14:paraId="0B0063A0" w14:textId="77777777" w:rsidR="008A296D" w:rsidRPr="00B60656"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28FAB47D"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DA2D7BD" w14:textId="77777777" w:rsidTr="00A0397D">
        <w:tc>
          <w:tcPr>
            <w:tcW w:w="1559" w:type="dxa"/>
            <w:shd w:val="clear" w:color="auto" w:fill="E0E0E0"/>
          </w:tcPr>
          <w:p w14:paraId="34EADE33"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15B2C9C"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1CB2D99"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AA100A7"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5DA4B14D" w14:textId="77777777" w:rsidTr="00A0397D">
        <w:tc>
          <w:tcPr>
            <w:tcW w:w="1559" w:type="dxa"/>
            <w:shd w:val="clear" w:color="auto" w:fill="auto"/>
          </w:tcPr>
          <w:p w14:paraId="7B3B5C07" w14:textId="77777777" w:rsidR="008A296D" w:rsidRPr="00195C39" w:rsidRDefault="008A296D" w:rsidP="00A0397D">
            <w:pPr>
              <w:jc w:val="left"/>
              <w:rPr>
                <w:rFonts w:ascii="宋体" w:hAnsi="宋体"/>
                <w:snapToGrid w:val="0"/>
                <w:kern w:val="0"/>
              </w:rPr>
            </w:pPr>
            <w:r>
              <w:rPr>
                <w:rFonts w:ascii="宋体" w:hAnsi="宋体" w:hint="eastAsia"/>
                <w:snapToGrid w:val="0"/>
                <w:kern w:val="0"/>
              </w:rPr>
              <w:t>密码</w:t>
            </w:r>
          </w:p>
        </w:tc>
        <w:tc>
          <w:tcPr>
            <w:tcW w:w="1701" w:type="dxa"/>
            <w:shd w:val="clear" w:color="auto" w:fill="auto"/>
          </w:tcPr>
          <w:p w14:paraId="2F4667BD" w14:textId="77777777" w:rsidR="008A296D" w:rsidRDefault="008A296D" w:rsidP="00A0397D">
            <w:pPr>
              <w:jc w:val="left"/>
              <w:rPr>
                <w:rFonts w:ascii="宋体" w:hAnsi="宋体"/>
                <w:snapToGrid w:val="0"/>
                <w:kern w:val="0"/>
              </w:rPr>
            </w:pPr>
            <w:r>
              <w:rPr>
                <w:rFonts w:ascii="宋体" w:hAnsi="宋体"/>
                <w:snapToGrid w:val="0"/>
                <w:kern w:val="0"/>
              </w:rPr>
              <w:t>PASSWORD</w:t>
            </w:r>
          </w:p>
        </w:tc>
        <w:tc>
          <w:tcPr>
            <w:tcW w:w="1134" w:type="dxa"/>
            <w:shd w:val="clear" w:color="auto" w:fill="auto"/>
          </w:tcPr>
          <w:p w14:paraId="3B06866B"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45F78A9" w14:textId="77777777" w:rsidR="008A296D" w:rsidRPr="00736667" w:rsidRDefault="008A296D" w:rsidP="00A0397D">
            <w:pPr>
              <w:jc w:val="left"/>
              <w:rPr>
                <w:rFonts w:ascii="宋体" w:hAnsi="宋体"/>
                <w:snapToGrid w:val="0"/>
                <w:kern w:val="0"/>
              </w:rPr>
            </w:pPr>
          </w:p>
        </w:tc>
      </w:tr>
      <w:tr w:rsidR="008A296D" w:rsidRPr="00736667" w14:paraId="20451871" w14:textId="77777777" w:rsidTr="00A0397D">
        <w:tc>
          <w:tcPr>
            <w:tcW w:w="1559" w:type="dxa"/>
            <w:shd w:val="clear" w:color="auto" w:fill="auto"/>
          </w:tcPr>
          <w:p w14:paraId="1232C2DF" w14:textId="77777777" w:rsidR="008A296D" w:rsidRDefault="008A296D" w:rsidP="00A0397D">
            <w:pPr>
              <w:jc w:val="left"/>
              <w:rPr>
                <w:rFonts w:ascii="宋体" w:hAnsi="宋体"/>
                <w:snapToGrid w:val="0"/>
                <w:kern w:val="0"/>
              </w:rPr>
            </w:pPr>
            <w:r>
              <w:rPr>
                <w:rFonts w:ascii="宋体" w:hAnsi="宋体" w:hint="eastAsia"/>
                <w:snapToGrid w:val="0"/>
                <w:kern w:val="0"/>
              </w:rPr>
              <w:t>T</w:t>
            </w:r>
            <w:r>
              <w:rPr>
                <w:rFonts w:ascii="宋体" w:hAnsi="宋体"/>
                <w:snapToGrid w:val="0"/>
                <w:kern w:val="0"/>
              </w:rPr>
              <w:t>OKEN</w:t>
            </w:r>
          </w:p>
        </w:tc>
        <w:tc>
          <w:tcPr>
            <w:tcW w:w="1701" w:type="dxa"/>
            <w:shd w:val="clear" w:color="auto" w:fill="auto"/>
          </w:tcPr>
          <w:p w14:paraId="406AAE11"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57A49FD6" w14:textId="77777777" w:rsidR="008A296D"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194B087" w14:textId="77777777" w:rsidR="008A296D" w:rsidRPr="00736667" w:rsidRDefault="008A296D" w:rsidP="00A0397D">
            <w:pPr>
              <w:jc w:val="left"/>
              <w:rPr>
                <w:rFonts w:ascii="宋体" w:hAnsi="宋体"/>
                <w:snapToGrid w:val="0"/>
                <w:kern w:val="0"/>
              </w:rPr>
            </w:pPr>
          </w:p>
        </w:tc>
      </w:tr>
    </w:tbl>
    <w:p w14:paraId="15C76206" w14:textId="77777777" w:rsidR="008A296D" w:rsidRPr="002E4340"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1D0831C9" w14:textId="77777777" w:rsidR="008A296D" w:rsidRPr="00C56A4E" w:rsidRDefault="008A296D" w:rsidP="008A296D"/>
    <w:p w14:paraId="5E6AA8EF" w14:textId="77777777" w:rsidR="008A296D" w:rsidRDefault="008A296D" w:rsidP="008A296D">
      <w:pPr>
        <w:pStyle w:val="6"/>
      </w:pPr>
      <w:r w:rsidRPr="00A52328">
        <w:rPr>
          <w:rFonts w:hint="eastAsia"/>
        </w:rPr>
        <w:t>输出</w:t>
      </w:r>
    </w:p>
    <w:p w14:paraId="3CDFCC84" w14:textId="77777777" w:rsidR="008A296D" w:rsidRPr="0003173A" w:rsidRDefault="008A296D" w:rsidP="008A296D"/>
    <w:p w14:paraId="70B5A8CF" w14:textId="77777777" w:rsidR="008A296D" w:rsidRPr="007F58D2" w:rsidRDefault="008A296D" w:rsidP="008A296D">
      <w:pPr>
        <w:ind w:firstLineChars="400" w:firstLine="840"/>
      </w:pPr>
      <w:r>
        <w:rPr>
          <w:rFonts w:hint="eastAsia"/>
        </w:rPr>
        <w:lastRenderedPageBreak/>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0EBCF049" w14:textId="77777777" w:rsidTr="00A0397D">
        <w:tc>
          <w:tcPr>
            <w:tcW w:w="1559" w:type="dxa"/>
            <w:shd w:val="clear" w:color="auto" w:fill="E0E0E0"/>
          </w:tcPr>
          <w:p w14:paraId="041A0AA2"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6169F06"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CDF8F88"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792330B"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3051026F" w14:textId="77777777" w:rsidTr="00A0397D">
        <w:tc>
          <w:tcPr>
            <w:tcW w:w="1559" w:type="dxa"/>
            <w:shd w:val="clear" w:color="auto" w:fill="auto"/>
          </w:tcPr>
          <w:p w14:paraId="015AD858"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52A67D0"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16DD40C0"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109CED8" w14:textId="77777777" w:rsidR="008A296D" w:rsidRPr="00736667" w:rsidRDefault="008A296D" w:rsidP="00A0397D">
            <w:pPr>
              <w:jc w:val="left"/>
              <w:rPr>
                <w:rFonts w:ascii="宋体" w:hAnsi="宋体"/>
                <w:snapToGrid w:val="0"/>
                <w:kern w:val="0"/>
              </w:rPr>
            </w:pPr>
          </w:p>
        </w:tc>
      </w:tr>
      <w:tr w:rsidR="008A296D" w:rsidRPr="00736667" w14:paraId="179A3728" w14:textId="77777777" w:rsidTr="00A0397D">
        <w:tc>
          <w:tcPr>
            <w:tcW w:w="1559" w:type="dxa"/>
            <w:shd w:val="clear" w:color="auto" w:fill="auto"/>
          </w:tcPr>
          <w:p w14:paraId="2ED722E8"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E62FC2B"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670C7F4"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FB39650" w14:textId="77777777" w:rsidR="008A296D" w:rsidRPr="00736667" w:rsidRDefault="008A296D" w:rsidP="00A0397D">
            <w:pPr>
              <w:jc w:val="left"/>
              <w:rPr>
                <w:rFonts w:ascii="宋体" w:hAnsi="宋体"/>
                <w:snapToGrid w:val="0"/>
                <w:kern w:val="0"/>
              </w:rPr>
            </w:pPr>
          </w:p>
        </w:tc>
      </w:tr>
    </w:tbl>
    <w:p w14:paraId="1242C6EF" w14:textId="77777777" w:rsidR="008A296D" w:rsidRPr="002C60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26D68AA7" w14:textId="77777777" w:rsidR="008A296D" w:rsidRDefault="008A296D" w:rsidP="008A296D">
      <w:pPr>
        <w:rPr>
          <w:kern w:val="0"/>
        </w:rPr>
      </w:pPr>
    </w:p>
    <w:p w14:paraId="0F91FB9E" w14:textId="77777777" w:rsidR="008A296D" w:rsidRPr="0082647F" w:rsidRDefault="008A296D" w:rsidP="008A296D">
      <w:pPr>
        <w:pStyle w:val="5"/>
      </w:pPr>
      <w:r>
        <w:rPr>
          <w:rFonts w:hint="eastAsia"/>
        </w:rPr>
        <w:t>基础</w:t>
      </w:r>
      <w:r>
        <w:t>信息维护</w:t>
      </w:r>
    </w:p>
    <w:p w14:paraId="6E6E92CB" w14:textId="77777777" w:rsidR="008A296D" w:rsidRDefault="008A296D" w:rsidP="008A296D">
      <w:pPr>
        <w:pStyle w:val="6"/>
      </w:pPr>
      <w:r>
        <w:rPr>
          <w:rFonts w:hint="eastAsia"/>
        </w:rPr>
        <w:t>功能</w:t>
      </w:r>
      <w:r>
        <w:t>描述</w:t>
      </w:r>
    </w:p>
    <w:p w14:paraId="23027101" w14:textId="77777777" w:rsidR="008A296D" w:rsidRPr="00A9755C" w:rsidRDefault="008A296D" w:rsidP="008A296D">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修改资金方自己的基础信息</w:t>
      </w:r>
    </w:p>
    <w:p w14:paraId="2FB60590" w14:textId="77777777" w:rsidR="008A296D" w:rsidRPr="00676A58" w:rsidRDefault="008A296D" w:rsidP="008A296D">
      <w:pPr>
        <w:pStyle w:val="6"/>
      </w:pPr>
      <w:r w:rsidRPr="00676A58">
        <w:rPr>
          <w:rFonts w:hint="eastAsia"/>
        </w:rPr>
        <w:t>处理流程</w:t>
      </w:r>
    </w:p>
    <w:p w14:paraId="750022C0" w14:textId="77777777" w:rsidR="008A296D" w:rsidRDefault="008A296D" w:rsidP="008A296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pPr>
      <w:r>
        <w:object w:dxaOrig="2323" w:dyaOrig="7955" w14:anchorId="143FC420">
          <v:shape id="_x0000_i1060" type="#_x0000_t75" style="width:115pt;height:396pt" o:ole="">
            <v:imagedata r:id="rId86" o:title=""/>
          </v:shape>
          <o:OLEObject Type="Embed" ProgID="Visio.Drawing.15" ShapeID="_x0000_i1060" DrawAspect="Content" ObjectID="_1569760933" r:id="rId87"/>
        </w:object>
      </w:r>
    </w:p>
    <w:p w14:paraId="21421DDB" w14:textId="77777777" w:rsidR="008A296D" w:rsidRPr="00533387" w:rsidRDefault="008A296D">
      <w:pPr>
        <w:pStyle w:val="afb"/>
        <w:numPr>
          <w:ilvl w:val="0"/>
          <w:numId w:val="7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51" w:author="wangq" w:date="2017-08-21T17:25:00Z">
          <w:pPr>
            <w:pStyle w:val="afb"/>
            <w:numPr>
              <w:numId w:val="9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输入各项信息</w:t>
      </w:r>
    </w:p>
    <w:p w14:paraId="00802903" w14:textId="77777777" w:rsidR="008A296D" w:rsidRDefault="008A296D">
      <w:pPr>
        <w:pStyle w:val="afb"/>
        <w:numPr>
          <w:ilvl w:val="0"/>
          <w:numId w:val="7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52" w:author="wangq" w:date="2017-08-21T17:25:00Z">
          <w:pPr>
            <w:pStyle w:val="afb"/>
            <w:numPr>
              <w:numId w:val="9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修改用户基本信息</w:t>
      </w:r>
    </w:p>
    <w:p w14:paraId="4FB21262" w14:textId="77777777" w:rsidR="008A296D" w:rsidRDefault="008A296D">
      <w:pPr>
        <w:pStyle w:val="afb"/>
        <w:numPr>
          <w:ilvl w:val="0"/>
          <w:numId w:val="7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53" w:author="wangq" w:date="2017-08-21T17:25:00Z">
          <w:pPr>
            <w:pStyle w:val="afb"/>
            <w:numPr>
              <w:numId w:val="9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lastRenderedPageBreak/>
        <w:t>写入主表和历史表</w:t>
      </w:r>
    </w:p>
    <w:p w14:paraId="7D781F94" w14:textId="77777777" w:rsidR="008A296D" w:rsidRPr="0094445C" w:rsidRDefault="008A296D">
      <w:pPr>
        <w:pStyle w:val="afb"/>
        <w:numPr>
          <w:ilvl w:val="0"/>
          <w:numId w:val="7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254" w:author="wangq" w:date="2017-08-21T17:25:00Z">
          <w:pPr>
            <w:pStyle w:val="afb"/>
            <w:numPr>
              <w:numId w:val="9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更新分布式缓存信息等。</w:t>
      </w:r>
    </w:p>
    <w:p w14:paraId="04605E3D" w14:textId="77777777" w:rsidR="008A296D" w:rsidRPr="00F305BA" w:rsidRDefault="008A296D" w:rsidP="008A296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000C0C2D" w14:textId="77777777" w:rsidR="008A296D" w:rsidRPr="00F9212D" w:rsidRDefault="008A296D" w:rsidP="008A296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421174DB" w14:textId="77777777" w:rsidTr="00A0397D">
        <w:tc>
          <w:tcPr>
            <w:tcW w:w="1559" w:type="dxa"/>
            <w:shd w:val="clear" w:color="auto" w:fill="E0E0E0"/>
          </w:tcPr>
          <w:p w14:paraId="693BCECC" w14:textId="77777777" w:rsidR="008A296D" w:rsidRPr="00736667" w:rsidRDefault="008A296D" w:rsidP="00A0397D">
            <w:pPr>
              <w:jc w:val="center"/>
              <w:rPr>
                <w:b/>
                <w:snapToGrid w:val="0"/>
                <w:kern w:val="0"/>
              </w:rPr>
            </w:pPr>
            <w:r>
              <w:rPr>
                <w:rFonts w:hint="eastAsia"/>
                <w:b/>
                <w:snapToGrid w:val="0"/>
                <w:kern w:val="0"/>
              </w:rPr>
              <w:t>输人</w:t>
            </w:r>
            <w:r w:rsidRPr="00736667">
              <w:rPr>
                <w:rFonts w:hint="eastAsia"/>
                <w:b/>
                <w:snapToGrid w:val="0"/>
                <w:kern w:val="0"/>
              </w:rPr>
              <w:t>要素</w:t>
            </w:r>
          </w:p>
        </w:tc>
        <w:tc>
          <w:tcPr>
            <w:tcW w:w="1701" w:type="dxa"/>
            <w:shd w:val="clear" w:color="auto" w:fill="E0E0E0"/>
          </w:tcPr>
          <w:p w14:paraId="367947A5"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5BE5CC1"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2F953D2"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73266F09" w14:textId="77777777" w:rsidTr="00A0397D">
        <w:tc>
          <w:tcPr>
            <w:tcW w:w="1559" w:type="dxa"/>
            <w:shd w:val="clear" w:color="auto" w:fill="auto"/>
          </w:tcPr>
          <w:p w14:paraId="32BCE008" w14:textId="77777777" w:rsidR="008A296D" w:rsidRDefault="008A296D" w:rsidP="00A0397D">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12EB7105" w14:textId="77777777" w:rsidR="008A296D" w:rsidRPr="00F5310B" w:rsidRDefault="008A296D"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6D5B85AF" w14:textId="77777777" w:rsidR="008A296D" w:rsidRDefault="008A296D"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B24859B" w14:textId="77777777" w:rsidR="008A296D" w:rsidRPr="00736667" w:rsidRDefault="008A296D" w:rsidP="00A0397D">
            <w:pPr>
              <w:jc w:val="left"/>
              <w:rPr>
                <w:rFonts w:ascii="宋体" w:hAnsi="宋体"/>
                <w:snapToGrid w:val="0"/>
                <w:kern w:val="0"/>
              </w:rPr>
            </w:pPr>
          </w:p>
        </w:tc>
      </w:tr>
      <w:tr w:rsidR="008A296D" w:rsidRPr="00736667" w14:paraId="6EAB2867" w14:textId="77777777" w:rsidTr="00A0397D">
        <w:tc>
          <w:tcPr>
            <w:tcW w:w="1559" w:type="dxa"/>
            <w:shd w:val="clear" w:color="auto" w:fill="auto"/>
            <w:vAlign w:val="center"/>
          </w:tcPr>
          <w:p w14:paraId="247EA37C" w14:textId="77777777" w:rsidR="008A296D" w:rsidRDefault="008A296D" w:rsidP="00A0397D">
            <w:pPr>
              <w:rPr>
                <w:sz w:val="20"/>
                <w:szCs w:val="20"/>
              </w:rPr>
            </w:pPr>
            <w:r>
              <w:rPr>
                <w:rFonts w:hint="eastAsia"/>
                <w:sz w:val="20"/>
                <w:szCs w:val="20"/>
              </w:rPr>
              <w:t>联系人</w:t>
            </w:r>
          </w:p>
        </w:tc>
        <w:tc>
          <w:tcPr>
            <w:tcW w:w="1701" w:type="dxa"/>
            <w:shd w:val="clear" w:color="auto" w:fill="auto"/>
            <w:vAlign w:val="center"/>
          </w:tcPr>
          <w:p w14:paraId="29527F3A" w14:textId="77777777" w:rsidR="008A296D" w:rsidRDefault="008A296D" w:rsidP="00A0397D">
            <w:pPr>
              <w:rPr>
                <w:sz w:val="20"/>
                <w:szCs w:val="20"/>
              </w:rPr>
            </w:pPr>
            <w:r>
              <w:rPr>
                <w:rFonts w:hint="eastAsia"/>
                <w:sz w:val="20"/>
                <w:szCs w:val="20"/>
              </w:rPr>
              <w:t>CONTACTNAME</w:t>
            </w:r>
          </w:p>
        </w:tc>
        <w:tc>
          <w:tcPr>
            <w:tcW w:w="1134" w:type="dxa"/>
            <w:shd w:val="clear" w:color="auto" w:fill="auto"/>
          </w:tcPr>
          <w:p w14:paraId="5CE789DE"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9A0F386" w14:textId="77777777" w:rsidR="008A296D" w:rsidRPr="00736667" w:rsidRDefault="008A296D" w:rsidP="00A0397D">
            <w:pPr>
              <w:jc w:val="left"/>
              <w:rPr>
                <w:rFonts w:ascii="宋体" w:hAnsi="宋体"/>
                <w:snapToGrid w:val="0"/>
                <w:kern w:val="0"/>
              </w:rPr>
            </w:pPr>
          </w:p>
        </w:tc>
      </w:tr>
      <w:tr w:rsidR="008A296D" w:rsidRPr="00736667" w14:paraId="37F4C0B6" w14:textId="77777777" w:rsidTr="00A0397D">
        <w:tc>
          <w:tcPr>
            <w:tcW w:w="1559" w:type="dxa"/>
            <w:shd w:val="clear" w:color="auto" w:fill="auto"/>
            <w:vAlign w:val="center"/>
          </w:tcPr>
          <w:p w14:paraId="3739F79F" w14:textId="77777777" w:rsidR="008A296D" w:rsidRDefault="008A296D" w:rsidP="00A0397D">
            <w:pPr>
              <w:rPr>
                <w:sz w:val="20"/>
                <w:szCs w:val="20"/>
              </w:rPr>
            </w:pPr>
            <w:r>
              <w:rPr>
                <w:rFonts w:hint="eastAsia"/>
                <w:sz w:val="20"/>
                <w:szCs w:val="20"/>
              </w:rPr>
              <w:t>联系电话</w:t>
            </w:r>
          </w:p>
        </w:tc>
        <w:tc>
          <w:tcPr>
            <w:tcW w:w="1701" w:type="dxa"/>
            <w:shd w:val="clear" w:color="auto" w:fill="auto"/>
            <w:vAlign w:val="center"/>
          </w:tcPr>
          <w:p w14:paraId="45DD6082" w14:textId="77777777" w:rsidR="008A296D" w:rsidRDefault="008A296D" w:rsidP="00A0397D">
            <w:pPr>
              <w:rPr>
                <w:sz w:val="20"/>
                <w:szCs w:val="20"/>
              </w:rPr>
            </w:pPr>
            <w:r>
              <w:rPr>
                <w:rFonts w:hint="eastAsia"/>
                <w:sz w:val="20"/>
                <w:szCs w:val="20"/>
              </w:rPr>
              <w:t>TEL</w:t>
            </w:r>
          </w:p>
        </w:tc>
        <w:tc>
          <w:tcPr>
            <w:tcW w:w="1134" w:type="dxa"/>
            <w:shd w:val="clear" w:color="auto" w:fill="auto"/>
          </w:tcPr>
          <w:p w14:paraId="58CC3B95"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E16B399" w14:textId="77777777" w:rsidR="008A296D" w:rsidRPr="00736667" w:rsidRDefault="008A296D" w:rsidP="00A0397D">
            <w:pPr>
              <w:jc w:val="left"/>
              <w:rPr>
                <w:rFonts w:ascii="宋体" w:hAnsi="宋体"/>
                <w:snapToGrid w:val="0"/>
                <w:kern w:val="0"/>
              </w:rPr>
            </w:pPr>
          </w:p>
        </w:tc>
      </w:tr>
      <w:tr w:rsidR="008A296D" w:rsidRPr="00736667" w14:paraId="6AE48B1C" w14:textId="77777777" w:rsidTr="00A0397D">
        <w:tc>
          <w:tcPr>
            <w:tcW w:w="1559" w:type="dxa"/>
            <w:shd w:val="clear" w:color="auto" w:fill="auto"/>
            <w:vAlign w:val="center"/>
          </w:tcPr>
          <w:p w14:paraId="4391CE93" w14:textId="77777777" w:rsidR="008A296D" w:rsidRDefault="008A296D" w:rsidP="00A0397D">
            <w:pPr>
              <w:rPr>
                <w:sz w:val="20"/>
                <w:szCs w:val="20"/>
              </w:rPr>
            </w:pPr>
            <w:r>
              <w:rPr>
                <w:rFonts w:hint="eastAsia"/>
                <w:sz w:val="20"/>
                <w:szCs w:val="20"/>
              </w:rPr>
              <w:t>公司详细地址</w:t>
            </w:r>
          </w:p>
        </w:tc>
        <w:tc>
          <w:tcPr>
            <w:tcW w:w="1701" w:type="dxa"/>
            <w:shd w:val="clear" w:color="auto" w:fill="auto"/>
            <w:vAlign w:val="center"/>
          </w:tcPr>
          <w:p w14:paraId="4BAEA9AE" w14:textId="77777777" w:rsidR="008A296D" w:rsidRDefault="008A296D" w:rsidP="00A0397D">
            <w:pPr>
              <w:rPr>
                <w:sz w:val="20"/>
                <w:szCs w:val="20"/>
              </w:rPr>
            </w:pPr>
            <w:r>
              <w:rPr>
                <w:rFonts w:hint="eastAsia"/>
                <w:sz w:val="20"/>
                <w:szCs w:val="20"/>
              </w:rPr>
              <w:t>CADDRESS</w:t>
            </w:r>
          </w:p>
        </w:tc>
        <w:tc>
          <w:tcPr>
            <w:tcW w:w="1134" w:type="dxa"/>
            <w:shd w:val="clear" w:color="auto" w:fill="auto"/>
          </w:tcPr>
          <w:p w14:paraId="06B04E9B"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4C45458" w14:textId="77777777" w:rsidR="008A296D" w:rsidRPr="00736667" w:rsidRDefault="008A296D" w:rsidP="00A0397D">
            <w:pPr>
              <w:jc w:val="left"/>
              <w:rPr>
                <w:rFonts w:ascii="宋体" w:hAnsi="宋体"/>
                <w:snapToGrid w:val="0"/>
                <w:kern w:val="0"/>
              </w:rPr>
            </w:pPr>
          </w:p>
        </w:tc>
      </w:tr>
      <w:tr w:rsidR="008A296D" w:rsidRPr="00736667" w14:paraId="75007969" w14:textId="77777777" w:rsidTr="00A0397D">
        <w:tc>
          <w:tcPr>
            <w:tcW w:w="1559" w:type="dxa"/>
            <w:shd w:val="clear" w:color="auto" w:fill="auto"/>
            <w:vAlign w:val="center"/>
          </w:tcPr>
          <w:p w14:paraId="5CB99486" w14:textId="77777777" w:rsidR="008A296D" w:rsidRDefault="008A296D" w:rsidP="00A0397D">
            <w:pPr>
              <w:rPr>
                <w:sz w:val="20"/>
                <w:szCs w:val="20"/>
              </w:rPr>
            </w:pPr>
            <w:r>
              <w:rPr>
                <w:rFonts w:hint="eastAsia"/>
                <w:sz w:val="20"/>
                <w:szCs w:val="20"/>
              </w:rPr>
              <w:t>法人</w:t>
            </w:r>
          </w:p>
        </w:tc>
        <w:tc>
          <w:tcPr>
            <w:tcW w:w="1701" w:type="dxa"/>
            <w:shd w:val="clear" w:color="auto" w:fill="auto"/>
            <w:vAlign w:val="center"/>
          </w:tcPr>
          <w:p w14:paraId="5683D37C" w14:textId="77777777" w:rsidR="008A296D" w:rsidRDefault="008A296D" w:rsidP="00A0397D">
            <w:pPr>
              <w:rPr>
                <w:sz w:val="20"/>
                <w:szCs w:val="20"/>
              </w:rPr>
            </w:pPr>
            <w:r>
              <w:rPr>
                <w:rFonts w:hint="eastAsia"/>
                <w:sz w:val="20"/>
                <w:szCs w:val="20"/>
              </w:rPr>
              <w:t>LEGALNAME</w:t>
            </w:r>
          </w:p>
        </w:tc>
        <w:tc>
          <w:tcPr>
            <w:tcW w:w="1134" w:type="dxa"/>
            <w:shd w:val="clear" w:color="auto" w:fill="auto"/>
          </w:tcPr>
          <w:p w14:paraId="1A553116"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148E831" w14:textId="77777777" w:rsidR="008A296D" w:rsidRPr="00736667" w:rsidRDefault="008A296D" w:rsidP="00A0397D">
            <w:pPr>
              <w:jc w:val="left"/>
              <w:rPr>
                <w:rFonts w:ascii="宋体" w:hAnsi="宋体"/>
                <w:snapToGrid w:val="0"/>
                <w:kern w:val="0"/>
              </w:rPr>
            </w:pPr>
          </w:p>
        </w:tc>
      </w:tr>
      <w:tr w:rsidR="008A296D" w:rsidRPr="00736667" w14:paraId="03B28952" w14:textId="77777777" w:rsidTr="00A0397D">
        <w:tc>
          <w:tcPr>
            <w:tcW w:w="1559" w:type="dxa"/>
            <w:shd w:val="clear" w:color="auto" w:fill="auto"/>
            <w:vAlign w:val="center"/>
          </w:tcPr>
          <w:p w14:paraId="2E3EBAA4" w14:textId="77777777" w:rsidR="008A296D" w:rsidRDefault="008A296D" w:rsidP="00A0397D">
            <w:pPr>
              <w:rPr>
                <w:sz w:val="20"/>
                <w:szCs w:val="20"/>
              </w:rPr>
            </w:pPr>
            <w:r>
              <w:rPr>
                <w:rFonts w:hint="eastAsia"/>
                <w:sz w:val="20"/>
                <w:szCs w:val="20"/>
              </w:rPr>
              <w:t>邮箱</w:t>
            </w:r>
          </w:p>
        </w:tc>
        <w:tc>
          <w:tcPr>
            <w:tcW w:w="1701" w:type="dxa"/>
            <w:shd w:val="clear" w:color="auto" w:fill="auto"/>
            <w:vAlign w:val="center"/>
          </w:tcPr>
          <w:p w14:paraId="378AE50B" w14:textId="77777777" w:rsidR="008A296D" w:rsidRDefault="008A296D" w:rsidP="00A0397D">
            <w:pPr>
              <w:rPr>
                <w:sz w:val="20"/>
                <w:szCs w:val="20"/>
              </w:rPr>
            </w:pPr>
            <w:r>
              <w:rPr>
                <w:rFonts w:hint="eastAsia"/>
                <w:sz w:val="20"/>
                <w:szCs w:val="20"/>
              </w:rPr>
              <w:t>EMAIL</w:t>
            </w:r>
          </w:p>
        </w:tc>
        <w:tc>
          <w:tcPr>
            <w:tcW w:w="1134" w:type="dxa"/>
            <w:shd w:val="clear" w:color="auto" w:fill="auto"/>
          </w:tcPr>
          <w:p w14:paraId="6681AB10" w14:textId="77777777" w:rsidR="008A296D"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78C7D60" w14:textId="77777777" w:rsidR="008A296D" w:rsidRPr="00736667" w:rsidRDefault="008A296D" w:rsidP="00A0397D">
            <w:pPr>
              <w:jc w:val="left"/>
              <w:rPr>
                <w:rFonts w:ascii="宋体" w:hAnsi="宋体"/>
                <w:snapToGrid w:val="0"/>
                <w:kern w:val="0"/>
              </w:rPr>
            </w:pPr>
          </w:p>
        </w:tc>
      </w:tr>
    </w:tbl>
    <w:p w14:paraId="734AC02A" w14:textId="77777777" w:rsidR="008A296D" w:rsidRPr="00A975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5BB0000" w14:textId="77777777" w:rsidR="008A296D" w:rsidRPr="00C56A4E" w:rsidRDefault="008A296D" w:rsidP="008A296D"/>
    <w:p w14:paraId="41FBB37A" w14:textId="77777777" w:rsidR="008A296D" w:rsidRPr="00A52328" w:rsidRDefault="008A296D" w:rsidP="008A296D">
      <w:pPr>
        <w:pStyle w:val="6"/>
      </w:pPr>
      <w:r w:rsidRPr="00A52328">
        <w:rPr>
          <w:rFonts w:hint="eastAsia"/>
        </w:rPr>
        <w:t>输出</w:t>
      </w:r>
    </w:p>
    <w:p w14:paraId="702120FD" w14:textId="77777777" w:rsidR="008A296D" w:rsidRPr="007F58D2" w:rsidRDefault="008A296D" w:rsidP="008A296D">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8A296D" w:rsidRPr="00736667" w14:paraId="18E8FF5D" w14:textId="77777777" w:rsidTr="00A0397D">
        <w:tc>
          <w:tcPr>
            <w:tcW w:w="1559" w:type="dxa"/>
            <w:shd w:val="clear" w:color="auto" w:fill="E0E0E0"/>
          </w:tcPr>
          <w:p w14:paraId="41FB89AA" w14:textId="77777777" w:rsidR="008A296D" w:rsidRPr="00736667" w:rsidRDefault="008A296D"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9DD0D0E" w14:textId="77777777" w:rsidR="008A296D" w:rsidRPr="00736667" w:rsidRDefault="008A296D"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04ACB2B" w14:textId="77777777" w:rsidR="008A296D" w:rsidRPr="00736667" w:rsidRDefault="008A296D"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0611ED8" w14:textId="77777777" w:rsidR="008A296D" w:rsidRPr="00736667" w:rsidRDefault="008A296D" w:rsidP="00A0397D">
            <w:pPr>
              <w:jc w:val="center"/>
              <w:rPr>
                <w:b/>
                <w:snapToGrid w:val="0"/>
                <w:kern w:val="0"/>
              </w:rPr>
            </w:pPr>
            <w:r w:rsidRPr="00736667">
              <w:rPr>
                <w:rFonts w:hint="eastAsia"/>
                <w:b/>
                <w:snapToGrid w:val="0"/>
                <w:kern w:val="0"/>
              </w:rPr>
              <w:t>备注</w:t>
            </w:r>
          </w:p>
        </w:tc>
      </w:tr>
      <w:tr w:rsidR="008A296D" w:rsidRPr="00736667" w14:paraId="7B2717C7" w14:textId="77777777" w:rsidTr="00A0397D">
        <w:tc>
          <w:tcPr>
            <w:tcW w:w="1559" w:type="dxa"/>
            <w:shd w:val="clear" w:color="auto" w:fill="auto"/>
          </w:tcPr>
          <w:p w14:paraId="3D9963C8" w14:textId="77777777" w:rsidR="008A296D" w:rsidRPr="00736667" w:rsidRDefault="008A296D"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095D70F" w14:textId="77777777" w:rsidR="008A296D" w:rsidRPr="00736667" w:rsidRDefault="008A296D"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F682766" w14:textId="77777777" w:rsidR="008A296D" w:rsidRPr="00736667" w:rsidRDefault="008A296D"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9BC62CC" w14:textId="77777777" w:rsidR="008A296D" w:rsidRPr="00736667" w:rsidRDefault="008A296D" w:rsidP="00A0397D">
            <w:pPr>
              <w:jc w:val="left"/>
              <w:rPr>
                <w:rFonts w:ascii="宋体" w:hAnsi="宋体"/>
                <w:snapToGrid w:val="0"/>
                <w:kern w:val="0"/>
              </w:rPr>
            </w:pPr>
          </w:p>
        </w:tc>
      </w:tr>
      <w:tr w:rsidR="008A296D" w:rsidRPr="00736667" w14:paraId="16171EB5" w14:textId="77777777" w:rsidTr="00A0397D">
        <w:tc>
          <w:tcPr>
            <w:tcW w:w="1559" w:type="dxa"/>
            <w:shd w:val="clear" w:color="auto" w:fill="auto"/>
          </w:tcPr>
          <w:p w14:paraId="25C82E2C" w14:textId="77777777" w:rsidR="008A296D" w:rsidRPr="00736667" w:rsidRDefault="008A296D"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BA011A6" w14:textId="77777777" w:rsidR="008A296D" w:rsidRPr="00736667" w:rsidRDefault="008A296D"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6D1C19C" w14:textId="77777777" w:rsidR="008A296D" w:rsidRPr="00736667" w:rsidRDefault="008A296D"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7FD28E9" w14:textId="77777777" w:rsidR="008A296D" w:rsidRPr="00736667" w:rsidRDefault="008A296D" w:rsidP="00A0397D">
            <w:pPr>
              <w:jc w:val="left"/>
              <w:rPr>
                <w:rFonts w:ascii="宋体" w:hAnsi="宋体"/>
                <w:snapToGrid w:val="0"/>
                <w:kern w:val="0"/>
              </w:rPr>
            </w:pPr>
          </w:p>
        </w:tc>
      </w:tr>
    </w:tbl>
    <w:p w14:paraId="1001B1BD" w14:textId="77777777" w:rsidR="008A296D" w:rsidRPr="002C605C" w:rsidRDefault="008A296D" w:rsidP="008A296D">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300" w:firstLine="630"/>
        <w:jc w:val="left"/>
        <w:rPr>
          <w:kern w:val="0"/>
        </w:rPr>
      </w:pPr>
      <w:r>
        <w:rPr>
          <w:rFonts w:hint="eastAsia"/>
        </w:rPr>
        <w:t>如果有错误建议直接返回协议体或者抛出异常</w:t>
      </w:r>
    </w:p>
    <w:p w14:paraId="2C0C6B0A" w14:textId="77777777" w:rsidR="009F6513" w:rsidRDefault="009F6513" w:rsidP="005B62FC">
      <w:pPr>
        <w:rPr>
          <w:kern w:val="0"/>
        </w:rPr>
      </w:pPr>
    </w:p>
    <w:p w14:paraId="0EBB949A" w14:textId="77777777" w:rsidR="006942E3" w:rsidRDefault="006942E3" w:rsidP="005B62FC">
      <w:pPr>
        <w:rPr>
          <w:kern w:val="0"/>
        </w:rPr>
      </w:pPr>
    </w:p>
    <w:p w14:paraId="42935F36" w14:textId="77777777" w:rsidR="006942E3" w:rsidRDefault="006942E3" w:rsidP="005B62FC">
      <w:pPr>
        <w:rPr>
          <w:kern w:val="0"/>
        </w:rPr>
      </w:pPr>
    </w:p>
    <w:p w14:paraId="73732E21" w14:textId="77777777" w:rsidR="00774F36" w:rsidRPr="00BF2223" w:rsidRDefault="00774F36" w:rsidP="00774F36">
      <w:pPr>
        <w:pStyle w:val="3"/>
        <w:tabs>
          <w:tab w:val="num" w:pos="1080"/>
        </w:tabs>
        <w:spacing w:beforeLines="50" w:before="156" w:after="0" w:line="360" w:lineRule="auto"/>
        <w:ind w:left="1803" w:hanging="1622"/>
        <w:rPr>
          <w:rFonts w:ascii="黑体" w:eastAsia="黑体" w:hAnsi="黑体"/>
          <w:sz w:val="28"/>
          <w:szCs w:val="28"/>
        </w:rPr>
      </w:pPr>
      <w:bookmarkStart w:id="255" w:name="_Toc486335770"/>
      <w:r>
        <w:rPr>
          <w:rFonts w:ascii="黑体" w:eastAsia="黑体" w:hAnsi="黑体" w:hint="eastAsia"/>
          <w:sz w:val="28"/>
          <w:szCs w:val="28"/>
        </w:rPr>
        <w:t>佣金</w:t>
      </w:r>
      <w:r>
        <w:rPr>
          <w:rFonts w:ascii="黑体" w:eastAsia="黑体" w:hAnsi="黑体"/>
          <w:sz w:val="28"/>
          <w:szCs w:val="28"/>
        </w:rPr>
        <w:t>管理</w:t>
      </w:r>
      <w:bookmarkEnd w:id="255"/>
    </w:p>
    <w:p w14:paraId="24BD9D7A" w14:textId="77777777" w:rsidR="00774F36" w:rsidRDefault="00774F36" w:rsidP="00774F36">
      <w:pPr>
        <w:pStyle w:val="4"/>
        <w:ind w:hanging="580"/>
        <w:rPr>
          <w:rFonts w:ascii="黑体" w:hAnsi="黑体"/>
        </w:rPr>
      </w:pPr>
      <w:r w:rsidRPr="0082647F">
        <w:rPr>
          <w:rFonts w:ascii="黑体" w:hAnsi="黑体"/>
        </w:rPr>
        <w:t>A</w:t>
      </w:r>
      <w:r w:rsidRPr="0082647F">
        <w:rPr>
          <w:rFonts w:ascii="黑体" w:hAnsi="黑体" w:hint="eastAsia"/>
        </w:rPr>
        <w:t>pp</w:t>
      </w:r>
      <w:r>
        <w:rPr>
          <w:rFonts w:ascii="黑体" w:hAnsi="黑体" w:hint="eastAsia"/>
        </w:rPr>
        <w:t>接口</w:t>
      </w:r>
      <w:r>
        <w:rPr>
          <w:rFonts w:ascii="黑体" w:hAnsi="黑体"/>
        </w:rPr>
        <w:t>服务</w:t>
      </w:r>
    </w:p>
    <w:p w14:paraId="194F23F8" w14:textId="234A1C37" w:rsidR="00774F36" w:rsidRPr="0082647F" w:rsidRDefault="00774F36" w:rsidP="00774F36">
      <w:pPr>
        <w:pStyle w:val="5"/>
      </w:pPr>
      <w:r>
        <w:rPr>
          <w:rFonts w:hint="eastAsia"/>
        </w:rPr>
        <w:t>佣金</w:t>
      </w:r>
      <w:r w:rsidR="009A2B91">
        <w:rPr>
          <w:rFonts w:hint="eastAsia"/>
        </w:rPr>
        <w:t>汇总</w:t>
      </w:r>
      <w:r>
        <w:t>查询</w:t>
      </w:r>
    </w:p>
    <w:p w14:paraId="0C23A1FC" w14:textId="77777777" w:rsidR="00774F36" w:rsidRDefault="00774F36" w:rsidP="00774F36">
      <w:pPr>
        <w:pStyle w:val="6"/>
      </w:pPr>
      <w:r>
        <w:rPr>
          <w:rFonts w:hint="eastAsia"/>
        </w:rPr>
        <w:t>功能</w:t>
      </w:r>
      <w:r>
        <w:t>描述</w:t>
      </w:r>
    </w:p>
    <w:p w14:paraId="4E09FF90" w14:textId="77777777" w:rsidR="00774F36" w:rsidRPr="00A9755C" w:rsidRDefault="00774F36" w:rsidP="00774F36">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934798">
        <w:rPr>
          <w:rFonts w:ascii="宋体" w:hAnsi="宋体" w:hint="eastAsia"/>
          <w:kern w:val="0"/>
          <w:sz w:val="24"/>
          <w:szCs w:val="21"/>
        </w:rPr>
        <w:t>提供</w:t>
      </w:r>
      <w:r w:rsidR="00934798">
        <w:rPr>
          <w:rFonts w:ascii="宋体" w:hAnsi="宋体"/>
          <w:kern w:val="0"/>
          <w:sz w:val="24"/>
          <w:szCs w:val="21"/>
        </w:rPr>
        <w:t>给APP</w:t>
      </w:r>
      <w:r w:rsidR="00934798">
        <w:rPr>
          <w:rFonts w:ascii="宋体" w:hAnsi="宋体" w:hint="eastAsia"/>
          <w:kern w:val="0"/>
          <w:sz w:val="24"/>
          <w:szCs w:val="21"/>
        </w:rPr>
        <w:t>端</w:t>
      </w:r>
      <w:r w:rsidR="00934798">
        <w:rPr>
          <w:rFonts w:ascii="宋体" w:hAnsi="宋体"/>
          <w:kern w:val="0"/>
          <w:sz w:val="24"/>
          <w:szCs w:val="21"/>
        </w:rPr>
        <w:t>查询渠道人</w:t>
      </w:r>
      <w:r w:rsidR="00934798">
        <w:rPr>
          <w:rFonts w:ascii="宋体" w:hAnsi="宋体" w:hint="eastAsia"/>
          <w:kern w:val="0"/>
          <w:sz w:val="24"/>
          <w:szCs w:val="21"/>
        </w:rPr>
        <w:t>佣金</w:t>
      </w:r>
      <w:r w:rsidR="00934798">
        <w:rPr>
          <w:rFonts w:ascii="宋体" w:hAnsi="宋体"/>
          <w:kern w:val="0"/>
          <w:sz w:val="24"/>
          <w:szCs w:val="21"/>
        </w:rPr>
        <w:t>汇总信息的接口服务。</w:t>
      </w:r>
    </w:p>
    <w:p w14:paraId="709E07EF" w14:textId="77777777" w:rsidR="00774F36" w:rsidRDefault="00774F36" w:rsidP="00774F36">
      <w:pPr>
        <w:pStyle w:val="6"/>
      </w:pPr>
      <w:r w:rsidRPr="00676A58">
        <w:rPr>
          <w:rFonts w:hint="eastAsia"/>
        </w:rPr>
        <w:lastRenderedPageBreak/>
        <w:t>处理流程</w:t>
      </w:r>
    </w:p>
    <w:p w14:paraId="79A346BE" w14:textId="77777777" w:rsidR="00103566" w:rsidRPr="00103566" w:rsidRDefault="000B4DC3" w:rsidP="00C2435F">
      <w:pPr>
        <w:ind w:firstLineChars="337" w:firstLine="708"/>
      </w:pPr>
      <w:r>
        <w:object w:dxaOrig="7531" w:dyaOrig="3271" w14:anchorId="6D53AFE0">
          <v:shape id="_x0000_i1061" type="#_x0000_t75" style="width:345.5pt;height:151pt" o:ole="">
            <v:imagedata r:id="rId88" o:title=""/>
          </v:shape>
          <o:OLEObject Type="Embed" ProgID="Visio.Drawing.15" ShapeID="_x0000_i1061" DrawAspect="Content" ObjectID="_1569760934" r:id="rId89"/>
        </w:object>
      </w:r>
    </w:p>
    <w:p w14:paraId="07DDEF06" w14:textId="77777777" w:rsidR="00774F36" w:rsidRPr="004F010F" w:rsidRDefault="00774F36" w:rsidP="00774F36">
      <w:pPr>
        <w:ind w:left="289" w:firstLine="420"/>
      </w:pPr>
      <w:r w:rsidRPr="00646F01">
        <w:rPr>
          <w:rFonts w:hint="eastAsia"/>
          <w:b/>
          <w:sz w:val="24"/>
          <w:szCs w:val="24"/>
        </w:rPr>
        <w:t>【流程描述】</w:t>
      </w:r>
    </w:p>
    <w:p w14:paraId="6827605D" w14:textId="77777777" w:rsidR="00774F36" w:rsidRPr="00C3467F" w:rsidRDefault="00103566" w:rsidP="00774F36">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根据</w:t>
      </w:r>
      <w:r>
        <w:rPr>
          <w:rFonts w:ascii="宋体" w:hAnsi="宋体"/>
          <w:kern w:val="0"/>
          <w:sz w:val="24"/>
          <w:szCs w:val="21"/>
        </w:rPr>
        <w:t>当前渠道人</w:t>
      </w:r>
      <w:r w:rsidR="00476779">
        <w:rPr>
          <w:rFonts w:ascii="宋体" w:hAnsi="宋体" w:hint="eastAsia"/>
          <w:kern w:val="0"/>
          <w:sz w:val="24"/>
          <w:szCs w:val="21"/>
        </w:rPr>
        <w:t>唯一</w:t>
      </w:r>
      <w:r w:rsidR="00476779">
        <w:rPr>
          <w:rFonts w:ascii="宋体" w:hAnsi="宋体"/>
          <w:kern w:val="0"/>
          <w:sz w:val="24"/>
          <w:szCs w:val="21"/>
        </w:rPr>
        <w:t>标识</w:t>
      </w:r>
      <w:r>
        <w:rPr>
          <w:rFonts w:ascii="宋体" w:hAnsi="宋体" w:hint="eastAsia"/>
          <w:kern w:val="0"/>
          <w:sz w:val="24"/>
          <w:szCs w:val="21"/>
        </w:rPr>
        <w:t>查询</w:t>
      </w:r>
      <w:r>
        <w:rPr>
          <w:rFonts w:ascii="宋体" w:hAnsi="宋体"/>
          <w:kern w:val="0"/>
          <w:sz w:val="24"/>
          <w:szCs w:val="21"/>
        </w:rPr>
        <w:t>佣金</w:t>
      </w:r>
      <w:r w:rsidR="00247EA1">
        <w:rPr>
          <w:rFonts w:ascii="宋体" w:hAnsi="宋体" w:hint="eastAsia"/>
          <w:kern w:val="0"/>
          <w:sz w:val="24"/>
          <w:szCs w:val="21"/>
        </w:rPr>
        <w:t>相关</w:t>
      </w:r>
      <w:r w:rsidR="00476779">
        <w:rPr>
          <w:rFonts w:ascii="宋体" w:hAnsi="宋体"/>
          <w:kern w:val="0"/>
          <w:sz w:val="24"/>
          <w:szCs w:val="21"/>
        </w:rPr>
        <w:t>金额</w:t>
      </w:r>
      <w:r w:rsidR="00476779">
        <w:rPr>
          <w:rFonts w:ascii="宋体" w:hAnsi="宋体" w:hint="eastAsia"/>
          <w:kern w:val="0"/>
          <w:sz w:val="24"/>
          <w:szCs w:val="21"/>
        </w:rPr>
        <w:t>。</w:t>
      </w:r>
    </w:p>
    <w:p w14:paraId="49A8CFEA" w14:textId="77777777" w:rsidR="00774F36" w:rsidRPr="00F9212D" w:rsidRDefault="00774F36" w:rsidP="00774F36">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03566" w:rsidRPr="00736667" w14:paraId="59F4EB44" w14:textId="77777777" w:rsidTr="002F01D3">
        <w:tc>
          <w:tcPr>
            <w:tcW w:w="1559" w:type="dxa"/>
            <w:shd w:val="clear" w:color="auto" w:fill="E0E0E0"/>
          </w:tcPr>
          <w:p w14:paraId="6C3D0EB5" w14:textId="77777777" w:rsidR="00103566" w:rsidRPr="00736667" w:rsidRDefault="00103566" w:rsidP="002F01D3">
            <w:pPr>
              <w:jc w:val="center"/>
              <w:rPr>
                <w:b/>
                <w:snapToGrid w:val="0"/>
                <w:kern w:val="0"/>
              </w:rPr>
            </w:pPr>
            <w:r w:rsidRPr="00736667">
              <w:rPr>
                <w:rFonts w:hint="eastAsia"/>
                <w:b/>
                <w:snapToGrid w:val="0"/>
                <w:kern w:val="0"/>
              </w:rPr>
              <w:t>输入要素</w:t>
            </w:r>
          </w:p>
        </w:tc>
        <w:tc>
          <w:tcPr>
            <w:tcW w:w="1701" w:type="dxa"/>
            <w:shd w:val="clear" w:color="auto" w:fill="E0E0E0"/>
          </w:tcPr>
          <w:p w14:paraId="7D6A39A0" w14:textId="77777777" w:rsidR="00103566" w:rsidRPr="00736667" w:rsidRDefault="00103566" w:rsidP="002F01D3">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F31A356" w14:textId="77777777" w:rsidR="00103566" w:rsidRPr="00736667" w:rsidRDefault="00103566" w:rsidP="002F01D3">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E540FF4" w14:textId="77777777" w:rsidR="00103566" w:rsidRPr="00736667" w:rsidRDefault="00103566" w:rsidP="002F01D3">
            <w:pPr>
              <w:jc w:val="center"/>
              <w:rPr>
                <w:b/>
                <w:snapToGrid w:val="0"/>
                <w:kern w:val="0"/>
              </w:rPr>
            </w:pPr>
            <w:r w:rsidRPr="00736667">
              <w:rPr>
                <w:rFonts w:hint="eastAsia"/>
                <w:b/>
                <w:snapToGrid w:val="0"/>
                <w:kern w:val="0"/>
              </w:rPr>
              <w:t>备注</w:t>
            </w:r>
          </w:p>
        </w:tc>
      </w:tr>
      <w:tr w:rsidR="00103566" w:rsidRPr="00736667" w14:paraId="45CD6AA9" w14:textId="77777777" w:rsidTr="002F01D3">
        <w:tc>
          <w:tcPr>
            <w:tcW w:w="1559" w:type="dxa"/>
            <w:shd w:val="clear" w:color="auto" w:fill="auto"/>
          </w:tcPr>
          <w:p w14:paraId="23F27190" w14:textId="77777777" w:rsidR="00103566" w:rsidRPr="00736667" w:rsidRDefault="00103566" w:rsidP="002F01D3">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701" w:type="dxa"/>
            <w:shd w:val="clear" w:color="auto" w:fill="auto"/>
          </w:tcPr>
          <w:p w14:paraId="26FB5D55" w14:textId="77777777" w:rsidR="00103566" w:rsidRPr="00736667" w:rsidRDefault="00103566" w:rsidP="002F01D3">
            <w:pPr>
              <w:jc w:val="left"/>
              <w:rPr>
                <w:rFonts w:ascii="宋体" w:hAnsi="宋体"/>
                <w:snapToGrid w:val="0"/>
                <w:kern w:val="0"/>
              </w:rPr>
            </w:pPr>
            <w:r>
              <w:rPr>
                <w:rFonts w:ascii="宋体" w:hAnsi="宋体"/>
                <w:snapToGrid w:val="0"/>
                <w:kern w:val="0"/>
              </w:rPr>
              <w:t>DataChannel</w:t>
            </w:r>
          </w:p>
        </w:tc>
        <w:tc>
          <w:tcPr>
            <w:tcW w:w="1134" w:type="dxa"/>
            <w:shd w:val="clear" w:color="auto" w:fill="auto"/>
          </w:tcPr>
          <w:p w14:paraId="14384C51" w14:textId="77777777" w:rsidR="00103566" w:rsidRPr="00736667" w:rsidRDefault="00103566" w:rsidP="002F01D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ED46903" w14:textId="77777777" w:rsidR="00103566" w:rsidRPr="00736667" w:rsidRDefault="00103566" w:rsidP="002F01D3">
            <w:pPr>
              <w:jc w:val="left"/>
              <w:rPr>
                <w:rFonts w:ascii="宋体" w:hAnsi="宋体"/>
                <w:snapToGrid w:val="0"/>
                <w:kern w:val="0"/>
              </w:rPr>
            </w:pPr>
          </w:p>
        </w:tc>
      </w:tr>
      <w:tr w:rsidR="00103566" w:rsidRPr="00736667" w14:paraId="4B3DDC6A" w14:textId="77777777" w:rsidTr="002F01D3">
        <w:tc>
          <w:tcPr>
            <w:tcW w:w="1559" w:type="dxa"/>
            <w:shd w:val="clear" w:color="auto" w:fill="auto"/>
          </w:tcPr>
          <w:p w14:paraId="7481B5AD" w14:textId="4503BE2C" w:rsidR="00103566" w:rsidRPr="00736667" w:rsidRDefault="00715A77" w:rsidP="002F01D3">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w:t>
            </w:r>
            <w:r w:rsidR="00103566">
              <w:rPr>
                <w:rFonts w:ascii="宋体" w:hAnsi="宋体" w:hint="eastAsia"/>
                <w:snapToGrid w:val="0"/>
                <w:kern w:val="0"/>
              </w:rPr>
              <w:t>唯一</w:t>
            </w:r>
            <w:r w:rsidR="00103566">
              <w:rPr>
                <w:rFonts w:ascii="宋体" w:hAnsi="宋体"/>
                <w:snapToGrid w:val="0"/>
                <w:kern w:val="0"/>
              </w:rPr>
              <w:t>标识</w:t>
            </w:r>
          </w:p>
        </w:tc>
        <w:tc>
          <w:tcPr>
            <w:tcW w:w="1701" w:type="dxa"/>
            <w:shd w:val="clear" w:color="auto" w:fill="auto"/>
          </w:tcPr>
          <w:p w14:paraId="2F239759" w14:textId="77777777" w:rsidR="00103566" w:rsidRPr="00736667" w:rsidRDefault="00103566" w:rsidP="002F01D3">
            <w:pPr>
              <w:jc w:val="left"/>
              <w:rPr>
                <w:rFonts w:ascii="宋体" w:hAnsi="宋体"/>
                <w:snapToGrid w:val="0"/>
                <w:kern w:val="0"/>
              </w:rPr>
            </w:pPr>
            <w:r>
              <w:rPr>
                <w:rFonts w:ascii="宋体" w:hAnsi="宋体"/>
                <w:snapToGrid w:val="0"/>
                <w:kern w:val="0"/>
              </w:rPr>
              <w:t>UserSystemUUID</w:t>
            </w:r>
          </w:p>
        </w:tc>
        <w:tc>
          <w:tcPr>
            <w:tcW w:w="1134" w:type="dxa"/>
            <w:shd w:val="clear" w:color="auto" w:fill="auto"/>
          </w:tcPr>
          <w:p w14:paraId="03720196" w14:textId="77777777" w:rsidR="00103566" w:rsidRPr="00736667" w:rsidRDefault="00103566" w:rsidP="002F01D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B37936" w14:textId="77777777" w:rsidR="00103566" w:rsidRPr="00736667" w:rsidRDefault="00103566" w:rsidP="002F01D3">
            <w:pPr>
              <w:jc w:val="left"/>
              <w:rPr>
                <w:rFonts w:ascii="宋体" w:hAnsi="宋体"/>
                <w:snapToGrid w:val="0"/>
                <w:kern w:val="0"/>
              </w:rPr>
            </w:pPr>
          </w:p>
        </w:tc>
      </w:tr>
    </w:tbl>
    <w:p w14:paraId="1F3DB982" w14:textId="77777777" w:rsidR="00774F36" w:rsidRPr="00A9755C" w:rsidRDefault="00774F36" w:rsidP="00774F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E027264" w14:textId="77777777" w:rsidR="00774F36" w:rsidRPr="00C56A4E" w:rsidRDefault="00774F36" w:rsidP="00774F36"/>
    <w:p w14:paraId="5EEB28B7" w14:textId="77777777" w:rsidR="00774F36" w:rsidRPr="00A52328" w:rsidRDefault="00774F36" w:rsidP="00774F36">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03566" w:rsidRPr="00736667" w14:paraId="037B02F9" w14:textId="77777777" w:rsidTr="002F01D3">
        <w:tc>
          <w:tcPr>
            <w:tcW w:w="1559" w:type="dxa"/>
            <w:shd w:val="clear" w:color="auto" w:fill="E0E0E0"/>
          </w:tcPr>
          <w:p w14:paraId="7E85CBC5" w14:textId="77777777" w:rsidR="00103566" w:rsidRPr="00736667" w:rsidRDefault="00103566" w:rsidP="002F01D3">
            <w:pPr>
              <w:jc w:val="center"/>
              <w:rPr>
                <w:b/>
                <w:snapToGrid w:val="0"/>
                <w:kern w:val="0"/>
              </w:rPr>
            </w:pPr>
            <w:r w:rsidRPr="00736667">
              <w:rPr>
                <w:rFonts w:hint="eastAsia"/>
                <w:b/>
                <w:snapToGrid w:val="0"/>
                <w:kern w:val="0"/>
              </w:rPr>
              <w:t>输入要素</w:t>
            </w:r>
          </w:p>
        </w:tc>
        <w:tc>
          <w:tcPr>
            <w:tcW w:w="1701" w:type="dxa"/>
            <w:shd w:val="clear" w:color="auto" w:fill="E0E0E0"/>
          </w:tcPr>
          <w:p w14:paraId="6DE735DB" w14:textId="77777777" w:rsidR="00103566" w:rsidRPr="00736667" w:rsidRDefault="00103566" w:rsidP="002F01D3">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A0A04F9" w14:textId="77777777" w:rsidR="00103566" w:rsidRPr="00736667" w:rsidRDefault="00103566" w:rsidP="002F01D3">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D6DAC62" w14:textId="77777777" w:rsidR="00103566" w:rsidRPr="00736667" w:rsidRDefault="00103566" w:rsidP="002F01D3">
            <w:pPr>
              <w:jc w:val="center"/>
              <w:rPr>
                <w:b/>
                <w:snapToGrid w:val="0"/>
                <w:kern w:val="0"/>
              </w:rPr>
            </w:pPr>
            <w:r w:rsidRPr="00736667">
              <w:rPr>
                <w:rFonts w:hint="eastAsia"/>
                <w:b/>
                <w:snapToGrid w:val="0"/>
                <w:kern w:val="0"/>
              </w:rPr>
              <w:t>备注</w:t>
            </w:r>
          </w:p>
        </w:tc>
      </w:tr>
      <w:tr w:rsidR="00103566" w:rsidRPr="00736667" w14:paraId="7CE13A93" w14:textId="77777777" w:rsidTr="002F01D3">
        <w:tc>
          <w:tcPr>
            <w:tcW w:w="1559" w:type="dxa"/>
            <w:shd w:val="clear" w:color="auto" w:fill="auto"/>
          </w:tcPr>
          <w:p w14:paraId="212DB5FE" w14:textId="77777777" w:rsidR="00103566" w:rsidRPr="00736667" w:rsidRDefault="00103566" w:rsidP="002F01D3">
            <w:pPr>
              <w:jc w:val="left"/>
              <w:rPr>
                <w:rFonts w:ascii="宋体" w:hAnsi="宋体"/>
                <w:snapToGrid w:val="0"/>
                <w:kern w:val="0"/>
              </w:rPr>
            </w:pPr>
            <w:r>
              <w:rPr>
                <w:rFonts w:ascii="宋体" w:hAnsi="宋体" w:hint="eastAsia"/>
                <w:snapToGrid w:val="0"/>
                <w:kern w:val="0"/>
              </w:rPr>
              <w:t>反</w:t>
            </w:r>
            <w:r>
              <w:rPr>
                <w:rFonts w:ascii="宋体" w:hAnsi="宋体"/>
                <w:snapToGrid w:val="0"/>
                <w:kern w:val="0"/>
              </w:rPr>
              <w:t>佣</w:t>
            </w:r>
            <w:r>
              <w:rPr>
                <w:rFonts w:ascii="宋体" w:hAnsi="宋体" w:hint="eastAsia"/>
                <w:snapToGrid w:val="0"/>
                <w:kern w:val="0"/>
              </w:rPr>
              <w:t>总</w:t>
            </w:r>
            <w:r>
              <w:rPr>
                <w:rFonts w:ascii="宋体" w:hAnsi="宋体"/>
                <w:snapToGrid w:val="0"/>
                <w:kern w:val="0"/>
              </w:rPr>
              <w:t>额</w:t>
            </w:r>
          </w:p>
        </w:tc>
        <w:tc>
          <w:tcPr>
            <w:tcW w:w="1701" w:type="dxa"/>
            <w:shd w:val="clear" w:color="auto" w:fill="auto"/>
          </w:tcPr>
          <w:p w14:paraId="71AB9934" w14:textId="77777777" w:rsidR="00103566" w:rsidRPr="00736667" w:rsidRDefault="00103566" w:rsidP="002F01D3">
            <w:pPr>
              <w:jc w:val="left"/>
              <w:rPr>
                <w:rFonts w:ascii="宋体" w:hAnsi="宋体"/>
                <w:snapToGrid w:val="0"/>
                <w:kern w:val="0"/>
              </w:rPr>
            </w:pPr>
          </w:p>
        </w:tc>
        <w:tc>
          <w:tcPr>
            <w:tcW w:w="1134" w:type="dxa"/>
            <w:shd w:val="clear" w:color="auto" w:fill="auto"/>
          </w:tcPr>
          <w:p w14:paraId="5F21481D" w14:textId="77777777" w:rsidR="00103566" w:rsidRPr="00736667" w:rsidRDefault="00103566" w:rsidP="002F01D3">
            <w:pPr>
              <w:jc w:val="left"/>
              <w:rPr>
                <w:rFonts w:ascii="宋体" w:hAnsi="宋体"/>
                <w:snapToGrid w:val="0"/>
                <w:kern w:val="0"/>
              </w:rPr>
            </w:pPr>
            <w:r>
              <w:rPr>
                <w:rFonts w:ascii="宋体" w:hAnsi="宋体"/>
                <w:snapToGrid w:val="0"/>
                <w:kern w:val="0"/>
              </w:rPr>
              <w:t>Y</w:t>
            </w:r>
          </w:p>
        </w:tc>
        <w:tc>
          <w:tcPr>
            <w:tcW w:w="3119" w:type="dxa"/>
            <w:shd w:val="clear" w:color="auto" w:fill="auto"/>
          </w:tcPr>
          <w:p w14:paraId="1AD873DA" w14:textId="77777777" w:rsidR="00103566" w:rsidRPr="00736667" w:rsidRDefault="00103566" w:rsidP="002F01D3">
            <w:pPr>
              <w:jc w:val="left"/>
              <w:rPr>
                <w:rFonts w:ascii="宋体" w:hAnsi="宋体"/>
                <w:snapToGrid w:val="0"/>
                <w:kern w:val="0"/>
              </w:rPr>
            </w:pPr>
          </w:p>
        </w:tc>
      </w:tr>
      <w:tr w:rsidR="00476779" w:rsidRPr="00736667" w14:paraId="031D6058" w14:textId="77777777" w:rsidTr="002F01D3">
        <w:tc>
          <w:tcPr>
            <w:tcW w:w="1559" w:type="dxa"/>
            <w:shd w:val="clear" w:color="auto" w:fill="auto"/>
          </w:tcPr>
          <w:p w14:paraId="67910512" w14:textId="77777777" w:rsidR="00476779" w:rsidRDefault="00476779" w:rsidP="002F01D3">
            <w:pPr>
              <w:jc w:val="left"/>
              <w:rPr>
                <w:rFonts w:ascii="宋体" w:hAnsi="宋体"/>
                <w:snapToGrid w:val="0"/>
                <w:kern w:val="0"/>
              </w:rPr>
            </w:pPr>
            <w:r>
              <w:rPr>
                <w:rFonts w:ascii="宋体" w:hAnsi="宋体" w:hint="eastAsia"/>
                <w:snapToGrid w:val="0"/>
                <w:kern w:val="0"/>
              </w:rPr>
              <w:t>放款</w:t>
            </w:r>
            <w:r>
              <w:rPr>
                <w:rFonts w:ascii="宋体" w:hAnsi="宋体"/>
                <w:snapToGrid w:val="0"/>
                <w:kern w:val="0"/>
              </w:rPr>
              <w:t>总额</w:t>
            </w:r>
          </w:p>
        </w:tc>
        <w:tc>
          <w:tcPr>
            <w:tcW w:w="1701" w:type="dxa"/>
            <w:shd w:val="clear" w:color="auto" w:fill="auto"/>
          </w:tcPr>
          <w:p w14:paraId="417C847E" w14:textId="77777777" w:rsidR="00476779" w:rsidRPr="00736667" w:rsidRDefault="00476779" w:rsidP="002F01D3">
            <w:pPr>
              <w:jc w:val="left"/>
              <w:rPr>
                <w:rFonts w:ascii="宋体" w:hAnsi="宋体"/>
                <w:snapToGrid w:val="0"/>
                <w:kern w:val="0"/>
              </w:rPr>
            </w:pPr>
          </w:p>
        </w:tc>
        <w:tc>
          <w:tcPr>
            <w:tcW w:w="1134" w:type="dxa"/>
            <w:shd w:val="clear" w:color="auto" w:fill="auto"/>
          </w:tcPr>
          <w:p w14:paraId="60F3A066" w14:textId="77777777" w:rsidR="00476779" w:rsidRDefault="00476779" w:rsidP="002F01D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D5D65F5" w14:textId="77777777" w:rsidR="00476779" w:rsidRPr="00736667" w:rsidRDefault="00476779" w:rsidP="002F01D3">
            <w:pPr>
              <w:jc w:val="left"/>
              <w:rPr>
                <w:rFonts w:ascii="宋体" w:hAnsi="宋体"/>
                <w:snapToGrid w:val="0"/>
                <w:kern w:val="0"/>
              </w:rPr>
            </w:pPr>
          </w:p>
        </w:tc>
      </w:tr>
      <w:tr w:rsidR="00103566" w:rsidRPr="00736667" w14:paraId="3AE39411" w14:textId="77777777" w:rsidTr="002F01D3">
        <w:tc>
          <w:tcPr>
            <w:tcW w:w="1559" w:type="dxa"/>
            <w:shd w:val="clear" w:color="auto" w:fill="auto"/>
          </w:tcPr>
          <w:p w14:paraId="1905B8A8" w14:textId="77777777" w:rsidR="00103566" w:rsidRPr="00736667" w:rsidRDefault="00103566" w:rsidP="002F01D3">
            <w:pPr>
              <w:jc w:val="left"/>
              <w:rPr>
                <w:rFonts w:ascii="宋体" w:hAnsi="宋体"/>
                <w:snapToGrid w:val="0"/>
                <w:kern w:val="0"/>
              </w:rPr>
            </w:pPr>
            <w:r>
              <w:rPr>
                <w:rFonts w:ascii="宋体" w:hAnsi="宋体" w:hint="eastAsia"/>
                <w:snapToGrid w:val="0"/>
                <w:kern w:val="0"/>
              </w:rPr>
              <w:t>佣金</w:t>
            </w:r>
            <w:r>
              <w:rPr>
                <w:rFonts w:ascii="宋体" w:hAnsi="宋体"/>
                <w:snapToGrid w:val="0"/>
                <w:kern w:val="0"/>
              </w:rPr>
              <w:t>余额</w:t>
            </w:r>
          </w:p>
        </w:tc>
        <w:tc>
          <w:tcPr>
            <w:tcW w:w="1701" w:type="dxa"/>
            <w:shd w:val="clear" w:color="auto" w:fill="auto"/>
          </w:tcPr>
          <w:p w14:paraId="0B89D0B7" w14:textId="77777777" w:rsidR="00103566" w:rsidRPr="00736667" w:rsidRDefault="00103566" w:rsidP="002F01D3">
            <w:pPr>
              <w:jc w:val="left"/>
              <w:rPr>
                <w:rFonts w:ascii="宋体" w:hAnsi="宋体"/>
                <w:snapToGrid w:val="0"/>
                <w:kern w:val="0"/>
              </w:rPr>
            </w:pPr>
          </w:p>
        </w:tc>
        <w:tc>
          <w:tcPr>
            <w:tcW w:w="1134" w:type="dxa"/>
            <w:shd w:val="clear" w:color="auto" w:fill="auto"/>
          </w:tcPr>
          <w:p w14:paraId="4118B221" w14:textId="77777777" w:rsidR="00103566" w:rsidRPr="00736667" w:rsidRDefault="00103566" w:rsidP="002F01D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B7677EC" w14:textId="77777777" w:rsidR="00103566" w:rsidRPr="00736667" w:rsidRDefault="00103566" w:rsidP="002F01D3">
            <w:pPr>
              <w:jc w:val="left"/>
              <w:rPr>
                <w:rFonts w:ascii="宋体" w:hAnsi="宋体"/>
                <w:snapToGrid w:val="0"/>
                <w:kern w:val="0"/>
              </w:rPr>
            </w:pPr>
          </w:p>
        </w:tc>
      </w:tr>
      <w:tr w:rsidR="00103566" w:rsidRPr="00736667" w14:paraId="14CB7D04" w14:textId="77777777" w:rsidTr="002F01D3">
        <w:tc>
          <w:tcPr>
            <w:tcW w:w="1559" w:type="dxa"/>
            <w:shd w:val="clear" w:color="auto" w:fill="auto"/>
          </w:tcPr>
          <w:p w14:paraId="47B4296A" w14:textId="77777777" w:rsidR="00103566" w:rsidRPr="00736667" w:rsidRDefault="00103566" w:rsidP="002F01D3">
            <w:pPr>
              <w:jc w:val="left"/>
              <w:rPr>
                <w:rFonts w:ascii="宋体" w:hAnsi="宋体"/>
                <w:snapToGrid w:val="0"/>
                <w:kern w:val="0"/>
              </w:rPr>
            </w:pPr>
            <w:r>
              <w:rPr>
                <w:rFonts w:ascii="宋体" w:hAnsi="宋体" w:hint="eastAsia"/>
                <w:snapToGrid w:val="0"/>
                <w:kern w:val="0"/>
              </w:rPr>
              <w:t>冻结</w:t>
            </w:r>
            <w:r>
              <w:rPr>
                <w:rFonts w:ascii="宋体" w:hAnsi="宋体"/>
                <w:snapToGrid w:val="0"/>
                <w:kern w:val="0"/>
              </w:rPr>
              <w:t>金额</w:t>
            </w:r>
          </w:p>
        </w:tc>
        <w:tc>
          <w:tcPr>
            <w:tcW w:w="1701" w:type="dxa"/>
            <w:shd w:val="clear" w:color="auto" w:fill="auto"/>
          </w:tcPr>
          <w:p w14:paraId="65A5AE28" w14:textId="77777777" w:rsidR="00103566" w:rsidRPr="00736667" w:rsidRDefault="00103566" w:rsidP="002F01D3">
            <w:pPr>
              <w:jc w:val="left"/>
              <w:rPr>
                <w:rFonts w:ascii="宋体" w:hAnsi="宋体"/>
                <w:snapToGrid w:val="0"/>
                <w:kern w:val="0"/>
              </w:rPr>
            </w:pPr>
          </w:p>
        </w:tc>
        <w:tc>
          <w:tcPr>
            <w:tcW w:w="1134" w:type="dxa"/>
            <w:shd w:val="clear" w:color="auto" w:fill="auto"/>
          </w:tcPr>
          <w:p w14:paraId="20172EE4" w14:textId="77777777" w:rsidR="00103566" w:rsidRPr="00736667" w:rsidRDefault="00103566" w:rsidP="002F01D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46EAC0F" w14:textId="77777777" w:rsidR="00103566" w:rsidRPr="00736667" w:rsidRDefault="00103566" w:rsidP="002F01D3">
            <w:pPr>
              <w:jc w:val="left"/>
              <w:rPr>
                <w:rFonts w:ascii="宋体" w:hAnsi="宋体"/>
                <w:snapToGrid w:val="0"/>
                <w:kern w:val="0"/>
              </w:rPr>
            </w:pPr>
          </w:p>
        </w:tc>
      </w:tr>
      <w:tr w:rsidR="00103566" w:rsidRPr="00736667" w14:paraId="4056D4D3" w14:textId="77777777" w:rsidTr="002F01D3">
        <w:tc>
          <w:tcPr>
            <w:tcW w:w="1559" w:type="dxa"/>
            <w:shd w:val="clear" w:color="auto" w:fill="auto"/>
          </w:tcPr>
          <w:p w14:paraId="5D87B374" w14:textId="77777777" w:rsidR="00103566" w:rsidRDefault="00103566" w:rsidP="002F01D3">
            <w:pPr>
              <w:jc w:val="left"/>
              <w:rPr>
                <w:rFonts w:ascii="宋体" w:hAnsi="宋体"/>
                <w:snapToGrid w:val="0"/>
                <w:kern w:val="0"/>
              </w:rPr>
            </w:pPr>
            <w:r>
              <w:rPr>
                <w:rFonts w:ascii="宋体" w:hAnsi="宋体" w:hint="eastAsia"/>
                <w:snapToGrid w:val="0"/>
                <w:kern w:val="0"/>
              </w:rPr>
              <w:t>已</w:t>
            </w:r>
            <w:r>
              <w:rPr>
                <w:rFonts w:ascii="宋体" w:hAnsi="宋体"/>
                <w:snapToGrid w:val="0"/>
                <w:kern w:val="0"/>
              </w:rPr>
              <w:t>提现总额</w:t>
            </w:r>
          </w:p>
        </w:tc>
        <w:tc>
          <w:tcPr>
            <w:tcW w:w="1701" w:type="dxa"/>
            <w:shd w:val="clear" w:color="auto" w:fill="auto"/>
          </w:tcPr>
          <w:p w14:paraId="39FC6167" w14:textId="77777777" w:rsidR="00103566" w:rsidRPr="00736667" w:rsidRDefault="00103566" w:rsidP="002F01D3">
            <w:pPr>
              <w:jc w:val="left"/>
              <w:rPr>
                <w:rFonts w:ascii="宋体" w:hAnsi="宋体"/>
                <w:snapToGrid w:val="0"/>
                <w:kern w:val="0"/>
              </w:rPr>
            </w:pPr>
          </w:p>
        </w:tc>
        <w:tc>
          <w:tcPr>
            <w:tcW w:w="1134" w:type="dxa"/>
            <w:shd w:val="clear" w:color="auto" w:fill="auto"/>
          </w:tcPr>
          <w:p w14:paraId="2231745A" w14:textId="77777777" w:rsidR="00103566" w:rsidRPr="00736667" w:rsidRDefault="00103566" w:rsidP="002F01D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E49628E" w14:textId="77777777" w:rsidR="00103566" w:rsidRPr="00736667" w:rsidRDefault="00103566" w:rsidP="002F01D3">
            <w:pPr>
              <w:jc w:val="left"/>
              <w:rPr>
                <w:rFonts w:ascii="宋体" w:hAnsi="宋体"/>
                <w:snapToGrid w:val="0"/>
                <w:kern w:val="0"/>
              </w:rPr>
            </w:pPr>
          </w:p>
        </w:tc>
      </w:tr>
      <w:tr w:rsidR="00103566" w:rsidRPr="00736667" w14:paraId="0FCC1E34" w14:textId="77777777" w:rsidTr="002F01D3">
        <w:tc>
          <w:tcPr>
            <w:tcW w:w="1559" w:type="dxa"/>
            <w:shd w:val="clear" w:color="auto" w:fill="auto"/>
          </w:tcPr>
          <w:p w14:paraId="5E2F8A6D" w14:textId="77777777" w:rsidR="00103566" w:rsidRDefault="00103566" w:rsidP="002F01D3">
            <w:pPr>
              <w:jc w:val="left"/>
              <w:rPr>
                <w:rFonts w:ascii="宋体" w:hAnsi="宋体"/>
                <w:snapToGrid w:val="0"/>
                <w:kern w:val="0"/>
              </w:rPr>
            </w:pPr>
            <w:r>
              <w:rPr>
                <w:rFonts w:ascii="宋体" w:hAnsi="宋体" w:hint="eastAsia"/>
                <w:snapToGrid w:val="0"/>
                <w:kern w:val="0"/>
              </w:rPr>
              <w:t>申请</w:t>
            </w:r>
            <w:r>
              <w:rPr>
                <w:rFonts w:ascii="宋体" w:hAnsi="宋体"/>
                <w:snapToGrid w:val="0"/>
                <w:kern w:val="0"/>
              </w:rPr>
              <w:t>中金额</w:t>
            </w:r>
          </w:p>
        </w:tc>
        <w:tc>
          <w:tcPr>
            <w:tcW w:w="1701" w:type="dxa"/>
            <w:shd w:val="clear" w:color="auto" w:fill="auto"/>
          </w:tcPr>
          <w:p w14:paraId="60DE6764" w14:textId="77777777" w:rsidR="00103566" w:rsidRPr="00736667" w:rsidRDefault="00103566" w:rsidP="002F01D3">
            <w:pPr>
              <w:jc w:val="left"/>
              <w:rPr>
                <w:rFonts w:ascii="宋体" w:hAnsi="宋体"/>
                <w:snapToGrid w:val="0"/>
                <w:kern w:val="0"/>
              </w:rPr>
            </w:pPr>
          </w:p>
        </w:tc>
        <w:tc>
          <w:tcPr>
            <w:tcW w:w="1134" w:type="dxa"/>
            <w:shd w:val="clear" w:color="auto" w:fill="auto"/>
          </w:tcPr>
          <w:p w14:paraId="4F314177" w14:textId="77777777" w:rsidR="00103566" w:rsidRPr="00736667" w:rsidRDefault="00103566" w:rsidP="002F01D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FA95FC7" w14:textId="77777777" w:rsidR="00103566" w:rsidRPr="00736667" w:rsidRDefault="00103566" w:rsidP="002F01D3">
            <w:pPr>
              <w:jc w:val="left"/>
              <w:rPr>
                <w:rFonts w:ascii="宋体" w:hAnsi="宋体"/>
                <w:snapToGrid w:val="0"/>
                <w:kern w:val="0"/>
              </w:rPr>
            </w:pPr>
          </w:p>
        </w:tc>
      </w:tr>
    </w:tbl>
    <w:p w14:paraId="24AF5A41" w14:textId="77777777" w:rsidR="00774F36" w:rsidRPr="00A9755C" w:rsidRDefault="00774F36" w:rsidP="00774F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6262D47" w14:textId="77777777" w:rsidR="00774F36" w:rsidRPr="00FE1432" w:rsidRDefault="00774F36" w:rsidP="00774F36">
      <w:pPr>
        <w:pStyle w:val="6"/>
      </w:pPr>
      <w:r>
        <w:rPr>
          <w:rFonts w:hint="eastAsia"/>
        </w:rPr>
        <w:t>数据</w:t>
      </w:r>
      <w:r>
        <w:t>库表</w:t>
      </w:r>
    </w:p>
    <w:p w14:paraId="31A3E971" w14:textId="77777777" w:rsidR="00774F36" w:rsidRDefault="002F01D3" w:rsidP="00C2435F">
      <w:pPr>
        <w:ind w:left="1077"/>
        <w:rPr>
          <w:kern w:val="0"/>
        </w:rPr>
      </w:pPr>
      <w:r>
        <w:rPr>
          <w:rFonts w:hint="eastAsia"/>
          <w:kern w:val="0"/>
        </w:rPr>
        <w:t>佣金</w:t>
      </w:r>
      <w:r>
        <w:rPr>
          <w:kern w:val="0"/>
        </w:rPr>
        <w:t>汇总统计表</w:t>
      </w:r>
    </w:p>
    <w:p w14:paraId="783F5636" w14:textId="77777777" w:rsidR="002F01D3" w:rsidRDefault="002F01D3" w:rsidP="00774F36">
      <w:pPr>
        <w:rPr>
          <w:kern w:val="0"/>
        </w:rPr>
      </w:pPr>
    </w:p>
    <w:p w14:paraId="30DB3E5E" w14:textId="77777777" w:rsidR="002F01D3" w:rsidRDefault="002F01D3" w:rsidP="00774F36">
      <w:pPr>
        <w:rPr>
          <w:kern w:val="0"/>
        </w:rPr>
      </w:pPr>
    </w:p>
    <w:p w14:paraId="65F47396" w14:textId="77777777" w:rsidR="002F01D3" w:rsidRDefault="002F01D3" w:rsidP="00774F36">
      <w:pPr>
        <w:rPr>
          <w:kern w:val="0"/>
        </w:rPr>
      </w:pPr>
    </w:p>
    <w:p w14:paraId="6E0340B8" w14:textId="7CB3AFEE" w:rsidR="00774F36" w:rsidRPr="0082647F" w:rsidRDefault="009A2B91" w:rsidP="00774F36">
      <w:pPr>
        <w:pStyle w:val="5"/>
      </w:pPr>
      <w:r>
        <w:rPr>
          <w:rFonts w:hint="eastAsia"/>
        </w:rPr>
        <w:t>分页查询</w:t>
      </w:r>
      <w:r w:rsidR="00774F36">
        <w:rPr>
          <w:rFonts w:hint="eastAsia"/>
        </w:rPr>
        <w:t>佣金明细</w:t>
      </w:r>
    </w:p>
    <w:p w14:paraId="0DD6BD05" w14:textId="77777777" w:rsidR="00774F36" w:rsidRDefault="00774F36" w:rsidP="00774F36">
      <w:pPr>
        <w:pStyle w:val="6"/>
      </w:pPr>
      <w:r>
        <w:rPr>
          <w:rFonts w:hint="eastAsia"/>
        </w:rPr>
        <w:t>功能</w:t>
      </w:r>
      <w:r>
        <w:t>描述</w:t>
      </w:r>
    </w:p>
    <w:p w14:paraId="021E2B22" w14:textId="77777777" w:rsidR="00E752FA" w:rsidRPr="00A9755C" w:rsidRDefault="00827D36" w:rsidP="00C2435F">
      <w:pPr>
        <w:tabs>
          <w:tab w:val="left" w:pos="0"/>
          <w:tab w:val="left" w:pos="900"/>
          <w:tab w:val="left" w:pos="1200"/>
          <w:tab w:val="left" w:pos="2160"/>
          <w:tab w:val="left" w:pos="2880"/>
          <w:tab w:val="left" w:pos="3600"/>
          <w:tab w:val="left" w:pos="4320"/>
        </w:tabs>
        <w:autoSpaceDE w:val="0"/>
        <w:autoSpaceDN w:val="0"/>
        <w:adjustRightInd w:val="0"/>
        <w:spacing w:line="360" w:lineRule="auto"/>
        <w:ind w:leftChars="593" w:left="1245"/>
        <w:jc w:val="left"/>
        <w:rPr>
          <w:rFonts w:ascii="宋体" w:hAnsi="宋体"/>
          <w:kern w:val="0"/>
          <w:sz w:val="24"/>
          <w:szCs w:val="21"/>
        </w:rPr>
      </w:pPr>
      <w:r>
        <w:rPr>
          <w:rFonts w:ascii="宋体" w:hAnsi="宋体" w:hint="eastAsia"/>
          <w:kern w:val="0"/>
          <w:sz w:val="24"/>
          <w:szCs w:val="21"/>
        </w:rPr>
        <w:t>提供</w:t>
      </w:r>
      <w:r>
        <w:rPr>
          <w:rFonts w:ascii="宋体" w:hAnsi="宋体"/>
          <w:kern w:val="0"/>
          <w:sz w:val="24"/>
          <w:szCs w:val="21"/>
        </w:rPr>
        <w:t>给APP</w:t>
      </w:r>
      <w:r>
        <w:rPr>
          <w:rFonts w:ascii="宋体" w:hAnsi="宋体" w:hint="eastAsia"/>
          <w:kern w:val="0"/>
          <w:sz w:val="24"/>
          <w:szCs w:val="21"/>
        </w:rPr>
        <w:t>端</w:t>
      </w:r>
      <w:r w:rsidR="00E752FA">
        <w:rPr>
          <w:rFonts w:ascii="宋体" w:hAnsi="宋体" w:hint="eastAsia"/>
          <w:kern w:val="0"/>
          <w:sz w:val="24"/>
          <w:szCs w:val="21"/>
        </w:rPr>
        <w:t>查询渠道</w:t>
      </w:r>
      <w:r w:rsidR="00E752FA">
        <w:rPr>
          <w:rFonts w:ascii="宋体" w:hAnsi="宋体"/>
          <w:kern w:val="0"/>
          <w:sz w:val="24"/>
          <w:szCs w:val="21"/>
        </w:rPr>
        <w:t>人</w:t>
      </w:r>
      <w:r w:rsidR="00E752FA">
        <w:rPr>
          <w:rFonts w:ascii="宋体" w:hAnsi="宋体" w:hint="eastAsia"/>
          <w:kern w:val="0"/>
          <w:sz w:val="24"/>
          <w:szCs w:val="21"/>
        </w:rPr>
        <w:t>返</w:t>
      </w:r>
      <w:r w:rsidR="00E752FA">
        <w:rPr>
          <w:rFonts w:ascii="宋体" w:hAnsi="宋体"/>
          <w:kern w:val="0"/>
          <w:sz w:val="24"/>
          <w:szCs w:val="21"/>
        </w:rPr>
        <w:t>佣</w:t>
      </w:r>
      <w:r w:rsidR="00E752FA">
        <w:rPr>
          <w:rFonts w:ascii="宋体" w:hAnsi="宋体" w:hint="eastAsia"/>
          <w:kern w:val="0"/>
          <w:sz w:val="24"/>
          <w:szCs w:val="21"/>
        </w:rPr>
        <w:t>明细</w:t>
      </w:r>
      <w:r w:rsidR="00E752FA">
        <w:rPr>
          <w:rFonts w:ascii="宋体" w:hAnsi="宋体"/>
          <w:kern w:val="0"/>
          <w:sz w:val="24"/>
          <w:szCs w:val="21"/>
        </w:rPr>
        <w:t>列表</w:t>
      </w:r>
      <w:r w:rsidR="00833F61">
        <w:rPr>
          <w:rFonts w:ascii="宋体" w:hAnsi="宋体" w:hint="eastAsia"/>
          <w:kern w:val="0"/>
          <w:sz w:val="24"/>
          <w:szCs w:val="21"/>
        </w:rPr>
        <w:t>接口</w:t>
      </w:r>
      <w:r w:rsidR="00833F61">
        <w:rPr>
          <w:rFonts w:ascii="宋体" w:hAnsi="宋体"/>
          <w:kern w:val="0"/>
          <w:sz w:val="24"/>
          <w:szCs w:val="21"/>
        </w:rPr>
        <w:t>服务</w:t>
      </w:r>
      <w:r w:rsidR="00E752FA">
        <w:rPr>
          <w:rFonts w:ascii="宋体" w:hAnsi="宋体" w:hint="eastAsia"/>
          <w:kern w:val="0"/>
          <w:sz w:val="24"/>
          <w:szCs w:val="21"/>
        </w:rPr>
        <w:t>。</w:t>
      </w:r>
    </w:p>
    <w:p w14:paraId="5A69614F" w14:textId="77777777" w:rsidR="00774F36" w:rsidRPr="00E752FA" w:rsidRDefault="00774F36" w:rsidP="00774F36">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7C7091E" w14:textId="77777777" w:rsidR="00774F36" w:rsidRPr="00676A58" w:rsidRDefault="00774F36" w:rsidP="00774F36">
      <w:pPr>
        <w:pStyle w:val="6"/>
      </w:pPr>
      <w:r w:rsidRPr="00676A58">
        <w:rPr>
          <w:rFonts w:hint="eastAsia"/>
        </w:rPr>
        <w:t>处理流程</w:t>
      </w:r>
    </w:p>
    <w:p w14:paraId="49B58037" w14:textId="77777777" w:rsidR="00E77BDD" w:rsidRDefault="00715A77" w:rsidP="00774F36">
      <w:pPr>
        <w:ind w:left="289" w:firstLine="420"/>
        <w:rPr>
          <w:b/>
          <w:sz w:val="24"/>
          <w:szCs w:val="24"/>
        </w:rPr>
      </w:pPr>
      <w:r>
        <w:object w:dxaOrig="7591" w:dyaOrig="1006" w14:anchorId="3E8F23AE">
          <v:shape id="_x0000_i1062" type="#_x0000_t75" style="width:381.95pt;height:50.05pt" o:ole="">
            <v:imagedata r:id="rId90" o:title=""/>
          </v:shape>
          <o:OLEObject Type="Embed" ProgID="Visio.Drawing.15" ShapeID="_x0000_i1062" DrawAspect="Content" ObjectID="_1569760935" r:id="rId91"/>
        </w:object>
      </w:r>
    </w:p>
    <w:p w14:paraId="5304A049" w14:textId="77777777" w:rsidR="00774F36" w:rsidRPr="004F010F" w:rsidRDefault="00774F36" w:rsidP="00774F36">
      <w:pPr>
        <w:ind w:left="289" w:firstLine="420"/>
      </w:pPr>
      <w:r w:rsidRPr="00646F01">
        <w:rPr>
          <w:rFonts w:hint="eastAsia"/>
          <w:b/>
          <w:sz w:val="24"/>
          <w:szCs w:val="24"/>
        </w:rPr>
        <w:t>【流程描述】</w:t>
      </w:r>
    </w:p>
    <w:p w14:paraId="7385F658" w14:textId="77777777" w:rsidR="00E77BDD" w:rsidRDefault="00E77BDD" w:rsidP="00E77BD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1</w:t>
      </w:r>
      <w:r>
        <w:rPr>
          <w:rFonts w:ascii="宋体" w:hAnsi="宋体" w:hint="eastAsia"/>
          <w:kern w:val="0"/>
          <w:sz w:val="24"/>
          <w:szCs w:val="21"/>
        </w:rPr>
        <w:t>、根据</w:t>
      </w:r>
      <w:r>
        <w:rPr>
          <w:rFonts w:ascii="宋体" w:hAnsi="宋体"/>
          <w:kern w:val="0"/>
          <w:sz w:val="24"/>
          <w:szCs w:val="21"/>
        </w:rPr>
        <w:t>当前渠道人</w:t>
      </w:r>
      <w:r>
        <w:rPr>
          <w:rFonts w:ascii="宋体" w:hAnsi="宋体" w:hint="eastAsia"/>
          <w:kern w:val="0"/>
          <w:sz w:val="24"/>
          <w:szCs w:val="21"/>
        </w:rPr>
        <w:t>唯一</w:t>
      </w:r>
      <w:r>
        <w:rPr>
          <w:rFonts w:ascii="宋体" w:hAnsi="宋体"/>
          <w:kern w:val="0"/>
          <w:sz w:val="24"/>
          <w:szCs w:val="21"/>
        </w:rPr>
        <w:t>标识</w:t>
      </w:r>
      <w:r w:rsidR="00827D36">
        <w:rPr>
          <w:rFonts w:ascii="宋体" w:hAnsi="宋体" w:hint="eastAsia"/>
          <w:kern w:val="0"/>
          <w:sz w:val="24"/>
          <w:szCs w:val="21"/>
        </w:rPr>
        <w:t>默认</w:t>
      </w:r>
      <w:r w:rsidR="00827D36">
        <w:rPr>
          <w:rFonts w:ascii="宋体" w:hAnsi="宋体"/>
          <w:kern w:val="0"/>
          <w:sz w:val="24"/>
          <w:szCs w:val="21"/>
        </w:rPr>
        <w:t>展示</w:t>
      </w:r>
      <w:r>
        <w:rPr>
          <w:rFonts w:ascii="宋体" w:hAnsi="宋体"/>
          <w:kern w:val="0"/>
          <w:sz w:val="24"/>
          <w:szCs w:val="21"/>
        </w:rPr>
        <w:t>佣金</w:t>
      </w:r>
      <w:r>
        <w:rPr>
          <w:rFonts w:ascii="宋体" w:hAnsi="宋体" w:hint="eastAsia"/>
          <w:kern w:val="0"/>
          <w:sz w:val="24"/>
          <w:szCs w:val="21"/>
        </w:rPr>
        <w:t>明细</w:t>
      </w:r>
      <w:r>
        <w:rPr>
          <w:rFonts w:ascii="宋体" w:hAnsi="宋体"/>
          <w:kern w:val="0"/>
          <w:sz w:val="24"/>
          <w:szCs w:val="21"/>
        </w:rPr>
        <w:t>列表</w:t>
      </w:r>
      <w:r>
        <w:rPr>
          <w:rFonts w:ascii="宋体" w:hAnsi="宋体" w:hint="eastAsia"/>
          <w:kern w:val="0"/>
          <w:sz w:val="24"/>
          <w:szCs w:val="21"/>
        </w:rPr>
        <w:t>。</w:t>
      </w:r>
    </w:p>
    <w:p w14:paraId="75488866" w14:textId="77777777" w:rsidR="00827D36" w:rsidRPr="00827D36" w:rsidRDefault="00827D36" w:rsidP="00E77BD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2、可</w:t>
      </w:r>
      <w:r>
        <w:rPr>
          <w:rFonts w:ascii="宋体" w:hAnsi="宋体"/>
          <w:kern w:val="0"/>
          <w:sz w:val="24"/>
          <w:szCs w:val="21"/>
        </w:rPr>
        <w:t>选查询条件（客户联系电话、客户名称）</w:t>
      </w:r>
    </w:p>
    <w:p w14:paraId="7AA5A9C3" w14:textId="77777777" w:rsidR="00774F36" w:rsidRPr="00E77BDD" w:rsidRDefault="00827D36" w:rsidP="00774F36">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3</w:t>
      </w:r>
      <w:r w:rsidR="00E77BDD">
        <w:rPr>
          <w:rFonts w:ascii="宋体" w:hAnsi="宋体" w:hint="eastAsia"/>
          <w:kern w:val="0"/>
          <w:sz w:val="24"/>
          <w:szCs w:val="21"/>
        </w:rPr>
        <w:t>、</w:t>
      </w:r>
      <w:r>
        <w:rPr>
          <w:rFonts w:ascii="宋体" w:hAnsi="宋体" w:hint="eastAsia"/>
          <w:kern w:val="0"/>
          <w:sz w:val="24"/>
          <w:szCs w:val="21"/>
        </w:rPr>
        <w:t>根据</w:t>
      </w:r>
      <w:r>
        <w:rPr>
          <w:rFonts w:ascii="宋体" w:hAnsi="宋体"/>
          <w:kern w:val="0"/>
          <w:sz w:val="24"/>
          <w:szCs w:val="21"/>
        </w:rPr>
        <w:t>查询条件</w:t>
      </w:r>
      <w:r w:rsidR="00E77BDD">
        <w:rPr>
          <w:rFonts w:ascii="宋体" w:hAnsi="宋体"/>
          <w:kern w:val="0"/>
          <w:sz w:val="24"/>
          <w:szCs w:val="21"/>
        </w:rPr>
        <w:t>返回</w:t>
      </w:r>
      <w:r w:rsidR="00E77BDD">
        <w:rPr>
          <w:rFonts w:ascii="宋体" w:hAnsi="宋体" w:hint="eastAsia"/>
          <w:kern w:val="0"/>
          <w:sz w:val="24"/>
          <w:szCs w:val="21"/>
        </w:rPr>
        <w:t>查询</w:t>
      </w:r>
      <w:r w:rsidR="00E77BDD">
        <w:rPr>
          <w:rFonts w:ascii="宋体" w:hAnsi="宋体"/>
          <w:kern w:val="0"/>
          <w:sz w:val="24"/>
          <w:szCs w:val="21"/>
        </w:rPr>
        <w:t>结果。</w:t>
      </w:r>
    </w:p>
    <w:p w14:paraId="406E8FA8" w14:textId="77777777" w:rsidR="00774F36" w:rsidRPr="00F9212D" w:rsidRDefault="00774F36" w:rsidP="00774F36">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E77BDD" w:rsidRPr="00736667" w14:paraId="0CC9D64E" w14:textId="77777777" w:rsidTr="00BB06C6">
        <w:tc>
          <w:tcPr>
            <w:tcW w:w="1559" w:type="dxa"/>
            <w:shd w:val="clear" w:color="auto" w:fill="E0E0E0"/>
          </w:tcPr>
          <w:p w14:paraId="6C89F692" w14:textId="77777777" w:rsidR="00E77BDD" w:rsidRPr="00736667" w:rsidRDefault="00E77BDD" w:rsidP="00BB06C6">
            <w:pPr>
              <w:jc w:val="center"/>
              <w:rPr>
                <w:b/>
                <w:snapToGrid w:val="0"/>
                <w:kern w:val="0"/>
              </w:rPr>
            </w:pPr>
            <w:r w:rsidRPr="00736667">
              <w:rPr>
                <w:rFonts w:hint="eastAsia"/>
                <w:b/>
                <w:snapToGrid w:val="0"/>
                <w:kern w:val="0"/>
              </w:rPr>
              <w:t>输入要素</w:t>
            </w:r>
          </w:p>
        </w:tc>
        <w:tc>
          <w:tcPr>
            <w:tcW w:w="1701" w:type="dxa"/>
            <w:shd w:val="clear" w:color="auto" w:fill="E0E0E0"/>
          </w:tcPr>
          <w:p w14:paraId="03C53761" w14:textId="77777777" w:rsidR="00E77BDD" w:rsidRPr="00736667" w:rsidRDefault="00E77BDD" w:rsidP="00BB06C6">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FEA2CED" w14:textId="77777777" w:rsidR="00E77BDD" w:rsidRPr="00736667" w:rsidRDefault="00E77BDD" w:rsidP="00BB06C6">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5CA4BC7" w14:textId="77777777" w:rsidR="00E77BDD" w:rsidRPr="00736667" w:rsidRDefault="00E77BDD" w:rsidP="00BB06C6">
            <w:pPr>
              <w:jc w:val="center"/>
              <w:rPr>
                <w:b/>
                <w:snapToGrid w:val="0"/>
                <w:kern w:val="0"/>
              </w:rPr>
            </w:pPr>
            <w:r w:rsidRPr="00736667">
              <w:rPr>
                <w:rFonts w:hint="eastAsia"/>
                <w:b/>
                <w:snapToGrid w:val="0"/>
                <w:kern w:val="0"/>
              </w:rPr>
              <w:t>备注</w:t>
            </w:r>
          </w:p>
        </w:tc>
      </w:tr>
      <w:tr w:rsidR="00E77BDD" w:rsidRPr="00736667" w14:paraId="5106F37D" w14:textId="77777777" w:rsidTr="00BB06C6">
        <w:tc>
          <w:tcPr>
            <w:tcW w:w="1559" w:type="dxa"/>
            <w:shd w:val="clear" w:color="auto" w:fill="auto"/>
          </w:tcPr>
          <w:p w14:paraId="362F2CFA" w14:textId="77777777" w:rsidR="00E77BDD" w:rsidRPr="00736667" w:rsidRDefault="00E77BDD" w:rsidP="00BB06C6">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701" w:type="dxa"/>
            <w:shd w:val="clear" w:color="auto" w:fill="auto"/>
          </w:tcPr>
          <w:p w14:paraId="4ADD46F7" w14:textId="77777777" w:rsidR="00E77BDD" w:rsidRPr="00736667" w:rsidRDefault="00E77BDD" w:rsidP="00BB06C6">
            <w:pPr>
              <w:jc w:val="left"/>
              <w:rPr>
                <w:rFonts w:ascii="宋体" w:hAnsi="宋体"/>
                <w:snapToGrid w:val="0"/>
                <w:kern w:val="0"/>
              </w:rPr>
            </w:pPr>
            <w:r>
              <w:rPr>
                <w:rFonts w:ascii="宋体" w:hAnsi="宋体"/>
                <w:snapToGrid w:val="0"/>
                <w:kern w:val="0"/>
              </w:rPr>
              <w:t>DataChannel</w:t>
            </w:r>
          </w:p>
        </w:tc>
        <w:tc>
          <w:tcPr>
            <w:tcW w:w="1134" w:type="dxa"/>
            <w:shd w:val="clear" w:color="auto" w:fill="auto"/>
          </w:tcPr>
          <w:p w14:paraId="25F84AE6" w14:textId="77777777" w:rsidR="00E77BDD" w:rsidRPr="00736667" w:rsidRDefault="00E77BDD" w:rsidP="00BB06C6">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15E12E0" w14:textId="77777777" w:rsidR="00E77BDD" w:rsidRPr="00736667" w:rsidRDefault="00E77BDD" w:rsidP="00BB06C6">
            <w:pPr>
              <w:jc w:val="left"/>
              <w:rPr>
                <w:rFonts w:ascii="宋体" w:hAnsi="宋体"/>
                <w:snapToGrid w:val="0"/>
                <w:kern w:val="0"/>
              </w:rPr>
            </w:pPr>
          </w:p>
        </w:tc>
      </w:tr>
      <w:tr w:rsidR="00E77BDD" w:rsidRPr="00736667" w14:paraId="1E135A14" w14:textId="77777777" w:rsidTr="00BB06C6">
        <w:tc>
          <w:tcPr>
            <w:tcW w:w="1559" w:type="dxa"/>
            <w:shd w:val="clear" w:color="auto" w:fill="auto"/>
          </w:tcPr>
          <w:p w14:paraId="12B7F3A1" w14:textId="77777777" w:rsidR="00E77BDD" w:rsidRPr="00736667" w:rsidRDefault="00E77BDD" w:rsidP="00BB06C6">
            <w:pPr>
              <w:jc w:val="left"/>
              <w:rPr>
                <w:rFonts w:ascii="宋体" w:hAnsi="宋体"/>
                <w:snapToGrid w:val="0"/>
                <w:kern w:val="0"/>
              </w:rPr>
            </w:pPr>
            <w:r>
              <w:rPr>
                <w:rFonts w:ascii="宋体" w:hAnsi="宋体" w:hint="eastAsia"/>
                <w:snapToGrid w:val="0"/>
                <w:kern w:val="0"/>
              </w:rPr>
              <w:t>用户唯一</w:t>
            </w:r>
            <w:r>
              <w:rPr>
                <w:rFonts w:ascii="宋体" w:hAnsi="宋体"/>
                <w:snapToGrid w:val="0"/>
                <w:kern w:val="0"/>
              </w:rPr>
              <w:t>标识</w:t>
            </w:r>
          </w:p>
        </w:tc>
        <w:tc>
          <w:tcPr>
            <w:tcW w:w="1701" w:type="dxa"/>
            <w:shd w:val="clear" w:color="auto" w:fill="auto"/>
          </w:tcPr>
          <w:p w14:paraId="360A2C93" w14:textId="77777777" w:rsidR="00E77BDD" w:rsidRPr="00736667" w:rsidRDefault="00E77BDD" w:rsidP="00BB06C6">
            <w:pPr>
              <w:jc w:val="left"/>
              <w:rPr>
                <w:rFonts w:ascii="宋体" w:hAnsi="宋体"/>
                <w:snapToGrid w:val="0"/>
                <w:kern w:val="0"/>
              </w:rPr>
            </w:pPr>
            <w:r>
              <w:rPr>
                <w:rFonts w:ascii="宋体" w:hAnsi="宋体"/>
                <w:snapToGrid w:val="0"/>
                <w:kern w:val="0"/>
              </w:rPr>
              <w:t>UserSystemUUID</w:t>
            </w:r>
          </w:p>
        </w:tc>
        <w:tc>
          <w:tcPr>
            <w:tcW w:w="1134" w:type="dxa"/>
            <w:shd w:val="clear" w:color="auto" w:fill="auto"/>
          </w:tcPr>
          <w:p w14:paraId="3F5CC903" w14:textId="77777777" w:rsidR="00E77BDD" w:rsidRPr="00736667" w:rsidRDefault="00E77BDD" w:rsidP="00BB06C6">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598481C" w14:textId="77777777" w:rsidR="00E77BDD" w:rsidRPr="00736667" w:rsidRDefault="00E77BDD" w:rsidP="00BB06C6">
            <w:pPr>
              <w:jc w:val="left"/>
              <w:rPr>
                <w:rFonts w:ascii="宋体" w:hAnsi="宋体"/>
                <w:snapToGrid w:val="0"/>
                <w:kern w:val="0"/>
              </w:rPr>
            </w:pPr>
          </w:p>
        </w:tc>
      </w:tr>
      <w:tr w:rsidR="00827D36" w:rsidRPr="00736667" w14:paraId="174C1455" w14:textId="77777777" w:rsidTr="00BB06C6">
        <w:tc>
          <w:tcPr>
            <w:tcW w:w="1559" w:type="dxa"/>
            <w:shd w:val="clear" w:color="auto" w:fill="auto"/>
          </w:tcPr>
          <w:p w14:paraId="67736710" w14:textId="77777777" w:rsidR="00827D36" w:rsidRDefault="00827D36" w:rsidP="00BB06C6">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701" w:type="dxa"/>
            <w:shd w:val="clear" w:color="auto" w:fill="auto"/>
          </w:tcPr>
          <w:p w14:paraId="5145BAAF" w14:textId="77777777" w:rsidR="00827D36" w:rsidRDefault="00827D36" w:rsidP="00BB06C6">
            <w:pPr>
              <w:jc w:val="left"/>
              <w:rPr>
                <w:rFonts w:ascii="宋体" w:hAnsi="宋体"/>
                <w:snapToGrid w:val="0"/>
                <w:kern w:val="0"/>
              </w:rPr>
            </w:pPr>
          </w:p>
        </w:tc>
        <w:tc>
          <w:tcPr>
            <w:tcW w:w="1134" w:type="dxa"/>
            <w:shd w:val="clear" w:color="auto" w:fill="auto"/>
          </w:tcPr>
          <w:p w14:paraId="7B17BEA9" w14:textId="77777777" w:rsidR="00827D36" w:rsidRDefault="00827D36" w:rsidP="00BB06C6">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8FA5998" w14:textId="77777777" w:rsidR="00827D36" w:rsidRPr="00736667" w:rsidRDefault="00827D36" w:rsidP="00BB06C6">
            <w:pPr>
              <w:jc w:val="left"/>
              <w:rPr>
                <w:rFonts w:ascii="宋体" w:hAnsi="宋体"/>
                <w:snapToGrid w:val="0"/>
                <w:kern w:val="0"/>
              </w:rPr>
            </w:pPr>
          </w:p>
        </w:tc>
      </w:tr>
      <w:tr w:rsidR="00827D36" w:rsidRPr="00736667" w14:paraId="05F55B19" w14:textId="77777777" w:rsidTr="00BB06C6">
        <w:tc>
          <w:tcPr>
            <w:tcW w:w="1559" w:type="dxa"/>
            <w:shd w:val="clear" w:color="auto" w:fill="auto"/>
          </w:tcPr>
          <w:p w14:paraId="5CB4BADF" w14:textId="77777777" w:rsidR="00827D36" w:rsidRDefault="00827D36" w:rsidP="00BB06C6">
            <w:pPr>
              <w:jc w:val="left"/>
              <w:rPr>
                <w:rFonts w:ascii="宋体" w:hAnsi="宋体"/>
                <w:snapToGrid w:val="0"/>
                <w:kern w:val="0"/>
              </w:rPr>
            </w:pPr>
            <w:r>
              <w:rPr>
                <w:rFonts w:ascii="宋体" w:hAnsi="宋体" w:hint="eastAsia"/>
                <w:snapToGrid w:val="0"/>
                <w:kern w:val="0"/>
              </w:rPr>
              <w:t>客户联系</w:t>
            </w:r>
            <w:r>
              <w:rPr>
                <w:rFonts w:ascii="宋体" w:hAnsi="宋体"/>
                <w:snapToGrid w:val="0"/>
                <w:kern w:val="0"/>
              </w:rPr>
              <w:t>电话</w:t>
            </w:r>
          </w:p>
        </w:tc>
        <w:tc>
          <w:tcPr>
            <w:tcW w:w="1701" w:type="dxa"/>
            <w:shd w:val="clear" w:color="auto" w:fill="auto"/>
          </w:tcPr>
          <w:p w14:paraId="1C71ED7B" w14:textId="77777777" w:rsidR="00827D36" w:rsidRDefault="00827D36" w:rsidP="00BB06C6">
            <w:pPr>
              <w:jc w:val="left"/>
              <w:rPr>
                <w:rFonts w:ascii="宋体" w:hAnsi="宋体"/>
                <w:snapToGrid w:val="0"/>
                <w:kern w:val="0"/>
              </w:rPr>
            </w:pPr>
          </w:p>
        </w:tc>
        <w:tc>
          <w:tcPr>
            <w:tcW w:w="1134" w:type="dxa"/>
            <w:shd w:val="clear" w:color="auto" w:fill="auto"/>
          </w:tcPr>
          <w:p w14:paraId="59B053CF" w14:textId="77777777" w:rsidR="00827D36" w:rsidRDefault="00827D36" w:rsidP="00BB06C6">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C8C1B04" w14:textId="77777777" w:rsidR="00827D36" w:rsidRPr="00736667" w:rsidRDefault="00827D36" w:rsidP="00BB06C6">
            <w:pPr>
              <w:jc w:val="left"/>
              <w:rPr>
                <w:rFonts w:ascii="宋体" w:hAnsi="宋体"/>
                <w:snapToGrid w:val="0"/>
                <w:kern w:val="0"/>
              </w:rPr>
            </w:pPr>
          </w:p>
        </w:tc>
      </w:tr>
      <w:tr w:rsidR="004664EA" w:rsidRPr="00736667" w14:paraId="45042A96" w14:textId="77777777" w:rsidTr="004664EA">
        <w:tc>
          <w:tcPr>
            <w:tcW w:w="1559" w:type="dxa"/>
            <w:shd w:val="clear" w:color="auto" w:fill="auto"/>
            <w:vAlign w:val="bottom"/>
          </w:tcPr>
          <w:p w14:paraId="7C38FCC5" w14:textId="77777777" w:rsidR="004664EA" w:rsidRDefault="004664EA" w:rsidP="004664EA">
            <w:pPr>
              <w:rPr>
                <w:sz w:val="20"/>
                <w:szCs w:val="20"/>
              </w:rPr>
            </w:pPr>
            <w:r>
              <w:rPr>
                <w:rFonts w:hint="eastAsia"/>
                <w:sz w:val="20"/>
                <w:szCs w:val="20"/>
              </w:rPr>
              <w:t>每页行数</w:t>
            </w:r>
          </w:p>
        </w:tc>
        <w:tc>
          <w:tcPr>
            <w:tcW w:w="1701" w:type="dxa"/>
            <w:shd w:val="clear" w:color="auto" w:fill="auto"/>
            <w:vAlign w:val="bottom"/>
          </w:tcPr>
          <w:p w14:paraId="31460542" w14:textId="77777777" w:rsidR="004664EA" w:rsidRDefault="004664EA" w:rsidP="004664EA">
            <w:pPr>
              <w:rPr>
                <w:sz w:val="20"/>
                <w:szCs w:val="20"/>
              </w:rPr>
            </w:pPr>
            <w:r>
              <w:rPr>
                <w:rFonts w:hint="eastAsia"/>
                <w:sz w:val="20"/>
                <w:szCs w:val="20"/>
              </w:rPr>
              <w:t>rows</w:t>
            </w:r>
          </w:p>
        </w:tc>
        <w:tc>
          <w:tcPr>
            <w:tcW w:w="1134" w:type="dxa"/>
            <w:shd w:val="clear" w:color="auto" w:fill="auto"/>
          </w:tcPr>
          <w:p w14:paraId="664479D5" w14:textId="77777777" w:rsidR="004664EA" w:rsidRDefault="004664EA"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C02DDCE" w14:textId="77777777" w:rsidR="004664EA" w:rsidRPr="00736667" w:rsidRDefault="004664EA" w:rsidP="004664EA">
            <w:pPr>
              <w:jc w:val="left"/>
              <w:rPr>
                <w:rFonts w:ascii="宋体" w:hAnsi="宋体"/>
                <w:snapToGrid w:val="0"/>
                <w:kern w:val="0"/>
              </w:rPr>
            </w:pPr>
          </w:p>
        </w:tc>
      </w:tr>
      <w:tr w:rsidR="004664EA" w:rsidRPr="00736667" w14:paraId="349E1874" w14:textId="77777777" w:rsidTr="004664EA">
        <w:tc>
          <w:tcPr>
            <w:tcW w:w="1559" w:type="dxa"/>
            <w:shd w:val="clear" w:color="auto" w:fill="auto"/>
            <w:vAlign w:val="bottom"/>
          </w:tcPr>
          <w:p w14:paraId="4BE294FB" w14:textId="77777777" w:rsidR="004664EA" w:rsidRDefault="004664EA" w:rsidP="004664EA">
            <w:pPr>
              <w:rPr>
                <w:sz w:val="20"/>
                <w:szCs w:val="20"/>
              </w:rPr>
            </w:pPr>
            <w:r>
              <w:rPr>
                <w:rFonts w:hint="eastAsia"/>
                <w:sz w:val="20"/>
                <w:szCs w:val="20"/>
              </w:rPr>
              <w:t>起始条数</w:t>
            </w:r>
          </w:p>
        </w:tc>
        <w:tc>
          <w:tcPr>
            <w:tcW w:w="1701" w:type="dxa"/>
            <w:shd w:val="clear" w:color="auto" w:fill="auto"/>
            <w:vAlign w:val="bottom"/>
          </w:tcPr>
          <w:p w14:paraId="4E7A4EE1" w14:textId="77777777" w:rsidR="004664EA" w:rsidRDefault="004664EA" w:rsidP="004664EA">
            <w:pPr>
              <w:rPr>
                <w:sz w:val="20"/>
                <w:szCs w:val="20"/>
              </w:rPr>
            </w:pPr>
            <w:r>
              <w:rPr>
                <w:rFonts w:hint="eastAsia"/>
                <w:sz w:val="20"/>
                <w:szCs w:val="20"/>
              </w:rPr>
              <w:t>start</w:t>
            </w:r>
          </w:p>
        </w:tc>
        <w:tc>
          <w:tcPr>
            <w:tcW w:w="1134" w:type="dxa"/>
            <w:shd w:val="clear" w:color="auto" w:fill="auto"/>
          </w:tcPr>
          <w:p w14:paraId="4530E495" w14:textId="77777777" w:rsidR="004664EA" w:rsidRDefault="004664EA"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FBDEF9B" w14:textId="77777777" w:rsidR="004664EA" w:rsidRPr="00736667" w:rsidRDefault="004664EA" w:rsidP="004664EA">
            <w:pPr>
              <w:jc w:val="left"/>
              <w:rPr>
                <w:rFonts w:ascii="宋体" w:hAnsi="宋体"/>
                <w:snapToGrid w:val="0"/>
                <w:kern w:val="0"/>
              </w:rPr>
            </w:pPr>
          </w:p>
        </w:tc>
      </w:tr>
    </w:tbl>
    <w:p w14:paraId="5F74A46F" w14:textId="77777777" w:rsidR="00774F36" w:rsidRPr="00A9755C" w:rsidRDefault="00774F36" w:rsidP="00774F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8D52BE4" w14:textId="77777777" w:rsidR="00774F36" w:rsidRPr="00C56A4E" w:rsidRDefault="00774F36" w:rsidP="00774F36"/>
    <w:p w14:paraId="45017D14" w14:textId="77777777" w:rsidR="00774F36" w:rsidRPr="00A52328" w:rsidRDefault="00774F36" w:rsidP="00774F36">
      <w:pPr>
        <w:pStyle w:val="6"/>
      </w:pPr>
      <w:bookmarkStart w:id="256" w:name="_输出"/>
      <w:bookmarkEnd w:id="256"/>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E77BDD" w:rsidRPr="00736667" w14:paraId="7793757E" w14:textId="77777777" w:rsidTr="00052773">
        <w:tc>
          <w:tcPr>
            <w:tcW w:w="1559" w:type="dxa"/>
            <w:shd w:val="clear" w:color="auto" w:fill="E0E0E0"/>
          </w:tcPr>
          <w:p w14:paraId="65284B65" w14:textId="77777777" w:rsidR="00E77BDD" w:rsidRPr="00736667" w:rsidRDefault="00E77BDD" w:rsidP="00BB06C6">
            <w:pPr>
              <w:jc w:val="center"/>
              <w:rPr>
                <w:b/>
                <w:snapToGrid w:val="0"/>
                <w:kern w:val="0"/>
              </w:rPr>
            </w:pPr>
            <w:r w:rsidRPr="00736667">
              <w:rPr>
                <w:rFonts w:hint="eastAsia"/>
                <w:b/>
                <w:snapToGrid w:val="0"/>
                <w:kern w:val="0"/>
              </w:rPr>
              <w:t>输入要素</w:t>
            </w:r>
          </w:p>
        </w:tc>
        <w:tc>
          <w:tcPr>
            <w:tcW w:w="1701" w:type="dxa"/>
            <w:shd w:val="clear" w:color="auto" w:fill="E0E0E0"/>
          </w:tcPr>
          <w:p w14:paraId="55E14771" w14:textId="77777777" w:rsidR="00E77BDD" w:rsidRPr="00736667" w:rsidRDefault="00E77BDD" w:rsidP="00BB06C6">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E7EAD84" w14:textId="77777777" w:rsidR="00E77BDD" w:rsidRPr="00736667" w:rsidRDefault="00E77BDD" w:rsidP="00BB06C6">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CD37746" w14:textId="77777777" w:rsidR="00E77BDD" w:rsidRPr="00736667" w:rsidRDefault="00E77BDD" w:rsidP="00BB06C6">
            <w:pPr>
              <w:jc w:val="center"/>
              <w:rPr>
                <w:b/>
                <w:snapToGrid w:val="0"/>
                <w:kern w:val="0"/>
              </w:rPr>
            </w:pPr>
            <w:r w:rsidRPr="00736667">
              <w:rPr>
                <w:rFonts w:hint="eastAsia"/>
                <w:b/>
                <w:snapToGrid w:val="0"/>
                <w:kern w:val="0"/>
              </w:rPr>
              <w:t>备注</w:t>
            </w:r>
          </w:p>
        </w:tc>
      </w:tr>
      <w:tr w:rsidR="002652DA" w:rsidRPr="00736667" w14:paraId="1A20443F" w14:textId="77777777" w:rsidTr="00052773">
        <w:tc>
          <w:tcPr>
            <w:tcW w:w="1559" w:type="dxa"/>
            <w:shd w:val="clear" w:color="auto" w:fill="auto"/>
          </w:tcPr>
          <w:p w14:paraId="08190A53" w14:textId="77777777" w:rsidR="002652DA" w:rsidRPr="00736667" w:rsidRDefault="002652DA" w:rsidP="002652DA">
            <w:pPr>
              <w:jc w:val="left"/>
              <w:rPr>
                <w:rFonts w:ascii="宋体" w:hAnsi="宋体"/>
                <w:snapToGrid w:val="0"/>
                <w:kern w:val="0"/>
              </w:rPr>
            </w:pPr>
            <w:r>
              <w:rPr>
                <w:rFonts w:ascii="宋体" w:hAnsi="宋体" w:hint="eastAsia"/>
                <w:snapToGrid w:val="0"/>
                <w:kern w:val="0"/>
              </w:rPr>
              <w:t>总行数</w:t>
            </w:r>
          </w:p>
        </w:tc>
        <w:tc>
          <w:tcPr>
            <w:tcW w:w="1701" w:type="dxa"/>
            <w:shd w:val="clear" w:color="auto" w:fill="auto"/>
          </w:tcPr>
          <w:p w14:paraId="43ADBB70" w14:textId="77777777" w:rsidR="002652DA" w:rsidRPr="00736667" w:rsidRDefault="002652DA" w:rsidP="002652DA">
            <w:pPr>
              <w:jc w:val="left"/>
              <w:rPr>
                <w:rFonts w:ascii="宋体" w:hAnsi="宋体"/>
                <w:snapToGrid w:val="0"/>
                <w:kern w:val="0"/>
              </w:rPr>
            </w:pPr>
          </w:p>
        </w:tc>
        <w:tc>
          <w:tcPr>
            <w:tcW w:w="1134" w:type="dxa"/>
            <w:shd w:val="clear" w:color="auto" w:fill="auto"/>
          </w:tcPr>
          <w:p w14:paraId="7AFC94BF" w14:textId="77777777" w:rsidR="002652DA" w:rsidRPr="00736667" w:rsidRDefault="002652DA" w:rsidP="002652D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6E35427" w14:textId="77777777" w:rsidR="002652DA" w:rsidRPr="00736667" w:rsidRDefault="002652DA" w:rsidP="002652DA">
            <w:pPr>
              <w:jc w:val="left"/>
              <w:rPr>
                <w:rFonts w:ascii="宋体" w:hAnsi="宋体"/>
                <w:snapToGrid w:val="0"/>
                <w:kern w:val="0"/>
              </w:rPr>
            </w:pPr>
          </w:p>
        </w:tc>
      </w:tr>
      <w:tr w:rsidR="00E77BDD" w:rsidRPr="00736667" w14:paraId="77E190F5" w14:textId="77777777" w:rsidTr="00052773">
        <w:tc>
          <w:tcPr>
            <w:tcW w:w="7513" w:type="dxa"/>
            <w:gridSpan w:val="4"/>
            <w:shd w:val="clear" w:color="auto" w:fill="E0E0E0"/>
          </w:tcPr>
          <w:p w14:paraId="654A8BC9" w14:textId="77777777" w:rsidR="00E77BDD" w:rsidRPr="00736667" w:rsidRDefault="00E77BDD" w:rsidP="00BB06C6">
            <w:pPr>
              <w:jc w:val="center"/>
              <w:rPr>
                <w:b/>
                <w:snapToGrid w:val="0"/>
                <w:kern w:val="0"/>
              </w:rPr>
            </w:pPr>
            <w:r>
              <w:rPr>
                <w:rFonts w:hint="eastAsia"/>
                <w:b/>
                <w:snapToGrid w:val="0"/>
                <w:kern w:val="0"/>
              </w:rPr>
              <w:t>&lt;LIST&gt;</w:t>
            </w:r>
          </w:p>
        </w:tc>
      </w:tr>
      <w:tr w:rsidR="00E77BDD" w:rsidRPr="00736667" w14:paraId="01C3598B" w14:textId="77777777" w:rsidTr="00052773">
        <w:tc>
          <w:tcPr>
            <w:tcW w:w="1559" w:type="dxa"/>
            <w:shd w:val="clear" w:color="auto" w:fill="auto"/>
          </w:tcPr>
          <w:p w14:paraId="2382F946" w14:textId="77777777" w:rsidR="00E77BDD" w:rsidRPr="00736667" w:rsidRDefault="00E77BDD" w:rsidP="00BB06C6">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701" w:type="dxa"/>
            <w:shd w:val="clear" w:color="auto" w:fill="auto"/>
          </w:tcPr>
          <w:p w14:paraId="72A1A60D" w14:textId="77777777" w:rsidR="00E77BDD" w:rsidRPr="00736667" w:rsidRDefault="00E77BDD" w:rsidP="00BB06C6">
            <w:pPr>
              <w:jc w:val="left"/>
              <w:rPr>
                <w:rFonts w:ascii="宋体" w:hAnsi="宋体"/>
                <w:snapToGrid w:val="0"/>
                <w:kern w:val="0"/>
              </w:rPr>
            </w:pPr>
          </w:p>
        </w:tc>
        <w:tc>
          <w:tcPr>
            <w:tcW w:w="1134" w:type="dxa"/>
            <w:shd w:val="clear" w:color="auto" w:fill="auto"/>
          </w:tcPr>
          <w:p w14:paraId="3E6C46B2" w14:textId="77777777" w:rsidR="00E77BDD" w:rsidRPr="00736667" w:rsidRDefault="00E77BDD" w:rsidP="00BB06C6">
            <w:pPr>
              <w:jc w:val="left"/>
              <w:rPr>
                <w:rFonts w:ascii="宋体" w:hAnsi="宋体"/>
                <w:snapToGrid w:val="0"/>
                <w:kern w:val="0"/>
              </w:rPr>
            </w:pPr>
            <w:r>
              <w:rPr>
                <w:rFonts w:ascii="宋体" w:hAnsi="宋体"/>
                <w:snapToGrid w:val="0"/>
                <w:kern w:val="0"/>
              </w:rPr>
              <w:t>Y</w:t>
            </w:r>
          </w:p>
        </w:tc>
        <w:tc>
          <w:tcPr>
            <w:tcW w:w="3119" w:type="dxa"/>
            <w:shd w:val="clear" w:color="auto" w:fill="auto"/>
          </w:tcPr>
          <w:p w14:paraId="5AE0EBCF" w14:textId="77777777" w:rsidR="00E77BDD" w:rsidRPr="00736667" w:rsidRDefault="00E77BDD" w:rsidP="00BB06C6">
            <w:pPr>
              <w:jc w:val="left"/>
              <w:rPr>
                <w:rFonts w:ascii="宋体" w:hAnsi="宋体"/>
                <w:snapToGrid w:val="0"/>
                <w:kern w:val="0"/>
              </w:rPr>
            </w:pPr>
          </w:p>
        </w:tc>
      </w:tr>
      <w:tr w:rsidR="0035436C" w:rsidRPr="00736667" w14:paraId="1E88631A" w14:textId="77777777" w:rsidTr="00052773">
        <w:tc>
          <w:tcPr>
            <w:tcW w:w="1559" w:type="dxa"/>
            <w:shd w:val="clear" w:color="auto" w:fill="auto"/>
          </w:tcPr>
          <w:p w14:paraId="3E4EC7D8" w14:textId="77777777" w:rsidR="0035436C" w:rsidRDefault="0035436C" w:rsidP="00BB06C6">
            <w:pPr>
              <w:jc w:val="left"/>
              <w:rPr>
                <w:rFonts w:ascii="宋体" w:hAnsi="宋体"/>
                <w:snapToGrid w:val="0"/>
                <w:kern w:val="0"/>
              </w:rPr>
            </w:pPr>
            <w:r>
              <w:rPr>
                <w:rFonts w:ascii="宋体" w:hAnsi="宋体" w:hint="eastAsia"/>
                <w:snapToGrid w:val="0"/>
                <w:kern w:val="0"/>
              </w:rPr>
              <w:t>资方</w:t>
            </w:r>
            <w:r>
              <w:rPr>
                <w:rFonts w:ascii="宋体" w:hAnsi="宋体"/>
                <w:snapToGrid w:val="0"/>
                <w:kern w:val="0"/>
              </w:rPr>
              <w:t>名称</w:t>
            </w:r>
          </w:p>
        </w:tc>
        <w:tc>
          <w:tcPr>
            <w:tcW w:w="1701" w:type="dxa"/>
            <w:shd w:val="clear" w:color="auto" w:fill="auto"/>
          </w:tcPr>
          <w:p w14:paraId="6F557299" w14:textId="77777777" w:rsidR="0035436C" w:rsidRPr="00736667" w:rsidRDefault="0035436C" w:rsidP="00BB06C6">
            <w:pPr>
              <w:jc w:val="left"/>
              <w:rPr>
                <w:rFonts w:ascii="宋体" w:hAnsi="宋体"/>
                <w:snapToGrid w:val="0"/>
                <w:kern w:val="0"/>
              </w:rPr>
            </w:pPr>
          </w:p>
        </w:tc>
        <w:tc>
          <w:tcPr>
            <w:tcW w:w="1134" w:type="dxa"/>
            <w:shd w:val="clear" w:color="auto" w:fill="auto"/>
          </w:tcPr>
          <w:p w14:paraId="3C1A5337" w14:textId="77777777" w:rsidR="0035436C" w:rsidRDefault="0035436C" w:rsidP="00BB06C6">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8F733BB" w14:textId="77777777" w:rsidR="0035436C" w:rsidRPr="00736667" w:rsidRDefault="0035436C" w:rsidP="00BB06C6">
            <w:pPr>
              <w:jc w:val="left"/>
              <w:rPr>
                <w:rFonts w:ascii="宋体" w:hAnsi="宋体"/>
                <w:snapToGrid w:val="0"/>
                <w:kern w:val="0"/>
              </w:rPr>
            </w:pPr>
          </w:p>
        </w:tc>
      </w:tr>
      <w:tr w:rsidR="00E77BDD" w:rsidRPr="00736667" w14:paraId="122093C4" w14:textId="77777777" w:rsidTr="00052773">
        <w:tc>
          <w:tcPr>
            <w:tcW w:w="1559" w:type="dxa"/>
            <w:shd w:val="clear" w:color="auto" w:fill="auto"/>
          </w:tcPr>
          <w:p w14:paraId="714EB1F0" w14:textId="77777777" w:rsidR="00E77BDD" w:rsidRDefault="00E77BDD" w:rsidP="00BB06C6">
            <w:pPr>
              <w:jc w:val="left"/>
              <w:rPr>
                <w:rFonts w:ascii="宋体" w:hAnsi="宋体"/>
                <w:snapToGrid w:val="0"/>
                <w:kern w:val="0"/>
              </w:rPr>
            </w:pPr>
            <w:r>
              <w:rPr>
                <w:rFonts w:ascii="宋体" w:hAnsi="宋体" w:hint="eastAsia"/>
                <w:snapToGrid w:val="0"/>
                <w:kern w:val="0"/>
              </w:rPr>
              <w:t>放款</w:t>
            </w:r>
            <w:r>
              <w:rPr>
                <w:rFonts w:ascii="宋体" w:hAnsi="宋体"/>
                <w:snapToGrid w:val="0"/>
                <w:kern w:val="0"/>
              </w:rPr>
              <w:t>金额</w:t>
            </w:r>
          </w:p>
        </w:tc>
        <w:tc>
          <w:tcPr>
            <w:tcW w:w="1701" w:type="dxa"/>
            <w:shd w:val="clear" w:color="auto" w:fill="auto"/>
          </w:tcPr>
          <w:p w14:paraId="730D27B1" w14:textId="77777777" w:rsidR="00E77BDD" w:rsidRPr="00736667" w:rsidRDefault="00E77BDD" w:rsidP="00BB06C6">
            <w:pPr>
              <w:jc w:val="left"/>
              <w:rPr>
                <w:rFonts w:ascii="宋体" w:hAnsi="宋体"/>
                <w:snapToGrid w:val="0"/>
                <w:kern w:val="0"/>
              </w:rPr>
            </w:pPr>
          </w:p>
        </w:tc>
        <w:tc>
          <w:tcPr>
            <w:tcW w:w="1134" w:type="dxa"/>
            <w:shd w:val="clear" w:color="auto" w:fill="auto"/>
          </w:tcPr>
          <w:p w14:paraId="5AB89388" w14:textId="77777777" w:rsidR="00E77BDD" w:rsidRDefault="00E77BDD" w:rsidP="00BB06C6">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600A756" w14:textId="77777777" w:rsidR="00E77BDD" w:rsidRPr="00736667" w:rsidRDefault="00E77BDD" w:rsidP="00BB06C6">
            <w:pPr>
              <w:jc w:val="left"/>
              <w:rPr>
                <w:rFonts w:ascii="宋体" w:hAnsi="宋体"/>
                <w:snapToGrid w:val="0"/>
                <w:kern w:val="0"/>
              </w:rPr>
            </w:pPr>
          </w:p>
        </w:tc>
      </w:tr>
      <w:tr w:rsidR="00E77BDD" w:rsidRPr="00736667" w14:paraId="7335C9A3" w14:textId="77777777" w:rsidTr="00052773">
        <w:tc>
          <w:tcPr>
            <w:tcW w:w="1559" w:type="dxa"/>
            <w:shd w:val="clear" w:color="auto" w:fill="auto"/>
          </w:tcPr>
          <w:p w14:paraId="06D1940F" w14:textId="77777777" w:rsidR="00E77BDD" w:rsidRPr="00736667" w:rsidRDefault="006B7E83">
            <w:pPr>
              <w:jc w:val="left"/>
              <w:rPr>
                <w:rFonts w:ascii="宋体" w:hAnsi="宋体"/>
                <w:snapToGrid w:val="0"/>
                <w:kern w:val="0"/>
              </w:rPr>
            </w:pPr>
            <w:r>
              <w:rPr>
                <w:rFonts w:ascii="宋体" w:hAnsi="宋体" w:hint="eastAsia"/>
                <w:snapToGrid w:val="0"/>
                <w:kern w:val="0"/>
              </w:rPr>
              <w:t>返佣</w:t>
            </w:r>
            <w:r>
              <w:rPr>
                <w:rFonts w:ascii="宋体" w:hAnsi="宋体"/>
                <w:snapToGrid w:val="0"/>
                <w:kern w:val="0"/>
              </w:rPr>
              <w:t>比</w:t>
            </w:r>
            <w:r>
              <w:rPr>
                <w:rFonts w:ascii="宋体" w:hAnsi="宋体" w:hint="eastAsia"/>
                <w:snapToGrid w:val="0"/>
                <w:kern w:val="0"/>
              </w:rPr>
              <w:t>例</w:t>
            </w:r>
          </w:p>
        </w:tc>
        <w:tc>
          <w:tcPr>
            <w:tcW w:w="1701" w:type="dxa"/>
            <w:shd w:val="clear" w:color="auto" w:fill="auto"/>
          </w:tcPr>
          <w:p w14:paraId="3129AC5C" w14:textId="77777777" w:rsidR="00E77BDD" w:rsidRPr="00736667" w:rsidRDefault="00E77BDD" w:rsidP="00BB06C6">
            <w:pPr>
              <w:jc w:val="left"/>
              <w:rPr>
                <w:rFonts w:ascii="宋体" w:hAnsi="宋体"/>
                <w:snapToGrid w:val="0"/>
                <w:kern w:val="0"/>
              </w:rPr>
            </w:pPr>
          </w:p>
        </w:tc>
        <w:tc>
          <w:tcPr>
            <w:tcW w:w="1134" w:type="dxa"/>
            <w:shd w:val="clear" w:color="auto" w:fill="auto"/>
          </w:tcPr>
          <w:p w14:paraId="26C62602" w14:textId="77777777" w:rsidR="00E77BDD" w:rsidRPr="00736667" w:rsidRDefault="00E77BDD" w:rsidP="00BB06C6">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AACD360" w14:textId="77777777" w:rsidR="00E77BDD" w:rsidRPr="00736667" w:rsidRDefault="00E77BDD" w:rsidP="00BB06C6">
            <w:pPr>
              <w:jc w:val="left"/>
              <w:rPr>
                <w:rFonts w:ascii="宋体" w:hAnsi="宋体"/>
                <w:snapToGrid w:val="0"/>
                <w:kern w:val="0"/>
              </w:rPr>
            </w:pPr>
          </w:p>
        </w:tc>
      </w:tr>
      <w:tr w:rsidR="00E77BDD" w:rsidRPr="00736667" w14:paraId="60B8406D" w14:textId="77777777" w:rsidTr="00052773">
        <w:tc>
          <w:tcPr>
            <w:tcW w:w="1559" w:type="dxa"/>
            <w:shd w:val="clear" w:color="auto" w:fill="auto"/>
          </w:tcPr>
          <w:p w14:paraId="71856228" w14:textId="77777777" w:rsidR="00E77BDD" w:rsidRPr="00736667" w:rsidRDefault="00E77BDD" w:rsidP="00BB06C6">
            <w:pPr>
              <w:jc w:val="left"/>
              <w:rPr>
                <w:rFonts w:ascii="宋体" w:hAnsi="宋体"/>
                <w:snapToGrid w:val="0"/>
                <w:kern w:val="0"/>
              </w:rPr>
            </w:pPr>
            <w:r>
              <w:rPr>
                <w:rFonts w:ascii="宋体" w:hAnsi="宋体" w:hint="eastAsia"/>
                <w:snapToGrid w:val="0"/>
                <w:kern w:val="0"/>
              </w:rPr>
              <w:t>返佣</w:t>
            </w:r>
            <w:r>
              <w:rPr>
                <w:rFonts w:ascii="宋体" w:hAnsi="宋体"/>
                <w:snapToGrid w:val="0"/>
                <w:kern w:val="0"/>
              </w:rPr>
              <w:t>金额</w:t>
            </w:r>
          </w:p>
        </w:tc>
        <w:tc>
          <w:tcPr>
            <w:tcW w:w="1701" w:type="dxa"/>
            <w:shd w:val="clear" w:color="auto" w:fill="auto"/>
          </w:tcPr>
          <w:p w14:paraId="251380C2" w14:textId="77777777" w:rsidR="00E77BDD" w:rsidRPr="00736667" w:rsidRDefault="00E77BDD" w:rsidP="00BB06C6">
            <w:pPr>
              <w:jc w:val="left"/>
              <w:rPr>
                <w:rFonts w:ascii="宋体" w:hAnsi="宋体"/>
                <w:snapToGrid w:val="0"/>
                <w:kern w:val="0"/>
              </w:rPr>
            </w:pPr>
          </w:p>
        </w:tc>
        <w:tc>
          <w:tcPr>
            <w:tcW w:w="1134" w:type="dxa"/>
            <w:shd w:val="clear" w:color="auto" w:fill="auto"/>
          </w:tcPr>
          <w:p w14:paraId="783F5F6D" w14:textId="77777777" w:rsidR="00E77BDD" w:rsidRPr="00736667" w:rsidRDefault="00E77BDD" w:rsidP="00BB06C6">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23CC758" w14:textId="77777777" w:rsidR="00E77BDD" w:rsidRPr="00736667" w:rsidRDefault="00E77BDD" w:rsidP="00BB06C6">
            <w:pPr>
              <w:jc w:val="left"/>
              <w:rPr>
                <w:rFonts w:ascii="宋体" w:hAnsi="宋体"/>
                <w:snapToGrid w:val="0"/>
                <w:kern w:val="0"/>
              </w:rPr>
            </w:pPr>
          </w:p>
        </w:tc>
      </w:tr>
      <w:tr w:rsidR="00E77BDD" w:rsidRPr="00736667" w14:paraId="0D556618" w14:textId="77777777" w:rsidTr="00052773">
        <w:tc>
          <w:tcPr>
            <w:tcW w:w="1559" w:type="dxa"/>
            <w:shd w:val="clear" w:color="auto" w:fill="auto"/>
          </w:tcPr>
          <w:p w14:paraId="178C7E0D" w14:textId="77777777" w:rsidR="00E77BDD" w:rsidRDefault="0035436C" w:rsidP="00BB06C6">
            <w:pPr>
              <w:jc w:val="left"/>
              <w:rPr>
                <w:rFonts w:ascii="宋体" w:hAnsi="宋体"/>
                <w:snapToGrid w:val="0"/>
                <w:kern w:val="0"/>
              </w:rPr>
            </w:pPr>
            <w:r>
              <w:rPr>
                <w:rFonts w:ascii="宋体" w:hAnsi="宋体" w:hint="eastAsia"/>
                <w:snapToGrid w:val="0"/>
                <w:kern w:val="0"/>
              </w:rPr>
              <w:t>客户</w:t>
            </w:r>
            <w:r w:rsidR="00E77BDD">
              <w:rPr>
                <w:rFonts w:ascii="宋体" w:hAnsi="宋体" w:hint="eastAsia"/>
                <w:snapToGrid w:val="0"/>
                <w:kern w:val="0"/>
              </w:rPr>
              <w:t>联系</w:t>
            </w:r>
            <w:r w:rsidR="00E77BDD">
              <w:rPr>
                <w:rFonts w:ascii="宋体" w:hAnsi="宋体"/>
                <w:snapToGrid w:val="0"/>
                <w:kern w:val="0"/>
              </w:rPr>
              <w:t>电话</w:t>
            </w:r>
          </w:p>
        </w:tc>
        <w:tc>
          <w:tcPr>
            <w:tcW w:w="1701" w:type="dxa"/>
            <w:shd w:val="clear" w:color="auto" w:fill="auto"/>
          </w:tcPr>
          <w:p w14:paraId="03CC7425" w14:textId="77777777" w:rsidR="00E77BDD" w:rsidRPr="00736667" w:rsidRDefault="00E77BDD" w:rsidP="00BB06C6">
            <w:pPr>
              <w:jc w:val="left"/>
              <w:rPr>
                <w:rFonts w:ascii="宋体" w:hAnsi="宋体"/>
                <w:snapToGrid w:val="0"/>
                <w:kern w:val="0"/>
              </w:rPr>
            </w:pPr>
          </w:p>
        </w:tc>
        <w:tc>
          <w:tcPr>
            <w:tcW w:w="1134" w:type="dxa"/>
            <w:shd w:val="clear" w:color="auto" w:fill="auto"/>
          </w:tcPr>
          <w:p w14:paraId="5590647D" w14:textId="77777777" w:rsidR="00E77BDD" w:rsidRPr="00736667" w:rsidRDefault="00E77BDD" w:rsidP="00BB06C6">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F6C0054" w14:textId="77777777" w:rsidR="00E77BDD" w:rsidRPr="00736667" w:rsidRDefault="00E77BDD" w:rsidP="00BB06C6">
            <w:pPr>
              <w:jc w:val="left"/>
              <w:rPr>
                <w:rFonts w:ascii="宋体" w:hAnsi="宋体"/>
                <w:snapToGrid w:val="0"/>
                <w:kern w:val="0"/>
              </w:rPr>
            </w:pPr>
          </w:p>
        </w:tc>
      </w:tr>
      <w:tr w:rsidR="00E77BDD" w:rsidRPr="00736667" w14:paraId="2E1ADF04" w14:textId="77777777" w:rsidTr="00052773">
        <w:tc>
          <w:tcPr>
            <w:tcW w:w="1559" w:type="dxa"/>
            <w:shd w:val="clear" w:color="auto" w:fill="auto"/>
          </w:tcPr>
          <w:p w14:paraId="203A5673" w14:textId="77777777" w:rsidR="00E77BDD" w:rsidRDefault="00E77BDD" w:rsidP="00BB06C6">
            <w:pPr>
              <w:jc w:val="left"/>
              <w:rPr>
                <w:rFonts w:ascii="宋体" w:hAnsi="宋体"/>
                <w:snapToGrid w:val="0"/>
                <w:kern w:val="0"/>
              </w:rPr>
            </w:pPr>
            <w:r>
              <w:rPr>
                <w:rFonts w:ascii="宋体" w:hAnsi="宋体" w:hint="eastAsia"/>
                <w:snapToGrid w:val="0"/>
                <w:kern w:val="0"/>
              </w:rPr>
              <w:t>返佣</w:t>
            </w:r>
            <w:r>
              <w:rPr>
                <w:rFonts w:ascii="宋体" w:hAnsi="宋体"/>
                <w:snapToGrid w:val="0"/>
                <w:kern w:val="0"/>
              </w:rPr>
              <w:t>时间</w:t>
            </w:r>
          </w:p>
        </w:tc>
        <w:tc>
          <w:tcPr>
            <w:tcW w:w="1701" w:type="dxa"/>
            <w:shd w:val="clear" w:color="auto" w:fill="auto"/>
          </w:tcPr>
          <w:p w14:paraId="7913484D" w14:textId="77777777" w:rsidR="00E77BDD" w:rsidRPr="00736667" w:rsidRDefault="00E77BDD" w:rsidP="00BB06C6">
            <w:pPr>
              <w:jc w:val="left"/>
              <w:rPr>
                <w:rFonts w:ascii="宋体" w:hAnsi="宋体"/>
                <w:snapToGrid w:val="0"/>
                <w:kern w:val="0"/>
              </w:rPr>
            </w:pPr>
          </w:p>
        </w:tc>
        <w:tc>
          <w:tcPr>
            <w:tcW w:w="1134" w:type="dxa"/>
            <w:shd w:val="clear" w:color="auto" w:fill="auto"/>
          </w:tcPr>
          <w:p w14:paraId="73C99998" w14:textId="77777777" w:rsidR="00E77BDD" w:rsidRPr="00736667" w:rsidRDefault="00E77BDD" w:rsidP="00BB06C6">
            <w:pPr>
              <w:jc w:val="left"/>
              <w:rPr>
                <w:rFonts w:ascii="宋体" w:hAnsi="宋体"/>
                <w:snapToGrid w:val="0"/>
                <w:kern w:val="0"/>
              </w:rPr>
            </w:pPr>
            <w:r>
              <w:rPr>
                <w:rFonts w:ascii="宋体" w:hAnsi="宋体"/>
                <w:snapToGrid w:val="0"/>
                <w:kern w:val="0"/>
              </w:rPr>
              <w:t>N</w:t>
            </w:r>
          </w:p>
        </w:tc>
        <w:tc>
          <w:tcPr>
            <w:tcW w:w="3119" w:type="dxa"/>
            <w:shd w:val="clear" w:color="auto" w:fill="auto"/>
          </w:tcPr>
          <w:p w14:paraId="18166484" w14:textId="77777777" w:rsidR="00E77BDD" w:rsidRPr="00736667" w:rsidRDefault="00E77BDD" w:rsidP="00BB06C6">
            <w:pPr>
              <w:jc w:val="left"/>
              <w:rPr>
                <w:rFonts w:ascii="宋体" w:hAnsi="宋体"/>
                <w:snapToGrid w:val="0"/>
                <w:kern w:val="0"/>
              </w:rPr>
            </w:pPr>
          </w:p>
        </w:tc>
      </w:tr>
      <w:tr w:rsidR="00E77BDD" w:rsidRPr="00736667" w14:paraId="7A5D2274" w14:textId="77777777" w:rsidTr="00052773">
        <w:tc>
          <w:tcPr>
            <w:tcW w:w="1559" w:type="dxa"/>
            <w:shd w:val="clear" w:color="auto" w:fill="auto"/>
          </w:tcPr>
          <w:p w14:paraId="57EA65BB" w14:textId="77777777" w:rsidR="00E77BDD" w:rsidRDefault="00E77BDD" w:rsidP="00BB06C6">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标识</w:t>
            </w:r>
          </w:p>
        </w:tc>
        <w:tc>
          <w:tcPr>
            <w:tcW w:w="1701" w:type="dxa"/>
            <w:shd w:val="clear" w:color="auto" w:fill="auto"/>
          </w:tcPr>
          <w:p w14:paraId="564DA97F" w14:textId="77777777" w:rsidR="00E77BDD" w:rsidRPr="00736667" w:rsidRDefault="00E77BDD" w:rsidP="00BB06C6">
            <w:pPr>
              <w:jc w:val="left"/>
              <w:rPr>
                <w:rFonts w:ascii="宋体" w:hAnsi="宋体"/>
                <w:snapToGrid w:val="0"/>
                <w:kern w:val="0"/>
              </w:rPr>
            </w:pPr>
          </w:p>
        </w:tc>
        <w:tc>
          <w:tcPr>
            <w:tcW w:w="1134" w:type="dxa"/>
            <w:shd w:val="clear" w:color="auto" w:fill="auto"/>
          </w:tcPr>
          <w:p w14:paraId="7C6C62EC" w14:textId="77777777" w:rsidR="00E77BDD" w:rsidRDefault="00E77BDD" w:rsidP="00BB06C6">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51BE640" w14:textId="77777777" w:rsidR="00E77BDD" w:rsidRPr="00736667" w:rsidRDefault="00E77BDD" w:rsidP="00BB06C6">
            <w:pPr>
              <w:jc w:val="left"/>
              <w:rPr>
                <w:rFonts w:ascii="宋体" w:hAnsi="宋体"/>
                <w:snapToGrid w:val="0"/>
                <w:kern w:val="0"/>
              </w:rPr>
            </w:pPr>
          </w:p>
        </w:tc>
      </w:tr>
      <w:tr w:rsidR="00E77BDD" w:rsidRPr="00736667" w14:paraId="2C8EFD8B" w14:textId="77777777" w:rsidTr="00052773">
        <w:tc>
          <w:tcPr>
            <w:tcW w:w="1559" w:type="dxa"/>
            <w:shd w:val="clear" w:color="auto" w:fill="auto"/>
          </w:tcPr>
          <w:p w14:paraId="61FFA9FC" w14:textId="77777777" w:rsidR="00E77BDD" w:rsidRDefault="00E77BDD" w:rsidP="00BB06C6">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标识</w:t>
            </w:r>
          </w:p>
        </w:tc>
        <w:tc>
          <w:tcPr>
            <w:tcW w:w="1701" w:type="dxa"/>
            <w:shd w:val="clear" w:color="auto" w:fill="auto"/>
          </w:tcPr>
          <w:p w14:paraId="28290D7A" w14:textId="77777777" w:rsidR="00E77BDD" w:rsidRPr="00736667" w:rsidRDefault="00E77BDD" w:rsidP="00BB06C6">
            <w:pPr>
              <w:jc w:val="left"/>
              <w:rPr>
                <w:rFonts w:ascii="宋体" w:hAnsi="宋体"/>
                <w:snapToGrid w:val="0"/>
                <w:kern w:val="0"/>
              </w:rPr>
            </w:pPr>
          </w:p>
        </w:tc>
        <w:tc>
          <w:tcPr>
            <w:tcW w:w="1134" w:type="dxa"/>
            <w:shd w:val="clear" w:color="auto" w:fill="auto"/>
          </w:tcPr>
          <w:p w14:paraId="49F6CE7F" w14:textId="77777777" w:rsidR="00E77BDD" w:rsidRDefault="00E77BDD" w:rsidP="00BB06C6">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C5CBB6D" w14:textId="77777777" w:rsidR="00E77BDD" w:rsidRPr="00736667" w:rsidRDefault="00E77BDD" w:rsidP="00BB06C6">
            <w:pPr>
              <w:jc w:val="left"/>
              <w:rPr>
                <w:rFonts w:ascii="宋体" w:hAnsi="宋体"/>
                <w:snapToGrid w:val="0"/>
                <w:kern w:val="0"/>
              </w:rPr>
            </w:pPr>
          </w:p>
        </w:tc>
      </w:tr>
      <w:tr w:rsidR="00C54C2C" w:rsidRPr="00736667" w14:paraId="30F8A6C4" w14:textId="77777777" w:rsidTr="00052773">
        <w:tc>
          <w:tcPr>
            <w:tcW w:w="1559" w:type="dxa"/>
            <w:shd w:val="clear" w:color="auto" w:fill="auto"/>
          </w:tcPr>
          <w:p w14:paraId="04A19923" w14:textId="77777777" w:rsidR="00C54C2C" w:rsidRDefault="00C54C2C" w:rsidP="00BB06C6">
            <w:pPr>
              <w:jc w:val="left"/>
              <w:rPr>
                <w:rFonts w:ascii="宋体" w:hAnsi="宋体"/>
                <w:snapToGrid w:val="0"/>
                <w:kern w:val="0"/>
              </w:rPr>
            </w:pPr>
            <w:r>
              <w:rPr>
                <w:rFonts w:ascii="宋体" w:hAnsi="宋体" w:hint="eastAsia"/>
                <w:snapToGrid w:val="0"/>
                <w:kern w:val="0"/>
              </w:rPr>
              <w:t>资方</w:t>
            </w:r>
            <w:r>
              <w:rPr>
                <w:rFonts w:ascii="宋体" w:hAnsi="宋体"/>
                <w:snapToGrid w:val="0"/>
                <w:kern w:val="0"/>
              </w:rPr>
              <w:t>标识</w:t>
            </w:r>
          </w:p>
        </w:tc>
        <w:tc>
          <w:tcPr>
            <w:tcW w:w="1701" w:type="dxa"/>
            <w:shd w:val="clear" w:color="auto" w:fill="auto"/>
          </w:tcPr>
          <w:p w14:paraId="467C8CCF" w14:textId="77777777" w:rsidR="00C54C2C" w:rsidRPr="00736667" w:rsidRDefault="00C54C2C" w:rsidP="00BB06C6">
            <w:pPr>
              <w:jc w:val="left"/>
              <w:rPr>
                <w:rFonts w:ascii="宋体" w:hAnsi="宋体"/>
                <w:snapToGrid w:val="0"/>
                <w:kern w:val="0"/>
              </w:rPr>
            </w:pPr>
          </w:p>
        </w:tc>
        <w:tc>
          <w:tcPr>
            <w:tcW w:w="1134" w:type="dxa"/>
            <w:shd w:val="clear" w:color="auto" w:fill="auto"/>
          </w:tcPr>
          <w:p w14:paraId="3332CAC6" w14:textId="77777777" w:rsidR="00C54C2C" w:rsidRDefault="00C54C2C" w:rsidP="00BB06C6">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E99E526" w14:textId="77777777" w:rsidR="00C54C2C" w:rsidRPr="00736667" w:rsidRDefault="00C54C2C" w:rsidP="00BB06C6">
            <w:pPr>
              <w:jc w:val="left"/>
              <w:rPr>
                <w:rFonts w:ascii="宋体" w:hAnsi="宋体"/>
                <w:snapToGrid w:val="0"/>
                <w:kern w:val="0"/>
              </w:rPr>
            </w:pPr>
          </w:p>
        </w:tc>
      </w:tr>
    </w:tbl>
    <w:p w14:paraId="4E227D60" w14:textId="77777777" w:rsidR="00774F36" w:rsidRPr="00A9755C" w:rsidRDefault="00774F36" w:rsidP="00774F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C30B35A" w14:textId="77777777" w:rsidR="00774F36" w:rsidRDefault="00774F36" w:rsidP="00774F36">
      <w:pPr>
        <w:pStyle w:val="6"/>
      </w:pPr>
      <w:r>
        <w:rPr>
          <w:rFonts w:hint="eastAsia"/>
        </w:rPr>
        <w:t>数据</w:t>
      </w:r>
      <w:r>
        <w:t>库表</w:t>
      </w:r>
    </w:p>
    <w:p w14:paraId="135D579E" w14:textId="77777777" w:rsidR="00C54C2C" w:rsidRPr="00C2435F" w:rsidRDefault="00C54C2C" w:rsidP="00C2435F">
      <w:pPr>
        <w:ind w:left="840"/>
        <w:rPr>
          <w:strike/>
          <w:color w:val="FF0000"/>
        </w:rPr>
      </w:pPr>
      <w:r w:rsidRPr="00C2435F">
        <w:rPr>
          <w:rFonts w:hint="eastAsia"/>
          <w:strike/>
          <w:color w:val="FF0000"/>
        </w:rPr>
        <w:t>返佣明细表</w:t>
      </w:r>
    </w:p>
    <w:p w14:paraId="7EF70CA8" w14:textId="77777777" w:rsidR="00C54C2C" w:rsidRDefault="000F2B8B" w:rsidP="00C2435F">
      <w:pPr>
        <w:ind w:left="420" w:firstLine="420"/>
      </w:pPr>
      <w:r w:rsidRPr="000F2B8B">
        <w:rPr>
          <w:rFonts w:hint="eastAsia"/>
        </w:rPr>
        <w:t>资方入账流水业务主表</w:t>
      </w:r>
    </w:p>
    <w:p w14:paraId="66AD7513" w14:textId="77777777" w:rsidR="000F2B8B" w:rsidRPr="00C54C2C" w:rsidRDefault="000F2B8B" w:rsidP="00C2435F">
      <w:pPr>
        <w:ind w:left="420" w:firstLine="420"/>
      </w:pPr>
    </w:p>
    <w:p w14:paraId="27715769" w14:textId="77777777" w:rsidR="00774F36" w:rsidRPr="0082647F" w:rsidRDefault="00774F36" w:rsidP="00774F36">
      <w:pPr>
        <w:pStyle w:val="5"/>
      </w:pPr>
      <w:r>
        <w:rPr>
          <w:rFonts w:hint="eastAsia"/>
        </w:rPr>
        <w:t>佣金提现</w:t>
      </w:r>
    </w:p>
    <w:p w14:paraId="42331423" w14:textId="77777777" w:rsidR="00774F36" w:rsidRDefault="00774F36" w:rsidP="00774F36">
      <w:pPr>
        <w:pStyle w:val="6"/>
      </w:pPr>
      <w:r>
        <w:rPr>
          <w:rFonts w:hint="eastAsia"/>
        </w:rPr>
        <w:t>功能</w:t>
      </w:r>
      <w:r>
        <w:t>描述</w:t>
      </w:r>
    </w:p>
    <w:p w14:paraId="3C985702" w14:textId="77777777" w:rsidR="00774F36" w:rsidRPr="00A9755C" w:rsidRDefault="00774F36" w:rsidP="00774F36">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2D5D4D">
        <w:rPr>
          <w:rFonts w:ascii="宋体" w:hAnsi="宋体" w:hint="eastAsia"/>
          <w:kern w:val="0"/>
          <w:sz w:val="24"/>
          <w:szCs w:val="21"/>
        </w:rPr>
        <w:t>提供APP端</w:t>
      </w:r>
      <w:r w:rsidR="002D5D4D">
        <w:rPr>
          <w:rFonts w:ascii="宋体" w:hAnsi="宋体"/>
          <w:kern w:val="0"/>
          <w:sz w:val="24"/>
          <w:szCs w:val="21"/>
        </w:rPr>
        <w:t>渠道人对佣金提现的接口实现。</w:t>
      </w:r>
    </w:p>
    <w:p w14:paraId="3B4ECED4" w14:textId="77777777" w:rsidR="00774F36" w:rsidRPr="00676A58" w:rsidRDefault="00774F36" w:rsidP="00774F36">
      <w:pPr>
        <w:pStyle w:val="6"/>
      </w:pPr>
      <w:r w:rsidRPr="00676A58">
        <w:rPr>
          <w:rFonts w:hint="eastAsia"/>
        </w:rPr>
        <w:t>处理流程</w:t>
      </w:r>
    </w:p>
    <w:p w14:paraId="59617275" w14:textId="77777777" w:rsidR="00833F61" w:rsidRDefault="00833F61" w:rsidP="00774F36">
      <w:pPr>
        <w:ind w:left="289" w:firstLine="420"/>
        <w:rPr>
          <w:b/>
          <w:sz w:val="24"/>
          <w:szCs w:val="24"/>
        </w:rPr>
      </w:pPr>
      <w:r>
        <w:object w:dxaOrig="10486" w:dyaOrig="3706" w14:anchorId="14589511">
          <v:shape id="_x0000_i1063" type="#_x0000_t75" style="width:417.05pt;height:2in" o:ole="">
            <v:imagedata r:id="rId92" o:title=""/>
          </v:shape>
          <o:OLEObject Type="Embed" ProgID="Visio.Drawing.15" ShapeID="_x0000_i1063" DrawAspect="Content" ObjectID="_1569760936" r:id="rId93"/>
        </w:object>
      </w:r>
    </w:p>
    <w:p w14:paraId="0A70CB5F" w14:textId="77777777" w:rsidR="00774F36" w:rsidRPr="004F010F" w:rsidRDefault="00774F36" w:rsidP="00774F36">
      <w:pPr>
        <w:ind w:left="289" w:firstLine="420"/>
      </w:pPr>
      <w:r w:rsidRPr="00646F01">
        <w:rPr>
          <w:rFonts w:hint="eastAsia"/>
          <w:b/>
          <w:sz w:val="24"/>
          <w:szCs w:val="24"/>
        </w:rPr>
        <w:t>【流程描述】</w:t>
      </w:r>
    </w:p>
    <w:p w14:paraId="2436BF53" w14:textId="77777777" w:rsidR="00774F36" w:rsidRDefault="00BB06C6">
      <w:pPr>
        <w:pStyle w:val="afb"/>
        <w:numPr>
          <w:ilvl w:val="0"/>
          <w:numId w:val="1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57" w:author="wangq" w:date="2017-08-21T17:25:00Z">
          <w:pPr>
            <w:pStyle w:val="afb"/>
            <w:numPr>
              <w:numId w:val="2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Pr>
          <w:rFonts w:ascii="宋体" w:hAnsi="宋体"/>
          <w:kern w:val="0"/>
          <w:sz w:val="24"/>
          <w:szCs w:val="21"/>
        </w:rPr>
        <w:t>渠道人</w:t>
      </w:r>
      <w:r>
        <w:rPr>
          <w:rFonts w:ascii="宋体" w:hAnsi="宋体" w:hint="eastAsia"/>
          <w:kern w:val="0"/>
          <w:sz w:val="24"/>
          <w:szCs w:val="21"/>
        </w:rPr>
        <w:t>录入</w:t>
      </w:r>
      <w:r w:rsidR="00247EA1">
        <w:rPr>
          <w:rFonts w:ascii="宋体" w:hAnsi="宋体"/>
          <w:kern w:val="0"/>
          <w:sz w:val="24"/>
          <w:szCs w:val="21"/>
        </w:rPr>
        <w:t>提现金额</w:t>
      </w:r>
    </w:p>
    <w:p w14:paraId="63569563" w14:textId="77777777" w:rsidR="00247EA1" w:rsidRDefault="00247EA1">
      <w:pPr>
        <w:pStyle w:val="afb"/>
        <w:numPr>
          <w:ilvl w:val="0"/>
          <w:numId w:val="1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58" w:author="wangq" w:date="2017-08-21T17:25:00Z">
          <w:pPr>
            <w:pStyle w:val="afb"/>
            <w:numPr>
              <w:numId w:val="2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Pr>
          <w:rFonts w:ascii="宋体" w:hAnsi="宋体" w:hint="eastAsia"/>
          <w:kern w:val="0"/>
          <w:sz w:val="24"/>
          <w:szCs w:val="21"/>
        </w:rPr>
        <w:t>系统检验</w:t>
      </w:r>
      <w:r>
        <w:rPr>
          <w:rFonts w:ascii="宋体" w:hAnsi="宋体"/>
          <w:kern w:val="0"/>
          <w:sz w:val="24"/>
          <w:szCs w:val="21"/>
        </w:rPr>
        <w:t>当前渠道人是否绑定了银行卡并设置了默认银行卡</w:t>
      </w:r>
    </w:p>
    <w:p w14:paraId="0BADE6B0" w14:textId="77777777" w:rsidR="00247EA1" w:rsidRDefault="00BB06C6">
      <w:pPr>
        <w:pStyle w:val="afb"/>
        <w:numPr>
          <w:ilvl w:val="0"/>
          <w:numId w:val="1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59" w:author="wangq" w:date="2017-08-21T17:25:00Z">
          <w:pPr>
            <w:pStyle w:val="afb"/>
            <w:numPr>
              <w:numId w:val="2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Pr>
          <w:rFonts w:ascii="宋体" w:hAnsi="宋体"/>
          <w:kern w:val="0"/>
          <w:sz w:val="24"/>
          <w:szCs w:val="21"/>
        </w:rPr>
        <w:t>系统校验</w:t>
      </w:r>
      <w:r w:rsidR="007A16EB">
        <w:rPr>
          <w:rFonts w:ascii="宋体" w:hAnsi="宋体" w:hint="eastAsia"/>
          <w:kern w:val="0"/>
          <w:sz w:val="24"/>
          <w:szCs w:val="21"/>
        </w:rPr>
        <w:t>当前提现</w:t>
      </w:r>
      <w:r w:rsidR="007A16EB">
        <w:rPr>
          <w:rFonts w:ascii="宋体" w:hAnsi="宋体"/>
          <w:kern w:val="0"/>
          <w:sz w:val="24"/>
          <w:szCs w:val="21"/>
        </w:rPr>
        <w:t>申请是否合</w:t>
      </w:r>
      <w:r w:rsidR="007A16EB">
        <w:rPr>
          <w:rFonts w:ascii="宋体" w:hAnsi="宋体" w:hint="eastAsia"/>
          <w:kern w:val="0"/>
          <w:sz w:val="24"/>
          <w:szCs w:val="21"/>
        </w:rPr>
        <w:t>法</w:t>
      </w:r>
      <w:r w:rsidR="00247EA1">
        <w:rPr>
          <w:rFonts w:ascii="宋体" w:hAnsi="宋体" w:hint="eastAsia"/>
          <w:kern w:val="0"/>
          <w:sz w:val="24"/>
          <w:szCs w:val="21"/>
        </w:rPr>
        <w:t>（分</w:t>
      </w:r>
      <w:r w:rsidR="00247EA1">
        <w:rPr>
          <w:rFonts w:ascii="宋体" w:hAnsi="宋体"/>
          <w:kern w:val="0"/>
          <w:sz w:val="24"/>
          <w:szCs w:val="21"/>
        </w:rPr>
        <w:t>布式事务</w:t>
      </w:r>
      <w:r w:rsidR="00247EA1">
        <w:rPr>
          <w:rFonts w:ascii="宋体" w:hAnsi="宋体" w:hint="eastAsia"/>
          <w:kern w:val="0"/>
          <w:sz w:val="24"/>
          <w:szCs w:val="21"/>
        </w:rPr>
        <w:t>，</w:t>
      </w:r>
      <w:r w:rsidR="00247EA1">
        <w:rPr>
          <w:rFonts w:ascii="宋体" w:hAnsi="宋体"/>
          <w:kern w:val="0"/>
          <w:sz w:val="24"/>
          <w:szCs w:val="21"/>
        </w:rPr>
        <w:t>若失败需要回滚。</w:t>
      </w:r>
    </w:p>
    <w:p w14:paraId="29779ABF" w14:textId="77777777" w:rsidR="00BB06C6" w:rsidRDefault="00247EA1">
      <w:pPr>
        <w:pStyle w:val="afb"/>
        <w:numPr>
          <w:ilvl w:val="1"/>
          <w:numId w:val="1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60" w:author="wangq" w:date="2017-08-21T17:25:00Z">
          <w:pPr>
            <w:pStyle w:val="afb"/>
            <w:numPr>
              <w:ilvl w:val="1"/>
              <w:numId w:val="2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2116" w:firstLineChars="0" w:hanging="420"/>
            <w:jc w:val="left"/>
          </w:pPr>
        </w:pPrChange>
      </w:pPr>
      <w:r>
        <w:rPr>
          <w:rFonts w:ascii="宋体" w:hAnsi="宋体"/>
          <w:kern w:val="0"/>
          <w:sz w:val="24"/>
          <w:szCs w:val="21"/>
        </w:rPr>
        <w:t>微服务端校验佣金汇总表与</w:t>
      </w:r>
      <w:r>
        <w:rPr>
          <w:rFonts w:ascii="宋体" w:hAnsi="宋体" w:hint="eastAsia"/>
          <w:kern w:val="0"/>
          <w:sz w:val="24"/>
          <w:szCs w:val="21"/>
        </w:rPr>
        <w:t>资</w:t>
      </w:r>
      <w:r>
        <w:rPr>
          <w:rFonts w:ascii="宋体" w:hAnsi="宋体"/>
          <w:kern w:val="0"/>
          <w:sz w:val="24"/>
          <w:szCs w:val="21"/>
        </w:rPr>
        <w:t>方入账流水业务主表进行</w:t>
      </w:r>
      <w:r>
        <w:rPr>
          <w:rFonts w:ascii="宋体" w:hAnsi="宋体" w:hint="eastAsia"/>
          <w:kern w:val="0"/>
          <w:sz w:val="24"/>
          <w:szCs w:val="21"/>
        </w:rPr>
        <w:t>返佣</w:t>
      </w:r>
      <w:r>
        <w:rPr>
          <w:rFonts w:ascii="宋体" w:hAnsi="宋体"/>
          <w:kern w:val="0"/>
          <w:sz w:val="24"/>
          <w:szCs w:val="21"/>
        </w:rPr>
        <w:t>总额的校验</w:t>
      </w:r>
      <w:r w:rsidR="00F86FDA">
        <w:rPr>
          <w:rFonts w:ascii="宋体" w:hAnsi="宋体" w:hint="eastAsia"/>
          <w:kern w:val="0"/>
          <w:sz w:val="24"/>
          <w:szCs w:val="21"/>
        </w:rPr>
        <w:t>，</w:t>
      </w:r>
      <w:r w:rsidR="00F86FDA">
        <w:rPr>
          <w:rFonts w:ascii="宋体" w:hAnsi="宋体"/>
          <w:kern w:val="0"/>
          <w:sz w:val="24"/>
          <w:szCs w:val="21"/>
        </w:rPr>
        <w:t>校验通过后</w:t>
      </w:r>
      <w:r w:rsidR="00F86FDA">
        <w:rPr>
          <w:rFonts w:ascii="宋体" w:hAnsi="宋体" w:hint="eastAsia"/>
          <w:kern w:val="0"/>
          <w:sz w:val="24"/>
          <w:szCs w:val="21"/>
        </w:rPr>
        <w:t>记</w:t>
      </w:r>
      <w:r w:rsidR="00F86FDA">
        <w:rPr>
          <w:rFonts w:ascii="宋体" w:hAnsi="宋体"/>
          <w:kern w:val="0"/>
          <w:sz w:val="24"/>
          <w:szCs w:val="21"/>
        </w:rPr>
        <w:t>佣金提现申请</w:t>
      </w:r>
    </w:p>
    <w:p w14:paraId="6C785CB0" w14:textId="77777777" w:rsidR="00247EA1" w:rsidRDefault="00247EA1">
      <w:pPr>
        <w:pStyle w:val="afb"/>
        <w:numPr>
          <w:ilvl w:val="1"/>
          <w:numId w:val="1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61" w:author="wangq" w:date="2017-08-21T17:25:00Z">
          <w:pPr>
            <w:pStyle w:val="afb"/>
            <w:numPr>
              <w:ilvl w:val="1"/>
              <w:numId w:val="2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2116" w:firstLineChars="0" w:hanging="420"/>
            <w:jc w:val="left"/>
          </w:pPr>
        </w:pPrChange>
      </w:pPr>
      <w:r>
        <w:rPr>
          <w:rFonts w:ascii="宋体" w:hAnsi="宋体" w:hint="eastAsia"/>
          <w:kern w:val="0"/>
          <w:sz w:val="24"/>
          <w:szCs w:val="21"/>
        </w:rPr>
        <w:t>业务</w:t>
      </w:r>
      <w:r>
        <w:rPr>
          <w:rFonts w:ascii="宋体" w:hAnsi="宋体"/>
          <w:kern w:val="0"/>
          <w:sz w:val="24"/>
          <w:szCs w:val="21"/>
        </w:rPr>
        <w:t>管理端校验冗余佣金汇总表与mq</w:t>
      </w:r>
      <w:r>
        <w:rPr>
          <w:rFonts w:ascii="宋体" w:hAnsi="宋体" w:hint="eastAsia"/>
          <w:kern w:val="0"/>
          <w:sz w:val="24"/>
          <w:szCs w:val="21"/>
        </w:rPr>
        <w:t>推送</w:t>
      </w:r>
      <w:r>
        <w:rPr>
          <w:rFonts w:ascii="宋体" w:hAnsi="宋体"/>
          <w:kern w:val="0"/>
          <w:sz w:val="24"/>
          <w:szCs w:val="21"/>
        </w:rPr>
        <w:t>的佣金汇总数据校验</w:t>
      </w:r>
      <w:r w:rsidR="00B5675D">
        <w:rPr>
          <w:rFonts w:ascii="宋体" w:hAnsi="宋体" w:hint="eastAsia"/>
          <w:kern w:val="0"/>
          <w:sz w:val="24"/>
          <w:szCs w:val="21"/>
        </w:rPr>
        <w:t>，</w:t>
      </w:r>
      <w:r w:rsidR="00B5675D">
        <w:rPr>
          <w:rFonts w:ascii="宋体" w:hAnsi="宋体"/>
          <w:kern w:val="0"/>
          <w:sz w:val="24"/>
          <w:szCs w:val="21"/>
        </w:rPr>
        <w:t>校验通过后</w:t>
      </w:r>
      <w:r w:rsidR="00B5675D">
        <w:rPr>
          <w:rFonts w:ascii="宋体" w:hAnsi="宋体" w:hint="eastAsia"/>
          <w:kern w:val="0"/>
          <w:sz w:val="24"/>
          <w:szCs w:val="21"/>
        </w:rPr>
        <w:t>记</w:t>
      </w:r>
      <w:r w:rsidR="00B5675D">
        <w:rPr>
          <w:rFonts w:ascii="宋体" w:hAnsi="宋体"/>
          <w:kern w:val="0"/>
          <w:sz w:val="24"/>
          <w:szCs w:val="21"/>
        </w:rPr>
        <w:t>佣金提现申请</w:t>
      </w:r>
      <w:r w:rsidR="00F86FDA">
        <w:rPr>
          <w:rFonts w:ascii="宋体" w:hAnsi="宋体" w:hint="eastAsia"/>
          <w:kern w:val="0"/>
          <w:sz w:val="24"/>
          <w:szCs w:val="21"/>
        </w:rPr>
        <w:t>审核</w:t>
      </w:r>
      <w:r>
        <w:rPr>
          <w:rFonts w:ascii="宋体" w:hAnsi="宋体"/>
          <w:kern w:val="0"/>
          <w:sz w:val="24"/>
          <w:szCs w:val="21"/>
        </w:rPr>
        <w:t>）</w:t>
      </w:r>
    </w:p>
    <w:p w14:paraId="6088BAD4" w14:textId="77777777" w:rsidR="007A16EB" w:rsidRPr="007A16EB" w:rsidRDefault="00247EA1" w:rsidP="00774F36">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4</w:t>
      </w:r>
      <w:r w:rsidR="007A16EB">
        <w:rPr>
          <w:rFonts w:ascii="宋体" w:hAnsi="宋体" w:hint="eastAsia"/>
          <w:kern w:val="0"/>
          <w:sz w:val="24"/>
          <w:szCs w:val="21"/>
        </w:rPr>
        <w:t>、</w:t>
      </w:r>
      <w:r w:rsidR="00285D61">
        <w:rPr>
          <w:rFonts w:ascii="宋体" w:hAnsi="宋体" w:hint="eastAsia"/>
          <w:kern w:val="0"/>
          <w:sz w:val="24"/>
          <w:szCs w:val="21"/>
        </w:rPr>
        <w:t>完成</w:t>
      </w:r>
      <w:r w:rsidR="00285D61">
        <w:rPr>
          <w:rFonts w:ascii="宋体" w:hAnsi="宋体"/>
          <w:kern w:val="0"/>
          <w:sz w:val="24"/>
          <w:szCs w:val="21"/>
        </w:rPr>
        <w:t>提现申请。</w:t>
      </w:r>
    </w:p>
    <w:p w14:paraId="7874509F" w14:textId="77777777" w:rsidR="00774F36" w:rsidRDefault="00774F36" w:rsidP="00774F36">
      <w:pPr>
        <w:pStyle w:val="6"/>
      </w:pPr>
      <w:r w:rsidRPr="00F9212D">
        <w:rPr>
          <w:rFonts w:hint="eastAsia"/>
        </w:rPr>
        <w:t>输入</w:t>
      </w:r>
    </w:p>
    <w:p w14:paraId="2145DC66" w14:textId="77777777" w:rsidR="00247EA1" w:rsidRPr="00247EA1" w:rsidRDefault="00247EA1" w:rsidP="00C2435F">
      <w:pPr>
        <w:ind w:left="840"/>
      </w:pPr>
      <w:r>
        <w:rPr>
          <w:rFonts w:hint="eastAsia"/>
        </w:rPr>
        <w:t>微</w:t>
      </w:r>
      <w:r>
        <w:t>服务输入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47EA1" w:rsidRPr="00736667" w14:paraId="24478DBC" w14:textId="77777777" w:rsidTr="00953EC5">
        <w:tc>
          <w:tcPr>
            <w:tcW w:w="1559" w:type="dxa"/>
            <w:shd w:val="clear" w:color="auto" w:fill="E0E0E0"/>
          </w:tcPr>
          <w:p w14:paraId="1024F99E" w14:textId="77777777" w:rsidR="00247EA1" w:rsidRPr="00736667" w:rsidRDefault="00247EA1" w:rsidP="00953EC5">
            <w:pPr>
              <w:jc w:val="center"/>
              <w:rPr>
                <w:b/>
                <w:snapToGrid w:val="0"/>
                <w:kern w:val="0"/>
              </w:rPr>
            </w:pPr>
            <w:r w:rsidRPr="00736667">
              <w:rPr>
                <w:rFonts w:hint="eastAsia"/>
                <w:b/>
                <w:snapToGrid w:val="0"/>
                <w:kern w:val="0"/>
              </w:rPr>
              <w:t>输入要素</w:t>
            </w:r>
          </w:p>
        </w:tc>
        <w:tc>
          <w:tcPr>
            <w:tcW w:w="1701" w:type="dxa"/>
            <w:shd w:val="clear" w:color="auto" w:fill="E0E0E0"/>
          </w:tcPr>
          <w:p w14:paraId="7588DD97" w14:textId="77777777" w:rsidR="00247EA1" w:rsidRPr="00736667" w:rsidRDefault="00247EA1"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EA9D6BB" w14:textId="77777777" w:rsidR="00247EA1" w:rsidRPr="00736667" w:rsidRDefault="00247EA1"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49F748F" w14:textId="77777777" w:rsidR="00247EA1" w:rsidRPr="00736667" w:rsidRDefault="00247EA1" w:rsidP="00953EC5">
            <w:pPr>
              <w:jc w:val="center"/>
              <w:rPr>
                <w:b/>
                <w:snapToGrid w:val="0"/>
                <w:kern w:val="0"/>
              </w:rPr>
            </w:pPr>
            <w:r w:rsidRPr="00736667">
              <w:rPr>
                <w:rFonts w:hint="eastAsia"/>
                <w:b/>
                <w:snapToGrid w:val="0"/>
                <w:kern w:val="0"/>
              </w:rPr>
              <w:t>备注</w:t>
            </w:r>
          </w:p>
        </w:tc>
      </w:tr>
      <w:tr w:rsidR="00247EA1" w:rsidRPr="00736667" w14:paraId="10E37BA2" w14:textId="77777777" w:rsidTr="00953EC5">
        <w:tc>
          <w:tcPr>
            <w:tcW w:w="1559" w:type="dxa"/>
            <w:shd w:val="clear" w:color="auto" w:fill="auto"/>
          </w:tcPr>
          <w:p w14:paraId="68151B78" w14:textId="77777777" w:rsidR="00247EA1" w:rsidRPr="00736667" w:rsidRDefault="00247EA1" w:rsidP="00953EC5">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金额</w:t>
            </w:r>
          </w:p>
        </w:tc>
        <w:tc>
          <w:tcPr>
            <w:tcW w:w="1701" w:type="dxa"/>
            <w:shd w:val="clear" w:color="auto" w:fill="auto"/>
          </w:tcPr>
          <w:p w14:paraId="0CCBB0F3" w14:textId="77777777" w:rsidR="00247EA1" w:rsidRPr="00736667" w:rsidRDefault="00247EA1" w:rsidP="00953EC5">
            <w:pPr>
              <w:jc w:val="left"/>
              <w:rPr>
                <w:rFonts w:ascii="宋体" w:hAnsi="宋体"/>
                <w:snapToGrid w:val="0"/>
                <w:kern w:val="0"/>
              </w:rPr>
            </w:pPr>
          </w:p>
        </w:tc>
        <w:tc>
          <w:tcPr>
            <w:tcW w:w="1134" w:type="dxa"/>
            <w:shd w:val="clear" w:color="auto" w:fill="auto"/>
          </w:tcPr>
          <w:p w14:paraId="7D501265" w14:textId="77777777" w:rsidR="00247EA1" w:rsidRPr="00736667" w:rsidRDefault="00247EA1"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3DEAEC5" w14:textId="77777777" w:rsidR="00247EA1" w:rsidRPr="00736667" w:rsidRDefault="00247EA1" w:rsidP="00953EC5">
            <w:pPr>
              <w:jc w:val="left"/>
              <w:rPr>
                <w:rFonts w:ascii="宋体" w:hAnsi="宋体"/>
                <w:snapToGrid w:val="0"/>
                <w:kern w:val="0"/>
              </w:rPr>
            </w:pPr>
          </w:p>
        </w:tc>
      </w:tr>
      <w:tr w:rsidR="00247EA1" w:rsidRPr="00736667" w14:paraId="508116A3" w14:textId="77777777" w:rsidTr="00953EC5">
        <w:tc>
          <w:tcPr>
            <w:tcW w:w="1559" w:type="dxa"/>
            <w:shd w:val="clear" w:color="auto" w:fill="auto"/>
          </w:tcPr>
          <w:p w14:paraId="020AB4F2" w14:textId="77777777" w:rsidR="00247EA1" w:rsidRPr="00736667" w:rsidRDefault="00247EA1" w:rsidP="00953EC5">
            <w:pPr>
              <w:jc w:val="left"/>
              <w:rPr>
                <w:rFonts w:ascii="宋体" w:hAnsi="宋体"/>
                <w:snapToGrid w:val="0"/>
                <w:kern w:val="0"/>
              </w:rPr>
            </w:pPr>
            <w:r>
              <w:rPr>
                <w:rFonts w:ascii="宋体" w:hAnsi="宋体" w:hint="eastAsia"/>
                <w:snapToGrid w:val="0"/>
                <w:kern w:val="0"/>
              </w:rPr>
              <w:t>用户唯一</w:t>
            </w:r>
            <w:r>
              <w:rPr>
                <w:rFonts w:ascii="宋体" w:hAnsi="宋体"/>
                <w:snapToGrid w:val="0"/>
                <w:kern w:val="0"/>
              </w:rPr>
              <w:t>标识</w:t>
            </w:r>
          </w:p>
        </w:tc>
        <w:tc>
          <w:tcPr>
            <w:tcW w:w="1701" w:type="dxa"/>
            <w:shd w:val="clear" w:color="auto" w:fill="auto"/>
          </w:tcPr>
          <w:p w14:paraId="6FCC5924" w14:textId="77777777" w:rsidR="00247EA1" w:rsidRPr="00736667" w:rsidRDefault="00247EA1" w:rsidP="00953EC5">
            <w:pPr>
              <w:jc w:val="left"/>
              <w:rPr>
                <w:rFonts w:ascii="宋体" w:hAnsi="宋体"/>
                <w:snapToGrid w:val="0"/>
                <w:kern w:val="0"/>
              </w:rPr>
            </w:pPr>
          </w:p>
        </w:tc>
        <w:tc>
          <w:tcPr>
            <w:tcW w:w="1134" w:type="dxa"/>
            <w:shd w:val="clear" w:color="auto" w:fill="auto"/>
          </w:tcPr>
          <w:p w14:paraId="0D84A0E3" w14:textId="77777777" w:rsidR="00247EA1" w:rsidRPr="00736667" w:rsidRDefault="00247EA1"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41CD0C0" w14:textId="77777777" w:rsidR="00247EA1" w:rsidRPr="00736667" w:rsidRDefault="00247EA1" w:rsidP="00953EC5">
            <w:pPr>
              <w:jc w:val="left"/>
              <w:rPr>
                <w:rFonts w:ascii="宋体" w:hAnsi="宋体"/>
                <w:snapToGrid w:val="0"/>
                <w:kern w:val="0"/>
              </w:rPr>
            </w:pPr>
          </w:p>
        </w:tc>
      </w:tr>
    </w:tbl>
    <w:p w14:paraId="310166FE" w14:textId="77777777" w:rsidR="00247EA1" w:rsidRPr="00247EA1" w:rsidRDefault="00247EA1" w:rsidP="00247EA1">
      <w:pPr>
        <w:ind w:left="840"/>
      </w:pPr>
      <w:r>
        <w:rPr>
          <w:rFonts w:hint="eastAsia"/>
        </w:rPr>
        <w:t>业务</w:t>
      </w:r>
      <w:r>
        <w:t>管理</w:t>
      </w:r>
      <w:r>
        <w:rPr>
          <w:rFonts w:hint="eastAsia"/>
        </w:rPr>
        <w:t>端</w:t>
      </w:r>
      <w:r>
        <w:t>输入</w:t>
      </w:r>
      <w:r w:rsidR="004A6DF6">
        <w:rPr>
          <w:rFonts w:hint="eastAsia"/>
        </w:rPr>
        <w:t>(</w:t>
      </w:r>
      <w:r w:rsidR="004A6DF6">
        <w:t>mq</w:t>
      </w:r>
      <w:r w:rsidR="004A6DF6">
        <w:rPr>
          <w:rFonts w:hint="eastAsia"/>
        </w:rPr>
        <w:t>消息</w:t>
      </w:r>
      <w:r w:rsidR="004A6DF6">
        <w:rPr>
          <w:rFonts w:hint="eastAsia"/>
        </w:rPr>
        <w:t>)</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47EA1" w:rsidRPr="00736667" w14:paraId="1E49D1EB" w14:textId="77777777" w:rsidTr="00953EC5">
        <w:tc>
          <w:tcPr>
            <w:tcW w:w="1559" w:type="dxa"/>
            <w:shd w:val="clear" w:color="auto" w:fill="E0E0E0"/>
          </w:tcPr>
          <w:p w14:paraId="1DD8ECA7" w14:textId="77777777" w:rsidR="00247EA1" w:rsidRPr="00736667" w:rsidRDefault="00247EA1" w:rsidP="00953EC5">
            <w:pPr>
              <w:jc w:val="center"/>
              <w:rPr>
                <w:b/>
                <w:snapToGrid w:val="0"/>
                <w:kern w:val="0"/>
              </w:rPr>
            </w:pPr>
            <w:r w:rsidRPr="00736667">
              <w:rPr>
                <w:rFonts w:hint="eastAsia"/>
                <w:b/>
                <w:snapToGrid w:val="0"/>
                <w:kern w:val="0"/>
              </w:rPr>
              <w:t>输入要素</w:t>
            </w:r>
          </w:p>
        </w:tc>
        <w:tc>
          <w:tcPr>
            <w:tcW w:w="1701" w:type="dxa"/>
            <w:shd w:val="clear" w:color="auto" w:fill="E0E0E0"/>
          </w:tcPr>
          <w:p w14:paraId="25FB75FF" w14:textId="77777777" w:rsidR="00247EA1" w:rsidRPr="00736667" w:rsidRDefault="00247EA1"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AEA7B5F" w14:textId="77777777" w:rsidR="00247EA1" w:rsidRPr="00736667" w:rsidRDefault="00247EA1"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08BCD25" w14:textId="77777777" w:rsidR="00247EA1" w:rsidRPr="00736667" w:rsidRDefault="00247EA1" w:rsidP="00953EC5">
            <w:pPr>
              <w:jc w:val="center"/>
              <w:rPr>
                <w:b/>
                <w:snapToGrid w:val="0"/>
                <w:kern w:val="0"/>
              </w:rPr>
            </w:pPr>
            <w:r w:rsidRPr="00736667">
              <w:rPr>
                <w:rFonts w:hint="eastAsia"/>
                <w:b/>
                <w:snapToGrid w:val="0"/>
                <w:kern w:val="0"/>
              </w:rPr>
              <w:t>备注</w:t>
            </w:r>
          </w:p>
        </w:tc>
      </w:tr>
      <w:tr w:rsidR="00247EA1" w:rsidRPr="00736667" w14:paraId="5A027E19" w14:textId="77777777" w:rsidTr="00953EC5">
        <w:tc>
          <w:tcPr>
            <w:tcW w:w="1559" w:type="dxa"/>
            <w:shd w:val="clear" w:color="auto" w:fill="auto"/>
          </w:tcPr>
          <w:p w14:paraId="1106F72C" w14:textId="77777777" w:rsidR="00247EA1" w:rsidRPr="00736667" w:rsidRDefault="00247EA1" w:rsidP="00953EC5">
            <w:pPr>
              <w:jc w:val="left"/>
              <w:rPr>
                <w:rFonts w:ascii="宋体" w:hAnsi="宋体"/>
                <w:snapToGrid w:val="0"/>
                <w:kern w:val="0"/>
              </w:rPr>
            </w:pPr>
            <w:r>
              <w:rPr>
                <w:rFonts w:ascii="宋体" w:hAnsi="宋体" w:hint="eastAsia"/>
                <w:snapToGrid w:val="0"/>
                <w:kern w:val="0"/>
              </w:rPr>
              <w:t>返</w:t>
            </w:r>
            <w:r>
              <w:rPr>
                <w:rFonts w:ascii="宋体" w:hAnsi="宋体"/>
                <w:snapToGrid w:val="0"/>
                <w:kern w:val="0"/>
              </w:rPr>
              <w:t>佣总额</w:t>
            </w:r>
          </w:p>
        </w:tc>
        <w:tc>
          <w:tcPr>
            <w:tcW w:w="1701" w:type="dxa"/>
            <w:shd w:val="clear" w:color="auto" w:fill="auto"/>
          </w:tcPr>
          <w:p w14:paraId="5344FB72" w14:textId="77777777" w:rsidR="00247EA1" w:rsidRPr="00736667" w:rsidRDefault="00247EA1" w:rsidP="00953EC5">
            <w:pPr>
              <w:jc w:val="left"/>
              <w:rPr>
                <w:rFonts w:ascii="宋体" w:hAnsi="宋体"/>
                <w:snapToGrid w:val="0"/>
                <w:kern w:val="0"/>
              </w:rPr>
            </w:pPr>
          </w:p>
        </w:tc>
        <w:tc>
          <w:tcPr>
            <w:tcW w:w="1134" w:type="dxa"/>
            <w:shd w:val="clear" w:color="auto" w:fill="auto"/>
          </w:tcPr>
          <w:p w14:paraId="186F218D" w14:textId="77777777" w:rsidR="00247EA1" w:rsidRPr="00736667" w:rsidRDefault="00247EA1"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A66EF97" w14:textId="77777777" w:rsidR="00247EA1" w:rsidRPr="00736667" w:rsidRDefault="00247EA1" w:rsidP="00953EC5">
            <w:pPr>
              <w:jc w:val="left"/>
              <w:rPr>
                <w:rFonts w:ascii="宋体" w:hAnsi="宋体"/>
                <w:snapToGrid w:val="0"/>
                <w:kern w:val="0"/>
              </w:rPr>
            </w:pPr>
          </w:p>
        </w:tc>
      </w:tr>
      <w:tr w:rsidR="00247EA1" w:rsidRPr="00736667" w14:paraId="1C392799" w14:textId="77777777" w:rsidTr="00953EC5">
        <w:tc>
          <w:tcPr>
            <w:tcW w:w="1559" w:type="dxa"/>
            <w:shd w:val="clear" w:color="auto" w:fill="auto"/>
          </w:tcPr>
          <w:p w14:paraId="2CAC63DE" w14:textId="77777777" w:rsidR="00247EA1" w:rsidRPr="00736667" w:rsidRDefault="00247EA1" w:rsidP="00953EC5">
            <w:pPr>
              <w:jc w:val="left"/>
              <w:rPr>
                <w:rFonts w:ascii="宋体" w:hAnsi="宋体"/>
                <w:snapToGrid w:val="0"/>
                <w:kern w:val="0"/>
              </w:rPr>
            </w:pPr>
            <w:r>
              <w:rPr>
                <w:rFonts w:ascii="宋体" w:hAnsi="宋体" w:hint="eastAsia"/>
                <w:snapToGrid w:val="0"/>
                <w:kern w:val="0"/>
              </w:rPr>
              <w:t>佣金</w:t>
            </w:r>
            <w:r>
              <w:rPr>
                <w:rFonts w:ascii="宋体" w:hAnsi="宋体"/>
                <w:snapToGrid w:val="0"/>
                <w:kern w:val="0"/>
              </w:rPr>
              <w:t>余额</w:t>
            </w:r>
          </w:p>
        </w:tc>
        <w:tc>
          <w:tcPr>
            <w:tcW w:w="1701" w:type="dxa"/>
            <w:shd w:val="clear" w:color="auto" w:fill="auto"/>
          </w:tcPr>
          <w:p w14:paraId="6C800CDE" w14:textId="77777777" w:rsidR="00247EA1" w:rsidRPr="00736667" w:rsidRDefault="00247EA1" w:rsidP="00953EC5">
            <w:pPr>
              <w:jc w:val="left"/>
              <w:rPr>
                <w:rFonts w:ascii="宋体" w:hAnsi="宋体"/>
                <w:snapToGrid w:val="0"/>
                <w:kern w:val="0"/>
              </w:rPr>
            </w:pPr>
          </w:p>
        </w:tc>
        <w:tc>
          <w:tcPr>
            <w:tcW w:w="1134" w:type="dxa"/>
            <w:shd w:val="clear" w:color="auto" w:fill="auto"/>
          </w:tcPr>
          <w:p w14:paraId="077A9CF5" w14:textId="77777777" w:rsidR="00247EA1" w:rsidRPr="00736667" w:rsidRDefault="00247EA1"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5E423AC" w14:textId="77777777" w:rsidR="00247EA1" w:rsidRPr="00736667" w:rsidRDefault="00247EA1" w:rsidP="00953EC5">
            <w:pPr>
              <w:jc w:val="left"/>
              <w:rPr>
                <w:rFonts w:ascii="宋体" w:hAnsi="宋体"/>
                <w:snapToGrid w:val="0"/>
                <w:kern w:val="0"/>
              </w:rPr>
            </w:pPr>
          </w:p>
        </w:tc>
      </w:tr>
      <w:tr w:rsidR="00247EA1" w:rsidRPr="00736667" w14:paraId="61884571" w14:textId="77777777" w:rsidTr="00953EC5">
        <w:tc>
          <w:tcPr>
            <w:tcW w:w="1559" w:type="dxa"/>
            <w:shd w:val="clear" w:color="auto" w:fill="auto"/>
          </w:tcPr>
          <w:p w14:paraId="57B0CF34" w14:textId="77777777" w:rsidR="00247EA1" w:rsidRDefault="00247EA1" w:rsidP="00953EC5">
            <w:pPr>
              <w:jc w:val="left"/>
              <w:rPr>
                <w:rFonts w:ascii="宋体" w:hAnsi="宋体"/>
                <w:snapToGrid w:val="0"/>
                <w:kern w:val="0"/>
              </w:rPr>
            </w:pPr>
            <w:r>
              <w:rPr>
                <w:rFonts w:ascii="宋体" w:hAnsi="宋体" w:hint="eastAsia"/>
                <w:snapToGrid w:val="0"/>
                <w:kern w:val="0"/>
              </w:rPr>
              <w:lastRenderedPageBreak/>
              <w:t>放款</w:t>
            </w:r>
            <w:r>
              <w:rPr>
                <w:rFonts w:ascii="宋体" w:hAnsi="宋体"/>
                <w:snapToGrid w:val="0"/>
                <w:kern w:val="0"/>
              </w:rPr>
              <w:t>总额</w:t>
            </w:r>
          </w:p>
        </w:tc>
        <w:tc>
          <w:tcPr>
            <w:tcW w:w="1701" w:type="dxa"/>
            <w:shd w:val="clear" w:color="auto" w:fill="auto"/>
          </w:tcPr>
          <w:p w14:paraId="3509E7B1" w14:textId="77777777" w:rsidR="00247EA1" w:rsidRPr="00736667" w:rsidRDefault="00247EA1" w:rsidP="00953EC5">
            <w:pPr>
              <w:jc w:val="left"/>
              <w:rPr>
                <w:rFonts w:ascii="宋体" w:hAnsi="宋体"/>
                <w:snapToGrid w:val="0"/>
                <w:kern w:val="0"/>
              </w:rPr>
            </w:pPr>
          </w:p>
        </w:tc>
        <w:tc>
          <w:tcPr>
            <w:tcW w:w="1134" w:type="dxa"/>
            <w:shd w:val="clear" w:color="auto" w:fill="auto"/>
          </w:tcPr>
          <w:p w14:paraId="580A370F" w14:textId="77777777" w:rsidR="00247EA1" w:rsidRDefault="00247EA1" w:rsidP="00953EC5">
            <w:pPr>
              <w:jc w:val="left"/>
              <w:rPr>
                <w:rFonts w:ascii="宋体" w:hAnsi="宋体"/>
                <w:snapToGrid w:val="0"/>
                <w:kern w:val="0"/>
              </w:rPr>
            </w:pPr>
          </w:p>
        </w:tc>
        <w:tc>
          <w:tcPr>
            <w:tcW w:w="3119" w:type="dxa"/>
            <w:shd w:val="clear" w:color="auto" w:fill="auto"/>
          </w:tcPr>
          <w:p w14:paraId="1AEF1869" w14:textId="77777777" w:rsidR="00247EA1" w:rsidRPr="00736667" w:rsidRDefault="00247EA1" w:rsidP="00953EC5">
            <w:pPr>
              <w:jc w:val="left"/>
              <w:rPr>
                <w:rFonts w:ascii="宋体" w:hAnsi="宋体"/>
                <w:snapToGrid w:val="0"/>
                <w:kern w:val="0"/>
              </w:rPr>
            </w:pPr>
          </w:p>
        </w:tc>
      </w:tr>
      <w:tr w:rsidR="00247EA1" w:rsidRPr="00736667" w14:paraId="018F6BF9" w14:textId="77777777" w:rsidTr="00953EC5">
        <w:tc>
          <w:tcPr>
            <w:tcW w:w="1559" w:type="dxa"/>
            <w:shd w:val="clear" w:color="auto" w:fill="auto"/>
          </w:tcPr>
          <w:p w14:paraId="43DCDCF6" w14:textId="77777777" w:rsidR="00247EA1" w:rsidRDefault="00247EA1" w:rsidP="00953EC5">
            <w:pPr>
              <w:jc w:val="left"/>
              <w:rPr>
                <w:rFonts w:ascii="宋体" w:hAnsi="宋体"/>
                <w:snapToGrid w:val="0"/>
                <w:kern w:val="0"/>
              </w:rPr>
            </w:pPr>
            <w:r>
              <w:rPr>
                <w:rFonts w:ascii="宋体" w:hAnsi="宋体" w:hint="eastAsia"/>
                <w:snapToGrid w:val="0"/>
                <w:kern w:val="0"/>
              </w:rPr>
              <w:t>已</w:t>
            </w:r>
            <w:r>
              <w:rPr>
                <w:rFonts w:ascii="宋体" w:hAnsi="宋体"/>
                <w:snapToGrid w:val="0"/>
                <w:kern w:val="0"/>
              </w:rPr>
              <w:t>提现总额</w:t>
            </w:r>
          </w:p>
        </w:tc>
        <w:tc>
          <w:tcPr>
            <w:tcW w:w="1701" w:type="dxa"/>
            <w:shd w:val="clear" w:color="auto" w:fill="auto"/>
          </w:tcPr>
          <w:p w14:paraId="0B15AC33" w14:textId="77777777" w:rsidR="00247EA1" w:rsidRPr="00736667" w:rsidRDefault="00247EA1" w:rsidP="00953EC5">
            <w:pPr>
              <w:jc w:val="left"/>
              <w:rPr>
                <w:rFonts w:ascii="宋体" w:hAnsi="宋体"/>
                <w:snapToGrid w:val="0"/>
                <w:kern w:val="0"/>
              </w:rPr>
            </w:pPr>
          </w:p>
        </w:tc>
        <w:tc>
          <w:tcPr>
            <w:tcW w:w="1134" w:type="dxa"/>
            <w:shd w:val="clear" w:color="auto" w:fill="auto"/>
          </w:tcPr>
          <w:p w14:paraId="597BEA68" w14:textId="77777777" w:rsidR="00247EA1" w:rsidRDefault="00247EA1" w:rsidP="00953EC5">
            <w:pPr>
              <w:jc w:val="left"/>
              <w:rPr>
                <w:rFonts w:ascii="宋体" w:hAnsi="宋体"/>
                <w:snapToGrid w:val="0"/>
                <w:kern w:val="0"/>
              </w:rPr>
            </w:pPr>
          </w:p>
        </w:tc>
        <w:tc>
          <w:tcPr>
            <w:tcW w:w="3119" w:type="dxa"/>
            <w:shd w:val="clear" w:color="auto" w:fill="auto"/>
          </w:tcPr>
          <w:p w14:paraId="01DC755F" w14:textId="77777777" w:rsidR="00247EA1" w:rsidRPr="00736667" w:rsidRDefault="00247EA1" w:rsidP="00953EC5">
            <w:pPr>
              <w:jc w:val="left"/>
              <w:rPr>
                <w:rFonts w:ascii="宋体" w:hAnsi="宋体"/>
                <w:snapToGrid w:val="0"/>
                <w:kern w:val="0"/>
              </w:rPr>
            </w:pPr>
          </w:p>
        </w:tc>
      </w:tr>
      <w:tr w:rsidR="00247EA1" w:rsidRPr="00736667" w14:paraId="4BE0C49B" w14:textId="77777777" w:rsidTr="00953EC5">
        <w:tc>
          <w:tcPr>
            <w:tcW w:w="1559" w:type="dxa"/>
            <w:shd w:val="clear" w:color="auto" w:fill="auto"/>
          </w:tcPr>
          <w:p w14:paraId="762DD43F" w14:textId="77777777" w:rsidR="00247EA1" w:rsidRDefault="00247EA1" w:rsidP="00953EC5">
            <w:pPr>
              <w:jc w:val="left"/>
              <w:rPr>
                <w:rFonts w:ascii="宋体" w:hAnsi="宋体"/>
                <w:snapToGrid w:val="0"/>
                <w:kern w:val="0"/>
              </w:rPr>
            </w:pPr>
            <w:r>
              <w:rPr>
                <w:rFonts w:ascii="宋体" w:hAnsi="宋体" w:hint="eastAsia"/>
                <w:snapToGrid w:val="0"/>
                <w:kern w:val="0"/>
              </w:rPr>
              <w:t>冻结金额</w:t>
            </w:r>
          </w:p>
        </w:tc>
        <w:tc>
          <w:tcPr>
            <w:tcW w:w="1701" w:type="dxa"/>
            <w:shd w:val="clear" w:color="auto" w:fill="auto"/>
          </w:tcPr>
          <w:p w14:paraId="57346CD7" w14:textId="77777777" w:rsidR="00247EA1" w:rsidRPr="00736667" w:rsidRDefault="00247EA1" w:rsidP="00953EC5">
            <w:pPr>
              <w:jc w:val="left"/>
              <w:rPr>
                <w:rFonts w:ascii="宋体" w:hAnsi="宋体"/>
                <w:snapToGrid w:val="0"/>
                <w:kern w:val="0"/>
              </w:rPr>
            </w:pPr>
          </w:p>
        </w:tc>
        <w:tc>
          <w:tcPr>
            <w:tcW w:w="1134" w:type="dxa"/>
            <w:shd w:val="clear" w:color="auto" w:fill="auto"/>
          </w:tcPr>
          <w:p w14:paraId="114059C9" w14:textId="77777777" w:rsidR="00247EA1" w:rsidRDefault="00247EA1" w:rsidP="00953EC5">
            <w:pPr>
              <w:jc w:val="left"/>
              <w:rPr>
                <w:rFonts w:ascii="宋体" w:hAnsi="宋体"/>
                <w:snapToGrid w:val="0"/>
                <w:kern w:val="0"/>
              </w:rPr>
            </w:pPr>
          </w:p>
        </w:tc>
        <w:tc>
          <w:tcPr>
            <w:tcW w:w="3119" w:type="dxa"/>
            <w:shd w:val="clear" w:color="auto" w:fill="auto"/>
          </w:tcPr>
          <w:p w14:paraId="6CC13A26" w14:textId="77777777" w:rsidR="00247EA1" w:rsidRPr="00736667" w:rsidRDefault="00247EA1" w:rsidP="00953EC5">
            <w:pPr>
              <w:jc w:val="left"/>
              <w:rPr>
                <w:rFonts w:ascii="宋体" w:hAnsi="宋体"/>
                <w:snapToGrid w:val="0"/>
                <w:kern w:val="0"/>
              </w:rPr>
            </w:pPr>
          </w:p>
        </w:tc>
      </w:tr>
      <w:tr w:rsidR="00247EA1" w:rsidRPr="00736667" w14:paraId="3191D17A" w14:textId="77777777" w:rsidTr="00953EC5">
        <w:tc>
          <w:tcPr>
            <w:tcW w:w="1559" w:type="dxa"/>
            <w:shd w:val="clear" w:color="auto" w:fill="auto"/>
          </w:tcPr>
          <w:p w14:paraId="08E35171" w14:textId="77777777" w:rsidR="00247EA1" w:rsidRDefault="00247EA1" w:rsidP="00953EC5">
            <w:pPr>
              <w:jc w:val="left"/>
              <w:rPr>
                <w:rFonts w:ascii="宋体" w:hAnsi="宋体"/>
                <w:snapToGrid w:val="0"/>
                <w:kern w:val="0"/>
              </w:rPr>
            </w:pPr>
            <w:r>
              <w:rPr>
                <w:rFonts w:ascii="宋体" w:hAnsi="宋体" w:hint="eastAsia"/>
                <w:snapToGrid w:val="0"/>
                <w:kern w:val="0"/>
              </w:rPr>
              <w:t>申请</w:t>
            </w:r>
            <w:r>
              <w:rPr>
                <w:rFonts w:ascii="宋体" w:hAnsi="宋体"/>
                <w:snapToGrid w:val="0"/>
                <w:kern w:val="0"/>
              </w:rPr>
              <w:t>中金额</w:t>
            </w:r>
          </w:p>
        </w:tc>
        <w:tc>
          <w:tcPr>
            <w:tcW w:w="1701" w:type="dxa"/>
            <w:shd w:val="clear" w:color="auto" w:fill="auto"/>
          </w:tcPr>
          <w:p w14:paraId="13B81B71" w14:textId="77777777" w:rsidR="00247EA1" w:rsidRPr="00736667" w:rsidRDefault="00247EA1" w:rsidP="00953EC5">
            <w:pPr>
              <w:jc w:val="left"/>
              <w:rPr>
                <w:rFonts w:ascii="宋体" w:hAnsi="宋体"/>
                <w:snapToGrid w:val="0"/>
                <w:kern w:val="0"/>
              </w:rPr>
            </w:pPr>
          </w:p>
        </w:tc>
        <w:tc>
          <w:tcPr>
            <w:tcW w:w="1134" w:type="dxa"/>
            <w:shd w:val="clear" w:color="auto" w:fill="auto"/>
          </w:tcPr>
          <w:p w14:paraId="19018B28" w14:textId="77777777" w:rsidR="00247EA1" w:rsidRDefault="00247EA1" w:rsidP="00953EC5">
            <w:pPr>
              <w:jc w:val="left"/>
              <w:rPr>
                <w:rFonts w:ascii="宋体" w:hAnsi="宋体"/>
                <w:snapToGrid w:val="0"/>
                <w:kern w:val="0"/>
              </w:rPr>
            </w:pPr>
          </w:p>
        </w:tc>
        <w:tc>
          <w:tcPr>
            <w:tcW w:w="3119" w:type="dxa"/>
            <w:shd w:val="clear" w:color="auto" w:fill="auto"/>
          </w:tcPr>
          <w:p w14:paraId="6B442D7C" w14:textId="77777777" w:rsidR="00247EA1" w:rsidRPr="00736667" w:rsidRDefault="00247EA1" w:rsidP="00953EC5">
            <w:pPr>
              <w:jc w:val="left"/>
              <w:rPr>
                <w:rFonts w:ascii="宋体" w:hAnsi="宋体"/>
                <w:snapToGrid w:val="0"/>
                <w:kern w:val="0"/>
              </w:rPr>
            </w:pPr>
          </w:p>
        </w:tc>
      </w:tr>
      <w:tr w:rsidR="00247EA1" w:rsidRPr="00736667" w14:paraId="0929018E" w14:textId="77777777" w:rsidTr="00953EC5">
        <w:tc>
          <w:tcPr>
            <w:tcW w:w="1559" w:type="dxa"/>
            <w:shd w:val="clear" w:color="auto" w:fill="auto"/>
          </w:tcPr>
          <w:p w14:paraId="421E10A8" w14:textId="77777777" w:rsidR="00247EA1" w:rsidRDefault="00247EA1" w:rsidP="00953EC5">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时间</w:t>
            </w:r>
          </w:p>
        </w:tc>
        <w:tc>
          <w:tcPr>
            <w:tcW w:w="1701" w:type="dxa"/>
            <w:shd w:val="clear" w:color="auto" w:fill="auto"/>
          </w:tcPr>
          <w:p w14:paraId="1671E6FC" w14:textId="77777777" w:rsidR="00247EA1" w:rsidRPr="00736667" w:rsidRDefault="00247EA1" w:rsidP="00953EC5">
            <w:pPr>
              <w:jc w:val="left"/>
              <w:rPr>
                <w:rFonts w:ascii="宋体" w:hAnsi="宋体"/>
                <w:snapToGrid w:val="0"/>
                <w:kern w:val="0"/>
              </w:rPr>
            </w:pPr>
          </w:p>
        </w:tc>
        <w:tc>
          <w:tcPr>
            <w:tcW w:w="1134" w:type="dxa"/>
            <w:shd w:val="clear" w:color="auto" w:fill="auto"/>
          </w:tcPr>
          <w:p w14:paraId="2AB6FEE1" w14:textId="77777777" w:rsidR="00247EA1" w:rsidRDefault="00247EA1" w:rsidP="00953EC5">
            <w:pPr>
              <w:jc w:val="left"/>
              <w:rPr>
                <w:rFonts w:ascii="宋体" w:hAnsi="宋体"/>
                <w:snapToGrid w:val="0"/>
                <w:kern w:val="0"/>
              </w:rPr>
            </w:pPr>
          </w:p>
        </w:tc>
        <w:tc>
          <w:tcPr>
            <w:tcW w:w="3119" w:type="dxa"/>
            <w:shd w:val="clear" w:color="auto" w:fill="auto"/>
          </w:tcPr>
          <w:p w14:paraId="495CD375" w14:textId="77777777" w:rsidR="00247EA1" w:rsidRPr="00736667" w:rsidRDefault="00247EA1" w:rsidP="00953EC5">
            <w:pPr>
              <w:jc w:val="left"/>
              <w:rPr>
                <w:rFonts w:ascii="宋体" w:hAnsi="宋体"/>
                <w:snapToGrid w:val="0"/>
                <w:kern w:val="0"/>
              </w:rPr>
            </w:pPr>
          </w:p>
        </w:tc>
      </w:tr>
      <w:tr w:rsidR="00247EA1" w:rsidRPr="00736667" w14:paraId="437B0D34" w14:textId="77777777" w:rsidTr="00953EC5">
        <w:tc>
          <w:tcPr>
            <w:tcW w:w="1559" w:type="dxa"/>
            <w:shd w:val="clear" w:color="auto" w:fill="auto"/>
          </w:tcPr>
          <w:p w14:paraId="052D5418" w14:textId="77777777" w:rsidR="00247EA1" w:rsidRDefault="00247EA1" w:rsidP="00953EC5">
            <w:pPr>
              <w:jc w:val="left"/>
              <w:rPr>
                <w:rFonts w:ascii="宋体" w:hAnsi="宋体"/>
                <w:snapToGrid w:val="0"/>
                <w:kern w:val="0"/>
              </w:rPr>
            </w:pPr>
            <w:r>
              <w:rPr>
                <w:rFonts w:ascii="宋体" w:hAnsi="宋体" w:hint="eastAsia"/>
                <w:snapToGrid w:val="0"/>
                <w:kern w:val="0"/>
              </w:rPr>
              <w:t>用户唯一</w:t>
            </w:r>
            <w:r>
              <w:rPr>
                <w:rFonts w:ascii="宋体" w:hAnsi="宋体"/>
                <w:snapToGrid w:val="0"/>
                <w:kern w:val="0"/>
              </w:rPr>
              <w:t>标识</w:t>
            </w:r>
          </w:p>
        </w:tc>
        <w:tc>
          <w:tcPr>
            <w:tcW w:w="1701" w:type="dxa"/>
            <w:shd w:val="clear" w:color="auto" w:fill="auto"/>
          </w:tcPr>
          <w:p w14:paraId="36FFD657" w14:textId="77777777" w:rsidR="00247EA1" w:rsidRPr="00736667" w:rsidRDefault="00247EA1" w:rsidP="00953EC5">
            <w:pPr>
              <w:jc w:val="left"/>
              <w:rPr>
                <w:rFonts w:ascii="宋体" w:hAnsi="宋体"/>
                <w:snapToGrid w:val="0"/>
                <w:kern w:val="0"/>
              </w:rPr>
            </w:pPr>
          </w:p>
        </w:tc>
        <w:tc>
          <w:tcPr>
            <w:tcW w:w="1134" w:type="dxa"/>
            <w:shd w:val="clear" w:color="auto" w:fill="auto"/>
          </w:tcPr>
          <w:p w14:paraId="0FCE953C" w14:textId="77777777" w:rsidR="00247EA1" w:rsidRDefault="00247EA1" w:rsidP="00953EC5">
            <w:pPr>
              <w:jc w:val="left"/>
              <w:rPr>
                <w:rFonts w:ascii="宋体" w:hAnsi="宋体"/>
                <w:snapToGrid w:val="0"/>
                <w:kern w:val="0"/>
              </w:rPr>
            </w:pPr>
          </w:p>
        </w:tc>
        <w:tc>
          <w:tcPr>
            <w:tcW w:w="3119" w:type="dxa"/>
            <w:shd w:val="clear" w:color="auto" w:fill="auto"/>
          </w:tcPr>
          <w:p w14:paraId="033FD92C" w14:textId="77777777" w:rsidR="00247EA1" w:rsidRPr="00736667" w:rsidRDefault="00247EA1" w:rsidP="00953EC5">
            <w:pPr>
              <w:jc w:val="left"/>
              <w:rPr>
                <w:rFonts w:ascii="宋体" w:hAnsi="宋体"/>
                <w:snapToGrid w:val="0"/>
                <w:kern w:val="0"/>
              </w:rPr>
            </w:pPr>
          </w:p>
        </w:tc>
      </w:tr>
      <w:tr w:rsidR="00247EA1" w:rsidRPr="00736667" w14:paraId="0E3EAD8B" w14:textId="77777777" w:rsidTr="00953EC5">
        <w:tc>
          <w:tcPr>
            <w:tcW w:w="1559" w:type="dxa"/>
            <w:shd w:val="clear" w:color="auto" w:fill="auto"/>
          </w:tcPr>
          <w:p w14:paraId="62B661C7" w14:textId="77777777" w:rsidR="00247EA1" w:rsidRDefault="00247EA1" w:rsidP="00247EA1">
            <w:pPr>
              <w:jc w:val="left"/>
              <w:rPr>
                <w:rFonts w:ascii="宋体" w:hAnsi="宋体"/>
                <w:snapToGrid w:val="0"/>
                <w:kern w:val="0"/>
              </w:rPr>
            </w:pPr>
            <w:r>
              <w:rPr>
                <w:rFonts w:ascii="宋体" w:hAnsi="宋体" w:hint="eastAsia"/>
                <w:snapToGrid w:val="0"/>
                <w:kern w:val="0"/>
              </w:rPr>
              <w:t>本</w:t>
            </w:r>
            <w:r>
              <w:rPr>
                <w:rFonts w:ascii="宋体" w:hAnsi="宋体"/>
                <w:snapToGrid w:val="0"/>
                <w:kern w:val="0"/>
              </w:rPr>
              <w:t>次</w:t>
            </w:r>
            <w:r>
              <w:rPr>
                <w:rFonts w:ascii="宋体" w:hAnsi="宋体" w:hint="eastAsia"/>
                <w:snapToGrid w:val="0"/>
                <w:kern w:val="0"/>
              </w:rPr>
              <w:t>申请</w:t>
            </w:r>
            <w:r>
              <w:rPr>
                <w:rFonts w:ascii="宋体" w:hAnsi="宋体"/>
                <w:snapToGrid w:val="0"/>
                <w:kern w:val="0"/>
              </w:rPr>
              <w:t>提</w:t>
            </w:r>
            <w:r>
              <w:rPr>
                <w:rFonts w:ascii="宋体" w:hAnsi="宋体" w:hint="eastAsia"/>
                <w:snapToGrid w:val="0"/>
                <w:kern w:val="0"/>
              </w:rPr>
              <w:t>现</w:t>
            </w:r>
            <w:r>
              <w:rPr>
                <w:rFonts w:ascii="宋体" w:hAnsi="宋体"/>
                <w:snapToGrid w:val="0"/>
                <w:kern w:val="0"/>
              </w:rPr>
              <w:t>金额</w:t>
            </w:r>
          </w:p>
        </w:tc>
        <w:tc>
          <w:tcPr>
            <w:tcW w:w="1701" w:type="dxa"/>
            <w:shd w:val="clear" w:color="auto" w:fill="auto"/>
          </w:tcPr>
          <w:p w14:paraId="09D1F0A1" w14:textId="77777777" w:rsidR="00247EA1" w:rsidRPr="00736667" w:rsidRDefault="00247EA1" w:rsidP="00953EC5">
            <w:pPr>
              <w:jc w:val="left"/>
              <w:rPr>
                <w:rFonts w:ascii="宋体" w:hAnsi="宋体"/>
                <w:snapToGrid w:val="0"/>
                <w:kern w:val="0"/>
              </w:rPr>
            </w:pPr>
          </w:p>
        </w:tc>
        <w:tc>
          <w:tcPr>
            <w:tcW w:w="1134" w:type="dxa"/>
            <w:shd w:val="clear" w:color="auto" w:fill="auto"/>
          </w:tcPr>
          <w:p w14:paraId="56090217" w14:textId="77777777" w:rsidR="00247EA1" w:rsidRDefault="00247EA1" w:rsidP="00953EC5">
            <w:pPr>
              <w:jc w:val="left"/>
              <w:rPr>
                <w:rFonts w:ascii="宋体" w:hAnsi="宋体"/>
                <w:snapToGrid w:val="0"/>
                <w:kern w:val="0"/>
              </w:rPr>
            </w:pPr>
          </w:p>
        </w:tc>
        <w:tc>
          <w:tcPr>
            <w:tcW w:w="3119" w:type="dxa"/>
            <w:shd w:val="clear" w:color="auto" w:fill="auto"/>
          </w:tcPr>
          <w:p w14:paraId="32A20FA3" w14:textId="77777777" w:rsidR="00247EA1" w:rsidRPr="00736667" w:rsidRDefault="00247EA1" w:rsidP="00953EC5">
            <w:pPr>
              <w:jc w:val="left"/>
              <w:rPr>
                <w:rFonts w:ascii="宋体" w:hAnsi="宋体"/>
                <w:snapToGrid w:val="0"/>
                <w:kern w:val="0"/>
              </w:rPr>
            </w:pPr>
          </w:p>
        </w:tc>
      </w:tr>
      <w:tr w:rsidR="00247EA1" w:rsidRPr="00736667" w14:paraId="66E1B689" w14:textId="77777777" w:rsidTr="00953EC5">
        <w:tc>
          <w:tcPr>
            <w:tcW w:w="1559" w:type="dxa"/>
            <w:shd w:val="clear" w:color="auto" w:fill="auto"/>
          </w:tcPr>
          <w:p w14:paraId="1594725C" w14:textId="77777777" w:rsidR="00247EA1" w:rsidRDefault="00247EA1" w:rsidP="00247EA1">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前余额</w:t>
            </w:r>
          </w:p>
        </w:tc>
        <w:tc>
          <w:tcPr>
            <w:tcW w:w="1701" w:type="dxa"/>
            <w:shd w:val="clear" w:color="auto" w:fill="auto"/>
          </w:tcPr>
          <w:p w14:paraId="7AF3E41F" w14:textId="77777777" w:rsidR="00247EA1" w:rsidRPr="00736667" w:rsidRDefault="00247EA1" w:rsidP="00953EC5">
            <w:pPr>
              <w:jc w:val="left"/>
              <w:rPr>
                <w:rFonts w:ascii="宋体" w:hAnsi="宋体"/>
                <w:snapToGrid w:val="0"/>
                <w:kern w:val="0"/>
              </w:rPr>
            </w:pPr>
          </w:p>
        </w:tc>
        <w:tc>
          <w:tcPr>
            <w:tcW w:w="1134" w:type="dxa"/>
            <w:shd w:val="clear" w:color="auto" w:fill="auto"/>
          </w:tcPr>
          <w:p w14:paraId="79837C02" w14:textId="77777777" w:rsidR="00247EA1" w:rsidRDefault="00247EA1" w:rsidP="00953EC5">
            <w:pPr>
              <w:jc w:val="left"/>
              <w:rPr>
                <w:rFonts w:ascii="宋体" w:hAnsi="宋体"/>
                <w:snapToGrid w:val="0"/>
                <w:kern w:val="0"/>
              </w:rPr>
            </w:pPr>
          </w:p>
        </w:tc>
        <w:tc>
          <w:tcPr>
            <w:tcW w:w="3119" w:type="dxa"/>
            <w:shd w:val="clear" w:color="auto" w:fill="auto"/>
          </w:tcPr>
          <w:p w14:paraId="44395795" w14:textId="77777777" w:rsidR="00247EA1" w:rsidRPr="00736667" w:rsidRDefault="00247EA1" w:rsidP="00953EC5">
            <w:pPr>
              <w:jc w:val="left"/>
              <w:rPr>
                <w:rFonts w:ascii="宋体" w:hAnsi="宋体"/>
                <w:snapToGrid w:val="0"/>
                <w:kern w:val="0"/>
              </w:rPr>
            </w:pPr>
          </w:p>
        </w:tc>
      </w:tr>
      <w:tr w:rsidR="00247EA1" w:rsidRPr="00736667" w14:paraId="588B4181" w14:textId="77777777" w:rsidTr="00953EC5">
        <w:tc>
          <w:tcPr>
            <w:tcW w:w="1559" w:type="dxa"/>
            <w:shd w:val="clear" w:color="auto" w:fill="auto"/>
          </w:tcPr>
          <w:p w14:paraId="7C248394" w14:textId="77777777" w:rsidR="00247EA1" w:rsidRDefault="00247EA1" w:rsidP="00247EA1">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后余额</w:t>
            </w:r>
          </w:p>
        </w:tc>
        <w:tc>
          <w:tcPr>
            <w:tcW w:w="1701" w:type="dxa"/>
            <w:shd w:val="clear" w:color="auto" w:fill="auto"/>
          </w:tcPr>
          <w:p w14:paraId="1FD8AE7E" w14:textId="77777777" w:rsidR="00247EA1" w:rsidRPr="00736667" w:rsidRDefault="00247EA1" w:rsidP="00953EC5">
            <w:pPr>
              <w:jc w:val="left"/>
              <w:rPr>
                <w:rFonts w:ascii="宋体" w:hAnsi="宋体"/>
                <w:snapToGrid w:val="0"/>
                <w:kern w:val="0"/>
              </w:rPr>
            </w:pPr>
          </w:p>
        </w:tc>
        <w:tc>
          <w:tcPr>
            <w:tcW w:w="1134" w:type="dxa"/>
            <w:shd w:val="clear" w:color="auto" w:fill="auto"/>
          </w:tcPr>
          <w:p w14:paraId="56AAD6A3" w14:textId="77777777" w:rsidR="00247EA1" w:rsidRDefault="00247EA1" w:rsidP="00953EC5">
            <w:pPr>
              <w:jc w:val="left"/>
              <w:rPr>
                <w:rFonts w:ascii="宋体" w:hAnsi="宋体"/>
                <w:snapToGrid w:val="0"/>
                <w:kern w:val="0"/>
              </w:rPr>
            </w:pPr>
          </w:p>
        </w:tc>
        <w:tc>
          <w:tcPr>
            <w:tcW w:w="3119" w:type="dxa"/>
            <w:shd w:val="clear" w:color="auto" w:fill="auto"/>
          </w:tcPr>
          <w:p w14:paraId="72F91443" w14:textId="77777777" w:rsidR="00247EA1" w:rsidRPr="00736667" w:rsidRDefault="00247EA1" w:rsidP="00953EC5">
            <w:pPr>
              <w:jc w:val="left"/>
              <w:rPr>
                <w:rFonts w:ascii="宋体" w:hAnsi="宋体"/>
                <w:snapToGrid w:val="0"/>
                <w:kern w:val="0"/>
              </w:rPr>
            </w:pPr>
          </w:p>
        </w:tc>
      </w:tr>
      <w:tr w:rsidR="00247EA1" w:rsidRPr="00736667" w14:paraId="229B1D57" w14:textId="77777777" w:rsidTr="00953EC5">
        <w:tc>
          <w:tcPr>
            <w:tcW w:w="1559" w:type="dxa"/>
            <w:shd w:val="clear" w:color="auto" w:fill="auto"/>
          </w:tcPr>
          <w:p w14:paraId="715CD2BE" w14:textId="77777777" w:rsidR="00247EA1" w:rsidRDefault="00247EA1" w:rsidP="00953EC5">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卡号</w:t>
            </w:r>
          </w:p>
        </w:tc>
        <w:tc>
          <w:tcPr>
            <w:tcW w:w="1701" w:type="dxa"/>
            <w:shd w:val="clear" w:color="auto" w:fill="auto"/>
          </w:tcPr>
          <w:p w14:paraId="110DBDE9" w14:textId="77777777" w:rsidR="00247EA1" w:rsidRPr="00736667" w:rsidRDefault="00247EA1" w:rsidP="00953EC5">
            <w:pPr>
              <w:jc w:val="left"/>
              <w:rPr>
                <w:rFonts w:ascii="宋体" w:hAnsi="宋体"/>
                <w:snapToGrid w:val="0"/>
                <w:kern w:val="0"/>
              </w:rPr>
            </w:pPr>
          </w:p>
        </w:tc>
        <w:tc>
          <w:tcPr>
            <w:tcW w:w="1134" w:type="dxa"/>
            <w:shd w:val="clear" w:color="auto" w:fill="auto"/>
          </w:tcPr>
          <w:p w14:paraId="573B42EC" w14:textId="77777777" w:rsidR="00247EA1" w:rsidRDefault="00247EA1" w:rsidP="00953EC5">
            <w:pPr>
              <w:jc w:val="left"/>
              <w:rPr>
                <w:rFonts w:ascii="宋体" w:hAnsi="宋体"/>
                <w:snapToGrid w:val="0"/>
                <w:kern w:val="0"/>
              </w:rPr>
            </w:pPr>
          </w:p>
        </w:tc>
        <w:tc>
          <w:tcPr>
            <w:tcW w:w="3119" w:type="dxa"/>
            <w:shd w:val="clear" w:color="auto" w:fill="auto"/>
          </w:tcPr>
          <w:p w14:paraId="1783492E" w14:textId="77777777" w:rsidR="00247EA1" w:rsidRPr="00736667" w:rsidRDefault="00247EA1" w:rsidP="00953EC5">
            <w:pPr>
              <w:jc w:val="left"/>
              <w:rPr>
                <w:rFonts w:ascii="宋体" w:hAnsi="宋体"/>
                <w:snapToGrid w:val="0"/>
                <w:kern w:val="0"/>
              </w:rPr>
            </w:pPr>
          </w:p>
        </w:tc>
      </w:tr>
    </w:tbl>
    <w:p w14:paraId="33C14BDA" w14:textId="77777777" w:rsidR="00774F36" w:rsidRPr="00A9755C" w:rsidRDefault="00774F36" w:rsidP="00774F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987BB58" w14:textId="77777777" w:rsidR="00774F36" w:rsidRPr="00C56A4E" w:rsidRDefault="00774F36" w:rsidP="00774F36"/>
    <w:p w14:paraId="072AEDF2" w14:textId="77777777" w:rsidR="00774F36" w:rsidRPr="00A52328" w:rsidRDefault="00774F36" w:rsidP="00774F36">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B5675D" w:rsidRPr="00736667" w14:paraId="38A26B5C" w14:textId="77777777" w:rsidTr="00953EC5">
        <w:tc>
          <w:tcPr>
            <w:tcW w:w="1559" w:type="dxa"/>
            <w:shd w:val="clear" w:color="auto" w:fill="E0E0E0"/>
          </w:tcPr>
          <w:p w14:paraId="14F721A0" w14:textId="77777777" w:rsidR="00B5675D" w:rsidRPr="00736667" w:rsidRDefault="00B5675D" w:rsidP="00953EC5">
            <w:pPr>
              <w:jc w:val="center"/>
              <w:rPr>
                <w:b/>
                <w:snapToGrid w:val="0"/>
                <w:kern w:val="0"/>
              </w:rPr>
            </w:pPr>
            <w:r w:rsidRPr="00736667">
              <w:rPr>
                <w:rFonts w:hint="eastAsia"/>
                <w:b/>
                <w:snapToGrid w:val="0"/>
                <w:kern w:val="0"/>
              </w:rPr>
              <w:t>输入要素</w:t>
            </w:r>
          </w:p>
        </w:tc>
        <w:tc>
          <w:tcPr>
            <w:tcW w:w="1701" w:type="dxa"/>
            <w:shd w:val="clear" w:color="auto" w:fill="E0E0E0"/>
          </w:tcPr>
          <w:p w14:paraId="67D1C041" w14:textId="77777777" w:rsidR="00B5675D" w:rsidRPr="00736667" w:rsidRDefault="00B5675D"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4C9623D" w14:textId="77777777" w:rsidR="00B5675D" w:rsidRPr="00736667" w:rsidRDefault="00B5675D"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CCABC30" w14:textId="77777777" w:rsidR="00B5675D" w:rsidRPr="00736667" w:rsidRDefault="00B5675D" w:rsidP="00953EC5">
            <w:pPr>
              <w:jc w:val="center"/>
              <w:rPr>
                <w:b/>
                <w:snapToGrid w:val="0"/>
                <w:kern w:val="0"/>
              </w:rPr>
            </w:pPr>
            <w:r w:rsidRPr="00736667">
              <w:rPr>
                <w:rFonts w:hint="eastAsia"/>
                <w:b/>
                <w:snapToGrid w:val="0"/>
                <w:kern w:val="0"/>
              </w:rPr>
              <w:t>备注</w:t>
            </w:r>
          </w:p>
        </w:tc>
      </w:tr>
      <w:tr w:rsidR="00B5675D" w:rsidRPr="00736667" w14:paraId="2EAFC808" w14:textId="77777777" w:rsidTr="00953EC5">
        <w:tc>
          <w:tcPr>
            <w:tcW w:w="1559" w:type="dxa"/>
            <w:shd w:val="clear" w:color="auto" w:fill="auto"/>
          </w:tcPr>
          <w:p w14:paraId="49FD6DE1" w14:textId="77777777" w:rsidR="00B5675D" w:rsidRPr="00736667" w:rsidRDefault="00B5675D" w:rsidP="00953EC5">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1A6D3931" w14:textId="77777777" w:rsidR="00B5675D" w:rsidRPr="00736667" w:rsidRDefault="00B5675D" w:rsidP="00953EC5">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6B37C837" w14:textId="77777777" w:rsidR="00B5675D" w:rsidRPr="00736667" w:rsidRDefault="00B5675D"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608E7C1" w14:textId="77777777" w:rsidR="00B5675D" w:rsidRPr="00736667" w:rsidRDefault="00B5675D" w:rsidP="00953EC5">
            <w:pPr>
              <w:jc w:val="left"/>
              <w:rPr>
                <w:rFonts w:ascii="宋体" w:hAnsi="宋体"/>
                <w:snapToGrid w:val="0"/>
                <w:kern w:val="0"/>
              </w:rPr>
            </w:pPr>
          </w:p>
        </w:tc>
      </w:tr>
      <w:tr w:rsidR="00B5675D" w:rsidRPr="00736667" w14:paraId="70D67614" w14:textId="77777777" w:rsidTr="00953EC5">
        <w:tc>
          <w:tcPr>
            <w:tcW w:w="1559" w:type="dxa"/>
            <w:shd w:val="clear" w:color="auto" w:fill="auto"/>
          </w:tcPr>
          <w:p w14:paraId="2899AA7B" w14:textId="77777777" w:rsidR="00B5675D" w:rsidRPr="00736667" w:rsidRDefault="00B5675D" w:rsidP="00953EC5">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2A2E06C7" w14:textId="77777777" w:rsidR="00B5675D" w:rsidRPr="00736667" w:rsidRDefault="00B5675D" w:rsidP="00953EC5">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42C6CED1" w14:textId="77777777" w:rsidR="00B5675D" w:rsidRPr="00736667" w:rsidRDefault="00B5675D"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FF90F8D" w14:textId="77777777" w:rsidR="00B5675D" w:rsidRPr="00736667" w:rsidRDefault="00B5675D" w:rsidP="00953EC5">
            <w:pPr>
              <w:jc w:val="left"/>
              <w:rPr>
                <w:rFonts w:ascii="宋体" w:hAnsi="宋体"/>
                <w:snapToGrid w:val="0"/>
                <w:kern w:val="0"/>
              </w:rPr>
            </w:pPr>
          </w:p>
        </w:tc>
      </w:tr>
      <w:tr w:rsidR="00B5675D" w:rsidRPr="00736667" w14:paraId="5FE44AE6" w14:textId="77777777" w:rsidTr="00953EC5">
        <w:tc>
          <w:tcPr>
            <w:tcW w:w="1559" w:type="dxa"/>
            <w:shd w:val="clear" w:color="auto" w:fill="auto"/>
          </w:tcPr>
          <w:p w14:paraId="6E7CBFA5" w14:textId="77777777" w:rsidR="00B5675D" w:rsidRPr="00736667" w:rsidRDefault="00B5675D" w:rsidP="00953EC5">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2D109D0" w14:textId="77777777" w:rsidR="00B5675D" w:rsidRPr="00736667" w:rsidRDefault="00B5675D" w:rsidP="00953EC5">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6872478D" w14:textId="77777777" w:rsidR="00B5675D" w:rsidRPr="00736667" w:rsidRDefault="00B5675D" w:rsidP="00953EC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32FE802" w14:textId="77777777" w:rsidR="00B5675D" w:rsidRPr="00736667" w:rsidRDefault="00B5675D" w:rsidP="00953EC5">
            <w:pPr>
              <w:jc w:val="left"/>
              <w:rPr>
                <w:rFonts w:ascii="宋体" w:hAnsi="宋体"/>
                <w:snapToGrid w:val="0"/>
                <w:kern w:val="0"/>
              </w:rPr>
            </w:pPr>
          </w:p>
        </w:tc>
      </w:tr>
    </w:tbl>
    <w:p w14:paraId="541A3FE8" w14:textId="77777777" w:rsidR="00774F36" w:rsidRPr="00A9755C" w:rsidRDefault="00774F36" w:rsidP="00774F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E129CC6" w14:textId="77777777" w:rsidR="00774F36" w:rsidRDefault="00774F36" w:rsidP="00774F36">
      <w:pPr>
        <w:pStyle w:val="6"/>
      </w:pPr>
      <w:r>
        <w:rPr>
          <w:rFonts w:hint="eastAsia"/>
        </w:rPr>
        <w:t>数据</w:t>
      </w:r>
      <w:r>
        <w:t>库表</w:t>
      </w:r>
    </w:p>
    <w:p w14:paraId="7B150436" w14:textId="77777777" w:rsidR="00B5675D" w:rsidRDefault="00B5675D" w:rsidP="00C2435F">
      <w:pPr>
        <w:ind w:left="680"/>
      </w:pPr>
      <w:r>
        <w:rPr>
          <w:rFonts w:hint="eastAsia"/>
        </w:rPr>
        <w:t>佣金汇总</w:t>
      </w:r>
      <w:r>
        <w:t>表（微服务端）</w:t>
      </w:r>
    </w:p>
    <w:p w14:paraId="704F72DE" w14:textId="77777777" w:rsidR="00B5675D" w:rsidRDefault="00B5675D" w:rsidP="00C2435F">
      <w:pPr>
        <w:ind w:left="260" w:firstLine="420"/>
      </w:pPr>
      <w:r w:rsidRPr="000F2B8B">
        <w:rPr>
          <w:rFonts w:hint="eastAsia"/>
        </w:rPr>
        <w:t>资方入账流水业务主表</w:t>
      </w:r>
      <w:r>
        <w:rPr>
          <w:rFonts w:hint="eastAsia"/>
        </w:rPr>
        <w:t>（微</w:t>
      </w:r>
      <w:r>
        <w:t>服务端）</w:t>
      </w:r>
    </w:p>
    <w:p w14:paraId="32F6942D" w14:textId="77777777" w:rsidR="00F86FDA" w:rsidRPr="00F86FDA" w:rsidRDefault="00F86FDA" w:rsidP="00C2435F">
      <w:pPr>
        <w:ind w:left="260" w:firstLine="420"/>
      </w:pPr>
      <w:r>
        <w:rPr>
          <w:rFonts w:hint="eastAsia"/>
        </w:rPr>
        <w:t>佣金</w:t>
      </w:r>
      <w:r>
        <w:t>提现申请表</w:t>
      </w:r>
      <w:r>
        <w:rPr>
          <w:rFonts w:hint="eastAsia"/>
        </w:rPr>
        <w:t>（</w:t>
      </w:r>
      <w:r>
        <w:t>微服务端）</w:t>
      </w:r>
    </w:p>
    <w:p w14:paraId="389F60FC" w14:textId="77777777" w:rsidR="00B5675D" w:rsidRDefault="00B5675D" w:rsidP="00B5675D">
      <w:pPr>
        <w:ind w:left="260" w:firstLine="420"/>
      </w:pPr>
      <w:r>
        <w:rPr>
          <w:rFonts w:hint="eastAsia"/>
        </w:rPr>
        <w:t>银行</w:t>
      </w:r>
      <w:r>
        <w:t>卡信息</w:t>
      </w:r>
      <w:r>
        <w:rPr>
          <w:rFonts w:hint="eastAsia"/>
        </w:rPr>
        <w:t>（微</w:t>
      </w:r>
      <w:r>
        <w:t>服务端）</w:t>
      </w:r>
    </w:p>
    <w:p w14:paraId="555866D5" w14:textId="77777777" w:rsidR="00B5675D" w:rsidRDefault="00B5675D" w:rsidP="00B5675D">
      <w:pPr>
        <w:ind w:left="260" w:firstLine="420"/>
      </w:pPr>
      <w:r>
        <w:rPr>
          <w:rFonts w:hint="eastAsia"/>
        </w:rPr>
        <w:t>佣金</w:t>
      </w:r>
      <w:r>
        <w:t>汇总表</w:t>
      </w:r>
      <w:r>
        <w:t>-</w:t>
      </w:r>
      <w:r>
        <w:t>冗余</w:t>
      </w:r>
      <w:r>
        <w:rPr>
          <w:rFonts w:hint="eastAsia"/>
        </w:rPr>
        <w:t>（业务</w:t>
      </w:r>
      <w:r>
        <w:t>管理端）</w:t>
      </w:r>
    </w:p>
    <w:p w14:paraId="3B6DD790" w14:textId="77777777" w:rsidR="00B5675D" w:rsidRDefault="00B5675D" w:rsidP="00B5675D">
      <w:pPr>
        <w:ind w:left="260" w:firstLine="420"/>
      </w:pPr>
      <w:r>
        <w:rPr>
          <w:rFonts w:hint="eastAsia"/>
        </w:rPr>
        <w:t>佣金</w:t>
      </w:r>
      <w:r>
        <w:t>提现申请</w:t>
      </w:r>
      <w:r w:rsidR="00F86FDA">
        <w:rPr>
          <w:rFonts w:hint="eastAsia"/>
        </w:rPr>
        <w:t>审核</w:t>
      </w:r>
      <w:r>
        <w:t>表</w:t>
      </w:r>
      <w:r w:rsidR="00F86FDA">
        <w:rPr>
          <w:rFonts w:hint="eastAsia"/>
        </w:rPr>
        <w:t>（业务</w:t>
      </w:r>
      <w:r w:rsidR="00F86FDA">
        <w:t>管理端）</w:t>
      </w:r>
    </w:p>
    <w:p w14:paraId="7FF39583" w14:textId="77777777" w:rsidR="00B5675D" w:rsidRPr="00B5675D" w:rsidRDefault="00B5675D" w:rsidP="00C2435F"/>
    <w:p w14:paraId="3EBBB980" w14:textId="475A0781" w:rsidR="00774F36" w:rsidRPr="0082647F" w:rsidRDefault="00931FA2" w:rsidP="00774F36">
      <w:pPr>
        <w:pStyle w:val="5"/>
      </w:pPr>
      <w:r>
        <w:rPr>
          <w:rFonts w:hint="eastAsia"/>
        </w:rPr>
        <w:t>分页查询</w:t>
      </w:r>
      <w:r w:rsidR="00774F36">
        <w:rPr>
          <w:rFonts w:hint="eastAsia"/>
        </w:rPr>
        <w:t>提现</w:t>
      </w:r>
      <w:r w:rsidR="00774F36">
        <w:t>流水</w:t>
      </w:r>
    </w:p>
    <w:p w14:paraId="42C84788" w14:textId="77777777" w:rsidR="00774F36" w:rsidRDefault="00774F36" w:rsidP="00774F36">
      <w:pPr>
        <w:pStyle w:val="6"/>
      </w:pPr>
      <w:r>
        <w:rPr>
          <w:rFonts w:hint="eastAsia"/>
        </w:rPr>
        <w:t>功能</w:t>
      </w:r>
      <w:r>
        <w:t>描述</w:t>
      </w:r>
    </w:p>
    <w:p w14:paraId="186CF2B1" w14:textId="77777777" w:rsidR="00774F36" w:rsidRPr="00A9755C" w:rsidRDefault="00774F36" w:rsidP="00774F36">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833F61">
        <w:rPr>
          <w:rFonts w:ascii="宋体" w:hAnsi="宋体" w:hint="eastAsia"/>
          <w:kern w:val="0"/>
          <w:sz w:val="24"/>
          <w:szCs w:val="21"/>
        </w:rPr>
        <w:t>提供</w:t>
      </w:r>
      <w:r w:rsidR="00833F61">
        <w:rPr>
          <w:rFonts w:ascii="宋体" w:hAnsi="宋体"/>
          <w:kern w:val="0"/>
          <w:sz w:val="24"/>
          <w:szCs w:val="21"/>
        </w:rPr>
        <w:t>给APP</w:t>
      </w:r>
      <w:r w:rsidR="00833F61">
        <w:rPr>
          <w:rFonts w:ascii="宋体" w:hAnsi="宋体" w:hint="eastAsia"/>
          <w:kern w:val="0"/>
          <w:sz w:val="24"/>
          <w:szCs w:val="21"/>
        </w:rPr>
        <w:t>端</w:t>
      </w:r>
      <w:r w:rsidR="00285D61">
        <w:rPr>
          <w:rFonts w:ascii="宋体" w:hAnsi="宋体" w:hint="eastAsia"/>
          <w:kern w:val="0"/>
          <w:sz w:val="24"/>
          <w:szCs w:val="21"/>
        </w:rPr>
        <w:t>查看渠道</w:t>
      </w:r>
      <w:r w:rsidR="00285D61">
        <w:rPr>
          <w:rFonts w:ascii="宋体" w:hAnsi="宋体"/>
          <w:kern w:val="0"/>
          <w:sz w:val="24"/>
          <w:szCs w:val="21"/>
        </w:rPr>
        <w:t>人</w:t>
      </w:r>
      <w:r w:rsidR="00285D61">
        <w:rPr>
          <w:rFonts w:ascii="宋体" w:hAnsi="宋体" w:hint="eastAsia"/>
          <w:kern w:val="0"/>
          <w:sz w:val="24"/>
          <w:szCs w:val="21"/>
        </w:rPr>
        <w:t>提现</w:t>
      </w:r>
      <w:r w:rsidR="00285D61">
        <w:rPr>
          <w:rFonts w:ascii="宋体" w:hAnsi="宋体"/>
          <w:kern w:val="0"/>
          <w:sz w:val="24"/>
          <w:szCs w:val="21"/>
        </w:rPr>
        <w:t>流水</w:t>
      </w:r>
      <w:r w:rsidR="00285D61">
        <w:rPr>
          <w:rFonts w:ascii="宋体" w:hAnsi="宋体" w:hint="eastAsia"/>
          <w:kern w:val="0"/>
          <w:sz w:val="24"/>
          <w:szCs w:val="21"/>
        </w:rPr>
        <w:t>记录</w:t>
      </w:r>
      <w:r w:rsidR="00833F61">
        <w:rPr>
          <w:rFonts w:ascii="宋体" w:hAnsi="宋体" w:hint="eastAsia"/>
          <w:kern w:val="0"/>
          <w:sz w:val="24"/>
          <w:szCs w:val="21"/>
        </w:rPr>
        <w:t>接口</w:t>
      </w:r>
      <w:r w:rsidR="00833F61">
        <w:rPr>
          <w:rFonts w:ascii="宋体" w:hAnsi="宋体"/>
          <w:kern w:val="0"/>
          <w:sz w:val="24"/>
          <w:szCs w:val="21"/>
        </w:rPr>
        <w:t>实现</w:t>
      </w:r>
      <w:r w:rsidR="00285D61">
        <w:rPr>
          <w:rFonts w:ascii="宋体" w:hAnsi="宋体"/>
          <w:kern w:val="0"/>
          <w:sz w:val="24"/>
          <w:szCs w:val="21"/>
        </w:rPr>
        <w:t>。</w:t>
      </w:r>
    </w:p>
    <w:p w14:paraId="26A73251" w14:textId="77777777" w:rsidR="00774F36" w:rsidRPr="00676A58" w:rsidRDefault="00774F36" w:rsidP="00774F36">
      <w:pPr>
        <w:pStyle w:val="6"/>
      </w:pPr>
      <w:r w:rsidRPr="00676A58">
        <w:rPr>
          <w:rFonts w:hint="eastAsia"/>
        </w:rPr>
        <w:t>处理流程</w:t>
      </w:r>
    </w:p>
    <w:p w14:paraId="774201DF" w14:textId="77777777" w:rsidR="00833F61" w:rsidRDefault="00833F61" w:rsidP="00774F36">
      <w:pPr>
        <w:ind w:left="289" w:firstLine="420"/>
        <w:rPr>
          <w:b/>
          <w:sz w:val="24"/>
          <w:szCs w:val="24"/>
        </w:rPr>
      </w:pPr>
      <w:r>
        <w:object w:dxaOrig="6211" w:dyaOrig="1006" w14:anchorId="255B7243">
          <v:shape id="_x0000_i1064" type="#_x0000_t75" style="width:309.95pt;height:50.05pt" o:ole="">
            <v:imagedata r:id="rId94" o:title=""/>
          </v:shape>
          <o:OLEObject Type="Embed" ProgID="Visio.Drawing.15" ShapeID="_x0000_i1064" DrawAspect="Content" ObjectID="_1569760937" r:id="rId95"/>
        </w:object>
      </w:r>
    </w:p>
    <w:p w14:paraId="3A4ECDE9" w14:textId="77777777" w:rsidR="00774F36" w:rsidRPr="004F010F" w:rsidRDefault="00774F36" w:rsidP="00774F36">
      <w:pPr>
        <w:ind w:left="289" w:firstLine="420"/>
      </w:pPr>
      <w:r w:rsidRPr="00646F01">
        <w:rPr>
          <w:rFonts w:hint="eastAsia"/>
          <w:b/>
          <w:sz w:val="24"/>
          <w:szCs w:val="24"/>
        </w:rPr>
        <w:t>【流程描述】</w:t>
      </w:r>
    </w:p>
    <w:p w14:paraId="7C3E2DE5" w14:textId="77777777" w:rsidR="00774F36" w:rsidRDefault="00285D61">
      <w:pPr>
        <w:pStyle w:val="afb"/>
        <w:numPr>
          <w:ilvl w:val="0"/>
          <w:numId w:val="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62" w:author="wangq" w:date="2017-08-21T17:25:00Z">
          <w:pPr>
            <w:pStyle w:val="afb"/>
            <w:numPr>
              <w:numId w:val="6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根据渠道</w:t>
      </w:r>
      <w:r>
        <w:rPr>
          <w:rFonts w:ascii="宋体" w:hAnsi="宋体"/>
          <w:kern w:val="0"/>
          <w:sz w:val="24"/>
          <w:szCs w:val="21"/>
        </w:rPr>
        <w:t>人ID</w:t>
      </w:r>
      <w:r>
        <w:rPr>
          <w:rFonts w:ascii="宋体" w:hAnsi="宋体" w:hint="eastAsia"/>
          <w:kern w:val="0"/>
          <w:sz w:val="24"/>
          <w:szCs w:val="21"/>
        </w:rPr>
        <w:t>查询提现</w:t>
      </w:r>
      <w:r>
        <w:rPr>
          <w:rFonts w:ascii="宋体" w:hAnsi="宋体"/>
          <w:kern w:val="0"/>
          <w:sz w:val="24"/>
          <w:szCs w:val="21"/>
        </w:rPr>
        <w:t>流水记录</w:t>
      </w:r>
      <w:r w:rsidR="00B56081">
        <w:rPr>
          <w:rFonts w:ascii="宋体" w:hAnsi="宋体" w:hint="eastAsia"/>
          <w:kern w:val="0"/>
          <w:sz w:val="24"/>
          <w:szCs w:val="21"/>
        </w:rPr>
        <w:t>（范围</w:t>
      </w:r>
      <w:r w:rsidR="00B56081">
        <w:rPr>
          <w:rFonts w:ascii="宋体" w:hAnsi="宋体"/>
          <w:kern w:val="0"/>
          <w:sz w:val="24"/>
          <w:szCs w:val="21"/>
        </w:rPr>
        <w:t>：</w:t>
      </w:r>
      <w:r w:rsidR="00B56081">
        <w:rPr>
          <w:rFonts w:ascii="宋体" w:hAnsi="宋体" w:hint="eastAsia"/>
          <w:kern w:val="0"/>
          <w:sz w:val="24"/>
          <w:szCs w:val="21"/>
        </w:rPr>
        <w:t>已</w:t>
      </w:r>
      <w:r w:rsidR="00B56081">
        <w:rPr>
          <w:rFonts w:ascii="宋体" w:hAnsi="宋体"/>
          <w:kern w:val="0"/>
          <w:sz w:val="24"/>
          <w:szCs w:val="21"/>
        </w:rPr>
        <w:t>付和</w:t>
      </w:r>
      <w:r w:rsidR="00B56081">
        <w:rPr>
          <w:rFonts w:ascii="宋体" w:hAnsi="宋体" w:hint="eastAsia"/>
          <w:kern w:val="0"/>
          <w:sz w:val="24"/>
          <w:szCs w:val="21"/>
        </w:rPr>
        <w:t>失败</w:t>
      </w:r>
      <w:r w:rsidR="00B56081">
        <w:rPr>
          <w:rFonts w:ascii="宋体" w:hAnsi="宋体"/>
          <w:kern w:val="0"/>
          <w:sz w:val="24"/>
          <w:szCs w:val="21"/>
        </w:rPr>
        <w:t>）</w:t>
      </w:r>
    </w:p>
    <w:p w14:paraId="7873AA9E" w14:textId="77777777" w:rsidR="00833F61" w:rsidRPr="00C3467F" w:rsidRDefault="00833F61">
      <w:pPr>
        <w:pStyle w:val="afb"/>
        <w:numPr>
          <w:ilvl w:val="0"/>
          <w:numId w:val="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63" w:author="wangq" w:date="2017-08-21T17:25:00Z">
          <w:pPr>
            <w:pStyle w:val="afb"/>
            <w:numPr>
              <w:numId w:val="6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lastRenderedPageBreak/>
        <w:t>返回</w:t>
      </w:r>
      <w:r>
        <w:rPr>
          <w:rFonts w:ascii="宋体" w:hAnsi="宋体"/>
          <w:kern w:val="0"/>
          <w:sz w:val="24"/>
          <w:szCs w:val="21"/>
        </w:rPr>
        <w:t>查询结果</w:t>
      </w:r>
    </w:p>
    <w:p w14:paraId="08655621" w14:textId="77777777" w:rsidR="00774F36" w:rsidRPr="00F9212D" w:rsidRDefault="00774F36" w:rsidP="00774F36">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85D61" w:rsidRPr="00736667" w14:paraId="74B559C1" w14:textId="77777777" w:rsidTr="00953EC5">
        <w:tc>
          <w:tcPr>
            <w:tcW w:w="1559" w:type="dxa"/>
            <w:shd w:val="clear" w:color="auto" w:fill="E0E0E0"/>
          </w:tcPr>
          <w:p w14:paraId="32A5E4AA" w14:textId="77777777" w:rsidR="00285D61" w:rsidRPr="00736667" w:rsidRDefault="00285D61" w:rsidP="00953EC5">
            <w:pPr>
              <w:jc w:val="center"/>
              <w:rPr>
                <w:b/>
                <w:snapToGrid w:val="0"/>
                <w:kern w:val="0"/>
              </w:rPr>
            </w:pPr>
            <w:r w:rsidRPr="00736667">
              <w:rPr>
                <w:rFonts w:hint="eastAsia"/>
                <w:b/>
                <w:snapToGrid w:val="0"/>
                <w:kern w:val="0"/>
              </w:rPr>
              <w:t>输入要素</w:t>
            </w:r>
          </w:p>
        </w:tc>
        <w:tc>
          <w:tcPr>
            <w:tcW w:w="1701" w:type="dxa"/>
            <w:shd w:val="clear" w:color="auto" w:fill="E0E0E0"/>
          </w:tcPr>
          <w:p w14:paraId="21421BD6" w14:textId="77777777" w:rsidR="00285D61" w:rsidRPr="00736667" w:rsidRDefault="00285D61"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0329E90" w14:textId="77777777" w:rsidR="00285D61" w:rsidRPr="00736667" w:rsidRDefault="00285D61"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0F9A82B" w14:textId="77777777" w:rsidR="00285D61" w:rsidRPr="00736667" w:rsidRDefault="00285D61" w:rsidP="00953EC5">
            <w:pPr>
              <w:jc w:val="center"/>
              <w:rPr>
                <w:b/>
                <w:snapToGrid w:val="0"/>
                <w:kern w:val="0"/>
              </w:rPr>
            </w:pPr>
            <w:r w:rsidRPr="00736667">
              <w:rPr>
                <w:rFonts w:hint="eastAsia"/>
                <w:b/>
                <w:snapToGrid w:val="0"/>
                <w:kern w:val="0"/>
              </w:rPr>
              <w:t>备注</w:t>
            </w:r>
          </w:p>
        </w:tc>
      </w:tr>
      <w:tr w:rsidR="00285D61" w:rsidRPr="00736667" w14:paraId="71C76687" w14:textId="77777777" w:rsidTr="00953EC5">
        <w:tc>
          <w:tcPr>
            <w:tcW w:w="1559" w:type="dxa"/>
            <w:shd w:val="clear" w:color="auto" w:fill="auto"/>
          </w:tcPr>
          <w:p w14:paraId="6C412B0F" w14:textId="77777777" w:rsidR="00285D61" w:rsidRPr="00736667" w:rsidRDefault="00285D61" w:rsidP="00953EC5">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701" w:type="dxa"/>
            <w:shd w:val="clear" w:color="auto" w:fill="auto"/>
          </w:tcPr>
          <w:p w14:paraId="1B1DD8A9" w14:textId="77777777" w:rsidR="00285D61" w:rsidRPr="00736667" w:rsidRDefault="00285D61" w:rsidP="00953EC5">
            <w:pPr>
              <w:jc w:val="left"/>
              <w:rPr>
                <w:rFonts w:ascii="宋体" w:hAnsi="宋体"/>
                <w:snapToGrid w:val="0"/>
                <w:kern w:val="0"/>
              </w:rPr>
            </w:pPr>
            <w:r>
              <w:rPr>
                <w:rFonts w:ascii="宋体" w:hAnsi="宋体"/>
                <w:snapToGrid w:val="0"/>
                <w:kern w:val="0"/>
              </w:rPr>
              <w:t>DataChannel</w:t>
            </w:r>
          </w:p>
        </w:tc>
        <w:tc>
          <w:tcPr>
            <w:tcW w:w="1134" w:type="dxa"/>
            <w:shd w:val="clear" w:color="auto" w:fill="auto"/>
          </w:tcPr>
          <w:p w14:paraId="630D88C2" w14:textId="77777777" w:rsidR="00285D61" w:rsidRPr="00736667" w:rsidRDefault="00285D61"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944719D" w14:textId="77777777" w:rsidR="00285D61" w:rsidRPr="00736667" w:rsidRDefault="00285D61" w:rsidP="00953EC5">
            <w:pPr>
              <w:jc w:val="left"/>
              <w:rPr>
                <w:rFonts w:ascii="宋体" w:hAnsi="宋体"/>
                <w:snapToGrid w:val="0"/>
                <w:kern w:val="0"/>
              </w:rPr>
            </w:pPr>
          </w:p>
        </w:tc>
      </w:tr>
      <w:tr w:rsidR="00285D61" w:rsidRPr="00736667" w14:paraId="7EC7908C" w14:textId="77777777" w:rsidTr="00953EC5">
        <w:tc>
          <w:tcPr>
            <w:tcW w:w="1559" w:type="dxa"/>
            <w:shd w:val="clear" w:color="auto" w:fill="auto"/>
          </w:tcPr>
          <w:p w14:paraId="09B548B9" w14:textId="77777777" w:rsidR="00285D61" w:rsidRPr="00736667" w:rsidRDefault="00285D61" w:rsidP="00953EC5">
            <w:pPr>
              <w:jc w:val="left"/>
              <w:rPr>
                <w:rFonts w:ascii="宋体" w:hAnsi="宋体"/>
                <w:snapToGrid w:val="0"/>
                <w:kern w:val="0"/>
              </w:rPr>
            </w:pPr>
            <w:r>
              <w:rPr>
                <w:rFonts w:ascii="宋体" w:hAnsi="宋体" w:hint="eastAsia"/>
                <w:snapToGrid w:val="0"/>
                <w:kern w:val="0"/>
              </w:rPr>
              <w:t>用户唯一</w:t>
            </w:r>
            <w:r>
              <w:rPr>
                <w:rFonts w:ascii="宋体" w:hAnsi="宋体"/>
                <w:snapToGrid w:val="0"/>
                <w:kern w:val="0"/>
              </w:rPr>
              <w:t>标识</w:t>
            </w:r>
          </w:p>
        </w:tc>
        <w:tc>
          <w:tcPr>
            <w:tcW w:w="1701" w:type="dxa"/>
            <w:shd w:val="clear" w:color="auto" w:fill="auto"/>
          </w:tcPr>
          <w:p w14:paraId="0AB3A878" w14:textId="77777777" w:rsidR="00285D61" w:rsidRPr="00736667" w:rsidRDefault="00285D61" w:rsidP="00953EC5">
            <w:pPr>
              <w:jc w:val="left"/>
              <w:rPr>
                <w:rFonts w:ascii="宋体" w:hAnsi="宋体"/>
                <w:snapToGrid w:val="0"/>
                <w:kern w:val="0"/>
              </w:rPr>
            </w:pPr>
            <w:r>
              <w:rPr>
                <w:rFonts w:ascii="宋体" w:hAnsi="宋体"/>
                <w:snapToGrid w:val="0"/>
                <w:kern w:val="0"/>
              </w:rPr>
              <w:t>UserSystemUUID</w:t>
            </w:r>
          </w:p>
        </w:tc>
        <w:tc>
          <w:tcPr>
            <w:tcW w:w="1134" w:type="dxa"/>
            <w:shd w:val="clear" w:color="auto" w:fill="auto"/>
          </w:tcPr>
          <w:p w14:paraId="2952AD1B" w14:textId="77777777" w:rsidR="00285D61" w:rsidRPr="00736667" w:rsidRDefault="00285D61"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3C7B069" w14:textId="77777777" w:rsidR="00285D61" w:rsidRPr="00736667" w:rsidRDefault="00285D61" w:rsidP="00953EC5">
            <w:pPr>
              <w:jc w:val="left"/>
              <w:rPr>
                <w:rFonts w:ascii="宋体" w:hAnsi="宋体"/>
                <w:snapToGrid w:val="0"/>
                <w:kern w:val="0"/>
              </w:rPr>
            </w:pPr>
          </w:p>
        </w:tc>
      </w:tr>
      <w:tr w:rsidR="00984568" w:rsidRPr="00736667" w14:paraId="335F3950" w14:textId="77777777" w:rsidTr="00953EC5">
        <w:tc>
          <w:tcPr>
            <w:tcW w:w="1559" w:type="dxa"/>
            <w:shd w:val="clear" w:color="auto" w:fill="auto"/>
          </w:tcPr>
          <w:p w14:paraId="490133FC" w14:textId="77777777" w:rsidR="00984568" w:rsidRDefault="00984568" w:rsidP="00953EC5">
            <w:pPr>
              <w:jc w:val="left"/>
              <w:rPr>
                <w:rFonts w:ascii="宋体" w:hAnsi="宋体"/>
                <w:snapToGrid w:val="0"/>
                <w:kern w:val="0"/>
              </w:rPr>
            </w:pPr>
            <w:r>
              <w:rPr>
                <w:rFonts w:ascii="宋体" w:hAnsi="宋体" w:hint="eastAsia"/>
                <w:snapToGrid w:val="0"/>
                <w:kern w:val="0"/>
              </w:rPr>
              <w:t>流水状态</w:t>
            </w:r>
          </w:p>
        </w:tc>
        <w:tc>
          <w:tcPr>
            <w:tcW w:w="1701" w:type="dxa"/>
            <w:shd w:val="clear" w:color="auto" w:fill="auto"/>
          </w:tcPr>
          <w:p w14:paraId="4E341E64" w14:textId="77777777" w:rsidR="00984568" w:rsidRDefault="00984568" w:rsidP="00953EC5">
            <w:pPr>
              <w:jc w:val="left"/>
              <w:rPr>
                <w:rFonts w:ascii="宋体" w:hAnsi="宋体"/>
                <w:snapToGrid w:val="0"/>
                <w:kern w:val="0"/>
              </w:rPr>
            </w:pPr>
          </w:p>
        </w:tc>
        <w:tc>
          <w:tcPr>
            <w:tcW w:w="1134" w:type="dxa"/>
            <w:shd w:val="clear" w:color="auto" w:fill="auto"/>
          </w:tcPr>
          <w:p w14:paraId="407EC5FC" w14:textId="77777777" w:rsidR="00984568" w:rsidRDefault="00984568" w:rsidP="00953EC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A7E1E5A" w14:textId="77777777" w:rsidR="00984568" w:rsidRPr="00736667" w:rsidRDefault="00984568" w:rsidP="00953EC5">
            <w:pPr>
              <w:jc w:val="left"/>
              <w:rPr>
                <w:rFonts w:ascii="宋体" w:hAnsi="宋体"/>
                <w:snapToGrid w:val="0"/>
                <w:kern w:val="0"/>
              </w:rPr>
            </w:pPr>
            <w:r>
              <w:rPr>
                <w:rFonts w:ascii="宋体" w:hAnsi="宋体" w:hint="eastAsia"/>
                <w:snapToGrid w:val="0"/>
                <w:kern w:val="0"/>
              </w:rPr>
              <w:t>已</w:t>
            </w:r>
            <w:r>
              <w:rPr>
                <w:rFonts w:ascii="宋体" w:hAnsi="宋体"/>
                <w:snapToGrid w:val="0"/>
                <w:kern w:val="0"/>
              </w:rPr>
              <w:t>付，失败</w:t>
            </w:r>
          </w:p>
        </w:tc>
      </w:tr>
      <w:tr w:rsidR="00285D61" w:rsidRPr="00736667" w14:paraId="21EC5EDD" w14:textId="77777777" w:rsidTr="00953EC5">
        <w:tc>
          <w:tcPr>
            <w:tcW w:w="1559" w:type="dxa"/>
            <w:shd w:val="clear" w:color="auto" w:fill="auto"/>
          </w:tcPr>
          <w:p w14:paraId="67268B00" w14:textId="77777777" w:rsidR="00285D61" w:rsidRDefault="00285D61" w:rsidP="00953EC5">
            <w:pPr>
              <w:jc w:val="left"/>
              <w:rPr>
                <w:rFonts w:ascii="宋体" w:hAnsi="宋体"/>
                <w:snapToGrid w:val="0"/>
                <w:kern w:val="0"/>
              </w:rPr>
            </w:pPr>
            <w:r>
              <w:rPr>
                <w:rFonts w:ascii="宋体" w:hAnsi="宋体" w:hint="eastAsia"/>
                <w:snapToGrid w:val="0"/>
                <w:kern w:val="0"/>
              </w:rPr>
              <w:t>当前</w:t>
            </w:r>
            <w:r>
              <w:rPr>
                <w:rFonts w:ascii="宋体" w:hAnsi="宋体"/>
                <w:snapToGrid w:val="0"/>
                <w:kern w:val="0"/>
              </w:rPr>
              <w:t>页码</w:t>
            </w:r>
          </w:p>
        </w:tc>
        <w:tc>
          <w:tcPr>
            <w:tcW w:w="1701" w:type="dxa"/>
            <w:shd w:val="clear" w:color="auto" w:fill="auto"/>
          </w:tcPr>
          <w:p w14:paraId="4CAF7024" w14:textId="77777777" w:rsidR="00285D61" w:rsidRDefault="00285D61" w:rsidP="00953EC5">
            <w:pPr>
              <w:jc w:val="left"/>
              <w:rPr>
                <w:rFonts w:ascii="宋体" w:hAnsi="宋体"/>
                <w:snapToGrid w:val="0"/>
                <w:kern w:val="0"/>
              </w:rPr>
            </w:pPr>
            <w:r>
              <w:rPr>
                <w:rFonts w:ascii="宋体" w:hAnsi="宋体" w:hint="eastAsia"/>
                <w:snapToGrid w:val="0"/>
                <w:kern w:val="0"/>
              </w:rPr>
              <w:t>CurrPage</w:t>
            </w:r>
          </w:p>
        </w:tc>
        <w:tc>
          <w:tcPr>
            <w:tcW w:w="1134" w:type="dxa"/>
            <w:shd w:val="clear" w:color="auto" w:fill="auto"/>
          </w:tcPr>
          <w:p w14:paraId="016DF990" w14:textId="77777777" w:rsidR="00285D61" w:rsidRDefault="00285D61"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30BACAD" w14:textId="77777777" w:rsidR="00285D61" w:rsidRPr="00736667" w:rsidRDefault="00285D61" w:rsidP="00953EC5">
            <w:pPr>
              <w:jc w:val="left"/>
              <w:rPr>
                <w:rFonts w:ascii="宋体" w:hAnsi="宋体"/>
                <w:snapToGrid w:val="0"/>
                <w:kern w:val="0"/>
              </w:rPr>
            </w:pPr>
          </w:p>
        </w:tc>
      </w:tr>
    </w:tbl>
    <w:p w14:paraId="0400069A" w14:textId="77777777" w:rsidR="00774F36" w:rsidRPr="00C56A4E" w:rsidRDefault="00774F36" w:rsidP="00774F36"/>
    <w:p w14:paraId="1009EBE9" w14:textId="77777777" w:rsidR="00774F36" w:rsidRPr="00A52328" w:rsidRDefault="00774F36" w:rsidP="00774F36">
      <w:pPr>
        <w:pStyle w:val="6"/>
      </w:pPr>
      <w:r w:rsidRPr="00A52328">
        <w:rPr>
          <w:rFonts w:hint="eastAsia"/>
        </w:rPr>
        <w:t>输出</w:t>
      </w:r>
    </w:p>
    <w:p w14:paraId="5BC444B1" w14:textId="77777777" w:rsidR="00774F36" w:rsidRDefault="00774F36" w:rsidP="00774F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931FA2" w:rsidRPr="00736667" w14:paraId="031E8DF3" w14:textId="77777777" w:rsidTr="00220EBC">
        <w:tc>
          <w:tcPr>
            <w:tcW w:w="1559" w:type="dxa"/>
            <w:shd w:val="clear" w:color="auto" w:fill="E0E0E0"/>
          </w:tcPr>
          <w:p w14:paraId="07FB6355" w14:textId="77777777" w:rsidR="00931FA2" w:rsidRPr="00736667" w:rsidRDefault="00931FA2" w:rsidP="00220EBC">
            <w:pPr>
              <w:jc w:val="center"/>
              <w:rPr>
                <w:b/>
                <w:snapToGrid w:val="0"/>
                <w:kern w:val="0"/>
              </w:rPr>
            </w:pPr>
            <w:r w:rsidRPr="00736667">
              <w:rPr>
                <w:rFonts w:hint="eastAsia"/>
                <w:b/>
                <w:snapToGrid w:val="0"/>
                <w:kern w:val="0"/>
              </w:rPr>
              <w:t>输入要素</w:t>
            </w:r>
          </w:p>
        </w:tc>
        <w:tc>
          <w:tcPr>
            <w:tcW w:w="1701" w:type="dxa"/>
            <w:shd w:val="clear" w:color="auto" w:fill="E0E0E0"/>
          </w:tcPr>
          <w:p w14:paraId="521E6F4C" w14:textId="77777777" w:rsidR="00931FA2" w:rsidRPr="00736667" w:rsidRDefault="00931FA2" w:rsidP="00220EBC">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4A09205" w14:textId="77777777" w:rsidR="00931FA2" w:rsidRPr="00736667" w:rsidRDefault="00931FA2" w:rsidP="00220EBC">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F0EBABC" w14:textId="77777777" w:rsidR="00931FA2" w:rsidRPr="00736667" w:rsidRDefault="00931FA2" w:rsidP="00220EBC">
            <w:pPr>
              <w:jc w:val="center"/>
              <w:rPr>
                <w:b/>
                <w:snapToGrid w:val="0"/>
                <w:kern w:val="0"/>
              </w:rPr>
            </w:pPr>
            <w:r w:rsidRPr="00736667">
              <w:rPr>
                <w:rFonts w:hint="eastAsia"/>
                <w:b/>
                <w:snapToGrid w:val="0"/>
                <w:kern w:val="0"/>
              </w:rPr>
              <w:t>备注</w:t>
            </w:r>
          </w:p>
        </w:tc>
      </w:tr>
      <w:tr w:rsidR="00931FA2" w:rsidRPr="00736667" w14:paraId="7AE09639" w14:textId="77777777" w:rsidTr="00220EBC">
        <w:tc>
          <w:tcPr>
            <w:tcW w:w="7513" w:type="dxa"/>
            <w:gridSpan w:val="4"/>
            <w:shd w:val="clear" w:color="auto" w:fill="auto"/>
          </w:tcPr>
          <w:p w14:paraId="463859FA" w14:textId="77777777" w:rsidR="00931FA2" w:rsidRPr="00736667" w:rsidRDefault="00931FA2" w:rsidP="00220EBC">
            <w:pPr>
              <w:jc w:val="center"/>
              <w:rPr>
                <w:rFonts w:ascii="宋体" w:hAnsi="宋体"/>
                <w:snapToGrid w:val="0"/>
                <w:kern w:val="0"/>
              </w:rPr>
            </w:pPr>
            <w:r>
              <w:rPr>
                <w:rFonts w:ascii="宋体" w:hAnsi="宋体" w:hint="eastAsia"/>
                <w:snapToGrid w:val="0"/>
                <w:kern w:val="0"/>
              </w:rPr>
              <w:t>提现流水&lt;LIST&gt;</w:t>
            </w:r>
          </w:p>
        </w:tc>
      </w:tr>
      <w:tr w:rsidR="00931FA2" w:rsidRPr="00736667" w14:paraId="4EC02E38" w14:textId="77777777" w:rsidTr="00220EBC">
        <w:tc>
          <w:tcPr>
            <w:tcW w:w="1559" w:type="dxa"/>
            <w:shd w:val="clear" w:color="auto" w:fill="auto"/>
          </w:tcPr>
          <w:p w14:paraId="14F007B7" w14:textId="77777777" w:rsidR="00931FA2" w:rsidRPr="00736667" w:rsidRDefault="00931FA2" w:rsidP="00220EBC">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金额</w:t>
            </w:r>
          </w:p>
        </w:tc>
        <w:tc>
          <w:tcPr>
            <w:tcW w:w="1701" w:type="dxa"/>
            <w:shd w:val="clear" w:color="auto" w:fill="auto"/>
          </w:tcPr>
          <w:p w14:paraId="5764A676" w14:textId="77777777" w:rsidR="00931FA2" w:rsidRPr="00736667" w:rsidRDefault="00931FA2" w:rsidP="00220EBC">
            <w:pPr>
              <w:jc w:val="left"/>
              <w:rPr>
                <w:rFonts w:ascii="宋体" w:hAnsi="宋体"/>
                <w:snapToGrid w:val="0"/>
                <w:kern w:val="0"/>
              </w:rPr>
            </w:pPr>
          </w:p>
        </w:tc>
        <w:tc>
          <w:tcPr>
            <w:tcW w:w="1134" w:type="dxa"/>
            <w:shd w:val="clear" w:color="auto" w:fill="auto"/>
          </w:tcPr>
          <w:p w14:paraId="4B52D26F" w14:textId="77777777" w:rsidR="00931FA2" w:rsidRPr="00736667" w:rsidRDefault="00931FA2"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35FD6CC" w14:textId="77777777" w:rsidR="00931FA2" w:rsidRPr="00736667" w:rsidRDefault="00931FA2" w:rsidP="00220EBC">
            <w:pPr>
              <w:jc w:val="left"/>
              <w:rPr>
                <w:rFonts w:ascii="宋体" w:hAnsi="宋体"/>
                <w:snapToGrid w:val="0"/>
                <w:kern w:val="0"/>
              </w:rPr>
            </w:pPr>
          </w:p>
        </w:tc>
      </w:tr>
      <w:tr w:rsidR="00931FA2" w:rsidRPr="00736667" w14:paraId="390024A3" w14:textId="77777777" w:rsidTr="00220EBC">
        <w:tc>
          <w:tcPr>
            <w:tcW w:w="1559" w:type="dxa"/>
            <w:shd w:val="clear" w:color="auto" w:fill="auto"/>
          </w:tcPr>
          <w:p w14:paraId="3DB9F994" w14:textId="77777777" w:rsidR="00931FA2" w:rsidRPr="00736667" w:rsidRDefault="00931FA2" w:rsidP="00220EBC">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日期</w:t>
            </w:r>
          </w:p>
        </w:tc>
        <w:tc>
          <w:tcPr>
            <w:tcW w:w="1701" w:type="dxa"/>
            <w:shd w:val="clear" w:color="auto" w:fill="auto"/>
          </w:tcPr>
          <w:p w14:paraId="22A87770" w14:textId="77777777" w:rsidR="00931FA2" w:rsidRPr="00736667" w:rsidRDefault="00931FA2" w:rsidP="00220EBC">
            <w:pPr>
              <w:jc w:val="left"/>
              <w:rPr>
                <w:rFonts w:ascii="宋体" w:hAnsi="宋体"/>
                <w:snapToGrid w:val="0"/>
                <w:kern w:val="0"/>
              </w:rPr>
            </w:pPr>
          </w:p>
        </w:tc>
        <w:tc>
          <w:tcPr>
            <w:tcW w:w="1134" w:type="dxa"/>
            <w:shd w:val="clear" w:color="auto" w:fill="auto"/>
          </w:tcPr>
          <w:p w14:paraId="33FAC0E8" w14:textId="77777777" w:rsidR="00931FA2" w:rsidRPr="00736667" w:rsidRDefault="00931FA2"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5C7471E" w14:textId="77777777" w:rsidR="00931FA2" w:rsidRPr="00736667" w:rsidRDefault="00931FA2" w:rsidP="00220EBC">
            <w:pPr>
              <w:jc w:val="left"/>
              <w:rPr>
                <w:rFonts w:ascii="宋体" w:hAnsi="宋体"/>
                <w:snapToGrid w:val="0"/>
                <w:kern w:val="0"/>
              </w:rPr>
            </w:pPr>
          </w:p>
        </w:tc>
      </w:tr>
      <w:tr w:rsidR="00931FA2" w:rsidRPr="00736667" w14:paraId="68FCF9DA" w14:textId="77777777" w:rsidTr="00220EBC">
        <w:tc>
          <w:tcPr>
            <w:tcW w:w="1559" w:type="dxa"/>
            <w:shd w:val="clear" w:color="auto" w:fill="auto"/>
          </w:tcPr>
          <w:p w14:paraId="558A59C7" w14:textId="77777777" w:rsidR="00931FA2" w:rsidRDefault="00931FA2" w:rsidP="00220EBC">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701" w:type="dxa"/>
            <w:shd w:val="clear" w:color="auto" w:fill="auto"/>
          </w:tcPr>
          <w:p w14:paraId="37A31BF5" w14:textId="77777777" w:rsidR="00931FA2" w:rsidRDefault="00931FA2" w:rsidP="00220EBC">
            <w:pPr>
              <w:jc w:val="left"/>
              <w:rPr>
                <w:rFonts w:ascii="宋体" w:hAnsi="宋体"/>
                <w:snapToGrid w:val="0"/>
                <w:kern w:val="0"/>
              </w:rPr>
            </w:pPr>
          </w:p>
        </w:tc>
        <w:tc>
          <w:tcPr>
            <w:tcW w:w="1134" w:type="dxa"/>
            <w:shd w:val="clear" w:color="auto" w:fill="auto"/>
          </w:tcPr>
          <w:p w14:paraId="077458BB" w14:textId="77777777" w:rsidR="00931FA2" w:rsidRDefault="00931FA2"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57C9F6E" w14:textId="77777777" w:rsidR="00931FA2" w:rsidRPr="00736667" w:rsidRDefault="00931FA2" w:rsidP="00220EBC">
            <w:pPr>
              <w:jc w:val="left"/>
              <w:rPr>
                <w:rFonts w:ascii="宋体" w:hAnsi="宋体"/>
                <w:snapToGrid w:val="0"/>
                <w:kern w:val="0"/>
              </w:rPr>
            </w:pPr>
          </w:p>
        </w:tc>
      </w:tr>
      <w:tr w:rsidR="00931FA2" w:rsidRPr="00736667" w14:paraId="093E866F" w14:textId="77777777" w:rsidTr="00220EBC">
        <w:tc>
          <w:tcPr>
            <w:tcW w:w="1559" w:type="dxa"/>
            <w:shd w:val="clear" w:color="auto" w:fill="auto"/>
          </w:tcPr>
          <w:p w14:paraId="4C0A178E" w14:textId="77777777" w:rsidR="00931FA2" w:rsidRDefault="00931FA2" w:rsidP="00220EBC">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方式</w:t>
            </w:r>
          </w:p>
        </w:tc>
        <w:tc>
          <w:tcPr>
            <w:tcW w:w="1701" w:type="dxa"/>
            <w:shd w:val="clear" w:color="auto" w:fill="auto"/>
          </w:tcPr>
          <w:p w14:paraId="3A3689FD" w14:textId="77777777" w:rsidR="00931FA2" w:rsidRDefault="00931FA2" w:rsidP="00220EBC">
            <w:pPr>
              <w:jc w:val="left"/>
              <w:rPr>
                <w:rFonts w:ascii="宋体" w:hAnsi="宋体"/>
                <w:snapToGrid w:val="0"/>
                <w:kern w:val="0"/>
              </w:rPr>
            </w:pPr>
          </w:p>
        </w:tc>
        <w:tc>
          <w:tcPr>
            <w:tcW w:w="1134" w:type="dxa"/>
            <w:shd w:val="clear" w:color="auto" w:fill="auto"/>
          </w:tcPr>
          <w:p w14:paraId="59587BDC" w14:textId="77777777" w:rsidR="00931FA2" w:rsidRDefault="00931FA2"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29495AB" w14:textId="77777777" w:rsidR="00931FA2" w:rsidRPr="00736667" w:rsidRDefault="00931FA2" w:rsidP="00220EBC">
            <w:pPr>
              <w:jc w:val="left"/>
              <w:rPr>
                <w:rFonts w:ascii="宋体" w:hAnsi="宋体"/>
                <w:snapToGrid w:val="0"/>
                <w:kern w:val="0"/>
              </w:rPr>
            </w:pPr>
          </w:p>
        </w:tc>
      </w:tr>
      <w:tr w:rsidR="00931FA2" w:rsidRPr="00736667" w14:paraId="31DE7662" w14:textId="77777777" w:rsidTr="00220EBC">
        <w:tc>
          <w:tcPr>
            <w:tcW w:w="1559" w:type="dxa"/>
            <w:shd w:val="clear" w:color="auto" w:fill="auto"/>
          </w:tcPr>
          <w:p w14:paraId="3EB8047A" w14:textId="77777777" w:rsidR="00931FA2" w:rsidRDefault="00931FA2" w:rsidP="00220EBC">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前</w:t>
            </w:r>
            <w:r>
              <w:rPr>
                <w:rFonts w:ascii="宋体" w:hAnsi="宋体" w:hint="eastAsia"/>
                <w:snapToGrid w:val="0"/>
                <w:kern w:val="0"/>
              </w:rPr>
              <w:t>余额</w:t>
            </w:r>
          </w:p>
        </w:tc>
        <w:tc>
          <w:tcPr>
            <w:tcW w:w="1701" w:type="dxa"/>
            <w:shd w:val="clear" w:color="auto" w:fill="auto"/>
          </w:tcPr>
          <w:p w14:paraId="34907FFB" w14:textId="77777777" w:rsidR="00931FA2" w:rsidRDefault="00931FA2" w:rsidP="00220EBC">
            <w:pPr>
              <w:jc w:val="left"/>
              <w:rPr>
                <w:rFonts w:ascii="宋体" w:hAnsi="宋体"/>
                <w:snapToGrid w:val="0"/>
                <w:kern w:val="0"/>
              </w:rPr>
            </w:pPr>
          </w:p>
        </w:tc>
        <w:tc>
          <w:tcPr>
            <w:tcW w:w="1134" w:type="dxa"/>
            <w:shd w:val="clear" w:color="auto" w:fill="auto"/>
          </w:tcPr>
          <w:p w14:paraId="268A9AD9" w14:textId="77777777" w:rsidR="00931FA2" w:rsidRDefault="00931FA2"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E63486E" w14:textId="77777777" w:rsidR="00931FA2" w:rsidRPr="00736667" w:rsidRDefault="00931FA2" w:rsidP="00220EBC">
            <w:pPr>
              <w:jc w:val="left"/>
              <w:rPr>
                <w:rFonts w:ascii="宋体" w:hAnsi="宋体"/>
                <w:snapToGrid w:val="0"/>
                <w:kern w:val="0"/>
              </w:rPr>
            </w:pPr>
          </w:p>
        </w:tc>
      </w:tr>
      <w:tr w:rsidR="00931FA2" w:rsidRPr="00736667" w14:paraId="7B85F7EB" w14:textId="77777777" w:rsidTr="00220EBC">
        <w:tc>
          <w:tcPr>
            <w:tcW w:w="1559" w:type="dxa"/>
            <w:shd w:val="clear" w:color="auto" w:fill="auto"/>
          </w:tcPr>
          <w:p w14:paraId="3E705FF3" w14:textId="77777777" w:rsidR="00931FA2" w:rsidRDefault="00931FA2" w:rsidP="00220EBC">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后余额</w:t>
            </w:r>
          </w:p>
        </w:tc>
        <w:tc>
          <w:tcPr>
            <w:tcW w:w="1701" w:type="dxa"/>
            <w:shd w:val="clear" w:color="auto" w:fill="auto"/>
          </w:tcPr>
          <w:p w14:paraId="781DB8A7" w14:textId="77777777" w:rsidR="00931FA2" w:rsidRDefault="00931FA2" w:rsidP="00220EBC">
            <w:pPr>
              <w:jc w:val="left"/>
              <w:rPr>
                <w:rFonts w:ascii="宋体" w:hAnsi="宋体"/>
                <w:snapToGrid w:val="0"/>
                <w:kern w:val="0"/>
              </w:rPr>
            </w:pPr>
          </w:p>
        </w:tc>
        <w:tc>
          <w:tcPr>
            <w:tcW w:w="1134" w:type="dxa"/>
            <w:shd w:val="clear" w:color="auto" w:fill="auto"/>
          </w:tcPr>
          <w:p w14:paraId="2741D488" w14:textId="77777777" w:rsidR="00931FA2" w:rsidRDefault="00931FA2"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383349C" w14:textId="77777777" w:rsidR="00931FA2" w:rsidRPr="00736667" w:rsidRDefault="00931FA2" w:rsidP="00220EBC">
            <w:pPr>
              <w:jc w:val="left"/>
              <w:rPr>
                <w:rFonts w:ascii="宋体" w:hAnsi="宋体"/>
                <w:snapToGrid w:val="0"/>
                <w:kern w:val="0"/>
              </w:rPr>
            </w:pPr>
          </w:p>
        </w:tc>
      </w:tr>
      <w:tr w:rsidR="00931FA2" w:rsidRPr="00736667" w14:paraId="148C1FAC" w14:textId="77777777" w:rsidTr="00220EBC">
        <w:tc>
          <w:tcPr>
            <w:tcW w:w="1559" w:type="dxa"/>
            <w:shd w:val="clear" w:color="auto" w:fill="auto"/>
          </w:tcPr>
          <w:p w14:paraId="5D84FBDD" w14:textId="77777777" w:rsidR="00931FA2" w:rsidRDefault="00931FA2" w:rsidP="00220EBC">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申请标识</w:t>
            </w:r>
          </w:p>
        </w:tc>
        <w:tc>
          <w:tcPr>
            <w:tcW w:w="1701" w:type="dxa"/>
            <w:shd w:val="clear" w:color="auto" w:fill="auto"/>
          </w:tcPr>
          <w:p w14:paraId="51BF331D" w14:textId="77777777" w:rsidR="00931FA2" w:rsidRDefault="00931FA2" w:rsidP="00220EBC">
            <w:pPr>
              <w:jc w:val="left"/>
              <w:rPr>
                <w:rFonts w:ascii="宋体" w:hAnsi="宋体"/>
                <w:snapToGrid w:val="0"/>
                <w:kern w:val="0"/>
              </w:rPr>
            </w:pPr>
          </w:p>
        </w:tc>
        <w:tc>
          <w:tcPr>
            <w:tcW w:w="1134" w:type="dxa"/>
            <w:shd w:val="clear" w:color="auto" w:fill="auto"/>
          </w:tcPr>
          <w:p w14:paraId="2F18B39B" w14:textId="77777777" w:rsidR="00931FA2" w:rsidRDefault="00931FA2"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1AF1381" w14:textId="77777777" w:rsidR="00931FA2" w:rsidRPr="00736667" w:rsidRDefault="00931FA2" w:rsidP="00220EBC">
            <w:pPr>
              <w:jc w:val="left"/>
              <w:rPr>
                <w:rFonts w:ascii="宋体" w:hAnsi="宋体"/>
                <w:snapToGrid w:val="0"/>
                <w:kern w:val="0"/>
              </w:rPr>
            </w:pPr>
          </w:p>
        </w:tc>
      </w:tr>
      <w:tr w:rsidR="00931FA2" w:rsidRPr="00736667" w14:paraId="5474FF33" w14:textId="77777777" w:rsidTr="00220EBC">
        <w:tc>
          <w:tcPr>
            <w:tcW w:w="1559" w:type="dxa"/>
            <w:shd w:val="clear" w:color="auto" w:fill="auto"/>
          </w:tcPr>
          <w:p w14:paraId="5EA7BADC" w14:textId="6B45F7F8" w:rsidR="00931FA2" w:rsidRDefault="00931FA2" w:rsidP="00220EBC">
            <w:pPr>
              <w:jc w:val="left"/>
              <w:rPr>
                <w:rFonts w:ascii="宋体" w:hAnsi="宋体"/>
                <w:snapToGrid w:val="0"/>
                <w:kern w:val="0"/>
              </w:rPr>
            </w:pPr>
            <w:r>
              <w:rPr>
                <w:rFonts w:ascii="宋体" w:hAnsi="宋体" w:hint="eastAsia"/>
                <w:snapToGrid w:val="0"/>
                <w:kern w:val="0"/>
              </w:rPr>
              <w:t>系统</w:t>
            </w:r>
            <w:r>
              <w:rPr>
                <w:rFonts w:ascii="宋体" w:hAnsi="宋体"/>
                <w:snapToGrid w:val="0"/>
                <w:kern w:val="0"/>
              </w:rPr>
              <w:t>流水号</w:t>
            </w:r>
          </w:p>
        </w:tc>
        <w:tc>
          <w:tcPr>
            <w:tcW w:w="1701" w:type="dxa"/>
            <w:shd w:val="clear" w:color="auto" w:fill="auto"/>
          </w:tcPr>
          <w:p w14:paraId="63B87EA9" w14:textId="77777777" w:rsidR="00931FA2" w:rsidRDefault="00931FA2" w:rsidP="00220EBC">
            <w:pPr>
              <w:jc w:val="left"/>
              <w:rPr>
                <w:rFonts w:ascii="宋体" w:hAnsi="宋体"/>
                <w:snapToGrid w:val="0"/>
                <w:kern w:val="0"/>
              </w:rPr>
            </w:pPr>
          </w:p>
        </w:tc>
        <w:tc>
          <w:tcPr>
            <w:tcW w:w="1134" w:type="dxa"/>
            <w:shd w:val="clear" w:color="auto" w:fill="auto"/>
          </w:tcPr>
          <w:p w14:paraId="37DFF316" w14:textId="77777777" w:rsidR="00931FA2" w:rsidRDefault="00931FA2"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57D56BB" w14:textId="77777777" w:rsidR="00931FA2" w:rsidRPr="00736667" w:rsidRDefault="00931FA2" w:rsidP="00220EBC">
            <w:pPr>
              <w:jc w:val="left"/>
              <w:rPr>
                <w:rFonts w:ascii="宋体" w:hAnsi="宋体"/>
                <w:snapToGrid w:val="0"/>
                <w:kern w:val="0"/>
              </w:rPr>
            </w:pPr>
          </w:p>
        </w:tc>
      </w:tr>
      <w:tr w:rsidR="00931FA2" w:rsidRPr="00736667" w14:paraId="2F3F4B7C" w14:textId="77777777" w:rsidTr="00220EBC">
        <w:tc>
          <w:tcPr>
            <w:tcW w:w="1559" w:type="dxa"/>
            <w:shd w:val="clear" w:color="auto" w:fill="auto"/>
          </w:tcPr>
          <w:p w14:paraId="276F3B5E" w14:textId="77777777" w:rsidR="00931FA2" w:rsidRDefault="00931FA2" w:rsidP="00220EBC">
            <w:pPr>
              <w:jc w:val="left"/>
              <w:rPr>
                <w:rFonts w:ascii="宋体" w:hAnsi="宋体"/>
                <w:snapToGrid w:val="0"/>
                <w:kern w:val="0"/>
              </w:rPr>
            </w:pPr>
            <w:r>
              <w:rPr>
                <w:rFonts w:ascii="宋体" w:hAnsi="宋体" w:hint="eastAsia"/>
                <w:snapToGrid w:val="0"/>
                <w:kern w:val="0"/>
              </w:rPr>
              <w:t>失败原因</w:t>
            </w:r>
          </w:p>
        </w:tc>
        <w:tc>
          <w:tcPr>
            <w:tcW w:w="1701" w:type="dxa"/>
            <w:shd w:val="clear" w:color="auto" w:fill="auto"/>
          </w:tcPr>
          <w:p w14:paraId="714557F1" w14:textId="77777777" w:rsidR="00931FA2" w:rsidRDefault="00931FA2" w:rsidP="00220EBC">
            <w:pPr>
              <w:jc w:val="left"/>
              <w:rPr>
                <w:rFonts w:ascii="宋体" w:hAnsi="宋体"/>
                <w:snapToGrid w:val="0"/>
                <w:kern w:val="0"/>
              </w:rPr>
            </w:pPr>
          </w:p>
        </w:tc>
        <w:tc>
          <w:tcPr>
            <w:tcW w:w="1134" w:type="dxa"/>
            <w:shd w:val="clear" w:color="auto" w:fill="auto"/>
          </w:tcPr>
          <w:p w14:paraId="0C4BADBE" w14:textId="77777777" w:rsidR="00931FA2" w:rsidRDefault="00931FA2" w:rsidP="00220EBC">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E5508CC" w14:textId="77777777" w:rsidR="00931FA2" w:rsidRPr="00736667" w:rsidRDefault="00931FA2" w:rsidP="00220EBC">
            <w:pPr>
              <w:jc w:val="left"/>
              <w:rPr>
                <w:rFonts w:ascii="宋体" w:hAnsi="宋体"/>
                <w:snapToGrid w:val="0"/>
                <w:kern w:val="0"/>
              </w:rPr>
            </w:pPr>
          </w:p>
        </w:tc>
      </w:tr>
    </w:tbl>
    <w:p w14:paraId="5355865F" w14:textId="77777777" w:rsidR="00931FA2" w:rsidRDefault="00931FA2" w:rsidP="00774F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310D656" w14:textId="77777777" w:rsidR="00931FA2" w:rsidRPr="00A9755C" w:rsidRDefault="00931FA2" w:rsidP="00774F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38C145E" w14:textId="77777777" w:rsidR="00774F36" w:rsidRPr="00FE1432" w:rsidRDefault="00774F36" w:rsidP="00774F36">
      <w:pPr>
        <w:pStyle w:val="6"/>
      </w:pPr>
      <w:r>
        <w:rPr>
          <w:rFonts w:hint="eastAsia"/>
        </w:rPr>
        <w:t>数据</w:t>
      </w:r>
      <w:r>
        <w:t>库表</w:t>
      </w:r>
    </w:p>
    <w:p w14:paraId="7FF61A5C" w14:textId="77777777" w:rsidR="00774F36" w:rsidRDefault="00285D61" w:rsidP="00C2435F">
      <w:pPr>
        <w:ind w:left="420" w:firstLine="420"/>
        <w:rPr>
          <w:kern w:val="0"/>
        </w:rPr>
      </w:pPr>
      <w:r w:rsidRPr="00285D61">
        <w:rPr>
          <w:rFonts w:hint="eastAsia"/>
          <w:kern w:val="0"/>
        </w:rPr>
        <w:t>佣金提现申请表</w:t>
      </w:r>
      <w:r>
        <w:rPr>
          <w:rFonts w:hint="eastAsia"/>
          <w:kern w:val="0"/>
        </w:rPr>
        <w:t>（</w:t>
      </w:r>
      <w:r>
        <w:rPr>
          <w:kern w:val="0"/>
        </w:rPr>
        <w:t>微服务端）</w:t>
      </w:r>
    </w:p>
    <w:p w14:paraId="1F5E2ED0" w14:textId="77777777" w:rsidR="00774F36" w:rsidRPr="0082647F" w:rsidRDefault="00127987" w:rsidP="00774F36">
      <w:pPr>
        <w:pStyle w:val="5"/>
      </w:pPr>
      <w:r>
        <w:rPr>
          <w:rFonts w:hint="eastAsia"/>
        </w:rPr>
        <w:t>添加</w:t>
      </w:r>
      <w:r w:rsidR="00774F36">
        <w:rPr>
          <w:rFonts w:hint="eastAsia"/>
        </w:rPr>
        <w:t>银行</w:t>
      </w:r>
      <w:r>
        <w:t>卡</w:t>
      </w:r>
    </w:p>
    <w:p w14:paraId="7B36B0E9" w14:textId="77777777" w:rsidR="00774F36" w:rsidRDefault="00774F36" w:rsidP="00774F36">
      <w:pPr>
        <w:pStyle w:val="6"/>
      </w:pPr>
      <w:r>
        <w:rPr>
          <w:rFonts w:hint="eastAsia"/>
        </w:rPr>
        <w:t>功能</w:t>
      </w:r>
      <w:r>
        <w:t>描述</w:t>
      </w:r>
    </w:p>
    <w:p w14:paraId="7C2DC231" w14:textId="77777777" w:rsidR="00774F36" w:rsidRPr="00A9755C" w:rsidRDefault="00774F36" w:rsidP="00774F36">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CB43CB">
        <w:rPr>
          <w:rFonts w:ascii="宋体" w:hAnsi="宋体" w:hint="eastAsia"/>
          <w:kern w:val="0"/>
          <w:sz w:val="24"/>
          <w:szCs w:val="21"/>
        </w:rPr>
        <w:t>提供</w:t>
      </w:r>
      <w:r w:rsidR="00CB43CB">
        <w:rPr>
          <w:rFonts w:ascii="宋体" w:hAnsi="宋体"/>
          <w:kern w:val="0"/>
          <w:sz w:val="24"/>
          <w:szCs w:val="21"/>
        </w:rPr>
        <w:t>给APP</w:t>
      </w:r>
      <w:r w:rsidR="00CB43CB">
        <w:rPr>
          <w:rFonts w:ascii="宋体" w:hAnsi="宋体" w:hint="eastAsia"/>
          <w:kern w:val="0"/>
          <w:sz w:val="24"/>
          <w:szCs w:val="21"/>
        </w:rPr>
        <w:t>端</w:t>
      </w:r>
      <w:r w:rsidR="00CB43CB">
        <w:rPr>
          <w:rFonts w:ascii="宋体" w:hAnsi="宋体"/>
          <w:kern w:val="0"/>
          <w:sz w:val="24"/>
          <w:szCs w:val="21"/>
        </w:rPr>
        <w:t>渠道人绑定银行卡的</w:t>
      </w:r>
      <w:r w:rsidR="00CB43CB">
        <w:rPr>
          <w:rFonts w:ascii="宋体" w:hAnsi="宋体" w:hint="eastAsia"/>
          <w:kern w:val="0"/>
          <w:sz w:val="24"/>
          <w:szCs w:val="21"/>
        </w:rPr>
        <w:t>接口</w:t>
      </w:r>
      <w:r w:rsidR="00CB43CB">
        <w:rPr>
          <w:rFonts w:ascii="宋体" w:hAnsi="宋体"/>
          <w:kern w:val="0"/>
          <w:sz w:val="24"/>
          <w:szCs w:val="21"/>
        </w:rPr>
        <w:t>实现</w:t>
      </w:r>
      <w:r w:rsidR="003D5131">
        <w:rPr>
          <w:rFonts w:ascii="宋体" w:hAnsi="宋体"/>
          <w:kern w:val="0"/>
          <w:sz w:val="24"/>
          <w:szCs w:val="21"/>
        </w:rPr>
        <w:t>。</w:t>
      </w:r>
    </w:p>
    <w:p w14:paraId="027FD335" w14:textId="77777777" w:rsidR="00774F36" w:rsidRPr="00676A58" w:rsidRDefault="00774F36" w:rsidP="00774F36">
      <w:pPr>
        <w:pStyle w:val="6"/>
      </w:pPr>
      <w:r w:rsidRPr="00676A58">
        <w:rPr>
          <w:rFonts w:hint="eastAsia"/>
        </w:rPr>
        <w:lastRenderedPageBreak/>
        <w:t>处理流程</w:t>
      </w:r>
    </w:p>
    <w:p w14:paraId="7CD6400A" w14:textId="77777777" w:rsidR="00CB43CB" w:rsidRDefault="00CB43CB" w:rsidP="00774F36">
      <w:pPr>
        <w:ind w:left="289" w:firstLine="420"/>
        <w:rPr>
          <w:b/>
          <w:sz w:val="24"/>
          <w:szCs w:val="24"/>
        </w:rPr>
      </w:pPr>
      <w:r>
        <w:object w:dxaOrig="8731" w:dyaOrig="6046" w14:anchorId="403B39F3">
          <v:shape id="_x0000_i1065" type="#_x0000_t75" style="width:418.45pt;height:4in" o:ole="">
            <v:imagedata r:id="rId96" o:title=""/>
          </v:shape>
          <o:OLEObject Type="Embed" ProgID="Visio.Drawing.15" ShapeID="_x0000_i1065" DrawAspect="Content" ObjectID="_1569760938" r:id="rId97"/>
        </w:object>
      </w:r>
    </w:p>
    <w:p w14:paraId="4263AAC8" w14:textId="77777777" w:rsidR="00774F36" w:rsidRPr="004F010F" w:rsidRDefault="00774F36" w:rsidP="00774F36">
      <w:pPr>
        <w:ind w:left="289" w:firstLine="420"/>
      </w:pPr>
      <w:r w:rsidRPr="00646F01">
        <w:rPr>
          <w:rFonts w:hint="eastAsia"/>
          <w:b/>
          <w:sz w:val="24"/>
          <w:szCs w:val="24"/>
        </w:rPr>
        <w:t>【流程描述】</w:t>
      </w:r>
    </w:p>
    <w:p w14:paraId="049BA1D6" w14:textId="4A85FD7D" w:rsidR="003D5131" w:rsidRDefault="003D5131">
      <w:pPr>
        <w:pStyle w:val="afb"/>
        <w:numPr>
          <w:ilvl w:val="0"/>
          <w:numId w:val="1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64" w:author="wangq" w:date="2017-08-21T17:25:00Z">
          <w:pPr>
            <w:pStyle w:val="afb"/>
            <w:numPr>
              <w:numId w:val="2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sidRPr="00A803B3">
        <w:rPr>
          <w:rFonts w:ascii="宋体" w:hAnsi="宋体" w:hint="eastAsia"/>
          <w:kern w:val="0"/>
          <w:sz w:val="24"/>
          <w:szCs w:val="21"/>
        </w:rPr>
        <w:t>检查该</w:t>
      </w:r>
      <w:r w:rsidRPr="00A803B3">
        <w:rPr>
          <w:rFonts w:ascii="宋体" w:hAnsi="宋体"/>
          <w:kern w:val="0"/>
          <w:sz w:val="24"/>
          <w:szCs w:val="21"/>
        </w:rPr>
        <w:t>银行卡是否存在</w:t>
      </w:r>
      <w:r w:rsidR="00A803B3" w:rsidRPr="00A803B3">
        <w:rPr>
          <w:rFonts w:ascii="宋体" w:hAnsi="宋体" w:hint="eastAsia"/>
          <w:kern w:val="0"/>
          <w:sz w:val="24"/>
          <w:szCs w:val="21"/>
        </w:rPr>
        <w:t>，</w:t>
      </w:r>
      <w:r w:rsidR="00A803B3" w:rsidRPr="00A803B3">
        <w:rPr>
          <w:rFonts w:ascii="宋体" w:hAnsi="宋体"/>
          <w:kern w:val="0"/>
          <w:sz w:val="24"/>
          <w:szCs w:val="21"/>
        </w:rPr>
        <w:t>如果存在</w:t>
      </w:r>
      <w:r w:rsidR="00A803B3" w:rsidRPr="00A803B3">
        <w:rPr>
          <w:rFonts w:ascii="宋体" w:hAnsi="宋体" w:hint="eastAsia"/>
          <w:kern w:val="0"/>
          <w:sz w:val="24"/>
          <w:szCs w:val="21"/>
        </w:rPr>
        <w:t>则更新</w:t>
      </w:r>
      <w:r w:rsidR="00A803B3" w:rsidRPr="00A803B3">
        <w:rPr>
          <w:rFonts w:ascii="宋体" w:hAnsi="宋体"/>
          <w:kern w:val="0"/>
          <w:sz w:val="24"/>
          <w:szCs w:val="21"/>
        </w:rPr>
        <w:t>银行卡删除标识，同时记</w:t>
      </w:r>
      <w:r w:rsidR="00A803B3" w:rsidRPr="00A803B3">
        <w:rPr>
          <w:rFonts w:ascii="宋体" w:hAnsi="宋体" w:hint="eastAsia"/>
          <w:kern w:val="0"/>
          <w:sz w:val="24"/>
          <w:szCs w:val="21"/>
        </w:rPr>
        <w:t>录操作</w:t>
      </w:r>
      <w:r w:rsidR="00A803B3" w:rsidRPr="00A803B3">
        <w:rPr>
          <w:rFonts w:ascii="宋体" w:hAnsi="宋体"/>
          <w:kern w:val="0"/>
          <w:sz w:val="24"/>
          <w:szCs w:val="21"/>
        </w:rPr>
        <w:t>历史</w:t>
      </w:r>
      <w:r w:rsidR="00A803B3" w:rsidRPr="00A803B3">
        <w:rPr>
          <w:rFonts w:ascii="宋体" w:hAnsi="宋体" w:hint="eastAsia"/>
          <w:kern w:val="0"/>
          <w:sz w:val="24"/>
          <w:szCs w:val="21"/>
        </w:rPr>
        <w:t>，</w:t>
      </w:r>
      <w:r w:rsidR="00A803B3" w:rsidRPr="00A803B3">
        <w:rPr>
          <w:rFonts w:ascii="宋体" w:hAnsi="宋体"/>
          <w:kern w:val="0"/>
          <w:sz w:val="24"/>
          <w:szCs w:val="21"/>
        </w:rPr>
        <w:t>如果不存在</w:t>
      </w:r>
      <w:r w:rsidR="00A803B3" w:rsidRPr="00A803B3">
        <w:rPr>
          <w:rFonts w:ascii="宋体" w:hAnsi="宋体" w:hint="eastAsia"/>
          <w:kern w:val="0"/>
          <w:sz w:val="24"/>
          <w:szCs w:val="21"/>
        </w:rPr>
        <w:t>则</w:t>
      </w:r>
      <w:r w:rsidRPr="00A803B3">
        <w:rPr>
          <w:rFonts w:ascii="宋体" w:hAnsi="宋体" w:hint="eastAsia"/>
          <w:kern w:val="0"/>
          <w:sz w:val="24"/>
          <w:szCs w:val="21"/>
        </w:rPr>
        <w:t>根据</w:t>
      </w:r>
      <w:r w:rsidRPr="00A803B3">
        <w:rPr>
          <w:rFonts w:ascii="宋体" w:hAnsi="宋体"/>
          <w:kern w:val="0"/>
          <w:sz w:val="24"/>
          <w:szCs w:val="21"/>
        </w:rPr>
        <w:t>录入的银行卡信息，</w:t>
      </w:r>
      <w:r w:rsidRPr="00A803B3">
        <w:rPr>
          <w:rFonts w:ascii="宋体" w:hAnsi="宋体" w:hint="eastAsia"/>
          <w:kern w:val="0"/>
          <w:sz w:val="24"/>
          <w:szCs w:val="21"/>
        </w:rPr>
        <w:t>调用第</w:t>
      </w:r>
      <w:r w:rsidRPr="00A803B3">
        <w:rPr>
          <w:rFonts w:ascii="宋体" w:hAnsi="宋体"/>
          <w:kern w:val="0"/>
          <w:sz w:val="24"/>
          <w:szCs w:val="21"/>
        </w:rPr>
        <w:t>三方接口对银行卡</w:t>
      </w:r>
      <w:r w:rsidRPr="00A803B3">
        <w:rPr>
          <w:rFonts w:ascii="宋体" w:hAnsi="宋体" w:hint="eastAsia"/>
          <w:kern w:val="0"/>
          <w:sz w:val="24"/>
          <w:szCs w:val="21"/>
        </w:rPr>
        <w:t>合法</w:t>
      </w:r>
      <w:r w:rsidRPr="00A803B3">
        <w:rPr>
          <w:rFonts w:ascii="宋体" w:hAnsi="宋体"/>
          <w:kern w:val="0"/>
          <w:sz w:val="24"/>
          <w:szCs w:val="21"/>
        </w:rPr>
        <w:t>性进行校验</w:t>
      </w:r>
      <w:r w:rsidR="00AE2376">
        <w:rPr>
          <w:rFonts w:ascii="宋体" w:hAnsi="宋体" w:hint="eastAsia"/>
          <w:kern w:val="0"/>
          <w:sz w:val="24"/>
          <w:szCs w:val="21"/>
        </w:rPr>
        <w:t>（验卡</w:t>
      </w:r>
      <w:r w:rsidR="00AE2376">
        <w:rPr>
          <w:rFonts w:ascii="宋体" w:hAnsi="宋体"/>
          <w:kern w:val="0"/>
          <w:sz w:val="24"/>
          <w:szCs w:val="21"/>
        </w:rPr>
        <w:t>记录需要记</w:t>
      </w:r>
      <w:r w:rsidR="00AE2376">
        <w:rPr>
          <w:rFonts w:ascii="宋体" w:hAnsi="宋体" w:hint="eastAsia"/>
          <w:kern w:val="0"/>
          <w:sz w:val="24"/>
          <w:szCs w:val="21"/>
        </w:rPr>
        <w:t>验卡</w:t>
      </w:r>
      <w:r w:rsidR="00AE2376">
        <w:rPr>
          <w:rFonts w:ascii="宋体" w:hAnsi="宋体"/>
          <w:kern w:val="0"/>
          <w:sz w:val="24"/>
          <w:szCs w:val="21"/>
        </w:rPr>
        <w:t>流水表）</w:t>
      </w:r>
      <w:r w:rsidR="00A803B3">
        <w:rPr>
          <w:rFonts w:ascii="宋体" w:hAnsi="宋体" w:hint="eastAsia"/>
          <w:kern w:val="0"/>
          <w:sz w:val="24"/>
          <w:szCs w:val="21"/>
        </w:rPr>
        <w:t>。</w:t>
      </w:r>
    </w:p>
    <w:p w14:paraId="619C46C9" w14:textId="77777777" w:rsidR="003876BE" w:rsidRPr="00A803B3" w:rsidRDefault="003876BE">
      <w:pPr>
        <w:pStyle w:val="afb"/>
        <w:numPr>
          <w:ilvl w:val="0"/>
          <w:numId w:val="1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65" w:author="wangq" w:date="2017-08-21T17:25:00Z">
          <w:pPr>
            <w:pStyle w:val="afb"/>
            <w:numPr>
              <w:numId w:val="2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hint="eastAsia"/>
          <w:kern w:val="0"/>
          <w:sz w:val="24"/>
          <w:szCs w:val="21"/>
        </w:rPr>
        <w:t>如果</w:t>
      </w:r>
      <w:r>
        <w:rPr>
          <w:rFonts w:ascii="宋体" w:hAnsi="宋体"/>
          <w:kern w:val="0"/>
          <w:sz w:val="24"/>
          <w:szCs w:val="21"/>
        </w:rPr>
        <w:t>是渠道人的第一张银行卡</w:t>
      </w:r>
      <w:r>
        <w:rPr>
          <w:rFonts w:ascii="宋体" w:hAnsi="宋体" w:hint="eastAsia"/>
          <w:kern w:val="0"/>
          <w:sz w:val="24"/>
          <w:szCs w:val="21"/>
        </w:rPr>
        <w:t>则</w:t>
      </w:r>
      <w:r>
        <w:rPr>
          <w:rFonts w:ascii="宋体" w:hAnsi="宋体"/>
          <w:kern w:val="0"/>
          <w:sz w:val="24"/>
          <w:szCs w:val="21"/>
        </w:rPr>
        <w:t>自动置为默认银行卡。</w:t>
      </w:r>
    </w:p>
    <w:p w14:paraId="43548820" w14:textId="77777777" w:rsidR="003D5131" w:rsidRDefault="003D5131">
      <w:pPr>
        <w:pStyle w:val="afb"/>
        <w:numPr>
          <w:ilvl w:val="0"/>
          <w:numId w:val="1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66" w:author="wangq" w:date="2017-08-21T17:25:00Z">
          <w:pPr>
            <w:pStyle w:val="afb"/>
            <w:numPr>
              <w:numId w:val="2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hint="eastAsia"/>
          <w:kern w:val="0"/>
          <w:sz w:val="24"/>
          <w:szCs w:val="21"/>
        </w:rPr>
        <w:t>完成添加</w:t>
      </w:r>
      <w:r>
        <w:rPr>
          <w:rFonts w:ascii="宋体" w:hAnsi="宋体"/>
          <w:kern w:val="0"/>
          <w:sz w:val="24"/>
          <w:szCs w:val="21"/>
        </w:rPr>
        <w:t>银行卡</w:t>
      </w:r>
    </w:p>
    <w:p w14:paraId="1CF71E2D" w14:textId="77777777" w:rsidR="003D5131" w:rsidRPr="00C3467F" w:rsidRDefault="003D5131" w:rsidP="00774F36">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4F4D6310" w14:textId="77777777" w:rsidR="00774F36" w:rsidRPr="00F9212D" w:rsidRDefault="00774F36" w:rsidP="00774F36">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3D5131" w:rsidRPr="00736667" w14:paraId="44D02B0D" w14:textId="77777777" w:rsidTr="00C2435F">
        <w:tc>
          <w:tcPr>
            <w:tcW w:w="1701" w:type="dxa"/>
            <w:shd w:val="clear" w:color="auto" w:fill="E0E0E0"/>
          </w:tcPr>
          <w:p w14:paraId="66DE37EC" w14:textId="77777777" w:rsidR="003D5131" w:rsidRPr="00736667" w:rsidRDefault="003D5131" w:rsidP="00953EC5">
            <w:pPr>
              <w:jc w:val="center"/>
              <w:rPr>
                <w:b/>
                <w:snapToGrid w:val="0"/>
                <w:kern w:val="0"/>
              </w:rPr>
            </w:pPr>
            <w:r w:rsidRPr="00736667">
              <w:rPr>
                <w:rFonts w:hint="eastAsia"/>
                <w:b/>
                <w:snapToGrid w:val="0"/>
                <w:kern w:val="0"/>
              </w:rPr>
              <w:t>输入要素</w:t>
            </w:r>
          </w:p>
        </w:tc>
        <w:tc>
          <w:tcPr>
            <w:tcW w:w="1559" w:type="dxa"/>
            <w:shd w:val="clear" w:color="auto" w:fill="E0E0E0"/>
          </w:tcPr>
          <w:p w14:paraId="76145423" w14:textId="77777777" w:rsidR="003D5131" w:rsidRPr="00736667" w:rsidRDefault="003D5131"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4ECC924" w14:textId="77777777" w:rsidR="003D5131" w:rsidRPr="00736667" w:rsidRDefault="003D5131"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AED1876" w14:textId="77777777" w:rsidR="003D5131" w:rsidRPr="00736667" w:rsidRDefault="003D5131" w:rsidP="00953EC5">
            <w:pPr>
              <w:jc w:val="center"/>
              <w:rPr>
                <w:b/>
                <w:snapToGrid w:val="0"/>
                <w:kern w:val="0"/>
              </w:rPr>
            </w:pPr>
            <w:r w:rsidRPr="00736667">
              <w:rPr>
                <w:rFonts w:hint="eastAsia"/>
                <w:b/>
                <w:snapToGrid w:val="0"/>
                <w:kern w:val="0"/>
              </w:rPr>
              <w:t>备注</w:t>
            </w:r>
          </w:p>
        </w:tc>
      </w:tr>
      <w:tr w:rsidR="003D5131" w:rsidRPr="00736667" w14:paraId="37FECCA4" w14:textId="77777777" w:rsidTr="00C2435F">
        <w:tc>
          <w:tcPr>
            <w:tcW w:w="1701" w:type="dxa"/>
            <w:shd w:val="clear" w:color="auto" w:fill="auto"/>
          </w:tcPr>
          <w:p w14:paraId="011076CE" w14:textId="77777777" w:rsidR="003D5131" w:rsidRPr="00736667" w:rsidRDefault="003D5131" w:rsidP="00953EC5">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559" w:type="dxa"/>
            <w:shd w:val="clear" w:color="auto" w:fill="auto"/>
          </w:tcPr>
          <w:p w14:paraId="6FAA7195" w14:textId="77777777" w:rsidR="003D5131" w:rsidRPr="00736667" w:rsidRDefault="003D5131" w:rsidP="00953EC5">
            <w:pPr>
              <w:jc w:val="left"/>
              <w:rPr>
                <w:rFonts w:ascii="宋体" w:hAnsi="宋体"/>
                <w:snapToGrid w:val="0"/>
                <w:kern w:val="0"/>
              </w:rPr>
            </w:pPr>
            <w:r>
              <w:rPr>
                <w:rFonts w:ascii="宋体" w:hAnsi="宋体"/>
                <w:snapToGrid w:val="0"/>
                <w:kern w:val="0"/>
              </w:rPr>
              <w:t>DataChannel</w:t>
            </w:r>
          </w:p>
        </w:tc>
        <w:tc>
          <w:tcPr>
            <w:tcW w:w="1134" w:type="dxa"/>
            <w:shd w:val="clear" w:color="auto" w:fill="auto"/>
          </w:tcPr>
          <w:p w14:paraId="78D45C89" w14:textId="77777777" w:rsidR="003D5131" w:rsidRPr="00736667" w:rsidRDefault="003D5131"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5EEDF72" w14:textId="77777777" w:rsidR="003D5131" w:rsidRPr="00736667" w:rsidRDefault="003D5131" w:rsidP="00953EC5">
            <w:pPr>
              <w:jc w:val="left"/>
              <w:rPr>
                <w:rFonts w:ascii="宋体" w:hAnsi="宋体"/>
                <w:snapToGrid w:val="0"/>
                <w:kern w:val="0"/>
              </w:rPr>
            </w:pPr>
          </w:p>
        </w:tc>
      </w:tr>
      <w:tr w:rsidR="003D5131" w:rsidRPr="00736667" w14:paraId="1EF0C426" w14:textId="77777777" w:rsidTr="00C2435F">
        <w:tc>
          <w:tcPr>
            <w:tcW w:w="1701" w:type="dxa"/>
            <w:shd w:val="clear" w:color="auto" w:fill="auto"/>
          </w:tcPr>
          <w:p w14:paraId="44FD7A35" w14:textId="77777777" w:rsidR="003D5131" w:rsidRPr="00736667" w:rsidRDefault="003D5131" w:rsidP="00953EC5">
            <w:pPr>
              <w:jc w:val="left"/>
              <w:rPr>
                <w:rFonts w:ascii="宋体" w:hAnsi="宋体"/>
                <w:snapToGrid w:val="0"/>
                <w:kern w:val="0"/>
              </w:rPr>
            </w:pPr>
            <w:r>
              <w:rPr>
                <w:rFonts w:ascii="宋体" w:hAnsi="宋体" w:hint="eastAsia"/>
                <w:snapToGrid w:val="0"/>
                <w:kern w:val="0"/>
              </w:rPr>
              <w:t>用户唯一</w:t>
            </w:r>
            <w:r>
              <w:rPr>
                <w:rFonts w:ascii="宋体" w:hAnsi="宋体"/>
                <w:snapToGrid w:val="0"/>
                <w:kern w:val="0"/>
              </w:rPr>
              <w:t>标识</w:t>
            </w:r>
          </w:p>
        </w:tc>
        <w:tc>
          <w:tcPr>
            <w:tcW w:w="1559" w:type="dxa"/>
            <w:shd w:val="clear" w:color="auto" w:fill="auto"/>
          </w:tcPr>
          <w:p w14:paraId="4B4619CC" w14:textId="77777777" w:rsidR="003D5131" w:rsidRPr="00736667" w:rsidRDefault="003D5131" w:rsidP="00953EC5">
            <w:pPr>
              <w:jc w:val="left"/>
              <w:rPr>
                <w:rFonts w:ascii="宋体" w:hAnsi="宋体"/>
                <w:snapToGrid w:val="0"/>
                <w:kern w:val="0"/>
              </w:rPr>
            </w:pPr>
            <w:r>
              <w:rPr>
                <w:rFonts w:ascii="宋体" w:hAnsi="宋体"/>
                <w:snapToGrid w:val="0"/>
                <w:kern w:val="0"/>
              </w:rPr>
              <w:t>UserSystemUUID</w:t>
            </w:r>
          </w:p>
        </w:tc>
        <w:tc>
          <w:tcPr>
            <w:tcW w:w="1134" w:type="dxa"/>
            <w:shd w:val="clear" w:color="auto" w:fill="auto"/>
          </w:tcPr>
          <w:p w14:paraId="5B587914" w14:textId="77777777" w:rsidR="003D5131" w:rsidRPr="00736667" w:rsidRDefault="003D5131"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C29E987" w14:textId="77777777" w:rsidR="003D5131" w:rsidRPr="00736667" w:rsidRDefault="003D5131" w:rsidP="00953EC5">
            <w:pPr>
              <w:jc w:val="left"/>
              <w:rPr>
                <w:rFonts w:ascii="宋体" w:hAnsi="宋体"/>
                <w:snapToGrid w:val="0"/>
                <w:kern w:val="0"/>
              </w:rPr>
            </w:pPr>
          </w:p>
        </w:tc>
      </w:tr>
      <w:tr w:rsidR="003D5131" w:rsidRPr="00736667" w14:paraId="4312B149" w14:textId="77777777" w:rsidTr="00C2435F">
        <w:tc>
          <w:tcPr>
            <w:tcW w:w="1701" w:type="dxa"/>
            <w:shd w:val="clear" w:color="auto" w:fill="auto"/>
          </w:tcPr>
          <w:p w14:paraId="15A1B30F" w14:textId="77777777" w:rsidR="003D5131" w:rsidRDefault="003D5131" w:rsidP="00953EC5">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卡号</w:t>
            </w:r>
          </w:p>
        </w:tc>
        <w:tc>
          <w:tcPr>
            <w:tcW w:w="1559" w:type="dxa"/>
            <w:shd w:val="clear" w:color="auto" w:fill="auto"/>
          </w:tcPr>
          <w:p w14:paraId="775F0456" w14:textId="77777777" w:rsidR="003D5131" w:rsidRDefault="003D5131" w:rsidP="00953EC5">
            <w:pPr>
              <w:jc w:val="left"/>
              <w:rPr>
                <w:rFonts w:ascii="宋体" w:hAnsi="宋体"/>
                <w:snapToGrid w:val="0"/>
                <w:kern w:val="0"/>
              </w:rPr>
            </w:pPr>
          </w:p>
        </w:tc>
        <w:tc>
          <w:tcPr>
            <w:tcW w:w="1134" w:type="dxa"/>
            <w:shd w:val="clear" w:color="auto" w:fill="auto"/>
          </w:tcPr>
          <w:p w14:paraId="133658CC" w14:textId="50EE8D56" w:rsidR="003D5131" w:rsidRDefault="00D075A2"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6F93FD6" w14:textId="77777777" w:rsidR="003D5131" w:rsidRPr="00736667" w:rsidRDefault="003D5131" w:rsidP="00953EC5">
            <w:pPr>
              <w:jc w:val="left"/>
              <w:rPr>
                <w:rFonts w:ascii="宋体" w:hAnsi="宋体"/>
                <w:snapToGrid w:val="0"/>
                <w:kern w:val="0"/>
              </w:rPr>
            </w:pPr>
          </w:p>
        </w:tc>
      </w:tr>
      <w:tr w:rsidR="003D5131" w:rsidRPr="00736667" w14:paraId="6F935065" w14:textId="77777777" w:rsidTr="00C2435F">
        <w:tc>
          <w:tcPr>
            <w:tcW w:w="1701" w:type="dxa"/>
            <w:shd w:val="clear" w:color="auto" w:fill="auto"/>
          </w:tcPr>
          <w:p w14:paraId="3F280E5E" w14:textId="77777777" w:rsidR="003D5131" w:rsidRDefault="003D5131" w:rsidP="00953EC5">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预留手机号</w:t>
            </w:r>
          </w:p>
        </w:tc>
        <w:tc>
          <w:tcPr>
            <w:tcW w:w="1559" w:type="dxa"/>
            <w:shd w:val="clear" w:color="auto" w:fill="auto"/>
          </w:tcPr>
          <w:p w14:paraId="7EBC059C" w14:textId="77777777" w:rsidR="003D5131" w:rsidRDefault="003D5131" w:rsidP="00953EC5">
            <w:pPr>
              <w:jc w:val="left"/>
              <w:rPr>
                <w:rFonts w:ascii="宋体" w:hAnsi="宋体"/>
                <w:snapToGrid w:val="0"/>
                <w:kern w:val="0"/>
              </w:rPr>
            </w:pPr>
          </w:p>
        </w:tc>
        <w:tc>
          <w:tcPr>
            <w:tcW w:w="1134" w:type="dxa"/>
            <w:shd w:val="clear" w:color="auto" w:fill="auto"/>
          </w:tcPr>
          <w:p w14:paraId="0E302D3B" w14:textId="77777777" w:rsidR="003D5131" w:rsidRDefault="003D5131" w:rsidP="00953EC5">
            <w:pPr>
              <w:jc w:val="left"/>
              <w:rPr>
                <w:rFonts w:ascii="宋体" w:hAnsi="宋体"/>
                <w:snapToGrid w:val="0"/>
                <w:kern w:val="0"/>
              </w:rPr>
            </w:pPr>
          </w:p>
        </w:tc>
        <w:tc>
          <w:tcPr>
            <w:tcW w:w="3119" w:type="dxa"/>
            <w:shd w:val="clear" w:color="auto" w:fill="auto"/>
          </w:tcPr>
          <w:p w14:paraId="6943F823" w14:textId="77777777" w:rsidR="003D5131" w:rsidRPr="00736667" w:rsidRDefault="003D5131" w:rsidP="00953EC5">
            <w:pPr>
              <w:jc w:val="left"/>
              <w:rPr>
                <w:rFonts w:ascii="宋体" w:hAnsi="宋体"/>
                <w:snapToGrid w:val="0"/>
                <w:kern w:val="0"/>
              </w:rPr>
            </w:pPr>
          </w:p>
        </w:tc>
      </w:tr>
      <w:tr w:rsidR="003D5131" w:rsidRPr="00736667" w14:paraId="0596D00F" w14:textId="77777777" w:rsidTr="00C2435F">
        <w:tc>
          <w:tcPr>
            <w:tcW w:w="1701" w:type="dxa"/>
            <w:shd w:val="clear" w:color="auto" w:fill="auto"/>
          </w:tcPr>
          <w:p w14:paraId="0180324C" w14:textId="77777777" w:rsidR="003D5131" w:rsidRDefault="003D5131" w:rsidP="00953EC5">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代码</w:t>
            </w:r>
          </w:p>
        </w:tc>
        <w:tc>
          <w:tcPr>
            <w:tcW w:w="1559" w:type="dxa"/>
            <w:shd w:val="clear" w:color="auto" w:fill="auto"/>
          </w:tcPr>
          <w:p w14:paraId="2E164DF9" w14:textId="77777777" w:rsidR="003D5131" w:rsidRDefault="003D5131" w:rsidP="00953EC5">
            <w:pPr>
              <w:jc w:val="left"/>
              <w:rPr>
                <w:rFonts w:ascii="宋体" w:hAnsi="宋体"/>
                <w:snapToGrid w:val="0"/>
                <w:kern w:val="0"/>
              </w:rPr>
            </w:pPr>
          </w:p>
        </w:tc>
        <w:tc>
          <w:tcPr>
            <w:tcW w:w="1134" w:type="dxa"/>
            <w:shd w:val="clear" w:color="auto" w:fill="auto"/>
          </w:tcPr>
          <w:p w14:paraId="28BA246C" w14:textId="77777777" w:rsidR="003D5131" w:rsidRDefault="003D5131" w:rsidP="00953EC5">
            <w:pPr>
              <w:jc w:val="left"/>
              <w:rPr>
                <w:rFonts w:ascii="宋体" w:hAnsi="宋体"/>
                <w:snapToGrid w:val="0"/>
                <w:kern w:val="0"/>
              </w:rPr>
            </w:pPr>
          </w:p>
        </w:tc>
        <w:tc>
          <w:tcPr>
            <w:tcW w:w="3119" w:type="dxa"/>
            <w:shd w:val="clear" w:color="auto" w:fill="auto"/>
          </w:tcPr>
          <w:p w14:paraId="081415D9" w14:textId="77777777" w:rsidR="003D5131" w:rsidRPr="00736667" w:rsidRDefault="003D5131" w:rsidP="00953EC5">
            <w:pPr>
              <w:jc w:val="left"/>
              <w:rPr>
                <w:rFonts w:ascii="宋体" w:hAnsi="宋体"/>
                <w:snapToGrid w:val="0"/>
                <w:kern w:val="0"/>
              </w:rPr>
            </w:pPr>
          </w:p>
        </w:tc>
      </w:tr>
      <w:tr w:rsidR="00D075A2" w:rsidRPr="00736667" w14:paraId="199757D4" w14:textId="77777777" w:rsidTr="00C2435F">
        <w:tc>
          <w:tcPr>
            <w:tcW w:w="1701" w:type="dxa"/>
            <w:shd w:val="clear" w:color="auto" w:fill="auto"/>
          </w:tcPr>
          <w:p w14:paraId="6E6982E2" w14:textId="37DD485A" w:rsidR="00D075A2" w:rsidRDefault="00D075A2" w:rsidP="00953EC5">
            <w:pPr>
              <w:jc w:val="left"/>
              <w:rPr>
                <w:rFonts w:ascii="宋体" w:hAnsi="宋体"/>
                <w:snapToGrid w:val="0"/>
                <w:kern w:val="0"/>
              </w:rPr>
            </w:pPr>
            <w:r>
              <w:rPr>
                <w:rFonts w:ascii="宋体" w:hAnsi="宋体" w:hint="eastAsia"/>
                <w:snapToGrid w:val="0"/>
                <w:kern w:val="0"/>
              </w:rPr>
              <w:t>身份</w:t>
            </w:r>
            <w:r>
              <w:rPr>
                <w:rFonts w:ascii="宋体" w:hAnsi="宋体"/>
                <w:snapToGrid w:val="0"/>
                <w:kern w:val="0"/>
              </w:rPr>
              <w:t>证号</w:t>
            </w:r>
          </w:p>
        </w:tc>
        <w:tc>
          <w:tcPr>
            <w:tcW w:w="1559" w:type="dxa"/>
            <w:shd w:val="clear" w:color="auto" w:fill="auto"/>
          </w:tcPr>
          <w:p w14:paraId="60CEF815" w14:textId="77777777" w:rsidR="00D075A2" w:rsidRDefault="00D075A2" w:rsidP="00953EC5">
            <w:pPr>
              <w:jc w:val="left"/>
              <w:rPr>
                <w:rFonts w:ascii="宋体" w:hAnsi="宋体"/>
                <w:snapToGrid w:val="0"/>
                <w:kern w:val="0"/>
              </w:rPr>
            </w:pPr>
          </w:p>
        </w:tc>
        <w:tc>
          <w:tcPr>
            <w:tcW w:w="1134" w:type="dxa"/>
            <w:shd w:val="clear" w:color="auto" w:fill="auto"/>
          </w:tcPr>
          <w:p w14:paraId="7F1031B0" w14:textId="3F2D8906" w:rsidR="00D075A2" w:rsidRDefault="00D075A2"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B4F3B01" w14:textId="77777777" w:rsidR="00D075A2" w:rsidRPr="00736667" w:rsidRDefault="00D075A2" w:rsidP="00953EC5">
            <w:pPr>
              <w:jc w:val="left"/>
              <w:rPr>
                <w:rFonts w:ascii="宋体" w:hAnsi="宋体"/>
                <w:snapToGrid w:val="0"/>
                <w:kern w:val="0"/>
              </w:rPr>
            </w:pPr>
          </w:p>
        </w:tc>
      </w:tr>
      <w:tr w:rsidR="00992ADC" w:rsidRPr="00736667" w14:paraId="65D64855" w14:textId="77777777" w:rsidTr="00C2435F">
        <w:tc>
          <w:tcPr>
            <w:tcW w:w="1701" w:type="dxa"/>
            <w:shd w:val="clear" w:color="auto" w:fill="auto"/>
          </w:tcPr>
          <w:p w14:paraId="53BF205C" w14:textId="68A1C336" w:rsidR="00992ADC" w:rsidRDefault="00992ADC" w:rsidP="00953EC5">
            <w:pPr>
              <w:jc w:val="left"/>
              <w:rPr>
                <w:rFonts w:ascii="宋体" w:hAnsi="宋体"/>
                <w:snapToGrid w:val="0"/>
                <w:kern w:val="0"/>
              </w:rPr>
            </w:pPr>
            <w:r>
              <w:rPr>
                <w:rFonts w:ascii="宋体" w:hAnsi="宋体" w:hint="eastAsia"/>
                <w:snapToGrid w:val="0"/>
                <w:kern w:val="0"/>
              </w:rPr>
              <w:t>姓名</w:t>
            </w:r>
          </w:p>
        </w:tc>
        <w:tc>
          <w:tcPr>
            <w:tcW w:w="1559" w:type="dxa"/>
            <w:shd w:val="clear" w:color="auto" w:fill="auto"/>
          </w:tcPr>
          <w:p w14:paraId="66493912" w14:textId="77777777" w:rsidR="00992ADC" w:rsidRDefault="00992ADC" w:rsidP="00953EC5">
            <w:pPr>
              <w:jc w:val="left"/>
              <w:rPr>
                <w:rFonts w:ascii="宋体" w:hAnsi="宋体"/>
                <w:snapToGrid w:val="0"/>
                <w:kern w:val="0"/>
              </w:rPr>
            </w:pPr>
          </w:p>
        </w:tc>
        <w:tc>
          <w:tcPr>
            <w:tcW w:w="1134" w:type="dxa"/>
            <w:shd w:val="clear" w:color="auto" w:fill="auto"/>
          </w:tcPr>
          <w:p w14:paraId="221F449A" w14:textId="20CAE2C2" w:rsidR="00992ADC" w:rsidRDefault="00992ADC"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497925A" w14:textId="77777777" w:rsidR="00992ADC" w:rsidRPr="00736667" w:rsidRDefault="00992ADC" w:rsidP="00953EC5">
            <w:pPr>
              <w:jc w:val="left"/>
              <w:rPr>
                <w:rFonts w:ascii="宋体" w:hAnsi="宋体"/>
                <w:snapToGrid w:val="0"/>
                <w:kern w:val="0"/>
              </w:rPr>
            </w:pPr>
          </w:p>
        </w:tc>
      </w:tr>
      <w:tr w:rsidR="003D5131" w:rsidRPr="00736667" w14:paraId="26F5E029" w14:textId="77777777" w:rsidTr="00C2435F">
        <w:tc>
          <w:tcPr>
            <w:tcW w:w="1701" w:type="dxa"/>
            <w:shd w:val="clear" w:color="auto" w:fill="auto"/>
          </w:tcPr>
          <w:p w14:paraId="05B87D59" w14:textId="77777777" w:rsidR="003D5131" w:rsidRDefault="003D5131" w:rsidP="00953EC5">
            <w:pPr>
              <w:jc w:val="left"/>
              <w:rPr>
                <w:rFonts w:ascii="宋体" w:hAnsi="宋体"/>
                <w:snapToGrid w:val="0"/>
                <w:kern w:val="0"/>
              </w:rPr>
            </w:pPr>
            <w:r>
              <w:rPr>
                <w:rFonts w:ascii="宋体" w:hAnsi="宋体" w:hint="eastAsia"/>
                <w:snapToGrid w:val="0"/>
                <w:kern w:val="0"/>
              </w:rPr>
              <w:t>开</w:t>
            </w:r>
            <w:r>
              <w:rPr>
                <w:rFonts w:ascii="宋体" w:hAnsi="宋体"/>
                <w:snapToGrid w:val="0"/>
                <w:kern w:val="0"/>
              </w:rPr>
              <w:t>户行</w:t>
            </w:r>
          </w:p>
        </w:tc>
        <w:tc>
          <w:tcPr>
            <w:tcW w:w="1559" w:type="dxa"/>
            <w:shd w:val="clear" w:color="auto" w:fill="auto"/>
          </w:tcPr>
          <w:p w14:paraId="11AD6968" w14:textId="77777777" w:rsidR="003D5131" w:rsidRDefault="003D5131" w:rsidP="00953EC5">
            <w:pPr>
              <w:jc w:val="left"/>
              <w:rPr>
                <w:rFonts w:ascii="宋体" w:hAnsi="宋体"/>
                <w:snapToGrid w:val="0"/>
                <w:kern w:val="0"/>
              </w:rPr>
            </w:pPr>
          </w:p>
        </w:tc>
        <w:tc>
          <w:tcPr>
            <w:tcW w:w="1134" w:type="dxa"/>
            <w:shd w:val="clear" w:color="auto" w:fill="auto"/>
          </w:tcPr>
          <w:p w14:paraId="44B1811A" w14:textId="77777777" w:rsidR="003D5131" w:rsidRDefault="003D5131" w:rsidP="00953EC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8B29B1F" w14:textId="77777777" w:rsidR="003D5131" w:rsidRPr="00736667" w:rsidRDefault="003D5131" w:rsidP="00953EC5">
            <w:pPr>
              <w:jc w:val="left"/>
              <w:rPr>
                <w:rFonts w:ascii="宋体" w:hAnsi="宋体"/>
                <w:snapToGrid w:val="0"/>
                <w:kern w:val="0"/>
              </w:rPr>
            </w:pPr>
          </w:p>
        </w:tc>
      </w:tr>
    </w:tbl>
    <w:p w14:paraId="41A54DF3" w14:textId="77777777" w:rsidR="00774F36" w:rsidRPr="00C56A4E" w:rsidRDefault="00774F36" w:rsidP="00774F36"/>
    <w:p w14:paraId="7DAC40EF" w14:textId="77777777" w:rsidR="00774F36" w:rsidRPr="00A52328" w:rsidRDefault="00774F36" w:rsidP="00774F36">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3D5131" w:rsidRPr="00736667" w14:paraId="4AC23635" w14:textId="77777777" w:rsidTr="00953EC5">
        <w:tc>
          <w:tcPr>
            <w:tcW w:w="1559" w:type="dxa"/>
            <w:shd w:val="clear" w:color="auto" w:fill="E0E0E0"/>
          </w:tcPr>
          <w:p w14:paraId="544412F9" w14:textId="77777777" w:rsidR="003D5131" w:rsidRPr="00736667" w:rsidRDefault="003D5131" w:rsidP="00953EC5">
            <w:pPr>
              <w:jc w:val="center"/>
              <w:rPr>
                <w:b/>
                <w:snapToGrid w:val="0"/>
                <w:kern w:val="0"/>
              </w:rPr>
            </w:pPr>
            <w:r w:rsidRPr="00736667">
              <w:rPr>
                <w:rFonts w:hint="eastAsia"/>
                <w:b/>
                <w:snapToGrid w:val="0"/>
                <w:kern w:val="0"/>
              </w:rPr>
              <w:t>输入要素</w:t>
            </w:r>
          </w:p>
        </w:tc>
        <w:tc>
          <w:tcPr>
            <w:tcW w:w="1701" w:type="dxa"/>
            <w:shd w:val="clear" w:color="auto" w:fill="E0E0E0"/>
          </w:tcPr>
          <w:p w14:paraId="5298C7ED" w14:textId="77777777" w:rsidR="003D5131" w:rsidRPr="00736667" w:rsidRDefault="003D5131"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A3AB766" w14:textId="77777777" w:rsidR="003D5131" w:rsidRPr="00736667" w:rsidRDefault="003D5131"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99A97E6" w14:textId="77777777" w:rsidR="003D5131" w:rsidRPr="00736667" w:rsidRDefault="003D5131" w:rsidP="00953EC5">
            <w:pPr>
              <w:jc w:val="center"/>
              <w:rPr>
                <w:b/>
                <w:snapToGrid w:val="0"/>
                <w:kern w:val="0"/>
              </w:rPr>
            </w:pPr>
            <w:r w:rsidRPr="00736667">
              <w:rPr>
                <w:rFonts w:hint="eastAsia"/>
                <w:b/>
                <w:snapToGrid w:val="0"/>
                <w:kern w:val="0"/>
              </w:rPr>
              <w:t>备注</w:t>
            </w:r>
          </w:p>
        </w:tc>
      </w:tr>
      <w:tr w:rsidR="003D5131" w:rsidRPr="00736667" w14:paraId="09B37742" w14:textId="77777777" w:rsidTr="00953EC5">
        <w:tc>
          <w:tcPr>
            <w:tcW w:w="1559" w:type="dxa"/>
            <w:shd w:val="clear" w:color="auto" w:fill="auto"/>
          </w:tcPr>
          <w:p w14:paraId="17A67F6D" w14:textId="77777777" w:rsidR="003D5131" w:rsidRPr="00736667" w:rsidRDefault="003D5131" w:rsidP="00953EC5">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697328D9" w14:textId="77777777" w:rsidR="003D5131" w:rsidRPr="00736667" w:rsidRDefault="003D5131" w:rsidP="00953EC5">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01F30C24" w14:textId="77777777" w:rsidR="003D5131" w:rsidRPr="00736667" w:rsidRDefault="003D5131"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425657E" w14:textId="77777777" w:rsidR="003D5131" w:rsidRPr="00736667" w:rsidRDefault="003D5131" w:rsidP="00953EC5">
            <w:pPr>
              <w:jc w:val="left"/>
              <w:rPr>
                <w:rFonts w:ascii="宋体" w:hAnsi="宋体"/>
                <w:snapToGrid w:val="0"/>
                <w:kern w:val="0"/>
              </w:rPr>
            </w:pPr>
          </w:p>
        </w:tc>
      </w:tr>
      <w:tr w:rsidR="003D5131" w:rsidRPr="00736667" w14:paraId="678C3159" w14:textId="77777777" w:rsidTr="00953EC5">
        <w:tc>
          <w:tcPr>
            <w:tcW w:w="1559" w:type="dxa"/>
            <w:shd w:val="clear" w:color="auto" w:fill="auto"/>
          </w:tcPr>
          <w:p w14:paraId="44F2D959" w14:textId="77777777" w:rsidR="003D5131" w:rsidRPr="00736667" w:rsidRDefault="003D5131" w:rsidP="00953EC5">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388F1EA" w14:textId="77777777" w:rsidR="003D5131" w:rsidRPr="00736667" w:rsidRDefault="003D5131" w:rsidP="00953EC5">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27B57BE5" w14:textId="77777777" w:rsidR="003D5131" w:rsidRPr="00736667" w:rsidRDefault="003D5131"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85ECA84" w14:textId="77777777" w:rsidR="003D5131" w:rsidRPr="00736667" w:rsidRDefault="003D5131" w:rsidP="00953EC5">
            <w:pPr>
              <w:jc w:val="left"/>
              <w:rPr>
                <w:rFonts w:ascii="宋体" w:hAnsi="宋体"/>
                <w:snapToGrid w:val="0"/>
                <w:kern w:val="0"/>
              </w:rPr>
            </w:pPr>
          </w:p>
        </w:tc>
      </w:tr>
      <w:tr w:rsidR="003D5131" w:rsidRPr="00736667" w14:paraId="253E4A6D" w14:textId="77777777" w:rsidTr="00953EC5">
        <w:tc>
          <w:tcPr>
            <w:tcW w:w="1559" w:type="dxa"/>
            <w:shd w:val="clear" w:color="auto" w:fill="auto"/>
          </w:tcPr>
          <w:p w14:paraId="084E05DE" w14:textId="77777777" w:rsidR="003D5131" w:rsidRPr="00736667" w:rsidRDefault="003D5131" w:rsidP="00953EC5">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443C3A8" w14:textId="77777777" w:rsidR="003D5131" w:rsidRPr="00736667" w:rsidRDefault="003D5131" w:rsidP="00953EC5">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26B5CBBD" w14:textId="77777777" w:rsidR="003D5131" w:rsidRPr="00736667" w:rsidRDefault="003D5131" w:rsidP="00953EC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755E4FB" w14:textId="77777777" w:rsidR="003D5131" w:rsidRPr="00736667" w:rsidRDefault="003D5131" w:rsidP="00953EC5">
            <w:pPr>
              <w:jc w:val="left"/>
              <w:rPr>
                <w:rFonts w:ascii="宋体" w:hAnsi="宋体"/>
                <w:snapToGrid w:val="0"/>
                <w:kern w:val="0"/>
              </w:rPr>
            </w:pPr>
          </w:p>
        </w:tc>
      </w:tr>
    </w:tbl>
    <w:p w14:paraId="61B9F7E2" w14:textId="77777777" w:rsidR="003D5131" w:rsidRDefault="003D5131" w:rsidP="00774F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6679376" w14:textId="77777777" w:rsidR="00774F36" w:rsidRDefault="00774F36" w:rsidP="00774F36">
      <w:pPr>
        <w:pStyle w:val="6"/>
      </w:pPr>
      <w:r>
        <w:rPr>
          <w:rFonts w:hint="eastAsia"/>
        </w:rPr>
        <w:t>数据</w:t>
      </w:r>
      <w:r>
        <w:t>库表</w:t>
      </w:r>
    </w:p>
    <w:p w14:paraId="3E90E118" w14:textId="77777777" w:rsidR="00402EA6" w:rsidRDefault="00A803B3" w:rsidP="00C2435F">
      <w:pPr>
        <w:ind w:left="260" w:firstLine="420"/>
      </w:pPr>
      <w:r w:rsidRPr="00A803B3">
        <w:rPr>
          <w:rFonts w:hint="eastAsia"/>
        </w:rPr>
        <w:t>银行卡信息</w:t>
      </w:r>
      <w:r>
        <w:rPr>
          <w:rFonts w:hint="eastAsia"/>
        </w:rPr>
        <w:t>（微</w:t>
      </w:r>
      <w:r>
        <w:t>服务）</w:t>
      </w:r>
    </w:p>
    <w:p w14:paraId="01522380" w14:textId="0CA10ABD" w:rsidR="00AE2376" w:rsidRDefault="00AE2376" w:rsidP="00AE2376">
      <w:pPr>
        <w:ind w:left="260" w:firstLine="420"/>
      </w:pPr>
      <w:r>
        <w:rPr>
          <w:rFonts w:hint="eastAsia"/>
        </w:rPr>
        <w:t>验卡</w:t>
      </w:r>
      <w:r>
        <w:t>流水表</w:t>
      </w:r>
      <w:r>
        <w:rPr>
          <w:rFonts w:hint="eastAsia"/>
        </w:rPr>
        <w:t>（微</w:t>
      </w:r>
      <w:r>
        <w:t>服务）</w:t>
      </w:r>
    </w:p>
    <w:p w14:paraId="57183DA5" w14:textId="77777777" w:rsidR="00402EA6" w:rsidRPr="00247EA1" w:rsidRDefault="00402EA6" w:rsidP="00C2435F"/>
    <w:p w14:paraId="5801BA4F" w14:textId="77777777" w:rsidR="00127987" w:rsidRPr="0082647F" w:rsidRDefault="00127987" w:rsidP="00127987">
      <w:pPr>
        <w:pStyle w:val="5"/>
      </w:pPr>
      <w:r>
        <w:rPr>
          <w:rFonts w:hint="eastAsia"/>
        </w:rPr>
        <w:t>删除银行</w:t>
      </w:r>
      <w:r>
        <w:t>卡</w:t>
      </w:r>
    </w:p>
    <w:p w14:paraId="55553A98" w14:textId="77777777" w:rsidR="00127987" w:rsidRDefault="00127987" w:rsidP="00127987">
      <w:pPr>
        <w:pStyle w:val="6"/>
      </w:pPr>
      <w:r>
        <w:rPr>
          <w:rFonts w:hint="eastAsia"/>
        </w:rPr>
        <w:t>功能</w:t>
      </w:r>
      <w:r>
        <w:t>描述</w:t>
      </w:r>
    </w:p>
    <w:p w14:paraId="41B5C783" w14:textId="77777777" w:rsidR="00127987" w:rsidRPr="00A9755C" w:rsidRDefault="00127987" w:rsidP="00127987">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A803B3">
        <w:rPr>
          <w:rFonts w:ascii="宋体" w:hAnsi="宋体" w:hint="eastAsia"/>
          <w:kern w:val="0"/>
          <w:sz w:val="24"/>
          <w:szCs w:val="21"/>
        </w:rPr>
        <w:t>删除</w:t>
      </w:r>
      <w:r w:rsidR="00A803B3">
        <w:rPr>
          <w:rFonts w:ascii="宋体" w:hAnsi="宋体"/>
          <w:kern w:val="0"/>
          <w:sz w:val="24"/>
          <w:szCs w:val="21"/>
        </w:rPr>
        <w:t>已经</w:t>
      </w:r>
      <w:r w:rsidR="00A803B3">
        <w:rPr>
          <w:rFonts w:ascii="宋体" w:hAnsi="宋体" w:hint="eastAsia"/>
          <w:kern w:val="0"/>
          <w:sz w:val="24"/>
          <w:szCs w:val="21"/>
        </w:rPr>
        <w:t>存在</w:t>
      </w:r>
      <w:r w:rsidR="00A803B3">
        <w:rPr>
          <w:rFonts w:ascii="宋体" w:hAnsi="宋体"/>
          <w:kern w:val="0"/>
          <w:sz w:val="24"/>
          <w:szCs w:val="21"/>
        </w:rPr>
        <w:t>的</w:t>
      </w:r>
      <w:r w:rsidR="00A803B3">
        <w:rPr>
          <w:rFonts w:ascii="宋体" w:hAnsi="宋体" w:hint="eastAsia"/>
          <w:kern w:val="0"/>
          <w:sz w:val="24"/>
          <w:szCs w:val="21"/>
        </w:rPr>
        <w:t>银行</w:t>
      </w:r>
      <w:r w:rsidR="00A803B3">
        <w:rPr>
          <w:rFonts w:ascii="宋体" w:hAnsi="宋体"/>
          <w:kern w:val="0"/>
          <w:sz w:val="24"/>
          <w:szCs w:val="21"/>
        </w:rPr>
        <w:t>卡</w:t>
      </w:r>
    </w:p>
    <w:p w14:paraId="75B3D4D0" w14:textId="77777777" w:rsidR="00127987" w:rsidRPr="00676A58" w:rsidRDefault="00127987" w:rsidP="00127987">
      <w:pPr>
        <w:pStyle w:val="6"/>
      </w:pPr>
      <w:r w:rsidRPr="00676A58">
        <w:rPr>
          <w:rFonts w:hint="eastAsia"/>
        </w:rPr>
        <w:t>处理流程</w:t>
      </w:r>
    </w:p>
    <w:p w14:paraId="0EF822CE" w14:textId="399D8C28" w:rsidR="00136454" w:rsidRDefault="008A5129" w:rsidP="00C2435F">
      <w:pPr>
        <w:ind w:left="420" w:firstLine="420"/>
        <w:rPr>
          <w:b/>
          <w:sz w:val="24"/>
          <w:szCs w:val="24"/>
        </w:rPr>
      </w:pPr>
      <w:r>
        <w:object w:dxaOrig="6241" w:dyaOrig="5656" w14:anchorId="3B2AEF4D">
          <v:shape id="_x0000_i1066" type="#_x0000_t75" style="width:308.55pt;height:280.5pt" o:ole="">
            <v:imagedata r:id="rId98" o:title=""/>
          </v:shape>
          <o:OLEObject Type="Embed" ProgID="Visio.Drawing.15" ShapeID="_x0000_i1066" DrawAspect="Content" ObjectID="_1569760939" r:id="rId99"/>
        </w:object>
      </w:r>
    </w:p>
    <w:p w14:paraId="605BFA66" w14:textId="77777777" w:rsidR="00127987" w:rsidRPr="004F010F" w:rsidRDefault="00127987" w:rsidP="00127987">
      <w:pPr>
        <w:ind w:left="289" w:firstLine="420"/>
      </w:pPr>
      <w:r w:rsidRPr="00646F01">
        <w:rPr>
          <w:rFonts w:hint="eastAsia"/>
          <w:b/>
          <w:sz w:val="24"/>
          <w:szCs w:val="24"/>
        </w:rPr>
        <w:t>【流程描述】</w:t>
      </w:r>
    </w:p>
    <w:p w14:paraId="43A1F26C" w14:textId="1F8111F5" w:rsidR="003876BE" w:rsidRDefault="003876BE">
      <w:pPr>
        <w:pStyle w:val="afb"/>
        <w:numPr>
          <w:ilvl w:val="0"/>
          <w:numId w:val="1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67" w:author="wangq" w:date="2017-08-21T17:25:00Z">
          <w:pPr>
            <w:pStyle w:val="afb"/>
            <w:numPr>
              <w:numId w:val="2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hint="eastAsia"/>
          <w:kern w:val="0"/>
          <w:sz w:val="24"/>
          <w:szCs w:val="21"/>
        </w:rPr>
        <w:t>检查</w:t>
      </w:r>
      <w:r>
        <w:rPr>
          <w:rFonts w:ascii="宋体" w:hAnsi="宋体"/>
          <w:kern w:val="0"/>
          <w:sz w:val="24"/>
          <w:szCs w:val="21"/>
        </w:rPr>
        <w:t>是否为最</w:t>
      </w:r>
      <w:r>
        <w:rPr>
          <w:rFonts w:ascii="宋体" w:hAnsi="宋体" w:hint="eastAsia"/>
          <w:kern w:val="0"/>
          <w:sz w:val="24"/>
          <w:szCs w:val="21"/>
        </w:rPr>
        <w:t>后</w:t>
      </w:r>
      <w:r>
        <w:rPr>
          <w:rFonts w:ascii="宋体" w:hAnsi="宋体"/>
          <w:kern w:val="0"/>
          <w:sz w:val="24"/>
          <w:szCs w:val="21"/>
        </w:rPr>
        <w:t>一张银行卡，如果是最后一张则</w:t>
      </w:r>
      <w:r>
        <w:rPr>
          <w:rFonts w:ascii="宋体" w:hAnsi="宋体" w:hint="eastAsia"/>
          <w:kern w:val="0"/>
          <w:sz w:val="24"/>
          <w:szCs w:val="21"/>
        </w:rPr>
        <w:t>提示“</w:t>
      </w:r>
      <w:r>
        <w:rPr>
          <w:rFonts w:ascii="宋体" w:hAnsi="宋体"/>
          <w:kern w:val="0"/>
          <w:sz w:val="24"/>
          <w:szCs w:val="21"/>
        </w:rPr>
        <w:t>删除后</w:t>
      </w:r>
      <w:r w:rsidR="00CB43CB">
        <w:rPr>
          <w:rFonts w:ascii="宋体" w:hAnsi="宋体" w:hint="eastAsia"/>
          <w:kern w:val="0"/>
          <w:sz w:val="24"/>
          <w:szCs w:val="21"/>
        </w:rPr>
        <w:t>将</w:t>
      </w:r>
      <w:r>
        <w:rPr>
          <w:rFonts w:ascii="宋体" w:hAnsi="宋体"/>
          <w:kern w:val="0"/>
          <w:sz w:val="24"/>
          <w:szCs w:val="21"/>
        </w:rPr>
        <w:t>无法正常提现，是否继续</w:t>
      </w:r>
      <w:r>
        <w:rPr>
          <w:rFonts w:ascii="宋体" w:hAnsi="宋体" w:hint="eastAsia"/>
          <w:kern w:val="0"/>
          <w:sz w:val="24"/>
          <w:szCs w:val="21"/>
        </w:rPr>
        <w:t>操作</w:t>
      </w:r>
      <w:r>
        <w:rPr>
          <w:rFonts w:ascii="宋体" w:hAnsi="宋体"/>
          <w:kern w:val="0"/>
          <w:sz w:val="24"/>
          <w:szCs w:val="21"/>
        </w:rPr>
        <w:t>？</w:t>
      </w:r>
      <w:r>
        <w:rPr>
          <w:rFonts w:ascii="宋体" w:hAnsi="宋体" w:hint="eastAsia"/>
          <w:kern w:val="0"/>
          <w:sz w:val="24"/>
          <w:szCs w:val="21"/>
        </w:rPr>
        <w:t>”。</w:t>
      </w:r>
      <w:r>
        <w:rPr>
          <w:rFonts w:ascii="宋体" w:hAnsi="宋体"/>
          <w:kern w:val="0"/>
          <w:sz w:val="24"/>
          <w:szCs w:val="21"/>
        </w:rPr>
        <w:t>系统</w:t>
      </w:r>
      <w:r>
        <w:rPr>
          <w:rFonts w:ascii="宋体" w:hAnsi="宋体" w:hint="eastAsia"/>
          <w:kern w:val="0"/>
          <w:sz w:val="24"/>
          <w:szCs w:val="21"/>
        </w:rPr>
        <w:t>提示“</w:t>
      </w:r>
      <w:r w:rsidR="008A5129">
        <w:rPr>
          <w:rFonts w:ascii="宋体" w:hAnsi="宋体" w:hint="eastAsia"/>
          <w:kern w:val="0"/>
          <w:sz w:val="24"/>
          <w:szCs w:val="21"/>
        </w:rPr>
        <w:t>是否确认</w:t>
      </w:r>
      <w:r w:rsidR="008A5129">
        <w:rPr>
          <w:rFonts w:ascii="宋体" w:hAnsi="宋体"/>
          <w:kern w:val="0"/>
          <w:sz w:val="24"/>
          <w:szCs w:val="21"/>
        </w:rPr>
        <w:t>删除</w:t>
      </w:r>
      <w:r>
        <w:rPr>
          <w:rFonts w:ascii="宋体" w:hAnsi="宋体"/>
          <w:kern w:val="0"/>
          <w:sz w:val="24"/>
          <w:szCs w:val="21"/>
        </w:rPr>
        <w:t>”。</w:t>
      </w:r>
    </w:p>
    <w:p w14:paraId="36DDEB22" w14:textId="77777777" w:rsidR="00127987" w:rsidRDefault="00A803B3">
      <w:pPr>
        <w:pStyle w:val="afb"/>
        <w:numPr>
          <w:ilvl w:val="0"/>
          <w:numId w:val="1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68" w:author="wangq" w:date="2017-08-21T17:25:00Z">
          <w:pPr>
            <w:pStyle w:val="afb"/>
            <w:numPr>
              <w:numId w:val="2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hint="eastAsia"/>
          <w:kern w:val="0"/>
          <w:sz w:val="24"/>
          <w:szCs w:val="21"/>
        </w:rPr>
        <w:lastRenderedPageBreak/>
        <w:t>更新</w:t>
      </w:r>
      <w:r>
        <w:rPr>
          <w:rFonts w:ascii="宋体" w:hAnsi="宋体"/>
          <w:kern w:val="0"/>
          <w:sz w:val="24"/>
          <w:szCs w:val="21"/>
        </w:rPr>
        <w:t>银行卡的删除标识</w:t>
      </w:r>
      <w:r w:rsidR="003876BE">
        <w:rPr>
          <w:rFonts w:ascii="宋体" w:hAnsi="宋体" w:hint="eastAsia"/>
          <w:kern w:val="0"/>
          <w:sz w:val="24"/>
          <w:szCs w:val="21"/>
        </w:rPr>
        <w:t>及</w:t>
      </w:r>
      <w:r w:rsidR="003876BE">
        <w:rPr>
          <w:rFonts w:ascii="宋体" w:hAnsi="宋体"/>
          <w:kern w:val="0"/>
          <w:sz w:val="24"/>
          <w:szCs w:val="21"/>
        </w:rPr>
        <w:t>默认标识。</w:t>
      </w:r>
    </w:p>
    <w:p w14:paraId="7A923F48" w14:textId="77777777" w:rsidR="00A803B3" w:rsidRDefault="00A803B3">
      <w:pPr>
        <w:pStyle w:val="afb"/>
        <w:numPr>
          <w:ilvl w:val="0"/>
          <w:numId w:val="1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69" w:author="wangq" w:date="2017-08-21T17:25:00Z">
          <w:pPr>
            <w:pStyle w:val="afb"/>
            <w:numPr>
              <w:numId w:val="2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hint="eastAsia"/>
          <w:kern w:val="0"/>
          <w:sz w:val="24"/>
          <w:szCs w:val="21"/>
        </w:rPr>
        <w:t>记入</w:t>
      </w:r>
      <w:r>
        <w:rPr>
          <w:rFonts w:ascii="宋体" w:hAnsi="宋体"/>
          <w:kern w:val="0"/>
          <w:sz w:val="24"/>
          <w:szCs w:val="21"/>
        </w:rPr>
        <w:t>操作历史</w:t>
      </w:r>
    </w:p>
    <w:p w14:paraId="57929561" w14:textId="77777777" w:rsidR="00A803B3" w:rsidRPr="00C3467F" w:rsidRDefault="00A803B3" w:rsidP="00127987">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2D799D8E" w14:textId="77777777" w:rsidR="00127987" w:rsidRPr="00F9212D" w:rsidRDefault="00127987" w:rsidP="00127987">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3876BE" w:rsidRPr="00736667" w14:paraId="3542C7B6" w14:textId="77777777" w:rsidTr="00953EC5">
        <w:tc>
          <w:tcPr>
            <w:tcW w:w="1701" w:type="dxa"/>
            <w:shd w:val="clear" w:color="auto" w:fill="E0E0E0"/>
          </w:tcPr>
          <w:p w14:paraId="2D9E18F8" w14:textId="77777777" w:rsidR="003876BE" w:rsidRPr="00736667" w:rsidRDefault="003876BE" w:rsidP="00953EC5">
            <w:pPr>
              <w:jc w:val="center"/>
              <w:rPr>
                <w:b/>
                <w:snapToGrid w:val="0"/>
                <w:kern w:val="0"/>
              </w:rPr>
            </w:pPr>
            <w:r w:rsidRPr="00736667">
              <w:rPr>
                <w:rFonts w:hint="eastAsia"/>
                <w:b/>
                <w:snapToGrid w:val="0"/>
                <w:kern w:val="0"/>
              </w:rPr>
              <w:t>输入要素</w:t>
            </w:r>
          </w:p>
        </w:tc>
        <w:tc>
          <w:tcPr>
            <w:tcW w:w="1559" w:type="dxa"/>
            <w:shd w:val="clear" w:color="auto" w:fill="E0E0E0"/>
          </w:tcPr>
          <w:p w14:paraId="2530A768" w14:textId="77777777" w:rsidR="003876BE" w:rsidRPr="00736667" w:rsidRDefault="003876BE"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692F4EE" w14:textId="77777777" w:rsidR="003876BE" w:rsidRPr="00736667" w:rsidRDefault="003876BE"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ECB387C" w14:textId="77777777" w:rsidR="003876BE" w:rsidRPr="00736667" w:rsidRDefault="003876BE" w:rsidP="00953EC5">
            <w:pPr>
              <w:jc w:val="center"/>
              <w:rPr>
                <w:b/>
                <w:snapToGrid w:val="0"/>
                <w:kern w:val="0"/>
              </w:rPr>
            </w:pPr>
            <w:r w:rsidRPr="00736667">
              <w:rPr>
                <w:rFonts w:hint="eastAsia"/>
                <w:b/>
                <w:snapToGrid w:val="0"/>
                <w:kern w:val="0"/>
              </w:rPr>
              <w:t>备注</w:t>
            </w:r>
          </w:p>
        </w:tc>
      </w:tr>
      <w:tr w:rsidR="003876BE" w:rsidRPr="00736667" w14:paraId="23EBA921" w14:textId="77777777" w:rsidTr="00953EC5">
        <w:tc>
          <w:tcPr>
            <w:tcW w:w="1701" w:type="dxa"/>
            <w:shd w:val="clear" w:color="auto" w:fill="auto"/>
          </w:tcPr>
          <w:p w14:paraId="5DF462B6" w14:textId="77777777" w:rsidR="003876BE" w:rsidRPr="00736667" w:rsidRDefault="003876BE" w:rsidP="00953EC5">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559" w:type="dxa"/>
            <w:shd w:val="clear" w:color="auto" w:fill="auto"/>
          </w:tcPr>
          <w:p w14:paraId="037BD8E8" w14:textId="359AAF3C" w:rsidR="003876BE" w:rsidRPr="00736667" w:rsidRDefault="003876BE" w:rsidP="00953EC5">
            <w:pPr>
              <w:jc w:val="left"/>
              <w:rPr>
                <w:rFonts w:ascii="宋体" w:hAnsi="宋体"/>
                <w:snapToGrid w:val="0"/>
                <w:kern w:val="0"/>
              </w:rPr>
            </w:pPr>
          </w:p>
        </w:tc>
        <w:tc>
          <w:tcPr>
            <w:tcW w:w="1134" w:type="dxa"/>
            <w:shd w:val="clear" w:color="auto" w:fill="auto"/>
          </w:tcPr>
          <w:p w14:paraId="413CE844" w14:textId="77777777" w:rsidR="003876BE" w:rsidRPr="00736667" w:rsidRDefault="003876BE"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8A74414" w14:textId="77777777" w:rsidR="003876BE" w:rsidRPr="00736667" w:rsidRDefault="003876BE" w:rsidP="00953EC5">
            <w:pPr>
              <w:jc w:val="left"/>
              <w:rPr>
                <w:rFonts w:ascii="宋体" w:hAnsi="宋体"/>
                <w:snapToGrid w:val="0"/>
                <w:kern w:val="0"/>
              </w:rPr>
            </w:pPr>
          </w:p>
        </w:tc>
      </w:tr>
      <w:tr w:rsidR="003876BE" w:rsidRPr="00736667" w14:paraId="22CD2A16" w14:textId="77777777" w:rsidTr="00953EC5">
        <w:tc>
          <w:tcPr>
            <w:tcW w:w="1701" w:type="dxa"/>
            <w:shd w:val="clear" w:color="auto" w:fill="auto"/>
          </w:tcPr>
          <w:p w14:paraId="22C4261D" w14:textId="77777777" w:rsidR="003876BE" w:rsidRPr="00736667" w:rsidRDefault="003876BE" w:rsidP="00953EC5">
            <w:pPr>
              <w:jc w:val="left"/>
              <w:rPr>
                <w:rFonts w:ascii="宋体" w:hAnsi="宋体"/>
                <w:snapToGrid w:val="0"/>
                <w:kern w:val="0"/>
              </w:rPr>
            </w:pPr>
            <w:r>
              <w:rPr>
                <w:rFonts w:ascii="宋体" w:hAnsi="宋体" w:hint="eastAsia"/>
                <w:snapToGrid w:val="0"/>
                <w:kern w:val="0"/>
              </w:rPr>
              <w:t>用户唯一</w:t>
            </w:r>
            <w:r>
              <w:rPr>
                <w:rFonts w:ascii="宋体" w:hAnsi="宋体"/>
                <w:snapToGrid w:val="0"/>
                <w:kern w:val="0"/>
              </w:rPr>
              <w:t>标识</w:t>
            </w:r>
          </w:p>
        </w:tc>
        <w:tc>
          <w:tcPr>
            <w:tcW w:w="1559" w:type="dxa"/>
            <w:shd w:val="clear" w:color="auto" w:fill="auto"/>
          </w:tcPr>
          <w:p w14:paraId="59F6F92E" w14:textId="0A41525D" w:rsidR="003876BE" w:rsidRPr="00736667" w:rsidRDefault="003876BE" w:rsidP="00953EC5">
            <w:pPr>
              <w:jc w:val="left"/>
              <w:rPr>
                <w:rFonts w:ascii="宋体" w:hAnsi="宋体"/>
                <w:snapToGrid w:val="0"/>
                <w:kern w:val="0"/>
              </w:rPr>
            </w:pPr>
          </w:p>
        </w:tc>
        <w:tc>
          <w:tcPr>
            <w:tcW w:w="1134" w:type="dxa"/>
            <w:shd w:val="clear" w:color="auto" w:fill="auto"/>
          </w:tcPr>
          <w:p w14:paraId="72C240F6" w14:textId="77777777" w:rsidR="003876BE" w:rsidRPr="00736667" w:rsidRDefault="003876BE"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14302BF" w14:textId="77777777" w:rsidR="003876BE" w:rsidRPr="00736667" w:rsidRDefault="003876BE" w:rsidP="00953EC5">
            <w:pPr>
              <w:jc w:val="left"/>
              <w:rPr>
                <w:rFonts w:ascii="宋体" w:hAnsi="宋体"/>
                <w:snapToGrid w:val="0"/>
                <w:kern w:val="0"/>
              </w:rPr>
            </w:pPr>
          </w:p>
        </w:tc>
      </w:tr>
      <w:tr w:rsidR="003876BE" w:rsidRPr="00736667" w14:paraId="51A8D6DB" w14:textId="77777777" w:rsidTr="00953EC5">
        <w:tc>
          <w:tcPr>
            <w:tcW w:w="1701" w:type="dxa"/>
            <w:shd w:val="clear" w:color="auto" w:fill="auto"/>
          </w:tcPr>
          <w:p w14:paraId="33D45985" w14:textId="77777777" w:rsidR="003876BE" w:rsidRDefault="003876BE" w:rsidP="00953EC5">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卡号</w:t>
            </w:r>
          </w:p>
        </w:tc>
        <w:tc>
          <w:tcPr>
            <w:tcW w:w="1559" w:type="dxa"/>
            <w:shd w:val="clear" w:color="auto" w:fill="auto"/>
          </w:tcPr>
          <w:p w14:paraId="747B20C0" w14:textId="77777777" w:rsidR="003876BE" w:rsidRDefault="003876BE" w:rsidP="00953EC5">
            <w:pPr>
              <w:jc w:val="left"/>
              <w:rPr>
                <w:rFonts w:ascii="宋体" w:hAnsi="宋体"/>
                <w:snapToGrid w:val="0"/>
                <w:kern w:val="0"/>
              </w:rPr>
            </w:pPr>
          </w:p>
        </w:tc>
        <w:tc>
          <w:tcPr>
            <w:tcW w:w="1134" w:type="dxa"/>
            <w:shd w:val="clear" w:color="auto" w:fill="auto"/>
          </w:tcPr>
          <w:p w14:paraId="32A452FF" w14:textId="77777777" w:rsidR="003876BE" w:rsidRDefault="003876BE" w:rsidP="00953EC5">
            <w:pPr>
              <w:jc w:val="left"/>
              <w:rPr>
                <w:rFonts w:ascii="宋体" w:hAnsi="宋体"/>
                <w:snapToGrid w:val="0"/>
                <w:kern w:val="0"/>
              </w:rPr>
            </w:pPr>
          </w:p>
        </w:tc>
        <w:tc>
          <w:tcPr>
            <w:tcW w:w="3119" w:type="dxa"/>
            <w:shd w:val="clear" w:color="auto" w:fill="auto"/>
          </w:tcPr>
          <w:p w14:paraId="6510D42E" w14:textId="77777777" w:rsidR="003876BE" w:rsidRPr="00736667" w:rsidRDefault="003876BE" w:rsidP="00953EC5">
            <w:pPr>
              <w:jc w:val="left"/>
              <w:rPr>
                <w:rFonts w:ascii="宋体" w:hAnsi="宋体"/>
                <w:snapToGrid w:val="0"/>
                <w:kern w:val="0"/>
              </w:rPr>
            </w:pPr>
          </w:p>
        </w:tc>
      </w:tr>
    </w:tbl>
    <w:p w14:paraId="554769D9" w14:textId="77777777" w:rsidR="00127987" w:rsidRPr="00A9755C" w:rsidRDefault="00127987" w:rsidP="00C2435F">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2FB47EF4" w14:textId="77777777" w:rsidR="00127987" w:rsidRPr="00C56A4E" w:rsidRDefault="00127987" w:rsidP="00127987"/>
    <w:p w14:paraId="3A77174E" w14:textId="77777777" w:rsidR="00127987" w:rsidRPr="00A52328" w:rsidRDefault="00127987" w:rsidP="00127987">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3876BE" w:rsidRPr="00736667" w14:paraId="2DB05A63" w14:textId="77777777" w:rsidTr="00953EC5">
        <w:tc>
          <w:tcPr>
            <w:tcW w:w="1559" w:type="dxa"/>
            <w:shd w:val="clear" w:color="auto" w:fill="E0E0E0"/>
          </w:tcPr>
          <w:p w14:paraId="05C5DBD0" w14:textId="77777777" w:rsidR="003876BE" w:rsidRPr="00736667" w:rsidRDefault="003876BE" w:rsidP="00953EC5">
            <w:pPr>
              <w:jc w:val="center"/>
              <w:rPr>
                <w:b/>
                <w:snapToGrid w:val="0"/>
                <w:kern w:val="0"/>
              </w:rPr>
            </w:pPr>
            <w:r w:rsidRPr="00736667">
              <w:rPr>
                <w:rFonts w:hint="eastAsia"/>
                <w:b/>
                <w:snapToGrid w:val="0"/>
                <w:kern w:val="0"/>
              </w:rPr>
              <w:t>输入要素</w:t>
            </w:r>
          </w:p>
        </w:tc>
        <w:tc>
          <w:tcPr>
            <w:tcW w:w="1701" w:type="dxa"/>
            <w:shd w:val="clear" w:color="auto" w:fill="E0E0E0"/>
          </w:tcPr>
          <w:p w14:paraId="128E7130" w14:textId="77777777" w:rsidR="003876BE" w:rsidRPr="00736667" w:rsidRDefault="003876BE"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D9901DF" w14:textId="77777777" w:rsidR="003876BE" w:rsidRPr="00736667" w:rsidRDefault="003876BE"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1E9B421" w14:textId="77777777" w:rsidR="003876BE" w:rsidRPr="00736667" w:rsidRDefault="003876BE" w:rsidP="00953EC5">
            <w:pPr>
              <w:jc w:val="center"/>
              <w:rPr>
                <w:b/>
                <w:snapToGrid w:val="0"/>
                <w:kern w:val="0"/>
              </w:rPr>
            </w:pPr>
            <w:r w:rsidRPr="00736667">
              <w:rPr>
                <w:rFonts w:hint="eastAsia"/>
                <w:b/>
                <w:snapToGrid w:val="0"/>
                <w:kern w:val="0"/>
              </w:rPr>
              <w:t>备注</w:t>
            </w:r>
          </w:p>
        </w:tc>
      </w:tr>
      <w:tr w:rsidR="003876BE" w:rsidRPr="00736667" w14:paraId="0C353680" w14:textId="77777777" w:rsidTr="00953EC5">
        <w:tc>
          <w:tcPr>
            <w:tcW w:w="1559" w:type="dxa"/>
            <w:shd w:val="clear" w:color="auto" w:fill="auto"/>
          </w:tcPr>
          <w:p w14:paraId="6188604E" w14:textId="77777777" w:rsidR="003876BE" w:rsidRPr="00736667" w:rsidRDefault="003876BE" w:rsidP="00953EC5">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47E37018" w14:textId="77777777" w:rsidR="003876BE" w:rsidRPr="00736667" w:rsidRDefault="003876BE" w:rsidP="00953EC5">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7B5027CD" w14:textId="77777777" w:rsidR="003876BE" w:rsidRPr="00736667" w:rsidRDefault="003876BE"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D13D091" w14:textId="77777777" w:rsidR="003876BE" w:rsidRPr="00736667" w:rsidRDefault="003876BE" w:rsidP="00953EC5">
            <w:pPr>
              <w:jc w:val="left"/>
              <w:rPr>
                <w:rFonts w:ascii="宋体" w:hAnsi="宋体"/>
                <w:snapToGrid w:val="0"/>
                <w:kern w:val="0"/>
              </w:rPr>
            </w:pPr>
          </w:p>
        </w:tc>
      </w:tr>
      <w:tr w:rsidR="003876BE" w:rsidRPr="00736667" w14:paraId="553CD6A5" w14:textId="77777777" w:rsidTr="00953EC5">
        <w:tc>
          <w:tcPr>
            <w:tcW w:w="1559" w:type="dxa"/>
            <w:shd w:val="clear" w:color="auto" w:fill="auto"/>
          </w:tcPr>
          <w:p w14:paraId="70788E96" w14:textId="77777777" w:rsidR="003876BE" w:rsidRPr="00736667" w:rsidRDefault="003876BE" w:rsidP="00953EC5">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C02F246" w14:textId="77777777" w:rsidR="003876BE" w:rsidRPr="00736667" w:rsidRDefault="003876BE" w:rsidP="00953EC5">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781542EA" w14:textId="77777777" w:rsidR="003876BE" w:rsidRPr="00736667" w:rsidRDefault="003876BE"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2B502E4" w14:textId="77777777" w:rsidR="003876BE" w:rsidRPr="00736667" w:rsidRDefault="003876BE" w:rsidP="00953EC5">
            <w:pPr>
              <w:jc w:val="left"/>
              <w:rPr>
                <w:rFonts w:ascii="宋体" w:hAnsi="宋体"/>
                <w:snapToGrid w:val="0"/>
                <w:kern w:val="0"/>
              </w:rPr>
            </w:pPr>
          </w:p>
        </w:tc>
      </w:tr>
      <w:tr w:rsidR="003876BE" w:rsidRPr="00736667" w14:paraId="65ABAF5F" w14:textId="77777777" w:rsidTr="00953EC5">
        <w:tc>
          <w:tcPr>
            <w:tcW w:w="1559" w:type="dxa"/>
            <w:shd w:val="clear" w:color="auto" w:fill="auto"/>
          </w:tcPr>
          <w:p w14:paraId="1A034E69" w14:textId="77777777" w:rsidR="003876BE" w:rsidRPr="00736667" w:rsidRDefault="003876BE" w:rsidP="00953EC5">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BE3DD27" w14:textId="77777777" w:rsidR="003876BE" w:rsidRPr="00736667" w:rsidRDefault="003876BE" w:rsidP="00953EC5">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3FA7CDD3" w14:textId="77777777" w:rsidR="003876BE" w:rsidRPr="00736667" w:rsidRDefault="003876BE" w:rsidP="00953EC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38FFB62" w14:textId="77777777" w:rsidR="003876BE" w:rsidRPr="00736667" w:rsidRDefault="003876BE" w:rsidP="00953EC5">
            <w:pPr>
              <w:jc w:val="left"/>
              <w:rPr>
                <w:rFonts w:ascii="宋体" w:hAnsi="宋体"/>
                <w:snapToGrid w:val="0"/>
                <w:kern w:val="0"/>
              </w:rPr>
            </w:pPr>
          </w:p>
        </w:tc>
      </w:tr>
    </w:tbl>
    <w:p w14:paraId="0673C860" w14:textId="77777777" w:rsidR="00127987" w:rsidRPr="00A9755C" w:rsidRDefault="00127987" w:rsidP="00127987">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2DABDD4" w14:textId="77777777" w:rsidR="00127987" w:rsidRPr="00FE1432" w:rsidRDefault="00127987" w:rsidP="00127987">
      <w:pPr>
        <w:pStyle w:val="6"/>
      </w:pPr>
      <w:r>
        <w:rPr>
          <w:rFonts w:hint="eastAsia"/>
        </w:rPr>
        <w:t>数据</w:t>
      </w:r>
      <w:r>
        <w:t>库表</w:t>
      </w:r>
    </w:p>
    <w:p w14:paraId="3CB13546" w14:textId="77777777" w:rsidR="003876BE" w:rsidRDefault="003876BE" w:rsidP="003876BE">
      <w:pPr>
        <w:ind w:left="260" w:firstLine="420"/>
      </w:pPr>
      <w:r w:rsidRPr="00A803B3">
        <w:rPr>
          <w:rFonts w:hint="eastAsia"/>
        </w:rPr>
        <w:t>银行卡信息</w:t>
      </w:r>
      <w:r>
        <w:rPr>
          <w:rFonts w:hint="eastAsia"/>
        </w:rPr>
        <w:t>（微</w:t>
      </w:r>
      <w:r>
        <w:t>服务）</w:t>
      </w:r>
    </w:p>
    <w:p w14:paraId="75558E4D" w14:textId="77777777" w:rsidR="00127987" w:rsidRPr="00127987" w:rsidRDefault="00127987" w:rsidP="00C3297C"/>
    <w:p w14:paraId="6E4111F0" w14:textId="77777777" w:rsidR="00774F36" w:rsidRPr="0082647F" w:rsidRDefault="00774F36" w:rsidP="00774F36">
      <w:pPr>
        <w:pStyle w:val="5"/>
      </w:pPr>
      <w:r>
        <w:rPr>
          <w:rFonts w:hint="eastAsia"/>
        </w:rPr>
        <w:t>银行</w:t>
      </w:r>
      <w:r>
        <w:t>卡查询</w:t>
      </w:r>
    </w:p>
    <w:p w14:paraId="515A08AA" w14:textId="77777777" w:rsidR="00774F36" w:rsidRDefault="00774F36" w:rsidP="00774F36">
      <w:pPr>
        <w:pStyle w:val="6"/>
      </w:pPr>
      <w:r>
        <w:rPr>
          <w:rFonts w:hint="eastAsia"/>
        </w:rPr>
        <w:t>功能</w:t>
      </w:r>
      <w:r>
        <w:t>描述</w:t>
      </w:r>
    </w:p>
    <w:p w14:paraId="060B51EE" w14:textId="77777777" w:rsidR="00774F36" w:rsidRPr="00A9755C" w:rsidRDefault="00774F36" w:rsidP="00774F36">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7B312C">
        <w:rPr>
          <w:rFonts w:ascii="宋体" w:hAnsi="宋体" w:hint="eastAsia"/>
          <w:kern w:val="0"/>
          <w:sz w:val="24"/>
          <w:szCs w:val="21"/>
        </w:rPr>
        <w:t>提供</w:t>
      </w:r>
      <w:r w:rsidR="003876BE">
        <w:rPr>
          <w:rFonts w:ascii="宋体" w:hAnsi="宋体" w:hint="eastAsia"/>
          <w:kern w:val="0"/>
          <w:sz w:val="24"/>
          <w:szCs w:val="21"/>
        </w:rPr>
        <w:t>查询渠道</w:t>
      </w:r>
      <w:r w:rsidR="003876BE">
        <w:rPr>
          <w:rFonts w:ascii="宋体" w:hAnsi="宋体"/>
          <w:kern w:val="0"/>
          <w:sz w:val="24"/>
          <w:szCs w:val="21"/>
        </w:rPr>
        <w:t>人的银行卡信息（</w:t>
      </w:r>
      <w:r w:rsidR="003876BE">
        <w:rPr>
          <w:rFonts w:ascii="宋体" w:hAnsi="宋体" w:hint="eastAsia"/>
          <w:kern w:val="0"/>
          <w:sz w:val="24"/>
          <w:szCs w:val="21"/>
        </w:rPr>
        <w:t>仅正常</w:t>
      </w:r>
      <w:r w:rsidR="003876BE">
        <w:rPr>
          <w:rFonts w:ascii="宋体" w:hAnsi="宋体"/>
          <w:kern w:val="0"/>
          <w:sz w:val="24"/>
          <w:szCs w:val="21"/>
        </w:rPr>
        <w:t>的</w:t>
      </w:r>
      <w:r w:rsidR="007B312C">
        <w:rPr>
          <w:rFonts w:ascii="宋体" w:hAnsi="宋体" w:hint="eastAsia"/>
          <w:kern w:val="0"/>
          <w:sz w:val="24"/>
          <w:szCs w:val="21"/>
        </w:rPr>
        <w:t>状态</w:t>
      </w:r>
      <w:r w:rsidR="003876BE">
        <w:rPr>
          <w:rFonts w:ascii="宋体" w:hAnsi="宋体"/>
          <w:kern w:val="0"/>
          <w:sz w:val="24"/>
          <w:szCs w:val="21"/>
        </w:rPr>
        <w:t>）</w:t>
      </w:r>
      <w:r w:rsidR="007B312C">
        <w:rPr>
          <w:rFonts w:ascii="宋体" w:hAnsi="宋体" w:hint="eastAsia"/>
          <w:kern w:val="0"/>
          <w:sz w:val="24"/>
          <w:szCs w:val="21"/>
        </w:rPr>
        <w:t>接口</w:t>
      </w:r>
      <w:r w:rsidR="007B312C">
        <w:rPr>
          <w:rFonts w:ascii="宋体" w:hAnsi="宋体"/>
          <w:kern w:val="0"/>
          <w:sz w:val="24"/>
          <w:szCs w:val="21"/>
        </w:rPr>
        <w:t>实现</w:t>
      </w:r>
    </w:p>
    <w:p w14:paraId="7B52C7B6" w14:textId="77777777" w:rsidR="00774F36" w:rsidRPr="00676A58" w:rsidRDefault="00774F36" w:rsidP="00774F36">
      <w:pPr>
        <w:pStyle w:val="6"/>
      </w:pPr>
      <w:r w:rsidRPr="00676A58">
        <w:rPr>
          <w:rFonts w:hint="eastAsia"/>
        </w:rPr>
        <w:t>处理流程</w:t>
      </w:r>
    </w:p>
    <w:p w14:paraId="31C4906C" w14:textId="77777777" w:rsidR="007B312C" w:rsidRDefault="007B312C" w:rsidP="00774F36">
      <w:pPr>
        <w:ind w:left="289" w:firstLine="420"/>
        <w:rPr>
          <w:b/>
          <w:sz w:val="24"/>
          <w:szCs w:val="24"/>
        </w:rPr>
      </w:pPr>
      <w:r>
        <w:object w:dxaOrig="3931" w:dyaOrig="1006" w14:anchorId="792B3682">
          <v:shape id="_x0000_i1067" type="#_x0000_t75" style="width:194.05pt;height:50.05pt" o:ole="">
            <v:imagedata r:id="rId100" o:title=""/>
          </v:shape>
          <o:OLEObject Type="Embed" ProgID="Visio.Drawing.15" ShapeID="_x0000_i1067" DrawAspect="Content" ObjectID="_1569760940" r:id="rId101"/>
        </w:object>
      </w:r>
    </w:p>
    <w:p w14:paraId="5CE54A16" w14:textId="77777777" w:rsidR="00774F36" w:rsidRPr="004F010F" w:rsidRDefault="00774F36" w:rsidP="00774F36">
      <w:pPr>
        <w:ind w:left="289" w:firstLine="420"/>
      </w:pPr>
      <w:r w:rsidRPr="00646F01">
        <w:rPr>
          <w:rFonts w:hint="eastAsia"/>
          <w:b/>
          <w:sz w:val="24"/>
          <w:szCs w:val="24"/>
        </w:rPr>
        <w:t>【流程描述】</w:t>
      </w:r>
    </w:p>
    <w:p w14:paraId="63581970" w14:textId="77777777" w:rsidR="00774F36" w:rsidRDefault="003876BE">
      <w:pPr>
        <w:pStyle w:val="afb"/>
        <w:numPr>
          <w:ilvl w:val="0"/>
          <w:numId w:val="1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70" w:author="wangq" w:date="2017-08-21T17:25:00Z">
          <w:pPr>
            <w:pStyle w:val="afb"/>
            <w:numPr>
              <w:numId w:val="2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Pr>
          <w:rFonts w:ascii="宋体" w:hAnsi="宋体" w:hint="eastAsia"/>
          <w:kern w:val="0"/>
          <w:sz w:val="24"/>
          <w:szCs w:val="21"/>
        </w:rPr>
        <w:t>根据</w:t>
      </w:r>
      <w:r>
        <w:rPr>
          <w:rFonts w:ascii="宋体" w:hAnsi="宋体"/>
          <w:kern w:val="0"/>
          <w:sz w:val="24"/>
          <w:szCs w:val="21"/>
        </w:rPr>
        <w:t>渠道人</w:t>
      </w:r>
      <w:r>
        <w:rPr>
          <w:rFonts w:ascii="宋体" w:hAnsi="宋体" w:hint="eastAsia"/>
          <w:kern w:val="0"/>
          <w:sz w:val="24"/>
          <w:szCs w:val="21"/>
        </w:rPr>
        <w:t>唯一</w:t>
      </w:r>
      <w:r>
        <w:rPr>
          <w:rFonts w:ascii="宋体" w:hAnsi="宋体"/>
          <w:kern w:val="0"/>
          <w:sz w:val="24"/>
          <w:szCs w:val="21"/>
        </w:rPr>
        <w:t>标识查询银行卡信息</w:t>
      </w:r>
    </w:p>
    <w:p w14:paraId="45D4C9A9" w14:textId="77777777" w:rsidR="003876BE" w:rsidRPr="00C3467F" w:rsidRDefault="003876BE">
      <w:pPr>
        <w:pStyle w:val="afb"/>
        <w:numPr>
          <w:ilvl w:val="0"/>
          <w:numId w:val="1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71" w:author="wangq" w:date="2017-08-21T17:25:00Z">
          <w:pPr>
            <w:pStyle w:val="afb"/>
            <w:numPr>
              <w:numId w:val="2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Pr>
          <w:rFonts w:ascii="宋体" w:hAnsi="宋体" w:hint="eastAsia"/>
          <w:kern w:val="0"/>
          <w:sz w:val="24"/>
          <w:szCs w:val="21"/>
        </w:rPr>
        <w:t>返回</w:t>
      </w:r>
      <w:r>
        <w:rPr>
          <w:rFonts w:ascii="宋体" w:hAnsi="宋体"/>
          <w:kern w:val="0"/>
          <w:sz w:val="24"/>
          <w:szCs w:val="21"/>
        </w:rPr>
        <w:t>查询结果</w:t>
      </w:r>
    </w:p>
    <w:p w14:paraId="0F49286C" w14:textId="77777777" w:rsidR="00774F36" w:rsidRPr="00F9212D" w:rsidRDefault="00774F36" w:rsidP="00774F36">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3876BE" w:rsidRPr="00736667" w14:paraId="197749CF" w14:textId="77777777" w:rsidTr="00953EC5">
        <w:tc>
          <w:tcPr>
            <w:tcW w:w="1701" w:type="dxa"/>
            <w:shd w:val="clear" w:color="auto" w:fill="E0E0E0"/>
          </w:tcPr>
          <w:p w14:paraId="04A06A6A" w14:textId="77777777" w:rsidR="003876BE" w:rsidRPr="00736667" w:rsidRDefault="003876BE" w:rsidP="00953EC5">
            <w:pPr>
              <w:jc w:val="center"/>
              <w:rPr>
                <w:b/>
                <w:snapToGrid w:val="0"/>
                <w:kern w:val="0"/>
              </w:rPr>
            </w:pPr>
            <w:r w:rsidRPr="00736667">
              <w:rPr>
                <w:rFonts w:hint="eastAsia"/>
                <w:b/>
                <w:snapToGrid w:val="0"/>
                <w:kern w:val="0"/>
              </w:rPr>
              <w:t>输入要素</w:t>
            </w:r>
          </w:p>
        </w:tc>
        <w:tc>
          <w:tcPr>
            <w:tcW w:w="1559" w:type="dxa"/>
            <w:shd w:val="clear" w:color="auto" w:fill="E0E0E0"/>
          </w:tcPr>
          <w:p w14:paraId="191F1A4F" w14:textId="77777777" w:rsidR="003876BE" w:rsidRPr="00736667" w:rsidRDefault="003876BE"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9410C35" w14:textId="77777777" w:rsidR="003876BE" w:rsidRPr="00736667" w:rsidRDefault="003876BE"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F7E4058" w14:textId="77777777" w:rsidR="003876BE" w:rsidRPr="00736667" w:rsidRDefault="003876BE" w:rsidP="00953EC5">
            <w:pPr>
              <w:jc w:val="center"/>
              <w:rPr>
                <w:b/>
                <w:snapToGrid w:val="0"/>
                <w:kern w:val="0"/>
              </w:rPr>
            </w:pPr>
            <w:r w:rsidRPr="00736667">
              <w:rPr>
                <w:rFonts w:hint="eastAsia"/>
                <w:b/>
                <w:snapToGrid w:val="0"/>
                <w:kern w:val="0"/>
              </w:rPr>
              <w:t>备注</w:t>
            </w:r>
          </w:p>
        </w:tc>
      </w:tr>
      <w:tr w:rsidR="003876BE" w:rsidRPr="00736667" w14:paraId="44B164A5" w14:textId="77777777" w:rsidTr="00953EC5">
        <w:tc>
          <w:tcPr>
            <w:tcW w:w="1701" w:type="dxa"/>
            <w:shd w:val="clear" w:color="auto" w:fill="auto"/>
          </w:tcPr>
          <w:p w14:paraId="10575BE0" w14:textId="77777777" w:rsidR="003876BE" w:rsidRPr="00736667" w:rsidRDefault="003876BE" w:rsidP="00953EC5">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559" w:type="dxa"/>
            <w:shd w:val="clear" w:color="auto" w:fill="auto"/>
          </w:tcPr>
          <w:p w14:paraId="026C5368" w14:textId="77777777" w:rsidR="003876BE" w:rsidRPr="00736667" w:rsidRDefault="003876BE" w:rsidP="00953EC5">
            <w:pPr>
              <w:jc w:val="left"/>
              <w:rPr>
                <w:rFonts w:ascii="宋体" w:hAnsi="宋体"/>
                <w:snapToGrid w:val="0"/>
                <w:kern w:val="0"/>
              </w:rPr>
            </w:pPr>
            <w:r>
              <w:rPr>
                <w:rFonts w:ascii="宋体" w:hAnsi="宋体"/>
                <w:snapToGrid w:val="0"/>
                <w:kern w:val="0"/>
              </w:rPr>
              <w:t>DataChannel</w:t>
            </w:r>
          </w:p>
        </w:tc>
        <w:tc>
          <w:tcPr>
            <w:tcW w:w="1134" w:type="dxa"/>
            <w:shd w:val="clear" w:color="auto" w:fill="auto"/>
          </w:tcPr>
          <w:p w14:paraId="10C864A5" w14:textId="77777777" w:rsidR="003876BE" w:rsidRPr="00736667" w:rsidRDefault="003876BE"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2C9D9B2" w14:textId="77777777" w:rsidR="003876BE" w:rsidRPr="00736667" w:rsidRDefault="003876BE" w:rsidP="00953EC5">
            <w:pPr>
              <w:jc w:val="left"/>
              <w:rPr>
                <w:rFonts w:ascii="宋体" w:hAnsi="宋体"/>
                <w:snapToGrid w:val="0"/>
                <w:kern w:val="0"/>
              </w:rPr>
            </w:pPr>
          </w:p>
        </w:tc>
      </w:tr>
      <w:tr w:rsidR="00D91D72" w:rsidRPr="00736667" w14:paraId="5AD0E76C" w14:textId="77777777" w:rsidTr="00953EC5">
        <w:tc>
          <w:tcPr>
            <w:tcW w:w="1701" w:type="dxa"/>
            <w:shd w:val="clear" w:color="auto" w:fill="auto"/>
          </w:tcPr>
          <w:p w14:paraId="10ABFEAC" w14:textId="7AF16F18" w:rsidR="00D91D72" w:rsidRDefault="00D91D72" w:rsidP="00D91D72">
            <w:pPr>
              <w:jc w:val="left"/>
              <w:rPr>
                <w:rFonts w:ascii="宋体" w:hAnsi="宋体"/>
                <w:snapToGrid w:val="0"/>
                <w:kern w:val="0"/>
              </w:rPr>
            </w:pPr>
            <w:r>
              <w:rPr>
                <w:rFonts w:ascii="宋体" w:hAnsi="宋体"/>
                <w:snapToGrid w:val="0"/>
                <w:kern w:val="0"/>
              </w:rPr>
              <w:t>银行卡号</w:t>
            </w:r>
          </w:p>
        </w:tc>
        <w:tc>
          <w:tcPr>
            <w:tcW w:w="1559" w:type="dxa"/>
            <w:shd w:val="clear" w:color="auto" w:fill="auto"/>
          </w:tcPr>
          <w:p w14:paraId="3155D624" w14:textId="77777777" w:rsidR="00D91D72" w:rsidRDefault="00D91D72" w:rsidP="00D91D72">
            <w:pPr>
              <w:jc w:val="left"/>
              <w:rPr>
                <w:rFonts w:ascii="宋体" w:hAnsi="宋体"/>
                <w:snapToGrid w:val="0"/>
                <w:kern w:val="0"/>
              </w:rPr>
            </w:pPr>
          </w:p>
        </w:tc>
        <w:tc>
          <w:tcPr>
            <w:tcW w:w="1134" w:type="dxa"/>
            <w:shd w:val="clear" w:color="auto" w:fill="auto"/>
          </w:tcPr>
          <w:p w14:paraId="4504EBC2" w14:textId="1B3FF6CA" w:rsidR="00D91D72" w:rsidRDefault="00D91D72" w:rsidP="00D91D72">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8D552A8" w14:textId="77777777" w:rsidR="00D91D72" w:rsidRPr="00736667" w:rsidRDefault="00D91D72" w:rsidP="00D91D72">
            <w:pPr>
              <w:jc w:val="left"/>
              <w:rPr>
                <w:rFonts w:ascii="宋体" w:hAnsi="宋体"/>
                <w:snapToGrid w:val="0"/>
                <w:kern w:val="0"/>
              </w:rPr>
            </w:pPr>
          </w:p>
        </w:tc>
      </w:tr>
      <w:tr w:rsidR="003876BE" w:rsidRPr="00736667" w14:paraId="2ECB2163" w14:textId="77777777" w:rsidTr="00953EC5">
        <w:tc>
          <w:tcPr>
            <w:tcW w:w="1701" w:type="dxa"/>
            <w:shd w:val="clear" w:color="auto" w:fill="auto"/>
          </w:tcPr>
          <w:p w14:paraId="646EE5D5" w14:textId="77777777" w:rsidR="003876BE" w:rsidRPr="00736667" w:rsidRDefault="003876BE" w:rsidP="00953EC5">
            <w:pPr>
              <w:jc w:val="left"/>
              <w:rPr>
                <w:rFonts w:ascii="宋体" w:hAnsi="宋体"/>
                <w:snapToGrid w:val="0"/>
                <w:kern w:val="0"/>
              </w:rPr>
            </w:pPr>
            <w:r>
              <w:rPr>
                <w:rFonts w:ascii="宋体" w:hAnsi="宋体" w:hint="eastAsia"/>
                <w:snapToGrid w:val="0"/>
                <w:kern w:val="0"/>
              </w:rPr>
              <w:lastRenderedPageBreak/>
              <w:t>用户唯一</w:t>
            </w:r>
            <w:r>
              <w:rPr>
                <w:rFonts w:ascii="宋体" w:hAnsi="宋体"/>
                <w:snapToGrid w:val="0"/>
                <w:kern w:val="0"/>
              </w:rPr>
              <w:t>标识</w:t>
            </w:r>
          </w:p>
        </w:tc>
        <w:tc>
          <w:tcPr>
            <w:tcW w:w="1559" w:type="dxa"/>
            <w:shd w:val="clear" w:color="auto" w:fill="auto"/>
          </w:tcPr>
          <w:p w14:paraId="0D73F8B2" w14:textId="77777777" w:rsidR="003876BE" w:rsidRPr="00736667" w:rsidRDefault="003876BE" w:rsidP="00953EC5">
            <w:pPr>
              <w:jc w:val="left"/>
              <w:rPr>
                <w:rFonts w:ascii="宋体" w:hAnsi="宋体"/>
                <w:snapToGrid w:val="0"/>
                <w:kern w:val="0"/>
              </w:rPr>
            </w:pPr>
            <w:r>
              <w:rPr>
                <w:rFonts w:ascii="宋体" w:hAnsi="宋体"/>
                <w:snapToGrid w:val="0"/>
                <w:kern w:val="0"/>
              </w:rPr>
              <w:t>UserSystemUUID</w:t>
            </w:r>
          </w:p>
        </w:tc>
        <w:tc>
          <w:tcPr>
            <w:tcW w:w="1134" w:type="dxa"/>
            <w:shd w:val="clear" w:color="auto" w:fill="auto"/>
          </w:tcPr>
          <w:p w14:paraId="35186FC0" w14:textId="77777777" w:rsidR="003876BE" w:rsidRPr="00736667" w:rsidRDefault="003876BE"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583DD3D" w14:textId="77777777" w:rsidR="003876BE" w:rsidRPr="00736667" w:rsidRDefault="003876BE" w:rsidP="00953EC5">
            <w:pPr>
              <w:jc w:val="left"/>
              <w:rPr>
                <w:rFonts w:ascii="宋体" w:hAnsi="宋体"/>
                <w:snapToGrid w:val="0"/>
                <w:kern w:val="0"/>
              </w:rPr>
            </w:pPr>
          </w:p>
        </w:tc>
      </w:tr>
    </w:tbl>
    <w:p w14:paraId="41CC9D98" w14:textId="77777777" w:rsidR="00774F36" w:rsidRPr="00A9755C" w:rsidRDefault="00774F36" w:rsidP="00C2435F">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61C6A6C2" w14:textId="77777777" w:rsidR="00774F36" w:rsidRPr="00C56A4E" w:rsidRDefault="00774F36" w:rsidP="00774F36"/>
    <w:p w14:paraId="1CF858D0" w14:textId="77777777" w:rsidR="00774F36" w:rsidRPr="00A52328" w:rsidRDefault="00774F36" w:rsidP="00774F36">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3876BE" w:rsidRPr="00736667" w14:paraId="489FCD10" w14:textId="77777777" w:rsidTr="00953EC5">
        <w:tc>
          <w:tcPr>
            <w:tcW w:w="1701" w:type="dxa"/>
            <w:shd w:val="clear" w:color="auto" w:fill="E0E0E0"/>
          </w:tcPr>
          <w:p w14:paraId="7E73F275" w14:textId="77777777" w:rsidR="003876BE" w:rsidRPr="00736667" w:rsidRDefault="003876BE" w:rsidP="00953EC5">
            <w:pPr>
              <w:jc w:val="center"/>
              <w:rPr>
                <w:b/>
                <w:snapToGrid w:val="0"/>
                <w:kern w:val="0"/>
              </w:rPr>
            </w:pPr>
            <w:r w:rsidRPr="00736667">
              <w:rPr>
                <w:rFonts w:hint="eastAsia"/>
                <w:b/>
                <w:snapToGrid w:val="0"/>
                <w:kern w:val="0"/>
              </w:rPr>
              <w:t>输入要素</w:t>
            </w:r>
          </w:p>
        </w:tc>
        <w:tc>
          <w:tcPr>
            <w:tcW w:w="1559" w:type="dxa"/>
            <w:shd w:val="clear" w:color="auto" w:fill="E0E0E0"/>
          </w:tcPr>
          <w:p w14:paraId="41297CF9" w14:textId="77777777" w:rsidR="003876BE" w:rsidRPr="00736667" w:rsidRDefault="003876BE"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FAC29B5" w14:textId="77777777" w:rsidR="003876BE" w:rsidRPr="00736667" w:rsidRDefault="003876BE"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AC8E902" w14:textId="77777777" w:rsidR="003876BE" w:rsidRPr="00736667" w:rsidRDefault="003876BE" w:rsidP="00953EC5">
            <w:pPr>
              <w:jc w:val="center"/>
              <w:rPr>
                <w:b/>
                <w:snapToGrid w:val="0"/>
                <w:kern w:val="0"/>
              </w:rPr>
            </w:pPr>
            <w:r w:rsidRPr="00736667">
              <w:rPr>
                <w:rFonts w:hint="eastAsia"/>
                <w:b/>
                <w:snapToGrid w:val="0"/>
                <w:kern w:val="0"/>
              </w:rPr>
              <w:t>备注</w:t>
            </w:r>
          </w:p>
        </w:tc>
      </w:tr>
      <w:tr w:rsidR="003876BE" w:rsidRPr="00736667" w14:paraId="2844B489" w14:textId="77777777" w:rsidTr="00953EC5">
        <w:tc>
          <w:tcPr>
            <w:tcW w:w="7513" w:type="dxa"/>
            <w:gridSpan w:val="4"/>
            <w:shd w:val="clear" w:color="auto" w:fill="auto"/>
          </w:tcPr>
          <w:p w14:paraId="358AC8C3" w14:textId="77777777" w:rsidR="003876BE" w:rsidRPr="00736667" w:rsidRDefault="003876BE" w:rsidP="00C2435F">
            <w:pPr>
              <w:jc w:val="center"/>
              <w:rPr>
                <w:rFonts w:ascii="宋体" w:hAnsi="宋体"/>
                <w:snapToGrid w:val="0"/>
                <w:kern w:val="0"/>
              </w:rPr>
            </w:pPr>
            <w:r>
              <w:rPr>
                <w:rFonts w:ascii="宋体" w:hAnsi="宋体" w:hint="eastAsia"/>
                <w:snapToGrid w:val="0"/>
                <w:kern w:val="0"/>
              </w:rPr>
              <w:t>&lt;</w:t>
            </w:r>
            <w:r>
              <w:rPr>
                <w:rFonts w:ascii="宋体" w:hAnsi="宋体"/>
                <w:snapToGrid w:val="0"/>
                <w:kern w:val="0"/>
              </w:rPr>
              <w:t>LIST</w:t>
            </w:r>
            <w:r>
              <w:rPr>
                <w:rFonts w:ascii="宋体" w:hAnsi="宋体" w:hint="eastAsia"/>
                <w:snapToGrid w:val="0"/>
                <w:kern w:val="0"/>
              </w:rPr>
              <w:t>&gt;</w:t>
            </w:r>
          </w:p>
        </w:tc>
      </w:tr>
      <w:tr w:rsidR="003876BE" w:rsidRPr="00736667" w14:paraId="6BDD8BA7" w14:textId="77777777" w:rsidTr="00953EC5">
        <w:tc>
          <w:tcPr>
            <w:tcW w:w="1701" w:type="dxa"/>
            <w:shd w:val="clear" w:color="auto" w:fill="auto"/>
          </w:tcPr>
          <w:p w14:paraId="6ECEC17C" w14:textId="77777777" w:rsidR="003876BE" w:rsidRDefault="003876BE" w:rsidP="00953EC5">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卡号</w:t>
            </w:r>
          </w:p>
        </w:tc>
        <w:tc>
          <w:tcPr>
            <w:tcW w:w="1559" w:type="dxa"/>
            <w:shd w:val="clear" w:color="auto" w:fill="auto"/>
          </w:tcPr>
          <w:p w14:paraId="0CE1AA76" w14:textId="77777777" w:rsidR="003876BE" w:rsidRDefault="003876BE" w:rsidP="00953EC5">
            <w:pPr>
              <w:jc w:val="left"/>
              <w:rPr>
                <w:rFonts w:ascii="宋体" w:hAnsi="宋体"/>
                <w:snapToGrid w:val="0"/>
                <w:kern w:val="0"/>
              </w:rPr>
            </w:pPr>
          </w:p>
        </w:tc>
        <w:tc>
          <w:tcPr>
            <w:tcW w:w="1134" w:type="dxa"/>
            <w:shd w:val="clear" w:color="auto" w:fill="auto"/>
          </w:tcPr>
          <w:p w14:paraId="48552072" w14:textId="77777777" w:rsidR="003876BE" w:rsidRDefault="003876BE"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4CA9C5F" w14:textId="77777777" w:rsidR="003876BE" w:rsidRPr="00736667" w:rsidRDefault="003876BE" w:rsidP="00953EC5">
            <w:pPr>
              <w:jc w:val="left"/>
              <w:rPr>
                <w:rFonts w:ascii="宋体" w:hAnsi="宋体"/>
                <w:snapToGrid w:val="0"/>
                <w:kern w:val="0"/>
              </w:rPr>
            </w:pPr>
          </w:p>
        </w:tc>
      </w:tr>
      <w:tr w:rsidR="003876BE" w:rsidRPr="00736667" w14:paraId="13F430A0" w14:textId="77777777" w:rsidTr="00953EC5">
        <w:tc>
          <w:tcPr>
            <w:tcW w:w="1701" w:type="dxa"/>
            <w:shd w:val="clear" w:color="auto" w:fill="auto"/>
          </w:tcPr>
          <w:p w14:paraId="2D4366C7" w14:textId="77777777" w:rsidR="003876BE" w:rsidRDefault="003876BE" w:rsidP="00953EC5">
            <w:pPr>
              <w:jc w:val="left"/>
              <w:rPr>
                <w:rFonts w:ascii="宋体" w:hAnsi="宋体"/>
                <w:snapToGrid w:val="0"/>
                <w:kern w:val="0"/>
              </w:rPr>
            </w:pPr>
            <w:r>
              <w:rPr>
                <w:rFonts w:ascii="宋体" w:hAnsi="宋体" w:hint="eastAsia"/>
                <w:snapToGrid w:val="0"/>
                <w:kern w:val="0"/>
              </w:rPr>
              <w:t>卡</w:t>
            </w:r>
            <w:r>
              <w:rPr>
                <w:rFonts w:ascii="宋体" w:hAnsi="宋体"/>
                <w:snapToGrid w:val="0"/>
                <w:kern w:val="0"/>
              </w:rPr>
              <w:t>所属银行</w:t>
            </w:r>
          </w:p>
        </w:tc>
        <w:tc>
          <w:tcPr>
            <w:tcW w:w="1559" w:type="dxa"/>
            <w:shd w:val="clear" w:color="auto" w:fill="auto"/>
          </w:tcPr>
          <w:p w14:paraId="0DCAA35B" w14:textId="77777777" w:rsidR="003876BE" w:rsidRDefault="003876BE" w:rsidP="00953EC5">
            <w:pPr>
              <w:jc w:val="left"/>
              <w:rPr>
                <w:rFonts w:ascii="宋体" w:hAnsi="宋体"/>
                <w:snapToGrid w:val="0"/>
                <w:kern w:val="0"/>
              </w:rPr>
            </w:pPr>
          </w:p>
        </w:tc>
        <w:tc>
          <w:tcPr>
            <w:tcW w:w="1134" w:type="dxa"/>
            <w:shd w:val="clear" w:color="auto" w:fill="auto"/>
          </w:tcPr>
          <w:p w14:paraId="31E9A357" w14:textId="77777777" w:rsidR="003876BE" w:rsidRDefault="003876BE"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B2C0CCE" w14:textId="77777777" w:rsidR="003876BE" w:rsidRPr="00736667" w:rsidRDefault="003876BE" w:rsidP="00953EC5">
            <w:pPr>
              <w:jc w:val="left"/>
              <w:rPr>
                <w:rFonts w:ascii="宋体" w:hAnsi="宋体"/>
                <w:snapToGrid w:val="0"/>
                <w:kern w:val="0"/>
              </w:rPr>
            </w:pPr>
          </w:p>
        </w:tc>
      </w:tr>
      <w:tr w:rsidR="003876BE" w:rsidRPr="00736667" w14:paraId="0D17A145" w14:textId="77777777" w:rsidTr="00953EC5">
        <w:tc>
          <w:tcPr>
            <w:tcW w:w="1701" w:type="dxa"/>
            <w:shd w:val="clear" w:color="auto" w:fill="auto"/>
          </w:tcPr>
          <w:p w14:paraId="19FA3249" w14:textId="77777777" w:rsidR="003876BE" w:rsidRDefault="003876BE" w:rsidP="00953EC5">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时间</w:t>
            </w:r>
          </w:p>
        </w:tc>
        <w:tc>
          <w:tcPr>
            <w:tcW w:w="1559" w:type="dxa"/>
            <w:shd w:val="clear" w:color="auto" w:fill="auto"/>
          </w:tcPr>
          <w:p w14:paraId="2E67CAED" w14:textId="77777777" w:rsidR="003876BE" w:rsidRDefault="003876BE" w:rsidP="00953EC5">
            <w:pPr>
              <w:jc w:val="left"/>
              <w:rPr>
                <w:rFonts w:ascii="宋体" w:hAnsi="宋体"/>
                <w:snapToGrid w:val="0"/>
                <w:kern w:val="0"/>
              </w:rPr>
            </w:pPr>
          </w:p>
        </w:tc>
        <w:tc>
          <w:tcPr>
            <w:tcW w:w="1134" w:type="dxa"/>
            <w:shd w:val="clear" w:color="auto" w:fill="auto"/>
          </w:tcPr>
          <w:p w14:paraId="5EE0A69C" w14:textId="77777777" w:rsidR="003876BE" w:rsidRDefault="003876BE"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B649792" w14:textId="77777777" w:rsidR="003876BE" w:rsidRPr="00736667" w:rsidRDefault="003876BE" w:rsidP="00953EC5">
            <w:pPr>
              <w:jc w:val="left"/>
              <w:rPr>
                <w:rFonts w:ascii="宋体" w:hAnsi="宋体"/>
                <w:snapToGrid w:val="0"/>
                <w:kern w:val="0"/>
              </w:rPr>
            </w:pPr>
          </w:p>
        </w:tc>
      </w:tr>
      <w:tr w:rsidR="003876BE" w:rsidRPr="00736667" w14:paraId="51898374" w14:textId="77777777" w:rsidTr="00953EC5">
        <w:tc>
          <w:tcPr>
            <w:tcW w:w="1701" w:type="dxa"/>
            <w:shd w:val="clear" w:color="auto" w:fill="auto"/>
          </w:tcPr>
          <w:p w14:paraId="5E9296D3" w14:textId="77777777" w:rsidR="003876BE" w:rsidRDefault="003876BE" w:rsidP="00953EC5">
            <w:pPr>
              <w:jc w:val="left"/>
              <w:rPr>
                <w:rFonts w:ascii="宋体" w:hAnsi="宋体"/>
                <w:snapToGrid w:val="0"/>
                <w:kern w:val="0"/>
              </w:rPr>
            </w:pPr>
            <w:r>
              <w:rPr>
                <w:rFonts w:ascii="宋体" w:hAnsi="宋体" w:hint="eastAsia"/>
                <w:snapToGrid w:val="0"/>
                <w:kern w:val="0"/>
              </w:rPr>
              <w:t>默认</w:t>
            </w:r>
            <w:r>
              <w:rPr>
                <w:rFonts w:ascii="宋体" w:hAnsi="宋体"/>
                <w:snapToGrid w:val="0"/>
                <w:kern w:val="0"/>
              </w:rPr>
              <w:t>标识</w:t>
            </w:r>
          </w:p>
        </w:tc>
        <w:tc>
          <w:tcPr>
            <w:tcW w:w="1559" w:type="dxa"/>
            <w:shd w:val="clear" w:color="auto" w:fill="auto"/>
          </w:tcPr>
          <w:p w14:paraId="38B116C9" w14:textId="77777777" w:rsidR="003876BE" w:rsidRDefault="003876BE" w:rsidP="00953EC5">
            <w:pPr>
              <w:jc w:val="left"/>
              <w:rPr>
                <w:rFonts w:ascii="宋体" w:hAnsi="宋体"/>
                <w:snapToGrid w:val="0"/>
                <w:kern w:val="0"/>
              </w:rPr>
            </w:pPr>
          </w:p>
        </w:tc>
        <w:tc>
          <w:tcPr>
            <w:tcW w:w="1134" w:type="dxa"/>
            <w:shd w:val="clear" w:color="auto" w:fill="auto"/>
          </w:tcPr>
          <w:p w14:paraId="7CC3F9B4" w14:textId="77777777" w:rsidR="003876BE" w:rsidRDefault="003876BE"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54F62AF" w14:textId="77777777" w:rsidR="003876BE" w:rsidRPr="00736667" w:rsidRDefault="003876BE" w:rsidP="00953EC5">
            <w:pPr>
              <w:jc w:val="left"/>
              <w:rPr>
                <w:rFonts w:ascii="宋体" w:hAnsi="宋体"/>
                <w:snapToGrid w:val="0"/>
                <w:kern w:val="0"/>
              </w:rPr>
            </w:pPr>
          </w:p>
        </w:tc>
      </w:tr>
    </w:tbl>
    <w:p w14:paraId="2384D59B" w14:textId="77777777" w:rsidR="00774F36" w:rsidRPr="00A9755C" w:rsidRDefault="00774F36" w:rsidP="00774F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A035454" w14:textId="77777777" w:rsidR="00774F36" w:rsidRPr="00FE1432" w:rsidRDefault="00774F36" w:rsidP="00774F36">
      <w:pPr>
        <w:pStyle w:val="6"/>
      </w:pPr>
      <w:r>
        <w:rPr>
          <w:rFonts w:hint="eastAsia"/>
        </w:rPr>
        <w:t>数据</w:t>
      </w:r>
      <w:r>
        <w:t>库表</w:t>
      </w:r>
    </w:p>
    <w:p w14:paraId="2CC6FD1F" w14:textId="77777777" w:rsidR="003876BE" w:rsidRDefault="003876BE" w:rsidP="003876BE">
      <w:pPr>
        <w:ind w:left="260" w:firstLine="420"/>
      </w:pPr>
      <w:r w:rsidRPr="00A803B3">
        <w:rPr>
          <w:rFonts w:hint="eastAsia"/>
        </w:rPr>
        <w:t>银行卡信息</w:t>
      </w:r>
      <w:r>
        <w:rPr>
          <w:rFonts w:hint="eastAsia"/>
        </w:rPr>
        <w:t>（微</w:t>
      </w:r>
      <w:r>
        <w:t>服务）</w:t>
      </w:r>
    </w:p>
    <w:p w14:paraId="68E96999" w14:textId="77777777" w:rsidR="00774F36" w:rsidRDefault="00774F36" w:rsidP="005B62FC">
      <w:pPr>
        <w:rPr>
          <w:kern w:val="0"/>
        </w:rPr>
      </w:pPr>
    </w:p>
    <w:p w14:paraId="5D84FC87" w14:textId="77777777" w:rsidR="00984568" w:rsidRPr="0082647F" w:rsidRDefault="00984568" w:rsidP="00984568">
      <w:pPr>
        <w:pStyle w:val="5"/>
      </w:pPr>
      <w:r>
        <w:rPr>
          <w:rFonts w:hint="eastAsia"/>
        </w:rPr>
        <w:t>设置默认</w:t>
      </w:r>
      <w:r>
        <w:t>银行卡</w:t>
      </w:r>
    </w:p>
    <w:p w14:paraId="51D8C11A" w14:textId="77777777" w:rsidR="00984568" w:rsidRDefault="00984568" w:rsidP="00984568">
      <w:pPr>
        <w:pStyle w:val="6"/>
      </w:pPr>
      <w:r>
        <w:rPr>
          <w:rFonts w:hint="eastAsia"/>
        </w:rPr>
        <w:t>功能</w:t>
      </w:r>
      <w:r>
        <w:t>描述</w:t>
      </w:r>
    </w:p>
    <w:p w14:paraId="0374D82B" w14:textId="77777777" w:rsidR="00984568" w:rsidRPr="00A9755C" w:rsidRDefault="00984568" w:rsidP="00984568">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提供渠道</w:t>
      </w:r>
      <w:r>
        <w:rPr>
          <w:rFonts w:ascii="宋体" w:hAnsi="宋体"/>
          <w:kern w:val="0"/>
          <w:sz w:val="24"/>
          <w:szCs w:val="21"/>
        </w:rPr>
        <w:t>人</w:t>
      </w:r>
      <w:r w:rsidR="000917CD">
        <w:rPr>
          <w:rFonts w:ascii="宋体" w:hAnsi="宋体" w:hint="eastAsia"/>
          <w:kern w:val="0"/>
          <w:sz w:val="24"/>
          <w:szCs w:val="21"/>
        </w:rPr>
        <w:t>设置</w:t>
      </w:r>
      <w:r w:rsidR="000917CD">
        <w:rPr>
          <w:rFonts w:ascii="宋体" w:hAnsi="宋体"/>
          <w:kern w:val="0"/>
          <w:sz w:val="24"/>
          <w:szCs w:val="21"/>
        </w:rPr>
        <w:t>默认</w:t>
      </w:r>
      <w:r>
        <w:rPr>
          <w:rFonts w:ascii="宋体" w:hAnsi="宋体"/>
          <w:kern w:val="0"/>
          <w:sz w:val="24"/>
          <w:szCs w:val="21"/>
        </w:rPr>
        <w:t>银行卡</w:t>
      </w:r>
      <w:r w:rsidR="000917CD">
        <w:rPr>
          <w:rFonts w:ascii="宋体" w:hAnsi="宋体" w:hint="eastAsia"/>
          <w:kern w:val="0"/>
          <w:sz w:val="24"/>
          <w:szCs w:val="21"/>
        </w:rPr>
        <w:t>的</w:t>
      </w:r>
      <w:r>
        <w:rPr>
          <w:rFonts w:ascii="宋体" w:hAnsi="宋体" w:hint="eastAsia"/>
          <w:kern w:val="0"/>
          <w:sz w:val="24"/>
          <w:szCs w:val="21"/>
        </w:rPr>
        <w:t>接口</w:t>
      </w:r>
      <w:r>
        <w:rPr>
          <w:rFonts w:ascii="宋体" w:hAnsi="宋体"/>
          <w:kern w:val="0"/>
          <w:sz w:val="24"/>
          <w:szCs w:val="21"/>
        </w:rPr>
        <w:t>实现</w:t>
      </w:r>
    </w:p>
    <w:p w14:paraId="3495954E" w14:textId="77777777" w:rsidR="00984568" w:rsidRPr="00676A58" w:rsidRDefault="00984568" w:rsidP="00984568">
      <w:pPr>
        <w:pStyle w:val="6"/>
      </w:pPr>
      <w:r w:rsidRPr="00676A58">
        <w:rPr>
          <w:rFonts w:hint="eastAsia"/>
        </w:rPr>
        <w:t>处理流程</w:t>
      </w:r>
    </w:p>
    <w:p w14:paraId="698DA734" w14:textId="77777777" w:rsidR="00984568" w:rsidRDefault="000917CD" w:rsidP="00984568">
      <w:pPr>
        <w:ind w:left="289" w:firstLine="420"/>
        <w:rPr>
          <w:b/>
          <w:sz w:val="24"/>
          <w:szCs w:val="24"/>
        </w:rPr>
      </w:pPr>
      <w:r>
        <w:object w:dxaOrig="6106" w:dyaOrig="2716" w14:anchorId="09D71BC1">
          <v:shape id="_x0000_i1068" type="#_x0000_t75" style="width:302.05pt;height:137pt" o:ole="">
            <v:imagedata r:id="rId102" o:title=""/>
          </v:shape>
          <o:OLEObject Type="Embed" ProgID="Visio.Drawing.15" ShapeID="_x0000_i1068" DrawAspect="Content" ObjectID="_1569760941" r:id="rId103"/>
        </w:object>
      </w:r>
    </w:p>
    <w:p w14:paraId="7A5455DF" w14:textId="77777777" w:rsidR="00984568" w:rsidRPr="004F010F" w:rsidRDefault="00984568" w:rsidP="00984568">
      <w:pPr>
        <w:ind w:left="289" w:firstLine="420"/>
      </w:pPr>
      <w:r w:rsidRPr="00646F01">
        <w:rPr>
          <w:rFonts w:hint="eastAsia"/>
          <w:b/>
          <w:sz w:val="24"/>
          <w:szCs w:val="24"/>
        </w:rPr>
        <w:t>【流程描述】</w:t>
      </w:r>
    </w:p>
    <w:p w14:paraId="106F4001" w14:textId="77777777" w:rsidR="00984568" w:rsidRDefault="000917CD">
      <w:pPr>
        <w:pStyle w:val="afb"/>
        <w:numPr>
          <w:ilvl w:val="0"/>
          <w:numId w:val="5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72" w:author="wangq" w:date="2017-08-21T17:25:00Z">
          <w:pPr>
            <w:pStyle w:val="afb"/>
            <w:numPr>
              <w:numId w:val="7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在</w:t>
      </w:r>
      <w:r>
        <w:rPr>
          <w:rFonts w:ascii="宋体" w:hAnsi="宋体"/>
          <w:kern w:val="0"/>
          <w:sz w:val="24"/>
          <w:szCs w:val="21"/>
        </w:rPr>
        <w:t>银行卡功</w:t>
      </w:r>
      <w:r>
        <w:rPr>
          <w:rFonts w:ascii="宋体" w:hAnsi="宋体" w:hint="eastAsia"/>
          <w:kern w:val="0"/>
          <w:sz w:val="24"/>
          <w:szCs w:val="21"/>
        </w:rPr>
        <w:t>能</w:t>
      </w:r>
      <w:r>
        <w:rPr>
          <w:rFonts w:ascii="宋体" w:hAnsi="宋体"/>
          <w:kern w:val="0"/>
          <w:sz w:val="24"/>
          <w:szCs w:val="21"/>
        </w:rPr>
        <w:t>界面</w:t>
      </w:r>
      <w:r>
        <w:rPr>
          <w:rFonts w:ascii="宋体" w:hAnsi="宋体" w:hint="eastAsia"/>
          <w:kern w:val="0"/>
          <w:sz w:val="24"/>
          <w:szCs w:val="21"/>
        </w:rPr>
        <w:t>选择一</w:t>
      </w:r>
      <w:r>
        <w:rPr>
          <w:rFonts w:ascii="宋体" w:hAnsi="宋体"/>
          <w:kern w:val="0"/>
          <w:sz w:val="24"/>
          <w:szCs w:val="21"/>
        </w:rPr>
        <w:t>张已成功添加的银行卡</w:t>
      </w:r>
    </w:p>
    <w:p w14:paraId="16F720BC" w14:textId="77777777" w:rsidR="00984568" w:rsidRDefault="000917CD">
      <w:pPr>
        <w:pStyle w:val="afb"/>
        <w:numPr>
          <w:ilvl w:val="0"/>
          <w:numId w:val="5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73" w:author="wangq" w:date="2017-08-21T17:25:00Z">
          <w:pPr>
            <w:pStyle w:val="afb"/>
            <w:numPr>
              <w:numId w:val="7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将</w:t>
      </w:r>
      <w:r>
        <w:rPr>
          <w:rFonts w:ascii="宋体" w:hAnsi="宋体"/>
          <w:kern w:val="0"/>
          <w:sz w:val="24"/>
          <w:szCs w:val="21"/>
        </w:rPr>
        <w:t>其设</w:t>
      </w:r>
      <w:r>
        <w:rPr>
          <w:rFonts w:ascii="宋体" w:hAnsi="宋体" w:hint="eastAsia"/>
          <w:kern w:val="0"/>
          <w:sz w:val="24"/>
          <w:szCs w:val="21"/>
        </w:rPr>
        <w:t>置</w:t>
      </w:r>
      <w:r>
        <w:rPr>
          <w:rFonts w:ascii="宋体" w:hAnsi="宋体"/>
          <w:kern w:val="0"/>
          <w:sz w:val="24"/>
          <w:szCs w:val="21"/>
        </w:rPr>
        <w:t>为默认银行卡</w:t>
      </w:r>
    </w:p>
    <w:p w14:paraId="21AF92E2" w14:textId="77777777" w:rsidR="000917CD" w:rsidRPr="00C3467F" w:rsidRDefault="000917CD">
      <w:pPr>
        <w:pStyle w:val="afb"/>
        <w:numPr>
          <w:ilvl w:val="0"/>
          <w:numId w:val="5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74" w:author="wangq" w:date="2017-08-21T17:25:00Z">
          <w:pPr>
            <w:pStyle w:val="afb"/>
            <w:numPr>
              <w:numId w:val="7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返回</w:t>
      </w:r>
      <w:r>
        <w:rPr>
          <w:rFonts w:ascii="宋体" w:hAnsi="宋体"/>
          <w:kern w:val="0"/>
          <w:sz w:val="24"/>
          <w:szCs w:val="21"/>
        </w:rPr>
        <w:t>操作结果</w:t>
      </w:r>
    </w:p>
    <w:p w14:paraId="67A29F9F" w14:textId="77777777" w:rsidR="00984568" w:rsidRPr="00F9212D" w:rsidRDefault="00984568" w:rsidP="00984568">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984568" w:rsidRPr="00736667" w14:paraId="515689B5" w14:textId="77777777" w:rsidTr="00984568">
        <w:tc>
          <w:tcPr>
            <w:tcW w:w="1701" w:type="dxa"/>
            <w:shd w:val="clear" w:color="auto" w:fill="E0E0E0"/>
          </w:tcPr>
          <w:p w14:paraId="64D28774" w14:textId="77777777" w:rsidR="00984568" w:rsidRPr="00736667" w:rsidRDefault="00984568" w:rsidP="00984568">
            <w:pPr>
              <w:jc w:val="center"/>
              <w:rPr>
                <w:b/>
                <w:snapToGrid w:val="0"/>
                <w:kern w:val="0"/>
              </w:rPr>
            </w:pPr>
            <w:r w:rsidRPr="00736667">
              <w:rPr>
                <w:rFonts w:hint="eastAsia"/>
                <w:b/>
                <w:snapToGrid w:val="0"/>
                <w:kern w:val="0"/>
              </w:rPr>
              <w:t>输入要素</w:t>
            </w:r>
          </w:p>
        </w:tc>
        <w:tc>
          <w:tcPr>
            <w:tcW w:w="1559" w:type="dxa"/>
            <w:shd w:val="clear" w:color="auto" w:fill="E0E0E0"/>
          </w:tcPr>
          <w:p w14:paraId="7BA34E2B" w14:textId="77777777" w:rsidR="00984568" w:rsidRPr="00736667" w:rsidRDefault="00984568" w:rsidP="0098456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2FAD071" w14:textId="77777777" w:rsidR="00984568" w:rsidRPr="00736667" w:rsidRDefault="00984568" w:rsidP="0098456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B1B4C9A" w14:textId="77777777" w:rsidR="00984568" w:rsidRPr="00736667" w:rsidRDefault="00984568" w:rsidP="00984568">
            <w:pPr>
              <w:jc w:val="center"/>
              <w:rPr>
                <w:b/>
                <w:snapToGrid w:val="0"/>
                <w:kern w:val="0"/>
              </w:rPr>
            </w:pPr>
            <w:r w:rsidRPr="00736667">
              <w:rPr>
                <w:rFonts w:hint="eastAsia"/>
                <w:b/>
                <w:snapToGrid w:val="0"/>
                <w:kern w:val="0"/>
              </w:rPr>
              <w:t>备注</w:t>
            </w:r>
          </w:p>
        </w:tc>
      </w:tr>
      <w:tr w:rsidR="00984568" w:rsidRPr="00736667" w14:paraId="1EE0DD2F" w14:textId="77777777" w:rsidTr="00984568">
        <w:tc>
          <w:tcPr>
            <w:tcW w:w="1701" w:type="dxa"/>
            <w:shd w:val="clear" w:color="auto" w:fill="auto"/>
          </w:tcPr>
          <w:p w14:paraId="7FEDD5D1" w14:textId="77777777" w:rsidR="00984568" w:rsidRPr="00736667" w:rsidRDefault="00984568" w:rsidP="00984568">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559" w:type="dxa"/>
            <w:shd w:val="clear" w:color="auto" w:fill="auto"/>
          </w:tcPr>
          <w:p w14:paraId="6230B6CC" w14:textId="77777777" w:rsidR="00984568" w:rsidRPr="00736667" w:rsidRDefault="00984568" w:rsidP="00984568">
            <w:pPr>
              <w:jc w:val="left"/>
              <w:rPr>
                <w:rFonts w:ascii="宋体" w:hAnsi="宋体"/>
                <w:snapToGrid w:val="0"/>
                <w:kern w:val="0"/>
              </w:rPr>
            </w:pPr>
            <w:r>
              <w:rPr>
                <w:rFonts w:ascii="宋体" w:hAnsi="宋体"/>
                <w:snapToGrid w:val="0"/>
                <w:kern w:val="0"/>
              </w:rPr>
              <w:t>DataChannel</w:t>
            </w:r>
          </w:p>
        </w:tc>
        <w:tc>
          <w:tcPr>
            <w:tcW w:w="1134" w:type="dxa"/>
            <w:shd w:val="clear" w:color="auto" w:fill="auto"/>
          </w:tcPr>
          <w:p w14:paraId="01E1A454" w14:textId="77777777" w:rsidR="00984568" w:rsidRPr="00736667" w:rsidRDefault="00984568"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869D36D" w14:textId="77777777" w:rsidR="00984568" w:rsidRPr="00736667" w:rsidRDefault="00984568" w:rsidP="00984568">
            <w:pPr>
              <w:jc w:val="left"/>
              <w:rPr>
                <w:rFonts w:ascii="宋体" w:hAnsi="宋体"/>
                <w:snapToGrid w:val="0"/>
                <w:kern w:val="0"/>
              </w:rPr>
            </w:pPr>
          </w:p>
        </w:tc>
      </w:tr>
      <w:tr w:rsidR="00984568" w:rsidRPr="00736667" w14:paraId="27F2868E" w14:textId="77777777" w:rsidTr="00984568">
        <w:tc>
          <w:tcPr>
            <w:tcW w:w="1701" w:type="dxa"/>
            <w:shd w:val="clear" w:color="auto" w:fill="auto"/>
          </w:tcPr>
          <w:p w14:paraId="339223B9" w14:textId="77777777" w:rsidR="00984568" w:rsidRPr="00736667" w:rsidRDefault="00984568" w:rsidP="00984568">
            <w:pPr>
              <w:jc w:val="left"/>
              <w:rPr>
                <w:rFonts w:ascii="宋体" w:hAnsi="宋体"/>
                <w:snapToGrid w:val="0"/>
                <w:kern w:val="0"/>
              </w:rPr>
            </w:pPr>
            <w:r>
              <w:rPr>
                <w:rFonts w:ascii="宋体" w:hAnsi="宋体" w:hint="eastAsia"/>
                <w:snapToGrid w:val="0"/>
                <w:kern w:val="0"/>
              </w:rPr>
              <w:lastRenderedPageBreak/>
              <w:t>用户唯一</w:t>
            </w:r>
            <w:r>
              <w:rPr>
                <w:rFonts w:ascii="宋体" w:hAnsi="宋体"/>
                <w:snapToGrid w:val="0"/>
                <w:kern w:val="0"/>
              </w:rPr>
              <w:t>标识</w:t>
            </w:r>
          </w:p>
        </w:tc>
        <w:tc>
          <w:tcPr>
            <w:tcW w:w="1559" w:type="dxa"/>
            <w:shd w:val="clear" w:color="auto" w:fill="auto"/>
          </w:tcPr>
          <w:p w14:paraId="08714D46" w14:textId="77777777" w:rsidR="00984568" w:rsidRPr="00736667" w:rsidRDefault="00984568" w:rsidP="00984568">
            <w:pPr>
              <w:jc w:val="left"/>
              <w:rPr>
                <w:rFonts w:ascii="宋体" w:hAnsi="宋体"/>
                <w:snapToGrid w:val="0"/>
                <w:kern w:val="0"/>
              </w:rPr>
            </w:pPr>
            <w:r>
              <w:rPr>
                <w:rFonts w:ascii="宋体" w:hAnsi="宋体"/>
                <w:snapToGrid w:val="0"/>
                <w:kern w:val="0"/>
              </w:rPr>
              <w:t>UserSystemUUID</w:t>
            </w:r>
          </w:p>
        </w:tc>
        <w:tc>
          <w:tcPr>
            <w:tcW w:w="1134" w:type="dxa"/>
            <w:shd w:val="clear" w:color="auto" w:fill="auto"/>
          </w:tcPr>
          <w:p w14:paraId="7DAE1A77" w14:textId="77777777" w:rsidR="00984568" w:rsidRPr="00736667" w:rsidRDefault="00984568"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B3A5599" w14:textId="77777777" w:rsidR="00984568" w:rsidRPr="00736667" w:rsidRDefault="00984568" w:rsidP="00984568">
            <w:pPr>
              <w:jc w:val="left"/>
              <w:rPr>
                <w:rFonts w:ascii="宋体" w:hAnsi="宋体"/>
                <w:snapToGrid w:val="0"/>
                <w:kern w:val="0"/>
              </w:rPr>
            </w:pPr>
          </w:p>
        </w:tc>
      </w:tr>
      <w:tr w:rsidR="000917CD" w:rsidRPr="00736667" w14:paraId="1D8B0F48" w14:textId="77777777" w:rsidTr="00984568">
        <w:tc>
          <w:tcPr>
            <w:tcW w:w="1701" w:type="dxa"/>
            <w:shd w:val="clear" w:color="auto" w:fill="auto"/>
          </w:tcPr>
          <w:p w14:paraId="1E20C35D" w14:textId="77777777" w:rsidR="000917CD" w:rsidRDefault="000917CD" w:rsidP="00984568">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卡</w:t>
            </w:r>
            <w:r>
              <w:rPr>
                <w:rFonts w:ascii="宋体" w:hAnsi="宋体" w:hint="eastAsia"/>
                <w:snapToGrid w:val="0"/>
                <w:kern w:val="0"/>
              </w:rPr>
              <w:t>信息</w:t>
            </w:r>
            <w:r>
              <w:rPr>
                <w:rFonts w:ascii="宋体" w:hAnsi="宋体"/>
                <w:snapToGrid w:val="0"/>
                <w:kern w:val="0"/>
              </w:rPr>
              <w:t>表主键标识</w:t>
            </w:r>
          </w:p>
        </w:tc>
        <w:tc>
          <w:tcPr>
            <w:tcW w:w="1559" w:type="dxa"/>
            <w:shd w:val="clear" w:color="auto" w:fill="auto"/>
          </w:tcPr>
          <w:p w14:paraId="69F38F17" w14:textId="77777777" w:rsidR="000917CD" w:rsidRDefault="000917CD" w:rsidP="00984568">
            <w:pPr>
              <w:jc w:val="left"/>
              <w:rPr>
                <w:rFonts w:ascii="宋体" w:hAnsi="宋体"/>
                <w:snapToGrid w:val="0"/>
                <w:kern w:val="0"/>
              </w:rPr>
            </w:pPr>
          </w:p>
        </w:tc>
        <w:tc>
          <w:tcPr>
            <w:tcW w:w="1134" w:type="dxa"/>
            <w:shd w:val="clear" w:color="auto" w:fill="auto"/>
          </w:tcPr>
          <w:p w14:paraId="3FC54A0F" w14:textId="77777777" w:rsidR="000917CD" w:rsidRDefault="000917CD" w:rsidP="00984568">
            <w:pPr>
              <w:jc w:val="left"/>
              <w:rPr>
                <w:rFonts w:ascii="宋体" w:hAnsi="宋体"/>
                <w:snapToGrid w:val="0"/>
                <w:kern w:val="0"/>
              </w:rPr>
            </w:pPr>
          </w:p>
        </w:tc>
        <w:tc>
          <w:tcPr>
            <w:tcW w:w="3119" w:type="dxa"/>
            <w:shd w:val="clear" w:color="auto" w:fill="auto"/>
          </w:tcPr>
          <w:p w14:paraId="0EB70016" w14:textId="77777777" w:rsidR="000917CD" w:rsidRPr="00736667" w:rsidRDefault="000917CD" w:rsidP="00984568">
            <w:pPr>
              <w:jc w:val="left"/>
              <w:rPr>
                <w:rFonts w:ascii="宋体" w:hAnsi="宋体"/>
                <w:snapToGrid w:val="0"/>
                <w:kern w:val="0"/>
              </w:rPr>
            </w:pPr>
          </w:p>
        </w:tc>
      </w:tr>
    </w:tbl>
    <w:p w14:paraId="7AD5F4F9" w14:textId="77777777" w:rsidR="00984568" w:rsidRPr="00A9755C" w:rsidRDefault="00984568" w:rsidP="00984568">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7D240105" w14:textId="77777777" w:rsidR="00984568" w:rsidRPr="00C56A4E" w:rsidRDefault="00984568" w:rsidP="00984568"/>
    <w:p w14:paraId="694813BA" w14:textId="77777777" w:rsidR="00984568" w:rsidRPr="00A52328" w:rsidRDefault="00984568" w:rsidP="00984568">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0917CD" w:rsidRPr="00736667" w14:paraId="3DECED9B" w14:textId="77777777" w:rsidTr="000E4470">
        <w:tc>
          <w:tcPr>
            <w:tcW w:w="1559" w:type="dxa"/>
            <w:shd w:val="clear" w:color="auto" w:fill="E0E0E0"/>
          </w:tcPr>
          <w:p w14:paraId="0D29AA9A" w14:textId="77777777" w:rsidR="000917CD" w:rsidRPr="00736667" w:rsidRDefault="000917CD" w:rsidP="000E4470">
            <w:pPr>
              <w:jc w:val="center"/>
              <w:rPr>
                <w:b/>
                <w:snapToGrid w:val="0"/>
                <w:kern w:val="0"/>
              </w:rPr>
            </w:pPr>
            <w:r w:rsidRPr="00736667">
              <w:rPr>
                <w:rFonts w:hint="eastAsia"/>
                <w:b/>
                <w:snapToGrid w:val="0"/>
                <w:kern w:val="0"/>
              </w:rPr>
              <w:t>输入要素</w:t>
            </w:r>
          </w:p>
        </w:tc>
        <w:tc>
          <w:tcPr>
            <w:tcW w:w="1701" w:type="dxa"/>
            <w:shd w:val="clear" w:color="auto" w:fill="E0E0E0"/>
          </w:tcPr>
          <w:p w14:paraId="12829C3B" w14:textId="77777777" w:rsidR="000917CD" w:rsidRPr="00736667" w:rsidRDefault="000917CD" w:rsidP="000E447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7B04572" w14:textId="77777777" w:rsidR="000917CD" w:rsidRPr="00736667" w:rsidRDefault="000917CD" w:rsidP="000E447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065013B" w14:textId="77777777" w:rsidR="000917CD" w:rsidRPr="00736667" w:rsidRDefault="000917CD" w:rsidP="000E4470">
            <w:pPr>
              <w:jc w:val="center"/>
              <w:rPr>
                <w:b/>
                <w:snapToGrid w:val="0"/>
                <w:kern w:val="0"/>
              </w:rPr>
            </w:pPr>
            <w:r w:rsidRPr="00736667">
              <w:rPr>
                <w:rFonts w:hint="eastAsia"/>
                <w:b/>
                <w:snapToGrid w:val="0"/>
                <w:kern w:val="0"/>
              </w:rPr>
              <w:t>备注</w:t>
            </w:r>
          </w:p>
        </w:tc>
      </w:tr>
      <w:tr w:rsidR="000917CD" w:rsidRPr="00736667" w14:paraId="6CF3C788" w14:textId="77777777" w:rsidTr="000E4470">
        <w:tc>
          <w:tcPr>
            <w:tcW w:w="1559" w:type="dxa"/>
            <w:shd w:val="clear" w:color="auto" w:fill="auto"/>
          </w:tcPr>
          <w:p w14:paraId="45641D7D" w14:textId="77777777" w:rsidR="000917CD" w:rsidRPr="00736667" w:rsidRDefault="000917CD" w:rsidP="000E4470">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2CCC25E5" w14:textId="77777777" w:rsidR="000917CD" w:rsidRPr="00736667" w:rsidRDefault="000917CD" w:rsidP="000E4470">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2ED681BB" w14:textId="77777777" w:rsidR="000917CD" w:rsidRPr="00736667" w:rsidRDefault="000917CD" w:rsidP="000E447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63BBDF8" w14:textId="77777777" w:rsidR="000917CD" w:rsidRPr="00736667" w:rsidRDefault="000917CD" w:rsidP="000E4470">
            <w:pPr>
              <w:jc w:val="left"/>
              <w:rPr>
                <w:rFonts w:ascii="宋体" w:hAnsi="宋体"/>
                <w:snapToGrid w:val="0"/>
                <w:kern w:val="0"/>
              </w:rPr>
            </w:pPr>
          </w:p>
        </w:tc>
      </w:tr>
      <w:tr w:rsidR="000917CD" w:rsidRPr="00736667" w14:paraId="5DC158FF" w14:textId="77777777" w:rsidTr="000E4470">
        <w:tc>
          <w:tcPr>
            <w:tcW w:w="1559" w:type="dxa"/>
            <w:shd w:val="clear" w:color="auto" w:fill="auto"/>
          </w:tcPr>
          <w:p w14:paraId="5F3A90BC" w14:textId="77777777" w:rsidR="000917CD" w:rsidRPr="00736667" w:rsidRDefault="000917CD" w:rsidP="000E4470">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64CF5E87" w14:textId="77777777" w:rsidR="000917CD" w:rsidRPr="00736667" w:rsidRDefault="000917CD" w:rsidP="000E4470">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026A3FE8" w14:textId="77777777" w:rsidR="000917CD" w:rsidRPr="00736667" w:rsidRDefault="000917CD" w:rsidP="000E447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122591C" w14:textId="77777777" w:rsidR="000917CD" w:rsidRPr="00736667" w:rsidRDefault="000917CD" w:rsidP="000E4470">
            <w:pPr>
              <w:jc w:val="left"/>
              <w:rPr>
                <w:rFonts w:ascii="宋体" w:hAnsi="宋体"/>
                <w:snapToGrid w:val="0"/>
                <w:kern w:val="0"/>
              </w:rPr>
            </w:pPr>
          </w:p>
        </w:tc>
      </w:tr>
      <w:tr w:rsidR="000917CD" w:rsidRPr="00736667" w14:paraId="0FCF4814" w14:textId="77777777" w:rsidTr="000E4470">
        <w:tc>
          <w:tcPr>
            <w:tcW w:w="1559" w:type="dxa"/>
            <w:shd w:val="clear" w:color="auto" w:fill="auto"/>
          </w:tcPr>
          <w:p w14:paraId="5D80069A" w14:textId="77777777" w:rsidR="000917CD" w:rsidRPr="00736667" w:rsidRDefault="000917CD" w:rsidP="000E4470">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38A253A" w14:textId="77777777" w:rsidR="000917CD" w:rsidRPr="00736667" w:rsidRDefault="000917CD" w:rsidP="000E4470">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35C2EF66" w14:textId="77777777" w:rsidR="000917CD" w:rsidRPr="00736667" w:rsidRDefault="000917CD" w:rsidP="000E447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266E0EB" w14:textId="77777777" w:rsidR="000917CD" w:rsidRPr="00736667" w:rsidRDefault="000917CD" w:rsidP="000E4470">
            <w:pPr>
              <w:jc w:val="left"/>
              <w:rPr>
                <w:rFonts w:ascii="宋体" w:hAnsi="宋体"/>
                <w:snapToGrid w:val="0"/>
                <w:kern w:val="0"/>
              </w:rPr>
            </w:pPr>
          </w:p>
        </w:tc>
      </w:tr>
    </w:tbl>
    <w:p w14:paraId="1E0CDD4B" w14:textId="77777777" w:rsidR="00984568" w:rsidRPr="00A9755C" w:rsidRDefault="00984568" w:rsidP="00984568">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E92384C" w14:textId="77777777" w:rsidR="00984568" w:rsidRPr="00FE1432" w:rsidRDefault="00984568" w:rsidP="00984568">
      <w:pPr>
        <w:pStyle w:val="6"/>
      </w:pPr>
      <w:r>
        <w:rPr>
          <w:rFonts w:hint="eastAsia"/>
        </w:rPr>
        <w:t>数据</w:t>
      </w:r>
      <w:r>
        <w:t>库表</w:t>
      </w:r>
    </w:p>
    <w:p w14:paraId="7A86A255" w14:textId="77777777" w:rsidR="00984568" w:rsidRDefault="00984568" w:rsidP="00984568">
      <w:pPr>
        <w:ind w:left="260" w:firstLine="420"/>
      </w:pPr>
      <w:r w:rsidRPr="00A803B3">
        <w:rPr>
          <w:rFonts w:hint="eastAsia"/>
        </w:rPr>
        <w:t>银行卡信息</w:t>
      </w:r>
      <w:r>
        <w:rPr>
          <w:rFonts w:hint="eastAsia"/>
        </w:rPr>
        <w:t>（微</w:t>
      </w:r>
      <w:r>
        <w:t>服务）</w:t>
      </w:r>
    </w:p>
    <w:p w14:paraId="1A0E9848" w14:textId="77777777" w:rsidR="00984568" w:rsidRDefault="00984568" w:rsidP="005B62FC">
      <w:pPr>
        <w:rPr>
          <w:kern w:val="0"/>
        </w:rPr>
      </w:pPr>
    </w:p>
    <w:p w14:paraId="3CF4D04F" w14:textId="77777777" w:rsidR="00984568" w:rsidRPr="00623E97" w:rsidRDefault="00984568" w:rsidP="005B62FC">
      <w:pPr>
        <w:rPr>
          <w:kern w:val="0"/>
        </w:rPr>
      </w:pPr>
    </w:p>
    <w:p w14:paraId="16E82B7C" w14:textId="77777777" w:rsidR="00E822EA" w:rsidRDefault="00E822EA" w:rsidP="00E822EA">
      <w:pPr>
        <w:pStyle w:val="4"/>
        <w:ind w:hanging="580"/>
        <w:rPr>
          <w:rFonts w:ascii="黑体" w:hAnsi="黑体"/>
        </w:rPr>
      </w:pPr>
      <w:r>
        <w:rPr>
          <w:rFonts w:ascii="黑体" w:hAnsi="黑体" w:hint="eastAsia"/>
        </w:rPr>
        <w:t>业务</w:t>
      </w:r>
      <w:r>
        <w:rPr>
          <w:rFonts w:ascii="黑体" w:hAnsi="黑体"/>
        </w:rPr>
        <w:t>管理</w:t>
      </w:r>
      <w:r>
        <w:rPr>
          <w:rFonts w:ascii="黑体" w:hAnsi="黑体" w:hint="eastAsia"/>
        </w:rPr>
        <w:t>接口</w:t>
      </w:r>
      <w:r>
        <w:rPr>
          <w:rFonts w:ascii="黑体" w:hAnsi="黑体"/>
        </w:rPr>
        <w:t>服务</w:t>
      </w:r>
    </w:p>
    <w:p w14:paraId="7B1F1159" w14:textId="77777777" w:rsidR="00E822EA" w:rsidRPr="0082647F" w:rsidRDefault="00127987" w:rsidP="00E822EA">
      <w:pPr>
        <w:pStyle w:val="5"/>
      </w:pPr>
      <w:r>
        <w:rPr>
          <w:rFonts w:hint="eastAsia"/>
        </w:rPr>
        <w:t>资金</w:t>
      </w:r>
      <w:r w:rsidR="00E822EA">
        <w:rPr>
          <w:rFonts w:hint="eastAsia"/>
        </w:rPr>
        <w:t>明细</w:t>
      </w:r>
    </w:p>
    <w:p w14:paraId="71E96F14" w14:textId="77777777" w:rsidR="00E822EA" w:rsidRDefault="00E822EA" w:rsidP="00E822EA">
      <w:pPr>
        <w:pStyle w:val="6"/>
      </w:pPr>
      <w:r>
        <w:rPr>
          <w:rFonts w:hint="eastAsia"/>
        </w:rPr>
        <w:t>功能</w:t>
      </w:r>
      <w:r>
        <w:t>描述</w:t>
      </w:r>
    </w:p>
    <w:p w14:paraId="235733E6" w14:textId="77777777" w:rsidR="00E822EA" w:rsidRPr="00A9755C" w:rsidRDefault="00E822EA" w:rsidP="00E822EA">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BA2957">
        <w:rPr>
          <w:rFonts w:ascii="宋体" w:hAnsi="宋体" w:hint="eastAsia"/>
          <w:kern w:val="0"/>
          <w:sz w:val="24"/>
          <w:szCs w:val="21"/>
        </w:rPr>
        <w:t>提供</w:t>
      </w:r>
      <w:r w:rsidR="00BA2957">
        <w:rPr>
          <w:rFonts w:ascii="宋体" w:hAnsi="宋体"/>
          <w:kern w:val="0"/>
          <w:sz w:val="24"/>
          <w:szCs w:val="21"/>
        </w:rPr>
        <w:t>业务管理端</w:t>
      </w:r>
      <w:r w:rsidR="004236FA">
        <w:rPr>
          <w:rFonts w:ascii="宋体" w:hAnsi="宋体" w:hint="eastAsia"/>
          <w:kern w:val="0"/>
          <w:sz w:val="24"/>
          <w:szCs w:val="21"/>
        </w:rPr>
        <w:t>查询</w:t>
      </w:r>
      <w:r w:rsidR="004236FA">
        <w:rPr>
          <w:rFonts w:ascii="宋体" w:hAnsi="宋体"/>
          <w:kern w:val="0"/>
          <w:sz w:val="24"/>
          <w:szCs w:val="21"/>
        </w:rPr>
        <w:t>该</w:t>
      </w:r>
      <w:r w:rsidR="004236FA">
        <w:rPr>
          <w:rFonts w:ascii="宋体" w:hAnsi="宋体" w:hint="eastAsia"/>
          <w:kern w:val="0"/>
          <w:sz w:val="24"/>
          <w:szCs w:val="21"/>
        </w:rPr>
        <w:t>笔</w:t>
      </w:r>
      <w:r w:rsidR="004236FA">
        <w:rPr>
          <w:rFonts w:ascii="宋体" w:hAnsi="宋体"/>
          <w:kern w:val="0"/>
          <w:sz w:val="24"/>
          <w:szCs w:val="21"/>
        </w:rPr>
        <w:t>资金的明细记录</w:t>
      </w:r>
      <w:r w:rsidR="00BA2957">
        <w:rPr>
          <w:rFonts w:ascii="宋体" w:hAnsi="宋体" w:hint="eastAsia"/>
          <w:kern w:val="0"/>
          <w:sz w:val="24"/>
          <w:szCs w:val="21"/>
        </w:rPr>
        <w:t>接口</w:t>
      </w:r>
      <w:r w:rsidR="00BA2957">
        <w:rPr>
          <w:rFonts w:ascii="宋体" w:hAnsi="宋体"/>
          <w:kern w:val="0"/>
          <w:sz w:val="24"/>
          <w:szCs w:val="21"/>
        </w:rPr>
        <w:t>实现</w:t>
      </w:r>
    </w:p>
    <w:p w14:paraId="636ECC1B" w14:textId="77777777" w:rsidR="00E822EA" w:rsidRPr="00676A58" w:rsidRDefault="00E822EA" w:rsidP="00E822EA">
      <w:pPr>
        <w:pStyle w:val="6"/>
      </w:pPr>
      <w:r w:rsidRPr="00676A58">
        <w:rPr>
          <w:rFonts w:hint="eastAsia"/>
        </w:rPr>
        <w:t>处理流程</w:t>
      </w:r>
    </w:p>
    <w:p w14:paraId="2C990193" w14:textId="77777777" w:rsidR="00BA2957" w:rsidRDefault="00BA2957" w:rsidP="00E822EA">
      <w:pPr>
        <w:ind w:left="289" w:firstLine="420"/>
        <w:rPr>
          <w:b/>
          <w:sz w:val="24"/>
          <w:szCs w:val="24"/>
        </w:rPr>
      </w:pPr>
      <w:r>
        <w:object w:dxaOrig="6196" w:dyaOrig="2716" w14:anchorId="1C507EC7">
          <v:shape id="_x0000_i1069" type="#_x0000_t75" style="width:309.95pt;height:137pt" o:ole="">
            <v:imagedata r:id="rId104" o:title=""/>
          </v:shape>
          <o:OLEObject Type="Embed" ProgID="Visio.Drawing.15" ShapeID="_x0000_i1069" DrawAspect="Content" ObjectID="_1569760942" r:id="rId105"/>
        </w:object>
      </w:r>
    </w:p>
    <w:p w14:paraId="04DE2F1C" w14:textId="77777777" w:rsidR="00E822EA" w:rsidRPr="004F010F" w:rsidRDefault="00E822EA" w:rsidP="00E822EA">
      <w:pPr>
        <w:ind w:left="289" w:firstLine="420"/>
      </w:pPr>
      <w:r w:rsidRPr="00646F01">
        <w:rPr>
          <w:rFonts w:hint="eastAsia"/>
          <w:b/>
          <w:sz w:val="24"/>
          <w:szCs w:val="24"/>
        </w:rPr>
        <w:t>【流程描述】</w:t>
      </w:r>
    </w:p>
    <w:p w14:paraId="5AC1FC51" w14:textId="77777777" w:rsidR="00E822EA" w:rsidRDefault="004236FA">
      <w:pPr>
        <w:pStyle w:val="afb"/>
        <w:numPr>
          <w:ilvl w:val="0"/>
          <w:numId w:val="1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75" w:author="wangq" w:date="2017-08-21T17:25:00Z">
          <w:pPr>
            <w:pStyle w:val="afb"/>
            <w:numPr>
              <w:numId w:val="2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hint="eastAsia"/>
          <w:kern w:val="0"/>
          <w:sz w:val="24"/>
          <w:szCs w:val="21"/>
        </w:rPr>
        <w:t>根据</w:t>
      </w:r>
      <w:r>
        <w:rPr>
          <w:rFonts w:ascii="宋体" w:hAnsi="宋体"/>
          <w:kern w:val="0"/>
          <w:sz w:val="24"/>
          <w:szCs w:val="21"/>
        </w:rPr>
        <w:t>传入的</w:t>
      </w:r>
      <w:r>
        <w:rPr>
          <w:rFonts w:ascii="宋体" w:hAnsi="宋体" w:hint="eastAsia"/>
          <w:kern w:val="0"/>
          <w:sz w:val="24"/>
          <w:szCs w:val="21"/>
        </w:rPr>
        <w:t>交易</w:t>
      </w:r>
      <w:r>
        <w:rPr>
          <w:rFonts w:ascii="宋体" w:hAnsi="宋体"/>
          <w:kern w:val="0"/>
          <w:sz w:val="24"/>
          <w:szCs w:val="21"/>
        </w:rPr>
        <w:t>流水、</w:t>
      </w:r>
      <w:r>
        <w:rPr>
          <w:rFonts w:ascii="宋体" w:hAnsi="宋体" w:hint="eastAsia"/>
          <w:kern w:val="0"/>
          <w:sz w:val="24"/>
          <w:szCs w:val="21"/>
        </w:rPr>
        <w:t>出</w:t>
      </w:r>
      <w:r>
        <w:rPr>
          <w:rFonts w:ascii="宋体" w:hAnsi="宋体"/>
          <w:kern w:val="0"/>
          <w:sz w:val="24"/>
          <w:szCs w:val="21"/>
        </w:rPr>
        <w:t>入账标识及</w:t>
      </w:r>
      <w:r>
        <w:rPr>
          <w:rFonts w:ascii="宋体" w:hAnsi="宋体" w:hint="eastAsia"/>
          <w:kern w:val="0"/>
          <w:sz w:val="24"/>
          <w:szCs w:val="21"/>
        </w:rPr>
        <w:t>凭证</w:t>
      </w:r>
      <w:r>
        <w:rPr>
          <w:rFonts w:ascii="宋体" w:hAnsi="宋体"/>
          <w:kern w:val="0"/>
          <w:sz w:val="24"/>
          <w:szCs w:val="21"/>
        </w:rPr>
        <w:t>号查询对应的明细记录</w:t>
      </w:r>
      <w:r>
        <w:rPr>
          <w:rFonts w:ascii="宋体" w:hAnsi="宋体" w:hint="eastAsia"/>
          <w:kern w:val="0"/>
          <w:sz w:val="24"/>
          <w:szCs w:val="21"/>
        </w:rPr>
        <w:t>。</w:t>
      </w:r>
    </w:p>
    <w:p w14:paraId="5EF9A3A3" w14:textId="77777777" w:rsidR="004236FA" w:rsidRDefault="004236FA">
      <w:pPr>
        <w:pStyle w:val="afb"/>
        <w:numPr>
          <w:ilvl w:val="1"/>
          <w:numId w:val="1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76" w:author="wangq" w:date="2017-08-21T17:25:00Z">
          <w:pPr>
            <w:pStyle w:val="afb"/>
            <w:numPr>
              <w:ilvl w:val="1"/>
              <w:numId w:val="2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974" w:firstLineChars="0" w:hanging="420"/>
            <w:jc w:val="left"/>
          </w:pPr>
        </w:pPrChange>
      </w:pPr>
      <w:r>
        <w:rPr>
          <w:rFonts w:ascii="宋体" w:hAnsi="宋体" w:hint="eastAsia"/>
          <w:kern w:val="0"/>
          <w:sz w:val="24"/>
          <w:szCs w:val="21"/>
        </w:rPr>
        <w:t>入</w:t>
      </w:r>
      <w:r>
        <w:rPr>
          <w:rFonts w:ascii="宋体" w:hAnsi="宋体"/>
          <w:kern w:val="0"/>
          <w:sz w:val="24"/>
          <w:szCs w:val="21"/>
        </w:rPr>
        <w:t>账时查询</w:t>
      </w:r>
      <w:r w:rsidRPr="004236FA">
        <w:rPr>
          <w:rFonts w:ascii="宋体" w:hAnsi="宋体" w:hint="eastAsia"/>
          <w:kern w:val="0"/>
          <w:sz w:val="24"/>
          <w:szCs w:val="21"/>
        </w:rPr>
        <w:t>资方入账流水</w:t>
      </w:r>
      <w:r>
        <w:rPr>
          <w:rFonts w:ascii="宋体" w:hAnsi="宋体" w:hint="eastAsia"/>
          <w:kern w:val="0"/>
          <w:sz w:val="24"/>
          <w:szCs w:val="21"/>
        </w:rPr>
        <w:t>表</w:t>
      </w:r>
    </w:p>
    <w:p w14:paraId="2A0799DB" w14:textId="77777777" w:rsidR="004236FA" w:rsidRDefault="004236FA">
      <w:pPr>
        <w:pStyle w:val="afb"/>
        <w:numPr>
          <w:ilvl w:val="1"/>
          <w:numId w:val="1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77" w:author="wangq" w:date="2017-08-21T17:25:00Z">
          <w:pPr>
            <w:pStyle w:val="afb"/>
            <w:numPr>
              <w:ilvl w:val="1"/>
              <w:numId w:val="2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974" w:firstLineChars="0" w:hanging="420"/>
            <w:jc w:val="left"/>
          </w:pPr>
        </w:pPrChange>
      </w:pPr>
      <w:r>
        <w:rPr>
          <w:rFonts w:ascii="宋体" w:hAnsi="宋体" w:hint="eastAsia"/>
          <w:kern w:val="0"/>
          <w:sz w:val="24"/>
          <w:szCs w:val="21"/>
        </w:rPr>
        <w:lastRenderedPageBreak/>
        <w:t>出</w:t>
      </w:r>
      <w:r>
        <w:rPr>
          <w:rFonts w:ascii="宋体" w:hAnsi="宋体"/>
          <w:kern w:val="0"/>
          <w:sz w:val="24"/>
          <w:szCs w:val="21"/>
        </w:rPr>
        <w:t>账时查询</w:t>
      </w:r>
      <w:r w:rsidRPr="004236FA">
        <w:rPr>
          <w:rFonts w:ascii="宋体" w:hAnsi="宋体" w:hint="eastAsia"/>
          <w:kern w:val="0"/>
          <w:sz w:val="24"/>
          <w:szCs w:val="21"/>
        </w:rPr>
        <w:t>佣金提现表</w:t>
      </w:r>
    </w:p>
    <w:p w14:paraId="00A620C8" w14:textId="77777777" w:rsidR="004236FA" w:rsidRPr="00C3467F" w:rsidRDefault="004236FA">
      <w:pPr>
        <w:pStyle w:val="afb"/>
        <w:numPr>
          <w:ilvl w:val="0"/>
          <w:numId w:val="1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78" w:author="wangq" w:date="2017-08-21T17:25:00Z">
          <w:pPr>
            <w:pStyle w:val="afb"/>
            <w:numPr>
              <w:numId w:val="2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hint="eastAsia"/>
          <w:kern w:val="0"/>
          <w:sz w:val="24"/>
          <w:szCs w:val="21"/>
        </w:rPr>
        <w:t>返回</w:t>
      </w:r>
      <w:r>
        <w:rPr>
          <w:rFonts w:ascii="宋体" w:hAnsi="宋体"/>
          <w:kern w:val="0"/>
          <w:sz w:val="24"/>
          <w:szCs w:val="21"/>
        </w:rPr>
        <w:t>查询结果</w:t>
      </w:r>
    </w:p>
    <w:p w14:paraId="0044514E" w14:textId="77777777" w:rsidR="00E822EA" w:rsidRPr="00F9212D" w:rsidRDefault="00E822EA" w:rsidP="00E822EA">
      <w:pPr>
        <w:pStyle w:val="6"/>
      </w:pPr>
      <w:bookmarkStart w:id="279" w:name="_输入"/>
      <w:bookmarkEnd w:id="279"/>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4236FA" w:rsidRPr="00736667" w14:paraId="3A937895" w14:textId="77777777" w:rsidTr="00953EC5">
        <w:tc>
          <w:tcPr>
            <w:tcW w:w="1701" w:type="dxa"/>
            <w:shd w:val="clear" w:color="auto" w:fill="E0E0E0"/>
          </w:tcPr>
          <w:p w14:paraId="57EFDD1A" w14:textId="77777777" w:rsidR="004236FA" w:rsidRPr="00736667" w:rsidRDefault="004236FA" w:rsidP="00953EC5">
            <w:pPr>
              <w:jc w:val="center"/>
              <w:rPr>
                <w:b/>
                <w:snapToGrid w:val="0"/>
                <w:kern w:val="0"/>
              </w:rPr>
            </w:pPr>
            <w:r w:rsidRPr="00736667">
              <w:rPr>
                <w:rFonts w:hint="eastAsia"/>
                <w:b/>
                <w:snapToGrid w:val="0"/>
                <w:kern w:val="0"/>
              </w:rPr>
              <w:t>输入要素</w:t>
            </w:r>
          </w:p>
        </w:tc>
        <w:tc>
          <w:tcPr>
            <w:tcW w:w="1559" w:type="dxa"/>
            <w:shd w:val="clear" w:color="auto" w:fill="E0E0E0"/>
          </w:tcPr>
          <w:p w14:paraId="28020387" w14:textId="77777777" w:rsidR="004236FA" w:rsidRPr="00736667" w:rsidRDefault="004236FA"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04E0E48" w14:textId="77777777" w:rsidR="004236FA" w:rsidRPr="00736667" w:rsidRDefault="004236FA"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D86E1DB" w14:textId="77777777" w:rsidR="004236FA" w:rsidRPr="00736667" w:rsidRDefault="004236FA" w:rsidP="00953EC5">
            <w:pPr>
              <w:jc w:val="center"/>
              <w:rPr>
                <w:b/>
                <w:snapToGrid w:val="0"/>
                <w:kern w:val="0"/>
              </w:rPr>
            </w:pPr>
            <w:r w:rsidRPr="00736667">
              <w:rPr>
                <w:rFonts w:hint="eastAsia"/>
                <w:b/>
                <w:snapToGrid w:val="0"/>
                <w:kern w:val="0"/>
              </w:rPr>
              <w:t>备注</w:t>
            </w:r>
          </w:p>
        </w:tc>
      </w:tr>
      <w:tr w:rsidR="004236FA" w:rsidRPr="00736667" w14:paraId="50BBCE98" w14:textId="77777777" w:rsidTr="00953EC5">
        <w:tc>
          <w:tcPr>
            <w:tcW w:w="1701" w:type="dxa"/>
            <w:shd w:val="clear" w:color="auto" w:fill="auto"/>
          </w:tcPr>
          <w:p w14:paraId="4685C6DE" w14:textId="77777777" w:rsidR="004236FA" w:rsidRPr="00736667" w:rsidRDefault="004236FA" w:rsidP="00953EC5">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流水</w:t>
            </w:r>
          </w:p>
        </w:tc>
        <w:tc>
          <w:tcPr>
            <w:tcW w:w="1559" w:type="dxa"/>
            <w:shd w:val="clear" w:color="auto" w:fill="auto"/>
          </w:tcPr>
          <w:p w14:paraId="152B0B37" w14:textId="77777777" w:rsidR="004236FA" w:rsidRPr="00736667" w:rsidRDefault="004236FA" w:rsidP="00953EC5">
            <w:pPr>
              <w:jc w:val="left"/>
              <w:rPr>
                <w:rFonts w:ascii="宋体" w:hAnsi="宋体"/>
                <w:snapToGrid w:val="0"/>
                <w:kern w:val="0"/>
              </w:rPr>
            </w:pPr>
          </w:p>
        </w:tc>
        <w:tc>
          <w:tcPr>
            <w:tcW w:w="1134" w:type="dxa"/>
            <w:shd w:val="clear" w:color="auto" w:fill="auto"/>
          </w:tcPr>
          <w:p w14:paraId="2F5A0B48" w14:textId="77777777" w:rsidR="004236FA" w:rsidRPr="00736667" w:rsidRDefault="004236FA"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C6F9BE1" w14:textId="77777777" w:rsidR="004236FA" w:rsidRPr="00736667" w:rsidRDefault="004236FA" w:rsidP="00953EC5">
            <w:pPr>
              <w:jc w:val="left"/>
              <w:rPr>
                <w:rFonts w:ascii="宋体" w:hAnsi="宋体"/>
                <w:snapToGrid w:val="0"/>
                <w:kern w:val="0"/>
              </w:rPr>
            </w:pPr>
          </w:p>
        </w:tc>
      </w:tr>
      <w:tr w:rsidR="004236FA" w:rsidRPr="00736667" w14:paraId="6CF0D479" w14:textId="77777777" w:rsidTr="00953EC5">
        <w:tc>
          <w:tcPr>
            <w:tcW w:w="1701" w:type="dxa"/>
            <w:shd w:val="clear" w:color="auto" w:fill="auto"/>
          </w:tcPr>
          <w:p w14:paraId="4FF17E7A" w14:textId="77777777" w:rsidR="004236FA" w:rsidRPr="00736667" w:rsidRDefault="004236FA" w:rsidP="00953EC5">
            <w:pPr>
              <w:jc w:val="left"/>
              <w:rPr>
                <w:rFonts w:ascii="宋体" w:hAnsi="宋体"/>
                <w:snapToGrid w:val="0"/>
                <w:kern w:val="0"/>
              </w:rPr>
            </w:pPr>
            <w:r>
              <w:rPr>
                <w:rFonts w:ascii="宋体" w:hAnsi="宋体" w:hint="eastAsia"/>
                <w:snapToGrid w:val="0"/>
                <w:kern w:val="0"/>
              </w:rPr>
              <w:t>出</w:t>
            </w:r>
            <w:r>
              <w:rPr>
                <w:rFonts w:ascii="宋体" w:hAnsi="宋体"/>
                <w:snapToGrid w:val="0"/>
                <w:kern w:val="0"/>
              </w:rPr>
              <w:t>入账标识</w:t>
            </w:r>
          </w:p>
        </w:tc>
        <w:tc>
          <w:tcPr>
            <w:tcW w:w="1559" w:type="dxa"/>
            <w:shd w:val="clear" w:color="auto" w:fill="auto"/>
          </w:tcPr>
          <w:p w14:paraId="7E8DDF50" w14:textId="77777777" w:rsidR="004236FA" w:rsidRPr="00736667" w:rsidRDefault="004236FA" w:rsidP="00953EC5">
            <w:pPr>
              <w:jc w:val="left"/>
              <w:rPr>
                <w:rFonts w:ascii="宋体" w:hAnsi="宋体"/>
                <w:snapToGrid w:val="0"/>
                <w:kern w:val="0"/>
              </w:rPr>
            </w:pPr>
          </w:p>
        </w:tc>
        <w:tc>
          <w:tcPr>
            <w:tcW w:w="1134" w:type="dxa"/>
            <w:shd w:val="clear" w:color="auto" w:fill="auto"/>
          </w:tcPr>
          <w:p w14:paraId="23BD0DD4" w14:textId="77777777" w:rsidR="004236FA" w:rsidRPr="00736667" w:rsidRDefault="004236FA"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6C84AF8" w14:textId="77777777" w:rsidR="004236FA" w:rsidRPr="00736667" w:rsidRDefault="004236FA" w:rsidP="00953EC5">
            <w:pPr>
              <w:jc w:val="left"/>
              <w:rPr>
                <w:rFonts w:ascii="宋体" w:hAnsi="宋体"/>
                <w:snapToGrid w:val="0"/>
                <w:kern w:val="0"/>
              </w:rPr>
            </w:pPr>
          </w:p>
        </w:tc>
      </w:tr>
      <w:tr w:rsidR="004236FA" w:rsidRPr="00736667" w14:paraId="252E2C29" w14:textId="77777777" w:rsidTr="00953EC5">
        <w:tc>
          <w:tcPr>
            <w:tcW w:w="1701" w:type="dxa"/>
            <w:shd w:val="clear" w:color="auto" w:fill="auto"/>
          </w:tcPr>
          <w:p w14:paraId="6E1411A0" w14:textId="77777777" w:rsidR="004236FA" w:rsidRDefault="004236FA" w:rsidP="00953EC5">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12F52814" w14:textId="77777777" w:rsidR="004236FA" w:rsidRDefault="004236FA" w:rsidP="00953EC5">
            <w:pPr>
              <w:jc w:val="left"/>
              <w:rPr>
                <w:rFonts w:ascii="宋体" w:hAnsi="宋体"/>
                <w:snapToGrid w:val="0"/>
                <w:kern w:val="0"/>
              </w:rPr>
            </w:pPr>
          </w:p>
        </w:tc>
        <w:tc>
          <w:tcPr>
            <w:tcW w:w="1134" w:type="dxa"/>
            <w:shd w:val="clear" w:color="auto" w:fill="auto"/>
          </w:tcPr>
          <w:p w14:paraId="620F51F8" w14:textId="77777777" w:rsidR="004236FA" w:rsidRDefault="004236FA" w:rsidP="00953EC5">
            <w:pPr>
              <w:jc w:val="left"/>
              <w:rPr>
                <w:rFonts w:ascii="宋体" w:hAnsi="宋体"/>
                <w:snapToGrid w:val="0"/>
                <w:kern w:val="0"/>
              </w:rPr>
            </w:pPr>
          </w:p>
        </w:tc>
        <w:tc>
          <w:tcPr>
            <w:tcW w:w="3119" w:type="dxa"/>
            <w:shd w:val="clear" w:color="auto" w:fill="auto"/>
          </w:tcPr>
          <w:p w14:paraId="00C8749C" w14:textId="77777777" w:rsidR="004236FA" w:rsidRPr="00736667" w:rsidRDefault="004236FA" w:rsidP="00953EC5">
            <w:pPr>
              <w:jc w:val="left"/>
              <w:rPr>
                <w:rFonts w:ascii="宋体" w:hAnsi="宋体"/>
                <w:snapToGrid w:val="0"/>
                <w:kern w:val="0"/>
              </w:rPr>
            </w:pPr>
          </w:p>
        </w:tc>
      </w:tr>
    </w:tbl>
    <w:p w14:paraId="7760F02B" w14:textId="77777777" w:rsidR="007A11FB" w:rsidRPr="00961163" w:rsidRDefault="005B5776" w:rsidP="007A11FB">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资金明细" w:history="1">
        <w:r w:rsidR="007A11FB" w:rsidRPr="00961163">
          <w:rPr>
            <w:rStyle w:val="aff6"/>
            <w:rFonts w:ascii="宋体" w:hAnsi="宋体" w:hint="eastAsia"/>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业务</w:t>
        </w:r>
        <w:r w:rsidR="007A11FB" w:rsidRPr="00961163">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管理</w:t>
        </w:r>
        <w:r w:rsidR="007A11FB" w:rsidRPr="00961163">
          <w:rPr>
            <w:rStyle w:val="aff6"/>
            <w:rFonts w:ascii="宋体" w:hAnsi="宋体" w:hint="eastAsia"/>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端</w:t>
        </w:r>
        <w:r w:rsidR="007A11FB" w:rsidRPr="00961163">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-资金明细</w:t>
        </w:r>
      </w:hyperlink>
    </w:p>
    <w:p w14:paraId="5CEA8DB4" w14:textId="77777777" w:rsidR="00E822EA" w:rsidRPr="00A9755C" w:rsidRDefault="00E822EA" w:rsidP="00E822E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D4B2029" w14:textId="77777777" w:rsidR="00E822EA" w:rsidRPr="00C56A4E" w:rsidRDefault="00E822EA" w:rsidP="00E822EA"/>
    <w:p w14:paraId="361DA2B5" w14:textId="77777777" w:rsidR="00E822EA" w:rsidRPr="00A52328" w:rsidRDefault="00E822EA" w:rsidP="00E822EA">
      <w:pPr>
        <w:pStyle w:val="6"/>
      </w:pPr>
      <w:bookmarkStart w:id="280" w:name="_输出_1"/>
      <w:bookmarkEnd w:id="280"/>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4236FA" w:rsidRPr="00736667" w14:paraId="544DD318" w14:textId="77777777" w:rsidTr="00953EC5">
        <w:tc>
          <w:tcPr>
            <w:tcW w:w="1701" w:type="dxa"/>
            <w:shd w:val="clear" w:color="auto" w:fill="E0E0E0"/>
          </w:tcPr>
          <w:p w14:paraId="29F7BD1E" w14:textId="77777777" w:rsidR="004236FA" w:rsidRPr="00736667" w:rsidRDefault="004236FA" w:rsidP="00953EC5">
            <w:pPr>
              <w:jc w:val="center"/>
              <w:rPr>
                <w:b/>
                <w:snapToGrid w:val="0"/>
                <w:kern w:val="0"/>
              </w:rPr>
            </w:pPr>
            <w:r w:rsidRPr="00736667">
              <w:rPr>
                <w:rFonts w:hint="eastAsia"/>
                <w:b/>
                <w:snapToGrid w:val="0"/>
                <w:kern w:val="0"/>
              </w:rPr>
              <w:t>输入要素</w:t>
            </w:r>
          </w:p>
        </w:tc>
        <w:tc>
          <w:tcPr>
            <w:tcW w:w="1559" w:type="dxa"/>
            <w:shd w:val="clear" w:color="auto" w:fill="E0E0E0"/>
          </w:tcPr>
          <w:p w14:paraId="201EE6B1" w14:textId="77777777" w:rsidR="004236FA" w:rsidRPr="00736667" w:rsidRDefault="004236FA" w:rsidP="00953EC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C84D004" w14:textId="77777777" w:rsidR="004236FA" w:rsidRPr="00736667" w:rsidRDefault="004236FA" w:rsidP="00953EC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E2D20BD" w14:textId="77777777" w:rsidR="004236FA" w:rsidRPr="00736667" w:rsidRDefault="004236FA" w:rsidP="00953EC5">
            <w:pPr>
              <w:jc w:val="center"/>
              <w:rPr>
                <w:b/>
                <w:snapToGrid w:val="0"/>
                <w:kern w:val="0"/>
              </w:rPr>
            </w:pPr>
            <w:r w:rsidRPr="00736667">
              <w:rPr>
                <w:rFonts w:hint="eastAsia"/>
                <w:b/>
                <w:snapToGrid w:val="0"/>
                <w:kern w:val="0"/>
              </w:rPr>
              <w:t>备注</w:t>
            </w:r>
          </w:p>
        </w:tc>
      </w:tr>
      <w:tr w:rsidR="004236FA" w:rsidRPr="00736667" w14:paraId="745AFE82" w14:textId="77777777" w:rsidTr="00953EC5">
        <w:tc>
          <w:tcPr>
            <w:tcW w:w="1701" w:type="dxa"/>
            <w:shd w:val="clear" w:color="auto" w:fill="auto"/>
          </w:tcPr>
          <w:p w14:paraId="48A810DE" w14:textId="77777777" w:rsidR="004236FA" w:rsidRPr="00736667" w:rsidRDefault="004236FA" w:rsidP="00953EC5">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729BE39F" w14:textId="77777777" w:rsidR="004236FA" w:rsidRPr="00736667" w:rsidRDefault="004236FA" w:rsidP="00953EC5">
            <w:pPr>
              <w:jc w:val="left"/>
              <w:rPr>
                <w:rFonts w:ascii="宋体" w:hAnsi="宋体"/>
                <w:snapToGrid w:val="0"/>
                <w:kern w:val="0"/>
              </w:rPr>
            </w:pPr>
          </w:p>
        </w:tc>
        <w:tc>
          <w:tcPr>
            <w:tcW w:w="1134" w:type="dxa"/>
            <w:shd w:val="clear" w:color="auto" w:fill="auto"/>
          </w:tcPr>
          <w:p w14:paraId="617835D5" w14:textId="77777777" w:rsidR="004236FA" w:rsidRPr="00736667" w:rsidRDefault="004236FA"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BB61BF2" w14:textId="77777777" w:rsidR="004236FA" w:rsidRPr="00736667" w:rsidRDefault="004236FA" w:rsidP="00953EC5">
            <w:pPr>
              <w:jc w:val="left"/>
              <w:rPr>
                <w:rFonts w:ascii="宋体" w:hAnsi="宋体"/>
                <w:snapToGrid w:val="0"/>
                <w:kern w:val="0"/>
              </w:rPr>
            </w:pPr>
          </w:p>
        </w:tc>
      </w:tr>
      <w:tr w:rsidR="004236FA" w:rsidRPr="00736667" w14:paraId="518D20B5" w14:textId="77777777" w:rsidTr="00953EC5">
        <w:tc>
          <w:tcPr>
            <w:tcW w:w="1701" w:type="dxa"/>
            <w:shd w:val="clear" w:color="auto" w:fill="auto"/>
          </w:tcPr>
          <w:p w14:paraId="61E2BB22" w14:textId="77777777" w:rsidR="004236FA" w:rsidRPr="00736667" w:rsidRDefault="004236FA" w:rsidP="00953EC5">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日期</w:t>
            </w:r>
          </w:p>
        </w:tc>
        <w:tc>
          <w:tcPr>
            <w:tcW w:w="1559" w:type="dxa"/>
            <w:shd w:val="clear" w:color="auto" w:fill="auto"/>
          </w:tcPr>
          <w:p w14:paraId="5231F592" w14:textId="77777777" w:rsidR="004236FA" w:rsidRPr="00736667" w:rsidRDefault="004236FA" w:rsidP="00953EC5">
            <w:pPr>
              <w:jc w:val="left"/>
              <w:rPr>
                <w:rFonts w:ascii="宋体" w:hAnsi="宋体"/>
                <w:snapToGrid w:val="0"/>
                <w:kern w:val="0"/>
              </w:rPr>
            </w:pPr>
          </w:p>
        </w:tc>
        <w:tc>
          <w:tcPr>
            <w:tcW w:w="1134" w:type="dxa"/>
            <w:shd w:val="clear" w:color="auto" w:fill="auto"/>
          </w:tcPr>
          <w:p w14:paraId="61A6C34B" w14:textId="77777777" w:rsidR="004236FA" w:rsidRPr="00736667" w:rsidRDefault="004236FA" w:rsidP="00953EC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59F0B9B" w14:textId="77777777" w:rsidR="004236FA" w:rsidRPr="00736667" w:rsidRDefault="004236FA" w:rsidP="00953EC5">
            <w:pPr>
              <w:jc w:val="left"/>
              <w:rPr>
                <w:rFonts w:ascii="宋体" w:hAnsi="宋体"/>
                <w:snapToGrid w:val="0"/>
                <w:kern w:val="0"/>
              </w:rPr>
            </w:pPr>
          </w:p>
        </w:tc>
      </w:tr>
      <w:tr w:rsidR="004236FA" w:rsidRPr="00736667" w14:paraId="5127E540" w14:textId="77777777" w:rsidTr="00953EC5">
        <w:tc>
          <w:tcPr>
            <w:tcW w:w="1701" w:type="dxa"/>
            <w:shd w:val="clear" w:color="auto" w:fill="auto"/>
          </w:tcPr>
          <w:p w14:paraId="2E2CB312" w14:textId="77777777" w:rsidR="004236FA" w:rsidRDefault="004236FA" w:rsidP="00953EC5">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金额</w:t>
            </w:r>
          </w:p>
        </w:tc>
        <w:tc>
          <w:tcPr>
            <w:tcW w:w="1559" w:type="dxa"/>
            <w:shd w:val="clear" w:color="auto" w:fill="auto"/>
          </w:tcPr>
          <w:p w14:paraId="03DE81EC" w14:textId="77777777" w:rsidR="004236FA" w:rsidRDefault="004236FA" w:rsidP="00953EC5">
            <w:pPr>
              <w:jc w:val="left"/>
              <w:rPr>
                <w:rFonts w:ascii="宋体" w:hAnsi="宋体"/>
                <w:snapToGrid w:val="0"/>
                <w:kern w:val="0"/>
              </w:rPr>
            </w:pPr>
          </w:p>
        </w:tc>
        <w:tc>
          <w:tcPr>
            <w:tcW w:w="1134" w:type="dxa"/>
            <w:shd w:val="clear" w:color="auto" w:fill="auto"/>
          </w:tcPr>
          <w:p w14:paraId="0A2B000C" w14:textId="77777777" w:rsidR="004236FA" w:rsidRDefault="004236FA" w:rsidP="00953EC5">
            <w:pPr>
              <w:jc w:val="left"/>
              <w:rPr>
                <w:rFonts w:ascii="宋体" w:hAnsi="宋体"/>
                <w:snapToGrid w:val="0"/>
                <w:kern w:val="0"/>
              </w:rPr>
            </w:pPr>
          </w:p>
        </w:tc>
        <w:tc>
          <w:tcPr>
            <w:tcW w:w="3119" w:type="dxa"/>
            <w:shd w:val="clear" w:color="auto" w:fill="auto"/>
          </w:tcPr>
          <w:p w14:paraId="2EAD8083" w14:textId="77777777" w:rsidR="004236FA" w:rsidRPr="00736667" w:rsidRDefault="004236FA" w:rsidP="00953EC5">
            <w:pPr>
              <w:jc w:val="left"/>
              <w:rPr>
                <w:rFonts w:ascii="宋体" w:hAnsi="宋体"/>
                <w:snapToGrid w:val="0"/>
                <w:kern w:val="0"/>
              </w:rPr>
            </w:pPr>
          </w:p>
        </w:tc>
      </w:tr>
      <w:tr w:rsidR="004236FA" w:rsidRPr="00736667" w14:paraId="7BFD9DD4" w14:textId="77777777" w:rsidTr="00953EC5">
        <w:tc>
          <w:tcPr>
            <w:tcW w:w="1701" w:type="dxa"/>
            <w:shd w:val="clear" w:color="auto" w:fill="auto"/>
          </w:tcPr>
          <w:p w14:paraId="0292A2EB" w14:textId="77777777" w:rsidR="004236FA" w:rsidRDefault="004236FA" w:rsidP="00953EC5">
            <w:pPr>
              <w:jc w:val="left"/>
              <w:rPr>
                <w:rFonts w:ascii="宋体" w:hAnsi="宋体"/>
                <w:snapToGrid w:val="0"/>
                <w:kern w:val="0"/>
              </w:rPr>
            </w:pPr>
            <w:r>
              <w:rPr>
                <w:rFonts w:ascii="宋体" w:hAnsi="宋体" w:hint="eastAsia"/>
                <w:snapToGrid w:val="0"/>
                <w:kern w:val="0"/>
              </w:rPr>
              <w:t>出</w:t>
            </w:r>
            <w:r>
              <w:rPr>
                <w:rFonts w:ascii="宋体" w:hAnsi="宋体"/>
                <w:snapToGrid w:val="0"/>
                <w:kern w:val="0"/>
              </w:rPr>
              <w:t>入账标识</w:t>
            </w:r>
          </w:p>
        </w:tc>
        <w:tc>
          <w:tcPr>
            <w:tcW w:w="1559" w:type="dxa"/>
            <w:shd w:val="clear" w:color="auto" w:fill="auto"/>
          </w:tcPr>
          <w:p w14:paraId="4E80BC9B" w14:textId="77777777" w:rsidR="004236FA" w:rsidRDefault="004236FA" w:rsidP="00953EC5">
            <w:pPr>
              <w:jc w:val="left"/>
              <w:rPr>
                <w:rFonts w:ascii="宋体" w:hAnsi="宋体"/>
                <w:snapToGrid w:val="0"/>
                <w:kern w:val="0"/>
              </w:rPr>
            </w:pPr>
          </w:p>
        </w:tc>
        <w:tc>
          <w:tcPr>
            <w:tcW w:w="1134" w:type="dxa"/>
            <w:shd w:val="clear" w:color="auto" w:fill="auto"/>
          </w:tcPr>
          <w:p w14:paraId="3BD058BC" w14:textId="77777777" w:rsidR="004236FA" w:rsidRDefault="004236FA" w:rsidP="00953EC5">
            <w:pPr>
              <w:jc w:val="left"/>
              <w:rPr>
                <w:rFonts w:ascii="宋体" w:hAnsi="宋体"/>
                <w:snapToGrid w:val="0"/>
                <w:kern w:val="0"/>
              </w:rPr>
            </w:pPr>
          </w:p>
        </w:tc>
        <w:tc>
          <w:tcPr>
            <w:tcW w:w="3119" w:type="dxa"/>
            <w:shd w:val="clear" w:color="auto" w:fill="auto"/>
          </w:tcPr>
          <w:p w14:paraId="42E8E748" w14:textId="77777777" w:rsidR="004236FA" w:rsidRPr="00736667" w:rsidRDefault="004236FA" w:rsidP="00953EC5">
            <w:pPr>
              <w:jc w:val="left"/>
              <w:rPr>
                <w:rFonts w:ascii="宋体" w:hAnsi="宋体"/>
                <w:snapToGrid w:val="0"/>
                <w:kern w:val="0"/>
              </w:rPr>
            </w:pPr>
          </w:p>
        </w:tc>
      </w:tr>
      <w:tr w:rsidR="004236FA" w:rsidRPr="00736667" w14:paraId="4B865A8E" w14:textId="77777777" w:rsidTr="00953EC5">
        <w:tc>
          <w:tcPr>
            <w:tcW w:w="1701" w:type="dxa"/>
            <w:shd w:val="clear" w:color="auto" w:fill="auto"/>
          </w:tcPr>
          <w:p w14:paraId="4B9CC4B4" w14:textId="77777777" w:rsidR="004236FA" w:rsidRDefault="004236FA" w:rsidP="00953EC5">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人标识</w:t>
            </w:r>
          </w:p>
        </w:tc>
        <w:tc>
          <w:tcPr>
            <w:tcW w:w="1559" w:type="dxa"/>
            <w:shd w:val="clear" w:color="auto" w:fill="auto"/>
          </w:tcPr>
          <w:p w14:paraId="5832FC70" w14:textId="77777777" w:rsidR="004236FA" w:rsidRDefault="004236FA" w:rsidP="00953EC5">
            <w:pPr>
              <w:jc w:val="left"/>
              <w:rPr>
                <w:rFonts w:ascii="宋体" w:hAnsi="宋体"/>
                <w:snapToGrid w:val="0"/>
                <w:kern w:val="0"/>
              </w:rPr>
            </w:pPr>
          </w:p>
        </w:tc>
        <w:tc>
          <w:tcPr>
            <w:tcW w:w="1134" w:type="dxa"/>
            <w:shd w:val="clear" w:color="auto" w:fill="auto"/>
          </w:tcPr>
          <w:p w14:paraId="370B46BB" w14:textId="77777777" w:rsidR="004236FA" w:rsidRDefault="004236FA" w:rsidP="00953EC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6A538F1" w14:textId="77777777" w:rsidR="004236FA" w:rsidRPr="00736667" w:rsidRDefault="004236FA" w:rsidP="00953EC5">
            <w:pPr>
              <w:jc w:val="left"/>
              <w:rPr>
                <w:rFonts w:ascii="宋体" w:hAnsi="宋体"/>
                <w:snapToGrid w:val="0"/>
                <w:kern w:val="0"/>
              </w:rPr>
            </w:pPr>
            <w:r>
              <w:rPr>
                <w:rFonts w:ascii="宋体" w:hAnsi="宋体" w:hint="eastAsia"/>
                <w:snapToGrid w:val="0"/>
                <w:kern w:val="0"/>
              </w:rPr>
              <w:t>出账</w:t>
            </w:r>
            <w:r>
              <w:rPr>
                <w:rFonts w:ascii="宋体" w:hAnsi="宋体"/>
                <w:snapToGrid w:val="0"/>
                <w:kern w:val="0"/>
              </w:rPr>
              <w:t>时显示</w:t>
            </w:r>
          </w:p>
        </w:tc>
      </w:tr>
      <w:tr w:rsidR="004236FA" w:rsidRPr="00736667" w14:paraId="450AA96C" w14:textId="77777777" w:rsidTr="00953EC5">
        <w:tc>
          <w:tcPr>
            <w:tcW w:w="1701" w:type="dxa"/>
            <w:shd w:val="clear" w:color="auto" w:fill="auto"/>
          </w:tcPr>
          <w:p w14:paraId="7C4CCDBA" w14:textId="77777777" w:rsidR="004236FA" w:rsidRDefault="004236FA" w:rsidP="00953EC5">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人姓名</w:t>
            </w:r>
          </w:p>
        </w:tc>
        <w:tc>
          <w:tcPr>
            <w:tcW w:w="1559" w:type="dxa"/>
            <w:shd w:val="clear" w:color="auto" w:fill="auto"/>
          </w:tcPr>
          <w:p w14:paraId="297D581A" w14:textId="77777777" w:rsidR="004236FA" w:rsidRDefault="004236FA" w:rsidP="00953EC5">
            <w:pPr>
              <w:jc w:val="left"/>
              <w:rPr>
                <w:rFonts w:ascii="宋体" w:hAnsi="宋体"/>
                <w:snapToGrid w:val="0"/>
                <w:kern w:val="0"/>
              </w:rPr>
            </w:pPr>
          </w:p>
        </w:tc>
        <w:tc>
          <w:tcPr>
            <w:tcW w:w="1134" w:type="dxa"/>
            <w:shd w:val="clear" w:color="auto" w:fill="auto"/>
          </w:tcPr>
          <w:p w14:paraId="48A996EA" w14:textId="77777777" w:rsidR="004236FA" w:rsidRDefault="004236FA" w:rsidP="00953EC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D0F7510" w14:textId="77777777" w:rsidR="004236FA" w:rsidRPr="00736667" w:rsidRDefault="004236FA" w:rsidP="00953EC5">
            <w:pPr>
              <w:jc w:val="left"/>
              <w:rPr>
                <w:rFonts w:ascii="宋体" w:hAnsi="宋体"/>
                <w:snapToGrid w:val="0"/>
                <w:kern w:val="0"/>
              </w:rPr>
            </w:pPr>
            <w:r>
              <w:rPr>
                <w:rFonts w:ascii="宋体" w:hAnsi="宋体" w:hint="eastAsia"/>
                <w:snapToGrid w:val="0"/>
                <w:kern w:val="0"/>
              </w:rPr>
              <w:t>出账</w:t>
            </w:r>
            <w:r>
              <w:rPr>
                <w:rFonts w:ascii="宋体" w:hAnsi="宋体"/>
                <w:snapToGrid w:val="0"/>
                <w:kern w:val="0"/>
              </w:rPr>
              <w:t>时显示</w:t>
            </w:r>
          </w:p>
        </w:tc>
      </w:tr>
      <w:tr w:rsidR="004236FA" w:rsidRPr="00736667" w14:paraId="5A7DAE5B" w14:textId="77777777" w:rsidTr="00953EC5">
        <w:tc>
          <w:tcPr>
            <w:tcW w:w="1701" w:type="dxa"/>
            <w:shd w:val="clear" w:color="auto" w:fill="auto"/>
          </w:tcPr>
          <w:p w14:paraId="4512806E" w14:textId="77777777" w:rsidR="004236FA" w:rsidRDefault="004236FA" w:rsidP="004236FA">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卡号</w:t>
            </w:r>
          </w:p>
        </w:tc>
        <w:tc>
          <w:tcPr>
            <w:tcW w:w="1559" w:type="dxa"/>
            <w:shd w:val="clear" w:color="auto" w:fill="auto"/>
          </w:tcPr>
          <w:p w14:paraId="71D5E0E3" w14:textId="77777777" w:rsidR="004236FA" w:rsidRDefault="004236FA" w:rsidP="004236FA">
            <w:pPr>
              <w:jc w:val="left"/>
              <w:rPr>
                <w:rFonts w:ascii="宋体" w:hAnsi="宋体"/>
                <w:snapToGrid w:val="0"/>
                <w:kern w:val="0"/>
              </w:rPr>
            </w:pPr>
          </w:p>
        </w:tc>
        <w:tc>
          <w:tcPr>
            <w:tcW w:w="1134" w:type="dxa"/>
            <w:shd w:val="clear" w:color="auto" w:fill="auto"/>
          </w:tcPr>
          <w:p w14:paraId="35215801" w14:textId="77777777" w:rsidR="004236FA" w:rsidRDefault="004236FA" w:rsidP="004236F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B39FBCC" w14:textId="77777777" w:rsidR="004236FA" w:rsidRPr="00736667" w:rsidRDefault="004236FA" w:rsidP="004236FA">
            <w:pPr>
              <w:jc w:val="left"/>
              <w:rPr>
                <w:rFonts w:ascii="宋体" w:hAnsi="宋体"/>
                <w:snapToGrid w:val="0"/>
                <w:kern w:val="0"/>
              </w:rPr>
            </w:pPr>
            <w:r>
              <w:rPr>
                <w:rFonts w:ascii="宋体" w:hAnsi="宋体" w:hint="eastAsia"/>
                <w:snapToGrid w:val="0"/>
                <w:kern w:val="0"/>
              </w:rPr>
              <w:t>出账</w:t>
            </w:r>
            <w:r>
              <w:rPr>
                <w:rFonts w:ascii="宋体" w:hAnsi="宋体"/>
                <w:snapToGrid w:val="0"/>
                <w:kern w:val="0"/>
              </w:rPr>
              <w:t>时显示</w:t>
            </w:r>
          </w:p>
        </w:tc>
      </w:tr>
      <w:tr w:rsidR="004236FA" w:rsidRPr="00736667" w14:paraId="250E8CBD" w14:textId="77777777" w:rsidTr="00953EC5">
        <w:tc>
          <w:tcPr>
            <w:tcW w:w="1701" w:type="dxa"/>
            <w:shd w:val="clear" w:color="auto" w:fill="auto"/>
          </w:tcPr>
          <w:p w14:paraId="2296AC75" w14:textId="77777777" w:rsidR="004236FA" w:rsidRDefault="004236FA" w:rsidP="004236FA">
            <w:pPr>
              <w:jc w:val="left"/>
              <w:rPr>
                <w:rFonts w:ascii="宋体" w:hAnsi="宋体"/>
                <w:snapToGrid w:val="0"/>
                <w:kern w:val="0"/>
              </w:rPr>
            </w:pPr>
            <w:r>
              <w:rPr>
                <w:rFonts w:ascii="宋体" w:hAnsi="宋体" w:hint="eastAsia"/>
                <w:snapToGrid w:val="0"/>
                <w:kern w:val="0"/>
              </w:rPr>
              <w:t>提现前</w:t>
            </w:r>
            <w:r>
              <w:rPr>
                <w:rFonts w:ascii="宋体" w:hAnsi="宋体"/>
                <w:snapToGrid w:val="0"/>
                <w:kern w:val="0"/>
              </w:rPr>
              <w:t>余额</w:t>
            </w:r>
          </w:p>
        </w:tc>
        <w:tc>
          <w:tcPr>
            <w:tcW w:w="1559" w:type="dxa"/>
            <w:shd w:val="clear" w:color="auto" w:fill="auto"/>
          </w:tcPr>
          <w:p w14:paraId="0962BE5A" w14:textId="77777777" w:rsidR="004236FA" w:rsidRDefault="004236FA" w:rsidP="004236FA">
            <w:pPr>
              <w:jc w:val="left"/>
              <w:rPr>
                <w:rFonts w:ascii="宋体" w:hAnsi="宋体"/>
                <w:snapToGrid w:val="0"/>
                <w:kern w:val="0"/>
              </w:rPr>
            </w:pPr>
          </w:p>
        </w:tc>
        <w:tc>
          <w:tcPr>
            <w:tcW w:w="1134" w:type="dxa"/>
            <w:shd w:val="clear" w:color="auto" w:fill="auto"/>
          </w:tcPr>
          <w:p w14:paraId="2C2D3EDD" w14:textId="77777777" w:rsidR="004236FA" w:rsidRDefault="004236FA" w:rsidP="004236F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ED178A7" w14:textId="77777777" w:rsidR="004236FA" w:rsidRPr="00736667" w:rsidRDefault="004236FA" w:rsidP="004236FA">
            <w:pPr>
              <w:jc w:val="left"/>
              <w:rPr>
                <w:rFonts w:ascii="宋体" w:hAnsi="宋体"/>
                <w:snapToGrid w:val="0"/>
                <w:kern w:val="0"/>
              </w:rPr>
            </w:pPr>
            <w:r>
              <w:rPr>
                <w:rFonts w:ascii="宋体" w:hAnsi="宋体" w:hint="eastAsia"/>
                <w:snapToGrid w:val="0"/>
                <w:kern w:val="0"/>
              </w:rPr>
              <w:t>出账</w:t>
            </w:r>
            <w:r>
              <w:rPr>
                <w:rFonts w:ascii="宋体" w:hAnsi="宋体"/>
                <w:snapToGrid w:val="0"/>
                <w:kern w:val="0"/>
              </w:rPr>
              <w:t>时显示</w:t>
            </w:r>
          </w:p>
        </w:tc>
      </w:tr>
      <w:tr w:rsidR="004236FA" w:rsidRPr="00736667" w14:paraId="12778E19" w14:textId="77777777" w:rsidTr="00953EC5">
        <w:tc>
          <w:tcPr>
            <w:tcW w:w="1701" w:type="dxa"/>
            <w:shd w:val="clear" w:color="auto" w:fill="auto"/>
          </w:tcPr>
          <w:p w14:paraId="3A3A01FB" w14:textId="77777777" w:rsidR="004236FA" w:rsidRDefault="004236FA" w:rsidP="004236FA">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后余额</w:t>
            </w:r>
          </w:p>
        </w:tc>
        <w:tc>
          <w:tcPr>
            <w:tcW w:w="1559" w:type="dxa"/>
            <w:shd w:val="clear" w:color="auto" w:fill="auto"/>
          </w:tcPr>
          <w:p w14:paraId="5E6AD36C" w14:textId="77777777" w:rsidR="004236FA" w:rsidRDefault="004236FA" w:rsidP="004236FA">
            <w:pPr>
              <w:jc w:val="left"/>
              <w:rPr>
                <w:rFonts w:ascii="宋体" w:hAnsi="宋体"/>
                <w:snapToGrid w:val="0"/>
                <w:kern w:val="0"/>
              </w:rPr>
            </w:pPr>
          </w:p>
        </w:tc>
        <w:tc>
          <w:tcPr>
            <w:tcW w:w="1134" w:type="dxa"/>
            <w:shd w:val="clear" w:color="auto" w:fill="auto"/>
          </w:tcPr>
          <w:p w14:paraId="433DBCE3" w14:textId="77777777" w:rsidR="004236FA" w:rsidRDefault="004236FA" w:rsidP="004236F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2842476" w14:textId="77777777" w:rsidR="004236FA" w:rsidRPr="00736667" w:rsidRDefault="004236FA" w:rsidP="004236FA">
            <w:pPr>
              <w:jc w:val="left"/>
              <w:rPr>
                <w:rFonts w:ascii="宋体" w:hAnsi="宋体"/>
                <w:snapToGrid w:val="0"/>
                <w:kern w:val="0"/>
              </w:rPr>
            </w:pPr>
            <w:r>
              <w:rPr>
                <w:rFonts w:ascii="宋体" w:hAnsi="宋体" w:hint="eastAsia"/>
                <w:snapToGrid w:val="0"/>
                <w:kern w:val="0"/>
              </w:rPr>
              <w:t>出账</w:t>
            </w:r>
            <w:r>
              <w:rPr>
                <w:rFonts w:ascii="宋体" w:hAnsi="宋体"/>
                <w:snapToGrid w:val="0"/>
                <w:kern w:val="0"/>
              </w:rPr>
              <w:t>时显示</w:t>
            </w:r>
          </w:p>
        </w:tc>
      </w:tr>
      <w:tr w:rsidR="004236FA" w:rsidRPr="00736667" w14:paraId="18D88F4F" w14:textId="77777777" w:rsidTr="00953EC5">
        <w:tc>
          <w:tcPr>
            <w:tcW w:w="7513" w:type="dxa"/>
            <w:gridSpan w:val="4"/>
            <w:shd w:val="clear" w:color="auto" w:fill="auto"/>
          </w:tcPr>
          <w:p w14:paraId="0F9316A6" w14:textId="77777777" w:rsidR="004236FA" w:rsidRPr="00736667" w:rsidRDefault="004236FA" w:rsidP="00C2435F">
            <w:pPr>
              <w:jc w:val="center"/>
              <w:rPr>
                <w:rFonts w:ascii="宋体" w:hAnsi="宋体"/>
                <w:snapToGrid w:val="0"/>
                <w:kern w:val="0"/>
              </w:rPr>
            </w:pPr>
            <w:r>
              <w:rPr>
                <w:rFonts w:ascii="宋体" w:hAnsi="宋体" w:hint="eastAsia"/>
                <w:snapToGrid w:val="0"/>
                <w:kern w:val="0"/>
              </w:rPr>
              <w:t>&lt;业务</w:t>
            </w:r>
            <w:r>
              <w:rPr>
                <w:rFonts w:ascii="宋体" w:hAnsi="宋体"/>
                <w:snapToGrid w:val="0"/>
                <w:kern w:val="0"/>
              </w:rPr>
              <w:t>列表</w:t>
            </w:r>
            <w:r>
              <w:rPr>
                <w:rFonts w:ascii="宋体" w:hAnsi="宋体" w:hint="eastAsia"/>
                <w:snapToGrid w:val="0"/>
                <w:kern w:val="0"/>
              </w:rPr>
              <w:t>LIST&gt;</w:t>
            </w:r>
          </w:p>
        </w:tc>
      </w:tr>
      <w:tr w:rsidR="004236FA" w:rsidRPr="00736667" w14:paraId="71AB2B3F" w14:textId="77777777" w:rsidTr="00953EC5">
        <w:tc>
          <w:tcPr>
            <w:tcW w:w="1701" w:type="dxa"/>
            <w:shd w:val="clear" w:color="auto" w:fill="auto"/>
          </w:tcPr>
          <w:p w14:paraId="46FE9B99" w14:textId="77777777" w:rsidR="004236FA" w:rsidRDefault="004236FA" w:rsidP="00953EC5">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559" w:type="dxa"/>
            <w:shd w:val="clear" w:color="auto" w:fill="auto"/>
          </w:tcPr>
          <w:p w14:paraId="30A40484" w14:textId="77777777" w:rsidR="004236FA" w:rsidRDefault="004236FA" w:rsidP="00953EC5">
            <w:pPr>
              <w:jc w:val="left"/>
              <w:rPr>
                <w:rFonts w:ascii="宋体" w:hAnsi="宋体"/>
                <w:snapToGrid w:val="0"/>
                <w:kern w:val="0"/>
              </w:rPr>
            </w:pPr>
          </w:p>
        </w:tc>
        <w:tc>
          <w:tcPr>
            <w:tcW w:w="1134" w:type="dxa"/>
            <w:shd w:val="clear" w:color="auto" w:fill="auto"/>
          </w:tcPr>
          <w:p w14:paraId="1F4DFDD1" w14:textId="77777777" w:rsidR="004236FA" w:rsidRDefault="004236FA" w:rsidP="00953EC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E0F07CE" w14:textId="77777777" w:rsidR="004236FA" w:rsidRPr="00736667" w:rsidRDefault="004236FA" w:rsidP="00953EC5">
            <w:pPr>
              <w:jc w:val="left"/>
              <w:rPr>
                <w:rFonts w:ascii="宋体" w:hAnsi="宋体"/>
                <w:snapToGrid w:val="0"/>
                <w:kern w:val="0"/>
              </w:rPr>
            </w:pPr>
            <w:r>
              <w:rPr>
                <w:rFonts w:ascii="宋体" w:hAnsi="宋体" w:hint="eastAsia"/>
                <w:snapToGrid w:val="0"/>
                <w:kern w:val="0"/>
              </w:rPr>
              <w:t>入账</w:t>
            </w:r>
            <w:r>
              <w:rPr>
                <w:rFonts w:ascii="宋体" w:hAnsi="宋体"/>
                <w:snapToGrid w:val="0"/>
                <w:kern w:val="0"/>
              </w:rPr>
              <w:t>时显示</w:t>
            </w:r>
          </w:p>
        </w:tc>
      </w:tr>
      <w:tr w:rsidR="004236FA" w:rsidRPr="00736667" w14:paraId="18FF3469" w14:textId="77777777" w:rsidTr="00953EC5">
        <w:tc>
          <w:tcPr>
            <w:tcW w:w="1701" w:type="dxa"/>
            <w:shd w:val="clear" w:color="auto" w:fill="auto"/>
          </w:tcPr>
          <w:p w14:paraId="4EA6FFAE" w14:textId="77777777" w:rsidR="004236FA" w:rsidRDefault="004236FA" w:rsidP="004236F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559" w:type="dxa"/>
            <w:shd w:val="clear" w:color="auto" w:fill="auto"/>
          </w:tcPr>
          <w:p w14:paraId="77AB9059" w14:textId="77777777" w:rsidR="004236FA" w:rsidRDefault="004236FA" w:rsidP="004236FA">
            <w:pPr>
              <w:jc w:val="left"/>
              <w:rPr>
                <w:rFonts w:ascii="宋体" w:hAnsi="宋体"/>
                <w:snapToGrid w:val="0"/>
                <w:kern w:val="0"/>
              </w:rPr>
            </w:pPr>
          </w:p>
        </w:tc>
        <w:tc>
          <w:tcPr>
            <w:tcW w:w="1134" w:type="dxa"/>
            <w:shd w:val="clear" w:color="auto" w:fill="auto"/>
          </w:tcPr>
          <w:p w14:paraId="0BCD93E1" w14:textId="77777777" w:rsidR="004236FA" w:rsidRDefault="004236FA" w:rsidP="004236F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8AEE7CB" w14:textId="77777777" w:rsidR="004236FA" w:rsidRDefault="004236FA" w:rsidP="004236FA">
            <w:pPr>
              <w:jc w:val="left"/>
              <w:rPr>
                <w:rFonts w:ascii="宋体" w:hAnsi="宋体"/>
                <w:snapToGrid w:val="0"/>
                <w:kern w:val="0"/>
              </w:rPr>
            </w:pPr>
            <w:r>
              <w:rPr>
                <w:rFonts w:ascii="宋体" w:hAnsi="宋体" w:hint="eastAsia"/>
                <w:snapToGrid w:val="0"/>
                <w:kern w:val="0"/>
              </w:rPr>
              <w:t>入账</w:t>
            </w:r>
            <w:r>
              <w:rPr>
                <w:rFonts w:ascii="宋体" w:hAnsi="宋体"/>
                <w:snapToGrid w:val="0"/>
                <w:kern w:val="0"/>
              </w:rPr>
              <w:t>时显示</w:t>
            </w:r>
          </w:p>
        </w:tc>
      </w:tr>
      <w:tr w:rsidR="004236FA" w:rsidRPr="00736667" w14:paraId="719D832D" w14:textId="77777777" w:rsidTr="00953EC5">
        <w:tc>
          <w:tcPr>
            <w:tcW w:w="1701" w:type="dxa"/>
            <w:shd w:val="clear" w:color="auto" w:fill="auto"/>
          </w:tcPr>
          <w:p w14:paraId="118A5592" w14:textId="77777777" w:rsidR="004236FA" w:rsidRDefault="004236FA" w:rsidP="004236FA">
            <w:pPr>
              <w:jc w:val="left"/>
              <w:rPr>
                <w:rFonts w:ascii="宋体" w:hAnsi="宋体"/>
                <w:snapToGrid w:val="0"/>
                <w:kern w:val="0"/>
              </w:rPr>
            </w:pPr>
            <w:r>
              <w:rPr>
                <w:rFonts w:ascii="宋体" w:hAnsi="宋体" w:hint="eastAsia"/>
                <w:snapToGrid w:val="0"/>
                <w:kern w:val="0"/>
              </w:rPr>
              <w:t>放款</w:t>
            </w:r>
            <w:r>
              <w:rPr>
                <w:rFonts w:ascii="宋体" w:hAnsi="宋体"/>
                <w:snapToGrid w:val="0"/>
                <w:kern w:val="0"/>
              </w:rPr>
              <w:t>金额</w:t>
            </w:r>
          </w:p>
        </w:tc>
        <w:tc>
          <w:tcPr>
            <w:tcW w:w="1559" w:type="dxa"/>
            <w:shd w:val="clear" w:color="auto" w:fill="auto"/>
          </w:tcPr>
          <w:p w14:paraId="03018913" w14:textId="77777777" w:rsidR="004236FA" w:rsidRDefault="004236FA" w:rsidP="004236FA">
            <w:pPr>
              <w:jc w:val="left"/>
              <w:rPr>
                <w:rFonts w:ascii="宋体" w:hAnsi="宋体"/>
                <w:snapToGrid w:val="0"/>
                <w:kern w:val="0"/>
              </w:rPr>
            </w:pPr>
          </w:p>
        </w:tc>
        <w:tc>
          <w:tcPr>
            <w:tcW w:w="1134" w:type="dxa"/>
            <w:shd w:val="clear" w:color="auto" w:fill="auto"/>
          </w:tcPr>
          <w:p w14:paraId="6CF458DE" w14:textId="77777777" w:rsidR="004236FA" w:rsidRDefault="004236FA" w:rsidP="004236F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5023AFA" w14:textId="77777777" w:rsidR="004236FA" w:rsidRDefault="004236FA" w:rsidP="004236FA">
            <w:pPr>
              <w:jc w:val="left"/>
              <w:rPr>
                <w:rFonts w:ascii="宋体" w:hAnsi="宋体"/>
                <w:snapToGrid w:val="0"/>
                <w:kern w:val="0"/>
              </w:rPr>
            </w:pPr>
            <w:r>
              <w:rPr>
                <w:rFonts w:ascii="宋体" w:hAnsi="宋体" w:hint="eastAsia"/>
                <w:snapToGrid w:val="0"/>
                <w:kern w:val="0"/>
              </w:rPr>
              <w:t>入账</w:t>
            </w:r>
            <w:r>
              <w:rPr>
                <w:rFonts w:ascii="宋体" w:hAnsi="宋体"/>
                <w:snapToGrid w:val="0"/>
                <w:kern w:val="0"/>
              </w:rPr>
              <w:t>时显示</w:t>
            </w:r>
          </w:p>
        </w:tc>
      </w:tr>
      <w:tr w:rsidR="004236FA" w:rsidRPr="00736667" w14:paraId="5FACFC6D" w14:textId="77777777" w:rsidTr="00953EC5">
        <w:tc>
          <w:tcPr>
            <w:tcW w:w="1701" w:type="dxa"/>
            <w:shd w:val="clear" w:color="auto" w:fill="auto"/>
          </w:tcPr>
          <w:p w14:paraId="42BE4704" w14:textId="77777777" w:rsidR="004236FA" w:rsidRDefault="004236FA" w:rsidP="004236FA">
            <w:pPr>
              <w:jc w:val="left"/>
              <w:rPr>
                <w:rFonts w:ascii="宋体" w:hAnsi="宋体"/>
                <w:snapToGrid w:val="0"/>
                <w:kern w:val="0"/>
              </w:rPr>
            </w:pPr>
            <w:r>
              <w:rPr>
                <w:rFonts w:ascii="宋体" w:hAnsi="宋体" w:hint="eastAsia"/>
                <w:snapToGrid w:val="0"/>
                <w:kern w:val="0"/>
              </w:rPr>
              <w:t>返佣</w:t>
            </w:r>
            <w:r>
              <w:rPr>
                <w:rFonts w:ascii="宋体" w:hAnsi="宋体"/>
                <w:snapToGrid w:val="0"/>
                <w:kern w:val="0"/>
              </w:rPr>
              <w:t>金额</w:t>
            </w:r>
          </w:p>
        </w:tc>
        <w:tc>
          <w:tcPr>
            <w:tcW w:w="1559" w:type="dxa"/>
            <w:shd w:val="clear" w:color="auto" w:fill="auto"/>
          </w:tcPr>
          <w:p w14:paraId="18B72D10" w14:textId="77777777" w:rsidR="004236FA" w:rsidRDefault="004236FA" w:rsidP="004236FA">
            <w:pPr>
              <w:jc w:val="left"/>
              <w:rPr>
                <w:rFonts w:ascii="宋体" w:hAnsi="宋体"/>
                <w:snapToGrid w:val="0"/>
                <w:kern w:val="0"/>
              </w:rPr>
            </w:pPr>
          </w:p>
        </w:tc>
        <w:tc>
          <w:tcPr>
            <w:tcW w:w="1134" w:type="dxa"/>
            <w:shd w:val="clear" w:color="auto" w:fill="auto"/>
          </w:tcPr>
          <w:p w14:paraId="464872AA" w14:textId="77777777" w:rsidR="004236FA" w:rsidRDefault="004236FA" w:rsidP="004236F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463B1E8" w14:textId="77777777" w:rsidR="004236FA" w:rsidRDefault="004236FA" w:rsidP="004236FA">
            <w:pPr>
              <w:jc w:val="left"/>
              <w:rPr>
                <w:rFonts w:ascii="宋体" w:hAnsi="宋体"/>
                <w:snapToGrid w:val="0"/>
                <w:kern w:val="0"/>
              </w:rPr>
            </w:pPr>
            <w:r>
              <w:rPr>
                <w:rFonts w:ascii="宋体" w:hAnsi="宋体" w:hint="eastAsia"/>
                <w:snapToGrid w:val="0"/>
                <w:kern w:val="0"/>
              </w:rPr>
              <w:t>入账</w:t>
            </w:r>
            <w:r>
              <w:rPr>
                <w:rFonts w:ascii="宋体" w:hAnsi="宋体"/>
                <w:snapToGrid w:val="0"/>
                <w:kern w:val="0"/>
              </w:rPr>
              <w:t>时显示</w:t>
            </w:r>
          </w:p>
        </w:tc>
      </w:tr>
      <w:tr w:rsidR="004236FA" w:rsidRPr="00736667" w14:paraId="26D997F5" w14:textId="77777777" w:rsidTr="00953EC5">
        <w:tc>
          <w:tcPr>
            <w:tcW w:w="7513" w:type="dxa"/>
            <w:gridSpan w:val="4"/>
            <w:shd w:val="clear" w:color="auto" w:fill="auto"/>
          </w:tcPr>
          <w:p w14:paraId="0A5CD810" w14:textId="77777777" w:rsidR="004236FA" w:rsidRPr="00736667" w:rsidRDefault="004236FA" w:rsidP="00953EC5">
            <w:pPr>
              <w:jc w:val="center"/>
              <w:rPr>
                <w:rFonts w:ascii="宋体" w:hAnsi="宋体"/>
                <w:snapToGrid w:val="0"/>
                <w:kern w:val="0"/>
              </w:rPr>
            </w:pPr>
            <w:r>
              <w:rPr>
                <w:rFonts w:ascii="宋体" w:hAnsi="宋体" w:hint="eastAsia"/>
                <w:snapToGrid w:val="0"/>
                <w:kern w:val="0"/>
              </w:rPr>
              <w:t>&lt;凭证</w:t>
            </w:r>
            <w:r>
              <w:rPr>
                <w:rFonts w:ascii="宋体" w:hAnsi="宋体"/>
                <w:snapToGrid w:val="0"/>
                <w:kern w:val="0"/>
              </w:rPr>
              <w:t>列表</w:t>
            </w:r>
            <w:r>
              <w:rPr>
                <w:rFonts w:ascii="宋体" w:hAnsi="宋体" w:hint="eastAsia"/>
                <w:snapToGrid w:val="0"/>
                <w:kern w:val="0"/>
              </w:rPr>
              <w:t>LIST&gt;</w:t>
            </w:r>
          </w:p>
        </w:tc>
      </w:tr>
      <w:tr w:rsidR="00302FC9" w:rsidRPr="00736667" w14:paraId="5153112F" w14:textId="77777777" w:rsidTr="00953EC5">
        <w:tc>
          <w:tcPr>
            <w:tcW w:w="1701" w:type="dxa"/>
            <w:shd w:val="clear" w:color="auto" w:fill="auto"/>
          </w:tcPr>
          <w:p w14:paraId="04A76A0C" w14:textId="77777777" w:rsidR="00302FC9" w:rsidRDefault="00302FC9" w:rsidP="00302FC9">
            <w:pPr>
              <w:jc w:val="left"/>
              <w:rPr>
                <w:rFonts w:ascii="宋体" w:hAnsi="宋体"/>
                <w:snapToGrid w:val="0"/>
                <w:kern w:val="0"/>
              </w:rPr>
            </w:pPr>
            <w:r>
              <w:rPr>
                <w:rFonts w:ascii="宋体" w:hAnsi="宋体" w:hint="eastAsia"/>
                <w:snapToGrid w:val="0"/>
                <w:kern w:val="0"/>
              </w:rPr>
              <w:t>凭证唯一</w:t>
            </w:r>
            <w:r>
              <w:rPr>
                <w:rFonts w:ascii="宋体" w:hAnsi="宋体"/>
                <w:snapToGrid w:val="0"/>
                <w:kern w:val="0"/>
              </w:rPr>
              <w:t>标识</w:t>
            </w:r>
          </w:p>
        </w:tc>
        <w:tc>
          <w:tcPr>
            <w:tcW w:w="1559" w:type="dxa"/>
            <w:shd w:val="clear" w:color="auto" w:fill="auto"/>
          </w:tcPr>
          <w:p w14:paraId="259C123F" w14:textId="77777777" w:rsidR="00302FC9" w:rsidRDefault="00302FC9" w:rsidP="00302FC9">
            <w:pPr>
              <w:jc w:val="left"/>
              <w:rPr>
                <w:rFonts w:ascii="宋体" w:hAnsi="宋体"/>
                <w:snapToGrid w:val="0"/>
                <w:kern w:val="0"/>
              </w:rPr>
            </w:pPr>
          </w:p>
        </w:tc>
        <w:tc>
          <w:tcPr>
            <w:tcW w:w="1134" w:type="dxa"/>
            <w:shd w:val="clear" w:color="auto" w:fill="auto"/>
          </w:tcPr>
          <w:p w14:paraId="6F74C417" w14:textId="77777777" w:rsidR="00302FC9" w:rsidRDefault="00302FC9" w:rsidP="00302FC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D9391F3" w14:textId="77777777" w:rsidR="00302FC9" w:rsidRDefault="00302FC9" w:rsidP="00302FC9">
            <w:pPr>
              <w:jc w:val="left"/>
              <w:rPr>
                <w:rFonts w:ascii="宋体" w:hAnsi="宋体"/>
                <w:snapToGrid w:val="0"/>
                <w:kern w:val="0"/>
              </w:rPr>
            </w:pPr>
            <w:r>
              <w:rPr>
                <w:rFonts w:ascii="宋体" w:hAnsi="宋体" w:hint="eastAsia"/>
                <w:snapToGrid w:val="0"/>
                <w:kern w:val="0"/>
              </w:rPr>
              <w:t>入账</w:t>
            </w:r>
            <w:r>
              <w:rPr>
                <w:rFonts w:ascii="宋体" w:hAnsi="宋体"/>
                <w:snapToGrid w:val="0"/>
                <w:kern w:val="0"/>
              </w:rPr>
              <w:t>时显示</w:t>
            </w:r>
          </w:p>
        </w:tc>
      </w:tr>
      <w:tr w:rsidR="00302FC9" w:rsidRPr="00736667" w14:paraId="7EC0BCE2" w14:textId="77777777" w:rsidTr="00953EC5">
        <w:tc>
          <w:tcPr>
            <w:tcW w:w="1701" w:type="dxa"/>
            <w:shd w:val="clear" w:color="auto" w:fill="auto"/>
          </w:tcPr>
          <w:p w14:paraId="7AC7264A" w14:textId="77777777" w:rsidR="00302FC9" w:rsidRDefault="00302FC9" w:rsidP="00302FC9">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4514EC81" w14:textId="77777777" w:rsidR="00302FC9" w:rsidRDefault="00302FC9" w:rsidP="00302FC9">
            <w:pPr>
              <w:jc w:val="left"/>
              <w:rPr>
                <w:rFonts w:ascii="宋体" w:hAnsi="宋体"/>
                <w:snapToGrid w:val="0"/>
                <w:kern w:val="0"/>
              </w:rPr>
            </w:pPr>
          </w:p>
        </w:tc>
        <w:tc>
          <w:tcPr>
            <w:tcW w:w="1134" w:type="dxa"/>
            <w:shd w:val="clear" w:color="auto" w:fill="auto"/>
          </w:tcPr>
          <w:p w14:paraId="4EC1E203" w14:textId="77777777" w:rsidR="00302FC9" w:rsidRDefault="00302FC9" w:rsidP="00302FC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F085C10" w14:textId="77777777" w:rsidR="00302FC9" w:rsidRDefault="00302FC9" w:rsidP="00302FC9">
            <w:pPr>
              <w:jc w:val="left"/>
              <w:rPr>
                <w:rFonts w:ascii="宋体" w:hAnsi="宋体"/>
                <w:snapToGrid w:val="0"/>
                <w:kern w:val="0"/>
              </w:rPr>
            </w:pPr>
            <w:r>
              <w:rPr>
                <w:rFonts w:ascii="宋体" w:hAnsi="宋体" w:hint="eastAsia"/>
                <w:snapToGrid w:val="0"/>
                <w:kern w:val="0"/>
              </w:rPr>
              <w:t>入账</w:t>
            </w:r>
            <w:r>
              <w:rPr>
                <w:rFonts w:ascii="宋体" w:hAnsi="宋体"/>
                <w:snapToGrid w:val="0"/>
                <w:kern w:val="0"/>
              </w:rPr>
              <w:t>时显示</w:t>
            </w:r>
          </w:p>
        </w:tc>
      </w:tr>
      <w:tr w:rsidR="00302FC9" w:rsidRPr="00736667" w14:paraId="5C18DDA8" w14:textId="77777777" w:rsidTr="00953EC5">
        <w:tc>
          <w:tcPr>
            <w:tcW w:w="1701" w:type="dxa"/>
            <w:shd w:val="clear" w:color="auto" w:fill="auto"/>
          </w:tcPr>
          <w:p w14:paraId="431B19AC" w14:textId="77777777" w:rsidR="00302FC9" w:rsidRDefault="00302FC9" w:rsidP="00302FC9">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金额</w:t>
            </w:r>
          </w:p>
        </w:tc>
        <w:tc>
          <w:tcPr>
            <w:tcW w:w="1559" w:type="dxa"/>
            <w:shd w:val="clear" w:color="auto" w:fill="auto"/>
          </w:tcPr>
          <w:p w14:paraId="01B4A0CC" w14:textId="77777777" w:rsidR="00302FC9" w:rsidRDefault="00302FC9" w:rsidP="00302FC9">
            <w:pPr>
              <w:jc w:val="left"/>
              <w:rPr>
                <w:rFonts w:ascii="宋体" w:hAnsi="宋体"/>
                <w:snapToGrid w:val="0"/>
                <w:kern w:val="0"/>
              </w:rPr>
            </w:pPr>
          </w:p>
        </w:tc>
        <w:tc>
          <w:tcPr>
            <w:tcW w:w="1134" w:type="dxa"/>
            <w:shd w:val="clear" w:color="auto" w:fill="auto"/>
          </w:tcPr>
          <w:p w14:paraId="09896643" w14:textId="77777777" w:rsidR="00302FC9" w:rsidRDefault="00302FC9" w:rsidP="00302FC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724DC00" w14:textId="77777777" w:rsidR="00302FC9" w:rsidRDefault="00302FC9" w:rsidP="00302FC9">
            <w:pPr>
              <w:jc w:val="left"/>
              <w:rPr>
                <w:rFonts w:ascii="宋体" w:hAnsi="宋体"/>
                <w:snapToGrid w:val="0"/>
                <w:kern w:val="0"/>
              </w:rPr>
            </w:pPr>
            <w:r>
              <w:rPr>
                <w:rFonts w:ascii="宋体" w:hAnsi="宋体" w:hint="eastAsia"/>
                <w:snapToGrid w:val="0"/>
                <w:kern w:val="0"/>
              </w:rPr>
              <w:t>入账</w:t>
            </w:r>
            <w:r>
              <w:rPr>
                <w:rFonts w:ascii="宋体" w:hAnsi="宋体"/>
                <w:snapToGrid w:val="0"/>
                <w:kern w:val="0"/>
              </w:rPr>
              <w:t>时显示</w:t>
            </w:r>
          </w:p>
        </w:tc>
      </w:tr>
      <w:tr w:rsidR="00302FC9" w:rsidRPr="00736667" w14:paraId="0AD5DB8B" w14:textId="77777777" w:rsidTr="00953EC5">
        <w:tc>
          <w:tcPr>
            <w:tcW w:w="1701" w:type="dxa"/>
            <w:shd w:val="clear" w:color="auto" w:fill="auto"/>
          </w:tcPr>
          <w:p w14:paraId="40FC55B7" w14:textId="77777777" w:rsidR="00302FC9" w:rsidRDefault="00302FC9" w:rsidP="00302FC9">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w:t>
            </w:r>
          </w:p>
        </w:tc>
        <w:tc>
          <w:tcPr>
            <w:tcW w:w="1559" w:type="dxa"/>
            <w:shd w:val="clear" w:color="auto" w:fill="auto"/>
          </w:tcPr>
          <w:p w14:paraId="2B712599" w14:textId="77777777" w:rsidR="00302FC9" w:rsidRDefault="00302FC9" w:rsidP="00302FC9">
            <w:pPr>
              <w:jc w:val="left"/>
              <w:rPr>
                <w:rFonts w:ascii="宋体" w:hAnsi="宋体"/>
                <w:snapToGrid w:val="0"/>
                <w:kern w:val="0"/>
              </w:rPr>
            </w:pPr>
          </w:p>
        </w:tc>
        <w:tc>
          <w:tcPr>
            <w:tcW w:w="1134" w:type="dxa"/>
            <w:shd w:val="clear" w:color="auto" w:fill="auto"/>
          </w:tcPr>
          <w:p w14:paraId="2EBC2970" w14:textId="77777777" w:rsidR="00302FC9" w:rsidRDefault="00302FC9" w:rsidP="00302FC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38E72C7" w14:textId="77777777" w:rsidR="00302FC9" w:rsidRDefault="00302FC9" w:rsidP="00302FC9">
            <w:pPr>
              <w:jc w:val="left"/>
              <w:rPr>
                <w:rFonts w:ascii="宋体" w:hAnsi="宋体"/>
                <w:snapToGrid w:val="0"/>
                <w:kern w:val="0"/>
              </w:rPr>
            </w:pPr>
            <w:r>
              <w:rPr>
                <w:rFonts w:ascii="宋体" w:hAnsi="宋体" w:hint="eastAsia"/>
                <w:snapToGrid w:val="0"/>
                <w:kern w:val="0"/>
              </w:rPr>
              <w:t>入账</w:t>
            </w:r>
            <w:r>
              <w:rPr>
                <w:rFonts w:ascii="宋体" w:hAnsi="宋体"/>
                <w:snapToGrid w:val="0"/>
                <w:kern w:val="0"/>
              </w:rPr>
              <w:t>时显示</w:t>
            </w:r>
          </w:p>
        </w:tc>
      </w:tr>
    </w:tbl>
    <w:p w14:paraId="49540D28" w14:textId="77777777" w:rsidR="004236FA" w:rsidRPr="00BF6BAD" w:rsidRDefault="005B5776" w:rsidP="00E822E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资金明细" w:history="1">
        <w:r w:rsidR="007A11FB" w:rsidRPr="00BF6BAD">
          <w:rPr>
            <w:rStyle w:val="aff6"/>
            <w:rFonts w:ascii="宋体" w:hAnsi="宋体" w:hint="eastAsia"/>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业务</w:t>
        </w:r>
        <w:r w:rsidR="007A11FB" w:rsidRPr="00BF6BAD">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管理</w:t>
        </w:r>
        <w:r w:rsidR="007A11FB" w:rsidRPr="00BF6BAD">
          <w:rPr>
            <w:rStyle w:val="aff6"/>
            <w:rFonts w:ascii="宋体" w:hAnsi="宋体" w:hint="eastAsia"/>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端</w:t>
        </w:r>
        <w:r w:rsidR="007A11FB" w:rsidRPr="00BF6BAD">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-资金明细</w:t>
        </w:r>
      </w:hyperlink>
    </w:p>
    <w:p w14:paraId="38899112" w14:textId="77777777" w:rsidR="007A11FB" w:rsidRPr="00A9755C" w:rsidRDefault="007A11FB" w:rsidP="00E822E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08F3BB4" w14:textId="77777777" w:rsidR="00E822EA" w:rsidRDefault="00E822EA" w:rsidP="00E822EA">
      <w:pPr>
        <w:pStyle w:val="6"/>
      </w:pPr>
      <w:r>
        <w:rPr>
          <w:rFonts w:hint="eastAsia"/>
        </w:rPr>
        <w:t>数据</w:t>
      </w:r>
      <w:r>
        <w:t>库表</w:t>
      </w:r>
    </w:p>
    <w:p w14:paraId="61F22BE6" w14:textId="77777777" w:rsidR="004236FA" w:rsidRDefault="004236FA" w:rsidP="004236FA">
      <w:pPr>
        <w:ind w:left="680"/>
      </w:pPr>
      <w:r w:rsidRPr="004236FA">
        <w:rPr>
          <w:rFonts w:hint="eastAsia"/>
        </w:rPr>
        <w:t>资方入账流水凭证主表</w:t>
      </w:r>
      <w:r w:rsidR="00302FC9">
        <w:rPr>
          <w:rFonts w:hint="eastAsia"/>
        </w:rPr>
        <w:t>（</w:t>
      </w:r>
      <w:r w:rsidR="00302FC9">
        <w:t>微服务）</w:t>
      </w:r>
    </w:p>
    <w:p w14:paraId="228B09A6" w14:textId="77777777" w:rsidR="004236FA" w:rsidRPr="004236FA" w:rsidRDefault="004236FA" w:rsidP="004236FA">
      <w:pPr>
        <w:ind w:left="680"/>
      </w:pPr>
      <w:r w:rsidRPr="004236FA">
        <w:rPr>
          <w:rFonts w:hint="eastAsia"/>
        </w:rPr>
        <w:t>佣金提现申请表</w:t>
      </w:r>
      <w:r w:rsidR="00302FC9">
        <w:rPr>
          <w:rFonts w:hint="eastAsia"/>
        </w:rPr>
        <w:t>（</w:t>
      </w:r>
      <w:r w:rsidR="00302FC9">
        <w:t>微服务）</w:t>
      </w:r>
    </w:p>
    <w:p w14:paraId="4AFDD8C8" w14:textId="77777777" w:rsidR="004236FA" w:rsidRPr="004236FA" w:rsidRDefault="004236FA" w:rsidP="004236FA">
      <w:pPr>
        <w:ind w:left="680"/>
      </w:pPr>
    </w:p>
    <w:p w14:paraId="4EBAD266" w14:textId="77777777" w:rsidR="00E822EA" w:rsidRPr="0082647F" w:rsidRDefault="00E822EA" w:rsidP="00E822EA">
      <w:pPr>
        <w:pStyle w:val="5"/>
      </w:pPr>
      <w:bookmarkStart w:id="281" w:name="_输入_2"/>
      <w:bookmarkStart w:id="282" w:name="_输出_3"/>
      <w:bookmarkEnd w:id="281"/>
      <w:bookmarkEnd w:id="282"/>
      <w:r>
        <w:rPr>
          <w:rFonts w:hint="eastAsia"/>
        </w:rPr>
        <w:lastRenderedPageBreak/>
        <w:t>银行</w:t>
      </w:r>
      <w:r>
        <w:t>卡查询</w:t>
      </w:r>
    </w:p>
    <w:p w14:paraId="702679A1" w14:textId="77777777" w:rsidR="00E822EA" w:rsidRDefault="00E822EA" w:rsidP="00E822EA">
      <w:pPr>
        <w:pStyle w:val="6"/>
      </w:pPr>
      <w:r>
        <w:rPr>
          <w:rFonts w:hint="eastAsia"/>
        </w:rPr>
        <w:t>功能</w:t>
      </w:r>
      <w:r>
        <w:t>描述</w:t>
      </w:r>
    </w:p>
    <w:p w14:paraId="0F1508E2" w14:textId="77777777" w:rsidR="00E822EA" w:rsidRPr="00A9755C" w:rsidRDefault="00E822EA" w:rsidP="00E822EA">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E20440">
        <w:rPr>
          <w:rFonts w:ascii="宋体" w:hAnsi="宋体" w:hint="eastAsia"/>
          <w:kern w:val="0"/>
          <w:sz w:val="24"/>
          <w:szCs w:val="21"/>
        </w:rPr>
        <w:t>提供</w:t>
      </w:r>
      <w:r w:rsidR="00E20440">
        <w:rPr>
          <w:rFonts w:ascii="宋体" w:hAnsi="宋体"/>
          <w:kern w:val="0"/>
          <w:sz w:val="24"/>
          <w:szCs w:val="21"/>
        </w:rPr>
        <w:t>业务管理端</w:t>
      </w:r>
      <w:r w:rsidR="00C22111">
        <w:rPr>
          <w:rFonts w:ascii="宋体" w:hAnsi="宋体" w:hint="eastAsia"/>
          <w:kern w:val="0"/>
          <w:sz w:val="24"/>
          <w:szCs w:val="21"/>
        </w:rPr>
        <w:t>查询平台</w:t>
      </w:r>
      <w:r w:rsidR="00C22111">
        <w:rPr>
          <w:rFonts w:ascii="宋体" w:hAnsi="宋体"/>
          <w:kern w:val="0"/>
          <w:sz w:val="24"/>
          <w:szCs w:val="21"/>
        </w:rPr>
        <w:t>内所有银行卡信息</w:t>
      </w:r>
      <w:r w:rsidR="00E20440">
        <w:rPr>
          <w:rFonts w:ascii="宋体" w:hAnsi="宋体" w:hint="eastAsia"/>
          <w:kern w:val="0"/>
          <w:sz w:val="24"/>
          <w:szCs w:val="21"/>
        </w:rPr>
        <w:t>接口</w:t>
      </w:r>
      <w:r w:rsidR="00E20440">
        <w:rPr>
          <w:rFonts w:ascii="宋体" w:hAnsi="宋体"/>
          <w:kern w:val="0"/>
          <w:sz w:val="24"/>
          <w:szCs w:val="21"/>
        </w:rPr>
        <w:t>实现</w:t>
      </w:r>
    </w:p>
    <w:p w14:paraId="35026F17" w14:textId="77777777" w:rsidR="00E822EA" w:rsidRPr="00676A58" w:rsidRDefault="00E822EA" w:rsidP="00E822EA">
      <w:pPr>
        <w:pStyle w:val="6"/>
      </w:pPr>
      <w:r w:rsidRPr="00676A58">
        <w:rPr>
          <w:rFonts w:hint="eastAsia"/>
        </w:rPr>
        <w:t>处理流程</w:t>
      </w:r>
    </w:p>
    <w:p w14:paraId="396C868B" w14:textId="77777777" w:rsidR="00E421A8" w:rsidRDefault="00E421A8" w:rsidP="00E822EA">
      <w:pPr>
        <w:ind w:left="289" w:firstLine="420"/>
        <w:rPr>
          <w:b/>
          <w:sz w:val="24"/>
          <w:szCs w:val="24"/>
        </w:rPr>
      </w:pPr>
      <w:r>
        <w:object w:dxaOrig="6271" w:dyaOrig="1006" w14:anchorId="571C4C98">
          <v:shape id="_x0000_i1070" type="#_x0000_t75" style="width:309.95pt;height:50.05pt" o:ole="">
            <v:imagedata r:id="rId106" o:title=""/>
          </v:shape>
          <o:OLEObject Type="Embed" ProgID="Visio.Drawing.15" ShapeID="_x0000_i1070" DrawAspect="Content" ObjectID="_1569760943" r:id="rId107"/>
        </w:object>
      </w:r>
    </w:p>
    <w:p w14:paraId="13725D63" w14:textId="77777777" w:rsidR="00E822EA" w:rsidRPr="004F010F" w:rsidRDefault="00E822EA" w:rsidP="00E822EA">
      <w:pPr>
        <w:ind w:left="289" w:firstLine="420"/>
      </w:pPr>
      <w:r w:rsidRPr="00646F01">
        <w:rPr>
          <w:rFonts w:hint="eastAsia"/>
          <w:b/>
          <w:sz w:val="24"/>
          <w:szCs w:val="24"/>
        </w:rPr>
        <w:t>【流程描述】</w:t>
      </w:r>
    </w:p>
    <w:p w14:paraId="25755F1B" w14:textId="77777777" w:rsidR="00E822EA" w:rsidRDefault="005676A8">
      <w:pPr>
        <w:pStyle w:val="afb"/>
        <w:numPr>
          <w:ilvl w:val="0"/>
          <w:numId w:val="1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83" w:author="wangq" w:date="2017-08-21T17:25:00Z">
          <w:pPr>
            <w:pStyle w:val="afb"/>
            <w:numPr>
              <w:numId w:val="2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hint="eastAsia"/>
          <w:kern w:val="0"/>
          <w:sz w:val="24"/>
          <w:szCs w:val="21"/>
        </w:rPr>
        <w:t>输入</w:t>
      </w:r>
      <w:r>
        <w:rPr>
          <w:rFonts w:ascii="宋体" w:hAnsi="宋体"/>
          <w:kern w:val="0"/>
          <w:sz w:val="24"/>
          <w:szCs w:val="21"/>
        </w:rPr>
        <w:t>查询条件</w:t>
      </w:r>
    </w:p>
    <w:p w14:paraId="22CE54DE" w14:textId="77777777" w:rsidR="005676A8" w:rsidRDefault="005676A8">
      <w:pPr>
        <w:pStyle w:val="afb"/>
        <w:numPr>
          <w:ilvl w:val="0"/>
          <w:numId w:val="1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84" w:author="wangq" w:date="2017-08-21T17:25:00Z">
          <w:pPr>
            <w:pStyle w:val="afb"/>
            <w:numPr>
              <w:numId w:val="2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hint="eastAsia"/>
          <w:kern w:val="0"/>
          <w:sz w:val="24"/>
          <w:szCs w:val="21"/>
        </w:rPr>
        <w:t>返回</w:t>
      </w:r>
      <w:r>
        <w:rPr>
          <w:rFonts w:ascii="宋体" w:hAnsi="宋体"/>
          <w:kern w:val="0"/>
          <w:sz w:val="24"/>
          <w:szCs w:val="21"/>
        </w:rPr>
        <w:t>查询结果</w:t>
      </w:r>
    </w:p>
    <w:p w14:paraId="609A9C1E" w14:textId="77777777" w:rsidR="005676A8" w:rsidRPr="00C3467F" w:rsidRDefault="005676A8" w:rsidP="00E822EA">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26641214" w14:textId="77777777" w:rsidR="00E822EA" w:rsidRPr="00F9212D" w:rsidRDefault="00E822EA" w:rsidP="00E822EA">
      <w:pPr>
        <w:pStyle w:val="6"/>
      </w:pPr>
      <w:bookmarkStart w:id="285" w:name="_输入_1"/>
      <w:bookmarkEnd w:id="285"/>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5676A8" w:rsidRPr="00736667" w14:paraId="67FFA952" w14:textId="77777777" w:rsidTr="002C6CF1">
        <w:tc>
          <w:tcPr>
            <w:tcW w:w="1701" w:type="dxa"/>
            <w:shd w:val="clear" w:color="auto" w:fill="E0E0E0"/>
          </w:tcPr>
          <w:p w14:paraId="6816414F" w14:textId="77777777" w:rsidR="005676A8" w:rsidRPr="00736667" w:rsidRDefault="005676A8" w:rsidP="002C6CF1">
            <w:pPr>
              <w:jc w:val="center"/>
              <w:rPr>
                <w:b/>
                <w:snapToGrid w:val="0"/>
                <w:kern w:val="0"/>
              </w:rPr>
            </w:pPr>
            <w:r w:rsidRPr="00736667">
              <w:rPr>
                <w:rFonts w:hint="eastAsia"/>
                <w:b/>
                <w:snapToGrid w:val="0"/>
                <w:kern w:val="0"/>
              </w:rPr>
              <w:t>输入要素</w:t>
            </w:r>
          </w:p>
        </w:tc>
        <w:tc>
          <w:tcPr>
            <w:tcW w:w="1559" w:type="dxa"/>
            <w:shd w:val="clear" w:color="auto" w:fill="E0E0E0"/>
          </w:tcPr>
          <w:p w14:paraId="38D46ECF" w14:textId="77777777" w:rsidR="005676A8" w:rsidRPr="00736667" w:rsidRDefault="005676A8" w:rsidP="002C6CF1">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8ABBF62" w14:textId="77777777" w:rsidR="005676A8" w:rsidRPr="00736667" w:rsidRDefault="005676A8" w:rsidP="002C6CF1">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FD9F7AD" w14:textId="77777777" w:rsidR="005676A8" w:rsidRPr="00736667" w:rsidRDefault="005676A8" w:rsidP="002C6CF1">
            <w:pPr>
              <w:jc w:val="center"/>
              <w:rPr>
                <w:b/>
                <w:snapToGrid w:val="0"/>
                <w:kern w:val="0"/>
              </w:rPr>
            </w:pPr>
            <w:r w:rsidRPr="00736667">
              <w:rPr>
                <w:rFonts w:hint="eastAsia"/>
                <w:b/>
                <w:snapToGrid w:val="0"/>
                <w:kern w:val="0"/>
              </w:rPr>
              <w:t>备注</w:t>
            </w:r>
          </w:p>
        </w:tc>
      </w:tr>
      <w:tr w:rsidR="005676A8" w:rsidRPr="00736667" w14:paraId="39148673" w14:textId="77777777" w:rsidTr="002C6CF1">
        <w:tc>
          <w:tcPr>
            <w:tcW w:w="1701" w:type="dxa"/>
            <w:shd w:val="clear" w:color="auto" w:fill="auto"/>
          </w:tcPr>
          <w:p w14:paraId="560FAA32" w14:textId="77777777" w:rsidR="005676A8" w:rsidRPr="00736667" w:rsidRDefault="005676A8" w:rsidP="002C6CF1">
            <w:pPr>
              <w:jc w:val="left"/>
              <w:rPr>
                <w:rFonts w:ascii="宋体" w:hAnsi="宋体"/>
                <w:snapToGrid w:val="0"/>
                <w:kern w:val="0"/>
              </w:rPr>
            </w:pPr>
            <w:r>
              <w:rPr>
                <w:rFonts w:ascii="宋体" w:hAnsi="宋体" w:hint="eastAsia"/>
                <w:snapToGrid w:val="0"/>
                <w:kern w:val="0"/>
              </w:rPr>
              <w:t>请求</w:t>
            </w:r>
            <w:r>
              <w:rPr>
                <w:rFonts w:ascii="宋体" w:hAnsi="宋体"/>
                <w:snapToGrid w:val="0"/>
                <w:kern w:val="0"/>
              </w:rPr>
              <w:t>来源</w:t>
            </w:r>
          </w:p>
        </w:tc>
        <w:tc>
          <w:tcPr>
            <w:tcW w:w="1559" w:type="dxa"/>
            <w:shd w:val="clear" w:color="auto" w:fill="auto"/>
          </w:tcPr>
          <w:p w14:paraId="32012039" w14:textId="77777777" w:rsidR="005676A8" w:rsidRPr="00736667" w:rsidRDefault="005676A8" w:rsidP="002C6CF1">
            <w:pPr>
              <w:jc w:val="left"/>
              <w:rPr>
                <w:rFonts w:ascii="宋体" w:hAnsi="宋体"/>
                <w:snapToGrid w:val="0"/>
                <w:kern w:val="0"/>
              </w:rPr>
            </w:pPr>
          </w:p>
        </w:tc>
        <w:tc>
          <w:tcPr>
            <w:tcW w:w="1134" w:type="dxa"/>
            <w:shd w:val="clear" w:color="auto" w:fill="auto"/>
          </w:tcPr>
          <w:p w14:paraId="703DFF4C" w14:textId="77777777" w:rsidR="005676A8" w:rsidRPr="00736667" w:rsidRDefault="005676A8" w:rsidP="002C6CF1">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5780996" w14:textId="77777777" w:rsidR="005676A8" w:rsidRPr="00736667" w:rsidRDefault="005676A8" w:rsidP="002C6CF1">
            <w:pPr>
              <w:jc w:val="left"/>
              <w:rPr>
                <w:rFonts w:ascii="宋体" w:hAnsi="宋体"/>
                <w:snapToGrid w:val="0"/>
                <w:kern w:val="0"/>
              </w:rPr>
            </w:pPr>
          </w:p>
        </w:tc>
      </w:tr>
      <w:tr w:rsidR="005676A8" w:rsidRPr="00736667" w14:paraId="5E247845" w14:textId="77777777" w:rsidTr="002C6CF1">
        <w:tc>
          <w:tcPr>
            <w:tcW w:w="1701" w:type="dxa"/>
            <w:shd w:val="clear" w:color="auto" w:fill="auto"/>
          </w:tcPr>
          <w:p w14:paraId="6376C424" w14:textId="77777777" w:rsidR="005676A8" w:rsidRDefault="005676A8" w:rsidP="002C6CF1">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人标识</w:t>
            </w:r>
          </w:p>
        </w:tc>
        <w:tc>
          <w:tcPr>
            <w:tcW w:w="1559" w:type="dxa"/>
            <w:shd w:val="clear" w:color="auto" w:fill="auto"/>
          </w:tcPr>
          <w:p w14:paraId="5E4F752A" w14:textId="77777777" w:rsidR="005676A8" w:rsidRDefault="005676A8" w:rsidP="002C6CF1">
            <w:pPr>
              <w:jc w:val="left"/>
              <w:rPr>
                <w:rFonts w:ascii="宋体" w:hAnsi="宋体"/>
                <w:snapToGrid w:val="0"/>
                <w:kern w:val="0"/>
              </w:rPr>
            </w:pPr>
          </w:p>
        </w:tc>
        <w:tc>
          <w:tcPr>
            <w:tcW w:w="1134" w:type="dxa"/>
            <w:shd w:val="clear" w:color="auto" w:fill="auto"/>
          </w:tcPr>
          <w:p w14:paraId="294EAF2A" w14:textId="77777777" w:rsidR="005676A8" w:rsidRDefault="00670690" w:rsidP="002C6CF1">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AA2AF1B" w14:textId="77777777" w:rsidR="005676A8" w:rsidRPr="00736667" w:rsidRDefault="005676A8" w:rsidP="002C6CF1">
            <w:pPr>
              <w:jc w:val="left"/>
              <w:rPr>
                <w:rFonts w:ascii="宋体" w:hAnsi="宋体"/>
                <w:snapToGrid w:val="0"/>
                <w:kern w:val="0"/>
              </w:rPr>
            </w:pPr>
          </w:p>
        </w:tc>
      </w:tr>
      <w:tr w:rsidR="005676A8" w:rsidRPr="00736667" w14:paraId="0A8E4028" w14:textId="77777777" w:rsidTr="002C6CF1">
        <w:tc>
          <w:tcPr>
            <w:tcW w:w="1701" w:type="dxa"/>
            <w:shd w:val="clear" w:color="auto" w:fill="auto"/>
          </w:tcPr>
          <w:p w14:paraId="3826EAA0" w14:textId="77777777" w:rsidR="005676A8" w:rsidRDefault="005676A8" w:rsidP="002C6CF1">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代码</w:t>
            </w:r>
          </w:p>
        </w:tc>
        <w:tc>
          <w:tcPr>
            <w:tcW w:w="1559" w:type="dxa"/>
            <w:shd w:val="clear" w:color="auto" w:fill="auto"/>
          </w:tcPr>
          <w:p w14:paraId="4803C3C2" w14:textId="77777777" w:rsidR="005676A8" w:rsidRDefault="005676A8" w:rsidP="002C6CF1">
            <w:pPr>
              <w:jc w:val="left"/>
              <w:rPr>
                <w:rFonts w:ascii="宋体" w:hAnsi="宋体"/>
                <w:snapToGrid w:val="0"/>
                <w:kern w:val="0"/>
              </w:rPr>
            </w:pPr>
          </w:p>
        </w:tc>
        <w:tc>
          <w:tcPr>
            <w:tcW w:w="1134" w:type="dxa"/>
            <w:shd w:val="clear" w:color="auto" w:fill="auto"/>
          </w:tcPr>
          <w:p w14:paraId="5379B5D4" w14:textId="77777777" w:rsidR="005676A8" w:rsidRDefault="00670690" w:rsidP="002C6CF1">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F41635F" w14:textId="77777777" w:rsidR="005676A8" w:rsidRPr="00736667" w:rsidRDefault="005676A8" w:rsidP="002C6CF1">
            <w:pPr>
              <w:jc w:val="left"/>
              <w:rPr>
                <w:rFonts w:ascii="宋体" w:hAnsi="宋体"/>
                <w:snapToGrid w:val="0"/>
                <w:kern w:val="0"/>
              </w:rPr>
            </w:pPr>
          </w:p>
        </w:tc>
      </w:tr>
      <w:tr w:rsidR="005676A8" w:rsidRPr="00736667" w14:paraId="274E7343" w14:textId="77777777" w:rsidTr="002C6CF1">
        <w:tc>
          <w:tcPr>
            <w:tcW w:w="1701" w:type="dxa"/>
            <w:shd w:val="clear" w:color="auto" w:fill="auto"/>
          </w:tcPr>
          <w:p w14:paraId="0E3FEFC3" w14:textId="77777777" w:rsidR="005676A8" w:rsidRDefault="005676A8" w:rsidP="002C6CF1">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卡号</w:t>
            </w:r>
          </w:p>
        </w:tc>
        <w:tc>
          <w:tcPr>
            <w:tcW w:w="1559" w:type="dxa"/>
            <w:shd w:val="clear" w:color="auto" w:fill="auto"/>
          </w:tcPr>
          <w:p w14:paraId="45DDCC47" w14:textId="77777777" w:rsidR="005676A8" w:rsidRDefault="005676A8" w:rsidP="002C6CF1">
            <w:pPr>
              <w:jc w:val="left"/>
              <w:rPr>
                <w:rFonts w:ascii="宋体" w:hAnsi="宋体"/>
                <w:snapToGrid w:val="0"/>
                <w:kern w:val="0"/>
              </w:rPr>
            </w:pPr>
          </w:p>
        </w:tc>
        <w:tc>
          <w:tcPr>
            <w:tcW w:w="1134" w:type="dxa"/>
            <w:shd w:val="clear" w:color="auto" w:fill="auto"/>
          </w:tcPr>
          <w:p w14:paraId="68F2A1B9" w14:textId="77777777" w:rsidR="005676A8" w:rsidRDefault="00670690" w:rsidP="002C6CF1">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F331F8E" w14:textId="77777777" w:rsidR="005676A8" w:rsidRPr="00736667" w:rsidRDefault="005676A8" w:rsidP="002C6CF1">
            <w:pPr>
              <w:jc w:val="left"/>
              <w:rPr>
                <w:rFonts w:ascii="宋体" w:hAnsi="宋体"/>
                <w:snapToGrid w:val="0"/>
                <w:kern w:val="0"/>
              </w:rPr>
            </w:pPr>
          </w:p>
        </w:tc>
      </w:tr>
      <w:tr w:rsidR="005676A8" w:rsidRPr="00736667" w14:paraId="40E27922" w14:textId="77777777" w:rsidTr="002C6CF1">
        <w:tc>
          <w:tcPr>
            <w:tcW w:w="1701" w:type="dxa"/>
            <w:shd w:val="clear" w:color="auto" w:fill="auto"/>
          </w:tcPr>
          <w:p w14:paraId="07A8A1AB" w14:textId="77777777" w:rsidR="005676A8" w:rsidRDefault="005676A8" w:rsidP="002C6CF1">
            <w:pPr>
              <w:jc w:val="left"/>
              <w:rPr>
                <w:rFonts w:ascii="宋体" w:hAnsi="宋体"/>
                <w:snapToGrid w:val="0"/>
                <w:kern w:val="0"/>
              </w:rPr>
            </w:pPr>
            <w:r>
              <w:rPr>
                <w:rFonts w:ascii="宋体" w:hAnsi="宋体" w:hint="eastAsia"/>
                <w:snapToGrid w:val="0"/>
                <w:kern w:val="0"/>
              </w:rPr>
              <w:t>删除</w:t>
            </w:r>
            <w:r>
              <w:rPr>
                <w:rFonts w:ascii="宋体" w:hAnsi="宋体"/>
                <w:snapToGrid w:val="0"/>
                <w:kern w:val="0"/>
              </w:rPr>
              <w:t>标识</w:t>
            </w:r>
          </w:p>
        </w:tc>
        <w:tc>
          <w:tcPr>
            <w:tcW w:w="1559" w:type="dxa"/>
            <w:shd w:val="clear" w:color="auto" w:fill="auto"/>
          </w:tcPr>
          <w:p w14:paraId="6B4EC5CE" w14:textId="77777777" w:rsidR="005676A8" w:rsidRDefault="005676A8" w:rsidP="002C6CF1">
            <w:pPr>
              <w:jc w:val="left"/>
              <w:rPr>
                <w:rFonts w:ascii="宋体" w:hAnsi="宋体"/>
                <w:snapToGrid w:val="0"/>
                <w:kern w:val="0"/>
              </w:rPr>
            </w:pPr>
          </w:p>
        </w:tc>
        <w:tc>
          <w:tcPr>
            <w:tcW w:w="1134" w:type="dxa"/>
            <w:shd w:val="clear" w:color="auto" w:fill="auto"/>
          </w:tcPr>
          <w:p w14:paraId="480761E0" w14:textId="77777777" w:rsidR="005676A8" w:rsidRDefault="00670690" w:rsidP="002C6CF1">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E42B9E5" w14:textId="77777777" w:rsidR="005676A8" w:rsidRPr="00736667" w:rsidRDefault="005676A8" w:rsidP="002C6CF1">
            <w:pPr>
              <w:jc w:val="left"/>
              <w:rPr>
                <w:rFonts w:ascii="宋体" w:hAnsi="宋体"/>
                <w:snapToGrid w:val="0"/>
                <w:kern w:val="0"/>
              </w:rPr>
            </w:pPr>
          </w:p>
        </w:tc>
      </w:tr>
      <w:tr w:rsidR="005676A8" w:rsidRPr="00736667" w14:paraId="38B64A12" w14:textId="77777777" w:rsidTr="002C6CF1">
        <w:tc>
          <w:tcPr>
            <w:tcW w:w="1701" w:type="dxa"/>
            <w:shd w:val="clear" w:color="auto" w:fill="auto"/>
          </w:tcPr>
          <w:p w14:paraId="4B4DD941" w14:textId="77777777" w:rsidR="005676A8" w:rsidRDefault="005676A8" w:rsidP="002C6CF1">
            <w:pPr>
              <w:jc w:val="left"/>
              <w:rPr>
                <w:rFonts w:ascii="宋体" w:hAnsi="宋体"/>
                <w:snapToGrid w:val="0"/>
                <w:kern w:val="0"/>
              </w:rPr>
            </w:pPr>
            <w:r>
              <w:rPr>
                <w:rFonts w:ascii="宋体" w:hAnsi="宋体" w:hint="eastAsia"/>
                <w:snapToGrid w:val="0"/>
                <w:kern w:val="0"/>
              </w:rPr>
              <w:t>默认</w:t>
            </w:r>
            <w:r>
              <w:rPr>
                <w:rFonts w:ascii="宋体" w:hAnsi="宋体"/>
                <w:snapToGrid w:val="0"/>
                <w:kern w:val="0"/>
              </w:rPr>
              <w:t>标识</w:t>
            </w:r>
          </w:p>
        </w:tc>
        <w:tc>
          <w:tcPr>
            <w:tcW w:w="1559" w:type="dxa"/>
            <w:shd w:val="clear" w:color="auto" w:fill="auto"/>
          </w:tcPr>
          <w:p w14:paraId="04946C88" w14:textId="77777777" w:rsidR="005676A8" w:rsidRDefault="005676A8" w:rsidP="002C6CF1">
            <w:pPr>
              <w:jc w:val="left"/>
              <w:rPr>
                <w:rFonts w:ascii="宋体" w:hAnsi="宋体"/>
                <w:snapToGrid w:val="0"/>
                <w:kern w:val="0"/>
              </w:rPr>
            </w:pPr>
          </w:p>
        </w:tc>
        <w:tc>
          <w:tcPr>
            <w:tcW w:w="1134" w:type="dxa"/>
            <w:shd w:val="clear" w:color="auto" w:fill="auto"/>
          </w:tcPr>
          <w:p w14:paraId="4D144FAF" w14:textId="77777777" w:rsidR="005676A8" w:rsidRDefault="00670690" w:rsidP="002C6CF1">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F41C1D8" w14:textId="77777777" w:rsidR="005676A8" w:rsidRPr="00736667" w:rsidRDefault="005676A8" w:rsidP="002C6CF1">
            <w:pPr>
              <w:jc w:val="left"/>
              <w:rPr>
                <w:rFonts w:ascii="宋体" w:hAnsi="宋体"/>
                <w:snapToGrid w:val="0"/>
                <w:kern w:val="0"/>
              </w:rPr>
            </w:pPr>
          </w:p>
        </w:tc>
      </w:tr>
    </w:tbl>
    <w:p w14:paraId="44445CC5" w14:textId="77777777" w:rsidR="00E822EA" w:rsidRPr="00C56A4E" w:rsidRDefault="009039BE" w:rsidP="00E822EA">
      <w:r>
        <w:tab/>
      </w:r>
      <w:r>
        <w:tab/>
      </w:r>
      <w:hyperlink w:anchor="_查询银行卡" w:history="1">
        <w:r w:rsidRPr="009039BE">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业务</w:t>
        </w:r>
        <w:r w:rsidRPr="009039BE">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管理端</w:t>
        </w:r>
        <w:r w:rsidRPr="00D31F4E">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9039BE">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银行</w:t>
        </w:r>
        <w:r w:rsidRPr="009039BE">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卡查询</w:t>
        </w:r>
      </w:hyperlink>
    </w:p>
    <w:p w14:paraId="0DA7CF4E" w14:textId="77777777" w:rsidR="00E822EA" w:rsidRPr="00A52328" w:rsidRDefault="00E822EA" w:rsidP="00E822EA">
      <w:pPr>
        <w:pStyle w:val="6"/>
      </w:pPr>
      <w:bookmarkStart w:id="286" w:name="_输出_2"/>
      <w:bookmarkEnd w:id="286"/>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5676A8" w:rsidRPr="00736667" w14:paraId="06CFA551" w14:textId="77777777" w:rsidTr="002C6CF1">
        <w:tc>
          <w:tcPr>
            <w:tcW w:w="1701" w:type="dxa"/>
            <w:shd w:val="clear" w:color="auto" w:fill="E0E0E0"/>
          </w:tcPr>
          <w:p w14:paraId="79C89FBA" w14:textId="77777777" w:rsidR="005676A8" w:rsidRPr="00736667" w:rsidRDefault="005676A8" w:rsidP="002C6CF1">
            <w:pPr>
              <w:jc w:val="center"/>
              <w:rPr>
                <w:b/>
                <w:snapToGrid w:val="0"/>
                <w:kern w:val="0"/>
              </w:rPr>
            </w:pPr>
            <w:r w:rsidRPr="00736667">
              <w:rPr>
                <w:rFonts w:hint="eastAsia"/>
                <w:b/>
                <w:snapToGrid w:val="0"/>
                <w:kern w:val="0"/>
              </w:rPr>
              <w:t>输入要素</w:t>
            </w:r>
          </w:p>
        </w:tc>
        <w:tc>
          <w:tcPr>
            <w:tcW w:w="1559" w:type="dxa"/>
            <w:shd w:val="clear" w:color="auto" w:fill="E0E0E0"/>
          </w:tcPr>
          <w:p w14:paraId="20A48BD9" w14:textId="77777777" w:rsidR="005676A8" w:rsidRPr="00736667" w:rsidRDefault="005676A8" w:rsidP="002C6CF1">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395BF40" w14:textId="77777777" w:rsidR="005676A8" w:rsidRPr="00736667" w:rsidRDefault="005676A8" w:rsidP="002C6CF1">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2D6D5AB" w14:textId="77777777" w:rsidR="005676A8" w:rsidRPr="00736667" w:rsidRDefault="005676A8" w:rsidP="002C6CF1">
            <w:pPr>
              <w:jc w:val="center"/>
              <w:rPr>
                <w:b/>
                <w:snapToGrid w:val="0"/>
                <w:kern w:val="0"/>
              </w:rPr>
            </w:pPr>
            <w:r w:rsidRPr="00736667">
              <w:rPr>
                <w:rFonts w:hint="eastAsia"/>
                <w:b/>
                <w:snapToGrid w:val="0"/>
                <w:kern w:val="0"/>
              </w:rPr>
              <w:t>备注</w:t>
            </w:r>
          </w:p>
        </w:tc>
      </w:tr>
      <w:tr w:rsidR="00DC2684" w:rsidRPr="00736667" w14:paraId="78A1D427" w14:textId="77777777" w:rsidTr="007E581A">
        <w:tc>
          <w:tcPr>
            <w:tcW w:w="7513" w:type="dxa"/>
            <w:gridSpan w:val="4"/>
            <w:shd w:val="clear" w:color="auto" w:fill="auto"/>
          </w:tcPr>
          <w:p w14:paraId="4B6EE707" w14:textId="34372A43" w:rsidR="00DC2684" w:rsidRPr="00736667" w:rsidRDefault="00DC2684" w:rsidP="00041BC9">
            <w:pPr>
              <w:jc w:val="center"/>
              <w:rPr>
                <w:rFonts w:ascii="宋体" w:hAnsi="宋体"/>
                <w:snapToGrid w:val="0"/>
                <w:kern w:val="0"/>
              </w:rPr>
            </w:pPr>
            <w:r>
              <w:rPr>
                <w:rFonts w:ascii="宋体" w:hAnsi="宋体" w:hint="eastAsia"/>
                <w:snapToGrid w:val="0"/>
                <w:kern w:val="0"/>
              </w:rPr>
              <w:t>银行</w:t>
            </w:r>
            <w:r>
              <w:rPr>
                <w:rFonts w:ascii="宋体" w:hAnsi="宋体"/>
                <w:snapToGrid w:val="0"/>
                <w:kern w:val="0"/>
              </w:rPr>
              <w:t>卡</w:t>
            </w:r>
            <w:r>
              <w:rPr>
                <w:rFonts w:ascii="宋体" w:hAnsi="宋体" w:hint="eastAsia"/>
                <w:snapToGrid w:val="0"/>
                <w:kern w:val="0"/>
              </w:rPr>
              <w:t>列表&lt;</w:t>
            </w:r>
            <w:r>
              <w:rPr>
                <w:rFonts w:ascii="宋体" w:hAnsi="宋体"/>
                <w:snapToGrid w:val="0"/>
                <w:kern w:val="0"/>
              </w:rPr>
              <w:t>LIST</w:t>
            </w:r>
            <w:r>
              <w:rPr>
                <w:rFonts w:ascii="宋体" w:hAnsi="宋体" w:hint="eastAsia"/>
                <w:snapToGrid w:val="0"/>
                <w:kern w:val="0"/>
              </w:rPr>
              <w:t>&gt;</w:t>
            </w:r>
          </w:p>
        </w:tc>
      </w:tr>
      <w:tr w:rsidR="005676A8" w:rsidRPr="00736667" w14:paraId="16876E41" w14:textId="77777777" w:rsidTr="002C6CF1">
        <w:tc>
          <w:tcPr>
            <w:tcW w:w="1701" w:type="dxa"/>
            <w:shd w:val="clear" w:color="auto" w:fill="auto"/>
          </w:tcPr>
          <w:p w14:paraId="6705BDA3" w14:textId="77777777" w:rsidR="005676A8" w:rsidRDefault="005676A8" w:rsidP="002C6CF1">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人标识</w:t>
            </w:r>
          </w:p>
        </w:tc>
        <w:tc>
          <w:tcPr>
            <w:tcW w:w="1559" w:type="dxa"/>
            <w:shd w:val="clear" w:color="auto" w:fill="auto"/>
          </w:tcPr>
          <w:p w14:paraId="6249034D" w14:textId="77777777" w:rsidR="005676A8" w:rsidRDefault="005676A8" w:rsidP="002C6CF1">
            <w:pPr>
              <w:jc w:val="left"/>
              <w:rPr>
                <w:rFonts w:ascii="宋体" w:hAnsi="宋体"/>
                <w:snapToGrid w:val="0"/>
                <w:kern w:val="0"/>
              </w:rPr>
            </w:pPr>
          </w:p>
        </w:tc>
        <w:tc>
          <w:tcPr>
            <w:tcW w:w="1134" w:type="dxa"/>
            <w:shd w:val="clear" w:color="auto" w:fill="auto"/>
          </w:tcPr>
          <w:p w14:paraId="26107D83" w14:textId="77777777" w:rsidR="005676A8" w:rsidRDefault="005676A8" w:rsidP="002C6CF1">
            <w:pPr>
              <w:jc w:val="left"/>
              <w:rPr>
                <w:rFonts w:ascii="宋体" w:hAnsi="宋体"/>
                <w:snapToGrid w:val="0"/>
                <w:kern w:val="0"/>
              </w:rPr>
            </w:pPr>
          </w:p>
        </w:tc>
        <w:tc>
          <w:tcPr>
            <w:tcW w:w="3119" w:type="dxa"/>
            <w:shd w:val="clear" w:color="auto" w:fill="auto"/>
          </w:tcPr>
          <w:p w14:paraId="61ABCA94" w14:textId="77777777" w:rsidR="005676A8" w:rsidRPr="00736667" w:rsidRDefault="005676A8" w:rsidP="002C6CF1">
            <w:pPr>
              <w:jc w:val="left"/>
              <w:rPr>
                <w:rFonts w:ascii="宋体" w:hAnsi="宋体"/>
                <w:snapToGrid w:val="0"/>
                <w:kern w:val="0"/>
              </w:rPr>
            </w:pPr>
          </w:p>
        </w:tc>
      </w:tr>
      <w:tr w:rsidR="00670690" w:rsidRPr="00736667" w14:paraId="5564C1B3" w14:textId="77777777" w:rsidTr="002C6CF1">
        <w:tc>
          <w:tcPr>
            <w:tcW w:w="1701" w:type="dxa"/>
            <w:shd w:val="clear" w:color="auto" w:fill="auto"/>
          </w:tcPr>
          <w:p w14:paraId="649D68F6" w14:textId="77777777" w:rsidR="00670690" w:rsidRDefault="00670690" w:rsidP="002C6CF1">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人名称</w:t>
            </w:r>
          </w:p>
        </w:tc>
        <w:tc>
          <w:tcPr>
            <w:tcW w:w="1559" w:type="dxa"/>
            <w:shd w:val="clear" w:color="auto" w:fill="auto"/>
          </w:tcPr>
          <w:p w14:paraId="05D08BCC" w14:textId="77777777" w:rsidR="00670690" w:rsidRDefault="00670690" w:rsidP="002C6CF1">
            <w:pPr>
              <w:jc w:val="left"/>
              <w:rPr>
                <w:rFonts w:ascii="宋体" w:hAnsi="宋体"/>
                <w:snapToGrid w:val="0"/>
                <w:kern w:val="0"/>
              </w:rPr>
            </w:pPr>
          </w:p>
        </w:tc>
        <w:tc>
          <w:tcPr>
            <w:tcW w:w="1134" w:type="dxa"/>
            <w:shd w:val="clear" w:color="auto" w:fill="auto"/>
          </w:tcPr>
          <w:p w14:paraId="2C8FD033" w14:textId="77777777" w:rsidR="00670690" w:rsidRDefault="00670690" w:rsidP="002C6CF1">
            <w:pPr>
              <w:jc w:val="left"/>
              <w:rPr>
                <w:rFonts w:ascii="宋体" w:hAnsi="宋体"/>
                <w:snapToGrid w:val="0"/>
                <w:kern w:val="0"/>
              </w:rPr>
            </w:pPr>
          </w:p>
        </w:tc>
        <w:tc>
          <w:tcPr>
            <w:tcW w:w="3119" w:type="dxa"/>
            <w:shd w:val="clear" w:color="auto" w:fill="auto"/>
          </w:tcPr>
          <w:p w14:paraId="24330C1F" w14:textId="77777777" w:rsidR="00670690" w:rsidRPr="00736667" w:rsidRDefault="00670690" w:rsidP="002C6CF1">
            <w:pPr>
              <w:jc w:val="left"/>
              <w:rPr>
                <w:rFonts w:ascii="宋体" w:hAnsi="宋体"/>
                <w:snapToGrid w:val="0"/>
                <w:kern w:val="0"/>
              </w:rPr>
            </w:pPr>
          </w:p>
        </w:tc>
      </w:tr>
      <w:tr w:rsidR="00211317" w:rsidRPr="00736667" w14:paraId="6A7482FA" w14:textId="77777777" w:rsidTr="002C6CF1">
        <w:tc>
          <w:tcPr>
            <w:tcW w:w="1701" w:type="dxa"/>
            <w:shd w:val="clear" w:color="auto" w:fill="auto"/>
          </w:tcPr>
          <w:p w14:paraId="0887B933" w14:textId="36AF9962" w:rsidR="00211317" w:rsidRDefault="00211317" w:rsidP="002C6CF1">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预留手机号</w:t>
            </w:r>
          </w:p>
        </w:tc>
        <w:tc>
          <w:tcPr>
            <w:tcW w:w="1559" w:type="dxa"/>
            <w:shd w:val="clear" w:color="auto" w:fill="auto"/>
          </w:tcPr>
          <w:p w14:paraId="59D8867C" w14:textId="77777777" w:rsidR="00211317" w:rsidRDefault="00211317" w:rsidP="002C6CF1">
            <w:pPr>
              <w:jc w:val="left"/>
              <w:rPr>
                <w:rFonts w:ascii="宋体" w:hAnsi="宋体"/>
                <w:snapToGrid w:val="0"/>
                <w:kern w:val="0"/>
              </w:rPr>
            </w:pPr>
          </w:p>
        </w:tc>
        <w:tc>
          <w:tcPr>
            <w:tcW w:w="1134" w:type="dxa"/>
            <w:shd w:val="clear" w:color="auto" w:fill="auto"/>
          </w:tcPr>
          <w:p w14:paraId="62AC1C49" w14:textId="77777777" w:rsidR="00211317" w:rsidRDefault="00211317" w:rsidP="002C6CF1">
            <w:pPr>
              <w:jc w:val="left"/>
              <w:rPr>
                <w:rFonts w:ascii="宋体" w:hAnsi="宋体"/>
                <w:snapToGrid w:val="0"/>
                <w:kern w:val="0"/>
              </w:rPr>
            </w:pPr>
          </w:p>
        </w:tc>
        <w:tc>
          <w:tcPr>
            <w:tcW w:w="3119" w:type="dxa"/>
            <w:shd w:val="clear" w:color="auto" w:fill="auto"/>
          </w:tcPr>
          <w:p w14:paraId="7FC6032B" w14:textId="77777777" w:rsidR="00211317" w:rsidRPr="00736667" w:rsidRDefault="00211317" w:rsidP="002C6CF1">
            <w:pPr>
              <w:jc w:val="left"/>
              <w:rPr>
                <w:rFonts w:ascii="宋体" w:hAnsi="宋体"/>
                <w:snapToGrid w:val="0"/>
                <w:kern w:val="0"/>
              </w:rPr>
            </w:pPr>
          </w:p>
        </w:tc>
      </w:tr>
      <w:tr w:rsidR="00211317" w:rsidRPr="00736667" w14:paraId="3F698750" w14:textId="77777777" w:rsidTr="002C6CF1">
        <w:tc>
          <w:tcPr>
            <w:tcW w:w="1701" w:type="dxa"/>
            <w:shd w:val="clear" w:color="auto" w:fill="auto"/>
          </w:tcPr>
          <w:p w14:paraId="7FF8046A" w14:textId="0D4B9A6E" w:rsidR="00211317" w:rsidRDefault="00211317" w:rsidP="002C6CF1">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名称</w:t>
            </w:r>
          </w:p>
        </w:tc>
        <w:tc>
          <w:tcPr>
            <w:tcW w:w="1559" w:type="dxa"/>
            <w:shd w:val="clear" w:color="auto" w:fill="auto"/>
          </w:tcPr>
          <w:p w14:paraId="68CE6060" w14:textId="77777777" w:rsidR="00211317" w:rsidRDefault="00211317" w:rsidP="002C6CF1">
            <w:pPr>
              <w:jc w:val="left"/>
              <w:rPr>
                <w:rFonts w:ascii="宋体" w:hAnsi="宋体"/>
                <w:snapToGrid w:val="0"/>
                <w:kern w:val="0"/>
              </w:rPr>
            </w:pPr>
          </w:p>
        </w:tc>
        <w:tc>
          <w:tcPr>
            <w:tcW w:w="1134" w:type="dxa"/>
            <w:shd w:val="clear" w:color="auto" w:fill="auto"/>
          </w:tcPr>
          <w:p w14:paraId="5054251B" w14:textId="77777777" w:rsidR="00211317" w:rsidRDefault="00211317" w:rsidP="002C6CF1">
            <w:pPr>
              <w:jc w:val="left"/>
              <w:rPr>
                <w:rFonts w:ascii="宋体" w:hAnsi="宋体"/>
                <w:snapToGrid w:val="0"/>
                <w:kern w:val="0"/>
              </w:rPr>
            </w:pPr>
          </w:p>
        </w:tc>
        <w:tc>
          <w:tcPr>
            <w:tcW w:w="3119" w:type="dxa"/>
            <w:shd w:val="clear" w:color="auto" w:fill="auto"/>
          </w:tcPr>
          <w:p w14:paraId="47205BAB" w14:textId="77777777" w:rsidR="00211317" w:rsidRPr="00736667" w:rsidRDefault="00211317" w:rsidP="002C6CF1">
            <w:pPr>
              <w:jc w:val="left"/>
              <w:rPr>
                <w:rFonts w:ascii="宋体" w:hAnsi="宋体"/>
                <w:snapToGrid w:val="0"/>
                <w:kern w:val="0"/>
              </w:rPr>
            </w:pPr>
          </w:p>
        </w:tc>
      </w:tr>
      <w:tr w:rsidR="00211317" w:rsidRPr="00736667" w14:paraId="2A807D20" w14:textId="77777777" w:rsidTr="002C6CF1">
        <w:tc>
          <w:tcPr>
            <w:tcW w:w="1701" w:type="dxa"/>
            <w:shd w:val="clear" w:color="auto" w:fill="auto"/>
          </w:tcPr>
          <w:p w14:paraId="1F69324B" w14:textId="5FAC1BDA" w:rsidR="00211317" w:rsidRDefault="00211317" w:rsidP="002C6CF1">
            <w:pPr>
              <w:jc w:val="left"/>
              <w:rPr>
                <w:rFonts w:ascii="宋体" w:hAnsi="宋体"/>
                <w:snapToGrid w:val="0"/>
                <w:kern w:val="0"/>
              </w:rPr>
            </w:pPr>
            <w:r>
              <w:rPr>
                <w:rFonts w:ascii="宋体" w:hAnsi="宋体" w:hint="eastAsia"/>
                <w:snapToGrid w:val="0"/>
                <w:kern w:val="0"/>
              </w:rPr>
              <w:t>开</w:t>
            </w:r>
            <w:r>
              <w:rPr>
                <w:rFonts w:ascii="宋体" w:hAnsi="宋体"/>
                <w:snapToGrid w:val="0"/>
                <w:kern w:val="0"/>
              </w:rPr>
              <w:t>户行</w:t>
            </w:r>
          </w:p>
        </w:tc>
        <w:tc>
          <w:tcPr>
            <w:tcW w:w="1559" w:type="dxa"/>
            <w:shd w:val="clear" w:color="auto" w:fill="auto"/>
          </w:tcPr>
          <w:p w14:paraId="21BB2DE8" w14:textId="77777777" w:rsidR="00211317" w:rsidRDefault="00211317" w:rsidP="002C6CF1">
            <w:pPr>
              <w:jc w:val="left"/>
              <w:rPr>
                <w:rFonts w:ascii="宋体" w:hAnsi="宋体"/>
                <w:snapToGrid w:val="0"/>
                <w:kern w:val="0"/>
              </w:rPr>
            </w:pPr>
          </w:p>
        </w:tc>
        <w:tc>
          <w:tcPr>
            <w:tcW w:w="1134" w:type="dxa"/>
            <w:shd w:val="clear" w:color="auto" w:fill="auto"/>
          </w:tcPr>
          <w:p w14:paraId="24DCDBC6" w14:textId="77777777" w:rsidR="00211317" w:rsidRDefault="00211317" w:rsidP="002C6CF1">
            <w:pPr>
              <w:jc w:val="left"/>
              <w:rPr>
                <w:rFonts w:ascii="宋体" w:hAnsi="宋体"/>
                <w:snapToGrid w:val="0"/>
                <w:kern w:val="0"/>
              </w:rPr>
            </w:pPr>
          </w:p>
        </w:tc>
        <w:tc>
          <w:tcPr>
            <w:tcW w:w="3119" w:type="dxa"/>
            <w:shd w:val="clear" w:color="auto" w:fill="auto"/>
          </w:tcPr>
          <w:p w14:paraId="47E80123" w14:textId="77777777" w:rsidR="00211317" w:rsidRPr="00736667" w:rsidRDefault="00211317" w:rsidP="002C6CF1">
            <w:pPr>
              <w:jc w:val="left"/>
              <w:rPr>
                <w:rFonts w:ascii="宋体" w:hAnsi="宋体"/>
                <w:snapToGrid w:val="0"/>
                <w:kern w:val="0"/>
              </w:rPr>
            </w:pPr>
          </w:p>
        </w:tc>
      </w:tr>
      <w:tr w:rsidR="005676A8" w:rsidRPr="00736667" w14:paraId="22E34ACB" w14:textId="77777777" w:rsidTr="002C6CF1">
        <w:tc>
          <w:tcPr>
            <w:tcW w:w="1701" w:type="dxa"/>
            <w:shd w:val="clear" w:color="auto" w:fill="auto"/>
          </w:tcPr>
          <w:p w14:paraId="1567D1F6" w14:textId="77777777" w:rsidR="005676A8" w:rsidRDefault="005676A8" w:rsidP="002C6CF1">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代码</w:t>
            </w:r>
          </w:p>
        </w:tc>
        <w:tc>
          <w:tcPr>
            <w:tcW w:w="1559" w:type="dxa"/>
            <w:shd w:val="clear" w:color="auto" w:fill="auto"/>
          </w:tcPr>
          <w:p w14:paraId="4AEE8D5A" w14:textId="77777777" w:rsidR="005676A8" w:rsidRDefault="005676A8" w:rsidP="002C6CF1">
            <w:pPr>
              <w:jc w:val="left"/>
              <w:rPr>
                <w:rFonts w:ascii="宋体" w:hAnsi="宋体"/>
                <w:snapToGrid w:val="0"/>
                <w:kern w:val="0"/>
              </w:rPr>
            </w:pPr>
          </w:p>
        </w:tc>
        <w:tc>
          <w:tcPr>
            <w:tcW w:w="1134" w:type="dxa"/>
            <w:shd w:val="clear" w:color="auto" w:fill="auto"/>
          </w:tcPr>
          <w:p w14:paraId="3CB19E5F" w14:textId="77777777" w:rsidR="005676A8" w:rsidRDefault="005676A8" w:rsidP="002C6CF1">
            <w:pPr>
              <w:jc w:val="left"/>
              <w:rPr>
                <w:rFonts w:ascii="宋体" w:hAnsi="宋体"/>
                <w:snapToGrid w:val="0"/>
                <w:kern w:val="0"/>
              </w:rPr>
            </w:pPr>
          </w:p>
        </w:tc>
        <w:tc>
          <w:tcPr>
            <w:tcW w:w="3119" w:type="dxa"/>
            <w:shd w:val="clear" w:color="auto" w:fill="auto"/>
          </w:tcPr>
          <w:p w14:paraId="051572D7" w14:textId="77777777" w:rsidR="005676A8" w:rsidRPr="00736667" w:rsidRDefault="005676A8" w:rsidP="002C6CF1">
            <w:pPr>
              <w:jc w:val="left"/>
              <w:rPr>
                <w:rFonts w:ascii="宋体" w:hAnsi="宋体"/>
                <w:snapToGrid w:val="0"/>
                <w:kern w:val="0"/>
              </w:rPr>
            </w:pPr>
          </w:p>
        </w:tc>
      </w:tr>
      <w:tr w:rsidR="005676A8" w:rsidRPr="00736667" w14:paraId="636BF96B" w14:textId="77777777" w:rsidTr="002C6CF1">
        <w:tc>
          <w:tcPr>
            <w:tcW w:w="1701" w:type="dxa"/>
            <w:shd w:val="clear" w:color="auto" w:fill="auto"/>
          </w:tcPr>
          <w:p w14:paraId="04B9196D" w14:textId="77777777" w:rsidR="005676A8" w:rsidRDefault="005676A8" w:rsidP="002C6CF1">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卡号</w:t>
            </w:r>
          </w:p>
        </w:tc>
        <w:tc>
          <w:tcPr>
            <w:tcW w:w="1559" w:type="dxa"/>
            <w:shd w:val="clear" w:color="auto" w:fill="auto"/>
          </w:tcPr>
          <w:p w14:paraId="4C112F9B" w14:textId="77777777" w:rsidR="005676A8" w:rsidRDefault="005676A8" w:rsidP="002C6CF1">
            <w:pPr>
              <w:jc w:val="left"/>
              <w:rPr>
                <w:rFonts w:ascii="宋体" w:hAnsi="宋体"/>
                <w:snapToGrid w:val="0"/>
                <w:kern w:val="0"/>
              </w:rPr>
            </w:pPr>
          </w:p>
        </w:tc>
        <w:tc>
          <w:tcPr>
            <w:tcW w:w="1134" w:type="dxa"/>
            <w:shd w:val="clear" w:color="auto" w:fill="auto"/>
          </w:tcPr>
          <w:p w14:paraId="4A5C3250" w14:textId="77777777" w:rsidR="005676A8" w:rsidRDefault="005676A8" w:rsidP="002C6CF1">
            <w:pPr>
              <w:jc w:val="left"/>
              <w:rPr>
                <w:rFonts w:ascii="宋体" w:hAnsi="宋体"/>
                <w:snapToGrid w:val="0"/>
                <w:kern w:val="0"/>
              </w:rPr>
            </w:pPr>
          </w:p>
        </w:tc>
        <w:tc>
          <w:tcPr>
            <w:tcW w:w="3119" w:type="dxa"/>
            <w:shd w:val="clear" w:color="auto" w:fill="auto"/>
          </w:tcPr>
          <w:p w14:paraId="4E02FB35" w14:textId="77777777" w:rsidR="005676A8" w:rsidRPr="00736667" w:rsidRDefault="005676A8" w:rsidP="002C6CF1">
            <w:pPr>
              <w:jc w:val="left"/>
              <w:rPr>
                <w:rFonts w:ascii="宋体" w:hAnsi="宋体"/>
                <w:snapToGrid w:val="0"/>
                <w:kern w:val="0"/>
              </w:rPr>
            </w:pPr>
          </w:p>
        </w:tc>
      </w:tr>
      <w:tr w:rsidR="005676A8" w:rsidRPr="00736667" w14:paraId="3CB3C311" w14:textId="77777777" w:rsidTr="002C6CF1">
        <w:tc>
          <w:tcPr>
            <w:tcW w:w="1701" w:type="dxa"/>
            <w:shd w:val="clear" w:color="auto" w:fill="auto"/>
          </w:tcPr>
          <w:p w14:paraId="404C5D8E" w14:textId="77777777" w:rsidR="005676A8" w:rsidRDefault="005676A8" w:rsidP="002C6CF1">
            <w:pPr>
              <w:jc w:val="left"/>
              <w:rPr>
                <w:rFonts w:ascii="宋体" w:hAnsi="宋体"/>
                <w:snapToGrid w:val="0"/>
                <w:kern w:val="0"/>
              </w:rPr>
            </w:pPr>
            <w:r>
              <w:rPr>
                <w:rFonts w:ascii="宋体" w:hAnsi="宋体" w:hint="eastAsia"/>
                <w:snapToGrid w:val="0"/>
                <w:kern w:val="0"/>
              </w:rPr>
              <w:t>删除</w:t>
            </w:r>
            <w:r>
              <w:rPr>
                <w:rFonts w:ascii="宋体" w:hAnsi="宋体"/>
                <w:snapToGrid w:val="0"/>
                <w:kern w:val="0"/>
              </w:rPr>
              <w:t>标识</w:t>
            </w:r>
          </w:p>
        </w:tc>
        <w:tc>
          <w:tcPr>
            <w:tcW w:w="1559" w:type="dxa"/>
            <w:shd w:val="clear" w:color="auto" w:fill="auto"/>
          </w:tcPr>
          <w:p w14:paraId="4CADE8B3" w14:textId="77777777" w:rsidR="005676A8" w:rsidRDefault="005676A8" w:rsidP="002C6CF1">
            <w:pPr>
              <w:jc w:val="left"/>
              <w:rPr>
                <w:rFonts w:ascii="宋体" w:hAnsi="宋体"/>
                <w:snapToGrid w:val="0"/>
                <w:kern w:val="0"/>
              </w:rPr>
            </w:pPr>
          </w:p>
        </w:tc>
        <w:tc>
          <w:tcPr>
            <w:tcW w:w="1134" w:type="dxa"/>
            <w:shd w:val="clear" w:color="auto" w:fill="auto"/>
          </w:tcPr>
          <w:p w14:paraId="46C50C3E" w14:textId="77777777" w:rsidR="005676A8" w:rsidRDefault="005676A8" w:rsidP="002C6CF1">
            <w:pPr>
              <w:jc w:val="left"/>
              <w:rPr>
                <w:rFonts w:ascii="宋体" w:hAnsi="宋体"/>
                <w:snapToGrid w:val="0"/>
                <w:kern w:val="0"/>
              </w:rPr>
            </w:pPr>
          </w:p>
        </w:tc>
        <w:tc>
          <w:tcPr>
            <w:tcW w:w="3119" w:type="dxa"/>
            <w:shd w:val="clear" w:color="auto" w:fill="auto"/>
          </w:tcPr>
          <w:p w14:paraId="107391F9" w14:textId="77777777" w:rsidR="005676A8" w:rsidRPr="00736667" w:rsidRDefault="005676A8" w:rsidP="002C6CF1">
            <w:pPr>
              <w:jc w:val="left"/>
              <w:rPr>
                <w:rFonts w:ascii="宋体" w:hAnsi="宋体"/>
                <w:snapToGrid w:val="0"/>
                <w:kern w:val="0"/>
              </w:rPr>
            </w:pPr>
          </w:p>
        </w:tc>
      </w:tr>
      <w:tr w:rsidR="005676A8" w:rsidRPr="00736667" w14:paraId="67C3859F" w14:textId="77777777" w:rsidTr="002C6CF1">
        <w:tc>
          <w:tcPr>
            <w:tcW w:w="1701" w:type="dxa"/>
            <w:shd w:val="clear" w:color="auto" w:fill="auto"/>
          </w:tcPr>
          <w:p w14:paraId="574F3333" w14:textId="77777777" w:rsidR="005676A8" w:rsidRDefault="005676A8" w:rsidP="002C6CF1">
            <w:pPr>
              <w:jc w:val="left"/>
              <w:rPr>
                <w:rFonts w:ascii="宋体" w:hAnsi="宋体"/>
                <w:snapToGrid w:val="0"/>
                <w:kern w:val="0"/>
              </w:rPr>
            </w:pPr>
            <w:r>
              <w:rPr>
                <w:rFonts w:ascii="宋体" w:hAnsi="宋体" w:hint="eastAsia"/>
                <w:snapToGrid w:val="0"/>
                <w:kern w:val="0"/>
              </w:rPr>
              <w:t>默认</w:t>
            </w:r>
            <w:r>
              <w:rPr>
                <w:rFonts w:ascii="宋体" w:hAnsi="宋体"/>
                <w:snapToGrid w:val="0"/>
                <w:kern w:val="0"/>
              </w:rPr>
              <w:t>标识</w:t>
            </w:r>
          </w:p>
        </w:tc>
        <w:tc>
          <w:tcPr>
            <w:tcW w:w="1559" w:type="dxa"/>
            <w:shd w:val="clear" w:color="auto" w:fill="auto"/>
          </w:tcPr>
          <w:p w14:paraId="146C0512" w14:textId="77777777" w:rsidR="005676A8" w:rsidRDefault="005676A8" w:rsidP="002C6CF1">
            <w:pPr>
              <w:jc w:val="left"/>
              <w:rPr>
                <w:rFonts w:ascii="宋体" w:hAnsi="宋体"/>
                <w:snapToGrid w:val="0"/>
                <w:kern w:val="0"/>
              </w:rPr>
            </w:pPr>
          </w:p>
        </w:tc>
        <w:tc>
          <w:tcPr>
            <w:tcW w:w="1134" w:type="dxa"/>
            <w:shd w:val="clear" w:color="auto" w:fill="auto"/>
          </w:tcPr>
          <w:p w14:paraId="0F0B3957" w14:textId="77777777" w:rsidR="005676A8" w:rsidRDefault="005676A8" w:rsidP="002C6CF1">
            <w:pPr>
              <w:jc w:val="left"/>
              <w:rPr>
                <w:rFonts w:ascii="宋体" w:hAnsi="宋体"/>
                <w:snapToGrid w:val="0"/>
                <w:kern w:val="0"/>
              </w:rPr>
            </w:pPr>
          </w:p>
        </w:tc>
        <w:tc>
          <w:tcPr>
            <w:tcW w:w="3119" w:type="dxa"/>
            <w:shd w:val="clear" w:color="auto" w:fill="auto"/>
          </w:tcPr>
          <w:p w14:paraId="3CA3821E" w14:textId="77777777" w:rsidR="005676A8" w:rsidRPr="00736667" w:rsidRDefault="005676A8" w:rsidP="002C6CF1">
            <w:pPr>
              <w:jc w:val="left"/>
              <w:rPr>
                <w:rFonts w:ascii="宋体" w:hAnsi="宋体"/>
                <w:snapToGrid w:val="0"/>
                <w:kern w:val="0"/>
              </w:rPr>
            </w:pPr>
          </w:p>
        </w:tc>
      </w:tr>
    </w:tbl>
    <w:p w14:paraId="52EA24F7" w14:textId="77777777" w:rsidR="00E822EA" w:rsidRPr="00A9755C" w:rsidRDefault="005B5776" w:rsidP="00E822E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hyperlink w:anchor="_查询银行卡" w:history="1">
        <w:r w:rsidR="009039BE" w:rsidRPr="009039BE">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业务</w:t>
        </w:r>
        <w:r w:rsidR="009039BE" w:rsidRPr="00961163">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管理端-</w:t>
        </w:r>
        <w:r w:rsidR="009039BE" w:rsidRPr="009039BE">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银行</w:t>
        </w:r>
        <w:r w:rsidR="009039BE" w:rsidRPr="009039BE">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卡查询</w:t>
        </w:r>
      </w:hyperlink>
    </w:p>
    <w:p w14:paraId="7B98E966" w14:textId="77777777" w:rsidR="00E822EA" w:rsidRDefault="00E822EA" w:rsidP="00E822EA">
      <w:pPr>
        <w:pStyle w:val="6"/>
      </w:pPr>
      <w:r>
        <w:rPr>
          <w:rFonts w:hint="eastAsia"/>
        </w:rPr>
        <w:t>数据</w:t>
      </w:r>
      <w:r>
        <w:t>库表</w:t>
      </w:r>
    </w:p>
    <w:p w14:paraId="343EEDCF" w14:textId="77777777" w:rsidR="00E421A8" w:rsidRDefault="00E421A8" w:rsidP="00E421A8">
      <w:pPr>
        <w:ind w:left="260" w:firstLine="420"/>
      </w:pPr>
      <w:r w:rsidRPr="00A803B3">
        <w:rPr>
          <w:rFonts w:hint="eastAsia"/>
        </w:rPr>
        <w:t>银行卡信息</w:t>
      </w:r>
      <w:r>
        <w:rPr>
          <w:rFonts w:hint="eastAsia"/>
        </w:rPr>
        <w:t>（微</w:t>
      </w:r>
      <w:r>
        <w:t>服务）</w:t>
      </w:r>
    </w:p>
    <w:p w14:paraId="6D35EC7F" w14:textId="77777777" w:rsidR="00E421A8" w:rsidRPr="00E421A8" w:rsidRDefault="00E421A8" w:rsidP="00C2435F">
      <w:pPr>
        <w:ind w:left="840"/>
      </w:pPr>
    </w:p>
    <w:p w14:paraId="418DB50F" w14:textId="77777777" w:rsidR="00F86240" w:rsidRDefault="00F86240" w:rsidP="00C2435F">
      <w:pPr>
        <w:ind w:left="420" w:firstLine="420"/>
        <w:rPr>
          <w:kern w:val="0"/>
        </w:rPr>
      </w:pPr>
    </w:p>
    <w:p w14:paraId="7467D5CA" w14:textId="77777777" w:rsidR="00F86240" w:rsidRPr="0082647F" w:rsidRDefault="00F86240" w:rsidP="00F86240">
      <w:pPr>
        <w:pStyle w:val="5"/>
      </w:pPr>
      <w:r>
        <w:rPr>
          <w:rFonts w:hint="eastAsia"/>
        </w:rPr>
        <w:t>返</w:t>
      </w:r>
      <w:r>
        <w:t>佣入账审核列表</w:t>
      </w:r>
    </w:p>
    <w:p w14:paraId="4E81A250" w14:textId="77777777" w:rsidR="00F86240" w:rsidRDefault="00F86240" w:rsidP="00F86240">
      <w:pPr>
        <w:pStyle w:val="6"/>
      </w:pPr>
      <w:r>
        <w:rPr>
          <w:rFonts w:hint="eastAsia"/>
        </w:rPr>
        <w:t>功能</w:t>
      </w:r>
      <w:r>
        <w:t>描述</w:t>
      </w:r>
    </w:p>
    <w:p w14:paraId="5E3CC1AF" w14:textId="77777777" w:rsidR="00F86240" w:rsidRPr="00A9755C" w:rsidRDefault="00F86240" w:rsidP="00F86240">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提供</w:t>
      </w:r>
      <w:r>
        <w:rPr>
          <w:rFonts w:ascii="宋体" w:hAnsi="宋体"/>
          <w:kern w:val="0"/>
          <w:sz w:val="24"/>
          <w:szCs w:val="21"/>
        </w:rPr>
        <w:t>业务管理端</w:t>
      </w:r>
      <w:r>
        <w:rPr>
          <w:rFonts w:ascii="宋体" w:hAnsi="宋体" w:hint="eastAsia"/>
          <w:kern w:val="0"/>
          <w:sz w:val="24"/>
          <w:szCs w:val="21"/>
        </w:rPr>
        <w:t>查询返</w:t>
      </w:r>
      <w:r>
        <w:rPr>
          <w:rFonts w:ascii="宋体" w:hAnsi="宋体"/>
          <w:kern w:val="0"/>
          <w:sz w:val="24"/>
          <w:szCs w:val="21"/>
        </w:rPr>
        <w:t>佣入账审核列表</w:t>
      </w:r>
      <w:r>
        <w:rPr>
          <w:rFonts w:ascii="宋体" w:hAnsi="宋体" w:hint="eastAsia"/>
          <w:kern w:val="0"/>
          <w:sz w:val="24"/>
          <w:szCs w:val="21"/>
        </w:rPr>
        <w:t>接口</w:t>
      </w:r>
      <w:r>
        <w:rPr>
          <w:rFonts w:ascii="宋体" w:hAnsi="宋体"/>
          <w:kern w:val="0"/>
          <w:sz w:val="24"/>
          <w:szCs w:val="21"/>
        </w:rPr>
        <w:t>实现</w:t>
      </w:r>
    </w:p>
    <w:p w14:paraId="5BDF429F" w14:textId="77777777" w:rsidR="00F86240" w:rsidRPr="00676A58" w:rsidRDefault="00F86240" w:rsidP="00F86240">
      <w:pPr>
        <w:pStyle w:val="6"/>
      </w:pPr>
      <w:r w:rsidRPr="00676A58">
        <w:rPr>
          <w:rFonts w:hint="eastAsia"/>
        </w:rPr>
        <w:t>处理流程</w:t>
      </w:r>
    </w:p>
    <w:p w14:paraId="1F0BA4C1" w14:textId="77777777" w:rsidR="00F86240" w:rsidRDefault="00F86240" w:rsidP="00F86240">
      <w:pPr>
        <w:ind w:left="289" w:firstLine="420"/>
        <w:rPr>
          <w:b/>
          <w:sz w:val="24"/>
          <w:szCs w:val="24"/>
        </w:rPr>
      </w:pPr>
      <w:r>
        <w:object w:dxaOrig="4891" w:dyaOrig="1006" w14:anchorId="3CFE0859">
          <v:shape id="_x0000_i1071" type="#_x0000_t75" style="width:245pt;height:50.05pt" o:ole="">
            <v:imagedata r:id="rId108" o:title=""/>
          </v:shape>
          <o:OLEObject Type="Embed" ProgID="Visio.Drawing.15" ShapeID="_x0000_i1071" DrawAspect="Content" ObjectID="_1569760944" r:id="rId109"/>
        </w:object>
      </w:r>
    </w:p>
    <w:p w14:paraId="1CBC5589" w14:textId="77777777" w:rsidR="00F86240" w:rsidRPr="004F010F" w:rsidRDefault="00F86240" w:rsidP="00F86240">
      <w:pPr>
        <w:ind w:left="289" w:firstLine="420"/>
      </w:pPr>
      <w:r w:rsidRPr="00646F01">
        <w:rPr>
          <w:rFonts w:hint="eastAsia"/>
          <w:b/>
          <w:sz w:val="24"/>
          <w:szCs w:val="24"/>
        </w:rPr>
        <w:t>【流程描述】</w:t>
      </w:r>
    </w:p>
    <w:p w14:paraId="002A1EF2" w14:textId="77777777" w:rsidR="00F86240" w:rsidRPr="00BF6BAD" w:rsidRDefault="00F86240" w:rsidP="00BF6BAD">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firstLine="0"/>
        <w:jc w:val="left"/>
        <w:rPr>
          <w:rFonts w:ascii="宋体" w:hAnsi="宋体"/>
          <w:kern w:val="0"/>
          <w:sz w:val="24"/>
          <w:szCs w:val="21"/>
        </w:rPr>
      </w:pPr>
      <w:r w:rsidRPr="00BF6BAD">
        <w:rPr>
          <w:rFonts w:ascii="宋体" w:hAnsi="宋体" w:hint="eastAsia"/>
          <w:kern w:val="0"/>
          <w:sz w:val="24"/>
          <w:szCs w:val="21"/>
        </w:rPr>
        <w:t>返回查询结果</w:t>
      </w:r>
    </w:p>
    <w:p w14:paraId="6AF1E9E7" w14:textId="77777777" w:rsidR="00F86240" w:rsidRPr="00F9212D" w:rsidRDefault="00F86240" w:rsidP="00F86240">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F86240" w:rsidRPr="00736667" w14:paraId="13117718" w14:textId="77777777" w:rsidTr="00984568">
        <w:tc>
          <w:tcPr>
            <w:tcW w:w="1701" w:type="dxa"/>
            <w:shd w:val="clear" w:color="auto" w:fill="E0E0E0"/>
          </w:tcPr>
          <w:p w14:paraId="5DA72167" w14:textId="77777777" w:rsidR="00F86240" w:rsidRPr="00736667" w:rsidRDefault="00F86240" w:rsidP="00984568">
            <w:pPr>
              <w:jc w:val="center"/>
              <w:rPr>
                <w:b/>
                <w:snapToGrid w:val="0"/>
                <w:kern w:val="0"/>
              </w:rPr>
            </w:pPr>
            <w:r w:rsidRPr="00736667">
              <w:rPr>
                <w:rFonts w:hint="eastAsia"/>
                <w:b/>
                <w:snapToGrid w:val="0"/>
                <w:kern w:val="0"/>
              </w:rPr>
              <w:t>输入要素</w:t>
            </w:r>
          </w:p>
        </w:tc>
        <w:tc>
          <w:tcPr>
            <w:tcW w:w="1559" w:type="dxa"/>
            <w:shd w:val="clear" w:color="auto" w:fill="E0E0E0"/>
          </w:tcPr>
          <w:p w14:paraId="6FB95697" w14:textId="77777777" w:rsidR="00F86240" w:rsidRPr="00736667" w:rsidRDefault="00F86240" w:rsidP="0098456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43BC775" w14:textId="77777777" w:rsidR="00F86240" w:rsidRPr="00736667" w:rsidRDefault="00F86240" w:rsidP="0098456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45F9CDB" w14:textId="77777777" w:rsidR="00F86240" w:rsidRPr="00736667" w:rsidRDefault="00F86240" w:rsidP="00984568">
            <w:pPr>
              <w:jc w:val="center"/>
              <w:rPr>
                <w:b/>
                <w:snapToGrid w:val="0"/>
                <w:kern w:val="0"/>
              </w:rPr>
            </w:pPr>
            <w:r w:rsidRPr="00736667">
              <w:rPr>
                <w:rFonts w:hint="eastAsia"/>
                <w:b/>
                <w:snapToGrid w:val="0"/>
                <w:kern w:val="0"/>
              </w:rPr>
              <w:t>备注</w:t>
            </w:r>
          </w:p>
        </w:tc>
      </w:tr>
      <w:tr w:rsidR="00F86240" w:rsidRPr="00736667" w14:paraId="3C270299" w14:textId="77777777" w:rsidTr="00984568">
        <w:tc>
          <w:tcPr>
            <w:tcW w:w="1701" w:type="dxa"/>
            <w:shd w:val="clear" w:color="auto" w:fill="auto"/>
          </w:tcPr>
          <w:p w14:paraId="20129F2C" w14:textId="77777777" w:rsidR="00F86240" w:rsidRPr="00736667" w:rsidRDefault="00F86240" w:rsidP="00984568">
            <w:pPr>
              <w:jc w:val="left"/>
              <w:rPr>
                <w:rFonts w:ascii="宋体" w:hAnsi="宋体"/>
                <w:snapToGrid w:val="0"/>
                <w:kern w:val="0"/>
              </w:rPr>
            </w:pPr>
            <w:r>
              <w:rPr>
                <w:rFonts w:ascii="宋体" w:hAnsi="宋体" w:hint="eastAsia"/>
                <w:snapToGrid w:val="0"/>
                <w:kern w:val="0"/>
              </w:rPr>
              <w:t>请求</w:t>
            </w:r>
            <w:r>
              <w:rPr>
                <w:rFonts w:ascii="宋体" w:hAnsi="宋体"/>
                <w:snapToGrid w:val="0"/>
                <w:kern w:val="0"/>
              </w:rPr>
              <w:t>来源</w:t>
            </w:r>
          </w:p>
        </w:tc>
        <w:tc>
          <w:tcPr>
            <w:tcW w:w="1559" w:type="dxa"/>
            <w:shd w:val="clear" w:color="auto" w:fill="auto"/>
          </w:tcPr>
          <w:p w14:paraId="05713175" w14:textId="77777777" w:rsidR="00F86240" w:rsidRPr="00736667" w:rsidRDefault="00F86240" w:rsidP="00984568">
            <w:pPr>
              <w:jc w:val="left"/>
              <w:rPr>
                <w:rFonts w:ascii="宋体" w:hAnsi="宋体"/>
                <w:snapToGrid w:val="0"/>
                <w:kern w:val="0"/>
              </w:rPr>
            </w:pPr>
          </w:p>
        </w:tc>
        <w:tc>
          <w:tcPr>
            <w:tcW w:w="1134" w:type="dxa"/>
            <w:shd w:val="clear" w:color="auto" w:fill="auto"/>
          </w:tcPr>
          <w:p w14:paraId="6282FA24" w14:textId="77777777" w:rsidR="00F86240" w:rsidRPr="00736667"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5C33076" w14:textId="77777777" w:rsidR="00F86240" w:rsidRPr="00736667" w:rsidRDefault="00F86240" w:rsidP="00984568">
            <w:pPr>
              <w:jc w:val="left"/>
              <w:rPr>
                <w:rFonts w:ascii="宋体" w:hAnsi="宋体"/>
                <w:snapToGrid w:val="0"/>
                <w:kern w:val="0"/>
              </w:rPr>
            </w:pPr>
          </w:p>
        </w:tc>
      </w:tr>
      <w:tr w:rsidR="00F86240" w:rsidRPr="00736667" w14:paraId="00D5A03A" w14:textId="77777777" w:rsidTr="00984568">
        <w:tc>
          <w:tcPr>
            <w:tcW w:w="1701" w:type="dxa"/>
            <w:shd w:val="clear" w:color="auto" w:fill="auto"/>
          </w:tcPr>
          <w:p w14:paraId="3F9B785B" w14:textId="77777777" w:rsidR="00F86240" w:rsidRDefault="00F86240" w:rsidP="00984568">
            <w:pPr>
              <w:jc w:val="left"/>
              <w:rPr>
                <w:rFonts w:ascii="宋体" w:hAnsi="宋体"/>
                <w:snapToGrid w:val="0"/>
                <w:kern w:val="0"/>
              </w:rPr>
            </w:pPr>
            <w:r>
              <w:rPr>
                <w:rFonts w:ascii="宋体" w:hAnsi="宋体" w:hint="eastAsia"/>
                <w:snapToGrid w:val="0"/>
                <w:kern w:val="0"/>
              </w:rPr>
              <w:t>当前</w:t>
            </w:r>
            <w:r>
              <w:rPr>
                <w:rFonts w:ascii="宋体" w:hAnsi="宋体"/>
                <w:snapToGrid w:val="0"/>
                <w:kern w:val="0"/>
              </w:rPr>
              <w:t>页码</w:t>
            </w:r>
          </w:p>
        </w:tc>
        <w:tc>
          <w:tcPr>
            <w:tcW w:w="1559" w:type="dxa"/>
            <w:shd w:val="clear" w:color="auto" w:fill="auto"/>
          </w:tcPr>
          <w:p w14:paraId="4A650D8E" w14:textId="77777777" w:rsidR="00F86240" w:rsidRPr="00736667" w:rsidRDefault="00F86240" w:rsidP="00984568">
            <w:pPr>
              <w:jc w:val="left"/>
              <w:rPr>
                <w:rFonts w:ascii="宋体" w:hAnsi="宋体"/>
                <w:snapToGrid w:val="0"/>
                <w:kern w:val="0"/>
              </w:rPr>
            </w:pPr>
          </w:p>
        </w:tc>
        <w:tc>
          <w:tcPr>
            <w:tcW w:w="1134" w:type="dxa"/>
            <w:shd w:val="clear" w:color="auto" w:fill="auto"/>
          </w:tcPr>
          <w:p w14:paraId="21C5D9E7" w14:textId="77777777" w:rsidR="00F86240"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E453A2D" w14:textId="77777777" w:rsidR="00F86240" w:rsidRPr="00736667" w:rsidRDefault="00F86240" w:rsidP="00984568">
            <w:pPr>
              <w:jc w:val="left"/>
              <w:rPr>
                <w:rFonts w:ascii="宋体" w:hAnsi="宋体"/>
                <w:snapToGrid w:val="0"/>
                <w:kern w:val="0"/>
              </w:rPr>
            </w:pPr>
          </w:p>
        </w:tc>
      </w:tr>
      <w:tr w:rsidR="00F86240" w:rsidRPr="00736667" w14:paraId="6ADEEF09" w14:textId="77777777" w:rsidTr="00984568">
        <w:tc>
          <w:tcPr>
            <w:tcW w:w="1701" w:type="dxa"/>
            <w:shd w:val="clear" w:color="auto" w:fill="auto"/>
          </w:tcPr>
          <w:p w14:paraId="1E707650" w14:textId="77777777" w:rsidR="00F86240" w:rsidRDefault="00F86240" w:rsidP="00F86240">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w:t>
            </w:r>
            <w:r>
              <w:rPr>
                <w:rFonts w:ascii="宋体" w:hAnsi="宋体" w:hint="eastAsia"/>
                <w:snapToGrid w:val="0"/>
                <w:kern w:val="0"/>
              </w:rPr>
              <w:t>唯一</w:t>
            </w:r>
            <w:r>
              <w:rPr>
                <w:rFonts w:ascii="宋体" w:hAnsi="宋体"/>
                <w:snapToGrid w:val="0"/>
                <w:kern w:val="0"/>
              </w:rPr>
              <w:t>标识</w:t>
            </w:r>
          </w:p>
        </w:tc>
        <w:tc>
          <w:tcPr>
            <w:tcW w:w="1559" w:type="dxa"/>
            <w:shd w:val="clear" w:color="auto" w:fill="auto"/>
          </w:tcPr>
          <w:p w14:paraId="5B77991A" w14:textId="77777777" w:rsidR="00F86240" w:rsidRPr="00736667" w:rsidRDefault="00F86240" w:rsidP="00984568">
            <w:pPr>
              <w:jc w:val="left"/>
              <w:rPr>
                <w:rFonts w:ascii="宋体" w:hAnsi="宋体"/>
                <w:snapToGrid w:val="0"/>
                <w:kern w:val="0"/>
              </w:rPr>
            </w:pPr>
          </w:p>
        </w:tc>
        <w:tc>
          <w:tcPr>
            <w:tcW w:w="1134" w:type="dxa"/>
            <w:shd w:val="clear" w:color="auto" w:fill="auto"/>
          </w:tcPr>
          <w:p w14:paraId="16396F13" w14:textId="77777777" w:rsidR="00F86240" w:rsidRDefault="00F86240" w:rsidP="00984568">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466E7FF" w14:textId="77777777" w:rsidR="00F86240" w:rsidRPr="00736667" w:rsidRDefault="00F86240" w:rsidP="00984568">
            <w:pPr>
              <w:jc w:val="left"/>
              <w:rPr>
                <w:rFonts w:ascii="宋体" w:hAnsi="宋体"/>
                <w:snapToGrid w:val="0"/>
                <w:kern w:val="0"/>
              </w:rPr>
            </w:pPr>
          </w:p>
        </w:tc>
      </w:tr>
      <w:tr w:rsidR="00F86240" w:rsidRPr="00736667" w14:paraId="0314FA8F" w14:textId="77777777" w:rsidTr="00984568">
        <w:tc>
          <w:tcPr>
            <w:tcW w:w="1701" w:type="dxa"/>
            <w:shd w:val="clear" w:color="auto" w:fill="auto"/>
          </w:tcPr>
          <w:p w14:paraId="05851E77" w14:textId="77777777" w:rsidR="00F86240" w:rsidRDefault="00F86240" w:rsidP="00F86240">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方名称</w:t>
            </w:r>
          </w:p>
        </w:tc>
        <w:tc>
          <w:tcPr>
            <w:tcW w:w="1559" w:type="dxa"/>
            <w:shd w:val="clear" w:color="auto" w:fill="auto"/>
          </w:tcPr>
          <w:p w14:paraId="5EEE67D0" w14:textId="77777777" w:rsidR="00F86240" w:rsidRPr="00736667" w:rsidRDefault="00F86240" w:rsidP="00984568">
            <w:pPr>
              <w:jc w:val="left"/>
              <w:rPr>
                <w:rFonts w:ascii="宋体" w:hAnsi="宋体"/>
                <w:snapToGrid w:val="0"/>
                <w:kern w:val="0"/>
              </w:rPr>
            </w:pPr>
          </w:p>
        </w:tc>
        <w:tc>
          <w:tcPr>
            <w:tcW w:w="1134" w:type="dxa"/>
            <w:shd w:val="clear" w:color="auto" w:fill="auto"/>
          </w:tcPr>
          <w:p w14:paraId="7B117352" w14:textId="77777777" w:rsidR="00F86240" w:rsidRDefault="00F86240" w:rsidP="00984568">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7820C0B" w14:textId="77777777" w:rsidR="00F86240" w:rsidRPr="00736667" w:rsidRDefault="00F86240" w:rsidP="00984568">
            <w:pPr>
              <w:jc w:val="left"/>
              <w:rPr>
                <w:rFonts w:ascii="宋体" w:hAnsi="宋体"/>
                <w:snapToGrid w:val="0"/>
                <w:kern w:val="0"/>
              </w:rPr>
            </w:pPr>
          </w:p>
        </w:tc>
      </w:tr>
      <w:tr w:rsidR="00F86240" w:rsidRPr="00736667" w14:paraId="7CCBA610" w14:textId="77777777" w:rsidTr="00984568">
        <w:tc>
          <w:tcPr>
            <w:tcW w:w="1701" w:type="dxa"/>
            <w:shd w:val="clear" w:color="auto" w:fill="auto"/>
          </w:tcPr>
          <w:p w14:paraId="56DCFD64" w14:textId="77777777" w:rsidR="00F86240" w:rsidRDefault="00F86240" w:rsidP="00F86240">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金额起</w:t>
            </w:r>
          </w:p>
        </w:tc>
        <w:tc>
          <w:tcPr>
            <w:tcW w:w="1559" w:type="dxa"/>
            <w:shd w:val="clear" w:color="auto" w:fill="auto"/>
          </w:tcPr>
          <w:p w14:paraId="76F1BD12" w14:textId="77777777" w:rsidR="00F86240" w:rsidRPr="00736667" w:rsidRDefault="00F86240" w:rsidP="00984568">
            <w:pPr>
              <w:jc w:val="left"/>
              <w:rPr>
                <w:rFonts w:ascii="宋体" w:hAnsi="宋体"/>
                <w:snapToGrid w:val="0"/>
                <w:kern w:val="0"/>
              </w:rPr>
            </w:pPr>
          </w:p>
        </w:tc>
        <w:tc>
          <w:tcPr>
            <w:tcW w:w="1134" w:type="dxa"/>
            <w:shd w:val="clear" w:color="auto" w:fill="auto"/>
          </w:tcPr>
          <w:p w14:paraId="32EF40EB" w14:textId="77777777" w:rsidR="00F86240" w:rsidRDefault="00F86240" w:rsidP="00984568">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F9A4812" w14:textId="77777777" w:rsidR="00F86240" w:rsidRPr="00736667" w:rsidRDefault="00F86240" w:rsidP="00984568">
            <w:pPr>
              <w:jc w:val="left"/>
              <w:rPr>
                <w:rFonts w:ascii="宋体" w:hAnsi="宋体"/>
                <w:snapToGrid w:val="0"/>
                <w:kern w:val="0"/>
              </w:rPr>
            </w:pPr>
          </w:p>
        </w:tc>
      </w:tr>
      <w:tr w:rsidR="00F86240" w:rsidRPr="00736667" w14:paraId="385793E1" w14:textId="77777777" w:rsidTr="00984568">
        <w:tc>
          <w:tcPr>
            <w:tcW w:w="1701" w:type="dxa"/>
            <w:shd w:val="clear" w:color="auto" w:fill="auto"/>
          </w:tcPr>
          <w:p w14:paraId="2BAEB79D" w14:textId="77777777" w:rsidR="00F86240" w:rsidRDefault="00F86240" w:rsidP="00F86240">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金额止</w:t>
            </w:r>
          </w:p>
        </w:tc>
        <w:tc>
          <w:tcPr>
            <w:tcW w:w="1559" w:type="dxa"/>
            <w:shd w:val="clear" w:color="auto" w:fill="auto"/>
          </w:tcPr>
          <w:p w14:paraId="68C6C8FD" w14:textId="77777777" w:rsidR="00F86240" w:rsidRPr="00736667" w:rsidRDefault="00F86240" w:rsidP="00984568">
            <w:pPr>
              <w:jc w:val="left"/>
              <w:rPr>
                <w:rFonts w:ascii="宋体" w:hAnsi="宋体"/>
                <w:snapToGrid w:val="0"/>
                <w:kern w:val="0"/>
              </w:rPr>
            </w:pPr>
          </w:p>
        </w:tc>
        <w:tc>
          <w:tcPr>
            <w:tcW w:w="1134" w:type="dxa"/>
            <w:shd w:val="clear" w:color="auto" w:fill="auto"/>
          </w:tcPr>
          <w:p w14:paraId="2D1992A3" w14:textId="77777777" w:rsidR="00F86240" w:rsidRDefault="00F86240" w:rsidP="00984568">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91B534D" w14:textId="77777777" w:rsidR="00F86240" w:rsidRPr="00736667" w:rsidRDefault="00F86240" w:rsidP="00984568">
            <w:pPr>
              <w:jc w:val="left"/>
              <w:rPr>
                <w:rFonts w:ascii="宋体" w:hAnsi="宋体"/>
                <w:snapToGrid w:val="0"/>
                <w:kern w:val="0"/>
              </w:rPr>
            </w:pPr>
          </w:p>
        </w:tc>
      </w:tr>
      <w:tr w:rsidR="00F86240" w:rsidRPr="00736667" w14:paraId="3210B71E" w14:textId="77777777" w:rsidTr="00984568">
        <w:tc>
          <w:tcPr>
            <w:tcW w:w="1701" w:type="dxa"/>
            <w:shd w:val="clear" w:color="auto" w:fill="auto"/>
          </w:tcPr>
          <w:p w14:paraId="12D0EF97" w14:textId="77777777" w:rsidR="00F86240" w:rsidRDefault="00F86240" w:rsidP="00F86240">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时间起</w:t>
            </w:r>
          </w:p>
        </w:tc>
        <w:tc>
          <w:tcPr>
            <w:tcW w:w="1559" w:type="dxa"/>
            <w:shd w:val="clear" w:color="auto" w:fill="auto"/>
          </w:tcPr>
          <w:p w14:paraId="748426F4" w14:textId="77777777" w:rsidR="00F86240" w:rsidRPr="00736667" w:rsidRDefault="00F86240" w:rsidP="00984568">
            <w:pPr>
              <w:jc w:val="left"/>
              <w:rPr>
                <w:rFonts w:ascii="宋体" w:hAnsi="宋体"/>
                <w:snapToGrid w:val="0"/>
                <w:kern w:val="0"/>
              </w:rPr>
            </w:pPr>
          </w:p>
        </w:tc>
        <w:tc>
          <w:tcPr>
            <w:tcW w:w="1134" w:type="dxa"/>
            <w:shd w:val="clear" w:color="auto" w:fill="auto"/>
          </w:tcPr>
          <w:p w14:paraId="0CD75A33" w14:textId="77777777" w:rsidR="00F86240" w:rsidRDefault="00F86240" w:rsidP="00984568">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CAC1E3C" w14:textId="77777777" w:rsidR="00F86240" w:rsidRPr="00736667" w:rsidRDefault="00F86240" w:rsidP="00984568">
            <w:pPr>
              <w:jc w:val="left"/>
              <w:rPr>
                <w:rFonts w:ascii="宋体" w:hAnsi="宋体"/>
                <w:snapToGrid w:val="0"/>
                <w:kern w:val="0"/>
              </w:rPr>
            </w:pPr>
          </w:p>
        </w:tc>
      </w:tr>
      <w:tr w:rsidR="00F86240" w:rsidRPr="00736667" w14:paraId="2F287C0C" w14:textId="77777777" w:rsidTr="00984568">
        <w:tc>
          <w:tcPr>
            <w:tcW w:w="1701" w:type="dxa"/>
            <w:shd w:val="clear" w:color="auto" w:fill="auto"/>
          </w:tcPr>
          <w:p w14:paraId="464DD323" w14:textId="77777777" w:rsidR="00F86240" w:rsidRDefault="00F86240" w:rsidP="00F86240">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时间止</w:t>
            </w:r>
          </w:p>
        </w:tc>
        <w:tc>
          <w:tcPr>
            <w:tcW w:w="1559" w:type="dxa"/>
            <w:shd w:val="clear" w:color="auto" w:fill="auto"/>
          </w:tcPr>
          <w:p w14:paraId="32A9CC5E" w14:textId="77777777" w:rsidR="00F86240" w:rsidRPr="00736667" w:rsidRDefault="00F86240" w:rsidP="00984568">
            <w:pPr>
              <w:jc w:val="left"/>
              <w:rPr>
                <w:rFonts w:ascii="宋体" w:hAnsi="宋体"/>
                <w:snapToGrid w:val="0"/>
                <w:kern w:val="0"/>
              </w:rPr>
            </w:pPr>
          </w:p>
        </w:tc>
        <w:tc>
          <w:tcPr>
            <w:tcW w:w="1134" w:type="dxa"/>
            <w:shd w:val="clear" w:color="auto" w:fill="auto"/>
          </w:tcPr>
          <w:p w14:paraId="37120625" w14:textId="77777777" w:rsidR="00F86240" w:rsidRDefault="00F86240" w:rsidP="00984568">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98284AB" w14:textId="77777777" w:rsidR="00F86240" w:rsidRPr="00736667" w:rsidRDefault="00F86240" w:rsidP="00984568">
            <w:pPr>
              <w:jc w:val="left"/>
              <w:rPr>
                <w:rFonts w:ascii="宋体" w:hAnsi="宋体"/>
                <w:snapToGrid w:val="0"/>
                <w:kern w:val="0"/>
              </w:rPr>
            </w:pPr>
          </w:p>
        </w:tc>
      </w:tr>
    </w:tbl>
    <w:p w14:paraId="3F2BAFBA" w14:textId="77777777" w:rsidR="00F86240" w:rsidRDefault="00F86240" w:rsidP="00F86240"/>
    <w:p w14:paraId="0A014478" w14:textId="77777777" w:rsidR="00F86240" w:rsidRPr="00C56A4E" w:rsidRDefault="00F86240" w:rsidP="00F86240"/>
    <w:p w14:paraId="6DAC7786" w14:textId="77777777" w:rsidR="00F86240" w:rsidRPr="00A52328" w:rsidRDefault="00F86240" w:rsidP="00F86240">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F86240" w:rsidRPr="00736667" w14:paraId="1F4A8E55" w14:textId="77777777" w:rsidTr="00984568">
        <w:tc>
          <w:tcPr>
            <w:tcW w:w="1701" w:type="dxa"/>
            <w:shd w:val="clear" w:color="auto" w:fill="E0E0E0"/>
          </w:tcPr>
          <w:p w14:paraId="0C7237E9" w14:textId="77777777" w:rsidR="00F86240" w:rsidRPr="00736667" w:rsidRDefault="00F86240" w:rsidP="00984568">
            <w:pPr>
              <w:jc w:val="center"/>
              <w:rPr>
                <w:b/>
                <w:snapToGrid w:val="0"/>
                <w:kern w:val="0"/>
              </w:rPr>
            </w:pPr>
            <w:r w:rsidRPr="00736667">
              <w:rPr>
                <w:rFonts w:hint="eastAsia"/>
                <w:b/>
                <w:snapToGrid w:val="0"/>
                <w:kern w:val="0"/>
              </w:rPr>
              <w:t>输入要素</w:t>
            </w:r>
          </w:p>
        </w:tc>
        <w:tc>
          <w:tcPr>
            <w:tcW w:w="1559" w:type="dxa"/>
            <w:shd w:val="clear" w:color="auto" w:fill="E0E0E0"/>
          </w:tcPr>
          <w:p w14:paraId="14D78C3C" w14:textId="77777777" w:rsidR="00F86240" w:rsidRPr="00736667" w:rsidRDefault="00F86240" w:rsidP="0098456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C2BA22E" w14:textId="77777777" w:rsidR="00F86240" w:rsidRPr="00736667" w:rsidRDefault="00F86240" w:rsidP="0098456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0F98406" w14:textId="77777777" w:rsidR="00F86240" w:rsidRPr="00736667" w:rsidRDefault="00F86240" w:rsidP="00984568">
            <w:pPr>
              <w:jc w:val="center"/>
              <w:rPr>
                <w:b/>
                <w:snapToGrid w:val="0"/>
                <w:kern w:val="0"/>
              </w:rPr>
            </w:pPr>
            <w:r w:rsidRPr="00736667">
              <w:rPr>
                <w:rFonts w:hint="eastAsia"/>
                <w:b/>
                <w:snapToGrid w:val="0"/>
                <w:kern w:val="0"/>
              </w:rPr>
              <w:t>备注</w:t>
            </w:r>
          </w:p>
        </w:tc>
      </w:tr>
      <w:tr w:rsidR="00F86240" w:rsidRPr="00736667" w14:paraId="1130D3B2" w14:textId="77777777" w:rsidTr="00984568">
        <w:tc>
          <w:tcPr>
            <w:tcW w:w="1701" w:type="dxa"/>
            <w:shd w:val="clear" w:color="auto" w:fill="auto"/>
          </w:tcPr>
          <w:p w14:paraId="0A43168B" w14:textId="77777777" w:rsidR="00F86240" w:rsidRPr="00736667" w:rsidRDefault="00F86240" w:rsidP="00984568">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名称</w:t>
            </w:r>
          </w:p>
        </w:tc>
        <w:tc>
          <w:tcPr>
            <w:tcW w:w="1559" w:type="dxa"/>
            <w:shd w:val="clear" w:color="auto" w:fill="auto"/>
          </w:tcPr>
          <w:p w14:paraId="4AC486CC" w14:textId="77777777" w:rsidR="00F86240" w:rsidRPr="00736667" w:rsidRDefault="00F86240" w:rsidP="00984568">
            <w:pPr>
              <w:jc w:val="left"/>
              <w:rPr>
                <w:rFonts w:ascii="宋体" w:hAnsi="宋体"/>
                <w:snapToGrid w:val="0"/>
                <w:kern w:val="0"/>
              </w:rPr>
            </w:pPr>
          </w:p>
        </w:tc>
        <w:tc>
          <w:tcPr>
            <w:tcW w:w="1134" w:type="dxa"/>
            <w:shd w:val="clear" w:color="auto" w:fill="auto"/>
          </w:tcPr>
          <w:p w14:paraId="707411B4" w14:textId="77777777" w:rsidR="00F86240" w:rsidRPr="00736667"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FD81F2D" w14:textId="77777777" w:rsidR="00F86240" w:rsidRPr="00736667" w:rsidRDefault="00F86240" w:rsidP="00984568">
            <w:pPr>
              <w:jc w:val="left"/>
              <w:rPr>
                <w:rFonts w:ascii="宋体" w:hAnsi="宋体"/>
                <w:snapToGrid w:val="0"/>
                <w:kern w:val="0"/>
              </w:rPr>
            </w:pPr>
          </w:p>
        </w:tc>
      </w:tr>
      <w:tr w:rsidR="00F86240" w:rsidRPr="00736667" w14:paraId="0B3BFDE0" w14:textId="77777777" w:rsidTr="00984568">
        <w:tc>
          <w:tcPr>
            <w:tcW w:w="1701" w:type="dxa"/>
            <w:shd w:val="clear" w:color="auto" w:fill="auto"/>
          </w:tcPr>
          <w:p w14:paraId="19361F0B" w14:textId="77777777" w:rsidR="00F86240" w:rsidRDefault="00F86240" w:rsidP="00984568">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方名称</w:t>
            </w:r>
          </w:p>
        </w:tc>
        <w:tc>
          <w:tcPr>
            <w:tcW w:w="1559" w:type="dxa"/>
            <w:shd w:val="clear" w:color="auto" w:fill="auto"/>
          </w:tcPr>
          <w:p w14:paraId="4C51B87F" w14:textId="77777777" w:rsidR="00F86240" w:rsidRPr="00736667" w:rsidRDefault="00F86240" w:rsidP="00984568">
            <w:pPr>
              <w:jc w:val="left"/>
              <w:rPr>
                <w:rFonts w:ascii="宋体" w:hAnsi="宋体"/>
                <w:snapToGrid w:val="0"/>
                <w:kern w:val="0"/>
              </w:rPr>
            </w:pPr>
          </w:p>
        </w:tc>
        <w:tc>
          <w:tcPr>
            <w:tcW w:w="1134" w:type="dxa"/>
            <w:shd w:val="clear" w:color="auto" w:fill="auto"/>
          </w:tcPr>
          <w:p w14:paraId="761FAF42" w14:textId="77777777" w:rsidR="00F86240"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8936FFD" w14:textId="77777777" w:rsidR="00F86240" w:rsidRPr="00736667" w:rsidRDefault="00F86240" w:rsidP="00984568">
            <w:pPr>
              <w:jc w:val="left"/>
              <w:rPr>
                <w:rFonts w:ascii="宋体" w:hAnsi="宋体"/>
                <w:snapToGrid w:val="0"/>
                <w:kern w:val="0"/>
              </w:rPr>
            </w:pPr>
          </w:p>
        </w:tc>
      </w:tr>
      <w:tr w:rsidR="00F86240" w:rsidRPr="00736667" w14:paraId="36933FE4" w14:textId="77777777" w:rsidTr="00984568">
        <w:tc>
          <w:tcPr>
            <w:tcW w:w="1701" w:type="dxa"/>
            <w:shd w:val="clear" w:color="auto" w:fill="auto"/>
          </w:tcPr>
          <w:p w14:paraId="1787405C" w14:textId="77777777" w:rsidR="00F86240" w:rsidRDefault="00F86240" w:rsidP="00984568">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总金额</w:t>
            </w:r>
          </w:p>
        </w:tc>
        <w:tc>
          <w:tcPr>
            <w:tcW w:w="1559" w:type="dxa"/>
            <w:shd w:val="clear" w:color="auto" w:fill="auto"/>
          </w:tcPr>
          <w:p w14:paraId="3ABCD5ED" w14:textId="77777777" w:rsidR="00F86240" w:rsidRPr="00736667" w:rsidRDefault="00F86240" w:rsidP="00984568">
            <w:pPr>
              <w:jc w:val="left"/>
              <w:rPr>
                <w:rFonts w:ascii="宋体" w:hAnsi="宋体"/>
                <w:snapToGrid w:val="0"/>
                <w:kern w:val="0"/>
              </w:rPr>
            </w:pPr>
          </w:p>
        </w:tc>
        <w:tc>
          <w:tcPr>
            <w:tcW w:w="1134" w:type="dxa"/>
            <w:shd w:val="clear" w:color="auto" w:fill="auto"/>
          </w:tcPr>
          <w:p w14:paraId="7967AA07" w14:textId="77777777" w:rsidR="00F86240"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8F2D2F2" w14:textId="77777777" w:rsidR="00F86240" w:rsidRPr="00736667" w:rsidRDefault="00F86240" w:rsidP="00984568">
            <w:pPr>
              <w:jc w:val="left"/>
              <w:rPr>
                <w:rFonts w:ascii="宋体" w:hAnsi="宋体"/>
                <w:snapToGrid w:val="0"/>
                <w:kern w:val="0"/>
              </w:rPr>
            </w:pPr>
          </w:p>
        </w:tc>
      </w:tr>
      <w:tr w:rsidR="00F86240" w:rsidRPr="00736667" w14:paraId="35AFB474" w14:textId="77777777" w:rsidTr="00984568">
        <w:tc>
          <w:tcPr>
            <w:tcW w:w="1701" w:type="dxa"/>
            <w:shd w:val="clear" w:color="auto" w:fill="auto"/>
          </w:tcPr>
          <w:p w14:paraId="4A06ED96" w14:textId="77777777" w:rsidR="00F86240" w:rsidRDefault="00F86240" w:rsidP="00984568">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w:t>
            </w:r>
          </w:p>
        </w:tc>
        <w:tc>
          <w:tcPr>
            <w:tcW w:w="1559" w:type="dxa"/>
            <w:shd w:val="clear" w:color="auto" w:fill="auto"/>
          </w:tcPr>
          <w:p w14:paraId="06D57294" w14:textId="77777777" w:rsidR="00F86240" w:rsidRPr="00736667" w:rsidRDefault="00F86240" w:rsidP="00984568">
            <w:pPr>
              <w:jc w:val="left"/>
              <w:rPr>
                <w:rFonts w:ascii="宋体" w:hAnsi="宋体"/>
                <w:snapToGrid w:val="0"/>
                <w:kern w:val="0"/>
              </w:rPr>
            </w:pPr>
          </w:p>
        </w:tc>
        <w:tc>
          <w:tcPr>
            <w:tcW w:w="1134" w:type="dxa"/>
            <w:shd w:val="clear" w:color="auto" w:fill="auto"/>
          </w:tcPr>
          <w:p w14:paraId="45995E7F" w14:textId="77777777" w:rsidR="00F86240"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7CB19F6" w14:textId="77777777" w:rsidR="00F86240" w:rsidRPr="00736667" w:rsidRDefault="00F86240" w:rsidP="00984568">
            <w:pPr>
              <w:jc w:val="left"/>
              <w:rPr>
                <w:rFonts w:ascii="宋体" w:hAnsi="宋体"/>
                <w:snapToGrid w:val="0"/>
                <w:kern w:val="0"/>
              </w:rPr>
            </w:pPr>
          </w:p>
        </w:tc>
      </w:tr>
      <w:tr w:rsidR="00F86240" w:rsidRPr="00736667" w14:paraId="457814E1" w14:textId="77777777" w:rsidTr="00984568">
        <w:tc>
          <w:tcPr>
            <w:tcW w:w="1701" w:type="dxa"/>
            <w:shd w:val="clear" w:color="auto" w:fill="auto"/>
          </w:tcPr>
          <w:p w14:paraId="30AAA7EC" w14:textId="77777777" w:rsidR="00F86240" w:rsidRDefault="00F86240" w:rsidP="00984568">
            <w:pPr>
              <w:jc w:val="left"/>
              <w:rPr>
                <w:rFonts w:ascii="宋体" w:hAnsi="宋体"/>
                <w:snapToGrid w:val="0"/>
                <w:kern w:val="0"/>
              </w:rPr>
            </w:pPr>
            <w:r>
              <w:rPr>
                <w:rFonts w:ascii="宋体" w:hAnsi="宋体" w:hint="eastAsia"/>
                <w:snapToGrid w:val="0"/>
                <w:kern w:val="0"/>
              </w:rPr>
              <w:t>凭证笔</w:t>
            </w:r>
            <w:r>
              <w:rPr>
                <w:rFonts w:ascii="宋体" w:hAnsi="宋体"/>
                <w:snapToGrid w:val="0"/>
                <w:kern w:val="0"/>
              </w:rPr>
              <w:t>数</w:t>
            </w:r>
          </w:p>
        </w:tc>
        <w:tc>
          <w:tcPr>
            <w:tcW w:w="1559" w:type="dxa"/>
            <w:shd w:val="clear" w:color="auto" w:fill="auto"/>
          </w:tcPr>
          <w:p w14:paraId="1DF8E426" w14:textId="77777777" w:rsidR="00F86240" w:rsidRPr="00736667" w:rsidRDefault="00F86240" w:rsidP="00984568">
            <w:pPr>
              <w:jc w:val="left"/>
              <w:rPr>
                <w:rFonts w:ascii="宋体" w:hAnsi="宋体"/>
                <w:snapToGrid w:val="0"/>
                <w:kern w:val="0"/>
              </w:rPr>
            </w:pPr>
          </w:p>
        </w:tc>
        <w:tc>
          <w:tcPr>
            <w:tcW w:w="1134" w:type="dxa"/>
            <w:shd w:val="clear" w:color="auto" w:fill="auto"/>
          </w:tcPr>
          <w:p w14:paraId="7055505B" w14:textId="77777777" w:rsidR="00F86240"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3F8A900" w14:textId="77777777" w:rsidR="00F86240" w:rsidRPr="00736667" w:rsidRDefault="00F86240" w:rsidP="00984568">
            <w:pPr>
              <w:jc w:val="left"/>
              <w:rPr>
                <w:rFonts w:ascii="宋体" w:hAnsi="宋体"/>
                <w:snapToGrid w:val="0"/>
                <w:kern w:val="0"/>
              </w:rPr>
            </w:pPr>
          </w:p>
        </w:tc>
      </w:tr>
      <w:tr w:rsidR="00F86240" w:rsidRPr="00736667" w14:paraId="6943C171" w14:textId="77777777" w:rsidTr="00984568">
        <w:tc>
          <w:tcPr>
            <w:tcW w:w="1701" w:type="dxa"/>
            <w:shd w:val="clear" w:color="auto" w:fill="auto"/>
          </w:tcPr>
          <w:p w14:paraId="2AC5D834" w14:textId="77777777" w:rsidR="00F86240" w:rsidRDefault="00F86240" w:rsidP="00984568">
            <w:pPr>
              <w:jc w:val="left"/>
              <w:rPr>
                <w:rFonts w:ascii="宋体" w:hAnsi="宋体"/>
                <w:snapToGrid w:val="0"/>
                <w:kern w:val="0"/>
              </w:rPr>
            </w:pPr>
            <w:r>
              <w:rPr>
                <w:rFonts w:ascii="宋体" w:hAnsi="宋体" w:hint="eastAsia"/>
                <w:snapToGrid w:val="0"/>
                <w:kern w:val="0"/>
              </w:rPr>
              <w:t>业务笔</w:t>
            </w:r>
            <w:r>
              <w:rPr>
                <w:rFonts w:ascii="宋体" w:hAnsi="宋体"/>
                <w:snapToGrid w:val="0"/>
                <w:kern w:val="0"/>
              </w:rPr>
              <w:t>数</w:t>
            </w:r>
          </w:p>
        </w:tc>
        <w:tc>
          <w:tcPr>
            <w:tcW w:w="1559" w:type="dxa"/>
            <w:shd w:val="clear" w:color="auto" w:fill="auto"/>
          </w:tcPr>
          <w:p w14:paraId="0303FBEA" w14:textId="77777777" w:rsidR="00F86240" w:rsidRPr="00736667" w:rsidRDefault="00F86240" w:rsidP="00984568">
            <w:pPr>
              <w:jc w:val="left"/>
              <w:rPr>
                <w:rFonts w:ascii="宋体" w:hAnsi="宋体"/>
                <w:snapToGrid w:val="0"/>
                <w:kern w:val="0"/>
              </w:rPr>
            </w:pPr>
          </w:p>
        </w:tc>
        <w:tc>
          <w:tcPr>
            <w:tcW w:w="1134" w:type="dxa"/>
            <w:shd w:val="clear" w:color="auto" w:fill="auto"/>
          </w:tcPr>
          <w:p w14:paraId="4AE3FC40" w14:textId="77777777" w:rsidR="00F86240"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750FE97" w14:textId="77777777" w:rsidR="00F86240" w:rsidRPr="00736667" w:rsidRDefault="00F86240" w:rsidP="00984568">
            <w:pPr>
              <w:jc w:val="left"/>
              <w:rPr>
                <w:rFonts w:ascii="宋体" w:hAnsi="宋体"/>
                <w:snapToGrid w:val="0"/>
                <w:kern w:val="0"/>
              </w:rPr>
            </w:pPr>
          </w:p>
        </w:tc>
      </w:tr>
      <w:tr w:rsidR="00E865DA" w:rsidRPr="00736667" w14:paraId="51AA6EEE" w14:textId="77777777" w:rsidTr="00984568">
        <w:tc>
          <w:tcPr>
            <w:tcW w:w="1701" w:type="dxa"/>
            <w:shd w:val="clear" w:color="auto" w:fill="auto"/>
          </w:tcPr>
          <w:p w14:paraId="380EF08A" w14:textId="50D2CDFD" w:rsidR="00E865DA" w:rsidRDefault="00E865DA" w:rsidP="00984568">
            <w:pPr>
              <w:jc w:val="left"/>
              <w:rPr>
                <w:rFonts w:ascii="宋体" w:hAnsi="宋体" w:hint="eastAsia"/>
                <w:snapToGrid w:val="0"/>
                <w:kern w:val="0"/>
              </w:rPr>
            </w:pPr>
            <w:r>
              <w:rPr>
                <w:rFonts w:ascii="宋体" w:hAnsi="宋体" w:hint="eastAsia"/>
                <w:snapToGrid w:val="0"/>
                <w:kern w:val="0"/>
              </w:rPr>
              <w:t>审核状态</w:t>
            </w:r>
          </w:p>
        </w:tc>
        <w:tc>
          <w:tcPr>
            <w:tcW w:w="1559" w:type="dxa"/>
            <w:shd w:val="clear" w:color="auto" w:fill="auto"/>
          </w:tcPr>
          <w:p w14:paraId="302EBF2B" w14:textId="77777777" w:rsidR="00E865DA" w:rsidRPr="00736667" w:rsidRDefault="00E865DA" w:rsidP="00984568">
            <w:pPr>
              <w:jc w:val="left"/>
              <w:rPr>
                <w:rFonts w:ascii="宋体" w:hAnsi="宋体"/>
                <w:snapToGrid w:val="0"/>
                <w:kern w:val="0"/>
              </w:rPr>
            </w:pPr>
          </w:p>
        </w:tc>
        <w:tc>
          <w:tcPr>
            <w:tcW w:w="1134" w:type="dxa"/>
            <w:shd w:val="clear" w:color="auto" w:fill="auto"/>
          </w:tcPr>
          <w:p w14:paraId="0C6890B8" w14:textId="6986DCE4" w:rsidR="00E865DA" w:rsidRDefault="00E865DA" w:rsidP="00984568">
            <w:pPr>
              <w:jc w:val="left"/>
              <w:rPr>
                <w:rFonts w:ascii="宋体" w:hAnsi="宋体" w:hint="eastAsia"/>
                <w:snapToGrid w:val="0"/>
                <w:kern w:val="0"/>
              </w:rPr>
            </w:pPr>
            <w:r>
              <w:rPr>
                <w:rFonts w:ascii="宋体" w:hAnsi="宋体"/>
                <w:snapToGrid w:val="0"/>
                <w:kern w:val="0"/>
              </w:rPr>
              <w:t>N</w:t>
            </w:r>
          </w:p>
        </w:tc>
        <w:tc>
          <w:tcPr>
            <w:tcW w:w="3119" w:type="dxa"/>
            <w:shd w:val="clear" w:color="auto" w:fill="auto"/>
          </w:tcPr>
          <w:p w14:paraId="228489E2" w14:textId="77777777" w:rsidR="00E865DA" w:rsidRPr="00736667" w:rsidRDefault="00E865DA" w:rsidP="00984568">
            <w:pPr>
              <w:jc w:val="left"/>
              <w:rPr>
                <w:rFonts w:ascii="宋体" w:hAnsi="宋体"/>
                <w:snapToGrid w:val="0"/>
                <w:kern w:val="0"/>
              </w:rPr>
            </w:pPr>
          </w:p>
        </w:tc>
      </w:tr>
    </w:tbl>
    <w:p w14:paraId="6760FD0A" w14:textId="77777777" w:rsidR="00F86240" w:rsidRPr="00A9755C" w:rsidRDefault="00F86240" w:rsidP="00F8624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ED8658B" w14:textId="77777777" w:rsidR="00F86240" w:rsidRDefault="00F86240" w:rsidP="00F86240">
      <w:pPr>
        <w:pStyle w:val="6"/>
      </w:pPr>
      <w:r>
        <w:rPr>
          <w:rFonts w:hint="eastAsia"/>
        </w:rPr>
        <w:t>数据</w:t>
      </w:r>
      <w:r>
        <w:t>库表</w:t>
      </w:r>
    </w:p>
    <w:p w14:paraId="1EBC311B" w14:textId="77777777" w:rsidR="00F86240" w:rsidRDefault="00F86240" w:rsidP="00F86240">
      <w:pPr>
        <w:ind w:left="260" w:firstLine="420"/>
      </w:pPr>
      <w:r w:rsidRPr="0015306A">
        <w:rPr>
          <w:rFonts w:hint="eastAsia"/>
        </w:rPr>
        <w:t>资方入账流水临时表</w:t>
      </w:r>
      <w:r>
        <w:rPr>
          <w:rFonts w:hint="eastAsia"/>
        </w:rPr>
        <w:t>（</w:t>
      </w:r>
      <w:r>
        <w:t>微服务）</w:t>
      </w:r>
    </w:p>
    <w:p w14:paraId="34B4A7B6" w14:textId="77777777" w:rsidR="00F86240" w:rsidRDefault="00F86240" w:rsidP="00C2435F">
      <w:pPr>
        <w:ind w:left="420" w:firstLine="420"/>
        <w:rPr>
          <w:kern w:val="0"/>
        </w:rPr>
      </w:pPr>
    </w:p>
    <w:p w14:paraId="1192AEDC" w14:textId="77777777" w:rsidR="00F86240" w:rsidRPr="0082647F" w:rsidRDefault="00F86240" w:rsidP="00F86240">
      <w:pPr>
        <w:pStyle w:val="5"/>
      </w:pPr>
      <w:r>
        <w:rPr>
          <w:rFonts w:hint="eastAsia"/>
        </w:rPr>
        <w:lastRenderedPageBreak/>
        <w:t>返</w:t>
      </w:r>
      <w:r>
        <w:t>佣入账审核</w:t>
      </w:r>
      <w:r>
        <w:rPr>
          <w:rFonts w:hint="eastAsia"/>
        </w:rPr>
        <w:t>明细</w:t>
      </w:r>
    </w:p>
    <w:p w14:paraId="434AFB2C" w14:textId="77777777" w:rsidR="00F86240" w:rsidRDefault="00F86240" w:rsidP="00F86240">
      <w:pPr>
        <w:pStyle w:val="6"/>
      </w:pPr>
      <w:r>
        <w:rPr>
          <w:rFonts w:hint="eastAsia"/>
        </w:rPr>
        <w:t>功能</w:t>
      </w:r>
      <w:r>
        <w:t>描述</w:t>
      </w:r>
    </w:p>
    <w:p w14:paraId="2E92AB3D" w14:textId="77777777" w:rsidR="00F86240" w:rsidRPr="00A9755C" w:rsidRDefault="00F86240" w:rsidP="00F86240">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提供</w:t>
      </w:r>
      <w:r>
        <w:rPr>
          <w:rFonts w:ascii="宋体" w:hAnsi="宋体"/>
          <w:kern w:val="0"/>
          <w:sz w:val="24"/>
          <w:szCs w:val="21"/>
        </w:rPr>
        <w:t>业务管理端</w:t>
      </w:r>
      <w:r>
        <w:rPr>
          <w:rFonts w:ascii="宋体" w:hAnsi="宋体" w:hint="eastAsia"/>
          <w:kern w:val="0"/>
          <w:sz w:val="24"/>
          <w:szCs w:val="21"/>
        </w:rPr>
        <w:t>查询返</w:t>
      </w:r>
      <w:r>
        <w:rPr>
          <w:rFonts w:ascii="宋体" w:hAnsi="宋体"/>
          <w:kern w:val="0"/>
          <w:sz w:val="24"/>
          <w:szCs w:val="21"/>
        </w:rPr>
        <w:t>佣入账审核</w:t>
      </w:r>
      <w:r>
        <w:rPr>
          <w:rFonts w:ascii="宋体" w:hAnsi="宋体" w:hint="eastAsia"/>
          <w:kern w:val="0"/>
          <w:sz w:val="24"/>
          <w:szCs w:val="21"/>
        </w:rPr>
        <w:t>明细接口</w:t>
      </w:r>
      <w:r>
        <w:rPr>
          <w:rFonts w:ascii="宋体" w:hAnsi="宋体"/>
          <w:kern w:val="0"/>
          <w:sz w:val="24"/>
          <w:szCs w:val="21"/>
        </w:rPr>
        <w:t>实现</w:t>
      </w:r>
    </w:p>
    <w:p w14:paraId="4BC01E59" w14:textId="77777777" w:rsidR="00F86240" w:rsidRPr="00676A58" w:rsidRDefault="00F86240" w:rsidP="00F86240">
      <w:pPr>
        <w:pStyle w:val="6"/>
      </w:pPr>
      <w:r w:rsidRPr="00676A58">
        <w:rPr>
          <w:rFonts w:hint="eastAsia"/>
        </w:rPr>
        <w:t>处理流程</w:t>
      </w:r>
    </w:p>
    <w:p w14:paraId="24591859" w14:textId="77777777" w:rsidR="00F86240" w:rsidRDefault="00F86240" w:rsidP="00F86240">
      <w:pPr>
        <w:ind w:left="289" w:firstLine="420"/>
        <w:rPr>
          <w:b/>
          <w:sz w:val="24"/>
          <w:szCs w:val="24"/>
        </w:rPr>
      </w:pPr>
      <w:r>
        <w:object w:dxaOrig="4891" w:dyaOrig="1006" w14:anchorId="789310AD">
          <v:shape id="_x0000_i1072" type="#_x0000_t75" style="width:245pt;height:50.05pt" o:ole="">
            <v:imagedata r:id="rId110" o:title=""/>
          </v:shape>
          <o:OLEObject Type="Embed" ProgID="Visio.Drawing.15" ShapeID="_x0000_i1072" DrawAspect="Content" ObjectID="_1569760945" r:id="rId111"/>
        </w:object>
      </w:r>
    </w:p>
    <w:p w14:paraId="0907C3E9" w14:textId="77777777" w:rsidR="00F86240" w:rsidRPr="004F010F" w:rsidRDefault="00F86240" w:rsidP="00F86240">
      <w:pPr>
        <w:ind w:left="289" w:firstLine="420"/>
      </w:pPr>
      <w:r w:rsidRPr="00646F01">
        <w:rPr>
          <w:rFonts w:hint="eastAsia"/>
          <w:b/>
          <w:sz w:val="24"/>
          <w:szCs w:val="24"/>
        </w:rPr>
        <w:t>【流程描述】</w:t>
      </w:r>
    </w:p>
    <w:p w14:paraId="09F37041" w14:textId="77777777" w:rsidR="00F86240" w:rsidRPr="00961163" w:rsidRDefault="00F86240" w:rsidP="00F86240">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firstLine="0"/>
        <w:jc w:val="left"/>
        <w:rPr>
          <w:rFonts w:ascii="宋体" w:hAnsi="宋体"/>
          <w:kern w:val="0"/>
          <w:sz w:val="24"/>
          <w:szCs w:val="21"/>
        </w:rPr>
      </w:pPr>
      <w:r w:rsidRPr="00961163">
        <w:rPr>
          <w:rFonts w:ascii="宋体" w:hAnsi="宋体" w:hint="eastAsia"/>
          <w:kern w:val="0"/>
          <w:sz w:val="24"/>
          <w:szCs w:val="21"/>
        </w:rPr>
        <w:t>返回</w:t>
      </w:r>
      <w:r w:rsidRPr="00961163">
        <w:rPr>
          <w:rFonts w:ascii="宋体" w:hAnsi="宋体"/>
          <w:kern w:val="0"/>
          <w:sz w:val="24"/>
          <w:szCs w:val="21"/>
        </w:rPr>
        <w:t>查询结果</w:t>
      </w:r>
    </w:p>
    <w:p w14:paraId="5B262057" w14:textId="77777777" w:rsidR="00F86240" w:rsidRPr="00F9212D" w:rsidRDefault="00F86240" w:rsidP="00F86240">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F86240" w:rsidRPr="00736667" w14:paraId="4098DE3C" w14:textId="77777777" w:rsidTr="00984568">
        <w:tc>
          <w:tcPr>
            <w:tcW w:w="1701" w:type="dxa"/>
            <w:shd w:val="clear" w:color="auto" w:fill="E0E0E0"/>
          </w:tcPr>
          <w:p w14:paraId="60B38252" w14:textId="77777777" w:rsidR="00F86240" w:rsidRPr="00736667" w:rsidRDefault="00F86240" w:rsidP="00984568">
            <w:pPr>
              <w:jc w:val="center"/>
              <w:rPr>
                <w:b/>
                <w:snapToGrid w:val="0"/>
                <w:kern w:val="0"/>
              </w:rPr>
            </w:pPr>
            <w:r w:rsidRPr="00736667">
              <w:rPr>
                <w:rFonts w:hint="eastAsia"/>
                <w:b/>
                <w:snapToGrid w:val="0"/>
                <w:kern w:val="0"/>
              </w:rPr>
              <w:t>输入要素</w:t>
            </w:r>
          </w:p>
        </w:tc>
        <w:tc>
          <w:tcPr>
            <w:tcW w:w="1559" w:type="dxa"/>
            <w:shd w:val="clear" w:color="auto" w:fill="E0E0E0"/>
          </w:tcPr>
          <w:p w14:paraId="619B6006" w14:textId="77777777" w:rsidR="00F86240" w:rsidRPr="00736667" w:rsidRDefault="00F86240" w:rsidP="0098456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0BFB706" w14:textId="77777777" w:rsidR="00F86240" w:rsidRPr="00736667" w:rsidRDefault="00F86240" w:rsidP="0098456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5DD29C8" w14:textId="77777777" w:rsidR="00F86240" w:rsidRPr="00736667" w:rsidRDefault="00F86240" w:rsidP="00984568">
            <w:pPr>
              <w:jc w:val="center"/>
              <w:rPr>
                <w:b/>
                <w:snapToGrid w:val="0"/>
                <w:kern w:val="0"/>
              </w:rPr>
            </w:pPr>
            <w:r w:rsidRPr="00736667">
              <w:rPr>
                <w:rFonts w:hint="eastAsia"/>
                <w:b/>
                <w:snapToGrid w:val="0"/>
                <w:kern w:val="0"/>
              </w:rPr>
              <w:t>备注</w:t>
            </w:r>
          </w:p>
        </w:tc>
      </w:tr>
      <w:tr w:rsidR="00F86240" w:rsidRPr="00736667" w14:paraId="7F563835" w14:textId="77777777" w:rsidTr="00984568">
        <w:tc>
          <w:tcPr>
            <w:tcW w:w="1701" w:type="dxa"/>
            <w:shd w:val="clear" w:color="auto" w:fill="auto"/>
          </w:tcPr>
          <w:p w14:paraId="439271F2" w14:textId="77777777" w:rsidR="00F86240" w:rsidRDefault="00F86240" w:rsidP="00984568">
            <w:pPr>
              <w:jc w:val="left"/>
              <w:rPr>
                <w:rFonts w:ascii="宋体" w:hAnsi="宋体"/>
                <w:snapToGrid w:val="0"/>
                <w:kern w:val="0"/>
              </w:rPr>
            </w:pPr>
            <w:r w:rsidRPr="001B627C">
              <w:rPr>
                <w:rFonts w:ascii="宋体" w:hAnsi="宋体" w:hint="eastAsia"/>
                <w:snapToGrid w:val="0"/>
                <w:kern w:val="0"/>
              </w:rPr>
              <w:t>资方入账流水临时表</w:t>
            </w:r>
            <w:r>
              <w:rPr>
                <w:rFonts w:ascii="宋体" w:hAnsi="宋体" w:hint="eastAsia"/>
                <w:snapToGrid w:val="0"/>
                <w:kern w:val="0"/>
              </w:rPr>
              <w:t>主键</w:t>
            </w:r>
          </w:p>
        </w:tc>
        <w:tc>
          <w:tcPr>
            <w:tcW w:w="1559" w:type="dxa"/>
            <w:shd w:val="clear" w:color="auto" w:fill="auto"/>
          </w:tcPr>
          <w:p w14:paraId="642A3C0F" w14:textId="77777777" w:rsidR="00F86240" w:rsidRDefault="00F86240" w:rsidP="00984568">
            <w:pPr>
              <w:jc w:val="left"/>
              <w:rPr>
                <w:rFonts w:ascii="宋体" w:hAnsi="宋体"/>
                <w:snapToGrid w:val="0"/>
                <w:kern w:val="0"/>
              </w:rPr>
            </w:pPr>
          </w:p>
        </w:tc>
        <w:tc>
          <w:tcPr>
            <w:tcW w:w="1134" w:type="dxa"/>
            <w:shd w:val="clear" w:color="auto" w:fill="auto"/>
          </w:tcPr>
          <w:p w14:paraId="434F01E9" w14:textId="77777777" w:rsidR="00F86240" w:rsidRDefault="00F86240" w:rsidP="00984568">
            <w:pPr>
              <w:jc w:val="left"/>
              <w:rPr>
                <w:rFonts w:ascii="宋体" w:hAnsi="宋体"/>
                <w:snapToGrid w:val="0"/>
                <w:kern w:val="0"/>
              </w:rPr>
            </w:pPr>
            <w:r>
              <w:rPr>
                <w:rFonts w:ascii="宋体" w:hAnsi="宋体"/>
                <w:snapToGrid w:val="0"/>
                <w:kern w:val="0"/>
              </w:rPr>
              <w:t>Y</w:t>
            </w:r>
          </w:p>
        </w:tc>
        <w:tc>
          <w:tcPr>
            <w:tcW w:w="3119" w:type="dxa"/>
            <w:shd w:val="clear" w:color="auto" w:fill="auto"/>
          </w:tcPr>
          <w:p w14:paraId="49092827" w14:textId="77777777" w:rsidR="00F86240" w:rsidRDefault="00F86240" w:rsidP="00984568">
            <w:pPr>
              <w:jc w:val="left"/>
              <w:rPr>
                <w:rFonts w:ascii="宋体" w:hAnsi="宋体"/>
                <w:snapToGrid w:val="0"/>
                <w:kern w:val="0"/>
              </w:rPr>
            </w:pPr>
          </w:p>
        </w:tc>
      </w:tr>
    </w:tbl>
    <w:p w14:paraId="29B73381" w14:textId="77777777" w:rsidR="00F86240" w:rsidRDefault="00F86240" w:rsidP="00F86240"/>
    <w:p w14:paraId="743FA537" w14:textId="77777777" w:rsidR="00F86240" w:rsidRPr="00C56A4E" w:rsidRDefault="00F86240" w:rsidP="00F86240"/>
    <w:p w14:paraId="48B22884" w14:textId="77777777" w:rsidR="00F86240" w:rsidRPr="00A52328" w:rsidRDefault="00F86240" w:rsidP="00F86240">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F86240" w:rsidRPr="00736667" w14:paraId="442B675D" w14:textId="77777777" w:rsidTr="00984568">
        <w:tc>
          <w:tcPr>
            <w:tcW w:w="1701" w:type="dxa"/>
            <w:shd w:val="clear" w:color="auto" w:fill="E0E0E0"/>
          </w:tcPr>
          <w:p w14:paraId="75C91B67" w14:textId="77777777" w:rsidR="00F86240" w:rsidRPr="00736667" w:rsidRDefault="00F86240" w:rsidP="00984568">
            <w:pPr>
              <w:jc w:val="center"/>
              <w:rPr>
                <w:b/>
                <w:snapToGrid w:val="0"/>
                <w:kern w:val="0"/>
              </w:rPr>
            </w:pPr>
            <w:r w:rsidRPr="00736667">
              <w:rPr>
                <w:rFonts w:hint="eastAsia"/>
                <w:b/>
                <w:snapToGrid w:val="0"/>
                <w:kern w:val="0"/>
              </w:rPr>
              <w:t>输入要素</w:t>
            </w:r>
          </w:p>
        </w:tc>
        <w:tc>
          <w:tcPr>
            <w:tcW w:w="1559" w:type="dxa"/>
            <w:shd w:val="clear" w:color="auto" w:fill="E0E0E0"/>
          </w:tcPr>
          <w:p w14:paraId="3F2D3B40" w14:textId="77777777" w:rsidR="00F86240" w:rsidRPr="00736667" w:rsidRDefault="00F86240" w:rsidP="0098456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546D167" w14:textId="77777777" w:rsidR="00F86240" w:rsidRPr="00736667" w:rsidRDefault="00F86240" w:rsidP="0098456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8DC3D60" w14:textId="77777777" w:rsidR="00F86240" w:rsidRPr="00736667" w:rsidRDefault="00F86240" w:rsidP="00984568">
            <w:pPr>
              <w:jc w:val="center"/>
              <w:rPr>
                <w:b/>
                <w:snapToGrid w:val="0"/>
                <w:kern w:val="0"/>
              </w:rPr>
            </w:pPr>
            <w:r w:rsidRPr="00736667">
              <w:rPr>
                <w:rFonts w:hint="eastAsia"/>
                <w:b/>
                <w:snapToGrid w:val="0"/>
                <w:kern w:val="0"/>
              </w:rPr>
              <w:t>备注</w:t>
            </w:r>
          </w:p>
        </w:tc>
      </w:tr>
      <w:tr w:rsidR="00F86240" w:rsidRPr="00736667" w14:paraId="2A67435E" w14:textId="77777777" w:rsidTr="00984568">
        <w:tc>
          <w:tcPr>
            <w:tcW w:w="1701" w:type="dxa"/>
            <w:shd w:val="clear" w:color="auto" w:fill="auto"/>
          </w:tcPr>
          <w:p w14:paraId="50292C4E" w14:textId="77777777" w:rsidR="00F86240" w:rsidRDefault="00F86240" w:rsidP="00984568">
            <w:pPr>
              <w:jc w:val="left"/>
              <w:rPr>
                <w:rFonts w:ascii="宋体" w:hAnsi="宋体"/>
                <w:snapToGrid w:val="0"/>
                <w:kern w:val="0"/>
              </w:rPr>
            </w:pPr>
            <w:r w:rsidRPr="001B627C">
              <w:rPr>
                <w:rFonts w:ascii="宋体" w:hAnsi="宋体" w:hint="eastAsia"/>
                <w:snapToGrid w:val="0"/>
                <w:kern w:val="0"/>
              </w:rPr>
              <w:t>资方入账流水临时表</w:t>
            </w:r>
            <w:r>
              <w:rPr>
                <w:rFonts w:ascii="宋体" w:hAnsi="宋体" w:hint="eastAsia"/>
                <w:snapToGrid w:val="0"/>
                <w:kern w:val="0"/>
              </w:rPr>
              <w:t>主键</w:t>
            </w:r>
          </w:p>
        </w:tc>
        <w:tc>
          <w:tcPr>
            <w:tcW w:w="1559" w:type="dxa"/>
            <w:shd w:val="clear" w:color="auto" w:fill="auto"/>
          </w:tcPr>
          <w:p w14:paraId="56959E27" w14:textId="77777777" w:rsidR="00F86240" w:rsidRDefault="00F86240" w:rsidP="00984568">
            <w:pPr>
              <w:jc w:val="left"/>
              <w:rPr>
                <w:rFonts w:ascii="宋体" w:hAnsi="宋体"/>
                <w:snapToGrid w:val="0"/>
                <w:kern w:val="0"/>
              </w:rPr>
            </w:pPr>
          </w:p>
        </w:tc>
        <w:tc>
          <w:tcPr>
            <w:tcW w:w="1134" w:type="dxa"/>
            <w:shd w:val="clear" w:color="auto" w:fill="auto"/>
          </w:tcPr>
          <w:p w14:paraId="44E114A3" w14:textId="77777777" w:rsidR="00F86240" w:rsidRDefault="00F86240" w:rsidP="00984568">
            <w:pPr>
              <w:jc w:val="left"/>
              <w:rPr>
                <w:rFonts w:ascii="宋体" w:hAnsi="宋体"/>
                <w:snapToGrid w:val="0"/>
                <w:kern w:val="0"/>
              </w:rPr>
            </w:pPr>
            <w:r>
              <w:rPr>
                <w:rFonts w:ascii="宋体" w:hAnsi="宋体"/>
                <w:snapToGrid w:val="0"/>
                <w:kern w:val="0"/>
              </w:rPr>
              <w:t>Y</w:t>
            </w:r>
          </w:p>
        </w:tc>
        <w:tc>
          <w:tcPr>
            <w:tcW w:w="3119" w:type="dxa"/>
            <w:shd w:val="clear" w:color="auto" w:fill="auto"/>
          </w:tcPr>
          <w:p w14:paraId="09E17C39" w14:textId="77777777" w:rsidR="00F86240" w:rsidRDefault="00F86240" w:rsidP="00984568">
            <w:pPr>
              <w:jc w:val="left"/>
              <w:rPr>
                <w:rFonts w:ascii="宋体" w:hAnsi="宋体"/>
                <w:snapToGrid w:val="0"/>
                <w:kern w:val="0"/>
              </w:rPr>
            </w:pPr>
          </w:p>
        </w:tc>
      </w:tr>
      <w:tr w:rsidR="00F86240" w:rsidRPr="00736667" w14:paraId="73BBDAB9" w14:textId="77777777" w:rsidTr="00984568">
        <w:tc>
          <w:tcPr>
            <w:tcW w:w="7513" w:type="dxa"/>
            <w:gridSpan w:val="4"/>
            <w:shd w:val="clear" w:color="auto" w:fill="auto"/>
          </w:tcPr>
          <w:p w14:paraId="56902A83" w14:textId="77777777" w:rsidR="00F86240" w:rsidRPr="00736667" w:rsidRDefault="00F86240" w:rsidP="00984568">
            <w:pPr>
              <w:jc w:val="center"/>
              <w:rPr>
                <w:rFonts w:ascii="宋体" w:hAnsi="宋体"/>
                <w:snapToGrid w:val="0"/>
                <w:kern w:val="0"/>
              </w:rPr>
            </w:pPr>
            <w:r>
              <w:rPr>
                <w:rFonts w:ascii="宋体" w:hAnsi="宋体" w:hint="eastAsia"/>
                <w:snapToGrid w:val="0"/>
                <w:kern w:val="0"/>
              </w:rPr>
              <w:t>&lt;业务</w:t>
            </w:r>
            <w:r>
              <w:rPr>
                <w:rFonts w:ascii="宋体" w:hAnsi="宋体"/>
                <w:snapToGrid w:val="0"/>
                <w:kern w:val="0"/>
              </w:rPr>
              <w:t>列表</w:t>
            </w:r>
            <w:r>
              <w:rPr>
                <w:rFonts w:ascii="宋体" w:hAnsi="宋体" w:hint="eastAsia"/>
                <w:snapToGrid w:val="0"/>
                <w:kern w:val="0"/>
              </w:rPr>
              <w:t>LIST&gt;</w:t>
            </w:r>
          </w:p>
        </w:tc>
      </w:tr>
      <w:tr w:rsidR="00F86240" w:rsidRPr="00736667" w14:paraId="27879C77" w14:textId="77777777" w:rsidTr="00984568">
        <w:tc>
          <w:tcPr>
            <w:tcW w:w="1701" w:type="dxa"/>
            <w:shd w:val="clear" w:color="auto" w:fill="auto"/>
          </w:tcPr>
          <w:p w14:paraId="08C2E412" w14:textId="77777777" w:rsidR="00F86240" w:rsidRDefault="00F86240" w:rsidP="00984568">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559" w:type="dxa"/>
            <w:shd w:val="clear" w:color="auto" w:fill="auto"/>
          </w:tcPr>
          <w:p w14:paraId="37B43991" w14:textId="77777777" w:rsidR="00F86240" w:rsidRDefault="00F86240" w:rsidP="00984568">
            <w:pPr>
              <w:jc w:val="left"/>
              <w:rPr>
                <w:rFonts w:ascii="宋体" w:hAnsi="宋体"/>
                <w:snapToGrid w:val="0"/>
                <w:kern w:val="0"/>
              </w:rPr>
            </w:pPr>
          </w:p>
        </w:tc>
        <w:tc>
          <w:tcPr>
            <w:tcW w:w="1134" w:type="dxa"/>
            <w:shd w:val="clear" w:color="auto" w:fill="auto"/>
          </w:tcPr>
          <w:p w14:paraId="18113DE7" w14:textId="77777777" w:rsidR="00F86240" w:rsidRDefault="00F86240" w:rsidP="00984568">
            <w:pPr>
              <w:jc w:val="left"/>
              <w:rPr>
                <w:rFonts w:ascii="宋体" w:hAnsi="宋体"/>
                <w:snapToGrid w:val="0"/>
                <w:kern w:val="0"/>
              </w:rPr>
            </w:pPr>
            <w:r>
              <w:rPr>
                <w:rFonts w:ascii="宋体" w:hAnsi="宋体"/>
                <w:snapToGrid w:val="0"/>
                <w:kern w:val="0"/>
              </w:rPr>
              <w:t>Y</w:t>
            </w:r>
          </w:p>
        </w:tc>
        <w:tc>
          <w:tcPr>
            <w:tcW w:w="3119" w:type="dxa"/>
            <w:shd w:val="clear" w:color="auto" w:fill="auto"/>
          </w:tcPr>
          <w:p w14:paraId="688092AB" w14:textId="77777777" w:rsidR="00F86240" w:rsidRPr="00736667" w:rsidRDefault="00F86240" w:rsidP="00984568">
            <w:pPr>
              <w:jc w:val="left"/>
              <w:rPr>
                <w:rFonts w:ascii="宋体" w:hAnsi="宋体"/>
                <w:snapToGrid w:val="0"/>
                <w:kern w:val="0"/>
              </w:rPr>
            </w:pPr>
          </w:p>
        </w:tc>
      </w:tr>
      <w:tr w:rsidR="00F86240" w:rsidRPr="00736667" w14:paraId="1C8D3E4E" w14:textId="77777777" w:rsidTr="00984568">
        <w:tc>
          <w:tcPr>
            <w:tcW w:w="1701" w:type="dxa"/>
            <w:shd w:val="clear" w:color="auto" w:fill="auto"/>
          </w:tcPr>
          <w:p w14:paraId="188A3BC1" w14:textId="77777777" w:rsidR="00F86240" w:rsidRDefault="00F86240" w:rsidP="00984568">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559" w:type="dxa"/>
            <w:shd w:val="clear" w:color="auto" w:fill="auto"/>
          </w:tcPr>
          <w:p w14:paraId="0A230946" w14:textId="77777777" w:rsidR="00F86240" w:rsidRDefault="00F86240" w:rsidP="00984568">
            <w:pPr>
              <w:jc w:val="left"/>
              <w:rPr>
                <w:rFonts w:ascii="宋体" w:hAnsi="宋体"/>
                <w:snapToGrid w:val="0"/>
                <w:kern w:val="0"/>
              </w:rPr>
            </w:pPr>
          </w:p>
        </w:tc>
        <w:tc>
          <w:tcPr>
            <w:tcW w:w="1134" w:type="dxa"/>
            <w:shd w:val="clear" w:color="auto" w:fill="auto"/>
          </w:tcPr>
          <w:p w14:paraId="7D2771B5" w14:textId="77777777" w:rsidR="00F86240" w:rsidRDefault="00F86240" w:rsidP="00984568">
            <w:pPr>
              <w:jc w:val="left"/>
              <w:rPr>
                <w:rFonts w:ascii="宋体" w:hAnsi="宋体"/>
                <w:snapToGrid w:val="0"/>
                <w:kern w:val="0"/>
              </w:rPr>
            </w:pPr>
            <w:r>
              <w:rPr>
                <w:rFonts w:ascii="宋体" w:hAnsi="宋体"/>
                <w:snapToGrid w:val="0"/>
                <w:kern w:val="0"/>
              </w:rPr>
              <w:t>Y</w:t>
            </w:r>
          </w:p>
        </w:tc>
        <w:tc>
          <w:tcPr>
            <w:tcW w:w="3119" w:type="dxa"/>
            <w:shd w:val="clear" w:color="auto" w:fill="auto"/>
          </w:tcPr>
          <w:p w14:paraId="6D421E31" w14:textId="77777777" w:rsidR="00F86240" w:rsidRDefault="00F86240" w:rsidP="00984568">
            <w:pPr>
              <w:jc w:val="left"/>
              <w:rPr>
                <w:rFonts w:ascii="宋体" w:hAnsi="宋体"/>
                <w:snapToGrid w:val="0"/>
                <w:kern w:val="0"/>
              </w:rPr>
            </w:pPr>
          </w:p>
        </w:tc>
      </w:tr>
      <w:tr w:rsidR="00F86240" w:rsidRPr="00736667" w14:paraId="701BCEB4" w14:textId="77777777" w:rsidTr="00984568">
        <w:tc>
          <w:tcPr>
            <w:tcW w:w="1701" w:type="dxa"/>
            <w:shd w:val="clear" w:color="auto" w:fill="auto"/>
          </w:tcPr>
          <w:p w14:paraId="719BFD97" w14:textId="77777777" w:rsidR="00F86240" w:rsidRDefault="00F86240" w:rsidP="00984568">
            <w:pPr>
              <w:jc w:val="left"/>
              <w:rPr>
                <w:rFonts w:ascii="宋体" w:hAnsi="宋体"/>
                <w:snapToGrid w:val="0"/>
                <w:kern w:val="0"/>
              </w:rPr>
            </w:pPr>
            <w:r>
              <w:rPr>
                <w:rFonts w:ascii="宋体" w:hAnsi="宋体" w:hint="eastAsia"/>
                <w:snapToGrid w:val="0"/>
                <w:kern w:val="0"/>
              </w:rPr>
              <w:t>放款</w:t>
            </w:r>
            <w:r>
              <w:rPr>
                <w:rFonts w:ascii="宋体" w:hAnsi="宋体"/>
                <w:snapToGrid w:val="0"/>
                <w:kern w:val="0"/>
              </w:rPr>
              <w:t>金额</w:t>
            </w:r>
          </w:p>
        </w:tc>
        <w:tc>
          <w:tcPr>
            <w:tcW w:w="1559" w:type="dxa"/>
            <w:shd w:val="clear" w:color="auto" w:fill="auto"/>
          </w:tcPr>
          <w:p w14:paraId="085C8019" w14:textId="77777777" w:rsidR="00F86240" w:rsidRDefault="00F86240" w:rsidP="00984568">
            <w:pPr>
              <w:jc w:val="left"/>
              <w:rPr>
                <w:rFonts w:ascii="宋体" w:hAnsi="宋体"/>
                <w:snapToGrid w:val="0"/>
                <w:kern w:val="0"/>
              </w:rPr>
            </w:pPr>
          </w:p>
        </w:tc>
        <w:tc>
          <w:tcPr>
            <w:tcW w:w="1134" w:type="dxa"/>
            <w:shd w:val="clear" w:color="auto" w:fill="auto"/>
          </w:tcPr>
          <w:p w14:paraId="5FAAE478" w14:textId="77777777" w:rsidR="00F86240" w:rsidRDefault="00F86240" w:rsidP="00984568">
            <w:pPr>
              <w:jc w:val="left"/>
              <w:rPr>
                <w:rFonts w:ascii="宋体" w:hAnsi="宋体"/>
                <w:snapToGrid w:val="0"/>
                <w:kern w:val="0"/>
              </w:rPr>
            </w:pPr>
            <w:r>
              <w:rPr>
                <w:rFonts w:ascii="宋体" w:hAnsi="宋体"/>
                <w:snapToGrid w:val="0"/>
                <w:kern w:val="0"/>
              </w:rPr>
              <w:t>Y</w:t>
            </w:r>
          </w:p>
        </w:tc>
        <w:tc>
          <w:tcPr>
            <w:tcW w:w="3119" w:type="dxa"/>
            <w:shd w:val="clear" w:color="auto" w:fill="auto"/>
          </w:tcPr>
          <w:p w14:paraId="3A0BC1EF" w14:textId="77777777" w:rsidR="00F86240" w:rsidRDefault="00F86240" w:rsidP="00984568">
            <w:pPr>
              <w:jc w:val="left"/>
              <w:rPr>
                <w:rFonts w:ascii="宋体" w:hAnsi="宋体"/>
                <w:snapToGrid w:val="0"/>
                <w:kern w:val="0"/>
              </w:rPr>
            </w:pPr>
          </w:p>
        </w:tc>
      </w:tr>
      <w:tr w:rsidR="00F86240" w:rsidRPr="00736667" w14:paraId="7113A0A1" w14:textId="77777777" w:rsidTr="00984568">
        <w:tc>
          <w:tcPr>
            <w:tcW w:w="1701" w:type="dxa"/>
            <w:shd w:val="clear" w:color="auto" w:fill="auto"/>
          </w:tcPr>
          <w:p w14:paraId="75D5CA45" w14:textId="77777777" w:rsidR="00F86240" w:rsidRDefault="00F86240" w:rsidP="00984568">
            <w:pPr>
              <w:jc w:val="left"/>
              <w:rPr>
                <w:rFonts w:ascii="宋体" w:hAnsi="宋体"/>
                <w:snapToGrid w:val="0"/>
                <w:kern w:val="0"/>
              </w:rPr>
            </w:pPr>
            <w:r>
              <w:rPr>
                <w:rFonts w:ascii="宋体" w:hAnsi="宋体" w:hint="eastAsia"/>
                <w:snapToGrid w:val="0"/>
                <w:kern w:val="0"/>
              </w:rPr>
              <w:t>返佣</w:t>
            </w:r>
            <w:r>
              <w:rPr>
                <w:rFonts w:ascii="宋体" w:hAnsi="宋体"/>
                <w:snapToGrid w:val="0"/>
                <w:kern w:val="0"/>
              </w:rPr>
              <w:t>金额</w:t>
            </w:r>
          </w:p>
        </w:tc>
        <w:tc>
          <w:tcPr>
            <w:tcW w:w="1559" w:type="dxa"/>
            <w:shd w:val="clear" w:color="auto" w:fill="auto"/>
          </w:tcPr>
          <w:p w14:paraId="25BDB513" w14:textId="77777777" w:rsidR="00F86240" w:rsidRDefault="00F86240" w:rsidP="00984568">
            <w:pPr>
              <w:jc w:val="left"/>
              <w:rPr>
                <w:rFonts w:ascii="宋体" w:hAnsi="宋体"/>
                <w:snapToGrid w:val="0"/>
                <w:kern w:val="0"/>
              </w:rPr>
            </w:pPr>
          </w:p>
        </w:tc>
        <w:tc>
          <w:tcPr>
            <w:tcW w:w="1134" w:type="dxa"/>
            <w:shd w:val="clear" w:color="auto" w:fill="auto"/>
          </w:tcPr>
          <w:p w14:paraId="79D8650D" w14:textId="77777777" w:rsidR="00F86240" w:rsidRDefault="00F86240" w:rsidP="00984568">
            <w:pPr>
              <w:jc w:val="left"/>
              <w:rPr>
                <w:rFonts w:ascii="宋体" w:hAnsi="宋体"/>
                <w:snapToGrid w:val="0"/>
                <w:kern w:val="0"/>
              </w:rPr>
            </w:pPr>
            <w:r>
              <w:rPr>
                <w:rFonts w:ascii="宋体" w:hAnsi="宋体"/>
                <w:snapToGrid w:val="0"/>
                <w:kern w:val="0"/>
              </w:rPr>
              <w:t>Y</w:t>
            </w:r>
          </w:p>
        </w:tc>
        <w:tc>
          <w:tcPr>
            <w:tcW w:w="3119" w:type="dxa"/>
            <w:shd w:val="clear" w:color="auto" w:fill="auto"/>
          </w:tcPr>
          <w:p w14:paraId="7DA9AB0A" w14:textId="77777777" w:rsidR="00F86240" w:rsidRDefault="00F86240" w:rsidP="00984568">
            <w:pPr>
              <w:jc w:val="left"/>
              <w:rPr>
                <w:rFonts w:ascii="宋体" w:hAnsi="宋体"/>
                <w:snapToGrid w:val="0"/>
                <w:kern w:val="0"/>
              </w:rPr>
            </w:pPr>
          </w:p>
        </w:tc>
      </w:tr>
      <w:tr w:rsidR="00F86240" w:rsidRPr="00736667" w14:paraId="20C70E39" w14:textId="77777777" w:rsidTr="00984568">
        <w:tc>
          <w:tcPr>
            <w:tcW w:w="7513" w:type="dxa"/>
            <w:gridSpan w:val="4"/>
            <w:shd w:val="clear" w:color="auto" w:fill="auto"/>
          </w:tcPr>
          <w:p w14:paraId="19064663" w14:textId="77777777" w:rsidR="00F86240" w:rsidRPr="00736667" w:rsidRDefault="00F86240" w:rsidP="00984568">
            <w:pPr>
              <w:jc w:val="center"/>
              <w:rPr>
                <w:rFonts w:ascii="宋体" w:hAnsi="宋体"/>
                <w:snapToGrid w:val="0"/>
                <w:kern w:val="0"/>
              </w:rPr>
            </w:pPr>
            <w:r>
              <w:rPr>
                <w:rFonts w:ascii="宋体" w:hAnsi="宋体" w:hint="eastAsia"/>
                <w:snapToGrid w:val="0"/>
                <w:kern w:val="0"/>
              </w:rPr>
              <w:t>&lt;凭证</w:t>
            </w:r>
            <w:r>
              <w:rPr>
                <w:rFonts w:ascii="宋体" w:hAnsi="宋体"/>
                <w:snapToGrid w:val="0"/>
                <w:kern w:val="0"/>
              </w:rPr>
              <w:t>列表</w:t>
            </w:r>
            <w:r>
              <w:rPr>
                <w:rFonts w:ascii="宋体" w:hAnsi="宋体" w:hint="eastAsia"/>
                <w:snapToGrid w:val="0"/>
                <w:kern w:val="0"/>
              </w:rPr>
              <w:t>LIST&gt;</w:t>
            </w:r>
          </w:p>
        </w:tc>
      </w:tr>
      <w:tr w:rsidR="00F86240" w:rsidRPr="00736667" w14:paraId="2C83782D" w14:textId="77777777" w:rsidTr="00984568">
        <w:tc>
          <w:tcPr>
            <w:tcW w:w="1701" w:type="dxa"/>
            <w:shd w:val="clear" w:color="auto" w:fill="auto"/>
          </w:tcPr>
          <w:p w14:paraId="0F795469" w14:textId="77777777" w:rsidR="00F86240" w:rsidRDefault="00F86240" w:rsidP="00984568">
            <w:pPr>
              <w:jc w:val="left"/>
              <w:rPr>
                <w:rFonts w:ascii="宋体" w:hAnsi="宋体"/>
                <w:snapToGrid w:val="0"/>
                <w:kern w:val="0"/>
              </w:rPr>
            </w:pPr>
            <w:r>
              <w:rPr>
                <w:rFonts w:ascii="宋体" w:hAnsi="宋体" w:hint="eastAsia"/>
                <w:snapToGrid w:val="0"/>
                <w:kern w:val="0"/>
              </w:rPr>
              <w:t>凭证唯一</w:t>
            </w:r>
            <w:r>
              <w:rPr>
                <w:rFonts w:ascii="宋体" w:hAnsi="宋体"/>
                <w:snapToGrid w:val="0"/>
                <w:kern w:val="0"/>
              </w:rPr>
              <w:t>标识</w:t>
            </w:r>
          </w:p>
        </w:tc>
        <w:tc>
          <w:tcPr>
            <w:tcW w:w="1559" w:type="dxa"/>
            <w:shd w:val="clear" w:color="auto" w:fill="auto"/>
          </w:tcPr>
          <w:p w14:paraId="3CA8005C" w14:textId="77777777" w:rsidR="00F86240" w:rsidRDefault="00F86240" w:rsidP="00984568">
            <w:pPr>
              <w:jc w:val="left"/>
              <w:rPr>
                <w:rFonts w:ascii="宋体" w:hAnsi="宋体"/>
                <w:snapToGrid w:val="0"/>
                <w:kern w:val="0"/>
              </w:rPr>
            </w:pPr>
          </w:p>
        </w:tc>
        <w:tc>
          <w:tcPr>
            <w:tcW w:w="1134" w:type="dxa"/>
            <w:shd w:val="clear" w:color="auto" w:fill="auto"/>
          </w:tcPr>
          <w:p w14:paraId="14229673" w14:textId="77777777" w:rsidR="00F86240"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DF28921" w14:textId="77777777" w:rsidR="00F86240" w:rsidRDefault="00F86240" w:rsidP="00984568">
            <w:pPr>
              <w:jc w:val="left"/>
              <w:rPr>
                <w:rFonts w:ascii="宋体" w:hAnsi="宋体"/>
                <w:snapToGrid w:val="0"/>
                <w:kern w:val="0"/>
              </w:rPr>
            </w:pPr>
          </w:p>
        </w:tc>
      </w:tr>
      <w:tr w:rsidR="00F86240" w:rsidRPr="00736667" w14:paraId="6A30BD0D" w14:textId="77777777" w:rsidTr="00984568">
        <w:tc>
          <w:tcPr>
            <w:tcW w:w="1701" w:type="dxa"/>
            <w:shd w:val="clear" w:color="auto" w:fill="auto"/>
          </w:tcPr>
          <w:p w14:paraId="4AA6313C" w14:textId="77777777" w:rsidR="00F86240" w:rsidRDefault="00F86240" w:rsidP="00984568">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64BBB14C" w14:textId="77777777" w:rsidR="00F86240" w:rsidRDefault="00F86240" w:rsidP="00984568">
            <w:pPr>
              <w:jc w:val="left"/>
              <w:rPr>
                <w:rFonts w:ascii="宋体" w:hAnsi="宋体"/>
                <w:snapToGrid w:val="0"/>
                <w:kern w:val="0"/>
              </w:rPr>
            </w:pPr>
          </w:p>
        </w:tc>
        <w:tc>
          <w:tcPr>
            <w:tcW w:w="1134" w:type="dxa"/>
            <w:shd w:val="clear" w:color="auto" w:fill="auto"/>
          </w:tcPr>
          <w:p w14:paraId="0F8D9D09" w14:textId="77777777" w:rsidR="00F86240"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6CE0F60" w14:textId="77777777" w:rsidR="00F86240" w:rsidRDefault="00F86240" w:rsidP="00984568">
            <w:pPr>
              <w:jc w:val="left"/>
              <w:rPr>
                <w:rFonts w:ascii="宋体" w:hAnsi="宋体"/>
                <w:snapToGrid w:val="0"/>
                <w:kern w:val="0"/>
              </w:rPr>
            </w:pPr>
          </w:p>
        </w:tc>
      </w:tr>
      <w:tr w:rsidR="00F86240" w:rsidRPr="00736667" w14:paraId="183C002A" w14:textId="77777777" w:rsidTr="00984568">
        <w:tc>
          <w:tcPr>
            <w:tcW w:w="1701" w:type="dxa"/>
            <w:shd w:val="clear" w:color="auto" w:fill="auto"/>
          </w:tcPr>
          <w:p w14:paraId="6AD17A21" w14:textId="77777777" w:rsidR="00F86240" w:rsidRDefault="00F86240" w:rsidP="00984568">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方式</w:t>
            </w:r>
          </w:p>
        </w:tc>
        <w:tc>
          <w:tcPr>
            <w:tcW w:w="1559" w:type="dxa"/>
            <w:shd w:val="clear" w:color="auto" w:fill="auto"/>
          </w:tcPr>
          <w:p w14:paraId="01473F1A" w14:textId="77777777" w:rsidR="00F86240" w:rsidRDefault="00F86240" w:rsidP="00984568">
            <w:pPr>
              <w:jc w:val="left"/>
              <w:rPr>
                <w:rFonts w:ascii="宋体" w:hAnsi="宋体"/>
                <w:snapToGrid w:val="0"/>
                <w:kern w:val="0"/>
              </w:rPr>
            </w:pPr>
          </w:p>
        </w:tc>
        <w:tc>
          <w:tcPr>
            <w:tcW w:w="1134" w:type="dxa"/>
            <w:shd w:val="clear" w:color="auto" w:fill="auto"/>
          </w:tcPr>
          <w:p w14:paraId="254C6658" w14:textId="77777777" w:rsidR="00F86240"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EFF03A6" w14:textId="77777777" w:rsidR="00F86240" w:rsidRDefault="00F86240" w:rsidP="00984568">
            <w:pPr>
              <w:jc w:val="left"/>
              <w:rPr>
                <w:rFonts w:ascii="宋体" w:hAnsi="宋体"/>
                <w:snapToGrid w:val="0"/>
                <w:kern w:val="0"/>
              </w:rPr>
            </w:pPr>
          </w:p>
        </w:tc>
      </w:tr>
      <w:tr w:rsidR="00F86240" w:rsidRPr="00736667" w14:paraId="4714031A" w14:textId="77777777" w:rsidTr="00984568">
        <w:tc>
          <w:tcPr>
            <w:tcW w:w="1701" w:type="dxa"/>
            <w:shd w:val="clear" w:color="auto" w:fill="auto"/>
          </w:tcPr>
          <w:p w14:paraId="50DF0913" w14:textId="77777777" w:rsidR="00F86240" w:rsidRDefault="00F86240" w:rsidP="00984568">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金额</w:t>
            </w:r>
          </w:p>
        </w:tc>
        <w:tc>
          <w:tcPr>
            <w:tcW w:w="1559" w:type="dxa"/>
            <w:shd w:val="clear" w:color="auto" w:fill="auto"/>
          </w:tcPr>
          <w:p w14:paraId="176BF220" w14:textId="77777777" w:rsidR="00F86240" w:rsidRDefault="00F86240" w:rsidP="00984568">
            <w:pPr>
              <w:jc w:val="left"/>
              <w:rPr>
                <w:rFonts w:ascii="宋体" w:hAnsi="宋体"/>
                <w:snapToGrid w:val="0"/>
                <w:kern w:val="0"/>
              </w:rPr>
            </w:pPr>
          </w:p>
        </w:tc>
        <w:tc>
          <w:tcPr>
            <w:tcW w:w="1134" w:type="dxa"/>
            <w:shd w:val="clear" w:color="auto" w:fill="auto"/>
          </w:tcPr>
          <w:p w14:paraId="23346F66" w14:textId="77777777" w:rsidR="00F86240"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DA25141" w14:textId="77777777" w:rsidR="00F86240" w:rsidRDefault="00F86240" w:rsidP="00984568">
            <w:pPr>
              <w:jc w:val="left"/>
              <w:rPr>
                <w:rFonts w:ascii="宋体" w:hAnsi="宋体"/>
                <w:snapToGrid w:val="0"/>
                <w:kern w:val="0"/>
              </w:rPr>
            </w:pPr>
          </w:p>
        </w:tc>
      </w:tr>
      <w:tr w:rsidR="00F86240" w:rsidRPr="00736667" w14:paraId="41D09014" w14:textId="77777777" w:rsidTr="00984568">
        <w:tc>
          <w:tcPr>
            <w:tcW w:w="1701" w:type="dxa"/>
            <w:shd w:val="clear" w:color="auto" w:fill="auto"/>
          </w:tcPr>
          <w:p w14:paraId="65C7EA23" w14:textId="77777777" w:rsidR="00F86240" w:rsidRDefault="00F86240" w:rsidP="00984568">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w:t>
            </w:r>
          </w:p>
        </w:tc>
        <w:tc>
          <w:tcPr>
            <w:tcW w:w="1559" w:type="dxa"/>
            <w:shd w:val="clear" w:color="auto" w:fill="auto"/>
          </w:tcPr>
          <w:p w14:paraId="416E3DEC" w14:textId="77777777" w:rsidR="00F86240" w:rsidRPr="00736667" w:rsidRDefault="00F86240" w:rsidP="00984568">
            <w:pPr>
              <w:jc w:val="left"/>
              <w:rPr>
                <w:rFonts w:ascii="宋体" w:hAnsi="宋体"/>
                <w:snapToGrid w:val="0"/>
                <w:kern w:val="0"/>
              </w:rPr>
            </w:pPr>
          </w:p>
        </w:tc>
        <w:tc>
          <w:tcPr>
            <w:tcW w:w="1134" w:type="dxa"/>
            <w:shd w:val="clear" w:color="auto" w:fill="auto"/>
          </w:tcPr>
          <w:p w14:paraId="3D4A4E37" w14:textId="77777777" w:rsidR="00F86240" w:rsidRDefault="00F86240"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6A778C2" w14:textId="77777777" w:rsidR="00F86240" w:rsidRPr="00736667" w:rsidRDefault="00F86240" w:rsidP="00984568">
            <w:pPr>
              <w:jc w:val="left"/>
              <w:rPr>
                <w:rFonts w:ascii="宋体" w:hAnsi="宋体"/>
                <w:snapToGrid w:val="0"/>
                <w:kern w:val="0"/>
              </w:rPr>
            </w:pPr>
          </w:p>
        </w:tc>
      </w:tr>
    </w:tbl>
    <w:p w14:paraId="793434CA" w14:textId="77777777" w:rsidR="00F86240" w:rsidRPr="00A9755C" w:rsidRDefault="00F86240" w:rsidP="00F8624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2DA2E4E" w14:textId="77777777" w:rsidR="00F86240" w:rsidRDefault="00F86240" w:rsidP="00F86240">
      <w:pPr>
        <w:pStyle w:val="6"/>
      </w:pPr>
      <w:r>
        <w:rPr>
          <w:rFonts w:hint="eastAsia"/>
        </w:rPr>
        <w:t>数据</w:t>
      </w:r>
      <w:r>
        <w:t>库表</w:t>
      </w:r>
    </w:p>
    <w:p w14:paraId="672F492A" w14:textId="77777777" w:rsidR="007E4F70" w:rsidRDefault="007E4F70" w:rsidP="007E4F70">
      <w:pPr>
        <w:ind w:left="260" w:firstLine="420"/>
      </w:pPr>
      <w:r w:rsidRPr="0015306A">
        <w:rPr>
          <w:rFonts w:hint="eastAsia"/>
        </w:rPr>
        <w:t>资方入账流水临时表</w:t>
      </w:r>
      <w:r>
        <w:rPr>
          <w:rFonts w:hint="eastAsia"/>
        </w:rPr>
        <w:t>（</w:t>
      </w:r>
      <w:r>
        <w:t>微服务）</w:t>
      </w:r>
    </w:p>
    <w:p w14:paraId="1C16C081" w14:textId="77777777" w:rsidR="007E4F70" w:rsidRDefault="007E4F70" w:rsidP="007E4F70">
      <w:pPr>
        <w:ind w:left="260" w:firstLine="420"/>
      </w:pPr>
      <w:r w:rsidRPr="0015306A">
        <w:rPr>
          <w:rFonts w:hint="eastAsia"/>
        </w:rPr>
        <w:t>资方入账</w:t>
      </w:r>
      <w:r>
        <w:rPr>
          <w:rFonts w:hint="eastAsia"/>
        </w:rPr>
        <w:t>凭证</w:t>
      </w:r>
      <w:r w:rsidRPr="0015306A">
        <w:rPr>
          <w:rFonts w:hint="eastAsia"/>
        </w:rPr>
        <w:t>临时表</w:t>
      </w:r>
      <w:r>
        <w:rPr>
          <w:rFonts w:hint="eastAsia"/>
        </w:rPr>
        <w:t>（</w:t>
      </w:r>
      <w:r>
        <w:t>微服务）</w:t>
      </w:r>
    </w:p>
    <w:p w14:paraId="2FE3CC16" w14:textId="77777777" w:rsidR="007E4F70" w:rsidRDefault="007E4F70" w:rsidP="007E4F70">
      <w:pPr>
        <w:ind w:left="260" w:firstLine="420"/>
      </w:pPr>
      <w:r>
        <w:rPr>
          <w:rFonts w:hint="eastAsia"/>
        </w:rPr>
        <w:t>资方入账业务</w:t>
      </w:r>
      <w:r w:rsidRPr="0015306A">
        <w:rPr>
          <w:rFonts w:hint="eastAsia"/>
        </w:rPr>
        <w:t>临时表</w:t>
      </w:r>
      <w:r>
        <w:rPr>
          <w:rFonts w:hint="eastAsia"/>
        </w:rPr>
        <w:t>（</w:t>
      </w:r>
      <w:r>
        <w:t>微服务）</w:t>
      </w:r>
    </w:p>
    <w:p w14:paraId="51193CCF" w14:textId="77777777" w:rsidR="00F86240" w:rsidRDefault="00F86240" w:rsidP="00C2435F">
      <w:pPr>
        <w:ind w:left="420" w:firstLine="420"/>
        <w:rPr>
          <w:kern w:val="0"/>
        </w:rPr>
      </w:pPr>
    </w:p>
    <w:p w14:paraId="503EC2B7" w14:textId="77777777" w:rsidR="00DF5FDA" w:rsidRPr="0082647F" w:rsidRDefault="00DF5FDA" w:rsidP="00DF5FDA">
      <w:pPr>
        <w:pStyle w:val="5"/>
      </w:pPr>
      <w:r>
        <w:rPr>
          <w:rFonts w:hint="eastAsia"/>
        </w:rPr>
        <w:lastRenderedPageBreak/>
        <w:t>返</w:t>
      </w:r>
      <w:r>
        <w:t>佣入账审核</w:t>
      </w:r>
      <w:r>
        <w:rPr>
          <w:rFonts w:hint="eastAsia"/>
        </w:rPr>
        <w:t>确认</w:t>
      </w:r>
    </w:p>
    <w:p w14:paraId="12C0C771" w14:textId="77777777" w:rsidR="00DF5FDA" w:rsidRDefault="00DF5FDA" w:rsidP="00DF5FDA">
      <w:pPr>
        <w:pStyle w:val="6"/>
      </w:pPr>
      <w:r>
        <w:rPr>
          <w:rFonts w:hint="eastAsia"/>
        </w:rPr>
        <w:t>功能</w:t>
      </w:r>
      <w:r>
        <w:t>描述</w:t>
      </w:r>
    </w:p>
    <w:p w14:paraId="08AFEF2E" w14:textId="77777777" w:rsidR="00DF5FDA" w:rsidRPr="00A9755C" w:rsidRDefault="00DF5FDA" w:rsidP="00DF5FDA">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提供</w:t>
      </w:r>
      <w:r>
        <w:rPr>
          <w:rFonts w:ascii="宋体" w:hAnsi="宋体"/>
          <w:kern w:val="0"/>
          <w:sz w:val="24"/>
          <w:szCs w:val="21"/>
        </w:rPr>
        <w:t>业务管理端</w:t>
      </w:r>
      <w:r>
        <w:rPr>
          <w:rFonts w:ascii="宋体" w:hAnsi="宋体" w:hint="eastAsia"/>
          <w:kern w:val="0"/>
          <w:sz w:val="24"/>
          <w:szCs w:val="21"/>
        </w:rPr>
        <w:t>完成返佣</w:t>
      </w:r>
      <w:r>
        <w:rPr>
          <w:rFonts w:ascii="宋体" w:hAnsi="宋体"/>
          <w:kern w:val="0"/>
          <w:sz w:val="24"/>
          <w:szCs w:val="21"/>
        </w:rPr>
        <w:t>入账审核操作后推送数据同步更新微服务端数据</w:t>
      </w:r>
      <w:r>
        <w:rPr>
          <w:rFonts w:ascii="宋体" w:hAnsi="宋体" w:hint="eastAsia"/>
          <w:kern w:val="0"/>
          <w:sz w:val="24"/>
          <w:szCs w:val="21"/>
        </w:rPr>
        <w:t>的接口</w:t>
      </w:r>
      <w:r>
        <w:rPr>
          <w:rFonts w:ascii="宋体" w:hAnsi="宋体"/>
          <w:kern w:val="0"/>
          <w:sz w:val="24"/>
          <w:szCs w:val="21"/>
        </w:rPr>
        <w:t>实现</w:t>
      </w:r>
    </w:p>
    <w:p w14:paraId="607762DE" w14:textId="77777777" w:rsidR="00DF5FDA" w:rsidRPr="00676A58" w:rsidRDefault="00DF5FDA" w:rsidP="00DF5FDA">
      <w:pPr>
        <w:pStyle w:val="6"/>
      </w:pPr>
      <w:r w:rsidRPr="00676A58">
        <w:rPr>
          <w:rFonts w:hint="eastAsia"/>
        </w:rPr>
        <w:t>处理流程</w:t>
      </w:r>
    </w:p>
    <w:p w14:paraId="5F18D077" w14:textId="77777777" w:rsidR="00DF5FDA" w:rsidRDefault="00A073A7" w:rsidP="00DF5FDA">
      <w:pPr>
        <w:ind w:left="289" w:firstLine="420"/>
        <w:rPr>
          <w:b/>
          <w:sz w:val="24"/>
          <w:szCs w:val="24"/>
        </w:rPr>
      </w:pPr>
      <w:r>
        <w:object w:dxaOrig="5505" w:dyaOrig="1726" w14:anchorId="3CF3AE97">
          <v:shape id="_x0000_i1073" type="#_x0000_t75" style="width:273.5pt;height:85.55pt" o:ole="">
            <v:imagedata r:id="rId112" o:title=""/>
          </v:shape>
          <o:OLEObject Type="Embed" ProgID="Visio.Drawing.15" ShapeID="_x0000_i1073" DrawAspect="Content" ObjectID="_1569760946" r:id="rId113"/>
        </w:object>
      </w:r>
      <w:r w:rsidR="00DF5FDA">
        <w:t xml:space="preserve"> </w:t>
      </w:r>
    </w:p>
    <w:p w14:paraId="56023BB2" w14:textId="77777777" w:rsidR="00DF5FDA" w:rsidRPr="004F010F" w:rsidRDefault="00DF5FDA" w:rsidP="00DF5FDA">
      <w:pPr>
        <w:ind w:left="289" w:firstLine="420"/>
      </w:pPr>
      <w:r w:rsidRPr="00646F01">
        <w:rPr>
          <w:rFonts w:hint="eastAsia"/>
          <w:b/>
          <w:sz w:val="24"/>
          <w:szCs w:val="24"/>
        </w:rPr>
        <w:t>【流程描述】</w:t>
      </w:r>
    </w:p>
    <w:p w14:paraId="2EB90D08" w14:textId="77777777" w:rsidR="00DF5FDA" w:rsidRDefault="006C3A2B">
      <w:pPr>
        <w:pStyle w:val="afb"/>
        <w:numPr>
          <w:ilvl w:val="0"/>
          <w:numId w:val="5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87" w:author="wangq" w:date="2017-08-21T17:25:00Z">
          <w:pPr>
            <w:pStyle w:val="afb"/>
            <w:numPr>
              <w:numId w:val="7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根据</w:t>
      </w:r>
      <w:r>
        <w:rPr>
          <w:rFonts w:ascii="宋体" w:hAnsi="宋体"/>
          <w:kern w:val="0"/>
          <w:sz w:val="24"/>
          <w:szCs w:val="21"/>
        </w:rPr>
        <w:t>传入数据</w:t>
      </w:r>
      <w:r>
        <w:rPr>
          <w:rFonts w:ascii="宋体" w:hAnsi="宋体" w:hint="eastAsia"/>
          <w:kern w:val="0"/>
          <w:sz w:val="24"/>
          <w:szCs w:val="21"/>
        </w:rPr>
        <w:t>调用返</w:t>
      </w:r>
      <w:r>
        <w:rPr>
          <w:rFonts w:ascii="宋体" w:hAnsi="宋体"/>
          <w:kern w:val="0"/>
          <w:sz w:val="24"/>
          <w:szCs w:val="21"/>
        </w:rPr>
        <w:t>佣入账审核确认</w:t>
      </w:r>
    </w:p>
    <w:p w14:paraId="0C35BEEE" w14:textId="77777777" w:rsidR="006C3A2B" w:rsidRPr="00961163" w:rsidRDefault="006C3A2B">
      <w:pPr>
        <w:pStyle w:val="afb"/>
        <w:numPr>
          <w:ilvl w:val="0"/>
          <w:numId w:val="5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88" w:author="wangq" w:date="2017-08-21T17:25:00Z">
          <w:pPr>
            <w:pStyle w:val="afb"/>
            <w:numPr>
              <w:numId w:val="7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判断</w:t>
      </w:r>
      <w:r>
        <w:rPr>
          <w:rFonts w:ascii="宋体" w:hAnsi="宋体"/>
          <w:kern w:val="0"/>
          <w:sz w:val="24"/>
          <w:szCs w:val="21"/>
        </w:rPr>
        <w:t>操作是否成功，</w:t>
      </w:r>
      <w:r w:rsidR="00A073A7">
        <w:rPr>
          <w:rFonts w:ascii="宋体" w:hAnsi="宋体" w:hint="eastAsia"/>
          <w:kern w:val="0"/>
          <w:sz w:val="24"/>
          <w:szCs w:val="21"/>
        </w:rPr>
        <w:t>并</w:t>
      </w:r>
      <w:r w:rsidR="00A073A7">
        <w:rPr>
          <w:rFonts w:ascii="宋体" w:hAnsi="宋体"/>
          <w:kern w:val="0"/>
          <w:sz w:val="24"/>
          <w:szCs w:val="21"/>
        </w:rPr>
        <w:t>返回</w:t>
      </w:r>
      <w:r w:rsidR="00A073A7">
        <w:rPr>
          <w:rFonts w:ascii="宋体" w:hAnsi="宋体" w:hint="eastAsia"/>
          <w:kern w:val="0"/>
          <w:sz w:val="24"/>
          <w:szCs w:val="21"/>
        </w:rPr>
        <w:t>对应</w:t>
      </w:r>
      <w:r w:rsidR="00A073A7">
        <w:rPr>
          <w:rFonts w:ascii="宋体" w:hAnsi="宋体"/>
          <w:kern w:val="0"/>
          <w:sz w:val="24"/>
          <w:szCs w:val="21"/>
        </w:rPr>
        <w:t>的操作结果</w:t>
      </w:r>
    </w:p>
    <w:p w14:paraId="04EA6DD5" w14:textId="77777777" w:rsidR="00DF5FDA" w:rsidRPr="00F9212D" w:rsidRDefault="00DF5FDA" w:rsidP="00DF5FDA">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DF5FDA" w:rsidRPr="00736667" w14:paraId="3D9939D8" w14:textId="77777777" w:rsidTr="00984568">
        <w:tc>
          <w:tcPr>
            <w:tcW w:w="1559" w:type="dxa"/>
            <w:shd w:val="clear" w:color="auto" w:fill="E0E0E0"/>
          </w:tcPr>
          <w:p w14:paraId="30842ECA" w14:textId="77777777" w:rsidR="00DF5FDA" w:rsidRPr="00736667" w:rsidRDefault="00DF5FDA" w:rsidP="00984568">
            <w:pPr>
              <w:jc w:val="center"/>
              <w:rPr>
                <w:b/>
                <w:snapToGrid w:val="0"/>
                <w:kern w:val="0"/>
              </w:rPr>
            </w:pPr>
            <w:r w:rsidRPr="00736667">
              <w:rPr>
                <w:rFonts w:hint="eastAsia"/>
                <w:b/>
                <w:snapToGrid w:val="0"/>
                <w:kern w:val="0"/>
              </w:rPr>
              <w:t>输入要素</w:t>
            </w:r>
          </w:p>
        </w:tc>
        <w:tc>
          <w:tcPr>
            <w:tcW w:w="1701" w:type="dxa"/>
            <w:shd w:val="clear" w:color="auto" w:fill="E0E0E0"/>
          </w:tcPr>
          <w:p w14:paraId="5A03CDE1" w14:textId="77777777" w:rsidR="00DF5FDA" w:rsidRPr="00736667" w:rsidRDefault="00DF5FDA" w:rsidP="0098456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FE0A0D" w14:textId="77777777" w:rsidR="00DF5FDA" w:rsidRPr="00736667" w:rsidRDefault="00DF5FDA" w:rsidP="0098456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2D48258" w14:textId="77777777" w:rsidR="00DF5FDA" w:rsidRPr="00736667" w:rsidRDefault="00DF5FDA" w:rsidP="00984568">
            <w:pPr>
              <w:jc w:val="center"/>
              <w:rPr>
                <w:b/>
                <w:snapToGrid w:val="0"/>
                <w:kern w:val="0"/>
              </w:rPr>
            </w:pPr>
            <w:r w:rsidRPr="00736667">
              <w:rPr>
                <w:rFonts w:hint="eastAsia"/>
                <w:b/>
                <w:snapToGrid w:val="0"/>
                <w:kern w:val="0"/>
              </w:rPr>
              <w:t>备注</w:t>
            </w:r>
          </w:p>
        </w:tc>
      </w:tr>
      <w:tr w:rsidR="00DF5FDA" w:rsidRPr="00736667" w14:paraId="7A9CFD15" w14:textId="77777777" w:rsidTr="00984568">
        <w:tc>
          <w:tcPr>
            <w:tcW w:w="1559" w:type="dxa"/>
            <w:shd w:val="clear" w:color="auto" w:fill="E0E0E0"/>
          </w:tcPr>
          <w:p w14:paraId="3A4CDF12" w14:textId="77777777" w:rsidR="00DF5FDA" w:rsidRPr="00736667" w:rsidRDefault="00DF5FDA" w:rsidP="00DF5FDA">
            <w:pPr>
              <w:jc w:val="center"/>
              <w:rPr>
                <w:b/>
                <w:snapToGrid w:val="0"/>
                <w:kern w:val="0"/>
              </w:rPr>
            </w:pPr>
            <w:r w:rsidRPr="001B627C">
              <w:rPr>
                <w:rFonts w:ascii="宋体" w:hAnsi="宋体" w:hint="eastAsia"/>
                <w:snapToGrid w:val="0"/>
                <w:kern w:val="0"/>
              </w:rPr>
              <w:t>资方入账流水临时表</w:t>
            </w:r>
            <w:r>
              <w:rPr>
                <w:rFonts w:ascii="宋体" w:hAnsi="宋体" w:hint="eastAsia"/>
                <w:snapToGrid w:val="0"/>
                <w:kern w:val="0"/>
              </w:rPr>
              <w:t>主键</w:t>
            </w:r>
          </w:p>
        </w:tc>
        <w:tc>
          <w:tcPr>
            <w:tcW w:w="1701" w:type="dxa"/>
            <w:shd w:val="clear" w:color="auto" w:fill="E0E0E0"/>
          </w:tcPr>
          <w:p w14:paraId="321699F2" w14:textId="77777777" w:rsidR="00DF5FDA" w:rsidRDefault="00DF5FDA" w:rsidP="00DF5FDA">
            <w:pPr>
              <w:jc w:val="center"/>
              <w:rPr>
                <w:b/>
                <w:snapToGrid w:val="0"/>
                <w:kern w:val="0"/>
              </w:rPr>
            </w:pPr>
          </w:p>
        </w:tc>
        <w:tc>
          <w:tcPr>
            <w:tcW w:w="1134" w:type="dxa"/>
            <w:shd w:val="clear" w:color="auto" w:fill="E0E0E0"/>
          </w:tcPr>
          <w:p w14:paraId="281C9BAD" w14:textId="77777777" w:rsidR="00DF5FDA" w:rsidRDefault="00DF5FDA" w:rsidP="00DF5FDA">
            <w:pPr>
              <w:jc w:val="center"/>
              <w:rPr>
                <w:b/>
                <w:snapToGrid w:val="0"/>
                <w:kern w:val="0"/>
              </w:rPr>
            </w:pPr>
            <w:r>
              <w:rPr>
                <w:rFonts w:ascii="宋体" w:hAnsi="宋体"/>
                <w:snapToGrid w:val="0"/>
                <w:kern w:val="0"/>
              </w:rPr>
              <w:t>Y</w:t>
            </w:r>
          </w:p>
        </w:tc>
        <w:tc>
          <w:tcPr>
            <w:tcW w:w="3119" w:type="dxa"/>
            <w:shd w:val="clear" w:color="auto" w:fill="E0E0E0"/>
          </w:tcPr>
          <w:p w14:paraId="6C8D0F9D" w14:textId="77777777" w:rsidR="00DF5FDA" w:rsidRPr="00736667" w:rsidRDefault="00DF5FDA" w:rsidP="00DF5FDA">
            <w:pPr>
              <w:jc w:val="center"/>
              <w:rPr>
                <w:b/>
                <w:snapToGrid w:val="0"/>
                <w:kern w:val="0"/>
              </w:rPr>
            </w:pPr>
          </w:p>
        </w:tc>
      </w:tr>
    </w:tbl>
    <w:p w14:paraId="73A602FD" w14:textId="77777777" w:rsidR="00DF5FDA" w:rsidRDefault="00DF5FDA" w:rsidP="00DF5FDA"/>
    <w:p w14:paraId="42CDA78F" w14:textId="77777777" w:rsidR="00DF5FDA" w:rsidRPr="00C56A4E" w:rsidRDefault="00DF5FDA" w:rsidP="00DF5FDA"/>
    <w:p w14:paraId="66A1F855" w14:textId="77777777" w:rsidR="00DF5FDA" w:rsidRDefault="00DF5FDA" w:rsidP="00DF5FDA">
      <w:pPr>
        <w:pStyle w:val="6"/>
      </w:pPr>
      <w:r w:rsidRPr="00A52328">
        <w:rPr>
          <w:rFonts w:hint="eastAsia"/>
        </w:rPr>
        <w:t>输出</w:t>
      </w:r>
    </w:p>
    <w:p w14:paraId="6EC0B77B" w14:textId="77777777" w:rsidR="00DF5FDA" w:rsidRPr="00DF5FDA" w:rsidRDefault="00DF5FDA" w:rsidP="00BF6BAD">
      <w:pPr>
        <w:ind w:left="840"/>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DF5FDA" w:rsidRPr="00736667" w14:paraId="676C237E" w14:textId="77777777" w:rsidTr="00984568">
        <w:tc>
          <w:tcPr>
            <w:tcW w:w="1559" w:type="dxa"/>
            <w:shd w:val="clear" w:color="auto" w:fill="E0E0E0"/>
          </w:tcPr>
          <w:p w14:paraId="724BEB62" w14:textId="77777777" w:rsidR="00DF5FDA" w:rsidRPr="00736667" w:rsidRDefault="00DF5FDA" w:rsidP="00984568">
            <w:pPr>
              <w:jc w:val="center"/>
              <w:rPr>
                <w:b/>
                <w:snapToGrid w:val="0"/>
                <w:kern w:val="0"/>
              </w:rPr>
            </w:pPr>
            <w:r w:rsidRPr="00736667">
              <w:rPr>
                <w:rFonts w:hint="eastAsia"/>
                <w:b/>
                <w:snapToGrid w:val="0"/>
                <w:kern w:val="0"/>
              </w:rPr>
              <w:t>输入要素</w:t>
            </w:r>
          </w:p>
        </w:tc>
        <w:tc>
          <w:tcPr>
            <w:tcW w:w="1701" w:type="dxa"/>
            <w:shd w:val="clear" w:color="auto" w:fill="E0E0E0"/>
          </w:tcPr>
          <w:p w14:paraId="6591F8A0" w14:textId="77777777" w:rsidR="00DF5FDA" w:rsidRPr="00736667" w:rsidRDefault="00DF5FDA" w:rsidP="0098456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BFBECDD" w14:textId="77777777" w:rsidR="00DF5FDA" w:rsidRPr="00736667" w:rsidRDefault="00DF5FDA" w:rsidP="0098456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ABAB2D9" w14:textId="77777777" w:rsidR="00DF5FDA" w:rsidRPr="00736667" w:rsidRDefault="00DF5FDA" w:rsidP="00984568">
            <w:pPr>
              <w:jc w:val="center"/>
              <w:rPr>
                <w:b/>
                <w:snapToGrid w:val="0"/>
                <w:kern w:val="0"/>
              </w:rPr>
            </w:pPr>
            <w:r w:rsidRPr="00736667">
              <w:rPr>
                <w:rFonts w:hint="eastAsia"/>
                <w:b/>
                <w:snapToGrid w:val="0"/>
                <w:kern w:val="0"/>
              </w:rPr>
              <w:t>备注</w:t>
            </w:r>
          </w:p>
        </w:tc>
      </w:tr>
      <w:tr w:rsidR="00DF5FDA" w:rsidRPr="00736667" w14:paraId="4948B41E" w14:textId="77777777" w:rsidTr="00984568">
        <w:tc>
          <w:tcPr>
            <w:tcW w:w="1559" w:type="dxa"/>
            <w:shd w:val="clear" w:color="auto" w:fill="auto"/>
          </w:tcPr>
          <w:p w14:paraId="3A9A91EF" w14:textId="77777777" w:rsidR="00DF5FDA" w:rsidRPr="00736667" w:rsidRDefault="00DF5FDA" w:rsidP="00984568">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56DD4CA6" w14:textId="77777777" w:rsidR="00DF5FDA" w:rsidRPr="00736667" w:rsidRDefault="00DF5FDA" w:rsidP="00984568">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02D25972" w14:textId="77777777" w:rsidR="00DF5FDA" w:rsidRPr="00736667" w:rsidRDefault="00DF5FDA"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ABE156C" w14:textId="77777777" w:rsidR="00DF5FDA" w:rsidRPr="00736667" w:rsidRDefault="00DF5FDA" w:rsidP="00984568">
            <w:pPr>
              <w:jc w:val="left"/>
              <w:rPr>
                <w:rFonts w:ascii="宋体" w:hAnsi="宋体"/>
                <w:snapToGrid w:val="0"/>
                <w:kern w:val="0"/>
              </w:rPr>
            </w:pPr>
          </w:p>
        </w:tc>
      </w:tr>
      <w:tr w:rsidR="00DF5FDA" w:rsidRPr="00736667" w14:paraId="56DAA857" w14:textId="77777777" w:rsidTr="00984568">
        <w:tc>
          <w:tcPr>
            <w:tcW w:w="1559" w:type="dxa"/>
            <w:shd w:val="clear" w:color="auto" w:fill="auto"/>
          </w:tcPr>
          <w:p w14:paraId="0532B240" w14:textId="77777777" w:rsidR="00DF5FDA" w:rsidRPr="00736667" w:rsidRDefault="00DF5FDA" w:rsidP="00984568">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4ED0271" w14:textId="77777777" w:rsidR="00DF5FDA" w:rsidRPr="00736667" w:rsidRDefault="00DF5FDA" w:rsidP="00984568">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13835D94" w14:textId="77777777" w:rsidR="00DF5FDA" w:rsidRPr="00736667" w:rsidRDefault="00DF5FDA" w:rsidP="0098456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1A9B6E8" w14:textId="77777777" w:rsidR="00DF5FDA" w:rsidRPr="00736667" w:rsidRDefault="00A073A7" w:rsidP="00984568">
            <w:pPr>
              <w:jc w:val="left"/>
              <w:rPr>
                <w:rFonts w:ascii="宋体" w:hAnsi="宋体"/>
                <w:snapToGrid w:val="0"/>
                <w:kern w:val="0"/>
              </w:rPr>
            </w:pPr>
            <w:r w:rsidRPr="00BF6BAD">
              <w:rPr>
                <w:rFonts w:ascii="宋体" w:hAnsi="宋体" w:hint="eastAsia"/>
                <w:snapToGrid w:val="0"/>
                <w:kern w:val="0"/>
              </w:rPr>
              <w:t>若</w:t>
            </w:r>
            <w:r w:rsidRPr="00BF6BAD">
              <w:rPr>
                <w:rFonts w:ascii="宋体" w:hAnsi="宋体"/>
                <w:snapToGrid w:val="0"/>
                <w:kern w:val="0"/>
              </w:rPr>
              <w:t>失败需要</w:t>
            </w:r>
            <w:r w:rsidRPr="00BF6BAD">
              <w:rPr>
                <w:rFonts w:ascii="宋体" w:hAnsi="宋体" w:hint="eastAsia"/>
                <w:snapToGrid w:val="0"/>
                <w:kern w:val="0"/>
              </w:rPr>
              <w:t>返回失败消息至业务管理端并回滚业务管理端事务（回滚逻辑需要业务管理端自己实现相关回滚逻辑。若回滚失败，则记入运维预警日志并调用消息通知推送给运维人员）</w:t>
            </w:r>
          </w:p>
        </w:tc>
      </w:tr>
      <w:tr w:rsidR="00DF5FDA" w:rsidRPr="00736667" w14:paraId="7A9FE266" w14:textId="77777777" w:rsidTr="00984568">
        <w:tc>
          <w:tcPr>
            <w:tcW w:w="1559" w:type="dxa"/>
            <w:shd w:val="clear" w:color="auto" w:fill="auto"/>
          </w:tcPr>
          <w:p w14:paraId="1D78E514" w14:textId="77777777" w:rsidR="00DF5FDA" w:rsidRPr="00736667" w:rsidRDefault="00DF5FDA" w:rsidP="00984568">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1F8F114" w14:textId="77777777" w:rsidR="00DF5FDA" w:rsidRPr="00736667" w:rsidRDefault="00DF5FDA" w:rsidP="00984568">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06456AAE" w14:textId="77777777" w:rsidR="00DF5FDA" w:rsidRPr="00736667" w:rsidRDefault="00DF5FDA" w:rsidP="00984568">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01A4398" w14:textId="77777777" w:rsidR="00DF5FDA" w:rsidRPr="00736667" w:rsidRDefault="00DF5FDA" w:rsidP="00984568">
            <w:pPr>
              <w:jc w:val="left"/>
              <w:rPr>
                <w:rFonts w:ascii="宋体" w:hAnsi="宋体"/>
                <w:snapToGrid w:val="0"/>
                <w:kern w:val="0"/>
              </w:rPr>
            </w:pPr>
          </w:p>
        </w:tc>
      </w:tr>
      <w:tr w:rsidR="00A073A7" w:rsidRPr="00736667" w14:paraId="0EAC6723" w14:textId="77777777" w:rsidTr="00984568">
        <w:tc>
          <w:tcPr>
            <w:tcW w:w="1559" w:type="dxa"/>
            <w:shd w:val="clear" w:color="auto" w:fill="auto"/>
          </w:tcPr>
          <w:p w14:paraId="62BD6E7F" w14:textId="77777777" w:rsidR="00A073A7" w:rsidRDefault="00A073A7" w:rsidP="00984568">
            <w:pPr>
              <w:jc w:val="left"/>
              <w:rPr>
                <w:rFonts w:ascii="宋体" w:hAnsi="宋体"/>
                <w:snapToGrid w:val="0"/>
                <w:kern w:val="0"/>
              </w:rPr>
            </w:pPr>
            <w:r>
              <w:rPr>
                <w:rFonts w:ascii="宋体" w:hAnsi="宋体" w:hint="eastAsia"/>
                <w:snapToGrid w:val="0"/>
                <w:kern w:val="0"/>
              </w:rPr>
              <w:t>资方入账流水</w:t>
            </w:r>
            <w:r w:rsidRPr="001B627C">
              <w:rPr>
                <w:rFonts w:ascii="宋体" w:hAnsi="宋体" w:hint="eastAsia"/>
                <w:snapToGrid w:val="0"/>
                <w:kern w:val="0"/>
              </w:rPr>
              <w:t>表</w:t>
            </w:r>
            <w:r>
              <w:rPr>
                <w:rFonts w:ascii="宋体" w:hAnsi="宋体" w:hint="eastAsia"/>
                <w:snapToGrid w:val="0"/>
                <w:kern w:val="0"/>
              </w:rPr>
              <w:t>主键</w:t>
            </w:r>
          </w:p>
        </w:tc>
        <w:tc>
          <w:tcPr>
            <w:tcW w:w="1701" w:type="dxa"/>
            <w:shd w:val="clear" w:color="auto" w:fill="auto"/>
          </w:tcPr>
          <w:p w14:paraId="1844D954" w14:textId="77777777" w:rsidR="00A073A7" w:rsidRDefault="00A073A7" w:rsidP="00984568">
            <w:pPr>
              <w:jc w:val="left"/>
              <w:rPr>
                <w:rFonts w:ascii="宋体" w:hAnsi="宋体"/>
                <w:snapToGrid w:val="0"/>
                <w:kern w:val="0"/>
              </w:rPr>
            </w:pPr>
          </w:p>
        </w:tc>
        <w:tc>
          <w:tcPr>
            <w:tcW w:w="1134" w:type="dxa"/>
            <w:shd w:val="clear" w:color="auto" w:fill="auto"/>
          </w:tcPr>
          <w:p w14:paraId="2452212B" w14:textId="77777777" w:rsidR="00A073A7" w:rsidRDefault="00A073A7" w:rsidP="00984568">
            <w:pPr>
              <w:jc w:val="left"/>
              <w:rPr>
                <w:rFonts w:ascii="宋体" w:hAnsi="宋体"/>
                <w:snapToGrid w:val="0"/>
                <w:kern w:val="0"/>
              </w:rPr>
            </w:pPr>
          </w:p>
        </w:tc>
        <w:tc>
          <w:tcPr>
            <w:tcW w:w="3119" w:type="dxa"/>
            <w:shd w:val="clear" w:color="auto" w:fill="auto"/>
          </w:tcPr>
          <w:p w14:paraId="7DCF2431" w14:textId="77777777" w:rsidR="00A073A7" w:rsidRPr="00736667" w:rsidRDefault="00A073A7" w:rsidP="00984568">
            <w:pPr>
              <w:jc w:val="left"/>
              <w:rPr>
                <w:rFonts w:ascii="宋体" w:hAnsi="宋体"/>
                <w:snapToGrid w:val="0"/>
                <w:kern w:val="0"/>
              </w:rPr>
            </w:pPr>
          </w:p>
        </w:tc>
      </w:tr>
    </w:tbl>
    <w:p w14:paraId="06FD5C98" w14:textId="77777777" w:rsidR="00DF5FDA" w:rsidRDefault="00DF5FDA" w:rsidP="00DF5FD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0D5F382" w14:textId="77777777" w:rsidR="00DF5FDA" w:rsidRPr="00A9755C" w:rsidRDefault="00DF5FDA" w:rsidP="00DF5FD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AEB9638" w14:textId="77777777" w:rsidR="00DF5FDA" w:rsidRDefault="00DF5FDA" w:rsidP="00DF5FDA">
      <w:pPr>
        <w:pStyle w:val="6"/>
      </w:pPr>
      <w:r>
        <w:rPr>
          <w:rFonts w:hint="eastAsia"/>
        </w:rPr>
        <w:lastRenderedPageBreak/>
        <w:t>数据</w:t>
      </w:r>
      <w:r>
        <w:t>库表</w:t>
      </w:r>
    </w:p>
    <w:p w14:paraId="6AEED3EF" w14:textId="77777777" w:rsidR="00DF5FDA" w:rsidRDefault="00DF5FDA" w:rsidP="00DF5FDA">
      <w:pPr>
        <w:ind w:left="260" w:firstLine="420"/>
      </w:pPr>
      <w:r w:rsidRPr="0015306A">
        <w:rPr>
          <w:rFonts w:hint="eastAsia"/>
        </w:rPr>
        <w:t>资方入账流水临时表</w:t>
      </w:r>
      <w:r>
        <w:rPr>
          <w:rFonts w:hint="eastAsia"/>
        </w:rPr>
        <w:t>（</w:t>
      </w:r>
      <w:r>
        <w:t>微服务）</w:t>
      </w:r>
    </w:p>
    <w:p w14:paraId="67455FBF" w14:textId="77777777" w:rsidR="00DF5FDA" w:rsidRDefault="00DF5FDA" w:rsidP="00DF5FDA">
      <w:pPr>
        <w:ind w:left="260" w:firstLine="420"/>
      </w:pPr>
      <w:r w:rsidRPr="0015306A">
        <w:rPr>
          <w:rFonts w:hint="eastAsia"/>
        </w:rPr>
        <w:t>资方入账</w:t>
      </w:r>
      <w:r>
        <w:rPr>
          <w:rFonts w:hint="eastAsia"/>
        </w:rPr>
        <w:t>凭证</w:t>
      </w:r>
      <w:r w:rsidRPr="0015306A">
        <w:rPr>
          <w:rFonts w:hint="eastAsia"/>
        </w:rPr>
        <w:t>临时表</w:t>
      </w:r>
      <w:r>
        <w:rPr>
          <w:rFonts w:hint="eastAsia"/>
        </w:rPr>
        <w:t>（</w:t>
      </w:r>
      <w:r>
        <w:t>微服务）</w:t>
      </w:r>
    </w:p>
    <w:p w14:paraId="6B772030" w14:textId="77777777" w:rsidR="00DF5FDA" w:rsidRDefault="00DF5FDA" w:rsidP="00DF5FDA">
      <w:pPr>
        <w:ind w:left="260" w:firstLine="420"/>
      </w:pPr>
      <w:r>
        <w:rPr>
          <w:rFonts w:hint="eastAsia"/>
        </w:rPr>
        <w:t>资方入账业务</w:t>
      </w:r>
      <w:r w:rsidRPr="0015306A">
        <w:rPr>
          <w:rFonts w:hint="eastAsia"/>
        </w:rPr>
        <w:t>临时表</w:t>
      </w:r>
      <w:r>
        <w:rPr>
          <w:rFonts w:hint="eastAsia"/>
        </w:rPr>
        <w:t>（</w:t>
      </w:r>
      <w:r>
        <w:t>微服务）</w:t>
      </w:r>
    </w:p>
    <w:p w14:paraId="541AD0AA" w14:textId="77777777" w:rsidR="00DF5FDA" w:rsidRDefault="00DF5FDA" w:rsidP="00C2435F">
      <w:pPr>
        <w:ind w:left="420" w:firstLine="420"/>
        <w:rPr>
          <w:kern w:val="0"/>
        </w:rPr>
      </w:pPr>
    </w:p>
    <w:p w14:paraId="23C3F415" w14:textId="77777777" w:rsidR="003A30F1" w:rsidRPr="0082647F" w:rsidRDefault="003A30F1" w:rsidP="003A30F1">
      <w:pPr>
        <w:pStyle w:val="5"/>
      </w:pPr>
      <w:r>
        <w:rPr>
          <w:rFonts w:hint="eastAsia"/>
        </w:rPr>
        <w:t>凭证</w:t>
      </w:r>
      <w:r>
        <w:t>补录</w:t>
      </w:r>
    </w:p>
    <w:p w14:paraId="2F7799CE" w14:textId="77777777" w:rsidR="003A30F1" w:rsidRDefault="003A30F1" w:rsidP="003A30F1">
      <w:pPr>
        <w:pStyle w:val="6"/>
      </w:pPr>
      <w:r>
        <w:rPr>
          <w:rFonts w:hint="eastAsia"/>
        </w:rPr>
        <w:t>功能</w:t>
      </w:r>
      <w:r>
        <w:t>描述</w:t>
      </w:r>
    </w:p>
    <w:p w14:paraId="1A5434F4" w14:textId="77777777" w:rsidR="003A30F1" w:rsidRPr="00A9755C" w:rsidRDefault="003A30F1" w:rsidP="003A30F1">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提供</w:t>
      </w:r>
      <w:r>
        <w:rPr>
          <w:rFonts w:ascii="宋体" w:hAnsi="宋体"/>
          <w:kern w:val="0"/>
          <w:sz w:val="24"/>
          <w:szCs w:val="21"/>
        </w:rPr>
        <w:t>业务管理端</w:t>
      </w:r>
      <w:r>
        <w:rPr>
          <w:rFonts w:ascii="宋体" w:hAnsi="宋体" w:hint="eastAsia"/>
          <w:kern w:val="0"/>
          <w:sz w:val="24"/>
          <w:szCs w:val="21"/>
        </w:rPr>
        <w:t>完成凭证</w:t>
      </w:r>
      <w:r>
        <w:rPr>
          <w:rFonts w:ascii="宋体" w:hAnsi="宋体"/>
          <w:kern w:val="0"/>
          <w:sz w:val="24"/>
          <w:szCs w:val="21"/>
        </w:rPr>
        <w:t>补录操作后推送数据同步更新微服务端数据</w:t>
      </w:r>
      <w:r>
        <w:rPr>
          <w:rFonts w:ascii="宋体" w:hAnsi="宋体" w:hint="eastAsia"/>
          <w:kern w:val="0"/>
          <w:sz w:val="24"/>
          <w:szCs w:val="21"/>
        </w:rPr>
        <w:t>的接口</w:t>
      </w:r>
      <w:r>
        <w:rPr>
          <w:rFonts w:ascii="宋体" w:hAnsi="宋体"/>
          <w:kern w:val="0"/>
          <w:sz w:val="24"/>
          <w:szCs w:val="21"/>
        </w:rPr>
        <w:t>实现</w:t>
      </w:r>
    </w:p>
    <w:p w14:paraId="2B802233" w14:textId="77777777" w:rsidR="003A30F1" w:rsidRPr="00676A58" w:rsidRDefault="003A30F1" w:rsidP="003A30F1">
      <w:pPr>
        <w:pStyle w:val="6"/>
      </w:pPr>
      <w:r w:rsidRPr="00676A58">
        <w:rPr>
          <w:rFonts w:hint="eastAsia"/>
        </w:rPr>
        <w:t>处理流程</w:t>
      </w:r>
    </w:p>
    <w:p w14:paraId="6DACC2C9" w14:textId="77777777" w:rsidR="003A30F1" w:rsidRDefault="00AD3A75" w:rsidP="003A30F1">
      <w:pPr>
        <w:ind w:left="289" w:firstLine="420"/>
        <w:rPr>
          <w:b/>
          <w:sz w:val="24"/>
          <w:szCs w:val="24"/>
        </w:rPr>
      </w:pPr>
      <w:r>
        <w:object w:dxaOrig="5386" w:dyaOrig="1726" w14:anchorId="6B7DA680">
          <v:shape id="_x0000_i1074" type="#_x0000_t75" style="width:266.5pt;height:85.55pt" o:ole="">
            <v:imagedata r:id="rId114" o:title=""/>
          </v:shape>
          <o:OLEObject Type="Embed" ProgID="Visio.Drawing.15" ShapeID="_x0000_i1074" DrawAspect="Content" ObjectID="_1569760947" r:id="rId115"/>
        </w:object>
      </w:r>
    </w:p>
    <w:p w14:paraId="17B98512" w14:textId="77777777" w:rsidR="003A30F1" w:rsidRPr="004F010F" w:rsidRDefault="003A30F1" w:rsidP="003A30F1">
      <w:pPr>
        <w:ind w:left="289" w:firstLine="420"/>
      </w:pPr>
      <w:r w:rsidRPr="00646F01">
        <w:rPr>
          <w:rFonts w:hint="eastAsia"/>
          <w:b/>
          <w:sz w:val="24"/>
          <w:szCs w:val="24"/>
        </w:rPr>
        <w:t>【流程描述】</w:t>
      </w:r>
    </w:p>
    <w:p w14:paraId="4332B451" w14:textId="77777777" w:rsidR="00AD3A75" w:rsidRDefault="00AD3A75">
      <w:pPr>
        <w:pStyle w:val="afb"/>
        <w:numPr>
          <w:ilvl w:val="0"/>
          <w:numId w:val="5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89" w:author="wangq" w:date="2017-08-21T17:25:00Z">
          <w:pPr>
            <w:pStyle w:val="afb"/>
            <w:numPr>
              <w:numId w:val="7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根据</w:t>
      </w:r>
      <w:r>
        <w:rPr>
          <w:rFonts w:ascii="宋体" w:hAnsi="宋体"/>
          <w:kern w:val="0"/>
          <w:sz w:val="24"/>
          <w:szCs w:val="21"/>
        </w:rPr>
        <w:t>传入数据</w:t>
      </w:r>
      <w:r>
        <w:rPr>
          <w:rFonts w:ascii="宋体" w:hAnsi="宋体" w:hint="eastAsia"/>
          <w:kern w:val="0"/>
          <w:sz w:val="24"/>
          <w:szCs w:val="21"/>
        </w:rPr>
        <w:t>调用凭证</w:t>
      </w:r>
      <w:r>
        <w:rPr>
          <w:rFonts w:ascii="宋体" w:hAnsi="宋体"/>
          <w:kern w:val="0"/>
          <w:sz w:val="24"/>
          <w:szCs w:val="21"/>
        </w:rPr>
        <w:t>补录</w:t>
      </w:r>
    </w:p>
    <w:p w14:paraId="0B3C6AC9" w14:textId="77777777" w:rsidR="00AD3A75" w:rsidRPr="00961163" w:rsidRDefault="00AD3A75">
      <w:pPr>
        <w:pStyle w:val="afb"/>
        <w:numPr>
          <w:ilvl w:val="0"/>
          <w:numId w:val="5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90" w:author="wangq" w:date="2017-08-21T17:25:00Z">
          <w:pPr>
            <w:pStyle w:val="afb"/>
            <w:numPr>
              <w:numId w:val="7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判断</w:t>
      </w:r>
      <w:r>
        <w:rPr>
          <w:rFonts w:ascii="宋体" w:hAnsi="宋体"/>
          <w:kern w:val="0"/>
          <w:sz w:val="24"/>
          <w:szCs w:val="21"/>
        </w:rPr>
        <w:t>操作是否成功，</w:t>
      </w:r>
      <w:r>
        <w:rPr>
          <w:rFonts w:ascii="宋体" w:hAnsi="宋体" w:hint="eastAsia"/>
          <w:kern w:val="0"/>
          <w:sz w:val="24"/>
          <w:szCs w:val="21"/>
        </w:rPr>
        <w:t>并</w:t>
      </w:r>
      <w:r>
        <w:rPr>
          <w:rFonts w:ascii="宋体" w:hAnsi="宋体"/>
          <w:kern w:val="0"/>
          <w:sz w:val="24"/>
          <w:szCs w:val="21"/>
        </w:rPr>
        <w:t>返回</w:t>
      </w:r>
      <w:r>
        <w:rPr>
          <w:rFonts w:ascii="宋体" w:hAnsi="宋体" w:hint="eastAsia"/>
          <w:kern w:val="0"/>
          <w:sz w:val="24"/>
          <w:szCs w:val="21"/>
        </w:rPr>
        <w:t>对应</w:t>
      </w:r>
      <w:r>
        <w:rPr>
          <w:rFonts w:ascii="宋体" w:hAnsi="宋体"/>
          <w:kern w:val="0"/>
          <w:sz w:val="24"/>
          <w:szCs w:val="21"/>
        </w:rPr>
        <w:t>的操作结果</w:t>
      </w:r>
    </w:p>
    <w:p w14:paraId="27D94EF4" w14:textId="77777777" w:rsidR="003A30F1" w:rsidRPr="00F9212D" w:rsidRDefault="003A30F1" w:rsidP="003A30F1">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7B3163" w:rsidRPr="00736667" w14:paraId="1B5F1B81" w14:textId="77777777" w:rsidTr="00984568">
        <w:tc>
          <w:tcPr>
            <w:tcW w:w="1701" w:type="dxa"/>
            <w:shd w:val="clear" w:color="auto" w:fill="E0E0E0"/>
          </w:tcPr>
          <w:p w14:paraId="56B6A761" w14:textId="77777777" w:rsidR="007B3163" w:rsidRPr="00736667" w:rsidRDefault="007B3163" w:rsidP="00984568">
            <w:pPr>
              <w:jc w:val="center"/>
              <w:rPr>
                <w:b/>
                <w:snapToGrid w:val="0"/>
                <w:kern w:val="0"/>
              </w:rPr>
            </w:pPr>
            <w:r w:rsidRPr="00736667">
              <w:rPr>
                <w:rFonts w:hint="eastAsia"/>
                <w:b/>
                <w:snapToGrid w:val="0"/>
                <w:kern w:val="0"/>
              </w:rPr>
              <w:t>输入要素</w:t>
            </w:r>
          </w:p>
        </w:tc>
        <w:tc>
          <w:tcPr>
            <w:tcW w:w="1559" w:type="dxa"/>
            <w:shd w:val="clear" w:color="auto" w:fill="E0E0E0"/>
          </w:tcPr>
          <w:p w14:paraId="38400BAE" w14:textId="77777777" w:rsidR="007B3163" w:rsidRPr="00736667" w:rsidRDefault="007B3163" w:rsidP="0098456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C0CEB14" w14:textId="77777777" w:rsidR="007B3163" w:rsidRPr="00736667" w:rsidRDefault="007B3163" w:rsidP="0098456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6A32213" w14:textId="77777777" w:rsidR="007B3163" w:rsidRPr="00736667" w:rsidRDefault="007B3163" w:rsidP="00984568">
            <w:pPr>
              <w:jc w:val="center"/>
              <w:rPr>
                <w:b/>
                <w:snapToGrid w:val="0"/>
                <w:kern w:val="0"/>
              </w:rPr>
            </w:pPr>
            <w:r w:rsidRPr="00736667">
              <w:rPr>
                <w:rFonts w:hint="eastAsia"/>
                <w:b/>
                <w:snapToGrid w:val="0"/>
                <w:kern w:val="0"/>
              </w:rPr>
              <w:t>备注</w:t>
            </w:r>
          </w:p>
        </w:tc>
      </w:tr>
      <w:tr w:rsidR="007B3163" w:rsidRPr="00736667" w14:paraId="1F8BC579" w14:textId="77777777" w:rsidTr="00984568">
        <w:tc>
          <w:tcPr>
            <w:tcW w:w="1701" w:type="dxa"/>
            <w:shd w:val="clear" w:color="auto" w:fill="auto"/>
          </w:tcPr>
          <w:p w14:paraId="2AAEED38" w14:textId="77777777" w:rsidR="007B3163" w:rsidRDefault="007B3163" w:rsidP="007B3163">
            <w:pPr>
              <w:jc w:val="left"/>
              <w:rPr>
                <w:rFonts w:ascii="宋体" w:hAnsi="宋体"/>
                <w:snapToGrid w:val="0"/>
                <w:kern w:val="0"/>
              </w:rPr>
            </w:pPr>
            <w:r>
              <w:rPr>
                <w:rFonts w:ascii="宋体" w:hAnsi="宋体" w:hint="eastAsia"/>
                <w:snapToGrid w:val="0"/>
                <w:kern w:val="0"/>
              </w:rPr>
              <w:t>佣金提现</w:t>
            </w:r>
            <w:r>
              <w:rPr>
                <w:rFonts w:ascii="宋体" w:hAnsi="宋体"/>
                <w:snapToGrid w:val="0"/>
                <w:kern w:val="0"/>
              </w:rPr>
              <w:t>申请表主键</w:t>
            </w:r>
          </w:p>
        </w:tc>
        <w:tc>
          <w:tcPr>
            <w:tcW w:w="1559" w:type="dxa"/>
            <w:shd w:val="clear" w:color="auto" w:fill="auto"/>
          </w:tcPr>
          <w:p w14:paraId="13CF5084" w14:textId="77777777" w:rsidR="007B3163" w:rsidRPr="00736667" w:rsidRDefault="007B3163" w:rsidP="00984568">
            <w:pPr>
              <w:jc w:val="left"/>
              <w:rPr>
                <w:rFonts w:ascii="宋体" w:hAnsi="宋体"/>
                <w:snapToGrid w:val="0"/>
                <w:kern w:val="0"/>
              </w:rPr>
            </w:pPr>
          </w:p>
        </w:tc>
        <w:tc>
          <w:tcPr>
            <w:tcW w:w="1134" w:type="dxa"/>
            <w:shd w:val="clear" w:color="auto" w:fill="auto"/>
          </w:tcPr>
          <w:p w14:paraId="1350A342" w14:textId="77777777" w:rsidR="007B3163" w:rsidRDefault="007B3163" w:rsidP="00984568">
            <w:pPr>
              <w:jc w:val="left"/>
              <w:rPr>
                <w:rFonts w:ascii="宋体" w:hAnsi="宋体"/>
                <w:snapToGrid w:val="0"/>
                <w:kern w:val="0"/>
              </w:rPr>
            </w:pPr>
          </w:p>
        </w:tc>
        <w:tc>
          <w:tcPr>
            <w:tcW w:w="3119" w:type="dxa"/>
            <w:shd w:val="clear" w:color="auto" w:fill="auto"/>
          </w:tcPr>
          <w:p w14:paraId="1793E383" w14:textId="77777777" w:rsidR="007B3163" w:rsidRPr="00736667" w:rsidRDefault="007B3163" w:rsidP="00984568">
            <w:pPr>
              <w:jc w:val="left"/>
              <w:rPr>
                <w:rFonts w:ascii="宋体" w:hAnsi="宋体"/>
                <w:snapToGrid w:val="0"/>
                <w:kern w:val="0"/>
              </w:rPr>
            </w:pPr>
          </w:p>
        </w:tc>
      </w:tr>
      <w:tr w:rsidR="007B3163" w:rsidRPr="00736667" w14:paraId="5D0B5CFA" w14:textId="77777777" w:rsidTr="00984568">
        <w:tc>
          <w:tcPr>
            <w:tcW w:w="1701" w:type="dxa"/>
            <w:shd w:val="clear" w:color="auto" w:fill="auto"/>
          </w:tcPr>
          <w:p w14:paraId="5023853A" w14:textId="77777777" w:rsidR="007B3163" w:rsidRDefault="007B3163" w:rsidP="00984568">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7DBAECD7" w14:textId="77777777" w:rsidR="007B3163" w:rsidRPr="00736667" w:rsidRDefault="007B3163" w:rsidP="00984568">
            <w:pPr>
              <w:jc w:val="left"/>
              <w:rPr>
                <w:rFonts w:ascii="宋体" w:hAnsi="宋体"/>
                <w:snapToGrid w:val="0"/>
                <w:kern w:val="0"/>
              </w:rPr>
            </w:pPr>
          </w:p>
        </w:tc>
        <w:tc>
          <w:tcPr>
            <w:tcW w:w="1134" w:type="dxa"/>
            <w:shd w:val="clear" w:color="auto" w:fill="auto"/>
          </w:tcPr>
          <w:p w14:paraId="071CEE18" w14:textId="77777777" w:rsidR="007B3163" w:rsidRDefault="007B3163" w:rsidP="00984568">
            <w:pPr>
              <w:jc w:val="left"/>
              <w:rPr>
                <w:rFonts w:ascii="宋体" w:hAnsi="宋体"/>
                <w:snapToGrid w:val="0"/>
                <w:kern w:val="0"/>
              </w:rPr>
            </w:pPr>
          </w:p>
        </w:tc>
        <w:tc>
          <w:tcPr>
            <w:tcW w:w="3119" w:type="dxa"/>
            <w:shd w:val="clear" w:color="auto" w:fill="auto"/>
          </w:tcPr>
          <w:p w14:paraId="7BE6B71A" w14:textId="77777777" w:rsidR="007B3163" w:rsidRPr="00736667" w:rsidRDefault="007B3163" w:rsidP="00984568">
            <w:pPr>
              <w:jc w:val="left"/>
              <w:rPr>
                <w:rFonts w:ascii="宋体" w:hAnsi="宋体"/>
                <w:snapToGrid w:val="0"/>
                <w:kern w:val="0"/>
              </w:rPr>
            </w:pPr>
          </w:p>
        </w:tc>
      </w:tr>
      <w:tr w:rsidR="007B3163" w:rsidRPr="00736667" w14:paraId="64613701" w14:textId="77777777" w:rsidTr="00984568">
        <w:tc>
          <w:tcPr>
            <w:tcW w:w="1701" w:type="dxa"/>
            <w:shd w:val="clear" w:color="auto" w:fill="auto"/>
          </w:tcPr>
          <w:p w14:paraId="17FAB877" w14:textId="77777777" w:rsidR="007B3163" w:rsidRDefault="007B3163" w:rsidP="00984568">
            <w:pPr>
              <w:jc w:val="left"/>
              <w:rPr>
                <w:rFonts w:ascii="宋体" w:hAnsi="宋体"/>
                <w:snapToGrid w:val="0"/>
                <w:kern w:val="0"/>
              </w:rPr>
            </w:pPr>
            <w:r>
              <w:rPr>
                <w:rFonts w:ascii="宋体" w:hAnsi="宋体" w:hint="eastAsia"/>
                <w:snapToGrid w:val="0"/>
                <w:kern w:val="0"/>
              </w:rPr>
              <w:t>转账</w:t>
            </w:r>
            <w:r>
              <w:rPr>
                <w:rFonts w:ascii="宋体" w:hAnsi="宋体"/>
                <w:snapToGrid w:val="0"/>
                <w:kern w:val="0"/>
              </w:rPr>
              <w:t>方式</w:t>
            </w:r>
          </w:p>
        </w:tc>
        <w:tc>
          <w:tcPr>
            <w:tcW w:w="1559" w:type="dxa"/>
            <w:shd w:val="clear" w:color="auto" w:fill="auto"/>
          </w:tcPr>
          <w:p w14:paraId="08837850" w14:textId="77777777" w:rsidR="007B3163" w:rsidRPr="00736667" w:rsidRDefault="007B3163" w:rsidP="00984568">
            <w:pPr>
              <w:jc w:val="left"/>
              <w:rPr>
                <w:rFonts w:ascii="宋体" w:hAnsi="宋体"/>
                <w:snapToGrid w:val="0"/>
                <w:kern w:val="0"/>
              </w:rPr>
            </w:pPr>
          </w:p>
        </w:tc>
        <w:tc>
          <w:tcPr>
            <w:tcW w:w="1134" w:type="dxa"/>
            <w:shd w:val="clear" w:color="auto" w:fill="auto"/>
          </w:tcPr>
          <w:p w14:paraId="36AB48B0" w14:textId="77777777" w:rsidR="007B3163" w:rsidRDefault="007B3163" w:rsidP="00984568">
            <w:pPr>
              <w:jc w:val="left"/>
              <w:rPr>
                <w:rFonts w:ascii="宋体" w:hAnsi="宋体"/>
                <w:snapToGrid w:val="0"/>
                <w:kern w:val="0"/>
              </w:rPr>
            </w:pPr>
          </w:p>
        </w:tc>
        <w:tc>
          <w:tcPr>
            <w:tcW w:w="3119" w:type="dxa"/>
            <w:shd w:val="clear" w:color="auto" w:fill="auto"/>
          </w:tcPr>
          <w:p w14:paraId="6410678B" w14:textId="77777777" w:rsidR="007B3163" w:rsidRPr="00736667" w:rsidRDefault="007B3163" w:rsidP="00984568">
            <w:pPr>
              <w:jc w:val="left"/>
              <w:rPr>
                <w:rFonts w:ascii="宋体" w:hAnsi="宋体"/>
                <w:snapToGrid w:val="0"/>
                <w:kern w:val="0"/>
              </w:rPr>
            </w:pPr>
          </w:p>
        </w:tc>
      </w:tr>
      <w:tr w:rsidR="007B3163" w:rsidRPr="00736667" w14:paraId="2839BCA8" w14:textId="77777777" w:rsidTr="00984568">
        <w:tc>
          <w:tcPr>
            <w:tcW w:w="1701" w:type="dxa"/>
            <w:shd w:val="clear" w:color="auto" w:fill="auto"/>
          </w:tcPr>
          <w:p w14:paraId="008816B5" w14:textId="77777777" w:rsidR="007B3163" w:rsidRDefault="007B3163" w:rsidP="00984568">
            <w:pPr>
              <w:jc w:val="left"/>
              <w:rPr>
                <w:rFonts w:ascii="宋体" w:hAnsi="宋体"/>
                <w:snapToGrid w:val="0"/>
                <w:kern w:val="0"/>
              </w:rPr>
            </w:pPr>
            <w:r w:rsidRPr="007B3163">
              <w:rPr>
                <w:rFonts w:ascii="宋体" w:hAnsi="宋体" w:hint="eastAsia"/>
                <w:snapToGrid w:val="0"/>
                <w:kern w:val="0"/>
              </w:rPr>
              <w:t>凭证流水表主键</w:t>
            </w:r>
          </w:p>
        </w:tc>
        <w:tc>
          <w:tcPr>
            <w:tcW w:w="1559" w:type="dxa"/>
            <w:shd w:val="clear" w:color="auto" w:fill="auto"/>
          </w:tcPr>
          <w:p w14:paraId="7FDBBC19" w14:textId="77777777" w:rsidR="007B3163" w:rsidRPr="00736667" w:rsidRDefault="007B3163" w:rsidP="00984568">
            <w:pPr>
              <w:jc w:val="left"/>
              <w:rPr>
                <w:rFonts w:ascii="宋体" w:hAnsi="宋体"/>
                <w:snapToGrid w:val="0"/>
                <w:kern w:val="0"/>
              </w:rPr>
            </w:pPr>
          </w:p>
        </w:tc>
        <w:tc>
          <w:tcPr>
            <w:tcW w:w="1134" w:type="dxa"/>
            <w:shd w:val="clear" w:color="auto" w:fill="auto"/>
          </w:tcPr>
          <w:p w14:paraId="2BCBFA94" w14:textId="77777777" w:rsidR="007B3163" w:rsidRDefault="007B3163" w:rsidP="00984568">
            <w:pPr>
              <w:jc w:val="left"/>
              <w:rPr>
                <w:rFonts w:ascii="宋体" w:hAnsi="宋体"/>
                <w:snapToGrid w:val="0"/>
                <w:kern w:val="0"/>
              </w:rPr>
            </w:pPr>
          </w:p>
        </w:tc>
        <w:tc>
          <w:tcPr>
            <w:tcW w:w="3119" w:type="dxa"/>
            <w:shd w:val="clear" w:color="auto" w:fill="auto"/>
          </w:tcPr>
          <w:p w14:paraId="4B58C992" w14:textId="77777777" w:rsidR="007B3163" w:rsidRPr="00736667" w:rsidRDefault="007B3163" w:rsidP="00984568">
            <w:pPr>
              <w:jc w:val="left"/>
              <w:rPr>
                <w:rFonts w:ascii="宋体" w:hAnsi="宋体"/>
                <w:snapToGrid w:val="0"/>
                <w:kern w:val="0"/>
              </w:rPr>
            </w:pPr>
          </w:p>
        </w:tc>
      </w:tr>
      <w:tr w:rsidR="007B3163" w:rsidRPr="00736667" w14:paraId="667C9754" w14:textId="77777777" w:rsidTr="00984568">
        <w:tc>
          <w:tcPr>
            <w:tcW w:w="1701" w:type="dxa"/>
            <w:shd w:val="clear" w:color="auto" w:fill="auto"/>
          </w:tcPr>
          <w:p w14:paraId="4A0751F9" w14:textId="77777777" w:rsidR="007B3163" w:rsidRDefault="007B3163" w:rsidP="00984568">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交易时间</w:t>
            </w:r>
          </w:p>
        </w:tc>
        <w:tc>
          <w:tcPr>
            <w:tcW w:w="1559" w:type="dxa"/>
            <w:shd w:val="clear" w:color="auto" w:fill="auto"/>
          </w:tcPr>
          <w:p w14:paraId="15E0883D" w14:textId="77777777" w:rsidR="007B3163" w:rsidRPr="00736667" w:rsidRDefault="007B3163" w:rsidP="00984568">
            <w:pPr>
              <w:jc w:val="left"/>
              <w:rPr>
                <w:rFonts w:ascii="宋体" w:hAnsi="宋体"/>
                <w:snapToGrid w:val="0"/>
                <w:kern w:val="0"/>
              </w:rPr>
            </w:pPr>
          </w:p>
        </w:tc>
        <w:tc>
          <w:tcPr>
            <w:tcW w:w="1134" w:type="dxa"/>
            <w:shd w:val="clear" w:color="auto" w:fill="auto"/>
          </w:tcPr>
          <w:p w14:paraId="61D74A46" w14:textId="77777777" w:rsidR="007B3163" w:rsidRDefault="007B3163" w:rsidP="00984568">
            <w:pPr>
              <w:jc w:val="left"/>
              <w:rPr>
                <w:rFonts w:ascii="宋体" w:hAnsi="宋体"/>
                <w:snapToGrid w:val="0"/>
                <w:kern w:val="0"/>
              </w:rPr>
            </w:pPr>
          </w:p>
        </w:tc>
        <w:tc>
          <w:tcPr>
            <w:tcW w:w="3119" w:type="dxa"/>
            <w:shd w:val="clear" w:color="auto" w:fill="auto"/>
          </w:tcPr>
          <w:p w14:paraId="1B494F86" w14:textId="77777777" w:rsidR="007B3163" w:rsidRPr="00736667" w:rsidRDefault="007B3163" w:rsidP="00984568">
            <w:pPr>
              <w:jc w:val="left"/>
              <w:rPr>
                <w:rFonts w:ascii="宋体" w:hAnsi="宋体"/>
                <w:snapToGrid w:val="0"/>
                <w:kern w:val="0"/>
              </w:rPr>
            </w:pPr>
          </w:p>
        </w:tc>
      </w:tr>
      <w:tr w:rsidR="007B3163" w:rsidRPr="00736667" w14:paraId="5C6D9DDB" w14:textId="77777777" w:rsidTr="00984568">
        <w:tc>
          <w:tcPr>
            <w:tcW w:w="1701" w:type="dxa"/>
            <w:shd w:val="clear" w:color="auto" w:fill="auto"/>
          </w:tcPr>
          <w:p w14:paraId="54C64E93" w14:textId="77777777" w:rsidR="007B3163" w:rsidRDefault="007B3163" w:rsidP="00984568">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金额</w:t>
            </w:r>
          </w:p>
        </w:tc>
        <w:tc>
          <w:tcPr>
            <w:tcW w:w="1559" w:type="dxa"/>
            <w:shd w:val="clear" w:color="auto" w:fill="auto"/>
          </w:tcPr>
          <w:p w14:paraId="56C14E2B" w14:textId="77777777" w:rsidR="007B3163" w:rsidRPr="00736667" w:rsidRDefault="007B3163" w:rsidP="00984568">
            <w:pPr>
              <w:jc w:val="left"/>
              <w:rPr>
                <w:rFonts w:ascii="宋体" w:hAnsi="宋体"/>
                <w:snapToGrid w:val="0"/>
                <w:kern w:val="0"/>
              </w:rPr>
            </w:pPr>
          </w:p>
        </w:tc>
        <w:tc>
          <w:tcPr>
            <w:tcW w:w="1134" w:type="dxa"/>
            <w:shd w:val="clear" w:color="auto" w:fill="auto"/>
          </w:tcPr>
          <w:p w14:paraId="50E0AF9F" w14:textId="77777777" w:rsidR="007B3163" w:rsidRDefault="007B3163" w:rsidP="00984568">
            <w:pPr>
              <w:jc w:val="left"/>
              <w:rPr>
                <w:rFonts w:ascii="宋体" w:hAnsi="宋体"/>
                <w:snapToGrid w:val="0"/>
                <w:kern w:val="0"/>
              </w:rPr>
            </w:pPr>
          </w:p>
        </w:tc>
        <w:tc>
          <w:tcPr>
            <w:tcW w:w="3119" w:type="dxa"/>
            <w:shd w:val="clear" w:color="auto" w:fill="auto"/>
          </w:tcPr>
          <w:p w14:paraId="56BE4518" w14:textId="77777777" w:rsidR="007B3163" w:rsidRPr="00736667" w:rsidRDefault="007B3163" w:rsidP="00984568">
            <w:pPr>
              <w:jc w:val="left"/>
              <w:rPr>
                <w:rFonts w:ascii="宋体" w:hAnsi="宋体"/>
                <w:snapToGrid w:val="0"/>
                <w:kern w:val="0"/>
              </w:rPr>
            </w:pPr>
          </w:p>
        </w:tc>
      </w:tr>
      <w:tr w:rsidR="007B3163" w:rsidRPr="00736667" w14:paraId="59C3808D" w14:textId="77777777" w:rsidTr="00984568">
        <w:tc>
          <w:tcPr>
            <w:tcW w:w="1701" w:type="dxa"/>
            <w:shd w:val="clear" w:color="auto" w:fill="auto"/>
          </w:tcPr>
          <w:p w14:paraId="744DC93A" w14:textId="77777777" w:rsidR="007B3163" w:rsidRDefault="007B3163" w:rsidP="00984568">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人唯一标识</w:t>
            </w:r>
          </w:p>
        </w:tc>
        <w:tc>
          <w:tcPr>
            <w:tcW w:w="1559" w:type="dxa"/>
            <w:shd w:val="clear" w:color="auto" w:fill="auto"/>
          </w:tcPr>
          <w:p w14:paraId="672D9AC6" w14:textId="77777777" w:rsidR="007B3163" w:rsidRPr="00736667" w:rsidRDefault="007B3163" w:rsidP="00984568">
            <w:pPr>
              <w:jc w:val="left"/>
              <w:rPr>
                <w:rFonts w:ascii="宋体" w:hAnsi="宋体"/>
                <w:snapToGrid w:val="0"/>
                <w:kern w:val="0"/>
              </w:rPr>
            </w:pPr>
          </w:p>
        </w:tc>
        <w:tc>
          <w:tcPr>
            <w:tcW w:w="1134" w:type="dxa"/>
            <w:shd w:val="clear" w:color="auto" w:fill="auto"/>
          </w:tcPr>
          <w:p w14:paraId="5B977C90" w14:textId="77777777" w:rsidR="007B3163" w:rsidRDefault="007B3163" w:rsidP="00984568">
            <w:pPr>
              <w:jc w:val="left"/>
              <w:rPr>
                <w:rFonts w:ascii="宋体" w:hAnsi="宋体"/>
                <w:snapToGrid w:val="0"/>
                <w:kern w:val="0"/>
              </w:rPr>
            </w:pPr>
          </w:p>
        </w:tc>
        <w:tc>
          <w:tcPr>
            <w:tcW w:w="3119" w:type="dxa"/>
            <w:shd w:val="clear" w:color="auto" w:fill="auto"/>
          </w:tcPr>
          <w:p w14:paraId="5D9289F6" w14:textId="77777777" w:rsidR="007B3163" w:rsidRPr="00736667" w:rsidRDefault="007B3163" w:rsidP="00984568">
            <w:pPr>
              <w:jc w:val="left"/>
              <w:rPr>
                <w:rFonts w:ascii="宋体" w:hAnsi="宋体"/>
                <w:snapToGrid w:val="0"/>
                <w:kern w:val="0"/>
              </w:rPr>
            </w:pPr>
          </w:p>
        </w:tc>
      </w:tr>
    </w:tbl>
    <w:p w14:paraId="3C27876D" w14:textId="77777777" w:rsidR="003A30F1" w:rsidRDefault="003A30F1" w:rsidP="003A30F1"/>
    <w:p w14:paraId="53833125" w14:textId="77777777" w:rsidR="003A30F1" w:rsidRPr="00C56A4E" w:rsidRDefault="003A30F1" w:rsidP="003A30F1"/>
    <w:p w14:paraId="6B013C65" w14:textId="77777777" w:rsidR="003A30F1" w:rsidRDefault="003A30F1" w:rsidP="003A30F1">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D3A75" w:rsidRPr="00736667" w14:paraId="748DFA4E" w14:textId="77777777" w:rsidTr="000E4470">
        <w:tc>
          <w:tcPr>
            <w:tcW w:w="1559" w:type="dxa"/>
            <w:shd w:val="clear" w:color="auto" w:fill="E0E0E0"/>
          </w:tcPr>
          <w:p w14:paraId="2976D45F" w14:textId="77777777" w:rsidR="00AD3A75" w:rsidRPr="00736667" w:rsidRDefault="00AD3A75" w:rsidP="000E4470">
            <w:pPr>
              <w:jc w:val="center"/>
              <w:rPr>
                <w:b/>
                <w:snapToGrid w:val="0"/>
                <w:kern w:val="0"/>
              </w:rPr>
            </w:pPr>
            <w:r w:rsidRPr="00736667">
              <w:rPr>
                <w:rFonts w:hint="eastAsia"/>
                <w:b/>
                <w:snapToGrid w:val="0"/>
                <w:kern w:val="0"/>
              </w:rPr>
              <w:t>输入要素</w:t>
            </w:r>
          </w:p>
        </w:tc>
        <w:tc>
          <w:tcPr>
            <w:tcW w:w="1701" w:type="dxa"/>
            <w:shd w:val="clear" w:color="auto" w:fill="E0E0E0"/>
          </w:tcPr>
          <w:p w14:paraId="4EBE06B8" w14:textId="77777777" w:rsidR="00AD3A75" w:rsidRPr="00736667" w:rsidRDefault="00AD3A75" w:rsidP="000E447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B14A240" w14:textId="77777777" w:rsidR="00AD3A75" w:rsidRPr="00736667" w:rsidRDefault="00AD3A75" w:rsidP="000E447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1A15030" w14:textId="77777777" w:rsidR="00AD3A75" w:rsidRPr="00736667" w:rsidRDefault="00AD3A75" w:rsidP="000E4470">
            <w:pPr>
              <w:jc w:val="center"/>
              <w:rPr>
                <w:b/>
                <w:snapToGrid w:val="0"/>
                <w:kern w:val="0"/>
              </w:rPr>
            </w:pPr>
            <w:r w:rsidRPr="00736667">
              <w:rPr>
                <w:rFonts w:hint="eastAsia"/>
                <w:b/>
                <w:snapToGrid w:val="0"/>
                <w:kern w:val="0"/>
              </w:rPr>
              <w:t>备注</w:t>
            </w:r>
          </w:p>
        </w:tc>
      </w:tr>
      <w:tr w:rsidR="00AD3A75" w:rsidRPr="00736667" w14:paraId="4910BB0C" w14:textId="77777777" w:rsidTr="000E4470">
        <w:tc>
          <w:tcPr>
            <w:tcW w:w="1559" w:type="dxa"/>
            <w:shd w:val="clear" w:color="auto" w:fill="auto"/>
          </w:tcPr>
          <w:p w14:paraId="05C87D5F" w14:textId="77777777" w:rsidR="00AD3A75" w:rsidRPr="00736667" w:rsidRDefault="00AD3A75" w:rsidP="000E4470">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777E62E0" w14:textId="77777777" w:rsidR="00AD3A75" w:rsidRPr="00736667" w:rsidRDefault="00AD3A75" w:rsidP="000E4470">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46A42283" w14:textId="77777777" w:rsidR="00AD3A75" w:rsidRPr="00736667" w:rsidRDefault="00AD3A75" w:rsidP="000E447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1CCCE3D" w14:textId="77777777" w:rsidR="00AD3A75" w:rsidRPr="00736667" w:rsidRDefault="00AD3A75" w:rsidP="000E4470">
            <w:pPr>
              <w:jc w:val="left"/>
              <w:rPr>
                <w:rFonts w:ascii="宋体" w:hAnsi="宋体"/>
                <w:snapToGrid w:val="0"/>
                <w:kern w:val="0"/>
              </w:rPr>
            </w:pPr>
          </w:p>
        </w:tc>
      </w:tr>
      <w:tr w:rsidR="00AD3A75" w:rsidRPr="00736667" w14:paraId="489B3129" w14:textId="77777777" w:rsidTr="000E4470">
        <w:tc>
          <w:tcPr>
            <w:tcW w:w="1559" w:type="dxa"/>
            <w:shd w:val="clear" w:color="auto" w:fill="auto"/>
          </w:tcPr>
          <w:p w14:paraId="21E4A0BD" w14:textId="77777777" w:rsidR="00AD3A75" w:rsidRPr="00736667" w:rsidRDefault="00AD3A75" w:rsidP="000E4470">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AF74348" w14:textId="77777777" w:rsidR="00AD3A75" w:rsidRPr="00736667" w:rsidRDefault="00AD3A75" w:rsidP="000E4470">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5ADD0C14" w14:textId="77777777" w:rsidR="00AD3A75" w:rsidRPr="00736667" w:rsidRDefault="00AD3A75" w:rsidP="000E447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D253CD2" w14:textId="77777777" w:rsidR="00AD3A75" w:rsidRPr="00736667" w:rsidRDefault="00AD3A75" w:rsidP="000E4470">
            <w:pPr>
              <w:jc w:val="left"/>
              <w:rPr>
                <w:rFonts w:ascii="宋体" w:hAnsi="宋体"/>
                <w:snapToGrid w:val="0"/>
                <w:kern w:val="0"/>
              </w:rPr>
            </w:pPr>
            <w:r w:rsidRPr="002B24C9">
              <w:rPr>
                <w:rFonts w:ascii="宋体" w:hAnsi="宋体" w:hint="eastAsia"/>
                <w:snapToGrid w:val="0"/>
                <w:kern w:val="0"/>
              </w:rPr>
              <w:t>若</w:t>
            </w:r>
            <w:r w:rsidRPr="002B24C9">
              <w:rPr>
                <w:rFonts w:ascii="宋体" w:hAnsi="宋体"/>
                <w:snapToGrid w:val="0"/>
                <w:kern w:val="0"/>
              </w:rPr>
              <w:t>失败需要</w:t>
            </w:r>
            <w:r w:rsidRPr="002B24C9">
              <w:rPr>
                <w:rFonts w:ascii="宋体" w:hAnsi="宋体" w:hint="eastAsia"/>
                <w:snapToGrid w:val="0"/>
                <w:kern w:val="0"/>
              </w:rPr>
              <w:t>返回失败消息至业务管理端并回滚业务管理端事</w:t>
            </w:r>
            <w:r w:rsidRPr="002B24C9">
              <w:rPr>
                <w:rFonts w:ascii="宋体" w:hAnsi="宋体" w:hint="eastAsia"/>
                <w:snapToGrid w:val="0"/>
                <w:kern w:val="0"/>
              </w:rPr>
              <w:lastRenderedPageBreak/>
              <w:t>务（回滚逻辑需要业务管理端自己实现相关回滚逻辑。若回滚失败，则记入运维预警日志并调用消息通知推送给运维人员）</w:t>
            </w:r>
          </w:p>
        </w:tc>
      </w:tr>
      <w:tr w:rsidR="00AD3A75" w:rsidRPr="00736667" w14:paraId="369C4F29" w14:textId="77777777" w:rsidTr="000E4470">
        <w:tc>
          <w:tcPr>
            <w:tcW w:w="1559" w:type="dxa"/>
            <w:shd w:val="clear" w:color="auto" w:fill="auto"/>
          </w:tcPr>
          <w:p w14:paraId="04B9C8E4" w14:textId="77777777" w:rsidR="00AD3A75" w:rsidRPr="00736667" w:rsidRDefault="00AD3A75" w:rsidP="000E4470">
            <w:pPr>
              <w:jc w:val="left"/>
              <w:rPr>
                <w:rFonts w:ascii="宋体" w:hAnsi="宋体"/>
                <w:snapToGrid w:val="0"/>
                <w:kern w:val="0"/>
              </w:rPr>
            </w:pPr>
            <w:r>
              <w:rPr>
                <w:rFonts w:ascii="宋体" w:hAnsi="宋体" w:hint="eastAsia"/>
                <w:snapToGrid w:val="0"/>
                <w:kern w:val="0"/>
              </w:rPr>
              <w:lastRenderedPageBreak/>
              <w:t>结果</w:t>
            </w:r>
            <w:r>
              <w:rPr>
                <w:rFonts w:ascii="宋体" w:hAnsi="宋体"/>
                <w:snapToGrid w:val="0"/>
                <w:kern w:val="0"/>
              </w:rPr>
              <w:t>描述</w:t>
            </w:r>
          </w:p>
        </w:tc>
        <w:tc>
          <w:tcPr>
            <w:tcW w:w="1701" w:type="dxa"/>
            <w:shd w:val="clear" w:color="auto" w:fill="auto"/>
          </w:tcPr>
          <w:p w14:paraId="665C81E2" w14:textId="77777777" w:rsidR="00AD3A75" w:rsidRPr="00736667" w:rsidRDefault="00AD3A75" w:rsidP="000E4470">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05EF97A4" w14:textId="77777777" w:rsidR="00AD3A75" w:rsidRPr="00736667" w:rsidRDefault="00AD3A75" w:rsidP="000E447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3992E91" w14:textId="77777777" w:rsidR="00AD3A75" w:rsidRPr="00736667" w:rsidRDefault="00AD3A75" w:rsidP="000E4470">
            <w:pPr>
              <w:jc w:val="left"/>
              <w:rPr>
                <w:rFonts w:ascii="宋体" w:hAnsi="宋体"/>
                <w:snapToGrid w:val="0"/>
                <w:kern w:val="0"/>
              </w:rPr>
            </w:pPr>
          </w:p>
        </w:tc>
      </w:tr>
      <w:tr w:rsidR="00AD3A75" w:rsidRPr="00736667" w14:paraId="6547D525" w14:textId="77777777" w:rsidTr="000E4470">
        <w:tc>
          <w:tcPr>
            <w:tcW w:w="1559" w:type="dxa"/>
            <w:shd w:val="clear" w:color="auto" w:fill="auto"/>
          </w:tcPr>
          <w:p w14:paraId="2595B39C" w14:textId="77777777" w:rsidR="00AD3A75" w:rsidRDefault="00AD3A75" w:rsidP="000E4470">
            <w:pPr>
              <w:jc w:val="left"/>
              <w:rPr>
                <w:rFonts w:ascii="宋体" w:hAnsi="宋体"/>
                <w:snapToGrid w:val="0"/>
                <w:kern w:val="0"/>
              </w:rPr>
            </w:pPr>
            <w:r>
              <w:rPr>
                <w:rFonts w:ascii="宋体" w:hAnsi="宋体" w:hint="eastAsia"/>
                <w:snapToGrid w:val="0"/>
                <w:kern w:val="0"/>
              </w:rPr>
              <w:t>资方入账流水</w:t>
            </w:r>
            <w:r w:rsidRPr="001B627C">
              <w:rPr>
                <w:rFonts w:ascii="宋体" w:hAnsi="宋体" w:hint="eastAsia"/>
                <w:snapToGrid w:val="0"/>
                <w:kern w:val="0"/>
              </w:rPr>
              <w:t>表</w:t>
            </w:r>
            <w:r>
              <w:rPr>
                <w:rFonts w:ascii="宋体" w:hAnsi="宋体" w:hint="eastAsia"/>
                <w:snapToGrid w:val="0"/>
                <w:kern w:val="0"/>
              </w:rPr>
              <w:t>主键</w:t>
            </w:r>
          </w:p>
        </w:tc>
        <w:tc>
          <w:tcPr>
            <w:tcW w:w="1701" w:type="dxa"/>
            <w:shd w:val="clear" w:color="auto" w:fill="auto"/>
          </w:tcPr>
          <w:p w14:paraId="7B1827BB" w14:textId="77777777" w:rsidR="00AD3A75" w:rsidRDefault="00AD3A75" w:rsidP="000E4470">
            <w:pPr>
              <w:jc w:val="left"/>
              <w:rPr>
                <w:rFonts w:ascii="宋体" w:hAnsi="宋体"/>
                <w:snapToGrid w:val="0"/>
                <w:kern w:val="0"/>
              </w:rPr>
            </w:pPr>
          </w:p>
        </w:tc>
        <w:tc>
          <w:tcPr>
            <w:tcW w:w="1134" w:type="dxa"/>
            <w:shd w:val="clear" w:color="auto" w:fill="auto"/>
          </w:tcPr>
          <w:p w14:paraId="68B93CBF" w14:textId="77777777" w:rsidR="00AD3A75" w:rsidRDefault="00AD3A75" w:rsidP="000E4470">
            <w:pPr>
              <w:jc w:val="left"/>
              <w:rPr>
                <w:rFonts w:ascii="宋体" w:hAnsi="宋体"/>
                <w:snapToGrid w:val="0"/>
                <w:kern w:val="0"/>
              </w:rPr>
            </w:pPr>
          </w:p>
        </w:tc>
        <w:tc>
          <w:tcPr>
            <w:tcW w:w="3119" w:type="dxa"/>
            <w:shd w:val="clear" w:color="auto" w:fill="auto"/>
          </w:tcPr>
          <w:p w14:paraId="255C697E" w14:textId="77777777" w:rsidR="00AD3A75" w:rsidRPr="00736667" w:rsidRDefault="00AD3A75" w:rsidP="000E4470">
            <w:pPr>
              <w:jc w:val="left"/>
              <w:rPr>
                <w:rFonts w:ascii="宋体" w:hAnsi="宋体"/>
                <w:snapToGrid w:val="0"/>
                <w:kern w:val="0"/>
              </w:rPr>
            </w:pPr>
          </w:p>
        </w:tc>
      </w:tr>
    </w:tbl>
    <w:p w14:paraId="0FC8EC7F" w14:textId="77777777" w:rsidR="003A30F1" w:rsidRDefault="003A30F1" w:rsidP="003A30F1">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A2587E0" w14:textId="77777777" w:rsidR="003A30F1" w:rsidRPr="00A9755C" w:rsidRDefault="003A30F1" w:rsidP="003A30F1">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CDA57A4" w14:textId="77777777" w:rsidR="003A30F1" w:rsidRDefault="003A30F1" w:rsidP="003A30F1">
      <w:pPr>
        <w:pStyle w:val="6"/>
      </w:pPr>
      <w:r>
        <w:rPr>
          <w:rFonts w:hint="eastAsia"/>
        </w:rPr>
        <w:t>数据</w:t>
      </w:r>
      <w:r>
        <w:t>库表</w:t>
      </w:r>
    </w:p>
    <w:p w14:paraId="5F61226A" w14:textId="77777777" w:rsidR="007B3163" w:rsidRDefault="007B3163" w:rsidP="007B3163">
      <w:pPr>
        <w:ind w:left="260" w:firstLine="420"/>
      </w:pPr>
      <w:r>
        <w:rPr>
          <w:rFonts w:hint="eastAsia"/>
        </w:rPr>
        <w:t>佣</w:t>
      </w:r>
      <w:r>
        <w:t>金汇总表</w:t>
      </w:r>
      <w:r>
        <w:rPr>
          <w:rFonts w:hint="eastAsia"/>
        </w:rPr>
        <w:t>（微</w:t>
      </w:r>
      <w:r>
        <w:t>服务）</w:t>
      </w:r>
    </w:p>
    <w:p w14:paraId="2C7235D1" w14:textId="77777777" w:rsidR="007B3163" w:rsidRDefault="007B3163" w:rsidP="007B3163">
      <w:pPr>
        <w:ind w:left="260" w:firstLine="420"/>
      </w:pPr>
      <w:r>
        <w:rPr>
          <w:rFonts w:hint="eastAsia"/>
        </w:rPr>
        <w:t>佣金提现</w:t>
      </w:r>
      <w:r>
        <w:t>申请表（微服务）</w:t>
      </w:r>
    </w:p>
    <w:p w14:paraId="34876FB0" w14:textId="77777777" w:rsidR="003A30F1" w:rsidRDefault="003A30F1" w:rsidP="00C2435F">
      <w:pPr>
        <w:ind w:left="420" w:firstLine="420"/>
        <w:rPr>
          <w:kern w:val="0"/>
        </w:rPr>
      </w:pPr>
    </w:p>
    <w:p w14:paraId="4AD487D5" w14:textId="5F4A69D9" w:rsidR="00DF60AC" w:rsidRPr="0082647F" w:rsidRDefault="00DF60AC" w:rsidP="00DF60AC">
      <w:pPr>
        <w:pStyle w:val="5"/>
      </w:pPr>
      <w:r>
        <w:rPr>
          <w:rFonts w:hint="eastAsia"/>
        </w:rPr>
        <w:t>提现</w:t>
      </w:r>
      <w:r w:rsidR="00220EBC">
        <w:rPr>
          <w:rFonts w:hint="eastAsia"/>
        </w:rPr>
        <w:t>审核</w:t>
      </w:r>
      <w:r>
        <w:t>信息校验</w:t>
      </w:r>
      <w:r w:rsidR="0091362B">
        <w:rPr>
          <w:rFonts w:hint="eastAsia"/>
        </w:rPr>
        <w:t>（</w:t>
      </w:r>
      <w:r w:rsidR="0091362B">
        <w:t>取消）</w:t>
      </w:r>
    </w:p>
    <w:p w14:paraId="566BC880" w14:textId="77777777" w:rsidR="00DF60AC" w:rsidRDefault="00DF60AC" w:rsidP="00DF60AC">
      <w:pPr>
        <w:pStyle w:val="6"/>
      </w:pPr>
      <w:r>
        <w:rPr>
          <w:rFonts w:hint="eastAsia"/>
        </w:rPr>
        <w:t>功能</w:t>
      </w:r>
      <w:r>
        <w:t>描述</w:t>
      </w:r>
    </w:p>
    <w:p w14:paraId="7FF7B355" w14:textId="77777777" w:rsidR="00DF60AC" w:rsidRPr="00A9755C" w:rsidRDefault="00DF60AC" w:rsidP="00DF60AC">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提供</w:t>
      </w:r>
      <w:r>
        <w:rPr>
          <w:rFonts w:ascii="宋体" w:hAnsi="宋体"/>
          <w:kern w:val="0"/>
          <w:sz w:val="24"/>
          <w:szCs w:val="21"/>
        </w:rPr>
        <w:t>业务管理端</w:t>
      </w:r>
      <w:r>
        <w:rPr>
          <w:rFonts w:ascii="宋体" w:hAnsi="宋体" w:hint="eastAsia"/>
          <w:kern w:val="0"/>
          <w:sz w:val="24"/>
          <w:szCs w:val="21"/>
        </w:rPr>
        <w:t>进行</w:t>
      </w:r>
      <w:r>
        <w:rPr>
          <w:rFonts w:ascii="宋体" w:hAnsi="宋体"/>
          <w:kern w:val="0"/>
          <w:sz w:val="24"/>
          <w:szCs w:val="21"/>
        </w:rPr>
        <w:t>提现审核时</w:t>
      </w:r>
      <w:r>
        <w:rPr>
          <w:rFonts w:ascii="宋体" w:hAnsi="宋体" w:hint="eastAsia"/>
          <w:kern w:val="0"/>
          <w:sz w:val="24"/>
          <w:szCs w:val="21"/>
        </w:rPr>
        <w:t>，</w:t>
      </w:r>
      <w:r>
        <w:rPr>
          <w:rFonts w:ascii="宋体" w:hAnsi="宋体"/>
          <w:kern w:val="0"/>
          <w:sz w:val="24"/>
          <w:szCs w:val="21"/>
        </w:rPr>
        <w:t>对</w:t>
      </w:r>
      <w:r>
        <w:rPr>
          <w:rFonts w:ascii="宋体" w:hAnsi="宋体" w:hint="eastAsia"/>
          <w:kern w:val="0"/>
          <w:sz w:val="24"/>
          <w:szCs w:val="21"/>
        </w:rPr>
        <w:t>提现</w:t>
      </w:r>
      <w:r>
        <w:rPr>
          <w:rFonts w:ascii="宋体" w:hAnsi="宋体"/>
          <w:kern w:val="0"/>
          <w:sz w:val="24"/>
          <w:szCs w:val="21"/>
        </w:rPr>
        <w:t>信息</w:t>
      </w:r>
      <w:r>
        <w:rPr>
          <w:rFonts w:ascii="宋体" w:hAnsi="宋体" w:hint="eastAsia"/>
          <w:kern w:val="0"/>
          <w:sz w:val="24"/>
          <w:szCs w:val="21"/>
        </w:rPr>
        <w:t>校验</w:t>
      </w:r>
      <w:r>
        <w:rPr>
          <w:rFonts w:ascii="宋体" w:hAnsi="宋体"/>
          <w:kern w:val="0"/>
          <w:sz w:val="24"/>
          <w:szCs w:val="21"/>
        </w:rPr>
        <w:t>的</w:t>
      </w:r>
      <w:r>
        <w:rPr>
          <w:rFonts w:ascii="宋体" w:hAnsi="宋体" w:hint="eastAsia"/>
          <w:kern w:val="0"/>
          <w:sz w:val="24"/>
          <w:szCs w:val="21"/>
        </w:rPr>
        <w:t>接口</w:t>
      </w:r>
      <w:r>
        <w:rPr>
          <w:rFonts w:ascii="宋体" w:hAnsi="宋体"/>
          <w:kern w:val="0"/>
          <w:sz w:val="24"/>
          <w:szCs w:val="21"/>
        </w:rPr>
        <w:t>实现</w:t>
      </w:r>
    </w:p>
    <w:p w14:paraId="5CA7C61A" w14:textId="77777777" w:rsidR="00DF60AC" w:rsidRPr="00676A58" w:rsidRDefault="00DF60AC" w:rsidP="00DF60AC">
      <w:pPr>
        <w:pStyle w:val="6"/>
      </w:pPr>
      <w:r w:rsidRPr="00676A58">
        <w:rPr>
          <w:rFonts w:hint="eastAsia"/>
        </w:rPr>
        <w:t>处理流程</w:t>
      </w:r>
    </w:p>
    <w:p w14:paraId="2B67C7F6" w14:textId="77777777" w:rsidR="00DF60AC" w:rsidRDefault="00DF60AC" w:rsidP="00DF60AC">
      <w:pPr>
        <w:ind w:left="289" w:firstLine="420"/>
        <w:rPr>
          <w:b/>
          <w:sz w:val="24"/>
          <w:szCs w:val="24"/>
        </w:rPr>
      </w:pPr>
      <w:r>
        <w:object w:dxaOrig="5386" w:dyaOrig="1726" w14:anchorId="4E697FEC">
          <v:shape id="_x0000_i1075" type="#_x0000_t75" style="width:266.5pt;height:85.55pt" o:ole="">
            <v:imagedata r:id="rId116" o:title=""/>
          </v:shape>
          <o:OLEObject Type="Embed" ProgID="Visio.Drawing.15" ShapeID="_x0000_i1075" DrawAspect="Content" ObjectID="_1569760948" r:id="rId117"/>
        </w:object>
      </w:r>
    </w:p>
    <w:p w14:paraId="476EED27" w14:textId="77777777" w:rsidR="00DF60AC" w:rsidRPr="004F010F" w:rsidRDefault="00DF60AC" w:rsidP="00DF60AC">
      <w:pPr>
        <w:ind w:left="289" w:firstLine="420"/>
      </w:pPr>
      <w:r w:rsidRPr="00646F01">
        <w:rPr>
          <w:rFonts w:hint="eastAsia"/>
          <w:b/>
          <w:sz w:val="24"/>
          <w:szCs w:val="24"/>
        </w:rPr>
        <w:t>【流程描述】</w:t>
      </w:r>
    </w:p>
    <w:p w14:paraId="058CC145" w14:textId="77777777" w:rsidR="00DF60AC" w:rsidRDefault="00DF60AC">
      <w:pPr>
        <w:pStyle w:val="afb"/>
        <w:numPr>
          <w:ilvl w:val="0"/>
          <w:numId w:val="5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91" w:author="wangq" w:date="2017-08-21T17:25:00Z">
          <w:pPr>
            <w:pStyle w:val="afb"/>
            <w:numPr>
              <w:numId w:val="7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根据</w:t>
      </w:r>
      <w:r>
        <w:rPr>
          <w:rFonts w:ascii="宋体" w:hAnsi="宋体"/>
          <w:kern w:val="0"/>
          <w:sz w:val="24"/>
          <w:szCs w:val="21"/>
        </w:rPr>
        <w:t>传入数据</w:t>
      </w:r>
      <w:r>
        <w:rPr>
          <w:rFonts w:ascii="宋体" w:hAnsi="宋体" w:hint="eastAsia"/>
          <w:kern w:val="0"/>
          <w:sz w:val="24"/>
          <w:szCs w:val="21"/>
        </w:rPr>
        <w:t>调用提现</w:t>
      </w:r>
      <w:r>
        <w:rPr>
          <w:rFonts w:ascii="宋体" w:hAnsi="宋体"/>
          <w:kern w:val="0"/>
          <w:sz w:val="24"/>
          <w:szCs w:val="21"/>
        </w:rPr>
        <w:t>信息校验</w:t>
      </w:r>
    </w:p>
    <w:p w14:paraId="03DF2E37" w14:textId="77777777" w:rsidR="00DF60AC" w:rsidRDefault="00DF60AC">
      <w:pPr>
        <w:pStyle w:val="afb"/>
        <w:numPr>
          <w:ilvl w:val="1"/>
          <w:numId w:val="5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92" w:author="wangq" w:date="2017-08-21T17:25:00Z">
          <w:pPr>
            <w:pStyle w:val="afb"/>
            <w:numPr>
              <w:ilvl w:val="1"/>
              <w:numId w:val="7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740" w:firstLineChars="0" w:hanging="420"/>
            <w:jc w:val="left"/>
          </w:pPr>
        </w:pPrChange>
      </w:pPr>
      <w:r>
        <w:rPr>
          <w:rFonts w:ascii="宋体" w:hAnsi="宋体" w:hint="eastAsia"/>
          <w:kern w:val="0"/>
          <w:sz w:val="24"/>
          <w:szCs w:val="21"/>
        </w:rPr>
        <w:t>银行</w:t>
      </w:r>
      <w:r>
        <w:rPr>
          <w:rFonts w:ascii="宋体" w:hAnsi="宋体"/>
          <w:kern w:val="0"/>
          <w:sz w:val="24"/>
          <w:szCs w:val="21"/>
        </w:rPr>
        <w:t>卡信息校验</w:t>
      </w:r>
      <w:r>
        <w:rPr>
          <w:rFonts w:ascii="宋体" w:hAnsi="宋体" w:hint="eastAsia"/>
          <w:kern w:val="0"/>
          <w:sz w:val="24"/>
          <w:szCs w:val="21"/>
        </w:rPr>
        <w:t>（是否</w:t>
      </w:r>
      <w:r>
        <w:rPr>
          <w:rFonts w:ascii="宋体" w:hAnsi="宋体"/>
          <w:kern w:val="0"/>
          <w:sz w:val="24"/>
          <w:szCs w:val="21"/>
        </w:rPr>
        <w:t>为渠道人对应的银行卡）</w:t>
      </w:r>
    </w:p>
    <w:p w14:paraId="23FCA5A9" w14:textId="77777777" w:rsidR="00DF60AC" w:rsidRDefault="00DF60AC">
      <w:pPr>
        <w:pStyle w:val="afb"/>
        <w:numPr>
          <w:ilvl w:val="1"/>
          <w:numId w:val="5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93" w:author="wangq" w:date="2017-08-21T17:25:00Z">
          <w:pPr>
            <w:pStyle w:val="afb"/>
            <w:numPr>
              <w:ilvl w:val="1"/>
              <w:numId w:val="7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740" w:firstLineChars="0" w:hanging="420"/>
            <w:jc w:val="left"/>
          </w:pPr>
        </w:pPrChange>
      </w:pPr>
      <w:r>
        <w:rPr>
          <w:rFonts w:ascii="宋体" w:hAnsi="宋体" w:hint="eastAsia"/>
          <w:kern w:val="0"/>
          <w:sz w:val="24"/>
          <w:szCs w:val="21"/>
        </w:rPr>
        <w:t>佣金信息</w:t>
      </w:r>
      <w:r>
        <w:rPr>
          <w:rFonts w:ascii="宋体" w:hAnsi="宋体"/>
          <w:kern w:val="0"/>
          <w:sz w:val="24"/>
          <w:szCs w:val="21"/>
        </w:rPr>
        <w:t>校验</w:t>
      </w:r>
      <w:r>
        <w:rPr>
          <w:rFonts w:ascii="宋体" w:hAnsi="宋体" w:hint="eastAsia"/>
          <w:kern w:val="0"/>
          <w:sz w:val="24"/>
          <w:szCs w:val="21"/>
        </w:rPr>
        <w:t>（佣金</w:t>
      </w:r>
      <w:r>
        <w:rPr>
          <w:rFonts w:ascii="宋体" w:hAnsi="宋体"/>
          <w:kern w:val="0"/>
          <w:sz w:val="24"/>
          <w:szCs w:val="21"/>
        </w:rPr>
        <w:t>汇总表与佣金提现申请表的金额比对，佣金汇总表与传入数据进行比对）</w:t>
      </w:r>
    </w:p>
    <w:p w14:paraId="2E6C0848" w14:textId="77777777" w:rsidR="00DF60AC" w:rsidRPr="00961163" w:rsidRDefault="00DF60AC">
      <w:pPr>
        <w:pStyle w:val="afb"/>
        <w:numPr>
          <w:ilvl w:val="0"/>
          <w:numId w:val="5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94" w:author="wangq" w:date="2017-08-21T17:25:00Z">
          <w:pPr>
            <w:pStyle w:val="afb"/>
            <w:numPr>
              <w:numId w:val="7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返回</w:t>
      </w:r>
      <w:r w:rsidR="00077B6D">
        <w:rPr>
          <w:rFonts w:ascii="宋体" w:hAnsi="宋体" w:hint="eastAsia"/>
          <w:kern w:val="0"/>
          <w:sz w:val="24"/>
          <w:szCs w:val="21"/>
        </w:rPr>
        <w:t>校验</w:t>
      </w:r>
      <w:r w:rsidR="00077B6D">
        <w:rPr>
          <w:rFonts w:ascii="宋体" w:hAnsi="宋体"/>
          <w:kern w:val="0"/>
          <w:sz w:val="24"/>
          <w:szCs w:val="21"/>
        </w:rPr>
        <w:t>结果</w:t>
      </w:r>
    </w:p>
    <w:p w14:paraId="01867B5E" w14:textId="77777777" w:rsidR="00DF60AC" w:rsidRPr="00F9212D" w:rsidRDefault="00DF60AC" w:rsidP="00DF60AC">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DF60AC" w:rsidRPr="00736667" w14:paraId="52974D2D" w14:textId="77777777" w:rsidTr="000E4470">
        <w:tc>
          <w:tcPr>
            <w:tcW w:w="1701" w:type="dxa"/>
            <w:shd w:val="clear" w:color="auto" w:fill="E0E0E0"/>
          </w:tcPr>
          <w:p w14:paraId="1F376405" w14:textId="77777777" w:rsidR="00DF60AC" w:rsidRPr="00736667" w:rsidRDefault="00DF60AC" w:rsidP="000E4470">
            <w:pPr>
              <w:jc w:val="center"/>
              <w:rPr>
                <w:b/>
                <w:snapToGrid w:val="0"/>
                <w:kern w:val="0"/>
              </w:rPr>
            </w:pPr>
            <w:r w:rsidRPr="00736667">
              <w:rPr>
                <w:rFonts w:hint="eastAsia"/>
                <w:b/>
                <w:snapToGrid w:val="0"/>
                <w:kern w:val="0"/>
              </w:rPr>
              <w:t>输入要素</w:t>
            </w:r>
          </w:p>
        </w:tc>
        <w:tc>
          <w:tcPr>
            <w:tcW w:w="1559" w:type="dxa"/>
            <w:shd w:val="clear" w:color="auto" w:fill="E0E0E0"/>
          </w:tcPr>
          <w:p w14:paraId="2B04E75D" w14:textId="77777777" w:rsidR="00DF60AC" w:rsidRPr="00736667" w:rsidRDefault="00DF60AC" w:rsidP="000E447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62CAE11" w14:textId="77777777" w:rsidR="00DF60AC" w:rsidRPr="00736667" w:rsidRDefault="00DF60AC" w:rsidP="000E447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B1EAB1D" w14:textId="77777777" w:rsidR="00DF60AC" w:rsidRPr="00736667" w:rsidRDefault="00DF60AC" w:rsidP="000E4470">
            <w:pPr>
              <w:jc w:val="center"/>
              <w:rPr>
                <w:b/>
                <w:snapToGrid w:val="0"/>
                <w:kern w:val="0"/>
              </w:rPr>
            </w:pPr>
            <w:r w:rsidRPr="00736667">
              <w:rPr>
                <w:rFonts w:hint="eastAsia"/>
                <w:b/>
                <w:snapToGrid w:val="0"/>
                <w:kern w:val="0"/>
              </w:rPr>
              <w:t>备注</w:t>
            </w:r>
          </w:p>
        </w:tc>
      </w:tr>
      <w:tr w:rsidR="00DF60AC" w:rsidRPr="00736667" w14:paraId="4C16281E" w14:textId="77777777" w:rsidTr="000E4470">
        <w:tc>
          <w:tcPr>
            <w:tcW w:w="1701" w:type="dxa"/>
            <w:shd w:val="clear" w:color="auto" w:fill="auto"/>
          </w:tcPr>
          <w:p w14:paraId="1178A8CB" w14:textId="77777777" w:rsidR="00DF60AC" w:rsidRDefault="00DF60AC" w:rsidP="000E4470">
            <w:pPr>
              <w:jc w:val="left"/>
              <w:rPr>
                <w:rFonts w:ascii="宋体" w:hAnsi="宋体"/>
                <w:snapToGrid w:val="0"/>
                <w:kern w:val="0"/>
              </w:rPr>
            </w:pPr>
            <w:r>
              <w:rPr>
                <w:rFonts w:ascii="宋体" w:hAnsi="宋体" w:hint="eastAsia"/>
                <w:snapToGrid w:val="0"/>
                <w:kern w:val="0"/>
              </w:rPr>
              <w:t>佣金提现</w:t>
            </w:r>
            <w:r>
              <w:rPr>
                <w:rFonts w:ascii="宋体" w:hAnsi="宋体"/>
                <w:snapToGrid w:val="0"/>
                <w:kern w:val="0"/>
              </w:rPr>
              <w:t>申请表主键</w:t>
            </w:r>
          </w:p>
        </w:tc>
        <w:tc>
          <w:tcPr>
            <w:tcW w:w="1559" w:type="dxa"/>
            <w:shd w:val="clear" w:color="auto" w:fill="auto"/>
          </w:tcPr>
          <w:p w14:paraId="5CF0275F" w14:textId="77777777" w:rsidR="00DF60AC" w:rsidRPr="00736667" w:rsidRDefault="00DF60AC" w:rsidP="000E4470">
            <w:pPr>
              <w:jc w:val="left"/>
              <w:rPr>
                <w:rFonts w:ascii="宋体" w:hAnsi="宋体"/>
                <w:snapToGrid w:val="0"/>
                <w:kern w:val="0"/>
              </w:rPr>
            </w:pPr>
          </w:p>
        </w:tc>
        <w:tc>
          <w:tcPr>
            <w:tcW w:w="1134" w:type="dxa"/>
            <w:shd w:val="clear" w:color="auto" w:fill="auto"/>
          </w:tcPr>
          <w:p w14:paraId="04234720" w14:textId="77777777" w:rsidR="00DF60AC" w:rsidRDefault="00DF60AC" w:rsidP="000E4470">
            <w:pPr>
              <w:jc w:val="left"/>
              <w:rPr>
                <w:rFonts w:ascii="宋体" w:hAnsi="宋体"/>
                <w:snapToGrid w:val="0"/>
                <w:kern w:val="0"/>
              </w:rPr>
            </w:pPr>
          </w:p>
        </w:tc>
        <w:tc>
          <w:tcPr>
            <w:tcW w:w="3119" w:type="dxa"/>
            <w:shd w:val="clear" w:color="auto" w:fill="auto"/>
          </w:tcPr>
          <w:p w14:paraId="586C4168" w14:textId="77777777" w:rsidR="00DF60AC" w:rsidRPr="00736667" w:rsidRDefault="00DF60AC" w:rsidP="000E4470">
            <w:pPr>
              <w:jc w:val="left"/>
              <w:rPr>
                <w:rFonts w:ascii="宋体" w:hAnsi="宋体"/>
                <w:snapToGrid w:val="0"/>
                <w:kern w:val="0"/>
              </w:rPr>
            </w:pPr>
          </w:p>
        </w:tc>
      </w:tr>
      <w:tr w:rsidR="00DF60AC" w:rsidRPr="00736667" w14:paraId="3CB932BD" w14:textId="77777777" w:rsidTr="000E4470">
        <w:tc>
          <w:tcPr>
            <w:tcW w:w="1701" w:type="dxa"/>
            <w:shd w:val="clear" w:color="auto" w:fill="auto"/>
          </w:tcPr>
          <w:p w14:paraId="090DF1FA" w14:textId="77777777" w:rsidR="00DF60AC" w:rsidRDefault="00DF60AC" w:rsidP="000E4470">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人唯一标识</w:t>
            </w:r>
          </w:p>
        </w:tc>
        <w:tc>
          <w:tcPr>
            <w:tcW w:w="1559" w:type="dxa"/>
            <w:shd w:val="clear" w:color="auto" w:fill="auto"/>
          </w:tcPr>
          <w:p w14:paraId="7708A696" w14:textId="77777777" w:rsidR="00DF60AC" w:rsidRPr="00736667" w:rsidRDefault="00DF60AC" w:rsidP="000E4470">
            <w:pPr>
              <w:jc w:val="left"/>
              <w:rPr>
                <w:rFonts w:ascii="宋体" w:hAnsi="宋体"/>
                <w:snapToGrid w:val="0"/>
                <w:kern w:val="0"/>
              </w:rPr>
            </w:pPr>
          </w:p>
        </w:tc>
        <w:tc>
          <w:tcPr>
            <w:tcW w:w="1134" w:type="dxa"/>
            <w:shd w:val="clear" w:color="auto" w:fill="auto"/>
          </w:tcPr>
          <w:p w14:paraId="21EBAD20" w14:textId="77777777" w:rsidR="00DF60AC" w:rsidRDefault="00DF60AC" w:rsidP="000E4470">
            <w:pPr>
              <w:jc w:val="left"/>
              <w:rPr>
                <w:rFonts w:ascii="宋体" w:hAnsi="宋体"/>
                <w:snapToGrid w:val="0"/>
                <w:kern w:val="0"/>
              </w:rPr>
            </w:pPr>
          </w:p>
        </w:tc>
        <w:tc>
          <w:tcPr>
            <w:tcW w:w="3119" w:type="dxa"/>
            <w:shd w:val="clear" w:color="auto" w:fill="auto"/>
          </w:tcPr>
          <w:p w14:paraId="695D5600" w14:textId="77777777" w:rsidR="00DF60AC" w:rsidRPr="00736667" w:rsidRDefault="00DF60AC" w:rsidP="000E4470">
            <w:pPr>
              <w:jc w:val="left"/>
              <w:rPr>
                <w:rFonts w:ascii="宋体" w:hAnsi="宋体"/>
                <w:snapToGrid w:val="0"/>
                <w:kern w:val="0"/>
              </w:rPr>
            </w:pPr>
          </w:p>
        </w:tc>
      </w:tr>
      <w:tr w:rsidR="00DF60AC" w:rsidRPr="00736667" w14:paraId="54C2BE9C" w14:textId="77777777" w:rsidTr="000E4470">
        <w:tc>
          <w:tcPr>
            <w:tcW w:w="1701" w:type="dxa"/>
            <w:shd w:val="clear" w:color="auto" w:fill="auto"/>
          </w:tcPr>
          <w:p w14:paraId="27DC565A" w14:textId="77777777" w:rsidR="00DF60AC" w:rsidRDefault="00DF60AC" w:rsidP="000E4470">
            <w:pPr>
              <w:jc w:val="left"/>
              <w:rPr>
                <w:rFonts w:ascii="宋体" w:hAnsi="宋体"/>
                <w:snapToGrid w:val="0"/>
                <w:kern w:val="0"/>
              </w:rPr>
            </w:pPr>
            <w:r>
              <w:rPr>
                <w:rFonts w:ascii="宋体" w:hAnsi="宋体" w:hint="eastAsia"/>
                <w:snapToGrid w:val="0"/>
                <w:kern w:val="0"/>
              </w:rPr>
              <w:lastRenderedPageBreak/>
              <w:t>银行</w:t>
            </w:r>
            <w:r>
              <w:rPr>
                <w:rFonts w:ascii="宋体" w:hAnsi="宋体"/>
                <w:snapToGrid w:val="0"/>
                <w:kern w:val="0"/>
              </w:rPr>
              <w:t>卡号</w:t>
            </w:r>
          </w:p>
        </w:tc>
        <w:tc>
          <w:tcPr>
            <w:tcW w:w="1559" w:type="dxa"/>
            <w:shd w:val="clear" w:color="auto" w:fill="auto"/>
          </w:tcPr>
          <w:p w14:paraId="4AE97E6E" w14:textId="77777777" w:rsidR="00DF60AC" w:rsidRPr="00736667" w:rsidRDefault="00DF60AC" w:rsidP="000E4470">
            <w:pPr>
              <w:jc w:val="left"/>
              <w:rPr>
                <w:rFonts w:ascii="宋体" w:hAnsi="宋体"/>
                <w:snapToGrid w:val="0"/>
                <w:kern w:val="0"/>
              </w:rPr>
            </w:pPr>
          </w:p>
        </w:tc>
        <w:tc>
          <w:tcPr>
            <w:tcW w:w="1134" w:type="dxa"/>
            <w:shd w:val="clear" w:color="auto" w:fill="auto"/>
          </w:tcPr>
          <w:p w14:paraId="7AA42397" w14:textId="77777777" w:rsidR="00DF60AC" w:rsidRDefault="00DF60AC" w:rsidP="000E4470">
            <w:pPr>
              <w:jc w:val="left"/>
              <w:rPr>
                <w:rFonts w:ascii="宋体" w:hAnsi="宋体"/>
                <w:snapToGrid w:val="0"/>
                <w:kern w:val="0"/>
              </w:rPr>
            </w:pPr>
          </w:p>
        </w:tc>
        <w:tc>
          <w:tcPr>
            <w:tcW w:w="3119" w:type="dxa"/>
            <w:shd w:val="clear" w:color="auto" w:fill="auto"/>
          </w:tcPr>
          <w:p w14:paraId="05F64BB3" w14:textId="77777777" w:rsidR="00DF60AC" w:rsidRPr="00736667" w:rsidRDefault="00DF60AC" w:rsidP="000E4470">
            <w:pPr>
              <w:jc w:val="left"/>
              <w:rPr>
                <w:rFonts w:ascii="宋体" w:hAnsi="宋体"/>
                <w:snapToGrid w:val="0"/>
                <w:kern w:val="0"/>
              </w:rPr>
            </w:pPr>
          </w:p>
        </w:tc>
      </w:tr>
      <w:tr w:rsidR="00DF60AC" w:rsidRPr="00736667" w14:paraId="58A57E09" w14:textId="77777777" w:rsidTr="000E4470">
        <w:tc>
          <w:tcPr>
            <w:tcW w:w="1701" w:type="dxa"/>
            <w:shd w:val="clear" w:color="auto" w:fill="auto"/>
          </w:tcPr>
          <w:p w14:paraId="4E17436F" w14:textId="77777777" w:rsidR="00DF60AC" w:rsidRDefault="00DF60AC" w:rsidP="000E4470">
            <w:pPr>
              <w:jc w:val="left"/>
              <w:rPr>
                <w:rFonts w:ascii="宋体" w:hAnsi="宋体"/>
                <w:snapToGrid w:val="0"/>
                <w:kern w:val="0"/>
              </w:rPr>
            </w:pPr>
            <w:r>
              <w:rPr>
                <w:rFonts w:ascii="宋体" w:hAnsi="宋体" w:hint="eastAsia"/>
                <w:snapToGrid w:val="0"/>
                <w:kern w:val="0"/>
              </w:rPr>
              <w:t>手机</w:t>
            </w:r>
            <w:r>
              <w:rPr>
                <w:rFonts w:ascii="宋体" w:hAnsi="宋体"/>
                <w:snapToGrid w:val="0"/>
                <w:kern w:val="0"/>
              </w:rPr>
              <w:t>号</w:t>
            </w:r>
          </w:p>
        </w:tc>
        <w:tc>
          <w:tcPr>
            <w:tcW w:w="1559" w:type="dxa"/>
            <w:shd w:val="clear" w:color="auto" w:fill="auto"/>
          </w:tcPr>
          <w:p w14:paraId="6D82CE37" w14:textId="77777777" w:rsidR="00DF60AC" w:rsidRPr="00736667" w:rsidRDefault="00DF60AC" w:rsidP="000E4470">
            <w:pPr>
              <w:jc w:val="left"/>
              <w:rPr>
                <w:rFonts w:ascii="宋体" w:hAnsi="宋体"/>
                <w:snapToGrid w:val="0"/>
                <w:kern w:val="0"/>
              </w:rPr>
            </w:pPr>
          </w:p>
        </w:tc>
        <w:tc>
          <w:tcPr>
            <w:tcW w:w="1134" w:type="dxa"/>
            <w:shd w:val="clear" w:color="auto" w:fill="auto"/>
          </w:tcPr>
          <w:p w14:paraId="4E2E0C77" w14:textId="77777777" w:rsidR="00DF60AC" w:rsidRDefault="00DF60AC" w:rsidP="000E4470">
            <w:pPr>
              <w:jc w:val="left"/>
              <w:rPr>
                <w:rFonts w:ascii="宋体" w:hAnsi="宋体"/>
                <w:snapToGrid w:val="0"/>
                <w:kern w:val="0"/>
              </w:rPr>
            </w:pPr>
          </w:p>
        </w:tc>
        <w:tc>
          <w:tcPr>
            <w:tcW w:w="3119" w:type="dxa"/>
            <w:shd w:val="clear" w:color="auto" w:fill="auto"/>
          </w:tcPr>
          <w:p w14:paraId="57A10E11" w14:textId="77777777" w:rsidR="00DF60AC" w:rsidRPr="00736667" w:rsidRDefault="00DF60AC" w:rsidP="000E4470">
            <w:pPr>
              <w:jc w:val="left"/>
              <w:rPr>
                <w:rFonts w:ascii="宋体" w:hAnsi="宋体"/>
                <w:snapToGrid w:val="0"/>
                <w:kern w:val="0"/>
              </w:rPr>
            </w:pPr>
          </w:p>
        </w:tc>
      </w:tr>
      <w:tr w:rsidR="00DF60AC" w:rsidRPr="00736667" w14:paraId="6723C32E" w14:textId="77777777" w:rsidTr="000E4470">
        <w:tc>
          <w:tcPr>
            <w:tcW w:w="1701" w:type="dxa"/>
            <w:shd w:val="clear" w:color="auto" w:fill="auto"/>
          </w:tcPr>
          <w:p w14:paraId="5FE113A2" w14:textId="77777777" w:rsidR="00DF60AC" w:rsidRDefault="00DF60AC" w:rsidP="000E4470">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金额</w:t>
            </w:r>
          </w:p>
        </w:tc>
        <w:tc>
          <w:tcPr>
            <w:tcW w:w="1559" w:type="dxa"/>
            <w:shd w:val="clear" w:color="auto" w:fill="auto"/>
          </w:tcPr>
          <w:p w14:paraId="58BB0B10" w14:textId="77777777" w:rsidR="00DF60AC" w:rsidRPr="00736667" w:rsidRDefault="00DF60AC" w:rsidP="000E4470">
            <w:pPr>
              <w:jc w:val="left"/>
              <w:rPr>
                <w:rFonts w:ascii="宋体" w:hAnsi="宋体"/>
                <w:snapToGrid w:val="0"/>
                <w:kern w:val="0"/>
              </w:rPr>
            </w:pPr>
          </w:p>
        </w:tc>
        <w:tc>
          <w:tcPr>
            <w:tcW w:w="1134" w:type="dxa"/>
            <w:shd w:val="clear" w:color="auto" w:fill="auto"/>
          </w:tcPr>
          <w:p w14:paraId="1AA43D28" w14:textId="77777777" w:rsidR="00DF60AC" w:rsidRDefault="00DF60AC" w:rsidP="000E4470">
            <w:pPr>
              <w:jc w:val="left"/>
              <w:rPr>
                <w:rFonts w:ascii="宋体" w:hAnsi="宋体"/>
                <w:snapToGrid w:val="0"/>
                <w:kern w:val="0"/>
              </w:rPr>
            </w:pPr>
          </w:p>
        </w:tc>
        <w:tc>
          <w:tcPr>
            <w:tcW w:w="3119" w:type="dxa"/>
            <w:shd w:val="clear" w:color="auto" w:fill="auto"/>
          </w:tcPr>
          <w:p w14:paraId="29CAE0EE" w14:textId="77777777" w:rsidR="00DF60AC" w:rsidRPr="00736667" w:rsidRDefault="00DF60AC" w:rsidP="000E4470">
            <w:pPr>
              <w:jc w:val="left"/>
              <w:rPr>
                <w:rFonts w:ascii="宋体" w:hAnsi="宋体"/>
                <w:snapToGrid w:val="0"/>
                <w:kern w:val="0"/>
              </w:rPr>
            </w:pPr>
          </w:p>
        </w:tc>
      </w:tr>
      <w:tr w:rsidR="00DF60AC" w:rsidRPr="00736667" w14:paraId="6E0557B7" w14:textId="77777777" w:rsidTr="000E4470">
        <w:tc>
          <w:tcPr>
            <w:tcW w:w="1701" w:type="dxa"/>
            <w:shd w:val="clear" w:color="auto" w:fill="auto"/>
          </w:tcPr>
          <w:p w14:paraId="6203A8CE" w14:textId="77777777" w:rsidR="00DF60AC" w:rsidRDefault="00DF60AC" w:rsidP="000E4470">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前余额</w:t>
            </w:r>
          </w:p>
        </w:tc>
        <w:tc>
          <w:tcPr>
            <w:tcW w:w="1559" w:type="dxa"/>
            <w:shd w:val="clear" w:color="auto" w:fill="auto"/>
          </w:tcPr>
          <w:p w14:paraId="416FD2A8" w14:textId="77777777" w:rsidR="00DF60AC" w:rsidRPr="00736667" w:rsidRDefault="00DF60AC" w:rsidP="000E4470">
            <w:pPr>
              <w:jc w:val="left"/>
              <w:rPr>
                <w:rFonts w:ascii="宋体" w:hAnsi="宋体"/>
                <w:snapToGrid w:val="0"/>
                <w:kern w:val="0"/>
              </w:rPr>
            </w:pPr>
          </w:p>
        </w:tc>
        <w:tc>
          <w:tcPr>
            <w:tcW w:w="1134" w:type="dxa"/>
            <w:shd w:val="clear" w:color="auto" w:fill="auto"/>
          </w:tcPr>
          <w:p w14:paraId="79F15F7A" w14:textId="77777777" w:rsidR="00DF60AC" w:rsidRDefault="00DF60AC" w:rsidP="000E4470">
            <w:pPr>
              <w:jc w:val="left"/>
              <w:rPr>
                <w:rFonts w:ascii="宋体" w:hAnsi="宋体"/>
                <w:snapToGrid w:val="0"/>
                <w:kern w:val="0"/>
              </w:rPr>
            </w:pPr>
          </w:p>
        </w:tc>
        <w:tc>
          <w:tcPr>
            <w:tcW w:w="3119" w:type="dxa"/>
            <w:shd w:val="clear" w:color="auto" w:fill="auto"/>
          </w:tcPr>
          <w:p w14:paraId="3BE8D377" w14:textId="77777777" w:rsidR="00DF60AC" w:rsidRPr="00736667" w:rsidRDefault="00DF60AC" w:rsidP="000E4470">
            <w:pPr>
              <w:jc w:val="left"/>
              <w:rPr>
                <w:rFonts w:ascii="宋体" w:hAnsi="宋体"/>
                <w:snapToGrid w:val="0"/>
                <w:kern w:val="0"/>
              </w:rPr>
            </w:pPr>
            <w:r>
              <w:rPr>
                <w:rFonts w:ascii="宋体" w:hAnsi="宋体" w:hint="eastAsia"/>
                <w:snapToGrid w:val="0"/>
                <w:kern w:val="0"/>
              </w:rPr>
              <w:t>佣金</w:t>
            </w:r>
            <w:r>
              <w:rPr>
                <w:rFonts w:ascii="宋体" w:hAnsi="宋体"/>
                <w:snapToGrid w:val="0"/>
                <w:kern w:val="0"/>
              </w:rPr>
              <w:t>申请审核表</w:t>
            </w:r>
          </w:p>
        </w:tc>
      </w:tr>
      <w:tr w:rsidR="00DF60AC" w:rsidRPr="00736667" w14:paraId="6E879B9C" w14:textId="77777777" w:rsidTr="000E4470">
        <w:tc>
          <w:tcPr>
            <w:tcW w:w="1701" w:type="dxa"/>
            <w:shd w:val="clear" w:color="auto" w:fill="auto"/>
          </w:tcPr>
          <w:p w14:paraId="5E02FF5D" w14:textId="77777777" w:rsidR="00DF60AC" w:rsidRDefault="00DF60AC" w:rsidP="000E4470">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后余额</w:t>
            </w:r>
          </w:p>
        </w:tc>
        <w:tc>
          <w:tcPr>
            <w:tcW w:w="1559" w:type="dxa"/>
            <w:shd w:val="clear" w:color="auto" w:fill="auto"/>
          </w:tcPr>
          <w:p w14:paraId="340B849A" w14:textId="77777777" w:rsidR="00DF60AC" w:rsidRPr="00736667" w:rsidRDefault="00DF60AC" w:rsidP="000E4470">
            <w:pPr>
              <w:jc w:val="left"/>
              <w:rPr>
                <w:rFonts w:ascii="宋体" w:hAnsi="宋体"/>
                <w:snapToGrid w:val="0"/>
                <w:kern w:val="0"/>
              </w:rPr>
            </w:pPr>
          </w:p>
        </w:tc>
        <w:tc>
          <w:tcPr>
            <w:tcW w:w="1134" w:type="dxa"/>
            <w:shd w:val="clear" w:color="auto" w:fill="auto"/>
          </w:tcPr>
          <w:p w14:paraId="38EADE6A" w14:textId="77777777" w:rsidR="00DF60AC" w:rsidRDefault="00DF60AC" w:rsidP="000E4470">
            <w:pPr>
              <w:jc w:val="left"/>
              <w:rPr>
                <w:rFonts w:ascii="宋体" w:hAnsi="宋体"/>
                <w:snapToGrid w:val="0"/>
                <w:kern w:val="0"/>
              </w:rPr>
            </w:pPr>
          </w:p>
        </w:tc>
        <w:tc>
          <w:tcPr>
            <w:tcW w:w="3119" w:type="dxa"/>
            <w:shd w:val="clear" w:color="auto" w:fill="auto"/>
          </w:tcPr>
          <w:p w14:paraId="25635383" w14:textId="77777777" w:rsidR="00DF60AC" w:rsidRPr="00736667" w:rsidRDefault="00DF60AC" w:rsidP="000E4470">
            <w:pPr>
              <w:jc w:val="left"/>
              <w:rPr>
                <w:rFonts w:ascii="宋体" w:hAnsi="宋体"/>
                <w:snapToGrid w:val="0"/>
                <w:kern w:val="0"/>
              </w:rPr>
            </w:pPr>
            <w:r>
              <w:rPr>
                <w:rFonts w:ascii="宋体" w:hAnsi="宋体" w:hint="eastAsia"/>
                <w:snapToGrid w:val="0"/>
                <w:kern w:val="0"/>
              </w:rPr>
              <w:t>佣金</w:t>
            </w:r>
            <w:r>
              <w:rPr>
                <w:rFonts w:ascii="宋体" w:hAnsi="宋体"/>
                <w:snapToGrid w:val="0"/>
                <w:kern w:val="0"/>
              </w:rPr>
              <w:t>申请审核表</w:t>
            </w:r>
          </w:p>
        </w:tc>
      </w:tr>
      <w:tr w:rsidR="00DF60AC" w:rsidRPr="00736667" w14:paraId="67ECA48E" w14:textId="77777777" w:rsidTr="000E4470">
        <w:tc>
          <w:tcPr>
            <w:tcW w:w="1701" w:type="dxa"/>
            <w:shd w:val="clear" w:color="auto" w:fill="auto"/>
          </w:tcPr>
          <w:p w14:paraId="63699366" w14:textId="77777777" w:rsidR="00DF60AC" w:rsidRDefault="00A775A7" w:rsidP="000E4470">
            <w:pPr>
              <w:jc w:val="left"/>
              <w:rPr>
                <w:rFonts w:ascii="宋体" w:hAnsi="宋体"/>
                <w:snapToGrid w:val="0"/>
                <w:kern w:val="0"/>
              </w:rPr>
            </w:pPr>
            <w:r>
              <w:rPr>
                <w:rFonts w:ascii="宋体" w:hAnsi="宋体" w:hint="eastAsia"/>
                <w:snapToGrid w:val="0"/>
                <w:kern w:val="0"/>
              </w:rPr>
              <w:t>返</w:t>
            </w:r>
            <w:r>
              <w:rPr>
                <w:rFonts w:ascii="宋体" w:hAnsi="宋体"/>
                <w:snapToGrid w:val="0"/>
                <w:kern w:val="0"/>
              </w:rPr>
              <w:t>佣总额-冗余</w:t>
            </w:r>
          </w:p>
        </w:tc>
        <w:tc>
          <w:tcPr>
            <w:tcW w:w="1559" w:type="dxa"/>
            <w:shd w:val="clear" w:color="auto" w:fill="auto"/>
          </w:tcPr>
          <w:p w14:paraId="6448A744" w14:textId="77777777" w:rsidR="00DF60AC" w:rsidRPr="00736667" w:rsidRDefault="00DF60AC" w:rsidP="000E4470">
            <w:pPr>
              <w:jc w:val="left"/>
              <w:rPr>
                <w:rFonts w:ascii="宋体" w:hAnsi="宋体"/>
                <w:snapToGrid w:val="0"/>
                <w:kern w:val="0"/>
              </w:rPr>
            </w:pPr>
          </w:p>
        </w:tc>
        <w:tc>
          <w:tcPr>
            <w:tcW w:w="1134" w:type="dxa"/>
            <w:shd w:val="clear" w:color="auto" w:fill="auto"/>
          </w:tcPr>
          <w:p w14:paraId="5245B52B" w14:textId="77777777" w:rsidR="00DF60AC" w:rsidRDefault="00DF60AC" w:rsidP="000E4470">
            <w:pPr>
              <w:jc w:val="left"/>
              <w:rPr>
                <w:rFonts w:ascii="宋体" w:hAnsi="宋体"/>
                <w:snapToGrid w:val="0"/>
                <w:kern w:val="0"/>
              </w:rPr>
            </w:pPr>
          </w:p>
        </w:tc>
        <w:tc>
          <w:tcPr>
            <w:tcW w:w="3119" w:type="dxa"/>
            <w:shd w:val="clear" w:color="auto" w:fill="auto"/>
          </w:tcPr>
          <w:p w14:paraId="574407D0" w14:textId="77777777" w:rsidR="00DF60AC" w:rsidRPr="00736667" w:rsidRDefault="00A775A7" w:rsidP="000E4470">
            <w:pPr>
              <w:jc w:val="left"/>
              <w:rPr>
                <w:rFonts w:ascii="宋体" w:hAnsi="宋体"/>
                <w:snapToGrid w:val="0"/>
                <w:kern w:val="0"/>
              </w:rPr>
            </w:pPr>
            <w:r>
              <w:rPr>
                <w:rFonts w:ascii="宋体" w:hAnsi="宋体" w:hint="eastAsia"/>
                <w:snapToGrid w:val="0"/>
                <w:kern w:val="0"/>
              </w:rPr>
              <w:t>佣金</w:t>
            </w:r>
            <w:r>
              <w:rPr>
                <w:rFonts w:ascii="宋体" w:hAnsi="宋体"/>
                <w:snapToGrid w:val="0"/>
                <w:kern w:val="0"/>
              </w:rPr>
              <w:t>汇总表-冗余</w:t>
            </w:r>
          </w:p>
        </w:tc>
      </w:tr>
      <w:tr w:rsidR="00DF60AC" w:rsidRPr="00736667" w14:paraId="0A6C6A21" w14:textId="77777777" w:rsidTr="000E4470">
        <w:tc>
          <w:tcPr>
            <w:tcW w:w="1701" w:type="dxa"/>
            <w:shd w:val="clear" w:color="auto" w:fill="auto"/>
          </w:tcPr>
          <w:p w14:paraId="7C71CE4C" w14:textId="77777777" w:rsidR="00DF60AC" w:rsidRDefault="00A775A7" w:rsidP="000E4470">
            <w:pPr>
              <w:jc w:val="left"/>
              <w:rPr>
                <w:rFonts w:ascii="宋体" w:hAnsi="宋体"/>
                <w:snapToGrid w:val="0"/>
                <w:kern w:val="0"/>
              </w:rPr>
            </w:pPr>
            <w:r>
              <w:rPr>
                <w:rFonts w:ascii="宋体" w:hAnsi="宋体" w:hint="eastAsia"/>
                <w:snapToGrid w:val="0"/>
                <w:kern w:val="0"/>
              </w:rPr>
              <w:t>佣金</w:t>
            </w:r>
            <w:r>
              <w:rPr>
                <w:rFonts w:ascii="宋体" w:hAnsi="宋体"/>
                <w:snapToGrid w:val="0"/>
                <w:kern w:val="0"/>
              </w:rPr>
              <w:t>余额-冗余</w:t>
            </w:r>
          </w:p>
        </w:tc>
        <w:tc>
          <w:tcPr>
            <w:tcW w:w="1559" w:type="dxa"/>
            <w:shd w:val="clear" w:color="auto" w:fill="auto"/>
          </w:tcPr>
          <w:p w14:paraId="35043D56" w14:textId="77777777" w:rsidR="00DF60AC" w:rsidRPr="00736667" w:rsidRDefault="00DF60AC" w:rsidP="000E4470">
            <w:pPr>
              <w:jc w:val="left"/>
              <w:rPr>
                <w:rFonts w:ascii="宋体" w:hAnsi="宋体"/>
                <w:snapToGrid w:val="0"/>
                <w:kern w:val="0"/>
              </w:rPr>
            </w:pPr>
          </w:p>
        </w:tc>
        <w:tc>
          <w:tcPr>
            <w:tcW w:w="1134" w:type="dxa"/>
            <w:shd w:val="clear" w:color="auto" w:fill="auto"/>
          </w:tcPr>
          <w:p w14:paraId="7EB1CC4D" w14:textId="77777777" w:rsidR="00DF60AC" w:rsidRDefault="00DF60AC" w:rsidP="000E4470">
            <w:pPr>
              <w:jc w:val="left"/>
              <w:rPr>
                <w:rFonts w:ascii="宋体" w:hAnsi="宋体"/>
                <w:snapToGrid w:val="0"/>
                <w:kern w:val="0"/>
              </w:rPr>
            </w:pPr>
          </w:p>
        </w:tc>
        <w:tc>
          <w:tcPr>
            <w:tcW w:w="3119" w:type="dxa"/>
            <w:shd w:val="clear" w:color="auto" w:fill="auto"/>
          </w:tcPr>
          <w:p w14:paraId="05F7B1CB" w14:textId="77777777" w:rsidR="00DF60AC" w:rsidRPr="00736667" w:rsidRDefault="00A775A7" w:rsidP="000E4470">
            <w:pPr>
              <w:jc w:val="left"/>
              <w:rPr>
                <w:rFonts w:ascii="宋体" w:hAnsi="宋体"/>
                <w:snapToGrid w:val="0"/>
                <w:kern w:val="0"/>
              </w:rPr>
            </w:pPr>
            <w:r>
              <w:rPr>
                <w:rFonts w:ascii="宋体" w:hAnsi="宋体" w:hint="eastAsia"/>
                <w:snapToGrid w:val="0"/>
                <w:kern w:val="0"/>
              </w:rPr>
              <w:t>佣金</w:t>
            </w:r>
            <w:r>
              <w:rPr>
                <w:rFonts w:ascii="宋体" w:hAnsi="宋体"/>
                <w:snapToGrid w:val="0"/>
                <w:kern w:val="0"/>
              </w:rPr>
              <w:t>汇总表-冗余</w:t>
            </w:r>
          </w:p>
        </w:tc>
      </w:tr>
      <w:tr w:rsidR="00DF60AC" w:rsidRPr="00736667" w14:paraId="2E0B1A49" w14:textId="77777777" w:rsidTr="000E4470">
        <w:tc>
          <w:tcPr>
            <w:tcW w:w="1701" w:type="dxa"/>
            <w:shd w:val="clear" w:color="auto" w:fill="auto"/>
          </w:tcPr>
          <w:p w14:paraId="7C301BFF" w14:textId="77777777" w:rsidR="00DF60AC" w:rsidRDefault="00A775A7" w:rsidP="000E4470">
            <w:pPr>
              <w:jc w:val="left"/>
              <w:rPr>
                <w:rFonts w:ascii="宋体" w:hAnsi="宋体"/>
                <w:snapToGrid w:val="0"/>
                <w:kern w:val="0"/>
              </w:rPr>
            </w:pPr>
            <w:r>
              <w:rPr>
                <w:rFonts w:ascii="宋体" w:hAnsi="宋体" w:hint="eastAsia"/>
                <w:snapToGrid w:val="0"/>
                <w:kern w:val="0"/>
              </w:rPr>
              <w:t>放款</w:t>
            </w:r>
            <w:r>
              <w:rPr>
                <w:rFonts w:ascii="宋体" w:hAnsi="宋体"/>
                <w:snapToGrid w:val="0"/>
                <w:kern w:val="0"/>
              </w:rPr>
              <w:t>总额-冗余</w:t>
            </w:r>
          </w:p>
        </w:tc>
        <w:tc>
          <w:tcPr>
            <w:tcW w:w="1559" w:type="dxa"/>
            <w:shd w:val="clear" w:color="auto" w:fill="auto"/>
          </w:tcPr>
          <w:p w14:paraId="5CAF05B0" w14:textId="77777777" w:rsidR="00DF60AC" w:rsidRPr="00736667" w:rsidRDefault="00DF60AC" w:rsidP="000E4470">
            <w:pPr>
              <w:jc w:val="left"/>
              <w:rPr>
                <w:rFonts w:ascii="宋体" w:hAnsi="宋体"/>
                <w:snapToGrid w:val="0"/>
                <w:kern w:val="0"/>
              </w:rPr>
            </w:pPr>
          </w:p>
        </w:tc>
        <w:tc>
          <w:tcPr>
            <w:tcW w:w="1134" w:type="dxa"/>
            <w:shd w:val="clear" w:color="auto" w:fill="auto"/>
          </w:tcPr>
          <w:p w14:paraId="417A1B1C" w14:textId="77777777" w:rsidR="00DF60AC" w:rsidRDefault="00DF60AC" w:rsidP="000E4470">
            <w:pPr>
              <w:jc w:val="left"/>
              <w:rPr>
                <w:rFonts w:ascii="宋体" w:hAnsi="宋体"/>
                <w:snapToGrid w:val="0"/>
                <w:kern w:val="0"/>
              </w:rPr>
            </w:pPr>
          </w:p>
        </w:tc>
        <w:tc>
          <w:tcPr>
            <w:tcW w:w="3119" w:type="dxa"/>
            <w:shd w:val="clear" w:color="auto" w:fill="auto"/>
          </w:tcPr>
          <w:p w14:paraId="046EE9C7" w14:textId="77777777" w:rsidR="00DF60AC" w:rsidRPr="00736667" w:rsidRDefault="00A775A7" w:rsidP="000E4470">
            <w:pPr>
              <w:jc w:val="left"/>
              <w:rPr>
                <w:rFonts w:ascii="宋体" w:hAnsi="宋体"/>
                <w:snapToGrid w:val="0"/>
                <w:kern w:val="0"/>
              </w:rPr>
            </w:pPr>
            <w:r>
              <w:rPr>
                <w:rFonts w:ascii="宋体" w:hAnsi="宋体" w:hint="eastAsia"/>
                <w:snapToGrid w:val="0"/>
                <w:kern w:val="0"/>
              </w:rPr>
              <w:t>佣金</w:t>
            </w:r>
            <w:r>
              <w:rPr>
                <w:rFonts w:ascii="宋体" w:hAnsi="宋体"/>
                <w:snapToGrid w:val="0"/>
                <w:kern w:val="0"/>
              </w:rPr>
              <w:t>汇总表-冗余</w:t>
            </w:r>
          </w:p>
        </w:tc>
      </w:tr>
    </w:tbl>
    <w:p w14:paraId="7AFC35B0" w14:textId="77777777" w:rsidR="00DF60AC" w:rsidRDefault="00DF60AC" w:rsidP="00DF60AC"/>
    <w:p w14:paraId="38A4929B" w14:textId="77777777" w:rsidR="00DF60AC" w:rsidRPr="00C56A4E" w:rsidRDefault="00DF60AC" w:rsidP="00DF60AC"/>
    <w:p w14:paraId="1C990CEB" w14:textId="77777777" w:rsidR="00DF60AC" w:rsidRDefault="00DF60AC" w:rsidP="00DF60AC">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DF60AC" w:rsidRPr="00736667" w14:paraId="613A6971" w14:textId="77777777" w:rsidTr="000E4470">
        <w:tc>
          <w:tcPr>
            <w:tcW w:w="1559" w:type="dxa"/>
            <w:shd w:val="clear" w:color="auto" w:fill="E0E0E0"/>
          </w:tcPr>
          <w:p w14:paraId="36914739" w14:textId="77777777" w:rsidR="00DF60AC" w:rsidRPr="00736667" w:rsidRDefault="00DF60AC" w:rsidP="000E4470">
            <w:pPr>
              <w:jc w:val="center"/>
              <w:rPr>
                <w:b/>
                <w:snapToGrid w:val="0"/>
                <w:kern w:val="0"/>
              </w:rPr>
            </w:pPr>
            <w:r w:rsidRPr="00736667">
              <w:rPr>
                <w:rFonts w:hint="eastAsia"/>
                <w:b/>
                <w:snapToGrid w:val="0"/>
                <w:kern w:val="0"/>
              </w:rPr>
              <w:t>输入要素</w:t>
            </w:r>
          </w:p>
        </w:tc>
        <w:tc>
          <w:tcPr>
            <w:tcW w:w="1701" w:type="dxa"/>
            <w:shd w:val="clear" w:color="auto" w:fill="E0E0E0"/>
          </w:tcPr>
          <w:p w14:paraId="7E6623DB" w14:textId="77777777" w:rsidR="00DF60AC" w:rsidRPr="00736667" w:rsidRDefault="00DF60AC" w:rsidP="000E447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F7A73B5" w14:textId="77777777" w:rsidR="00DF60AC" w:rsidRPr="00736667" w:rsidRDefault="00DF60AC" w:rsidP="000E447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7B5B702" w14:textId="77777777" w:rsidR="00DF60AC" w:rsidRPr="00736667" w:rsidRDefault="00DF60AC" w:rsidP="000E4470">
            <w:pPr>
              <w:jc w:val="center"/>
              <w:rPr>
                <w:b/>
                <w:snapToGrid w:val="0"/>
                <w:kern w:val="0"/>
              </w:rPr>
            </w:pPr>
            <w:r w:rsidRPr="00736667">
              <w:rPr>
                <w:rFonts w:hint="eastAsia"/>
                <w:b/>
                <w:snapToGrid w:val="0"/>
                <w:kern w:val="0"/>
              </w:rPr>
              <w:t>备注</w:t>
            </w:r>
          </w:p>
        </w:tc>
      </w:tr>
      <w:tr w:rsidR="00DF60AC" w:rsidRPr="00736667" w14:paraId="3DA64352" w14:textId="77777777" w:rsidTr="000E4470">
        <w:tc>
          <w:tcPr>
            <w:tcW w:w="1559" w:type="dxa"/>
            <w:shd w:val="clear" w:color="auto" w:fill="auto"/>
          </w:tcPr>
          <w:p w14:paraId="18EC0A37" w14:textId="77777777" w:rsidR="00DF60AC" w:rsidRPr="00736667" w:rsidRDefault="00DF60AC" w:rsidP="000E4470">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3250A49E" w14:textId="77777777" w:rsidR="00DF60AC" w:rsidRPr="00736667" w:rsidRDefault="00DF60AC" w:rsidP="000E4470">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5AC8038F" w14:textId="77777777" w:rsidR="00DF60AC" w:rsidRPr="00736667" w:rsidRDefault="00DF60AC" w:rsidP="000E447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63D6DB3" w14:textId="77777777" w:rsidR="00DF60AC" w:rsidRPr="00736667" w:rsidRDefault="00DF60AC" w:rsidP="000E4470">
            <w:pPr>
              <w:jc w:val="left"/>
              <w:rPr>
                <w:rFonts w:ascii="宋体" w:hAnsi="宋体"/>
                <w:snapToGrid w:val="0"/>
                <w:kern w:val="0"/>
              </w:rPr>
            </w:pPr>
          </w:p>
        </w:tc>
      </w:tr>
      <w:tr w:rsidR="00DF60AC" w:rsidRPr="00736667" w14:paraId="48E8C8C9" w14:textId="77777777" w:rsidTr="000E4470">
        <w:tc>
          <w:tcPr>
            <w:tcW w:w="1559" w:type="dxa"/>
            <w:shd w:val="clear" w:color="auto" w:fill="auto"/>
          </w:tcPr>
          <w:p w14:paraId="2E716BB8" w14:textId="77777777" w:rsidR="00DF60AC" w:rsidRPr="00736667" w:rsidRDefault="00DF60AC" w:rsidP="000E4470">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03E3DE5" w14:textId="77777777" w:rsidR="00DF60AC" w:rsidRPr="00736667" w:rsidRDefault="00DF60AC" w:rsidP="000E4470">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7ED9620A" w14:textId="77777777" w:rsidR="00DF60AC" w:rsidRPr="00736667" w:rsidRDefault="00DF60AC" w:rsidP="000E447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4931064" w14:textId="77777777" w:rsidR="00DF60AC" w:rsidRPr="00736667" w:rsidRDefault="00DF60AC" w:rsidP="000E4470">
            <w:pPr>
              <w:jc w:val="left"/>
              <w:rPr>
                <w:rFonts w:ascii="宋体" w:hAnsi="宋体"/>
                <w:snapToGrid w:val="0"/>
                <w:kern w:val="0"/>
              </w:rPr>
            </w:pPr>
          </w:p>
        </w:tc>
      </w:tr>
      <w:tr w:rsidR="00DF60AC" w:rsidRPr="00736667" w14:paraId="422CF4F5" w14:textId="77777777" w:rsidTr="000E4470">
        <w:tc>
          <w:tcPr>
            <w:tcW w:w="1559" w:type="dxa"/>
            <w:shd w:val="clear" w:color="auto" w:fill="auto"/>
          </w:tcPr>
          <w:p w14:paraId="256B959F" w14:textId="77777777" w:rsidR="00DF60AC" w:rsidRPr="00736667" w:rsidRDefault="00DF60AC" w:rsidP="000E4470">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2B57BCFF" w14:textId="77777777" w:rsidR="00DF60AC" w:rsidRPr="00736667" w:rsidRDefault="00DF60AC" w:rsidP="000E4470">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5FFA3A02" w14:textId="77777777" w:rsidR="00DF60AC" w:rsidRPr="00736667" w:rsidRDefault="00DF60AC" w:rsidP="000E447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D90417C" w14:textId="77777777" w:rsidR="00DF60AC" w:rsidRPr="00736667" w:rsidRDefault="00DF60AC" w:rsidP="000E4470">
            <w:pPr>
              <w:jc w:val="left"/>
              <w:rPr>
                <w:rFonts w:ascii="宋体" w:hAnsi="宋体"/>
                <w:snapToGrid w:val="0"/>
                <w:kern w:val="0"/>
              </w:rPr>
            </w:pPr>
          </w:p>
        </w:tc>
      </w:tr>
    </w:tbl>
    <w:p w14:paraId="51BE3CB6" w14:textId="77777777" w:rsidR="00DF60AC" w:rsidRDefault="00DF60AC" w:rsidP="00DF60AC">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A2BE691" w14:textId="77777777" w:rsidR="00DF60AC" w:rsidRPr="00A9755C" w:rsidRDefault="00DF60AC" w:rsidP="00DF60AC">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138F0FD" w14:textId="77777777" w:rsidR="00DF60AC" w:rsidRDefault="00DF60AC" w:rsidP="00DF60AC">
      <w:pPr>
        <w:pStyle w:val="6"/>
      </w:pPr>
      <w:r>
        <w:rPr>
          <w:rFonts w:hint="eastAsia"/>
        </w:rPr>
        <w:t>数据</w:t>
      </w:r>
      <w:r>
        <w:t>库表</w:t>
      </w:r>
    </w:p>
    <w:p w14:paraId="1081E91D" w14:textId="77777777" w:rsidR="00DF60AC" w:rsidRDefault="00DF60AC" w:rsidP="00DF60AC">
      <w:pPr>
        <w:ind w:left="260" w:firstLine="420"/>
      </w:pPr>
      <w:r>
        <w:rPr>
          <w:rFonts w:hint="eastAsia"/>
        </w:rPr>
        <w:t>佣</w:t>
      </w:r>
      <w:r>
        <w:t>金汇总表</w:t>
      </w:r>
      <w:r>
        <w:rPr>
          <w:rFonts w:hint="eastAsia"/>
        </w:rPr>
        <w:t>（微</w:t>
      </w:r>
      <w:r>
        <w:t>服务）</w:t>
      </w:r>
    </w:p>
    <w:p w14:paraId="62D8B0C9" w14:textId="77777777" w:rsidR="00DF60AC" w:rsidRDefault="00DF60AC" w:rsidP="00DF60AC">
      <w:pPr>
        <w:ind w:left="260" w:firstLine="420"/>
      </w:pPr>
      <w:r>
        <w:rPr>
          <w:rFonts w:hint="eastAsia"/>
        </w:rPr>
        <w:t>佣金提现</w:t>
      </w:r>
      <w:r>
        <w:t>申请表（微服务）</w:t>
      </w:r>
    </w:p>
    <w:p w14:paraId="2E02F227" w14:textId="77777777" w:rsidR="00DF60AC" w:rsidRPr="007B3163" w:rsidRDefault="00DF60AC" w:rsidP="00DF60AC">
      <w:pPr>
        <w:ind w:left="420" w:firstLine="420"/>
        <w:rPr>
          <w:kern w:val="0"/>
        </w:rPr>
      </w:pPr>
    </w:p>
    <w:p w14:paraId="4210818F" w14:textId="77777777" w:rsidR="00DF60AC" w:rsidRPr="00DF60AC" w:rsidRDefault="00DF60AC" w:rsidP="00C2435F">
      <w:pPr>
        <w:ind w:left="420" w:firstLine="420"/>
        <w:rPr>
          <w:kern w:val="0"/>
        </w:rPr>
      </w:pPr>
    </w:p>
    <w:p w14:paraId="0E47180E" w14:textId="77777777" w:rsidR="00486AFA" w:rsidRDefault="00486AFA" w:rsidP="00486AFA">
      <w:pPr>
        <w:pStyle w:val="4"/>
        <w:ind w:hanging="580"/>
        <w:rPr>
          <w:rFonts w:ascii="黑体" w:hAnsi="黑体"/>
        </w:rPr>
      </w:pPr>
      <w:r>
        <w:rPr>
          <w:rFonts w:ascii="黑体" w:hAnsi="黑体" w:hint="eastAsia"/>
        </w:rPr>
        <w:t>资</w:t>
      </w:r>
      <w:r>
        <w:rPr>
          <w:rFonts w:ascii="黑体" w:hAnsi="黑体"/>
        </w:rPr>
        <w:t>方</w:t>
      </w:r>
      <w:r>
        <w:rPr>
          <w:rFonts w:ascii="黑体" w:hAnsi="黑体" w:hint="eastAsia"/>
        </w:rPr>
        <w:t>接口</w:t>
      </w:r>
      <w:r>
        <w:rPr>
          <w:rFonts w:ascii="黑体" w:hAnsi="黑体"/>
        </w:rPr>
        <w:t>服务</w:t>
      </w:r>
    </w:p>
    <w:p w14:paraId="5872810A" w14:textId="77777777" w:rsidR="00486AFA" w:rsidRPr="0082647F" w:rsidRDefault="00486AFA" w:rsidP="00486AFA">
      <w:pPr>
        <w:pStyle w:val="5"/>
      </w:pPr>
      <w:r>
        <w:rPr>
          <w:rFonts w:hint="eastAsia"/>
        </w:rPr>
        <w:t>佣金</w:t>
      </w:r>
      <w:r>
        <w:t>查询</w:t>
      </w:r>
    </w:p>
    <w:p w14:paraId="3BCD4010" w14:textId="77777777" w:rsidR="00486AFA" w:rsidRDefault="00486AFA" w:rsidP="00486AFA">
      <w:pPr>
        <w:pStyle w:val="6"/>
      </w:pPr>
      <w:r>
        <w:rPr>
          <w:rFonts w:hint="eastAsia"/>
        </w:rPr>
        <w:t>功能</w:t>
      </w:r>
      <w:r>
        <w:t>描述</w:t>
      </w:r>
    </w:p>
    <w:p w14:paraId="4C1F8113" w14:textId="77777777" w:rsidR="00486AFA" w:rsidRPr="00A9755C" w:rsidRDefault="00486AFA" w:rsidP="00486AFA">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172CE1">
        <w:rPr>
          <w:rFonts w:ascii="宋体" w:hAnsi="宋体" w:hint="eastAsia"/>
          <w:kern w:val="0"/>
          <w:sz w:val="24"/>
          <w:szCs w:val="21"/>
        </w:rPr>
        <w:t>提供</w:t>
      </w:r>
      <w:r w:rsidR="00172CE1">
        <w:rPr>
          <w:rFonts w:ascii="宋体" w:hAnsi="宋体"/>
          <w:kern w:val="0"/>
          <w:sz w:val="24"/>
          <w:szCs w:val="21"/>
        </w:rPr>
        <w:t>资金方</w:t>
      </w:r>
      <w:r w:rsidR="003C79A7">
        <w:rPr>
          <w:rFonts w:ascii="宋体" w:hAnsi="宋体" w:hint="eastAsia"/>
          <w:kern w:val="0"/>
          <w:sz w:val="24"/>
          <w:szCs w:val="21"/>
        </w:rPr>
        <w:t>查询</w:t>
      </w:r>
      <w:r w:rsidR="003C79A7">
        <w:rPr>
          <w:rFonts w:ascii="宋体" w:hAnsi="宋体"/>
          <w:kern w:val="0"/>
          <w:sz w:val="24"/>
          <w:szCs w:val="21"/>
        </w:rPr>
        <w:t>资方返佣信息</w:t>
      </w:r>
      <w:r w:rsidR="00172CE1">
        <w:rPr>
          <w:rFonts w:ascii="宋体" w:hAnsi="宋体" w:hint="eastAsia"/>
          <w:kern w:val="0"/>
          <w:sz w:val="24"/>
          <w:szCs w:val="21"/>
        </w:rPr>
        <w:t>接口</w:t>
      </w:r>
      <w:r w:rsidR="00172CE1">
        <w:rPr>
          <w:rFonts w:ascii="宋体" w:hAnsi="宋体"/>
          <w:kern w:val="0"/>
          <w:sz w:val="24"/>
          <w:szCs w:val="21"/>
        </w:rPr>
        <w:t>实现</w:t>
      </w:r>
    </w:p>
    <w:p w14:paraId="6FA798E1" w14:textId="77777777" w:rsidR="00486AFA" w:rsidRPr="00676A58" w:rsidRDefault="00486AFA" w:rsidP="00486AFA">
      <w:pPr>
        <w:pStyle w:val="6"/>
      </w:pPr>
      <w:r w:rsidRPr="00676A58">
        <w:rPr>
          <w:rFonts w:hint="eastAsia"/>
        </w:rPr>
        <w:t>处理流程</w:t>
      </w:r>
    </w:p>
    <w:p w14:paraId="0BA0EDEC" w14:textId="77777777" w:rsidR="00172CE1" w:rsidRDefault="00172CE1" w:rsidP="00486AFA">
      <w:pPr>
        <w:ind w:left="289" w:firstLine="420"/>
        <w:rPr>
          <w:b/>
          <w:sz w:val="24"/>
          <w:szCs w:val="24"/>
        </w:rPr>
      </w:pPr>
      <w:r>
        <w:object w:dxaOrig="6271" w:dyaOrig="1006" w14:anchorId="405D71A7">
          <v:shape id="_x0000_i1076" type="#_x0000_t75" style="width:309.95pt;height:50.05pt" o:ole="">
            <v:imagedata r:id="rId118" o:title=""/>
          </v:shape>
          <o:OLEObject Type="Embed" ProgID="Visio.Drawing.15" ShapeID="_x0000_i1076" DrawAspect="Content" ObjectID="_1569760949" r:id="rId119"/>
        </w:object>
      </w:r>
    </w:p>
    <w:p w14:paraId="37D425B7" w14:textId="77777777" w:rsidR="00486AFA" w:rsidRPr="004F010F" w:rsidRDefault="00486AFA" w:rsidP="00486AFA">
      <w:pPr>
        <w:ind w:left="289" w:firstLine="420"/>
      </w:pPr>
      <w:r w:rsidRPr="00646F01">
        <w:rPr>
          <w:rFonts w:hint="eastAsia"/>
          <w:b/>
          <w:sz w:val="24"/>
          <w:szCs w:val="24"/>
        </w:rPr>
        <w:t>【流程描述】</w:t>
      </w:r>
    </w:p>
    <w:p w14:paraId="60B7B30C" w14:textId="77777777" w:rsidR="00486AFA" w:rsidRDefault="003C79A7">
      <w:pPr>
        <w:pStyle w:val="afb"/>
        <w:numPr>
          <w:ilvl w:val="0"/>
          <w:numId w:val="1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95" w:author="wangq" w:date="2017-08-21T17:25:00Z">
          <w:pPr>
            <w:pStyle w:val="afb"/>
            <w:numPr>
              <w:numId w:val="2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kern w:val="0"/>
          <w:sz w:val="24"/>
          <w:szCs w:val="21"/>
        </w:rPr>
        <w:t>根据资方唯一标识查询返佣信息</w:t>
      </w:r>
    </w:p>
    <w:p w14:paraId="025CBDD6" w14:textId="77777777" w:rsidR="00172CE1" w:rsidRDefault="00172CE1">
      <w:pPr>
        <w:pStyle w:val="afb"/>
        <w:numPr>
          <w:ilvl w:val="0"/>
          <w:numId w:val="1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96" w:author="wangq" w:date="2017-08-21T17:25:00Z">
          <w:pPr>
            <w:pStyle w:val="afb"/>
            <w:numPr>
              <w:numId w:val="2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hint="eastAsia"/>
          <w:kern w:val="0"/>
          <w:sz w:val="24"/>
          <w:szCs w:val="21"/>
        </w:rPr>
        <w:t>输入</w:t>
      </w:r>
      <w:r>
        <w:rPr>
          <w:rFonts w:ascii="宋体" w:hAnsi="宋体"/>
          <w:kern w:val="0"/>
          <w:sz w:val="24"/>
          <w:szCs w:val="21"/>
        </w:rPr>
        <w:t>查询条件（凭证名称</w:t>
      </w:r>
      <w:r>
        <w:rPr>
          <w:rFonts w:ascii="宋体" w:hAnsi="宋体" w:hint="eastAsia"/>
          <w:kern w:val="0"/>
          <w:sz w:val="24"/>
          <w:szCs w:val="21"/>
        </w:rPr>
        <w:t>，</w:t>
      </w:r>
      <w:r>
        <w:rPr>
          <w:rFonts w:ascii="宋体" w:hAnsi="宋体"/>
          <w:kern w:val="0"/>
          <w:sz w:val="24"/>
          <w:szCs w:val="21"/>
        </w:rPr>
        <w:t>交易时间</w:t>
      </w:r>
      <w:r>
        <w:rPr>
          <w:rFonts w:ascii="宋体" w:hAnsi="宋体" w:hint="eastAsia"/>
          <w:kern w:val="0"/>
          <w:sz w:val="24"/>
          <w:szCs w:val="21"/>
        </w:rPr>
        <w:t>，</w:t>
      </w:r>
      <w:r>
        <w:rPr>
          <w:rFonts w:ascii="宋体" w:hAnsi="宋体"/>
          <w:kern w:val="0"/>
          <w:sz w:val="24"/>
          <w:szCs w:val="21"/>
        </w:rPr>
        <w:t>金额范围）</w:t>
      </w:r>
    </w:p>
    <w:p w14:paraId="3AEB727D" w14:textId="77777777" w:rsidR="003C79A7" w:rsidRPr="00C3467F" w:rsidRDefault="003C79A7">
      <w:pPr>
        <w:pStyle w:val="afb"/>
        <w:numPr>
          <w:ilvl w:val="0"/>
          <w:numId w:val="1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297" w:author="wangq" w:date="2017-08-21T17:25:00Z">
          <w:pPr>
            <w:pStyle w:val="afb"/>
            <w:numPr>
              <w:numId w:val="2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94" w:firstLineChars="0" w:hanging="360"/>
            <w:jc w:val="left"/>
          </w:pPr>
        </w:pPrChange>
      </w:pPr>
      <w:r>
        <w:rPr>
          <w:rFonts w:ascii="宋体" w:hAnsi="宋体" w:hint="eastAsia"/>
          <w:kern w:val="0"/>
          <w:sz w:val="24"/>
          <w:szCs w:val="21"/>
        </w:rPr>
        <w:lastRenderedPageBreak/>
        <w:t>返回</w:t>
      </w:r>
      <w:r>
        <w:rPr>
          <w:rFonts w:ascii="宋体" w:hAnsi="宋体"/>
          <w:kern w:val="0"/>
          <w:sz w:val="24"/>
          <w:szCs w:val="21"/>
        </w:rPr>
        <w:t>查询结果</w:t>
      </w:r>
    </w:p>
    <w:p w14:paraId="759404A5" w14:textId="77777777" w:rsidR="00486AFA" w:rsidRPr="00F9212D" w:rsidRDefault="00486AFA" w:rsidP="00486AFA">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3C79A7" w:rsidRPr="00736667" w14:paraId="7743AB00" w14:textId="77777777" w:rsidTr="002C6CF1">
        <w:tc>
          <w:tcPr>
            <w:tcW w:w="1701" w:type="dxa"/>
            <w:shd w:val="clear" w:color="auto" w:fill="E0E0E0"/>
          </w:tcPr>
          <w:p w14:paraId="4A83199D" w14:textId="77777777" w:rsidR="003C79A7" w:rsidRPr="00736667" w:rsidRDefault="003C79A7" w:rsidP="002C6CF1">
            <w:pPr>
              <w:jc w:val="center"/>
              <w:rPr>
                <w:b/>
                <w:snapToGrid w:val="0"/>
                <w:kern w:val="0"/>
              </w:rPr>
            </w:pPr>
            <w:r w:rsidRPr="00736667">
              <w:rPr>
                <w:rFonts w:hint="eastAsia"/>
                <w:b/>
                <w:snapToGrid w:val="0"/>
                <w:kern w:val="0"/>
              </w:rPr>
              <w:t>输入要素</w:t>
            </w:r>
          </w:p>
        </w:tc>
        <w:tc>
          <w:tcPr>
            <w:tcW w:w="1559" w:type="dxa"/>
            <w:shd w:val="clear" w:color="auto" w:fill="E0E0E0"/>
          </w:tcPr>
          <w:p w14:paraId="227A76A0" w14:textId="77777777" w:rsidR="003C79A7" w:rsidRPr="00736667" w:rsidRDefault="003C79A7" w:rsidP="002C6CF1">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F25A2C1" w14:textId="77777777" w:rsidR="003C79A7" w:rsidRPr="00736667" w:rsidRDefault="003C79A7" w:rsidP="002C6CF1">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1E19CA7" w14:textId="77777777" w:rsidR="003C79A7" w:rsidRPr="00736667" w:rsidRDefault="003C79A7" w:rsidP="002C6CF1">
            <w:pPr>
              <w:jc w:val="center"/>
              <w:rPr>
                <w:b/>
                <w:snapToGrid w:val="0"/>
                <w:kern w:val="0"/>
              </w:rPr>
            </w:pPr>
            <w:r w:rsidRPr="00736667">
              <w:rPr>
                <w:rFonts w:hint="eastAsia"/>
                <w:b/>
                <w:snapToGrid w:val="0"/>
                <w:kern w:val="0"/>
              </w:rPr>
              <w:t>备注</w:t>
            </w:r>
          </w:p>
        </w:tc>
      </w:tr>
      <w:tr w:rsidR="003C79A7" w:rsidRPr="00736667" w14:paraId="7DD94941" w14:textId="77777777" w:rsidTr="002C6CF1">
        <w:tc>
          <w:tcPr>
            <w:tcW w:w="1701" w:type="dxa"/>
            <w:shd w:val="clear" w:color="auto" w:fill="auto"/>
          </w:tcPr>
          <w:p w14:paraId="7A041469" w14:textId="77777777" w:rsidR="003C79A7" w:rsidRPr="00736667" w:rsidRDefault="003C79A7" w:rsidP="002C6CF1">
            <w:pPr>
              <w:jc w:val="left"/>
              <w:rPr>
                <w:rFonts w:ascii="宋体" w:hAnsi="宋体"/>
                <w:snapToGrid w:val="0"/>
                <w:kern w:val="0"/>
              </w:rPr>
            </w:pPr>
            <w:r>
              <w:rPr>
                <w:rFonts w:ascii="宋体" w:hAnsi="宋体" w:hint="eastAsia"/>
                <w:snapToGrid w:val="0"/>
                <w:kern w:val="0"/>
              </w:rPr>
              <w:t>资</w:t>
            </w:r>
            <w:r>
              <w:rPr>
                <w:rFonts w:ascii="宋体" w:hAnsi="宋体"/>
                <w:snapToGrid w:val="0"/>
                <w:kern w:val="0"/>
              </w:rPr>
              <w:t>方唯一标识</w:t>
            </w:r>
          </w:p>
        </w:tc>
        <w:tc>
          <w:tcPr>
            <w:tcW w:w="1559" w:type="dxa"/>
            <w:shd w:val="clear" w:color="auto" w:fill="auto"/>
          </w:tcPr>
          <w:p w14:paraId="098FF244" w14:textId="77777777" w:rsidR="003C79A7" w:rsidRPr="00736667" w:rsidRDefault="003C79A7" w:rsidP="002C6CF1">
            <w:pPr>
              <w:jc w:val="left"/>
              <w:rPr>
                <w:rFonts w:ascii="宋体" w:hAnsi="宋体"/>
                <w:snapToGrid w:val="0"/>
                <w:kern w:val="0"/>
              </w:rPr>
            </w:pPr>
          </w:p>
        </w:tc>
        <w:tc>
          <w:tcPr>
            <w:tcW w:w="1134" w:type="dxa"/>
            <w:shd w:val="clear" w:color="auto" w:fill="auto"/>
          </w:tcPr>
          <w:p w14:paraId="724DC064" w14:textId="77777777" w:rsidR="003C79A7" w:rsidRPr="00736667" w:rsidRDefault="003C79A7" w:rsidP="002C6CF1">
            <w:pPr>
              <w:jc w:val="left"/>
              <w:rPr>
                <w:rFonts w:ascii="宋体" w:hAnsi="宋体"/>
                <w:snapToGrid w:val="0"/>
                <w:kern w:val="0"/>
              </w:rPr>
            </w:pPr>
          </w:p>
        </w:tc>
        <w:tc>
          <w:tcPr>
            <w:tcW w:w="3119" w:type="dxa"/>
            <w:shd w:val="clear" w:color="auto" w:fill="auto"/>
          </w:tcPr>
          <w:p w14:paraId="2BDAA42E" w14:textId="77777777" w:rsidR="003C79A7" w:rsidRPr="00736667" w:rsidRDefault="003C79A7" w:rsidP="002C6CF1">
            <w:pPr>
              <w:jc w:val="left"/>
              <w:rPr>
                <w:rFonts w:ascii="宋体" w:hAnsi="宋体"/>
                <w:snapToGrid w:val="0"/>
                <w:kern w:val="0"/>
              </w:rPr>
            </w:pPr>
          </w:p>
        </w:tc>
      </w:tr>
      <w:tr w:rsidR="003C79A7" w:rsidRPr="00736667" w14:paraId="5613258C" w14:textId="77777777" w:rsidTr="002C6CF1">
        <w:tc>
          <w:tcPr>
            <w:tcW w:w="1701" w:type="dxa"/>
            <w:shd w:val="clear" w:color="auto" w:fill="auto"/>
          </w:tcPr>
          <w:p w14:paraId="13DC4CEF" w14:textId="77777777" w:rsidR="003C79A7" w:rsidRDefault="0090127A" w:rsidP="002C6CF1">
            <w:pPr>
              <w:jc w:val="left"/>
              <w:rPr>
                <w:rFonts w:ascii="宋体" w:hAnsi="宋体"/>
                <w:snapToGrid w:val="0"/>
                <w:kern w:val="0"/>
              </w:rPr>
            </w:pPr>
            <w:r>
              <w:rPr>
                <w:rFonts w:ascii="宋体" w:hAnsi="宋体" w:hint="eastAsia"/>
                <w:snapToGrid w:val="0"/>
                <w:kern w:val="0"/>
              </w:rPr>
              <w:t>当前</w:t>
            </w:r>
            <w:r>
              <w:rPr>
                <w:rFonts w:ascii="宋体" w:hAnsi="宋体"/>
                <w:snapToGrid w:val="0"/>
                <w:kern w:val="0"/>
              </w:rPr>
              <w:t>页码</w:t>
            </w:r>
          </w:p>
        </w:tc>
        <w:tc>
          <w:tcPr>
            <w:tcW w:w="1559" w:type="dxa"/>
            <w:shd w:val="clear" w:color="auto" w:fill="auto"/>
          </w:tcPr>
          <w:p w14:paraId="05802C4B" w14:textId="77777777" w:rsidR="003C79A7" w:rsidRDefault="003C79A7" w:rsidP="002C6CF1">
            <w:pPr>
              <w:jc w:val="left"/>
              <w:rPr>
                <w:rFonts w:ascii="宋体" w:hAnsi="宋体"/>
                <w:snapToGrid w:val="0"/>
                <w:kern w:val="0"/>
              </w:rPr>
            </w:pPr>
          </w:p>
        </w:tc>
        <w:tc>
          <w:tcPr>
            <w:tcW w:w="1134" w:type="dxa"/>
            <w:shd w:val="clear" w:color="auto" w:fill="auto"/>
          </w:tcPr>
          <w:p w14:paraId="212FE6F4" w14:textId="77777777" w:rsidR="003C79A7" w:rsidRDefault="003C79A7" w:rsidP="002C6CF1">
            <w:pPr>
              <w:jc w:val="left"/>
              <w:rPr>
                <w:rFonts w:ascii="宋体" w:hAnsi="宋体"/>
                <w:snapToGrid w:val="0"/>
                <w:kern w:val="0"/>
              </w:rPr>
            </w:pPr>
          </w:p>
        </w:tc>
        <w:tc>
          <w:tcPr>
            <w:tcW w:w="3119" w:type="dxa"/>
            <w:shd w:val="clear" w:color="auto" w:fill="auto"/>
          </w:tcPr>
          <w:p w14:paraId="45BBF0D6" w14:textId="77777777" w:rsidR="003C79A7" w:rsidRPr="00736667" w:rsidRDefault="003C79A7" w:rsidP="002C6CF1">
            <w:pPr>
              <w:jc w:val="left"/>
              <w:rPr>
                <w:rFonts w:ascii="宋体" w:hAnsi="宋体"/>
                <w:snapToGrid w:val="0"/>
                <w:kern w:val="0"/>
              </w:rPr>
            </w:pPr>
          </w:p>
        </w:tc>
      </w:tr>
      <w:tr w:rsidR="00172CE1" w:rsidRPr="00736667" w14:paraId="46B4AC81" w14:textId="77777777" w:rsidTr="002C6CF1">
        <w:tc>
          <w:tcPr>
            <w:tcW w:w="1701" w:type="dxa"/>
            <w:shd w:val="clear" w:color="auto" w:fill="auto"/>
          </w:tcPr>
          <w:p w14:paraId="3794439A" w14:textId="77777777" w:rsidR="00172CE1" w:rsidRDefault="00172CE1" w:rsidP="002C6CF1">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时间起</w:t>
            </w:r>
          </w:p>
        </w:tc>
        <w:tc>
          <w:tcPr>
            <w:tcW w:w="1559" w:type="dxa"/>
            <w:shd w:val="clear" w:color="auto" w:fill="auto"/>
          </w:tcPr>
          <w:p w14:paraId="4DF23952" w14:textId="77777777" w:rsidR="00172CE1" w:rsidRDefault="00172CE1" w:rsidP="002C6CF1">
            <w:pPr>
              <w:jc w:val="left"/>
              <w:rPr>
                <w:rFonts w:ascii="宋体" w:hAnsi="宋体"/>
                <w:snapToGrid w:val="0"/>
                <w:kern w:val="0"/>
              </w:rPr>
            </w:pPr>
          </w:p>
        </w:tc>
        <w:tc>
          <w:tcPr>
            <w:tcW w:w="1134" w:type="dxa"/>
            <w:shd w:val="clear" w:color="auto" w:fill="auto"/>
          </w:tcPr>
          <w:p w14:paraId="608DD87A" w14:textId="77777777" w:rsidR="00172CE1" w:rsidRDefault="00172CE1" w:rsidP="002C6CF1">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CB6AA6B" w14:textId="77777777" w:rsidR="00172CE1" w:rsidRPr="00736667" w:rsidRDefault="00172CE1" w:rsidP="002C6CF1">
            <w:pPr>
              <w:jc w:val="left"/>
              <w:rPr>
                <w:rFonts w:ascii="宋体" w:hAnsi="宋体"/>
                <w:snapToGrid w:val="0"/>
                <w:kern w:val="0"/>
              </w:rPr>
            </w:pPr>
          </w:p>
        </w:tc>
      </w:tr>
      <w:tr w:rsidR="00172CE1" w:rsidRPr="00736667" w14:paraId="0ECD47D8" w14:textId="77777777" w:rsidTr="002C6CF1">
        <w:tc>
          <w:tcPr>
            <w:tcW w:w="1701" w:type="dxa"/>
            <w:shd w:val="clear" w:color="auto" w:fill="auto"/>
          </w:tcPr>
          <w:p w14:paraId="1C4A9E57" w14:textId="77777777" w:rsidR="00172CE1" w:rsidRDefault="00172CE1" w:rsidP="002C6CF1">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时间止</w:t>
            </w:r>
          </w:p>
        </w:tc>
        <w:tc>
          <w:tcPr>
            <w:tcW w:w="1559" w:type="dxa"/>
            <w:shd w:val="clear" w:color="auto" w:fill="auto"/>
          </w:tcPr>
          <w:p w14:paraId="75A94266" w14:textId="77777777" w:rsidR="00172CE1" w:rsidRDefault="00172CE1" w:rsidP="002C6CF1">
            <w:pPr>
              <w:jc w:val="left"/>
              <w:rPr>
                <w:rFonts w:ascii="宋体" w:hAnsi="宋体"/>
                <w:snapToGrid w:val="0"/>
                <w:kern w:val="0"/>
              </w:rPr>
            </w:pPr>
          </w:p>
        </w:tc>
        <w:tc>
          <w:tcPr>
            <w:tcW w:w="1134" w:type="dxa"/>
            <w:shd w:val="clear" w:color="auto" w:fill="auto"/>
          </w:tcPr>
          <w:p w14:paraId="7965383D" w14:textId="77777777" w:rsidR="00172CE1" w:rsidRDefault="00172CE1" w:rsidP="002C6CF1">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B2B7FA9" w14:textId="77777777" w:rsidR="00172CE1" w:rsidRPr="00736667" w:rsidRDefault="00172CE1" w:rsidP="002C6CF1">
            <w:pPr>
              <w:jc w:val="left"/>
              <w:rPr>
                <w:rFonts w:ascii="宋体" w:hAnsi="宋体"/>
                <w:snapToGrid w:val="0"/>
                <w:kern w:val="0"/>
              </w:rPr>
            </w:pPr>
          </w:p>
        </w:tc>
      </w:tr>
      <w:tr w:rsidR="00172CE1" w:rsidRPr="00736667" w14:paraId="5EAC70EB" w14:textId="77777777" w:rsidTr="002C6CF1">
        <w:tc>
          <w:tcPr>
            <w:tcW w:w="1701" w:type="dxa"/>
            <w:shd w:val="clear" w:color="auto" w:fill="auto"/>
          </w:tcPr>
          <w:p w14:paraId="7449EDF3" w14:textId="77777777" w:rsidR="00172CE1" w:rsidRDefault="00172CE1" w:rsidP="002C6CF1">
            <w:pPr>
              <w:jc w:val="left"/>
              <w:rPr>
                <w:rFonts w:ascii="宋体" w:hAnsi="宋体"/>
                <w:snapToGrid w:val="0"/>
                <w:kern w:val="0"/>
              </w:rPr>
            </w:pPr>
            <w:r>
              <w:rPr>
                <w:rFonts w:ascii="宋体" w:hAnsi="宋体" w:hint="eastAsia"/>
                <w:snapToGrid w:val="0"/>
                <w:kern w:val="0"/>
              </w:rPr>
              <w:t>金额</w:t>
            </w:r>
            <w:r>
              <w:rPr>
                <w:rFonts w:ascii="宋体" w:hAnsi="宋体"/>
                <w:snapToGrid w:val="0"/>
                <w:kern w:val="0"/>
              </w:rPr>
              <w:t>范围起</w:t>
            </w:r>
          </w:p>
        </w:tc>
        <w:tc>
          <w:tcPr>
            <w:tcW w:w="1559" w:type="dxa"/>
            <w:shd w:val="clear" w:color="auto" w:fill="auto"/>
          </w:tcPr>
          <w:p w14:paraId="533A843A" w14:textId="77777777" w:rsidR="00172CE1" w:rsidRDefault="00172CE1" w:rsidP="002C6CF1">
            <w:pPr>
              <w:jc w:val="left"/>
              <w:rPr>
                <w:rFonts w:ascii="宋体" w:hAnsi="宋体"/>
                <w:snapToGrid w:val="0"/>
                <w:kern w:val="0"/>
              </w:rPr>
            </w:pPr>
          </w:p>
        </w:tc>
        <w:tc>
          <w:tcPr>
            <w:tcW w:w="1134" w:type="dxa"/>
            <w:shd w:val="clear" w:color="auto" w:fill="auto"/>
          </w:tcPr>
          <w:p w14:paraId="06EF9624" w14:textId="77777777" w:rsidR="00172CE1" w:rsidRDefault="00172CE1" w:rsidP="002C6CF1">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05F9A3A" w14:textId="77777777" w:rsidR="00172CE1" w:rsidRPr="00736667" w:rsidRDefault="00172CE1" w:rsidP="002C6CF1">
            <w:pPr>
              <w:jc w:val="left"/>
              <w:rPr>
                <w:rFonts w:ascii="宋体" w:hAnsi="宋体"/>
                <w:snapToGrid w:val="0"/>
                <w:kern w:val="0"/>
              </w:rPr>
            </w:pPr>
          </w:p>
        </w:tc>
      </w:tr>
      <w:tr w:rsidR="00172CE1" w:rsidRPr="00736667" w14:paraId="7E3AE3AD" w14:textId="77777777" w:rsidTr="002C6CF1">
        <w:tc>
          <w:tcPr>
            <w:tcW w:w="1701" w:type="dxa"/>
            <w:shd w:val="clear" w:color="auto" w:fill="auto"/>
          </w:tcPr>
          <w:p w14:paraId="1874DD03" w14:textId="77777777" w:rsidR="00172CE1" w:rsidRDefault="00172CE1" w:rsidP="002C6CF1">
            <w:pPr>
              <w:jc w:val="left"/>
              <w:rPr>
                <w:rFonts w:ascii="宋体" w:hAnsi="宋体"/>
                <w:snapToGrid w:val="0"/>
                <w:kern w:val="0"/>
              </w:rPr>
            </w:pPr>
            <w:r>
              <w:rPr>
                <w:rFonts w:ascii="宋体" w:hAnsi="宋体" w:hint="eastAsia"/>
                <w:snapToGrid w:val="0"/>
                <w:kern w:val="0"/>
              </w:rPr>
              <w:t>金额</w:t>
            </w:r>
            <w:r>
              <w:rPr>
                <w:rFonts w:ascii="宋体" w:hAnsi="宋体"/>
                <w:snapToGrid w:val="0"/>
                <w:kern w:val="0"/>
              </w:rPr>
              <w:t>范围止</w:t>
            </w:r>
          </w:p>
        </w:tc>
        <w:tc>
          <w:tcPr>
            <w:tcW w:w="1559" w:type="dxa"/>
            <w:shd w:val="clear" w:color="auto" w:fill="auto"/>
          </w:tcPr>
          <w:p w14:paraId="564F764F" w14:textId="77777777" w:rsidR="00172CE1" w:rsidRDefault="00172CE1" w:rsidP="002C6CF1">
            <w:pPr>
              <w:jc w:val="left"/>
              <w:rPr>
                <w:rFonts w:ascii="宋体" w:hAnsi="宋体"/>
                <w:snapToGrid w:val="0"/>
                <w:kern w:val="0"/>
              </w:rPr>
            </w:pPr>
          </w:p>
        </w:tc>
        <w:tc>
          <w:tcPr>
            <w:tcW w:w="1134" w:type="dxa"/>
            <w:shd w:val="clear" w:color="auto" w:fill="auto"/>
          </w:tcPr>
          <w:p w14:paraId="417A93B5" w14:textId="77777777" w:rsidR="00172CE1" w:rsidRDefault="00172CE1" w:rsidP="002C6CF1">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6816CE2" w14:textId="77777777" w:rsidR="00172CE1" w:rsidRPr="00736667" w:rsidRDefault="00172CE1" w:rsidP="002C6CF1">
            <w:pPr>
              <w:jc w:val="left"/>
              <w:rPr>
                <w:rFonts w:ascii="宋体" w:hAnsi="宋体"/>
                <w:snapToGrid w:val="0"/>
                <w:kern w:val="0"/>
              </w:rPr>
            </w:pPr>
          </w:p>
        </w:tc>
      </w:tr>
    </w:tbl>
    <w:p w14:paraId="343D724A" w14:textId="77777777" w:rsidR="00486AFA" w:rsidRPr="00A9755C" w:rsidRDefault="00486AFA" w:rsidP="00486AF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4563FE6" w14:textId="77777777" w:rsidR="00486AFA" w:rsidRPr="00A52328" w:rsidRDefault="00486AFA" w:rsidP="00486AFA">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F64827" w:rsidRPr="00736667" w14:paraId="0DF0A7AA" w14:textId="77777777" w:rsidTr="002C6CF1">
        <w:tc>
          <w:tcPr>
            <w:tcW w:w="1701" w:type="dxa"/>
            <w:shd w:val="clear" w:color="auto" w:fill="E0E0E0"/>
          </w:tcPr>
          <w:p w14:paraId="6BDE2B2D" w14:textId="77777777" w:rsidR="00F64827" w:rsidRPr="00736667" w:rsidRDefault="00F64827" w:rsidP="002C6CF1">
            <w:pPr>
              <w:jc w:val="center"/>
              <w:rPr>
                <w:b/>
                <w:snapToGrid w:val="0"/>
                <w:kern w:val="0"/>
              </w:rPr>
            </w:pPr>
            <w:r w:rsidRPr="00736667">
              <w:rPr>
                <w:rFonts w:hint="eastAsia"/>
                <w:b/>
                <w:snapToGrid w:val="0"/>
                <w:kern w:val="0"/>
              </w:rPr>
              <w:t>输入要素</w:t>
            </w:r>
          </w:p>
        </w:tc>
        <w:tc>
          <w:tcPr>
            <w:tcW w:w="1559" w:type="dxa"/>
            <w:shd w:val="clear" w:color="auto" w:fill="E0E0E0"/>
          </w:tcPr>
          <w:p w14:paraId="452B4845" w14:textId="77777777" w:rsidR="00F64827" w:rsidRPr="00736667" w:rsidRDefault="00F64827" w:rsidP="002C6CF1">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88060B3" w14:textId="77777777" w:rsidR="00F64827" w:rsidRPr="00736667" w:rsidRDefault="00F64827" w:rsidP="002C6CF1">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00A8080" w14:textId="77777777" w:rsidR="00F64827" w:rsidRPr="00736667" w:rsidRDefault="00F64827" w:rsidP="002C6CF1">
            <w:pPr>
              <w:jc w:val="center"/>
              <w:rPr>
                <w:b/>
                <w:snapToGrid w:val="0"/>
                <w:kern w:val="0"/>
              </w:rPr>
            </w:pPr>
            <w:r w:rsidRPr="00736667">
              <w:rPr>
                <w:rFonts w:hint="eastAsia"/>
                <w:b/>
                <w:snapToGrid w:val="0"/>
                <w:kern w:val="0"/>
              </w:rPr>
              <w:t>备注</w:t>
            </w:r>
          </w:p>
        </w:tc>
      </w:tr>
      <w:tr w:rsidR="00F64827" w:rsidRPr="00736667" w14:paraId="62455070" w14:textId="77777777" w:rsidTr="002C6CF1">
        <w:tc>
          <w:tcPr>
            <w:tcW w:w="1701" w:type="dxa"/>
            <w:shd w:val="clear" w:color="auto" w:fill="auto"/>
          </w:tcPr>
          <w:p w14:paraId="645CCD38" w14:textId="77777777" w:rsidR="00F64827" w:rsidRDefault="00F64827" w:rsidP="002C6CF1">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名称</w:t>
            </w:r>
          </w:p>
        </w:tc>
        <w:tc>
          <w:tcPr>
            <w:tcW w:w="1559" w:type="dxa"/>
            <w:shd w:val="clear" w:color="auto" w:fill="auto"/>
          </w:tcPr>
          <w:p w14:paraId="5739BA7B" w14:textId="77777777" w:rsidR="00F64827" w:rsidRDefault="00F64827" w:rsidP="002C6CF1">
            <w:pPr>
              <w:jc w:val="left"/>
              <w:rPr>
                <w:rFonts w:ascii="宋体" w:hAnsi="宋体"/>
                <w:snapToGrid w:val="0"/>
                <w:kern w:val="0"/>
              </w:rPr>
            </w:pPr>
          </w:p>
        </w:tc>
        <w:tc>
          <w:tcPr>
            <w:tcW w:w="1134" w:type="dxa"/>
            <w:shd w:val="clear" w:color="auto" w:fill="auto"/>
          </w:tcPr>
          <w:p w14:paraId="5CB3D20E" w14:textId="77777777" w:rsidR="00F64827" w:rsidRDefault="00F64827" w:rsidP="002C6CF1">
            <w:pPr>
              <w:jc w:val="left"/>
              <w:rPr>
                <w:rFonts w:ascii="宋体" w:hAnsi="宋体"/>
                <w:snapToGrid w:val="0"/>
                <w:kern w:val="0"/>
              </w:rPr>
            </w:pPr>
          </w:p>
        </w:tc>
        <w:tc>
          <w:tcPr>
            <w:tcW w:w="3119" w:type="dxa"/>
            <w:shd w:val="clear" w:color="auto" w:fill="auto"/>
          </w:tcPr>
          <w:p w14:paraId="798E46F6" w14:textId="77777777" w:rsidR="00F64827" w:rsidRPr="00736667" w:rsidRDefault="00F64827" w:rsidP="002C6CF1">
            <w:pPr>
              <w:jc w:val="left"/>
              <w:rPr>
                <w:rFonts w:ascii="宋体" w:hAnsi="宋体"/>
                <w:snapToGrid w:val="0"/>
                <w:kern w:val="0"/>
              </w:rPr>
            </w:pPr>
          </w:p>
        </w:tc>
      </w:tr>
      <w:tr w:rsidR="00F64827" w:rsidRPr="00736667" w14:paraId="0C352017" w14:textId="77777777" w:rsidTr="002C6CF1">
        <w:tc>
          <w:tcPr>
            <w:tcW w:w="1701" w:type="dxa"/>
            <w:shd w:val="clear" w:color="auto" w:fill="auto"/>
          </w:tcPr>
          <w:p w14:paraId="182BC94F" w14:textId="77777777" w:rsidR="00F64827" w:rsidRDefault="00F64827" w:rsidP="002C6CF1">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总金额</w:t>
            </w:r>
          </w:p>
        </w:tc>
        <w:tc>
          <w:tcPr>
            <w:tcW w:w="1559" w:type="dxa"/>
            <w:shd w:val="clear" w:color="auto" w:fill="auto"/>
          </w:tcPr>
          <w:p w14:paraId="62D68F66" w14:textId="77777777" w:rsidR="00F64827" w:rsidRDefault="00F64827" w:rsidP="002C6CF1">
            <w:pPr>
              <w:jc w:val="left"/>
              <w:rPr>
                <w:rFonts w:ascii="宋体" w:hAnsi="宋体"/>
                <w:snapToGrid w:val="0"/>
                <w:kern w:val="0"/>
              </w:rPr>
            </w:pPr>
          </w:p>
        </w:tc>
        <w:tc>
          <w:tcPr>
            <w:tcW w:w="1134" w:type="dxa"/>
            <w:shd w:val="clear" w:color="auto" w:fill="auto"/>
          </w:tcPr>
          <w:p w14:paraId="5C4822A1" w14:textId="77777777" w:rsidR="00F64827" w:rsidRDefault="00F64827" w:rsidP="002C6CF1">
            <w:pPr>
              <w:jc w:val="left"/>
              <w:rPr>
                <w:rFonts w:ascii="宋体" w:hAnsi="宋体"/>
                <w:snapToGrid w:val="0"/>
                <w:kern w:val="0"/>
              </w:rPr>
            </w:pPr>
          </w:p>
        </w:tc>
        <w:tc>
          <w:tcPr>
            <w:tcW w:w="3119" w:type="dxa"/>
            <w:shd w:val="clear" w:color="auto" w:fill="auto"/>
          </w:tcPr>
          <w:p w14:paraId="56656DE0" w14:textId="77777777" w:rsidR="00F64827" w:rsidRPr="00736667" w:rsidRDefault="00F64827" w:rsidP="002C6CF1">
            <w:pPr>
              <w:jc w:val="left"/>
              <w:rPr>
                <w:rFonts w:ascii="宋体" w:hAnsi="宋体"/>
                <w:snapToGrid w:val="0"/>
                <w:kern w:val="0"/>
              </w:rPr>
            </w:pPr>
          </w:p>
        </w:tc>
      </w:tr>
      <w:tr w:rsidR="00F64827" w:rsidRPr="00736667" w14:paraId="10CAE303" w14:textId="77777777" w:rsidTr="002C6CF1">
        <w:tc>
          <w:tcPr>
            <w:tcW w:w="1701" w:type="dxa"/>
            <w:shd w:val="clear" w:color="auto" w:fill="auto"/>
          </w:tcPr>
          <w:p w14:paraId="6D1CD38A" w14:textId="77777777" w:rsidR="00F64827" w:rsidRDefault="00F64827" w:rsidP="002C6CF1">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w:t>
            </w:r>
          </w:p>
        </w:tc>
        <w:tc>
          <w:tcPr>
            <w:tcW w:w="1559" w:type="dxa"/>
            <w:shd w:val="clear" w:color="auto" w:fill="auto"/>
          </w:tcPr>
          <w:p w14:paraId="05EC5663" w14:textId="77777777" w:rsidR="00F64827" w:rsidRDefault="00F64827" w:rsidP="002C6CF1">
            <w:pPr>
              <w:jc w:val="left"/>
              <w:rPr>
                <w:rFonts w:ascii="宋体" w:hAnsi="宋体"/>
                <w:snapToGrid w:val="0"/>
                <w:kern w:val="0"/>
              </w:rPr>
            </w:pPr>
          </w:p>
        </w:tc>
        <w:tc>
          <w:tcPr>
            <w:tcW w:w="1134" w:type="dxa"/>
            <w:shd w:val="clear" w:color="auto" w:fill="auto"/>
          </w:tcPr>
          <w:p w14:paraId="56BAD42D" w14:textId="77777777" w:rsidR="00F64827" w:rsidRDefault="00F64827" w:rsidP="002C6CF1">
            <w:pPr>
              <w:jc w:val="left"/>
              <w:rPr>
                <w:rFonts w:ascii="宋体" w:hAnsi="宋体"/>
                <w:snapToGrid w:val="0"/>
                <w:kern w:val="0"/>
              </w:rPr>
            </w:pPr>
          </w:p>
        </w:tc>
        <w:tc>
          <w:tcPr>
            <w:tcW w:w="3119" w:type="dxa"/>
            <w:shd w:val="clear" w:color="auto" w:fill="auto"/>
          </w:tcPr>
          <w:p w14:paraId="586AB5BC" w14:textId="77777777" w:rsidR="00F64827" w:rsidRPr="00736667" w:rsidRDefault="00F64827" w:rsidP="002C6CF1">
            <w:pPr>
              <w:jc w:val="left"/>
              <w:rPr>
                <w:rFonts w:ascii="宋体" w:hAnsi="宋体"/>
                <w:snapToGrid w:val="0"/>
                <w:kern w:val="0"/>
              </w:rPr>
            </w:pPr>
          </w:p>
        </w:tc>
      </w:tr>
      <w:tr w:rsidR="00F64827" w:rsidRPr="00736667" w14:paraId="44B73D9A" w14:textId="77777777" w:rsidTr="002C6CF1">
        <w:tc>
          <w:tcPr>
            <w:tcW w:w="1701" w:type="dxa"/>
            <w:shd w:val="clear" w:color="auto" w:fill="auto"/>
          </w:tcPr>
          <w:p w14:paraId="5273AB47" w14:textId="77777777" w:rsidR="00F64827" w:rsidRDefault="00F64827" w:rsidP="002C6CF1">
            <w:pPr>
              <w:jc w:val="left"/>
              <w:rPr>
                <w:rFonts w:ascii="宋体" w:hAnsi="宋体"/>
                <w:snapToGrid w:val="0"/>
                <w:kern w:val="0"/>
              </w:rPr>
            </w:pPr>
            <w:r w:rsidRPr="00F64827">
              <w:rPr>
                <w:rFonts w:ascii="宋体" w:hAnsi="宋体" w:hint="eastAsia"/>
                <w:snapToGrid w:val="0"/>
                <w:kern w:val="0"/>
              </w:rPr>
              <w:t>资方入账流水主表</w:t>
            </w:r>
            <w:r>
              <w:rPr>
                <w:rFonts w:ascii="宋体" w:hAnsi="宋体" w:hint="eastAsia"/>
                <w:snapToGrid w:val="0"/>
                <w:kern w:val="0"/>
              </w:rPr>
              <w:t>唯一</w:t>
            </w:r>
            <w:r>
              <w:rPr>
                <w:rFonts w:ascii="宋体" w:hAnsi="宋体"/>
                <w:snapToGrid w:val="0"/>
                <w:kern w:val="0"/>
              </w:rPr>
              <w:t>标识</w:t>
            </w:r>
          </w:p>
        </w:tc>
        <w:tc>
          <w:tcPr>
            <w:tcW w:w="1559" w:type="dxa"/>
            <w:shd w:val="clear" w:color="auto" w:fill="auto"/>
          </w:tcPr>
          <w:p w14:paraId="3A7E9DAF" w14:textId="77777777" w:rsidR="00F64827" w:rsidRDefault="00F64827" w:rsidP="002C6CF1">
            <w:pPr>
              <w:jc w:val="left"/>
              <w:rPr>
                <w:rFonts w:ascii="宋体" w:hAnsi="宋体"/>
                <w:snapToGrid w:val="0"/>
                <w:kern w:val="0"/>
              </w:rPr>
            </w:pPr>
          </w:p>
        </w:tc>
        <w:tc>
          <w:tcPr>
            <w:tcW w:w="1134" w:type="dxa"/>
            <w:shd w:val="clear" w:color="auto" w:fill="auto"/>
          </w:tcPr>
          <w:p w14:paraId="267402B7" w14:textId="77777777" w:rsidR="00F64827" w:rsidRDefault="00F64827" w:rsidP="002C6CF1">
            <w:pPr>
              <w:jc w:val="left"/>
              <w:rPr>
                <w:rFonts w:ascii="宋体" w:hAnsi="宋体"/>
                <w:snapToGrid w:val="0"/>
                <w:kern w:val="0"/>
              </w:rPr>
            </w:pPr>
          </w:p>
        </w:tc>
        <w:tc>
          <w:tcPr>
            <w:tcW w:w="3119" w:type="dxa"/>
            <w:shd w:val="clear" w:color="auto" w:fill="auto"/>
          </w:tcPr>
          <w:p w14:paraId="4B98EC8A" w14:textId="77777777" w:rsidR="00F64827" w:rsidRPr="00736667" w:rsidRDefault="00F64827" w:rsidP="002C6CF1">
            <w:pPr>
              <w:jc w:val="left"/>
              <w:rPr>
                <w:rFonts w:ascii="宋体" w:hAnsi="宋体"/>
                <w:snapToGrid w:val="0"/>
                <w:kern w:val="0"/>
              </w:rPr>
            </w:pPr>
          </w:p>
        </w:tc>
      </w:tr>
      <w:tr w:rsidR="002E5A72" w:rsidRPr="00736667" w14:paraId="733A87A0" w14:textId="77777777" w:rsidTr="002C6CF1">
        <w:tc>
          <w:tcPr>
            <w:tcW w:w="1701" w:type="dxa"/>
            <w:shd w:val="clear" w:color="auto" w:fill="auto"/>
          </w:tcPr>
          <w:p w14:paraId="44C3241F" w14:textId="77777777" w:rsidR="002E5A72" w:rsidRPr="00F64827" w:rsidRDefault="002E5A72" w:rsidP="002C6CF1">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笔数</w:t>
            </w:r>
          </w:p>
        </w:tc>
        <w:tc>
          <w:tcPr>
            <w:tcW w:w="1559" w:type="dxa"/>
            <w:shd w:val="clear" w:color="auto" w:fill="auto"/>
          </w:tcPr>
          <w:p w14:paraId="0D4D97AD" w14:textId="77777777" w:rsidR="002E5A72" w:rsidRDefault="002E5A72" w:rsidP="002C6CF1">
            <w:pPr>
              <w:jc w:val="left"/>
              <w:rPr>
                <w:rFonts w:ascii="宋体" w:hAnsi="宋体"/>
                <w:snapToGrid w:val="0"/>
                <w:kern w:val="0"/>
              </w:rPr>
            </w:pPr>
          </w:p>
        </w:tc>
        <w:tc>
          <w:tcPr>
            <w:tcW w:w="1134" w:type="dxa"/>
            <w:shd w:val="clear" w:color="auto" w:fill="auto"/>
          </w:tcPr>
          <w:p w14:paraId="74C0763A" w14:textId="77777777" w:rsidR="002E5A72" w:rsidRDefault="002E5A72" w:rsidP="002C6CF1">
            <w:pPr>
              <w:jc w:val="left"/>
              <w:rPr>
                <w:rFonts w:ascii="宋体" w:hAnsi="宋体"/>
                <w:snapToGrid w:val="0"/>
                <w:kern w:val="0"/>
              </w:rPr>
            </w:pPr>
          </w:p>
        </w:tc>
        <w:tc>
          <w:tcPr>
            <w:tcW w:w="3119" w:type="dxa"/>
            <w:shd w:val="clear" w:color="auto" w:fill="auto"/>
          </w:tcPr>
          <w:p w14:paraId="1684799F" w14:textId="77777777" w:rsidR="002E5A72" w:rsidRPr="00736667" w:rsidRDefault="002E5A72" w:rsidP="002C6CF1">
            <w:pPr>
              <w:jc w:val="left"/>
              <w:rPr>
                <w:rFonts w:ascii="宋体" w:hAnsi="宋体"/>
                <w:snapToGrid w:val="0"/>
                <w:kern w:val="0"/>
              </w:rPr>
            </w:pPr>
          </w:p>
        </w:tc>
      </w:tr>
      <w:tr w:rsidR="002E5A72" w:rsidRPr="00736667" w14:paraId="6F841FBC" w14:textId="77777777" w:rsidTr="002C6CF1">
        <w:tc>
          <w:tcPr>
            <w:tcW w:w="1701" w:type="dxa"/>
            <w:shd w:val="clear" w:color="auto" w:fill="auto"/>
          </w:tcPr>
          <w:p w14:paraId="2771EE2D" w14:textId="77777777" w:rsidR="002E5A72" w:rsidRDefault="002E5A72" w:rsidP="002C6CF1">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笔数</w:t>
            </w:r>
          </w:p>
        </w:tc>
        <w:tc>
          <w:tcPr>
            <w:tcW w:w="1559" w:type="dxa"/>
            <w:shd w:val="clear" w:color="auto" w:fill="auto"/>
          </w:tcPr>
          <w:p w14:paraId="58CB014C" w14:textId="77777777" w:rsidR="002E5A72" w:rsidRDefault="002E5A72" w:rsidP="002C6CF1">
            <w:pPr>
              <w:jc w:val="left"/>
              <w:rPr>
                <w:rFonts w:ascii="宋体" w:hAnsi="宋体"/>
                <w:snapToGrid w:val="0"/>
                <w:kern w:val="0"/>
              </w:rPr>
            </w:pPr>
          </w:p>
        </w:tc>
        <w:tc>
          <w:tcPr>
            <w:tcW w:w="1134" w:type="dxa"/>
            <w:shd w:val="clear" w:color="auto" w:fill="auto"/>
          </w:tcPr>
          <w:p w14:paraId="7EFDAF5A" w14:textId="77777777" w:rsidR="002E5A72" w:rsidRDefault="002E5A72" w:rsidP="002C6CF1">
            <w:pPr>
              <w:jc w:val="left"/>
              <w:rPr>
                <w:rFonts w:ascii="宋体" w:hAnsi="宋体"/>
                <w:snapToGrid w:val="0"/>
                <w:kern w:val="0"/>
              </w:rPr>
            </w:pPr>
          </w:p>
        </w:tc>
        <w:tc>
          <w:tcPr>
            <w:tcW w:w="3119" w:type="dxa"/>
            <w:shd w:val="clear" w:color="auto" w:fill="auto"/>
          </w:tcPr>
          <w:p w14:paraId="653CFB5E" w14:textId="77777777" w:rsidR="002E5A72" w:rsidRPr="00736667" w:rsidRDefault="002E5A72" w:rsidP="002C6CF1">
            <w:pPr>
              <w:jc w:val="left"/>
              <w:rPr>
                <w:rFonts w:ascii="宋体" w:hAnsi="宋体"/>
                <w:snapToGrid w:val="0"/>
                <w:kern w:val="0"/>
              </w:rPr>
            </w:pPr>
          </w:p>
        </w:tc>
      </w:tr>
    </w:tbl>
    <w:p w14:paraId="3AC2604A" w14:textId="77777777" w:rsidR="00486AFA" w:rsidRPr="00A9755C" w:rsidRDefault="00486AFA" w:rsidP="00486AF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DF4CD6D" w14:textId="77777777" w:rsidR="00486AFA" w:rsidRDefault="00486AFA" w:rsidP="00486AFA">
      <w:pPr>
        <w:pStyle w:val="6"/>
      </w:pPr>
      <w:r>
        <w:rPr>
          <w:rFonts w:hint="eastAsia"/>
        </w:rPr>
        <w:t>数据</w:t>
      </w:r>
      <w:r>
        <w:t>库表</w:t>
      </w:r>
    </w:p>
    <w:p w14:paraId="4379A092" w14:textId="77777777" w:rsidR="00F64827" w:rsidRPr="00F64827" w:rsidRDefault="00F64827" w:rsidP="00C2435F">
      <w:pPr>
        <w:ind w:left="420" w:firstLine="420"/>
      </w:pPr>
      <w:r w:rsidRPr="00F64827">
        <w:rPr>
          <w:rFonts w:hint="eastAsia"/>
        </w:rPr>
        <w:t>资方入账流水主表</w:t>
      </w:r>
      <w:r w:rsidR="00172CE1">
        <w:rPr>
          <w:rFonts w:hint="eastAsia"/>
        </w:rPr>
        <w:t>（</w:t>
      </w:r>
      <w:r w:rsidR="00172CE1">
        <w:t>微服务）</w:t>
      </w:r>
    </w:p>
    <w:p w14:paraId="2C11CFF1" w14:textId="5F267B61" w:rsidR="00486AFA" w:rsidRPr="0082647F" w:rsidRDefault="00486AFA" w:rsidP="00486AFA">
      <w:pPr>
        <w:pStyle w:val="5"/>
      </w:pPr>
      <w:r>
        <w:rPr>
          <w:rFonts w:hint="eastAsia"/>
        </w:rPr>
        <w:t>佣金</w:t>
      </w:r>
      <w:r>
        <w:t>明细</w:t>
      </w:r>
      <w:r w:rsidR="00E92AAA">
        <w:rPr>
          <w:rFonts w:hint="eastAsia"/>
        </w:rPr>
        <w:t>-</w:t>
      </w:r>
      <w:r w:rsidR="00E92AAA">
        <w:t>凭证查询</w:t>
      </w:r>
    </w:p>
    <w:p w14:paraId="42630E4B" w14:textId="77777777" w:rsidR="00486AFA" w:rsidRDefault="00486AFA" w:rsidP="00486AFA">
      <w:pPr>
        <w:pStyle w:val="6"/>
      </w:pPr>
      <w:r>
        <w:rPr>
          <w:rFonts w:hint="eastAsia"/>
        </w:rPr>
        <w:t>功能</w:t>
      </w:r>
      <w:r>
        <w:t>描述</w:t>
      </w:r>
    </w:p>
    <w:p w14:paraId="6D28207F" w14:textId="51371CF2" w:rsidR="00486AFA" w:rsidRPr="00A9755C" w:rsidRDefault="00486AFA" w:rsidP="00172CE1">
      <w:pPr>
        <w:tabs>
          <w:tab w:val="left" w:pos="0"/>
          <w:tab w:val="left" w:pos="900"/>
          <w:tab w:val="left" w:pos="1560"/>
          <w:tab w:val="left" w:pos="204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F64827">
        <w:rPr>
          <w:rFonts w:ascii="宋体" w:hAnsi="宋体"/>
          <w:kern w:val="0"/>
          <w:sz w:val="24"/>
          <w:szCs w:val="21"/>
        </w:rPr>
        <w:tab/>
      </w:r>
      <w:r w:rsidR="00172CE1">
        <w:rPr>
          <w:rFonts w:ascii="宋体" w:hAnsi="宋体" w:hint="eastAsia"/>
          <w:kern w:val="0"/>
          <w:sz w:val="24"/>
          <w:szCs w:val="21"/>
        </w:rPr>
        <w:t>提供</w:t>
      </w:r>
      <w:r w:rsidR="00172CE1">
        <w:rPr>
          <w:rFonts w:ascii="宋体" w:hAnsi="宋体"/>
          <w:kern w:val="0"/>
          <w:sz w:val="24"/>
          <w:szCs w:val="21"/>
        </w:rPr>
        <w:t>资</w:t>
      </w:r>
      <w:r w:rsidR="00172CE1">
        <w:rPr>
          <w:rFonts w:ascii="宋体" w:hAnsi="宋体" w:hint="eastAsia"/>
          <w:kern w:val="0"/>
          <w:sz w:val="24"/>
          <w:szCs w:val="21"/>
        </w:rPr>
        <w:t>金</w:t>
      </w:r>
      <w:r w:rsidR="00172CE1">
        <w:rPr>
          <w:rFonts w:ascii="宋体" w:hAnsi="宋体"/>
          <w:kern w:val="0"/>
          <w:sz w:val="24"/>
          <w:szCs w:val="21"/>
        </w:rPr>
        <w:t>方</w:t>
      </w:r>
      <w:r w:rsidR="00F64827">
        <w:rPr>
          <w:rFonts w:ascii="宋体" w:hAnsi="宋体" w:hint="eastAsia"/>
          <w:kern w:val="0"/>
          <w:sz w:val="24"/>
          <w:szCs w:val="21"/>
        </w:rPr>
        <w:t>查询</w:t>
      </w:r>
      <w:r w:rsidR="00F64827">
        <w:rPr>
          <w:rFonts w:ascii="宋体" w:hAnsi="宋体"/>
          <w:kern w:val="0"/>
          <w:sz w:val="24"/>
          <w:szCs w:val="21"/>
        </w:rPr>
        <w:t>资方返佣</w:t>
      </w:r>
      <w:r w:rsidR="00F64827">
        <w:rPr>
          <w:rFonts w:ascii="宋体" w:hAnsi="宋体" w:hint="eastAsia"/>
          <w:kern w:val="0"/>
          <w:sz w:val="24"/>
          <w:szCs w:val="21"/>
        </w:rPr>
        <w:t>明细</w:t>
      </w:r>
      <w:r w:rsidR="00CC4900">
        <w:rPr>
          <w:rFonts w:ascii="宋体" w:hAnsi="宋体" w:hint="eastAsia"/>
          <w:kern w:val="0"/>
          <w:sz w:val="24"/>
          <w:szCs w:val="21"/>
        </w:rPr>
        <w:t>之凭证</w:t>
      </w:r>
      <w:r w:rsidR="00F64827">
        <w:rPr>
          <w:rFonts w:ascii="宋体" w:hAnsi="宋体"/>
          <w:kern w:val="0"/>
          <w:sz w:val="24"/>
          <w:szCs w:val="21"/>
        </w:rPr>
        <w:t>信息</w:t>
      </w:r>
      <w:r w:rsidR="00172CE1">
        <w:rPr>
          <w:rFonts w:ascii="宋体" w:hAnsi="宋体" w:hint="eastAsia"/>
          <w:kern w:val="0"/>
          <w:sz w:val="24"/>
          <w:szCs w:val="21"/>
        </w:rPr>
        <w:t>接口</w:t>
      </w:r>
      <w:r w:rsidR="00172CE1">
        <w:rPr>
          <w:rFonts w:ascii="宋体" w:hAnsi="宋体"/>
          <w:kern w:val="0"/>
          <w:sz w:val="24"/>
          <w:szCs w:val="21"/>
        </w:rPr>
        <w:t>实现</w:t>
      </w:r>
    </w:p>
    <w:p w14:paraId="37738C64" w14:textId="77777777" w:rsidR="00486AFA" w:rsidRPr="00676A58" w:rsidRDefault="00486AFA" w:rsidP="00486AFA">
      <w:pPr>
        <w:pStyle w:val="6"/>
      </w:pPr>
      <w:r w:rsidRPr="00676A58">
        <w:rPr>
          <w:rFonts w:hint="eastAsia"/>
        </w:rPr>
        <w:t>处理流程</w:t>
      </w:r>
    </w:p>
    <w:p w14:paraId="66DDB3AA" w14:textId="77777777" w:rsidR="00172CE1" w:rsidRDefault="00172CE1" w:rsidP="00486AFA">
      <w:pPr>
        <w:ind w:left="289" w:firstLine="420"/>
        <w:rPr>
          <w:b/>
          <w:sz w:val="24"/>
          <w:szCs w:val="24"/>
        </w:rPr>
      </w:pPr>
      <w:r>
        <w:object w:dxaOrig="6271" w:dyaOrig="1006" w14:anchorId="5BDDE33E">
          <v:shape id="_x0000_i1077" type="#_x0000_t75" style="width:309.95pt;height:50.05pt" o:ole="">
            <v:imagedata r:id="rId120" o:title=""/>
          </v:shape>
          <o:OLEObject Type="Embed" ProgID="Visio.Drawing.15" ShapeID="_x0000_i1077" DrawAspect="Content" ObjectID="_1569760950" r:id="rId121"/>
        </w:object>
      </w:r>
    </w:p>
    <w:p w14:paraId="62426AB4" w14:textId="77777777" w:rsidR="00486AFA" w:rsidRPr="004F010F" w:rsidRDefault="00486AFA" w:rsidP="00486AFA">
      <w:pPr>
        <w:ind w:left="289" w:firstLine="420"/>
      </w:pPr>
      <w:r w:rsidRPr="00646F01">
        <w:rPr>
          <w:rFonts w:hint="eastAsia"/>
          <w:b/>
          <w:sz w:val="24"/>
          <w:szCs w:val="24"/>
        </w:rPr>
        <w:t>【流程描述】</w:t>
      </w:r>
    </w:p>
    <w:p w14:paraId="29047573" w14:textId="77777777" w:rsidR="00486AFA" w:rsidRPr="00C3467F" w:rsidRDefault="00F64827" w:rsidP="00486AFA">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1、</w:t>
      </w:r>
      <w:r>
        <w:rPr>
          <w:rFonts w:ascii="宋体" w:hAnsi="宋体"/>
          <w:kern w:val="0"/>
          <w:sz w:val="24"/>
          <w:szCs w:val="21"/>
        </w:rPr>
        <w:t>根据</w:t>
      </w:r>
      <w:r w:rsidRPr="00F64827">
        <w:rPr>
          <w:rFonts w:ascii="宋体" w:hAnsi="宋体" w:hint="eastAsia"/>
          <w:kern w:val="0"/>
          <w:sz w:val="24"/>
          <w:szCs w:val="21"/>
        </w:rPr>
        <w:t>资方入账流水主表</w:t>
      </w:r>
      <w:r>
        <w:rPr>
          <w:rFonts w:ascii="宋体" w:hAnsi="宋体" w:hint="eastAsia"/>
          <w:kern w:val="0"/>
          <w:sz w:val="24"/>
          <w:szCs w:val="21"/>
        </w:rPr>
        <w:t>唯一</w:t>
      </w:r>
      <w:r>
        <w:rPr>
          <w:rFonts w:ascii="宋体" w:hAnsi="宋体"/>
          <w:kern w:val="0"/>
          <w:sz w:val="24"/>
          <w:szCs w:val="21"/>
        </w:rPr>
        <w:t>标识查询返佣详细</w:t>
      </w:r>
    </w:p>
    <w:p w14:paraId="2B1A927F" w14:textId="77777777" w:rsidR="00486AFA" w:rsidRPr="00F9212D" w:rsidRDefault="00486AFA" w:rsidP="00486AFA">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F64827" w:rsidRPr="00736667" w14:paraId="3B010D6D" w14:textId="77777777" w:rsidTr="002C6CF1">
        <w:tc>
          <w:tcPr>
            <w:tcW w:w="1701" w:type="dxa"/>
            <w:shd w:val="clear" w:color="auto" w:fill="E0E0E0"/>
          </w:tcPr>
          <w:p w14:paraId="3572E42F" w14:textId="77777777" w:rsidR="00F64827" w:rsidRPr="00736667" w:rsidRDefault="00F64827" w:rsidP="002C6CF1">
            <w:pPr>
              <w:jc w:val="center"/>
              <w:rPr>
                <w:b/>
                <w:snapToGrid w:val="0"/>
                <w:kern w:val="0"/>
              </w:rPr>
            </w:pPr>
            <w:r w:rsidRPr="00736667">
              <w:rPr>
                <w:rFonts w:hint="eastAsia"/>
                <w:b/>
                <w:snapToGrid w:val="0"/>
                <w:kern w:val="0"/>
              </w:rPr>
              <w:t>输入要素</w:t>
            </w:r>
          </w:p>
        </w:tc>
        <w:tc>
          <w:tcPr>
            <w:tcW w:w="1559" w:type="dxa"/>
            <w:shd w:val="clear" w:color="auto" w:fill="E0E0E0"/>
          </w:tcPr>
          <w:p w14:paraId="13A8B4F2" w14:textId="77777777" w:rsidR="00F64827" w:rsidRPr="00736667" w:rsidRDefault="00F64827" w:rsidP="002C6CF1">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A326189" w14:textId="77777777" w:rsidR="00F64827" w:rsidRPr="00736667" w:rsidRDefault="00F64827" w:rsidP="002C6CF1">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9D49266" w14:textId="77777777" w:rsidR="00F64827" w:rsidRPr="00736667" w:rsidRDefault="00F64827" w:rsidP="002C6CF1">
            <w:pPr>
              <w:jc w:val="center"/>
              <w:rPr>
                <w:b/>
                <w:snapToGrid w:val="0"/>
                <w:kern w:val="0"/>
              </w:rPr>
            </w:pPr>
            <w:r w:rsidRPr="00736667">
              <w:rPr>
                <w:rFonts w:hint="eastAsia"/>
                <w:b/>
                <w:snapToGrid w:val="0"/>
                <w:kern w:val="0"/>
              </w:rPr>
              <w:t>备注</w:t>
            </w:r>
          </w:p>
        </w:tc>
      </w:tr>
      <w:tr w:rsidR="002E5A72" w:rsidRPr="002E5A72" w14:paraId="45B7BBEC" w14:textId="77777777" w:rsidTr="002C6CF1">
        <w:tc>
          <w:tcPr>
            <w:tcW w:w="1701" w:type="dxa"/>
            <w:shd w:val="clear" w:color="auto" w:fill="auto"/>
          </w:tcPr>
          <w:p w14:paraId="445839E3" w14:textId="77777777" w:rsidR="002E5A72" w:rsidRDefault="002E5A72" w:rsidP="002C6CF1">
            <w:pPr>
              <w:jc w:val="left"/>
              <w:rPr>
                <w:rFonts w:ascii="宋体" w:hAnsi="宋体"/>
                <w:snapToGrid w:val="0"/>
                <w:kern w:val="0"/>
              </w:rPr>
            </w:pPr>
            <w:r w:rsidRPr="00C2435F">
              <w:rPr>
                <w:rFonts w:ascii="宋体" w:hAnsi="宋体" w:hint="eastAsia"/>
                <w:snapToGrid w:val="0"/>
                <w:kern w:val="0"/>
              </w:rPr>
              <w:t>资方入账流水主</w:t>
            </w:r>
            <w:r w:rsidRPr="00C2435F">
              <w:rPr>
                <w:rFonts w:ascii="宋体" w:hAnsi="宋体" w:hint="eastAsia"/>
                <w:snapToGrid w:val="0"/>
                <w:kern w:val="0"/>
              </w:rPr>
              <w:lastRenderedPageBreak/>
              <w:t>表唯一</w:t>
            </w:r>
            <w:r w:rsidRPr="00C2435F">
              <w:rPr>
                <w:rFonts w:ascii="宋体" w:hAnsi="宋体"/>
                <w:snapToGrid w:val="0"/>
                <w:kern w:val="0"/>
              </w:rPr>
              <w:t>标识</w:t>
            </w:r>
          </w:p>
        </w:tc>
        <w:tc>
          <w:tcPr>
            <w:tcW w:w="1559" w:type="dxa"/>
            <w:shd w:val="clear" w:color="auto" w:fill="auto"/>
          </w:tcPr>
          <w:p w14:paraId="07B1933C" w14:textId="77777777" w:rsidR="002E5A72" w:rsidRPr="009B0FDE" w:rsidRDefault="002E5A72" w:rsidP="002C6CF1">
            <w:pPr>
              <w:jc w:val="left"/>
              <w:rPr>
                <w:rFonts w:ascii="宋体" w:hAnsi="宋体"/>
                <w:snapToGrid w:val="0"/>
                <w:kern w:val="0"/>
              </w:rPr>
            </w:pPr>
          </w:p>
        </w:tc>
        <w:tc>
          <w:tcPr>
            <w:tcW w:w="1134" w:type="dxa"/>
            <w:shd w:val="clear" w:color="auto" w:fill="auto"/>
          </w:tcPr>
          <w:p w14:paraId="426A0923" w14:textId="77777777" w:rsidR="002E5A72" w:rsidRPr="00736667" w:rsidRDefault="002E5A72" w:rsidP="002C6CF1">
            <w:pPr>
              <w:jc w:val="left"/>
              <w:rPr>
                <w:rFonts w:ascii="宋体" w:hAnsi="宋体"/>
                <w:snapToGrid w:val="0"/>
                <w:kern w:val="0"/>
              </w:rPr>
            </w:pPr>
          </w:p>
        </w:tc>
        <w:tc>
          <w:tcPr>
            <w:tcW w:w="3119" w:type="dxa"/>
            <w:shd w:val="clear" w:color="auto" w:fill="auto"/>
          </w:tcPr>
          <w:p w14:paraId="78ED6139" w14:textId="77777777" w:rsidR="002E5A72" w:rsidRPr="00736667" w:rsidRDefault="002E5A72" w:rsidP="002C6CF1">
            <w:pPr>
              <w:jc w:val="left"/>
              <w:rPr>
                <w:rFonts w:ascii="宋体" w:hAnsi="宋体"/>
                <w:snapToGrid w:val="0"/>
                <w:kern w:val="0"/>
              </w:rPr>
            </w:pPr>
          </w:p>
        </w:tc>
      </w:tr>
      <w:tr w:rsidR="00F64827" w:rsidRPr="00736667" w14:paraId="2F642A0D" w14:textId="77777777" w:rsidTr="002C6CF1">
        <w:tc>
          <w:tcPr>
            <w:tcW w:w="1701" w:type="dxa"/>
            <w:shd w:val="clear" w:color="auto" w:fill="auto"/>
          </w:tcPr>
          <w:p w14:paraId="34B11C16" w14:textId="77777777" w:rsidR="00F64827" w:rsidRDefault="00F64827" w:rsidP="002C6CF1">
            <w:pPr>
              <w:jc w:val="left"/>
              <w:rPr>
                <w:rFonts w:ascii="宋体" w:hAnsi="宋体"/>
                <w:snapToGrid w:val="0"/>
                <w:kern w:val="0"/>
              </w:rPr>
            </w:pPr>
            <w:r>
              <w:rPr>
                <w:rFonts w:ascii="宋体" w:hAnsi="宋体" w:hint="eastAsia"/>
                <w:snapToGrid w:val="0"/>
                <w:kern w:val="0"/>
              </w:rPr>
              <w:lastRenderedPageBreak/>
              <w:t>当前</w:t>
            </w:r>
            <w:r>
              <w:rPr>
                <w:rFonts w:ascii="宋体" w:hAnsi="宋体"/>
                <w:snapToGrid w:val="0"/>
                <w:kern w:val="0"/>
              </w:rPr>
              <w:t>页码</w:t>
            </w:r>
          </w:p>
        </w:tc>
        <w:tc>
          <w:tcPr>
            <w:tcW w:w="1559" w:type="dxa"/>
            <w:shd w:val="clear" w:color="auto" w:fill="auto"/>
          </w:tcPr>
          <w:p w14:paraId="098F392F" w14:textId="77777777" w:rsidR="00F64827" w:rsidRDefault="00F64827" w:rsidP="002C6CF1">
            <w:pPr>
              <w:jc w:val="left"/>
              <w:rPr>
                <w:rFonts w:ascii="宋体" w:hAnsi="宋体"/>
                <w:snapToGrid w:val="0"/>
                <w:kern w:val="0"/>
              </w:rPr>
            </w:pPr>
          </w:p>
        </w:tc>
        <w:tc>
          <w:tcPr>
            <w:tcW w:w="1134" w:type="dxa"/>
            <w:shd w:val="clear" w:color="auto" w:fill="auto"/>
          </w:tcPr>
          <w:p w14:paraId="56917499" w14:textId="77777777" w:rsidR="00F64827" w:rsidRDefault="00F64827" w:rsidP="002C6CF1">
            <w:pPr>
              <w:jc w:val="left"/>
              <w:rPr>
                <w:rFonts w:ascii="宋体" w:hAnsi="宋体"/>
                <w:snapToGrid w:val="0"/>
                <w:kern w:val="0"/>
              </w:rPr>
            </w:pPr>
          </w:p>
        </w:tc>
        <w:tc>
          <w:tcPr>
            <w:tcW w:w="3119" w:type="dxa"/>
            <w:shd w:val="clear" w:color="auto" w:fill="auto"/>
          </w:tcPr>
          <w:p w14:paraId="2532F816" w14:textId="77777777" w:rsidR="00F64827" w:rsidRPr="00736667" w:rsidRDefault="00F64827" w:rsidP="002C6CF1">
            <w:pPr>
              <w:jc w:val="left"/>
              <w:rPr>
                <w:rFonts w:ascii="宋体" w:hAnsi="宋体"/>
                <w:snapToGrid w:val="0"/>
                <w:kern w:val="0"/>
              </w:rPr>
            </w:pPr>
          </w:p>
        </w:tc>
      </w:tr>
    </w:tbl>
    <w:p w14:paraId="30AE0832" w14:textId="77777777" w:rsidR="00486AFA" w:rsidRPr="00C56A4E" w:rsidRDefault="00486AFA" w:rsidP="00486AFA"/>
    <w:p w14:paraId="1F7D26FB" w14:textId="77777777" w:rsidR="00486AFA" w:rsidRPr="00A52328" w:rsidRDefault="00486AFA" w:rsidP="00486AFA">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2E5A72" w:rsidRPr="00736667" w14:paraId="4B9966EC" w14:textId="77777777" w:rsidTr="002C6CF1">
        <w:tc>
          <w:tcPr>
            <w:tcW w:w="1701" w:type="dxa"/>
            <w:shd w:val="clear" w:color="auto" w:fill="E0E0E0"/>
          </w:tcPr>
          <w:p w14:paraId="1F4D233B" w14:textId="77777777" w:rsidR="002E5A72" w:rsidRPr="00736667" w:rsidRDefault="002E5A72" w:rsidP="002C6CF1">
            <w:pPr>
              <w:jc w:val="center"/>
              <w:rPr>
                <w:b/>
                <w:snapToGrid w:val="0"/>
                <w:kern w:val="0"/>
              </w:rPr>
            </w:pPr>
            <w:r w:rsidRPr="00736667">
              <w:rPr>
                <w:rFonts w:hint="eastAsia"/>
                <w:b/>
                <w:snapToGrid w:val="0"/>
                <w:kern w:val="0"/>
              </w:rPr>
              <w:t>输入要素</w:t>
            </w:r>
          </w:p>
        </w:tc>
        <w:tc>
          <w:tcPr>
            <w:tcW w:w="1559" w:type="dxa"/>
            <w:shd w:val="clear" w:color="auto" w:fill="E0E0E0"/>
          </w:tcPr>
          <w:p w14:paraId="6D4D632D" w14:textId="77777777" w:rsidR="002E5A72" w:rsidRPr="00736667" w:rsidRDefault="002E5A72" w:rsidP="002C6CF1">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CE29FE5" w14:textId="77777777" w:rsidR="002E5A72" w:rsidRPr="00736667" w:rsidRDefault="002E5A72" w:rsidP="002C6CF1">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D1CF96C" w14:textId="77777777" w:rsidR="002E5A72" w:rsidRPr="00736667" w:rsidRDefault="002E5A72" w:rsidP="002C6CF1">
            <w:pPr>
              <w:jc w:val="center"/>
              <w:rPr>
                <w:b/>
                <w:snapToGrid w:val="0"/>
                <w:kern w:val="0"/>
              </w:rPr>
            </w:pPr>
            <w:r w:rsidRPr="00736667">
              <w:rPr>
                <w:rFonts w:hint="eastAsia"/>
                <w:b/>
                <w:snapToGrid w:val="0"/>
                <w:kern w:val="0"/>
              </w:rPr>
              <w:t>备注</w:t>
            </w:r>
          </w:p>
        </w:tc>
      </w:tr>
      <w:tr w:rsidR="002E5A72" w:rsidRPr="00736667" w14:paraId="792514CF" w14:textId="77777777" w:rsidTr="002C6CF1">
        <w:tc>
          <w:tcPr>
            <w:tcW w:w="7513" w:type="dxa"/>
            <w:gridSpan w:val="4"/>
            <w:shd w:val="clear" w:color="auto" w:fill="auto"/>
          </w:tcPr>
          <w:p w14:paraId="2C5FFACB" w14:textId="77777777" w:rsidR="002E5A72" w:rsidRPr="00736667" w:rsidRDefault="002E5A72" w:rsidP="00C2435F">
            <w:pPr>
              <w:jc w:val="center"/>
              <w:rPr>
                <w:rFonts w:ascii="宋体" w:hAnsi="宋体"/>
                <w:snapToGrid w:val="0"/>
                <w:kern w:val="0"/>
              </w:rPr>
            </w:pPr>
            <w:r>
              <w:rPr>
                <w:rFonts w:ascii="宋体" w:hAnsi="宋体" w:hint="eastAsia"/>
                <w:snapToGrid w:val="0"/>
                <w:kern w:val="0"/>
              </w:rPr>
              <w:t>凭证列表</w:t>
            </w:r>
            <w:r>
              <w:rPr>
                <w:rFonts w:ascii="宋体" w:hAnsi="宋体"/>
                <w:snapToGrid w:val="0"/>
                <w:kern w:val="0"/>
              </w:rPr>
              <w:t>&lt;</w:t>
            </w:r>
            <w:r>
              <w:rPr>
                <w:rFonts w:ascii="宋体" w:hAnsi="宋体" w:hint="eastAsia"/>
                <w:snapToGrid w:val="0"/>
                <w:kern w:val="0"/>
              </w:rPr>
              <w:t>LIST</w:t>
            </w:r>
            <w:r>
              <w:rPr>
                <w:rFonts w:ascii="宋体" w:hAnsi="宋体"/>
                <w:snapToGrid w:val="0"/>
                <w:kern w:val="0"/>
              </w:rPr>
              <w:t>&gt;</w:t>
            </w:r>
          </w:p>
        </w:tc>
      </w:tr>
      <w:tr w:rsidR="002E5A72" w:rsidRPr="002E5A72" w14:paraId="6C7D9789" w14:textId="77777777" w:rsidTr="002C6CF1">
        <w:tc>
          <w:tcPr>
            <w:tcW w:w="1701" w:type="dxa"/>
            <w:shd w:val="clear" w:color="auto" w:fill="auto"/>
          </w:tcPr>
          <w:p w14:paraId="1E9C4BF4" w14:textId="77777777" w:rsidR="002E5A72" w:rsidRDefault="002E5A72" w:rsidP="002C6CF1">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6D1A81C4" w14:textId="77777777" w:rsidR="002E5A72" w:rsidRPr="00736667" w:rsidRDefault="002E5A72" w:rsidP="002C6CF1">
            <w:pPr>
              <w:jc w:val="left"/>
              <w:rPr>
                <w:rFonts w:ascii="宋体" w:hAnsi="宋体"/>
                <w:snapToGrid w:val="0"/>
                <w:kern w:val="0"/>
              </w:rPr>
            </w:pPr>
          </w:p>
        </w:tc>
        <w:tc>
          <w:tcPr>
            <w:tcW w:w="1134" w:type="dxa"/>
            <w:shd w:val="clear" w:color="auto" w:fill="auto"/>
          </w:tcPr>
          <w:p w14:paraId="2CF129E6" w14:textId="77777777" w:rsidR="002E5A72" w:rsidRPr="00736667" w:rsidRDefault="002E5A72" w:rsidP="002C6CF1">
            <w:pPr>
              <w:jc w:val="left"/>
              <w:rPr>
                <w:rFonts w:ascii="宋体" w:hAnsi="宋体"/>
                <w:snapToGrid w:val="0"/>
                <w:kern w:val="0"/>
              </w:rPr>
            </w:pPr>
          </w:p>
        </w:tc>
        <w:tc>
          <w:tcPr>
            <w:tcW w:w="3119" w:type="dxa"/>
            <w:shd w:val="clear" w:color="auto" w:fill="auto"/>
          </w:tcPr>
          <w:p w14:paraId="3AE13366" w14:textId="77777777" w:rsidR="002E5A72" w:rsidRPr="00736667" w:rsidRDefault="002E5A72" w:rsidP="002C6CF1">
            <w:pPr>
              <w:jc w:val="left"/>
              <w:rPr>
                <w:rFonts w:ascii="宋体" w:hAnsi="宋体"/>
                <w:snapToGrid w:val="0"/>
                <w:kern w:val="0"/>
              </w:rPr>
            </w:pPr>
          </w:p>
        </w:tc>
      </w:tr>
      <w:tr w:rsidR="002E5A72" w:rsidRPr="00736667" w14:paraId="6E8AB221" w14:textId="77777777" w:rsidTr="002C6CF1">
        <w:tc>
          <w:tcPr>
            <w:tcW w:w="1701" w:type="dxa"/>
            <w:shd w:val="clear" w:color="auto" w:fill="auto"/>
          </w:tcPr>
          <w:p w14:paraId="292B478D" w14:textId="77777777" w:rsidR="002E5A72" w:rsidRDefault="002E5A72" w:rsidP="002C6CF1">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金额</w:t>
            </w:r>
          </w:p>
        </w:tc>
        <w:tc>
          <w:tcPr>
            <w:tcW w:w="1559" w:type="dxa"/>
            <w:shd w:val="clear" w:color="auto" w:fill="auto"/>
          </w:tcPr>
          <w:p w14:paraId="7C64AB89" w14:textId="77777777" w:rsidR="002E5A72" w:rsidRDefault="002E5A72" w:rsidP="002C6CF1">
            <w:pPr>
              <w:jc w:val="left"/>
              <w:rPr>
                <w:rFonts w:ascii="宋体" w:hAnsi="宋体"/>
                <w:snapToGrid w:val="0"/>
                <w:kern w:val="0"/>
              </w:rPr>
            </w:pPr>
          </w:p>
        </w:tc>
        <w:tc>
          <w:tcPr>
            <w:tcW w:w="1134" w:type="dxa"/>
            <w:shd w:val="clear" w:color="auto" w:fill="auto"/>
          </w:tcPr>
          <w:p w14:paraId="3D159344" w14:textId="77777777" w:rsidR="002E5A72" w:rsidRDefault="002E5A72" w:rsidP="002C6CF1">
            <w:pPr>
              <w:jc w:val="left"/>
              <w:rPr>
                <w:rFonts w:ascii="宋体" w:hAnsi="宋体"/>
                <w:snapToGrid w:val="0"/>
                <w:kern w:val="0"/>
              </w:rPr>
            </w:pPr>
          </w:p>
        </w:tc>
        <w:tc>
          <w:tcPr>
            <w:tcW w:w="3119" w:type="dxa"/>
            <w:shd w:val="clear" w:color="auto" w:fill="auto"/>
          </w:tcPr>
          <w:p w14:paraId="7FBF7223" w14:textId="77777777" w:rsidR="002E5A72" w:rsidRPr="00736667" w:rsidRDefault="002E5A72" w:rsidP="002C6CF1">
            <w:pPr>
              <w:jc w:val="left"/>
              <w:rPr>
                <w:rFonts w:ascii="宋体" w:hAnsi="宋体"/>
                <w:snapToGrid w:val="0"/>
                <w:kern w:val="0"/>
              </w:rPr>
            </w:pPr>
          </w:p>
        </w:tc>
      </w:tr>
      <w:tr w:rsidR="002E5A72" w:rsidRPr="00736667" w14:paraId="5C310EFF" w14:textId="77777777" w:rsidTr="002C6CF1">
        <w:tc>
          <w:tcPr>
            <w:tcW w:w="1701" w:type="dxa"/>
            <w:shd w:val="clear" w:color="auto" w:fill="auto"/>
          </w:tcPr>
          <w:p w14:paraId="59E0A149" w14:textId="77777777" w:rsidR="002E5A72" w:rsidRDefault="002E5A72" w:rsidP="002C6CF1">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交易时间</w:t>
            </w:r>
          </w:p>
        </w:tc>
        <w:tc>
          <w:tcPr>
            <w:tcW w:w="1559" w:type="dxa"/>
            <w:shd w:val="clear" w:color="auto" w:fill="auto"/>
          </w:tcPr>
          <w:p w14:paraId="19984CC2" w14:textId="77777777" w:rsidR="002E5A72" w:rsidRDefault="002E5A72" w:rsidP="002C6CF1">
            <w:pPr>
              <w:jc w:val="left"/>
              <w:rPr>
                <w:rFonts w:ascii="宋体" w:hAnsi="宋体"/>
                <w:snapToGrid w:val="0"/>
                <w:kern w:val="0"/>
              </w:rPr>
            </w:pPr>
          </w:p>
        </w:tc>
        <w:tc>
          <w:tcPr>
            <w:tcW w:w="1134" w:type="dxa"/>
            <w:shd w:val="clear" w:color="auto" w:fill="auto"/>
          </w:tcPr>
          <w:p w14:paraId="02C55CC9" w14:textId="77777777" w:rsidR="002E5A72" w:rsidRDefault="002E5A72" w:rsidP="002C6CF1">
            <w:pPr>
              <w:jc w:val="left"/>
              <w:rPr>
                <w:rFonts w:ascii="宋体" w:hAnsi="宋体"/>
                <w:snapToGrid w:val="0"/>
                <w:kern w:val="0"/>
              </w:rPr>
            </w:pPr>
          </w:p>
        </w:tc>
        <w:tc>
          <w:tcPr>
            <w:tcW w:w="3119" w:type="dxa"/>
            <w:shd w:val="clear" w:color="auto" w:fill="auto"/>
          </w:tcPr>
          <w:p w14:paraId="6885483C" w14:textId="77777777" w:rsidR="002E5A72" w:rsidRPr="00736667" w:rsidRDefault="002E5A72" w:rsidP="002C6CF1">
            <w:pPr>
              <w:jc w:val="left"/>
              <w:rPr>
                <w:rFonts w:ascii="宋体" w:hAnsi="宋体"/>
                <w:snapToGrid w:val="0"/>
                <w:kern w:val="0"/>
              </w:rPr>
            </w:pPr>
          </w:p>
        </w:tc>
      </w:tr>
      <w:tr w:rsidR="002E5A72" w:rsidRPr="00736667" w14:paraId="43042D02" w14:textId="77777777" w:rsidTr="002C6CF1">
        <w:tc>
          <w:tcPr>
            <w:tcW w:w="1701" w:type="dxa"/>
            <w:shd w:val="clear" w:color="auto" w:fill="auto"/>
          </w:tcPr>
          <w:p w14:paraId="61193E60" w14:textId="77777777" w:rsidR="002E5A72" w:rsidRDefault="000868B6" w:rsidP="002C6CF1">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方式</w:t>
            </w:r>
          </w:p>
        </w:tc>
        <w:tc>
          <w:tcPr>
            <w:tcW w:w="1559" w:type="dxa"/>
            <w:shd w:val="clear" w:color="auto" w:fill="auto"/>
          </w:tcPr>
          <w:p w14:paraId="207ADEBD" w14:textId="77777777" w:rsidR="002E5A72" w:rsidRDefault="002E5A72" w:rsidP="002C6CF1">
            <w:pPr>
              <w:jc w:val="left"/>
              <w:rPr>
                <w:rFonts w:ascii="宋体" w:hAnsi="宋体"/>
                <w:snapToGrid w:val="0"/>
                <w:kern w:val="0"/>
              </w:rPr>
            </w:pPr>
          </w:p>
        </w:tc>
        <w:tc>
          <w:tcPr>
            <w:tcW w:w="1134" w:type="dxa"/>
            <w:shd w:val="clear" w:color="auto" w:fill="auto"/>
          </w:tcPr>
          <w:p w14:paraId="24BFC7C9" w14:textId="77777777" w:rsidR="002E5A72" w:rsidRDefault="002E5A72" w:rsidP="002C6CF1">
            <w:pPr>
              <w:jc w:val="left"/>
              <w:rPr>
                <w:rFonts w:ascii="宋体" w:hAnsi="宋体"/>
                <w:snapToGrid w:val="0"/>
                <w:kern w:val="0"/>
              </w:rPr>
            </w:pPr>
          </w:p>
        </w:tc>
        <w:tc>
          <w:tcPr>
            <w:tcW w:w="3119" w:type="dxa"/>
            <w:shd w:val="clear" w:color="auto" w:fill="auto"/>
          </w:tcPr>
          <w:p w14:paraId="6C603CAA" w14:textId="77777777" w:rsidR="002E5A72" w:rsidRPr="00736667" w:rsidRDefault="002E5A72" w:rsidP="002C6CF1">
            <w:pPr>
              <w:jc w:val="left"/>
              <w:rPr>
                <w:rFonts w:ascii="宋体" w:hAnsi="宋体"/>
                <w:snapToGrid w:val="0"/>
                <w:kern w:val="0"/>
              </w:rPr>
            </w:pPr>
          </w:p>
        </w:tc>
      </w:tr>
    </w:tbl>
    <w:p w14:paraId="6E72E559" w14:textId="6BFEBF6D" w:rsidR="00E92AAA" w:rsidRPr="0082647F" w:rsidRDefault="00E92AAA" w:rsidP="00E92AAA">
      <w:pPr>
        <w:pStyle w:val="5"/>
      </w:pPr>
      <w:r>
        <w:rPr>
          <w:rFonts w:hint="eastAsia"/>
        </w:rPr>
        <w:t>佣金</w:t>
      </w:r>
      <w:r>
        <w:t>明细</w:t>
      </w:r>
      <w:r>
        <w:rPr>
          <w:rFonts w:hint="eastAsia"/>
        </w:rPr>
        <w:t>-</w:t>
      </w:r>
      <w:r>
        <w:rPr>
          <w:rFonts w:hint="eastAsia"/>
        </w:rPr>
        <w:t>业务查询</w:t>
      </w:r>
    </w:p>
    <w:p w14:paraId="48D57ADF" w14:textId="77777777" w:rsidR="00E92AAA" w:rsidRDefault="00E92AAA" w:rsidP="00E92AAA">
      <w:pPr>
        <w:pStyle w:val="6"/>
      </w:pPr>
      <w:r>
        <w:rPr>
          <w:rFonts w:hint="eastAsia"/>
        </w:rPr>
        <w:t>功能</w:t>
      </w:r>
      <w:r>
        <w:t>描述</w:t>
      </w:r>
    </w:p>
    <w:p w14:paraId="40D79A73" w14:textId="54A8C759" w:rsidR="00E92AAA" w:rsidRPr="00A9755C" w:rsidRDefault="00E92AAA" w:rsidP="00E92AAA">
      <w:pPr>
        <w:tabs>
          <w:tab w:val="left" w:pos="0"/>
          <w:tab w:val="left" w:pos="900"/>
          <w:tab w:val="left" w:pos="1560"/>
          <w:tab w:val="left" w:pos="204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kern w:val="0"/>
          <w:sz w:val="24"/>
          <w:szCs w:val="21"/>
        </w:rPr>
        <w:tab/>
      </w:r>
      <w:r>
        <w:rPr>
          <w:rFonts w:ascii="宋体" w:hAnsi="宋体" w:hint="eastAsia"/>
          <w:kern w:val="0"/>
          <w:sz w:val="24"/>
          <w:szCs w:val="21"/>
        </w:rPr>
        <w:t>提供</w:t>
      </w:r>
      <w:r>
        <w:rPr>
          <w:rFonts w:ascii="宋体" w:hAnsi="宋体"/>
          <w:kern w:val="0"/>
          <w:sz w:val="24"/>
          <w:szCs w:val="21"/>
        </w:rPr>
        <w:t>资</w:t>
      </w:r>
      <w:r>
        <w:rPr>
          <w:rFonts w:ascii="宋体" w:hAnsi="宋体" w:hint="eastAsia"/>
          <w:kern w:val="0"/>
          <w:sz w:val="24"/>
          <w:szCs w:val="21"/>
        </w:rPr>
        <w:t>金</w:t>
      </w:r>
      <w:r>
        <w:rPr>
          <w:rFonts w:ascii="宋体" w:hAnsi="宋体"/>
          <w:kern w:val="0"/>
          <w:sz w:val="24"/>
          <w:szCs w:val="21"/>
        </w:rPr>
        <w:t>方</w:t>
      </w:r>
      <w:r>
        <w:rPr>
          <w:rFonts w:ascii="宋体" w:hAnsi="宋体" w:hint="eastAsia"/>
          <w:kern w:val="0"/>
          <w:sz w:val="24"/>
          <w:szCs w:val="21"/>
        </w:rPr>
        <w:t>查询</w:t>
      </w:r>
      <w:r>
        <w:rPr>
          <w:rFonts w:ascii="宋体" w:hAnsi="宋体"/>
          <w:kern w:val="0"/>
          <w:sz w:val="24"/>
          <w:szCs w:val="21"/>
        </w:rPr>
        <w:t>资方返佣</w:t>
      </w:r>
      <w:r>
        <w:rPr>
          <w:rFonts w:ascii="宋体" w:hAnsi="宋体" w:hint="eastAsia"/>
          <w:kern w:val="0"/>
          <w:sz w:val="24"/>
          <w:szCs w:val="21"/>
        </w:rPr>
        <w:t>明细</w:t>
      </w:r>
      <w:r w:rsidR="00AC0BF0">
        <w:rPr>
          <w:rFonts w:ascii="宋体" w:hAnsi="宋体" w:hint="eastAsia"/>
          <w:kern w:val="0"/>
          <w:sz w:val="24"/>
          <w:szCs w:val="21"/>
        </w:rPr>
        <w:t>之业务查询</w:t>
      </w:r>
      <w:r>
        <w:rPr>
          <w:rFonts w:ascii="宋体" w:hAnsi="宋体"/>
          <w:kern w:val="0"/>
          <w:sz w:val="24"/>
          <w:szCs w:val="21"/>
        </w:rPr>
        <w:t>信息</w:t>
      </w:r>
      <w:r>
        <w:rPr>
          <w:rFonts w:ascii="宋体" w:hAnsi="宋体" w:hint="eastAsia"/>
          <w:kern w:val="0"/>
          <w:sz w:val="24"/>
          <w:szCs w:val="21"/>
        </w:rPr>
        <w:t>接口</w:t>
      </w:r>
      <w:r>
        <w:rPr>
          <w:rFonts w:ascii="宋体" w:hAnsi="宋体"/>
          <w:kern w:val="0"/>
          <w:sz w:val="24"/>
          <w:szCs w:val="21"/>
        </w:rPr>
        <w:t>实现</w:t>
      </w:r>
    </w:p>
    <w:p w14:paraId="2A4CF4A9" w14:textId="77777777" w:rsidR="00E92AAA" w:rsidRPr="00676A58" w:rsidRDefault="00E92AAA" w:rsidP="00E92AAA">
      <w:pPr>
        <w:pStyle w:val="6"/>
      </w:pPr>
      <w:r w:rsidRPr="00676A58">
        <w:rPr>
          <w:rFonts w:hint="eastAsia"/>
        </w:rPr>
        <w:t>处理流程</w:t>
      </w:r>
    </w:p>
    <w:p w14:paraId="6552CACA" w14:textId="77777777" w:rsidR="00E92AAA" w:rsidRDefault="00E92AAA" w:rsidP="00E92AAA">
      <w:pPr>
        <w:ind w:left="289" w:firstLine="420"/>
        <w:rPr>
          <w:b/>
          <w:sz w:val="24"/>
          <w:szCs w:val="24"/>
        </w:rPr>
      </w:pPr>
      <w:r>
        <w:object w:dxaOrig="6271" w:dyaOrig="1006" w14:anchorId="41E7A35C">
          <v:shape id="_x0000_i1078" type="#_x0000_t75" style="width:309.95pt;height:50.05pt" o:ole="">
            <v:imagedata r:id="rId120" o:title=""/>
          </v:shape>
          <o:OLEObject Type="Embed" ProgID="Visio.Drawing.15" ShapeID="_x0000_i1078" DrawAspect="Content" ObjectID="_1569760951" r:id="rId122"/>
        </w:object>
      </w:r>
    </w:p>
    <w:p w14:paraId="343A8797" w14:textId="77777777" w:rsidR="00E92AAA" w:rsidRPr="004F010F" w:rsidRDefault="00E92AAA" w:rsidP="00E92AAA">
      <w:pPr>
        <w:ind w:left="289" w:firstLine="420"/>
      </w:pPr>
      <w:r w:rsidRPr="00646F01">
        <w:rPr>
          <w:rFonts w:hint="eastAsia"/>
          <w:b/>
          <w:sz w:val="24"/>
          <w:szCs w:val="24"/>
        </w:rPr>
        <w:t>【流程描述】</w:t>
      </w:r>
    </w:p>
    <w:p w14:paraId="44708E63" w14:textId="77777777" w:rsidR="00E92AAA" w:rsidRPr="00C3467F" w:rsidRDefault="00E92AAA" w:rsidP="00E92AAA">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1、</w:t>
      </w:r>
      <w:r>
        <w:rPr>
          <w:rFonts w:ascii="宋体" w:hAnsi="宋体"/>
          <w:kern w:val="0"/>
          <w:sz w:val="24"/>
          <w:szCs w:val="21"/>
        </w:rPr>
        <w:t>根据</w:t>
      </w:r>
      <w:r w:rsidRPr="00F64827">
        <w:rPr>
          <w:rFonts w:ascii="宋体" w:hAnsi="宋体" w:hint="eastAsia"/>
          <w:kern w:val="0"/>
          <w:sz w:val="24"/>
          <w:szCs w:val="21"/>
        </w:rPr>
        <w:t>资方入账流水主表</w:t>
      </w:r>
      <w:r>
        <w:rPr>
          <w:rFonts w:ascii="宋体" w:hAnsi="宋体" w:hint="eastAsia"/>
          <w:kern w:val="0"/>
          <w:sz w:val="24"/>
          <w:szCs w:val="21"/>
        </w:rPr>
        <w:t>唯一</w:t>
      </w:r>
      <w:r>
        <w:rPr>
          <w:rFonts w:ascii="宋体" w:hAnsi="宋体"/>
          <w:kern w:val="0"/>
          <w:sz w:val="24"/>
          <w:szCs w:val="21"/>
        </w:rPr>
        <w:t>标识查询返佣详细</w:t>
      </w:r>
    </w:p>
    <w:p w14:paraId="2D134056" w14:textId="77777777" w:rsidR="00E92AAA" w:rsidRPr="00F9212D" w:rsidRDefault="00E92AAA" w:rsidP="00E92AAA">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E92AAA" w:rsidRPr="00736667" w14:paraId="5A51C88B" w14:textId="77777777" w:rsidTr="00CF5C34">
        <w:tc>
          <w:tcPr>
            <w:tcW w:w="1701" w:type="dxa"/>
            <w:shd w:val="clear" w:color="auto" w:fill="E0E0E0"/>
          </w:tcPr>
          <w:p w14:paraId="5697EAF3" w14:textId="77777777" w:rsidR="00E92AAA" w:rsidRPr="00736667" w:rsidRDefault="00E92AAA" w:rsidP="00CF5C34">
            <w:pPr>
              <w:jc w:val="center"/>
              <w:rPr>
                <w:b/>
                <w:snapToGrid w:val="0"/>
                <w:kern w:val="0"/>
              </w:rPr>
            </w:pPr>
            <w:r w:rsidRPr="00736667">
              <w:rPr>
                <w:rFonts w:hint="eastAsia"/>
                <w:b/>
                <w:snapToGrid w:val="0"/>
                <w:kern w:val="0"/>
              </w:rPr>
              <w:t>输入要素</w:t>
            </w:r>
          </w:p>
        </w:tc>
        <w:tc>
          <w:tcPr>
            <w:tcW w:w="1559" w:type="dxa"/>
            <w:shd w:val="clear" w:color="auto" w:fill="E0E0E0"/>
          </w:tcPr>
          <w:p w14:paraId="1D1D3F9A" w14:textId="77777777" w:rsidR="00E92AAA" w:rsidRPr="00736667" w:rsidRDefault="00E92AAA" w:rsidP="00CF5C3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61DA9D3" w14:textId="77777777" w:rsidR="00E92AAA" w:rsidRPr="00736667" w:rsidRDefault="00E92AAA" w:rsidP="00CF5C3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B08C3F1" w14:textId="77777777" w:rsidR="00E92AAA" w:rsidRPr="00736667" w:rsidRDefault="00E92AAA" w:rsidP="00CF5C34">
            <w:pPr>
              <w:jc w:val="center"/>
              <w:rPr>
                <w:b/>
                <w:snapToGrid w:val="0"/>
                <w:kern w:val="0"/>
              </w:rPr>
            </w:pPr>
            <w:r w:rsidRPr="00736667">
              <w:rPr>
                <w:rFonts w:hint="eastAsia"/>
                <w:b/>
                <w:snapToGrid w:val="0"/>
                <w:kern w:val="0"/>
              </w:rPr>
              <w:t>备注</w:t>
            </w:r>
          </w:p>
        </w:tc>
      </w:tr>
      <w:tr w:rsidR="00E92AAA" w:rsidRPr="002E5A72" w14:paraId="1AFE3FAF" w14:textId="77777777" w:rsidTr="00CF5C34">
        <w:tc>
          <w:tcPr>
            <w:tcW w:w="1701" w:type="dxa"/>
            <w:shd w:val="clear" w:color="auto" w:fill="auto"/>
          </w:tcPr>
          <w:p w14:paraId="3BAFB7BF" w14:textId="77777777" w:rsidR="00E92AAA" w:rsidRDefault="00E92AAA" w:rsidP="00CF5C34">
            <w:pPr>
              <w:jc w:val="left"/>
              <w:rPr>
                <w:rFonts w:ascii="宋体" w:hAnsi="宋体"/>
                <w:snapToGrid w:val="0"/>
                <w:kern w:val="0"/>
              </w:rPr>
            </w:pPr>
            <w:r w:rsidRPr="00C2435F">
              <w:rPr>
                <w:rFonts w:ascii="宋体" w:hAnsi="宋体" w:hint="eastAsia"/>
                <w:snapToGrid w:val="0"/>
                <w:kern w:val="0"/>
              </w:rPr>
              <w:t>资方入账流水主表唯一</w:t>
            </w:r>
            <w:r w:rsidRPr="00C2435F">
              <w:rPr>
                <w:rFonts w:ascii="宋体" w:hAnsi="宋体"/>
                <w:snapToGrid w:val="0"/>
                <w:kern w:val="0"/>
              </w:rPr>
              <w:t>标识</w:t>
            </w:r>
          </w:p>
        </w:tc>
        <w:tc>
          <w:tcPr>
            <w:tcW w:w="1559" w:type="dxa"/>
            <w:shd w:val="clear" w:color="auto" w:fill="auto"/>
          </w:tcPr>
          <w:p w14:paraId="5F28E803" w14:textId="77777777" w:rsidR="00E92AAA" w:rsidRPr="00736667" w:rsidRDefault="00E92AAA" w:rsidP="00CF5C34">
            <w:pPr>
              <w:jc w:val="left"/>
              <w:rPr>
                <w:rFonts w:ascii="宋体" w:hAnsi="宋体"/>
                <w:snapToGrid w:val="0"/>
                <w:kern w:val="0"/>
              </w:rPr>
            </w:pPr>
          </w:p>
        </w:tc>
        <w:tc>
          <w:tcPr>
            <w:tcW w:w="1134" w:type="dxa"/>
            <w:shd w:val="clear" w:color="auto" w:fill="auto"/>
          </w:tcPr>
          <w:p w14:paraId="3F599BD3" w14:textId="77777777" w:rsidR="00E92AAA" w:rsidRPr="00736667" w:rsidRDefault="00E92AAA" w:rsidP="00CF5C34">
            <w:pPr>
              <w:jc w:val="left"/>
              <w:rPr>
                <w:rFonts w:ascii="宋体" w:hAnsi="宋体"/>
                <w:snapToGrid w:val="0"/>
                <w:kern w:val="0"/>
              </w:rPr>
            </w:pPr>
          </w:p>
        </w:tc>
        <w:tc>
          <w:tcPr>
            <w:tcW w:w="3119" w:type="dxa"/>
            <w:shd w:val="clear" w:color="auto" w:fill="auto"/>
          </w:tcPr>
          <w:p w14:paraId="6BBBB43C" w14:textId="77777777" w:rsidR="00E92AAA" w:rsidRPr="00736667" w:rsidRDefault="00E92AAA" w:rsidP="00CF5C34">
            <w:pPr>
              <w:jc w:val="left"/>
              <w:rPr>
                <w:rFonts w:ascii="宋体" w:hAnsi="宋体"/>
                <w:snapToGrid w:val="0"/>
                <w:kern w:val="0"/>
              </w:rPr>
            </w:pPr>
          </w:p>
        </w:tc>
      </w:tr>
      <w:tr w:rsidR="00E92AAA" w:rsidRPr="00736667" w14:paraId="4681D339" w14:textId="77777777" w:rsidTr="00CF5C34">
        <w:tc>
          <w:tcPr>
            <w:tcW w:w="1701" w:type="dxa"/>
            <w:shd w:val="clear" w:color="auto" w:fill="auto"/>
          </w:tcPr>
          <w:p w14:paraId="26DDE6FB" w14:textId="77777777" w:rsidR="00E92AAA" w:rsidRDefault="00E92AAA" w:rsidP="00CF5C34">
            <w:pPr>
              <w:jc w:val="left"/>
              <w:rPr>
                <w:rFonts w:ascii="宋体" w:hAnsi="宋体"/>
                <w:snapToGrid w:val="0"/>
                <w:kern w:val="0"/>
              </w:rPr>
            </w:pPr>
            <w:r>
              <w:rPr>
                <w:rFonts w:ascii="宋体" w:hAnsi="宋体" w:hint="eastAsia"/>
                <w:snapToGrid w:val="0"/>
                <w:kern w:val="0"/>
              </w:rPr>
              <w:t>当前</w:t>
            </w:r>
            <w:r>
              <w:rPr>
                <w:rFonts w:ascii="宋体" w:hAnsi="宋体"/>
                <w:snapToGrid w:val="0"/>
                <w:kern w:val="0"/>
              </w:rPr>
              <w:t>页码</w:t>
            </w:r>
          </w:p>
        </w:tc>
        <w:tc>
          <w:tcPr>
            <w:tcW w:w="1559" w:type="dxa"/>
            <w:shd w:val="clear" w:color="auto" w:fill="auto"/>
          </w:tcPr>
          <w:p w14:paraId="29F2ECD3" w14:textId="77777777" w:rsidR="00E92AAA" w:rsidRDefault="00E92AAA" w:rsidP="00CF5C34">
            <w:pPr>
              <w:jc w:val="left"/>
              <w:rPr>
                <w:rFonts w:ascii="宋体" w:hAnsi="宋体"/>
                <w:snapToGrid w:val="0"/>
                <w:kern w:val="0"/>
              </w:rPr>
            </w:pPr>
          </w:p>
        </w:tc>
        <w:tc>
          <w:tcPr>
            <w:tcW w:w="1134" w:type="dxa"/>
            <w:shd w:val="clear" w:color="auto" w:fill="auto"/>
          </w:tcPr>
          <w:p w14:paraId="6774129F" w14:textId="77777777" w:rsidR="00E92AAA" w:rsidRDefault="00E92AAA" w:rsidP="00CF5C34">
            <w:pPr>
              <w:jc w:val="left"/>
              <w:rPr>
                <w:rFonts w:ascii="宋体" w:hAnsi="宋体"/>
                <w:snapToGrid w:val="0"/>
                <w:kern w:val="0"/>
              </w:rPr>
            </w:pPr>
          </w:p>
        </w:tc>
        <w:tc>
          <w:tcPr>
            <w:tcW w:w="3119" w:type="dxa"/>
            <w:shd w:val="clear" w:color="auto" w:fill="auto"/>
          </w:tcPr>
          <w:p w14:paraId="6AFB51E6" w14:textId="77777777" w:rsidR="00E92AAA" w:rsidRPr="00736667" w:rsidRDefault="00E92AAA" w:rsidP="00CF5C34">
            <w:pPr>
              <w:jc w:val="left"/>
              <w:rPr>
                <w:rFonts w:ascii="宋体" w:hAnsi="宋体"/>
                <w:snapToGrid w:val="0"/>
                <w:kern w:val="0"/>
              </w:rPr>
            </w:pPr>
          </w:p>
        </w:tc>
      </w:tr>
    </w:tbl>
    <w:p w14:paraId="7D91167B" w14:textId="77777777" w:rsidR="00E92AAA" w:rsidRPr="00C56A4E" w:rsidRDefault="00E92AAA" w:rsidP="00E92AAA"/>
    <w:p w14:paraId="421878A6" w14:textId="77777777" w:rsidR="00E92AAA" w:rsidRPr="00A52328" w:rsidRDefault="00E92AAA" w:rsidP="00E92AAA">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E92AAA" w:rsidRPr="00736667" w14:paraId="09F07F79" w14:textId="77777777" w:rsidTr="00CF5C34">
        <w:tc>
          <w:tcPr>
            <w:tcW w:w="1701" w:type="dxa"/>
            <w:shd w:val="clear" w:color="auto" w:fill="E0E0E0"/>
          </w:tcPr>
          <w:p w14:paraId="3FD95DD5" w14:textId="77777777" w:rsidR="00E92AAA" w:rsidRPr="00736667" w:rsidRDefault="00E92AAA" w:rsidP="00CF5C34">
            <w:pPr>
              <w:jc w:val="center"/>
              <w:rPr>
                <w:b/>
                <w:snapToGrid w:val="0"/>
                <w:kern w:val="0"/>
              </w:rPr>
            </w:pPr>
            <w:r w:rsidRPr="00736667">
              <w:rPr>
                <w:rFonts w:hint="eastAsia"/>
                <w:b/>
                <w:snapToGrid w:val="0"/>
                <w:kern w:val="0"/>
              </w:rPr>
              <w:t>输入要素</w:t>
            </w:r>
          </w:p>
        </w:tc>
        <w:tc>
          <w:tcPr>
            <w:tcW w:w="1559" w:type="dxa"/>
            <w:shd w:val="clear" w:color="auto" w:fill="E0E0E0"/>
          </w:tcPr>
          <w:p w14:paraId="10F192F1" w14:textId="77777777" w:rsidR="00E92AAA" w:rsidRPr="00736667" w:rsidRDefault="00E92AAA" w:rsidP="00CF5C3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E9EE3DF" w14:textId="77777777" w:rsidR="00E92AAA" w:rsidRPr="00736667" w:rsidRDefault="00E92AAA" w:rsidP="00CF5C3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0989DF4" w14:textId="77777777" w:rsidR="00E92AAA" w:rsidRPr="00736667" w:rsidRDefault="00E92AAA" w:rsidP="00CF5C34">
            <w:pPr>
              <w:jc w:val="center"/>
              <w:rPr>
                <w:b/>
                <w:snapToGrid w:val="0"/>
                <w:kern w:val="0"/>
              </w:rPr>
            </w:pPr>
            <w:r w:rsidRPr="00736667">
              <w:rPr>
                <w:rFonts w:hint="eastAsia"/>
                <w:b/>
                <w:snapToGrid w:val="0"/>
                <w:kern w:val="0"/>
              </w:rPr>
              <w:t>备注</w:t>
            </w:r>
          </w:p>
        </w:tc>
      </w:tr>
      <w:tr w:rsidR="00E92AAA" w:rsidRPr="00736667" w14:paraId="6C07485D" w14:textId="77777777" w:rsidTr="00CF5C34">
        <w:tc>
          <w:tcPr>
            <w:tcW w:w="7513" w:type="dxa"/>
            <w:gridSpan w:val="4"/>
            <w:shd w:val="clear" w:color="auto" w:fill="auto"/>
          </w:tcPr>
          <w:p w14:paraId="6AEB9D88" w14:textId="77777777" w:rsidR="00E92AAA" w:rsidRPr="00736667" w:rsidRDefault="00E92AAA" w:rsidP="00CF5C34">
            <w:pPr>
              <w:jc w:val="center"/>
              <w:rPr>
                <w:rFonts w:ascii="宋体" w:hAnsi="宋体"/>
                <w:snapToGrid w:val="0"/>
                <w:kern w:val="0"/>
              </w:rPr>
            </w:pPr>
            <w:r>
              <w:rPr>
                <w:rFonts w:ascii="宋体" w:hAnsi="宋体" w:hint="eastAsia"/>
                <w:snapToGrid w:val="0"/>
                <w:kern w:val="0"/>
              </w:rPr>
              <w:t>业务列表</w:t>
            </w:r>
            <w:r>
              <w:rPr>
                <w:rFonts w:ascii="宋体" w:hAnsi="宋体"/>
                <w:snapToGrid w:val="0"/>
                <w:kern w:val="0"/>
              </w:rPr>
              <w:t>&lt;</w:t>
            </w:r>
            <w:r>
              <w:rPr>
                <w:rFonts w:ascii="宋体" w:hAnsi="宋体" w:hint="eastAsia"/>
                <w:snapToGrid w:val="0"/>
                <w:kern w:val="0"/>
              </w:rPr>
              <w:t>LIST</w:t>
            </w:r>
            <w:r>
              <w:rPr>
                <w:rFonts w:ascii="宋体" w:hAnsi="宋体"/>
                <w:snapToGrid w:val="0"/>
                <w:kern w:val="0"/>
              </w:rPr>
              <w:t>&gt;</w:t>
            </w:r>
          </w:p>
        </w:tc>
      </w:tr>
      <w:tr w:rsidR="00E92AAA" w:rsidRPr="00736667" w14:paraId="24D33004" w14:textId="77777777" w:rsidTr="00CF5C34">
        <w:tc>
          <w:tcPr>
            <w:tcW w:w="1701" w:type="dxa"/>
            <w:shd w:val="clear" w:color="auto" w:fill="auto"/>
          </w:tcPr>
          <w:p w14:paraId="6E700F98" w14:textId="77777777" w:rsidR="00E92AAA" w:rsidRDefault="00E92AAA" w:rsidP="00CF5C34">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559" w:type="dxa"/>
            <w:shd w:val="clear" w:color="auto" w:fill="auto"/>
          </w:tcPr>
          <w:p w14:paraId="5C132524" w14:textId="77777777" w:rsidR="00E92AAA" w:rsidRDefault="00E92AAA" w:rsidP="00CF5C34">
            <w:pPr>
              <w:jc w:val="left"/>
              <w:rPr>
                <w:rFonts w:ascii="宋体" w:hAnsi="宋体"/>
                <w:snapToGrid w:val="0"/>
                <w:kern w:val="0"/>
              </w:rPr>
            </w:pPr>
          </w:p>
        </w:tc>
        <w:tc>
          <w:tcPr>
            <w:tcW w:w="1134" w:type="dxa"/>
            <w:shd w:val="clear" w:color="auto" w:fill="auto"/>
          </w:tcPr>
          <w:p w14:paraId="6584B7B5" w14:textId="77777777" w:rsidR="00E92AAA" w:rsidRDefault="00E92AAA" w:rsidP="00CF5C34">
            <w:pPr>
              <w:jc w:val="left"/>
              <w:rPr>
                <w:rFonts w:ascii="宋体" w:hAnsi="宋体"/>
                <w:snapToGrid w:val="0"/>
                <w:kern w:val="0"/>
              </w:rPr>
            </w:pPr>
          </w:p>
        </w:tc>
        <w:tc>
          <w:tcPr>
            <w:tcW w:w="3119" w:type="dxa"/>
            <w:shd w:val="clear" w:color="auto" w:fill="auto"/>
          </w:tcPr>
          <w:p w14:paraId="2F888E98" w14:textId="77777777" w:rsidR="00E92AAA" w:rsidRPr="00736667" w:rsidRDefault="00E92AAA" w:rsidP="00CF5C34">
            <w:pPr>
              <w:jc w:val="left"/>
              <w:rPr>
                <w:rFonts w:ascii="宋体" w:hAnsi="宋体"/>
                <w:snapToGrid w:val="0"/>
                <w:kern w:val="0"/>
              </w:rPr>
            </w:pPr>
          </w:p>
        </w:tc>
      </w:tr>
      <w:tr w:rsidR="00E92AAA" w:rsidRPr="00736667" w14:paraId="36FA60C3" w14:textId="77777777" w:rsidTr="00CF5C34">
        <w:tc>
          <w:tcPr>
            <w:tcW w:w="1701" w:type="dxa"/>
            <w:shd w:val="clear" w:color="auto" w:fill="auto"/>
          </w:tcPr>
          <w:p w14:paraId="54E5D847" w14:textId="77777777" w:rsidR="00E92AAA" w:rsidRDefault="00E92AAA" w:rsidP="00CF5C34">
            <w:pPr>
              <w:jc w:val="left"/>
              <w:rPr>
                <w:rFonts w:ascii="宋体" w:hAnsi="宋体"/>
                <w:snapToGrid w:val="0"/>
                <w:kern w:val="0"/>
              </w:rPr>
            </w:pPr>
            <w:r>
              <w:rPr>
                <w:rFonts w:ascii="宋体" w:hAnsi="宋体" w:hint="eastAsia"/>
                <w:snapToGrid w:val="0"/>
                <w:kern w:val="0"/>
              </w:rPr>
              <w:t>放款</w:t>
            </w:r>
            <w:r>
              <w:rPr>
                <w:rFonts w:ascii="宋体" w:hAnsi="宋体"/>
                <w:snapToGrid w:val="0"/>
                <w:kern w:val="0"/>
              </w:rPr>
              <w:t>金额</w:t>
            </w:r>
          </w:p>
        </w:tc>
        <w:tc>
          <w:tcPr>
            <w:tcW w:w="1559" w:type="dxa"/>
            <w:shd w:val="clear" w:color="auto" w:fill="auto"/>
          </w:tcPr>
          <w:p w14:paraId="10A6F8EF" w14:textId="77777777" w:rsidR="00E92AAA" w:rsidRDefault="00E92AAA" w:rsidP="00CF5C34">
            <w:pPr>
              <w:jc w:val="left"/>
              <w:rPr>
                <w:rFonts w:ascii="宋体" w:hAnsi="宋体"/>
                <w:snapToGrid w:val="0"/>
                <w:kern w:val="0"/>
              </w:rPr>
            </w:pPr>
          </w:p>
        </w:tc>
        <w:tc>
          <w:tcPr>
            <w:tcW w:w="1134" w:type="dxa"/>
            <w:shd w:val="clear" w:color="auto" w:fill="auto"/>
          </w:tcPr>
          <w:p w14:paraId="70A893D5" w14:textId="77777777" w:rsidR="00E92AAA" w:rsidRDefault="00E92AAA" w:rsidP="00CF5C34">
            <w:pPr>
              <w:jc w:val="left"/>
              <w:rPr>
                <w:rFonts w:ascii="宋体" w:hAnsi="宋体"/>
                <w:snapToGrid w:val="0"/>
                <w:kern w:val="0"/>
              </w:rPr>
            </w:pPr>
          </w:p>
        </w:tc>
        <w:tc>
          <w:tcPr>
            <w:tcW w:w="3119" w:type="dxa"/>
            <w:shd w:val="clear" w:color="auto" w:fill="auto"/>
          </w:tcPr>
          <w:p w14:paraId="0E3C3643" w14:textId="77777777" w:rsidR="00E92AAA" w:rsidRPr="00736667" w:rsidRDefault="00E92AAA" w:rsidP="00CF5C34">
            <w:pPr>
              <w:jc w:val="left"/>
              <w:rPr>
                <w:rFonts w:ascii="宋体" w:hAnsi="宋体"/>
                <w:snapToGrid w:val="0"/>
                <w:kern w:val="0"/>
              </w:rPr>
            </w:pPr>
          </w:p>
        </w:tc>
      </w:tr>
      <w:tr w:rsidR="00E92AAA" w:rsidRPr="00736667" w14:paraId="41FBB151" w14:textId="77777777" w:rsidTr="00CF5C34">
        <w:tc>
          <w:tcPr>
            <w:tcW w:w="1701" w:type="dxa"/>
            <w:shd w:val="clear" w:color="auto" w:fill="auto"/>
          </w:tcPr>
          <w:p w14:paraId="3E5EEA10" w14:textId="77777777" w:rsidR="00E92AAA" w:rsidRDefault="00E92AAA" w:rsidP="00CF5C34">
            <w:pPr>
              <w:jc w:val="left"/>
              <w:rPr>
                <w:rFonts w:ascii="宋体" w:hAnsi="宋体"/>
                <w:snapToGrid w:val="0"/>
                <w:kern w:val="0"/>
              </w:rPr>
            </w:pPr>
            <w:r>
              <w:rPr>
                <w:rFonts w:ascii="宋体" w:hAnsi="宋体" w:hint="eastAsia"/>
                <w:snapToGrid w:val="0"/>
                <w:kern w:val="0"/>
              </w:rPr>
              <w:t>返佣</w:t>
            </w:r>
            <w:r>
              <w:rPr>
                <w:rFonts w:ascii="宋体" w:hAnsi="宋体"/>
                <w:snapToGrid w:val="0"/>
                <w:kern w:val="0"/>
              </w:rPr>
              <w:t>金额</w:t>
            </w:r>
          </w:p>
        </w:tc>
        <w:tc>
          <w:tcPr>
            <w:tcW w:w="1559" w:type="dxa"/>
            <w:shd w:val="clear" w:color="auto" w:fill="auto"/>
          </w:tcPr>
          <w:p w14:paraId="5A463DC1" w14:textId="77777777" w:rsidR="00E92AAA" w:rsidRDefault="00E92AAA" w:rsidP="00CF5C34">
            <w:pPr>
              <w:jc w:val="left"/>
              <w:rPr>
                <w:rFonts w:ascii="宋体" w:hAnsi="宋体"/>
                <w:snapToGrid w:val="0"/>
                <w:kern w:val="0"/>
              </w:rPr>
            </w:pPr>
          </w:p>
        </w:tc>
        <w:tc>
          <w:tcPr>
            <w:tcW w:w="1134" w:type="dxa"/>
            <w:shd w:val="clear" w:color="auto" w:fill="auto"/>
          </w:tcPr>
          <w:p w14:paraId="53BBFC10" w14:textId="77777777" w:rsidR="00E92AAA" w:rsidRDefault="00E92AAA" w:rsidP="00CF5C34">
            <w:pPr>
              <w:jc w:val="left"/>
              <w:rPr>
                <w:rFonts w:ascii="宋体" w:hAnsi="宋体"/>
                <w:snapToGrid w:val="0"/>
                <w:kern w:val="0"/>
              </w:rPr>
            </w:pPr>
          </w:p>
        </w:tc>
        <w:tc>
          <w:tcPr>
            <w:tcW w:w="3119" w:type="dxa"/>
            <w:shd w:val="clear" w:color="auto" w:fill="auto"/>
          </w:tcPr>
          <w:p w14:paraId="6DC1E1AE" w14:textId="77777777" w:rsidR="00E92AAA" w:rsidRPr="00736667" w:rsidRDefault="00E92AAA" w:rsidP="00CF5C34">
            <w:pPr>
              <w:jc w:val="left"/>
              <w:rPr>
                <w:rFonts w:ascii="宋体" w:hAnsi="宋体"/>
                <w:snapToGrid w:val="0"/>
                <w:kern w:val="0"/>
              </w:rPr>
            </w:pPr>
          </w:p>
        </w:tc>
      </w:tr>
      <w:tr w:rsidR="00E92AAA" w:rsidRPr="00736667" w14:paraId="715C1CBE" w14:textId="77777777" w:rsidTr="00CF5C34">
        <w:tc>
          <w:tcPr>
            <w:tcW w:w="1701" w:type="dxa"/>
            <w:shd w:val="clear" w:color="auto" w:fill="auto"/>
          </w:tcPr>
          <w:p w14:paraId="6FCE59D9" w14:textId="77777777" w:rsidR="00E92AAA" w:rsidRDefault="00E92AAA" w:rsidP="00CF5C34">
            <w:pPr>
              <w:jc w:val="left"/>
              <w:rPr>
                <w:rFonts w:ascii="宋体" w:hAnsi="宋体"/>
                <w:snapToGrid w:val="0"/>
                <w:kern w:val="0"/>
              </w:rPr>
            </w:pPr>
            <w:r>
              <w:rPr>
                <w:rFonts w:ascii="宋体" w:hAnsi="宋体" w:hint="eastAsia"/>
                <w:snapToGrid w:val="0"/>
                <w:kern w:val="0"/>
              </w:rPr>
              <w:t>佣金</w:t>
            </w:r>
            <w:r>
              <w:rPr>
                <w:rFonts w:ascii="宋体" w:hAnsi="宋体"/>
                <w:snapToGrid w:val="0"/>
                <w:kern w:val="0"/>
              </w:rPr>
              <w:t>比例</w:t>
            </w:r>
          </w:p>
        </w:tc>
        <w:tc>
          <w:tcPr>
            <w:tcW w:w="1559" w:type="dxa"/>
            <w:shd w:val="clear" w:color="auto" w:fill="auto"/>
          </w:tcPr>
          <w:p w14:paraId="5A59C979" w14:textId="77777777" w:rsidR="00E92AAA" w:rsidRDefault="00E92AAA" w:rsidP="00CF5C34">
            <w:pPr>
              <w:jc w:val="left"/>
              <w:rPr>
                <w:rFonts w:ascii="宋体" w:hAnsi="宋体"/>
                <w:snapToGrid w:val="0"/>
                <w:kern w:val="0"/>
              </w:rPr>
            </w:pPr>
          </w:p>
        </w:tc>
        <w:tc>
          <w:tcPr>
            <w:tcW w:w="1134" w:type="dxa"/>
            <w:shd w:val="clear" w:color="auto" w:fill="auto"/>
          </w:tcPr>
          <w:p w14:paraId="419319AC" w14:textId="77777777" w:rsidR="00E92AAA" w:rsidRDefault="00E92AAA" w:rsidP="00CF5C34">
            <w:pPr>
              <w:jc w:val="left"/>
              <w:rPr>
                <w:rFonts w:ascii="宋体" w:hAnsi="宋体"/>
                <w:snapToGrid w:val="0"/>
                <w:kern w:val="0"/>
              </w:rPr>
            </w:pPr>
          </w:p>
        </w:tc>
        <w:tc>
          <w:tcPr>
            <w:tcW w:w="3119" w:type="dxa"/>
            <w:shd w:val="clear" w:color="auto" w:fill="auto"/>
          </w:tcPr>
          <w:p w14:paraId="434CB8D8" w14:textId="77777777" w:rsidR="00E92AAA" w:rsidRPr="00736667" w:rsidRDefault="00E92AAA" w:rsidP="00CF5C34">
            <w:pPr>
              <w:jc w:val="left"/>
              <w:rPr>
                <w:rFonts w:ascii="宋体" w:hAnsi="宋体"/>
                <w:snapToGrid w:val="0"/>
                <w:kern w:val="0"/>
              </w:rPr>
            </w:pPr>
          </w:p>
        </w:tc>
      </w:tr>
      <w:tr w:rsidR="00E92AAA" w:rsidRPr="00736667" w14:paraId="70D8DE80" w14:textId="77777777" w:rsidTr="00CF5C34">
        <w:tc>
          <w:tcPr>
            <w:tcW w:w="1701" w:type="dxa"/>
            <w:shd w:val="clear" w:color="auto" w:fill="auto"/>
          </w:tcPr>
          <w:p w14:paraId="75C7A2E6" w14:textId="77777777" w:rsidR="00E92AAA" w:rsidRDefault="00E92AAA" w:rsidP="00CF5C34">
            <w:pPr>
              <w:jc w:val="left"/>
              <w:rPr>
                <w:rFonts w:ascii="宋体" w:hAnsi="宋体"/>
                <w:snapToGrid w:val="0"/>
                <w:kern w:val="0"/>
              </w:rPr>
            </w:pPr>
            <w:r>
              <w:rPr>
                <w:rFonts w:ascii="宋体" w:hAnsi="宋体" w:hint="eastAsia"/>
                <w:snapToGrid w:val="0"/>
                <w:kern w:val="0"/>
              </w:rPr>
              <w:t>放款</w:t>
            </w:r>
            <w:r>
              <w:rPr>
                <w:rFonts w:ascii="宋体" w:hAnsi="宋体"/>
                <w:snapToGrid w:val="0"/>
                <w:kern w:val="0"/>
              </w:rPr>
              <w:t>时间</w:t>
            </w:r>
          </w:p>
        </w:tc>
        <w:tc>
          <w:tcPr>
            <w:tcW w:w="1559" w:type="dxa"/>
            <w:shd w:val="clear" w:color="auto" w:fill="auto"/>
          </w:tcPr>
          <w:p w14:paraId="06C157C1" w14:textId="77777777" w:rsidR="00E92AAA" w:rsidRDefault="00E92AAA" w:rsidP="00CF5C34">
            <w:pPr>
              <w:jc w:val="left"/>
              <w:rPr>
                <w:rFonts w:ascii="宋体" w:hAnsi="宋体"/>
                <w:snapToGrid w:val="0"/>
                <w:kern w:val="0"/>
              </w:rPr>
            </w:pPr>
          </w:p>
        </w:tc>
        <w:tc>
          <w:tcPr>
            <w:tcW w:w="1134" w:type="dxa"/>
            <w:shd w:val="clear" w:color="auto" w:fill="auto"/>
          </w:tcPr>
          <w:p w14:paraId="425046E1" w14:textId="77777777" w:rsidR="00E92AAA" w:rsidRDefault="00E92AAA" w:rsidP="00CF5C34">
            <w:pPr>
              <w:jc w:val="left"/>
              <w:rPr>
                <w:rFonts w:ascii="宋体" w:hAnsi="宋体"/>
                <w:snapToGrid w:val="0"/>
                <w:kern w:val="0"/>
              </w:rPr>
            </w:pPr>
          </w:p>
        </w:tc>
        <w:tc>
          <w:tcPr>
            <w:tcW w:w="3119" w:type="dxa"/>
            <w:shd w:val="clear" w:color="auto" w:fill="auto"/>
          </w:tcPr>
          <w:p w14:paraId="1CBBEF52" w14:textId="77777777" w:rsidR="00E92AAA" w:rsidRPr="00736667" w:rsidRDefault="00E92AAA" w:rsidP="00CF5C34">
            <w:pPr>
              <w:jc w:val="left"/>
              <w:rPr>
                <w:rFonts w:ascii="宋体" w:hAnsi="宋体"/>
                <w:snapToGrid w:val="0"/>
                <w:kern w:val="0"/>
              </w:rPr>
            </w:pPr>
          </w:p>
        </w:tc>
      </w:tr>
    </w:tbl>
    <w:p w14:paraId="4ADCB9CD" w14:textId="77777777" w:rsidR="00E92AAA" w:rsidRDefault="00E92AAA" w:rsidP="00E92AA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47FF0A2" w14:textId="77777777" w:rsidR="00486AFA" w:rsidRDefault="00486AFA" w:rsidP="00486AF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B3F3C89" w14:textId="77777777" w:rsidR="000868B6" w:rsidRPr="00A9755C" w:rsidRDefault="000868B6" w:rsidP="00486AF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4022AC3" w14:textId="77777777" w:rsidR="00486AFA" w:rsidRPr="00FE1432" w:rsidRDefault="00486AFA" w:rsidP="00486AFA">
      <w:pPr>
        <w:pStyle w:val="6"/>
      </w:pPr>
      <w:r>
        <w:rPr>
          <w:rFonts w:hint="eastAsia"/>
        </w:rPr>
        <w:t>数据</w:t>
      </w:r>
      <w:r>
        <w:t>库表</w:t>
      </w:r>
    </w:p>
    <w:p w14:paraId="522F5042" w14:textId="77777777" w:rsidR="00E431B8" w:rsidRDefault="00E431B8" w:rsidP="000868B6">
      <w:pPr>
        <w:ind w:left="430" w:firstLine="420"/>
        <w:rPr>
          <w:kern w:val="0"/>
        </w:rPr>
      </w:pPr>
      <w:r w:rsidRPr="00E431B8">
        <w:rPr>
          <w:rFonts w:hint="eastAsia"/>
          <w:kern w:val="0"/>
        </w:rPr>
        <w:t>资方入账流水凭证主表</w:t>
      </w:r>
      <w:r w:rsidR="005938AB">
        <w:rPr>
          <w:rFonts w:hint="eastAsia"/>
          <w:kern w:val="0"/>
        </w:rPr>
        <w:t>（微</w:t>
      </w:r>
      <w:r w:rsidR="005938AB">
        <w:rPr>
          <w:kern w:val="0"/>
        </w:rPr>
        <w:t>服务）</w:t>
      </w:r>
    </w:p>
    <w:p w14:paraId="7C26D082" w14:textId="77777777" w:rsidR="000868B6" w:rsidRDefault="000868B6" w:rsidP="000868B6">
      <w:pPr>
        <w:ind w:left="430" w:firstLine="420"/>
        <w:rPr>
          <w:kern w:val="0"/>
        </w:rPr>
      </w:pPr>
      <w:r w:rsidRPr="000868B6">
        <w:rPr>
          <w:rFonts w:hint="eastAsia"/>
          <w:kern w:val="0"/>
        </w:rPr>
        <w:t>资方入账流水业务主表</w:t>
      </w:r>
      <w:r w:rsidR="005938AB">
        <w:rPr>
          <w:rFonts w:hint="eastAsia"/>
          <w:kern w:val="0"/>
        </w:rPr>
        <w:t>（</w:t>
      </w:r>
      <w:r w:rsidR="005938AB">
        <w:rPr>
          <w:kern w:val="0"/>
        </w:rPr>
        <w:t>微服务）</w:t>
      </w:r>
    </w:p>
    <w:p w14:paraId="781A17F0" w14:textId="77777777" w:rsidR="000868B6" w:rsidRPr="00E431B8" w:rsidRDefault="000868B6" w:rsidP="00C2435F">
      <w:pPr>
        <w:ind w:left="420"/>
        <w:rPr>
          <w:kern w:val="0"/>
        </w:rPr>
      </w:pPr>
    </w:p>
    <w:p w14:paraId="651C0374" w14:textId="77777777" w:rsidR="00DE0BC2" w:rsidRPr="00BF2223" w:rsidRDefault="00DE0BC2" w:rsidP="00DE0BC2">
      <w:pPr>
        <w:pStyle w:val="3"/>
        <w:tabs>
          <w:tab w:val="num" w:pos="1080"/>
        </w:tabs>
        <w:spacing w:beforeLines="50" w:before="156" w:after="0" w:line="360" w:lineRule="auto"/>
        <w:ind w:left="1803" w:hanging="1622"/>
        <w:rPr>
          <w:rFonts w:ascii="黑体" w:eastAsia="黑体" w:hAnsi="黑体"/>
          <w:sz w:val="28"/>
          <w:szCs w:val="28"/>
        </w:rPr>
      </w:pPr>
      <w:bookmarkStart w:id="298" w:name="_Toc484962538"/>
      <w:bookmarkStart w:id="299" w:name="_Toc486335771"/>
      <w:r>
        <w:rPr>
          <w:rFonts w:ascii="黑体" w:eastAsia="黑体" w:hAnsi="黑体" w:hint="eastAsia"/>
          <w:sz w:val="28"/>
          <w:szCs w:val="28"/>
        </w:rPr>
        <w:t>评价</w:t>
      </w:r>
      <w:r>
        <w:rPr>
          <w:rFonts w:ascii="黑体" w:eastAsia="黑体" w:hAnsi="黑体"/>
          <w:sz w:val="28"/>
          <w:szCs w:val="28"/>
        </w:rPr>
        <w:t>管理</w:t>
      </w:r>
      <w:bookmarkEnd w:id="298"/>
      <w:bookmarkEnd w:id="299"/>
    </w:p>
    <w:p w14:paraId="7EBD7179" w14:textId="77777777" w:rsidR="00DE0BC2" w:rsidRDefault="00DE0BC2" w:rsidP="00DE0BC2">
      <w:pPr>
        <w:pStyle w:val="4"/>
        <w:ind w:hanging="580"/>
        <w:rPr>
          <w:rFonts w:ascii="黑体" w:hAnsi="黑体"/>
        </w:rPr>
      </w:pPr>
      <w:r w:rsidRPr="0082647F">
        <w:rPr>
          <w:rFonts w:ascii="黑体" w:hAnsi="黑体"/>
        </w:rPr>
        <w:t>A</w:t>
      </w:r>
      <w:r w:rsidRPr="0082647F">
        <w:rPr>
          <w:rFonts w:ascii="黑体" w:hAnsi="黑体" w:hint="eastAsia"/>
        </w:rPr>
        <w:t>pp</w:t>
      </w:r>
      <w:r>
        <w:rPr>
          <w:rFonts w:ascii="黑体" w:hAnsi="黑体" w:hint="eastAsia"/>
        </w:rPr>
        <w:t>接口</w:t>
      </w:r>
      <w:r>
        <w:rPr>
          <w:rFonts w:ascii="黑体" w:hAnsi="黑体"/>
        </w:rPr>
        <w:t>服务</w:t>
      </w:r>
    </w:p>
    <w:p w14:paraId="44B72438" w14:textId="77777777" w:rsidR="00DE0BC2" w:rsidRPr="0082647F" w:rsidRDefault="00DE0BC2" w:rsidP="00DE0BC2">
      <w:pPr>
        <w:pStyle w:val="5"/>
      </w:pPr>
      <w:r>
        <w:rPr>
          <w:rFonts w:hint="eastAsia"/>
        </w:rPr>
        <w:t>整体评价</w:t>
      </w:r>
      <w:r>
        <w:t>查询</w:t>
      </w:r>
    </w:p>
    <w:p w14:paraId="40F55C86" w14:textId="77777777" w:rsidR="00DE0BC2" w:rsidRDefault="00DE0BC2" w:rsidP="00DE0BC2">
      <w:pPr>
        <w:pStyle w:val="6"/>
      </w:pPr>
      <w:r>
        <w:rPr>
          <w:rFonts w:hint="eastAsia"/>
        </w:rPr>
        <w:t>功能</w:t>
      </w:r>
      <w:r>
        <w:t>描述</w:t>
      </w:r>
    </w:p>
    <w:p w14:paraId="1FEB54E7"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对</w:t>
      </w:r>
      <w:r>
        <w:rPr>
          <w:rFonts w:ascii="宋体" w:hAnsi="宋体" w:hint="eastAsia"/>
          <w:kern w:val="0"/>
          <w:sz w:val="24"/>
          <w:szCs w:val="21"/>
        </w:rPr>
        <w:t>当前</w:t>
      </w:r>
      <w:r>
        <w:rPr>
          <w:rFonts w:ascii="宋体" w:hAnsi="宋体"/>
          <w:kern w:val="0"/>
          <w:sz w:val="24"/>
          <w:szCs w:val="21"/>
        </w:rPr>
        <w:t>渠道用户的</w:t>
      </w:r>
      <w:bookmarkStart w:id="300" w:name="OLE_LINK10"/>
      <w:bookmarkStart w:id="301" w:name="OLE_LINK11"/>
      <w:r>
        <w:rPr>
          <w:rFonts w:ascii="宋体" w:hAnsi="宋体" w:hint="eastAsia"/>
          <w:kern w:val="0"/>
          <w:sz w:val="24"/>
          <w:szCs w:val="21"/>
        </w:rPr>
        <w:t>整</w:t>
      </w:r>
      <w:r>
        <w:rPr>
          <w:rFonts w:ascii="宋体" w:hAnsi="宋体"/>
          <w:kern w:val="0"/>
          <w:sz w:val="24"/>
          <w:szCs w:val="21"/>
        </w:rPr>
        <w:t>体</w:t>
      </w:r>
      <w:r>
        <w:rPr>
          <w:rFonts w:ascii="宋体" w:hAnsi="宋体" w:hint="eastAsia"/>
          <w:kern w:val="0"/>
          <w:sz w:val="24"/>
          <w:szCs w:val="21"/>
        </w:rPr>
        <w:t>评价进行查询，即各种评价标签及其</w:t>
      </w:r>
      <w:r w:rsidRPr="00DF75DF">
        <w:rPr>
          <w:rFonts w:ascii="宋体" w:hAnsi="宋体"/>
          <w:kern w:val="0"/>
          <w:sz w:val="24"/>
          <w:szCs w:val="21"/>
        </w:rPr>
        <w:t>标签被标次数</w:t>
      </w:r>
      <w:r>
        <w:rPr>
          <w:rFonts w:ascii="宋体" w:hAnsi="宋体" w:hint="eastAsia"/>
          <w:kern w:val="0"/>
          <w:sz w:val="24"/>
          <w:szCs w:val="21"/>
        </w:rPr>
        <w:t>的查询。</w:t>
      </w:r>
      <w:bookmarkEnd w:id="300"/>
      <w:bookmarkEnd w:id="301"/>
    </w:p>
    <w:p w14:paraId="2224DBB1" w14:textId="77777777" w:rsidR="00DE0BC2" w:rsidRPr="00676A58" w:rsidRDefault="00DE0BC2" w:rsidP="00DE0BC2">
      <w:pPr>
        <w:pStyle w:val="6"/>
      </w:pPr>
      <w:r w:rsidRPr="00676A58">
        <w:rPr>
          <w:rFonts w:hint="eastAsia"/>
        </w:rPr>
        <w:t>处理流程</w:t>
      </w:r>
    </w:p>
    <w:p w14:paraId="7B0CCA7F" w14:textId="77777777" w:rsidR="00DE0BC2" w:rsidRPr="004F010F" w:rsidRDefault="00DE0BC2" w:rsidP="00DE0BC2">
      <w:pPr>
        <w:ind w:left="289" w:firstLine="420"/>
      </w:pPr>
      <w:r w:rsidRPr="00646F01">
        <w:rPr>
          <w:rFonts w:hint="eastAsia"/>
          <w:b/>
          <w:sz w:val="24"/>
          <w:szCs w:val="24"/>
        </w:rPr>
        <w:t>【流程描述】</w:t>
      </w:r>
    </w:p>
    <w:p w14:paraId="34C168FE"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 xml:space="preserve"> 根据传入的</w:t>
      </w:r>
      <w:r w:rsidRPr="00303545">
        <w:rPr>
          <w:rFonts w:ascii="宋体" w:hAnsi="宋体" w:hint="eastAsia"/>
          <w:kern w:val="0"/>
          <w:sz w:val="24"/>
          <w:szCs w:val="21"/>
        </w:rPr>
        <w:t>渠道</w:t>
      </w:r>
      <w:r w:rsidRPr="00303545">
        <w:rPr>
          <w:rFonts w:ascii="宋体" w:hAnsi="宋体"/>
          <w:kern w:val="0"/>
          <w:sz w:val="24"/>
          <w:szCs w:val="21"/>
        </w:rPr>
        <w:t>用户唯一标识</w:t>
      </w:r>
      <w:r w:rsidRPr="00303545">
        <w:rPr>
          <w:rFonts w:ascii="宋体" w:hAnsi="宋体" w:hint="eastAsia"/>
          <w:kern w:val="0"/>
          <w:sz w:val="24"/>
          <w:szCs w:val="21"/>
        </w:rPr>
        <w:t>，查询</w:t>
      </w:r>
      <w:r>
        <w:rPr>
          <w:rFonts w:ascii="宋体" w:hAnsi="宋体"/>
          <w:kern w:val="0"/>
          <w:sz w:val="24"/>
          <w:szCs w:val="21"/>
        </w:rPr>
        <w:t>渠道</w:t>
      </w:r>
      <w:r>
        <w:rPr>
          <w:rFonts w:ascii="宋体" w:hAnsi="宋体" w:hint="eastAsia"/>
          <w:kern w:val="0"/>
          <w:sz w:val="24"/>
          <w:szCs w:val="21"/>
        </w:rPr>
        <w:t>用户</w:t>
      </w:r>
      <w:r w:rsidRPr="00303545">
        <w:rPr>
          <w:rFonts w:ascii="宋体" w:hAnsi="宋体" w:hint="eastAsia"/>
          <w:kern w:val="0"/>
          <w:sz w:val="24"/>
          <w:szCs w:val="21"/>
        </w:rPr>
        <w:t>评价信息表，返回</w:t>
      </w:r>
      <w:r>
        <w:rPr>
          <w:rFonts w:ascii="宋体" w:hAnsi="宋体"/>
          <w:kern w:val="0"/>
          <w:sz w:val="24"/>
          <w:szCs w:val="21"/>
        </w:rPr>
        <w:t>渠道</w:t>
      </w:r>
      <w:r w:rsidRPr="00303545">
        <w:rPr>
          <w:rFonts w:ascii="宋体" w:hAnsi="宋体" w:hint="eastAsia"/>
          <w:kern w:val="0"/>
          <w:sz w:val="24"/>
          <w:szCs w:val="21"/>
        </w:rPr>
        <w:t>用户</w:t>
      </w:r>
      <w:r>
        <w:rPr>
          <w:rFonts w:ascii="宋体" w:hAnsi="宋体" w:hint="eastAsia"/>
          <w:kern w:val="0"/>
          <w:sz w:val="24"/>
          <w:szCs w:val="21"/>
        </w:rPr>
        <w:t>获得的评价总分、</w:t>
      </w:r>
      <w:r w:rsidRPr="00303545">
        <w:rPr>
          <w:rFonts w:ascii="宋体" w:hAnsi="宋体" w:hint="eastAsia"/>
          <w:kern w:val="0"/>
          <w:sz w:val="24"/>
          <w:szCs w:val="21"/>
        </w:rPr>
        <w:t>评价标签及其计数。</w:t>
      </w:r>
    </w:p>
    <w:p w14:paraId="7AE59FAD" w14:textId="77777777" w:rsidR="00DE0BC2" w:rsidRPr="00F9212D" w:rsidRDefault="00DE0BC2" w:rsidP="00DE0BC2">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2C195715" w14:textId="77777777" w:rsidTr="004664EA">
        <w:tc>
          <w:tcPr>
            <w:tcW w:w="2126" w:type="dxa"/>
            <w:shd w:val="clear" w:color="auto" w:fill="E0E0E0"/>
          </w:tcPr>
          <w:p w14:paraId="562BB405" w14:textId="77777777" w:rsidR="00DE0BC2" w:rsidRDefault="00DE0BC2" w:rsidP="004664EA">
            <w:pPr>
              <w:jc w:val="center"/>
              <w:rPr>
                <w:b/>
                <w:snapToGrid w:val="0"/>
                <w:kern w:val="0"/>
              </w:rPr>
            </w:pPr>
            <w:r w:rsidRPr="00736667">
              <w:rPr>
                <w:rFonts w:hint="eastAsia"/>
                <w:b/>
                <w:snapToGrid w:val="0"/>
                <w:kern w:val="0"/>
              </w:rPr>
              <w:t>输入要素</w:t>
            </w:r>
          </w:p>
          <w:p w14:paraId="65A60D8A" w14:textId="77777777" w:rsidR="00DE0BC2" w:rsidRPr="00736667" w:rsidRDefault="00DE0BC2" w:rsidP="004664EA">
            <w:pPr>
              <w:jc w:val="center"/>
              <w:rPr>
                <w:b/>
                <w:snapToGrid w:val="0"/>
                <w:kern w:val="0"/>
              </w:rPr>
            </w:pPr>
          </w:p>
        </w:tc>
        <w:tc>
          <w:tcPr>
            <w:tcW w:w="1134" w:type="dxa"/>
            <w:shd w:val="clear" w:color="auto" w:fill="E0E0E0"/>
          </w:tcPr>
          <w:p w14:paraId="2E624C4A"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C156E9B"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2D40DADF"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1D04447F" w14:textId="77777777" w:rsidTr="004664EA">
        <w:tc>
          <w:tcPr>
            <w:tcW w:w="2126" w:type="dxa"/>
            <w:shd w:val="clear" w:color="auto" w:fill="auto"/>
          </w:tcPr>
          <w:p w14:paraId="632E91B3" w14:textId="77777777" w:rsidR="00DE0BC2" w:rsidRPr="00736667" w:rsidRDefault="00DE0BC2" w:rsidP="004664EA">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用户唯一标识</w:t>
            </w:r>
          </w:p>
        </w:tc>
        <w:tc>
          <w:tcPr>
            <w:tcW w:w="1134" w:type="dxa"/>
            <w:shd w:val="clear" w:color="auto" w:fill="auto"/>
          </w:tcPr>
          <w:p w14:paraId="0C986E66" w14:textId="77777777" w:rsidR="00DE0BC2" w:rsidRPr="00736667" w:rsidRDefault="00DE0BC2" w:rsidP="004664EA">
            <w:pPr>
              <w:jc w:val="left"/>
              <w:rPr>
                <w:rFonts w:ascii="宋体" w:hAnsi="宋体"/>
                <w:snapToGrid w:val="0"/>
                <w:kern w:val="0"/>
              </w:rPr>
            </w:pPr>
          </w:p>
        </w:tc>
        <w:tc>
          <w:tcPr>
            <w:tcW w:w="1134" w:type="dxa"/>
            <w:shd w:val="clear" w:color="auto" w:fill="auto"/>
          </w:tcPr>
          <w:p w14:paraId="4ED007E2" w14:textId="77777777" w:rsidR="00DE0BC2" w:rsidRPr="00736667"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DCB5839" w14:textId="77777777" w:rsidR="00DE0BC2" w:rsidRPr="00736667" w:rsidRDefault="00DE0BC2" w:rsidP="004664EA">
            <w:pPr>
              <w:jc w:val="left"/>
              <w:rPr>
                <w:rFonts w:ascii="宋体" w:hAnsi="宋体"/>
                <w:snapToGrid w:val="0"/>
                <w:kern w:val="0"/>
              </w:rPr>
            </w:pPr>
          </w:p>
        </w:tc>
      </w:tr>
    </w:tbl>
    <w:p w14:paraId="47C4820B"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8BDCBE4" w14:textId="77777777" w:rsidR="00DE0BC2" w:rsidRPr="00C56A4E" w:rsidRDefault="00DE0BC2" w:rsidP="00DE0BC2"/>
    <w:p w14:paraId="0443D940" w14:textId="77777777" w:rsidR="00DE0BC2" w:rsidRDefault="00DE0BC2" w:rsidP="00DE0BC2">
      <w:pPr>
        <w:pStyle w:val="6"/>
      </w:pPr>
      <w:r w:rsidRPr="00A52328">
        <w:rPr>
          <w:rFonts w:hint="eastAsia"/>
        </w:rPr>
        <w:t>输出</w:t>
      </w:r>
    </w:p>
    <w:p w14:paraId="39F2238C" w14:textId="77777777" w:rsidR="00DE0BC2" w:rsidRPr="000162FA" w:rsidRDefault="00DE0BC2" w:rsidP="00DE0BC2">
      <w:r>
        <w:rPr>
          <w:rFonts w:hint="eastAsia"/>
        </w:rPr>
        <w:t xml:space="preserve">       </w:t>
      </w:r>
      <w:r>
        <w:rPr>
          <w:rFonts w:hint="eastAsia"/>
        </w:rPr>
        <w:t>输出结果为下表元素的列表集合。</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089B406F" w14:textId="77777777" w:rsidTr="004664EA">
        <w:tc>
          <w:tcPr>
            <w:tcW w:w="2126" w:type="dxa"/>
            <w:shd w:val="clear" w:color="auto" w:fill="E0E0E0"/>
          </w:tcPr>
          <w:p w14:paraId="194A8DA6"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5C28E056"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7332493"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700EF35E"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175E4EAF" w14:textId="77777777" w:rsidTr="004664EA">
        <w:tc>
          <w:tcPr>
            <w:tcW w:w="2126" w:type="dxa"/>
            <w:shd w:val="clear" w:color="auto" w:fill="auto"/>
          </w:tcPr>
          <w:p w14:paraId="4703895D" w14:textId="77777777" w:rsidR="00DE0BC2" w:rsidRDefault="00DE0BC2" w:rsidP="004664EA">
            <w:pPr>
              <w:jc w:val="left"/>
              <w:rPr>
                <w:rFonts w:ascii="宋体" w:hAnsi="宋体"/>
                <w:snapToGrid w:val="0"/>
                <w:kern w:val="0"/>
              </w:rPr>
            </w:pPr>
            <w:r>
              <w:rPr>
                <w:rFonts w:ascii="宋体" w:hAnsi="宋体"/>
                <w:snapToGrid w:val="0"/>
                <w:kern w:val="0"/>
              </w:rPr>
              <w:t>评价总分</w:t>
            </w:r>
          </w:p>
        </w:tc>
        <w:tc>
          <w:tcPr>
            <w:tcW w:w="1134" w:type="dxa"/>
            <w:shd w:val="clear" w:color="auto" w:fill="auto"/>
          </w:tcPr>
          <w:p w14:paraId="6DB9809C" w14:textId="77777777" w:rsidR="00DE0BC2" w:rsidRPr="00736667" w:rsidRDefault="00DE0BC2" w:rsidP="004664EA">
            <w:pPr>
              <w:jc w:val="left"/>
              <w:rPr>
                <w:rFonts w:ascii="宋体" w:hAnsi="宋体"/>
                <w:snapToGrid w:val="0"/>
                <w:kern w:val="0"/>
              </w:rPr>
            </w:pPr>
          </w:p>
        </w:tc>
        <w:tc>
          <w:tcPr>
            <w:tcW w:w="1134" w:type="dxa"/>
            <w:shd w:val="clear" w:color="auto" w:fill="auto"/>
          </w:tcPr>
          <w:p w14:paraId="0087D9FC"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76C24F04" w14:textId="77777777" w:rsidR="00DE0BC2" w:rsidRPr="00736667" w:rsidRDefault="00DE0BC2" w:rsidP="004664EA">
            <w:pPr>
              <w:jc w:val="left"/>
              <w:rPr>
                <w:rFonts w:ascii="宋体" w:hAnsi="宋体"/>
                <w:snapToGrid w:val="0"/>
                <w:kern w:val="0"/>
              </w:rPr>
            </w:pPr>
          </w:p>
        </w:tc>
      </w:tr>
      <w:tr w:rsidR="00DE0BC2" w:rsidRPr="00736667" w14:paraId="21AEE9D6" w14:textId="77777777" w:rsidTr="004664EA">
        <w:tc>
          <w:tcPr>
            <w:tcW w:w="2126" w:type="dxa"/>
            <w:shd w:val="clear" w:color="auto" w:fill="auto"/>
          </w:tcPr>
          <w:p w14:paraId="17FD42C1" w14:textId="77777777" w:rsidR="00DE0BC2" w:rsidRDefault="00DE0BC2" w:rsidP="004664EA">
            <w:pPr>
              <w:jc w:val="left"/>
              <w:rPr>
                <w:rFonts w:ascii="宋体" w:hAnsi="宋体"/>
                <w:snapToGrid w:val="0"/>
                <w:kern w:val="0"/>
              </w:rPr>
            </w:pPr>
            <w:r>
              <w:rPr>
                <w:rFonts w:ascii="宋体" w:hAnsi="宋体"/>
                <w:snapToGrid w:val="0"/>
                <w:kern w:val="0"/>
              </w:rPr>
              <w:t>标签名</w:t>
            </w:r>
          </w:p>
        </w:tc>
        <w:tc>
          <w:tcPr>
            <w:tcW w:w="1134" w:type="dxa"/>
            <w:shd w:val="clear" w:color="auto" w:fill="auto"/>
          </w:tcPr>
          <w:p w14:paraId="69F69BE9" w14:textId="77777777" w:rsidR="00DE0BC2" w:rsidRPr="00736667" w:rsidRDefault="00DE0BC2" w:rsidP="004664EA">
            <w:pPr>
              <w:jc w:val="left"/>
              <w:rPr>
                <w:rFonts w:ascii="宋体" w:hAnsi="宋体"/>
                <w:snapToGrid w:val="0"/>
                <w:kern w:val="0"/>
              </w:rPr>
            </w:pPr>
          </w:p>
        </w:tc>
        <w:tc>
          <w:tcPr>
            <w:tcW w:w="1134" w:type="dxa"/>
            <w:shd w:val="clear" w:color="auto" w:fill="auto"/>
          </w:tcPr>
          <w:p w14:paraId="34C82385" w14:textId="77777777" w:rsidR="00DE0BC2" w:rsidRDefault="00DE0BC2" w:rsidP="004664EA">
            <w:pPr>
              <w:jc w:val="left"/>
              <w:rPr>
                <w:rFonts w:ascii="宋体" w:hAnsi="宋体"/>
                <w:snapToGrid w:val="0"/>
                <w:kern w:val="0"/>
              </w:rPr>
            </w:pPr>
          </w:p>
        </w:tc>
        <w:tc>
          <w:tcPr>
            <w:tcW w:w="3119" w:type="dxa"/>
            <w:shd w:val="clear" w:color="auto" w:fill="auto"/>
          </w:tcPr>
          <w:p w14:paraId="7D07720A" w14:textId="77777777" w:rsidR="00DE0BC2" w:rsidRPr="00736667" w:rsidRDefault="00DE0BC2" w:rsidP="004664EA">
            <w:pPr>
              <w:jc w:val="left"/>
              <w:rPr>
                <w:rFonts w:ascii="宋体" w:hAnsi="宋体"/>
                <w:snapToGrid w:val="0"/>
                <w:kern w:val="0"/>
              </w:rPr>
            </w:pPr>
          </w:p>
        </w:tc>
      </w:tr>
      <w:tr w:rsidR="00DE0BC2" w:rsidRPr="00736667" w14:paraId="4C186F7E" w14:textId="77777777" w:rsidTr="004664EA">
        <w:tc>
          <w:tcPr>
            <w:tcW w:w="2126" w:type="dxa"/>
            <w:shd w:val="clear" w:color="auto" w:fill="auto"/>
          </w:tcPr>
          <w:p w14:paraId="4E4D887D" w14:textId="77777777" w:rsidR="00DE0BC2" w:rsidRDefault="00DE0BC2" w:rsidP="004664EA">
            <w:pPr>
              <w:jc w:val="left"/>
              <w:rPr>
                <w:rFonts w:ascii="宋体" w:hAnsi="宋体"/>
                <w:snapToGrid w:val="0"/>
                <w:kern w:val="0"/>
              </w:rPr>
            </w:pPr>
            <w:r>
              <w:rPr>
                <w:rFonts w:ascii="宋体" w:hAnsi="宋体"/>
                <w:snapToGrid w:val="0"/>
                <w:kern w:val="0"/>
              </w:rPr>
              <w:t>标签被标次数</w:t>
            </w:r>
          </w:p>
        </w:tc>
        <w:tc>
          <w:tcPr>
            <w:tcW w:w="1134" w:type="dxa"/>
            <w:shd w:val="clear" w:color="auto" w:fill="auto"/>
          </w:tcPr>
          <w:p w14:paraId="0F7A03C5" w14:textId="77777777" w:rsidR="00DE0BC2" w:rsidRPr="00736667" w:rsidRDefault="00DE0BC2" w:rsidP="004664EA">
            <w:pPr>
              <w:jc w:val="left"/>
              <w:rPr>
                <w:rFonts w:ascii="宋体" w:hAnsi="宋体"/>
                <w:snapToGrid w:val="0"/>
                <w:kern w:val="0"/>
              </w:rPr>
            </w:pPr>
          </w:p>
        </w:tc>
        <w:tc>
          <w:tcPr>
            <w:tcW w:w="1134" w:type="dxa"/>
            <w:shd w:val="clear" w:color="auto" w:fill="auto"/>
          </w:tcPr>
          <w:p w14:paraId="56EF66AB" w14:textId="77777777" w:rsidR="00DE0BC2" w:rsidRDefault="00DE0BC2" w:rsidP="004664EA">
            <w:pPr>
              <w:jc w:val="left"/>
              <w:rPr>
                <w:rFonts w:ascii="宋体" w:hAnsi="宋体"/>
                <w:snapToGrid w:val="0"/>
                <w:kern w:val="0"/>
              </w:rPr>
            </w:pPr>
          </w:p>
        </w:tc>
        <w:tc>
          <w:tcPr>
            <w:tcW w:w="3119" w:type="dxa"/>
            <w:shd w:val="clear" w:color="auto" w:fill="auto"/>
          </w:tcPr>
          <w:p w14:paraId="3942A09D" w14:textId="77777777" w:rsidR="00DE0BC2" w:rsidRPr="00736667" w:rsidRDefault="00DE0BC2" w:rsidP="004664EA">
            <w:pPr>
              <w:jc w:val="left"/>
              <w:rPr>
                <w:rFonts w:ascii="宋体" w:hAnsi="宋体"/>
                <w:snapToGrid w:val="0"/>
                <w:kern w:val="0"/>
              </w:rPr>
            </w:pPr>
          </w:p>
        </w:tc>
      </w:tr>
      <w:tr w:rsidR="00DE0BC2" w:rsidRPr="00736667" w14:paraId="2A432216" w14:textId="77777777" w:rsidTr="004664EA">
        <w:tc>
          <w:tcPr>
            <w:tcW w:w="2126" w:type="dxa"/>
            <w:shd w:val="clear" w:color="auto" w:fill="auto"/>
          </w:tcPr>
          <w:p w14:paraId="607A010C" w14:textId="77777777" w:rsidR="00DE0BC2" w:rsidRDefault="00DE0BC2" w:rsidP="004664EA">
            <w:pPr>
              <w:jc w:val="left"/>
              <w:rPr>
                <w:rFonts w:ascii="宋体" w:hAnsi="宋体"/>
                <w:snapToGrid w:val="0"/>
                <w:kern w:val="0"/>
              </w:rPr>
            </w:pPr>
          </w:p>
        </w:tc>
        <w:tc>
          <w:tcPr>
            <w:tcW w:w="1134" w:type="dxa"/>
            <w:shd w:val="clear" w:color="auto" w:fill="auto"/>
          </w:tcPr>
          <w:p w14:paraId="4387261D" w14:textId="77777777" w:rsidR="00DE0BC2" w:rsidRPr="00736667" w:rsidRDefault="00DE0BC2" w:rsidP="004664EA">
            <w:pPr>
              <w:jc w:val="left"/>
              <w:rPr>
                <w:rFonts w:ascii="宋体" w:hAnsi="宋体"/>
                <w:snapToGrid w:val="0"/>
                <w:kern w:val="0"/>
              </w:rPr>
            </w:pPr>
          </w:p>
        </w:tc>
        <w:tc>
          <w:tcPr>
            <w:tcW w:w="1134" w:type="dxa"/>
            <w:shd w:val="clear" w:color="auto" w:fill="auto"/>
          </w:tcPr>
          <w:p w14:paraId="32CE10EF" w14:textId="77777777" w:rsidR="00DE0BC2" w:rsidRDefault="00DE0BC2" w:rsidP="004664EA">
            <w:pPr>
              <w:jc w:val="left"/>
              <w:rPr>
                <w:rFonts w:ascii="宋体" w:hAnsi="宋体"/>
                <w:snapToGrid w:val="0"/>
                <w:kern w:val="0"/>
              </w:rPr>
            </w:pPr>
          </w:p>
        </w:tc>
        <w:tc>
          <w:tcPr>
            <w:tcW w:w="3119" w:type="dxa"/>
            <w:shd w:val="clear" w:color="auto" w:fill="auto"/>
          </w:tcPr>
          <w:p w14:paraId="266C77F8" w14:textId="77777777" w:rsidR="00DE0BC2" w:rsidRPr="00736667" w:rsidRDefault="00DE0BC2" w:rsidP="004664EA">
            <w:pPr>
              <w:jc w:val="left"/>
              <w:rPr>
                <w:rFonts w:ascii="宋体" w:hAnsi="宋体"/>
                <w:snapToGrid w:val="0"/>
                <w:kern w:val="0"/>
              </w:rPr>
            </w:pPr>
          </w:p>
        </w:tc>
      </w:tr>
    </w:tbl>
    <w:p w14:paraId="6C7F7A49"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183299E" w14:textId="77777777" w:rsidR="00DE0BC2" w:rsidRPr="00FE1432" w:rsidRDefault="00DE0BC2" w:rsidP="00DE0BC2">
      <w:pPr>
        <w:pStyle w:val="6"/>
      </w:pPr>
      <w:r>
        <w:rPr>
          <w:rFonts w:hint="eastAsia"/>
        </w:rPr>
        <w:t>数据</w:t>
      </w:r>
      <w:r>
        <w:t>库表</w:t>
      </w:r>
    </w:p>
    <w:p w14:paraId="4FE09034" w14:textId="77777777" w:rsidR="00DE0BC2" w:rsidRDefault="00DE0BC2" w:rsidP="00DE0BC2">
      <w:pPr>
        <w:ind w:leftChars="405" w:left="850" w:firstLine="2"/>
        <w:rPr>
          <w:rFonts w:ascii="宋体" w:hAnsi="宋体"/>
          <w:kern w:val="0"/>
          <w:sz w:val="24"/>
          <w:szCs w:val="21"/>
        </w:rPr>
      </w:pPr>
      <w:r>
        <w:rPr>
          <w:rFonts w:ascii="宋体" w:hAnsi="宋体" w:hint="eastAsia"/>
          <w:kern w:val="0"/>
          <w:sz w:val="24"/>
          <w:szCs w:val="21"/>
        </w:rPr>
        <w:t>渠道人</w:t>
      </w:r>
      <w:r w:rsidRPr="00303545">
        <w:rPr>
          <w:rFonts w:ascii="宋体" w:hAnsi="宋体" w:hint="eastAsia"/>
          <w:kern w:val="0"/>
          <w:sz w:val="24"/>
          <w:szCs w:val="21"/>
        </w:rPr>
        <w:t>评价</w:t>
      </w:r>
      <w:r>
        <w:rPr>
          <w:rFonts w:ascii="宋体" w:hAnsi="宋体" w:hint="eastAsia"/>
          <w:kern w:val="0"/>
          <w:sz w:val="24"/>
          <w:szCs w:val="21"/>
        </w:rPr>
        <w:t>汇总</w:t>
      </w:r>
      <w:r w:rsidRPr="00303545">
        <w:rPr>
          <w:rFonts w:ascii="宋体" w:hAnsi="宋体" w:hint="eastAsia"/>
          <w:kern w:val="0"/>
          <w:sz w:val="24"/>
          <w:szCs w:val="21"/>
        </w:rPr>
        <w:t>表</w:t>
      </w:r>
    </w:p>
    <w:p w14:paraId="7508F3D4" w14:textId="2298B439" w:rsidR="00DE0BC2" w:rsidRPr="0082647F" w:rsidRDefault="00DC2684" w:rsidP="00DE0BC2">
      <w:pPr>
        <w:pStyle w:val="5"/>
      </w:pPr>
      <w:r>
        <w:rPr>
          <w:rFonts w:hint="eastAsia"/>
        </w:rPr>
        <w:lastRenderedPageBreak/>
        <w:t>分页</w:t>
      </w:r>
      <w:r w:rsidR="00733062">
        <w:t>查询</w:t>
      </w:r>
      <w:r w:rsidR="00733062">
        <w:rPr>
          <w:rFonts w:hint="eastAsia"/>
        </w:rPr>
        <w:t>业务</w:t>
      </w:r>
      <w:r w:rsidR="00DE0BC2">
        <w:rPr>
          <w:rFonts w:hint="eastAsia"/>
        </w:rPr>
        <w:t>评价</w:t>
      </w:r>
    </w:p>
    <w:p w14:paraId="737EFD28" w14:textId="77777777" w:rsidR="00DE0BC2" w:rsidRDefault="00DE0BC2" w:rsidP="00DE0BC2">
      <w:pPr>
        <w:pStyle w:val="6"/>
      </w:pPr>
      <w:r>
        <w:rPr>
          <w:rFonts w:hint="eastAsia"/>
        </w:rPr>
        <w:t>功能</w:t>
      </w:r>
      <w:r>
        <w:t>描述</w:t>
      </w:r>
    </w:p>
    <w:p w14:paraId="69C2CC28"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对</w:t>
      </w:r>
      <w:r>
        <w:rPr>
          <w:rFonts w:ascii="宋体" w:hAnsi="宋体" w:hint="eastAsia"/>
          <w:kern w:val="0"/>
          <w:sz w:val="24"/>
          <w:szCs w:val="21"/>
        </w:rPr>
        <w:t>当前</w:t>
      </w:r>
      <w:r>
        <w:rPr>
          <w:rFonts w:ascii="宋体" w:hAnsi="宋体"/>
          <w:kern w:val="0"/>
          <w:sz w:val="24"/>
          <w:szCs w:val="21"/>
        </w:rPr>
        <w:t>渠道用户所有已完成业务进行已评价</w:t>
      </w:r>
      <w:r>
        <w:rPr>
          <w:rFonts w:ascii="宋体" w:hAnsi="宋体" w:hint="eastAsia"/>
          <w:kern w:val="0"/>
          <w:sz w:val="24"/>
          <w:szCs w:val="21"/>
        </w:rPr>
        <w:t>/未评价分类查询。</w:t>
      </w:r>
    </w:p>
    <w:p w14:paraId="711F18A2" w14:textId="77777777" w:rsidR="00DE0BC2" w:rsidRPr="00676A58" w:rsidRDefault="00DE0BC2" w:rsidP="00DE0BC2">
      <w:pPr>
        <w:pStyle w:val="6"/>
      </w:pPr>
      <w:r w:rsidRPr="00676A58">
        <w:rPr>
          <w:rFonts w:hint="eastAsia"/>
        </w:rPr>
        <w:t>处理流程</w:t>
      </w:r>
    </w:p>
    <w:p w14:paraId="5100F397" w14:textId="77777777" w:rsidR="00DE0BC2" w:rsidRPr="004F010F" w:rsidRDefault="00DE0BC2" w:rsidP="00DE0BC2">
      <w:pPr>
        <w:ind w:left="289" w:firstLine="420"/>
      </w:pPr>
      <w:r w:rsidRPr="00646F01">
        <w:rPr>
          <w:rFonts w:hint="eastAsia"/>
          <w:b/>
          <w:sz w:val="24"/>
          <w:szCs w:val="24"/>
        </w:rPr>
        <w:t>【流程描述】</w:t>
      </w:r>
    </w:p>
    <w:p w14:paraId="2C8DC1B2"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 xml:space="preserve"> 根据传入的</w:t>
      </w:r>
      <w:r w:rsidRPr="00303545">
        <w:rPr>
          <w:rFonts w:ascii="宋体" w:hAnsi="宋体" w:hint="eastAsia"/>
          <w:kern w:val="0"/>
          <w:sz w:val="24"/>
          <w:szCs w:val="21"/>
        </w:rPr>
        <w:t>渠道</w:t>
      </w:r>
      <w:r w:rsidRPr="00303545">
        <w:rPr>
          <w:rFonts w:ascii="宋体" w:hAnsi="宋体"/>
          <w:kern w:val="0"/>
          <w:sz w:val="24"/>
          <w:szCs w:val="21"/>
        </w:rPr>
        <w:t>用户唯一标识</w:t>
      </w:r>
      <w:r>
        <w:rPr>
          <w:rFonts w:ascii="宋体" w:hAnsi="宋体"/>
          <w:kern w:val="0"/>
          <w:sz w:val="24"/>
          <w:szCs w:val="21"/>
        </w:rPr>
        <w:t>和评价标识</w:t>
      </w:r>
      <w:r>
        <w:rPr>
          <w:rFonts w:ascii="宋体" w:hAnsi="宋体" w:hint="eastAsia"/>
          <w:kern w:val="0"/>
          <w:sz w:val="24"/>
          <w:szCs w:val="21"/>
        </w:rPr>
        <w:t>（1-已评价 0-未评价）</w:t>
      </w:r>
      <w:r w:rsidRPr="00303545">
        <w:rPr>
          <w:rFonts w:ascii="宋体" w:hAnsi="宋体" w:hint="eastAsia"/>
          <w:kern w:val="0"/>
          <w:sz w:val="24"/>
          <w:szCs w:val="21"/>
        </w:rPr>
        <w:t>，查询</w:t>
      </w:r>
      <w:r>
        <w:rPr>
          <w:rFonts w:ascii="宋体" w:hAnsi="宋体"/>
          <w:kern w:val="0"/>
          <w:sz w:val="24"/>
          <w:szCs w:val="21"/>
        </w:rPr>
        <w:t>渠道</w:t>
      </w:r>
      <w:r>
        <w:rPr>
          <w:rFonts w:ascii="宋体" w:hAnsi="宋体" w:hint="eastAsia"/>
          <w:kern w:val="0"/>
          <w:sz w:val="24"/>
          <w:szCs w:val="21"/>
        </w:rPr>
        <w:t>用户的已完成业务</w:t>
      </w:r>
      <w:r w:rsidRPr="00303545">
        <w:rPr>
          <w:rFonts w:ascii="宋体" w:hAnsi="宋体" w:hint="eastAsia"/>
          <w:kern w:val="0"/>
          <w:sz w:val="24"/>
          <w:szCs w:val="21"/>
        </w:rPr>
        <w:t>。</w:t>
      </w:r>
    </w:p>
    <w:p w14:paraId="554C9B56" w14:textId="77777777" w:rsidR="00DE0BC2" w:rsidRPr="00F9212D" w:rsidRDefault="00DE0BC2" w:rsidP="00DE0BC2">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099D68E7" w14:textId="77777777" w:rsidTr="004664EA">
        <w:tc>
          <w:tcPr>
            <w:tcW w:w="2126" w:type="dxa"/>
            <w:shd w:val="clear" w:color="auto" w:fill="E0E0E0"/>
          </w:tcPr>
          <w:p w14:paraId="76F00BA1" w14:textId="77777777" w:rsidR="00DE0BC2" w:rsidRDefault="00DE0BC2" w:rsidP="004664EA">
            <w:pPr>
              <w:jc w:val="center"/>
              <w:rPr>
                <w:b/>
                <w:snapToGrid w:val="0"/>
                <w:kern w:val="0"/>
              </w:rPr>
            </w:pPr>
            <w:r w:rsidRPr="00736667">
              <w:rPr>
                <w:rFonts w:hint="eastAsia"/>
                <w:b/>
                <w:snapToGrid w:val="0"/>
                <w:kern w:val="0"/>
              </w:rPr>
              <w:t>输入要素</w:t>
            </w:r>
          </w:p>
          <w:p w14:paraId="71FB1413" w14:textId="77777777" w:rsidR="00DE0BC2" w:rsidRPr="00736667" w:rsidRDefault="00DE0BC2" w:rsidP="004664EA">
            <w:pPr>
              <w:jc w:val="center"/>
              <w:rPr>
                <w:b/>
                <w:snapToGrid w:val="0"/>
                <w:kern w:val="0"/>
              </w:rPr>
            </w:pPr>
          </w:p>
        </w:tc>
        <w:tc>
          <w:tcPr>
            <w:tcW w:w="1134" w:type="dxa"/>
            <w:shd w:val="clear" w:color="auto" w:fill="E0E0E0"/>
          </w:tcPr>
          <w:p w14:paraId="483E0F05"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FD2FEDF"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2C887280"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7E2A2F39" w14:textId="77777777" w:rsidTr="004664EA">
        <w:tc>
          <w:tcPr>
            <w:tcW w:w="2126" w:type="dxa"/>
            <w:shd w:val="clear" w:color="auto" w:fill="auto"/>
          </w:tcPr>
          <w:p w14:paraId="76CE1592" w14:textId="77777777" w:rsidR="00DE0BC2" w:rsidRPr="00736667" w:rsidRDefault="00DE0BC2" w:rsidP="004664EA">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用户唯一标识</w:t>
            </w:r>
          </w:p>
        </w:tc>
        <w:tc>
          <w:tcPr>
            <w:tcW w:w="1134" w:type="dxa"/>
            <w:shd w:val="clear" w:color="auto" w:fill="auto"/>
          </w:tcPr>
          <w:p w14:paraId="5B1E6FF5" w14:textId="77777777" w:rsidR="00DE0BC2" w:rsidRPr="00736667" w:rsidRDefault="00DE0BC2" w:rsidP="004664EA">
            <w:pPr>
              <w:jc w:val="left"/>
              <w:rPr>
                <w:rFonts w:ascii="宋体" w:hAnsi="宋体"/>
                <w:snapToGrid w:val="0"/>
                <w:kern w:val="0"/>
              </w:rPr>
            </w:pPr>
          </w:p>
        </w:tc>
        <w:tc>
          <w:tcPr>
            <w:tcW w:w="1134" w:type="dxa"/>
            <w:shd w:val="clear" w:color="auto" w:fill="auto"/>
          </w:tcPr>
          <w:p w14:paraId="39B9F5D4" w14:textId="77777777" w:rsidR="00DE0BC2" w:rsidRPr="00736667"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E18881B" w14:textId="77777777" w:rsidR="00DE0BC2" w:rsidRPr="00736667" w:rsidRDefault="00DE0BC2" w:rsidP="004664EA">
            <w:pPr>
              <w:jc w:val="left"/>
              <w:rPr>
                <w:rFonts w:ascii="宋体" w:hAnsi="宋体"/>
                <w:snapToGrid w:val="0"/>
                <w:kern w:val="0"/>
              </w:rPr>
            </w:pPr>
          </w:p>
        </w:tc>
      </w:tr>
      <w:tr w:rsidR="00DE0BC2" w:rsidRPr="005E1422" w14:paraId="5631A3AB" w14:textId="77777777" w:rsidTr="004664EA">
        <w:tc>
          <w:tcPr>
            <w:tcW w:w="2126" w:type="dxa"/>
            <w:shd w:val="clear" w:color="auto" w:fill="auto"/>
          </w:tcPr>
          <w:p w14:paraId="33629F7C" w14:textId="77777777" w:rsidR="00DE0BC2" w:rsidRDefault="00DE0BC2" w:rsidP="004664EA">
            <w:pPr>
              <w:jc w:val="left"/>
              <w:rPr>
                <w:rFonts w:ascii="宋体" w:hAnsi="宋体"/>
                <w:snapToGrid w:val="0"/>
                <w:kern w:val="0"/>
              </w:rPr>
            </w:pPr>
            <w:r w:rsidRPr="005E1422">
              <w:rPr>
                <w:rFonts w:ascii="宋体" w:hAnsi="宋体"/>
                <w:snapToGrid w:val="0"/>
                <w:kern w:val="0"/>
              </w:rPr>
              <w:t>评价标识</w:t>
            </w:r>
          </w:p>
        </w:tc>
        <w:tc>
          <w:tcPr>
            <w:tcW w:w="1134" w:type="dxa"/>
            <w:shd w:val="clear" w:color="auto" w:fill="auto"/>
          </w:tcPr>
          <w:p w14:paraId="698D2299" w14:textId="77777777" w:rsidR="00DE0BC2" w:rsidRPr="00736667" w:rsidRDefault="00DE0BC2" w:rsidP="004664EA">
            <w:pPr>
              <w:jc w:val="left"/>
              <w:rPr>
                <w:rFonts w:ascii="宋体" w:hAnsi="宋体"/>
                <w:snapToGrid w:val="0"/>
                <w:kern w:val="0"/>
              </w:rPr>
            </w:pPr>
          </w:p>
        </w:tc>
        <w:tc>
          <w:tcPr>
            <w:tcW w:w="1134" w:type="dxa"/>
            <w:shd w:val="clear" w:color="auto" w:fill="auto"/>
          </w:tcPr>
          <w:p w14:paraId="66753D84"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AC5ED69" w14:textId="77777777" w:rsidR="00DE0BC2" w:rsidRPr="00736667" w:rsidRDefault="00DE0BC2" w:rsidP="004664EA">
            <w:pPr>
              <w:jc w:val="left"/>
              <w:rPr>
                <w:rFonts w:ascii="宋体" w:hAnsi="宋体"/>
                <w:snapToGrid w:val="0"/>
                <w:kern w:val="0"/>
              </w:rPr>
            </w:pPr>
            <w:r w:rsidRPr="005E1422">
              <w:rPr>
                <w:rFonts w:ascii="宋体" w:hAnsi="宋体" w:hint="eastAsia"/>
                <w:snapToGrid w:val="0"/>
                <w:kern w:val="0"/>
              </w:rPr>
              <w:t>（1-已评价 0-未评价）</w:t>
            </w:r>
          </w:p>
        </w:tc>
      </w:tr>
    </w:tbl>
    <w:p w14:paraId="4960BEBF"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F82873F" w14:textId="77777777" w:rsidR="00DE0BC2" w:rsidRPr="00C56A4E" w:rsidRDefault="00DE0BC2" w:rsidP="00DE0BC2"/>
    <w:p w14:paraId="6D8B37E7" w14:textId="77777777" w:rsidR="00DE0BC2" w:rsidRDefault="00DE0BC2" w:rsidP="00DE0BC2">
      <w:pPr>
        <w:pStyle w:val="6"/>
      </w:pPr>
      <w:r w:rsidRPr="00A52328">
        <w:rPr>
          <w:rFonts w:hint="eastAsia"/>
        </w:rPr>
        <w:t>输出</w:t>
      </w:r>
    </w:p>
    <w:p w14:paraId="10EC85B8" w14:textId="77777777" w:rsidR="00DE0BC2" w:rsidRPr="000162FA" w:rsidRDefault="00DE0BC2" w:rsidP="00DE0BC2">
      <w:r>
        <w:rPr>
          <w:rFonts w:hint="eastAsia"/>
        </w:rPr>
        <w:t xml:space="preserve">       </w:t>
      </w:r>
      <w:r>
        <w:rPr>
          <w:rFonts w:hint="eastAsia"/>
        </w:rPr>
        <w:t>输出结果为下表元素的列表集合。</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7B74C9EF" w14:textId="77777777" w:rsidTr="004664EA">
        <w:tc>
          <w:tcPr>
            <w:tcW w:w="2126" w:type="dxa"/>
            <w:shd w:val="clear" w:color="auto" w:fill="E0E0E0"/>
          </w:tcPr>
          <w:p w14:paraId="5CD28D6D"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14888789"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4C44CB0"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09BEE571"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5414195E" w14:textId="77777777" w:rsidTr="004664EA">
        <w:tc>
          <w:tcPr>
            <w:tcW w:w="2126" w:type="dxa"/>
            <w:shd w:val="clear" w:color="auto" w:fill="auto"/>
          </w:tcPr>
          <w:p w14:paraId="4A73C445" w14:textId="77777777" w:rsidR="00DE0BC2" w:rsidRDefault="00DE0BC2" w:rsidP="004664EA">
            <w:pPr>
              <w:jc w:val="left"/>
              <w:rPr>
                <w:rFonts w:ascii="宋体" w:hAnsi="宋体"/>
                <w:snapToGrid w:val="0"/>
                <w:kern w:val="0"/>
              </w:rPr>
            </w:pPr>
            <w:r>
              <w:rPr>
                <w:rFonts w:ascii="宋体" w:hAnsi="宋体" w:hint="eastAsia"/>
                <w:snapToGrid w:val="0"/>
                <w:kern w:val="0"/>
              </w:rPr>
              <w:t>业务唯一标识</w:t>
            </w:r>
          </w:p>
        </w:tc>
        <w:tc>
          <w:tcPr>
            <w:tcW w:w="1134" w:type="dxa"/>
            <w:shd w:val="clear" w:color="auto" w:fill="auto"/>
          </w:tcPr>
          <w:p w14:paraId="563D5B04" w14:textId="77777777" w:rsidR="00DE0BC2" w:rsidRPr="00736667" w:rsidRDefault="00DE0BC2" w:rsidP="004664EA">
            <w:pPr>
              <w:jc w:val="left"/>
              <w:rPr>
                <w:rFonts w:ascii="宋体" w:hAnsi="宋体"/>
                <w:snapToGrid w:val="0"/>
                <w:kern w:val="0"/>
              </w:rPr>
            </w:pPr>
          </w:p>
        </w:tc>
        <w:tc>
          <w:tcPr>
            <w:tcW w:w="1134" w:type="dxa"/>
            <w:shd w:val="clear" w:color="auto" w:fill="auto"/>
          </w:tcPr>
          <w:p w14:paraId="0AD97B07"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54517576" w14:textId="77777777" w:rsidR="00DE0BC2" w:rsidRPr="00736667" w:rsidRDefault="00DE0BC2" w:rsidP="004664EA">
            <w:pPr>
              <w:jc w:val="left"/>
              <w:rPr>
                <w:rFonts w:ascii="宋体" w:hAnsi="宋体"/>
                <w:snapToGrid w:val="0"/>
                <w:kern w:val="0"/>
              </w:rPr>
            </w:pPr>
          </w:p>
        </w:tc>
      </w:tr>
      <w:tr w:rsidR="00DC2684" w:rsidRPr="00736667" w14:paraId="7009FAD2" w14:textId="77777777" w:rsidTr="004664EA">
        <w:tc>
          <w:tcPr>
            <w:tcW w:w="2126" w:type="dxa"/>
            <w:shd w:val="clear" w:color="auto" w:fill="auto"/>
          </w:tcPr>
          <w:p w14:paraId="3137ED59" w14:textId="16745866" w:rsidR="00DC2684" w:rsidRDefault="00DC2684" w:rsidP="004664EA">
            <w:pPr>
              <w:jc w:val="left"/>
              <w:rPr>
                <w:rFonts w:ascii="宋体" w:hAnsi="宋体"/>
                <w:snapToGrid w:val="0"/>
                <w:kern w:val="0"/>
              </w:rPr>
            </w:pPr>
            <w:r>
              <w:rPr>
                <w:rFonts w:ascii="宋体" w:hAnsi="宋体" w:hint="eastAsia"/>
                <w:snapToGrid w:val="0"/>
                <w:kern w:val="0"/>
              </w:rPr>
              <w:t>评价唯一标识</w:t>
            </w:r>
          </w:p>
        </w:tc>
        <w:tc>
          <w:tcPr>
            <w:tcW w:w="1134" w:type="dxa"/>
            <w:shd w:val="clear" w:color="auto" w:fill="auto"/>
          </w:tcPr>
          <w:p w14:paraId="499937F0" w14:textId="77777777" w:rsidR="00DC2684" w:rsidRPr="00736667" w:rsidRDefault="00DC2684" w:rsidP="004664EA">
            <w:pPr>
              <w:jc w:val="left"/>
              <w:rPr>
                <w:rFonts w:ascii="宋体" w:hAnsi="宋体"/>
                <w:snapToGrid w:val="0"/>
                <w:kern w:val="0"/>
              </w:rPr>
            </w:pPr>
          </w:p>
        </w:tc>
        <w:tc>
          <w:tcPr>
            <w:tcW w:w="1134" w:type="dxa"/>
            <w:shd w:val="clear" w:color="auto" w:fill="auto"/>
          </w:tcPr>
          <w:p w14:paraId="1603CC67" w14:textId="0415CA4B" w:rsidR="00DC2684" w:rsidRDefault="00DC2684"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AC55992" w14:textId="77777777" w:rsidR="00DC2684" w:rsidRPr="00736667" w:rsidRDefault="00DC2684" w:rsidP="004664EA">
            <w:pPr>
              <w:jc w:val="left"/>
              <w:rPr>
                <w:rFonts w:ascii="宋体" w:hAnsi="宋体"/>
                <w:snapToGrid w:val="0"/>
                <w:kern w:val="0"/>
              </w:rPr>
            </w:pPr>
          </w:p>
        </w:tc>
      </w:tr>
      <w:tr w:rsidR="00DE0BC2" w:rsidRPr="00736667" w14:paraId="148F5CE4" w14:textId="77777777" w:rsidTr="004664EA">
        <w:tc>
          <w:tcPr>
            <w:tcW w:w="2126" w:type="dxa"/>
            <w:shd w:val="clear" w:color="auto" w:fill="auto"/>
          </w:tcPr>
          <w:p w14:paraId="221DFB66" w14:textId="77777777" w:rsidR="00DE0BC2" w:rsidRDefault="00DE0BC2" w:rsidP="004664E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姓名</w:t>
            </w:r>
          </w:p>
        </w:tc>
        <w:tc>
          <w:tcPr>
            <w:tcW w:w="1134" w:type="dxa"/>
            <w:shd w:val="clear" w:color="auto" w:fill="auto"/>
          </w:tcPr>
          <w:p w14:paraId="73424022" w14:textId="77777777" w:rsidR="00DE0BC2" w:rsidRPr="00736667" w:rsidRDefault="00DE0BC2" w:rsidP="004664EA">
            <w:pPr>
              <w:jc w:val="left"/>
              <w:rPr>
                <w:rFonts w:ascii="宋体" w:hAnsi="宋体"/>
                <w:snapToGrid w:val="0"/>
                <w:kern w:val="0"/>
              </w:rPr>
            </w:pPr>
          </w:p>
        </w:tc>
        <w:tc>
          <w:tcPr>
            <w:tcW w:w="1134" w:type="dxa"/>
            <w:shd w:val="clear" w:color="auto" w:fill="auto"/>
          </w:tcPr>
          <w:p w14:paraId="4FA34E83"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4707E2AA" w14:textId="77777777" w:rsidR="00DE0BC2" w:rsidRPr="00736667" w:rsidRDefault="00DE0BC2" w:rsidP="004664EA">
            <w:pPr>
              <w:jc w:val="left"/>
              <w:rPr>
                <w:rFonts w:ascii="宋体" w:hAnsi="宋体"/>
                <w:snapToGrid w:val="0"/>
                <w:kern w:val="0"/>
              </w:rPr>
            </w:pPr>
          </w:p>
        </w:tc>
      </w:tr>
      <w:tr w:rsidR="00DE0BC2" w:rsidRPr="00736667" w14:paraId="008A7F84" w14:textId="77777777" w:rsidTr="004664EA">
        <w:tc>
          <w:tcPr>
            <w:tcW w:w="2126" w:type="dxa"/>
            <w:shd w:val="clear" w:color="auto" w:fill="auto"/>
          </w:tcPr>
          <w:p w14:paraId="5AEB5518" w14:textId="77777777" w:rsidR="00DE0BC2" w:rsidRDefault="00DE0BC2" w:rsidP="004664EA">
            <w:pPr>
              <w:jc w:val="left"/>
              <w:rPr>
                <w:rFonts w:ascii="宋体" w:hAnsi="宋体"/>
                <w:snapToGrid w:val="0"/>
                <w:kern w:val="0"/>
              </w:rPr>
            </w:pPr>
            <w:r>
              <w:rPr>
                <w:rFonts w:ascii="宋体" w:hAnsi="宋体"/>
                <w:snapToGrid w:val="0"/>
                <w:kern w:val="0"/>
              </w:rPr>
              <w:t>联系方式</w:t>
            </w:r>
          </w:p>
        </w:tc>
        <w:tc>
          <w:tcPr>
            <w:tcW w:w="1134" w:type="dxa"/>
            <w:shd w:val="clear" w:color="auto" w:fill="auto"/>
          </w:tcPr>
          <w:p w14:paraId="112C5163" w14:textId="77777777" w:rsidR="00DE0BC2" w:rsidRPr="00736667" w:rsidRDefault="00DE0BC2" w:rsidP="004664EA">
            <w:pPr>
              <w:jc w:val="left"/>
              <w:rPr>
                <w:rFonts w:ascii="宋体" w:hAnsi="宋体"/>
                <w:snapToGrid w:val="0"/>
                <w:kern w:val="0"/>
              </w:rPr>
            </w:pPr>
          </w:p>
        </w:tc>
        <w:tc>
          <w:tcPr>
            <w:tcW w:w="1134" w:type="dxa"/>
            <w:shd w:val="clear" w:color="auto" w:fill="auto"/>
          </w:tcPr>
          <w:p w14:paraId="6C3B0A5E" w14:textId="54D42F8B" w:rsidR="00DE0BC2" w:rsidRDefault="00DC2684"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3009BC53" w14:textId="77777777" w:rsidR="00DE0BC2" w:rsidRPr="00736667" w:rsidRDefault="00DE0BC2" w:rsidP="004664EA">
            <w:pPr>
              <w:jc w:val="left"/>
              <w:rPr>
                <w:rFonts w:ascii="宋体" w:hAnsi="宋体"/>
                <w:snapToGrid w:val="0"/>
                <w:kern w:val="0"/>
              </w:rPr>
            </w:pPr>
          </w:p>
        </w:tc>
      </w:tr>
      <w:tr w:rsidR="00DE0BC2" w:rsidRPr="00736667" w14:paraId="24B23A7F" w14:textId="77777777" w:rsidTr="004664EA">
        <w:tc>
          <w:tcPr>
            <w:tcW w:w="2126" w:type="dxa"/>
            <w:shd w:val="clear" w:color="auto" w:fill="auto"/>
          </w:tcPr>
          <w:p w14:paraId="5C4AA9BE" w14:textId="77777777" w:rsidR="00DE0BC2" w:rsidRDefault="00DE0BC2" w:rsidP="004664EA">
            <w:pPr>
              <w:jc w:val="left"/>
              <w:rPr>
                <w:rFonts w:ascii="宋体" w:hAnsi="宋体"/>
                <w:snapToGrid w:val="0"/>
                <w:kern w:val="0"/>
              </w:rPr>
            </w:pPr>
            <w:r>
              <w:rPr>
                <w:rFonts w:ascii="宋体" w:hAnsi="宋体"/>
                <w:snapToGrid w:val="0"/>
                <w:kern w:val="0"/>
              </w:rPr>
              <w:t>放款金额</w:t>
            </w:r>
          </w:p>
        </w:tc>
        <w:tc>
          <w:tcPr>
            <w:tcW w:w="1134" w:type="dxa"/>
            <w:shd w:val="clear" w:color="auto" w:fill="auto"/>
          </w:tcPr>
          <w:p w14:paraId="375EC01B" w14:textId="77777777" w:rsidR="00DE0BC2" w:rsidRPr="00736667" w:rsidRDefault="00DE0BC2" w:rsidP="004664EA">
            <w:pPr>
              <w:jc w:val="left"/>
              <w:rPr>
                <w:rFonts w:ascii="宋体" w:hAnsi="宋体"/>
                <w:snapToGrid w:val="0"/>
                <w:kern w:val="0"/>
              </w:rPr>
            </w:pPr>
          </w:p>
        </w:tc>
        <w:tc>
          <w:tcPr>
            <w:tcW w:w="1134" w:type="dxa"/>
            <w:shd w:val="clear" w:color="auto" w:fill="auto"/>
          </w:tcPr>
          <w:p w14:paraId="48FCA832" w14:textId="726DC951" w:rsidR="00DE0BC2" w:rsidRDefault="00DC2684"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1FCD5E95" w14:textId="77777777" w:rsidR="00DE0BC2" w:rsidRPr="00736667" w:rsidRDefault="00DE0BC2" w:rsidP="004664EA">
            <w:pPr>
              <w:jc w:val="left"/>
              <w:rPr>
                <w:rFonts w:ascii="宋体" w:hAnsi="宋体"/>
                <w:snapToGrid w:val="0"/>
                <w:kern w:val="0"/>
              </w:rPr>
            </w:pPr>
          </w:p>
        </w:tc>
      </w:tr>
      <w:tr w:rsidR="00DE0BC2" w:rsidRPr="00736667" w14:paraId="2EDCF569" w14:textId="77777777" w:rsidTr="004664EA">
        <w:tc>
          <w:tcPr>
            <w:tcW w:w="2126" w:type="dxa"/>
            <w:shd w:val="clear" w:color="auto" w:fill="auto"/>
          </w:tcPr>
          <w:p w14:paraId="647ACEBC" w14:textId="77777777" w:rsidR="00DE0BC2" w:rsidRDefault="00DE0BC2" w:rsidP="004664EA">
            <w:pPr>
              <w:jc w:val="left"/>
              <w:rPr>
                <w:rFonts w:ascii="宋体" w:hAnsi="宋体"/>
                <w:snapToGrid w:val="0"/>
                <w:kern w:val="0"/>
              </w:rPr>
            </w:pPr>
            <w:r>
              <w:rPr>
                <w:rFonts w:ascii="宋体" w:hAnsi="宋体"/>
                <w:snapToGrid w:val="0"/>
                <w:kern w:val="0"/>
              </w:rPr>
              <w:t>放款时间</w:t>
            </w:r>
          </w:p>
        </w:tc>
        <w:tc>
          <w:tcPr>
            <w:tcW w:w="1134" w:type="dxa"/>
            <w:shd w:val="clear" w:color="auto" w:fill="auto"/>
          </w:tcPr>
          <w:p w14:paraId="5659EFC4" w14:textId="77777777" w:rsidR="00DE0BC2" w:rsidRPr="00736667" w:rsidRDefault="00DE0BC2" w:rsidP="004664EA">
            <w:pPr>
              <w:jc w:val="left"/>
              <w:rPr>
                <w:rFonts w:ascii="宋体" w:hAnsi="宋体"/>
                <w:snapToGrid w:val="0"/>
                <w:kern w:val="0"/>
              </w:rPr>
            </w:pPr>
          </w:p>
        </w:tc>
        <w:tc>
          <w:tcPr>
            <w:tcW w:w="1134" w:type="dxa"/>
            <w:shd w:val="clear" w:color="auto" w:fill="auto"/>
          </w:tcPr>
          <w:p w14:paraId="53501A81" w14:textId="554EECBF" w:rsidR="00DE0BC2" w:rsidRDefault="00DC2684"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3159AB5" w14:textId="77777777" w:rsidR="00DE0BC2" w:rsidRPr="00736667" w:rsidRDefault="00DE0BC2" w:rsidP="004664EA">
            <w:pPr>
              <w:jc w:val="left"/>
              <w:rPr>
                <w:rFonts w:ascii="宋体" w:hAnsi="宋体"/>
                <w:snapToGrid w:val="0"/>
                <w:kern w:val="0"/>
              </w:rPr>
            </w:pPr>
          </w:p>
        </w:tc>
      </w:tr>
      <w:tr w:rsidR="00DE0BC2" w:rsidRPr="00736667" w14:paraId="4289ED78" w14:textId="77777777" w:rsidTr="004664EA">
        <w:tc>
          <w:tcPr>
            <w:tcW w:w="2126" w:type="dxa"/>
            <w:shd w:val="clear" w:color="auto" w:fill="auto"/>
          </w:tcPr>
          <w:p w14:paraId="6DBF86F2" w14:textId="77777777" w:rsidR="00DE0BC2" w:rsidRDefault="00DE0BC2" w:rsidP="004664EA">
            <w:pPr>
              <w:jc w:val="left"/>
              <w:rPr>
                <w:rFonts w:ascii="宋体" w:hAnsi="宋体"/>
                <w:snapToGrid w:val="0"/>
                <w:kern w:val="0"/>
              </w:rPr>
            </w:pPr>
            <w:r>
              <w:rPr>
                <w:rFonts w:ascii="宋体" w:hAnsi="宋体"/>
                <w:snapToGrid w:val="0"/>
                <w:kern w:val="0"/>
              </w:rPr>
              <w:t>业务状态</w:t>
            </w:r>
          </w:p>
        </w:tc>
        <w:tc>
          <w:tcPr>
            <w:tcW w:w="1134" w:type="dxa"/>
            <w:shd w:val="clear" w:color="auto" w:fill="auto"/>
          </w:tcPr>
          <w:p w14:paraId="67A8EEE4" w14:textId="77777777" w:rsidR="00DE0BC2" w:rsidRPr="00736667" w:rsidRDefault="00DE0BC2" w:rsidP="004664EA">
            <w:pPr>
              <w:jc w:val="left"/>
              <w:rPr>
                <w:rFonts w:ascii="宋体" w:hAnsi="宋体"/>
                <w:snapToGrid w:val="0"/>
                <w:kern w:val="0"/>
              </w:rPr>
            </w:pPr>
          </w:p>
        </w:tc>
        <w:tc>
          <w:tcPr>
            <w:tcW w:w="1134" w:type="dxa"/>
            <w:shd w:val="clear" w:color="auto" w:fill="auto"/>
          </w:tcPr>
          <w:p w14:paraId="56E1A021"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28C90322" w14:textId="77777777" w:rsidR="00DE0BC2" w:rsidRPr="00736667" w:rsidRDefault="00DE0BC2" w:rsidP="004664EA">
            <w:pPr>
              <w:jc w:val="left"/>
              <w:rPr>
                <w:rFonts w:ascii="宋体" w:hAnsi="宋体"/>
                <w:snapToGrid w:val="0"/>
                <w:kern w:val="0"/>
              </w:rPr>
            </w:pPr>
            <w:r>
              <w:rPr>
                <w:rFonts w:ascii="宋体" w:hAnsi="宋体" w:hint="eastAsia"/>
                <w:snapToGrid w:val="0"/>
                <w:kern w:val="0"/>
              </w:rPr>
              <w:t>1-已成交 0-已拒绝</w:t>
            </w:r>
          </w:p>
        </w:tc>
      </w:tr>
    </w:tbl>
    <w:p w14:paraId="4067DE53"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BC8E5CC" w14:textId="77777777" w:rsidR="00DE0BC2" w:rsidRPr="00FE1432" w:rsidRDefault="00DE0BC2" w:rsidP="00DE0BC2">
      <w:pPr>
        <w:pStyle w:val="6"/>
      </w:pPr>
      <w:r>
        <w:rPr>
          <w:rFonts w:hint="eastAsia"/>
        </w:rPr>
        <w:t>数据</w:t>
      </w:r>
      <w:r>
        <w:t>库表</w:t>
      </w:r>
    </w:p>
    <w:p w14:paraId="1524C689" w14:textId="77777777" w:rsidR="00DE0BC2" w:rsidRDefault="00DE0BC2" w:rsidP="00DE0BC2">
      <w:pPr>
        <w:ind w:leftChars="405" w:left="850" w:firstLine="2"/>
        <w:rPr>
          <w:kern w:val="0"/>
        </w:rPr>
      </w:pPr>
      <w:r>
        <w:rPr>
          <w:rFonts w:ascii="宋体" w:hAnsi="宋体" w:hint="eastAsia"/>
          <w:kern w:val="0"/>
          <w:sz w:val="24"/>
          <w:szCs w:val="21"/>
        </w:rPr>
        <w:t>业务评价</w:t>
      </w:r>
      <w:r w:rsidRPr="00303545">
        <w:rPr>
          <w:rFonts w:ascii="宋体" w:hAnsi="宋体" w:hint="eastAsia"/>
          <w:kern w:val="0"/>
          <w:sz w:val="24"/>
          <w:szCs w:val="21"/>
        </w:rPr>
        <w:t>表</w:t>
      </w:r>
    </w:p>
    <w:p w14:paraId="3EE14053" w14:textId="77777777" w:rsidR="00DE0BC2" w:rsidRDefault="00DE0BC2" w:rsidP="00DE0BC2">
      <w:pPr>
        <w:ind w:leftChars="405" w:left="850" w:firstLine="2"/>
        <w:rPr>
          <w:kern w:val="0"/>
        </w:rPr>
      </w:pPr>
    </w:p>
    <w:p w14:paraId="626D7FB9" w14:textId="77777777" w:rsidR="00DE0BC2" w:rsidRPr="0082647F" w:rsidRDefault="00DE0BC2" w:rsidP="00DE0BC2">
      <w:pPr>
        <w:pStyle w:val="5"/>
      </w:pPr>
      <w:r>
        <w:t>评价</w:t>
      </w:r>
      <w:r>
        <w:rPr>
          <w:rFonts w:hint="eastAsia"/>
        </w:rPr>
        <w:t>明细</w:t>
      </w:r>
    </w:p>
    <w:p w14:paraId="1DC9D8AA" w14:textId="77777777" w:rsidR="00DE0BC2" w:rsidRDefault="00DE0BC2" w:rsidP="00DE0BC2">
      <w:pPr>
        <w:pStyle w:val="6"/>
      </w:pPr>
      <w:r>
        <w:rPr>
          <w:rFonts w:hint="eastAsia"/>
        </w:rPr>
        <w:t>功能</w:t>
      </w:r>
      <w:r>
        <w:t>描述</w:t>
      </w:r>
    </w:p>
    <w:p w14:paraId="6389C048" w14:textId="77777777" w:rsidR="00DE0BC2" w:rsidRPr="00A9755C" w:rsidRDefault="00DE0BC2" w:rsidP="00DE0BC2">
      <w:pPr>
        <w:tabs>
          <w:tab w:val="left" w:pos="0"/>
          <w:tab w:val="left" w:pos="1560"/>
          <w:tab w:val="left" w:pos="2160"/>
          <w:tab w:val="left" w:pos="2880"/>
          <w:tab w:val="left" w:pos="3600"/>
          <w:tab w:val="left" w:pos="4320"/>
        </w:tabs>
        <w:autoSpaceDE w:val="0"/>
        <w:autoSpaceDN w:val="0"/>
        <w:adjustRightInd w:val="0"/>
        <w:spacing w:line="360" w:lineRule="auto"/>
        <w:ind w:leftChars="405" w:left="850" w:firstLine="1"/>
        <w:jc w:val="left"/>
        <w:rPr>
          <w:rFonts w:ascii="宋体" w:hAnsi="宋体"/>
          <w:kern w:val="0"/>
          <w:sz w:val="24"/>
          <w:szCs w:val="21"/>
        </w:rPr>
      </w:pPr>
      <w:r>
        <w:rPr>
          <w:rFonts w:ascii="宋体" w:hAnsi="宋体"/>
          <w:kern w:val="0"/>
          <w:sz w:val="24"/>
          <w:szCs w:val="21"/>
        </w:rPr>
        <w:t>当前</w:t>
      </w:r>
      <w:r>
        <w:rPr>
          <w:rFonts w:ascii="宋体" w:hAnsi="宋体" w:hint="eastAsia"/>
          <w:kern w:val="0"/>
          <w:sz w:val="24"/>
          <w:szCs w:val="21"/>
        </w:rPr>
        <w:t>渠道用户</w:t>
      </w:r>
      <w:r>
        <w:rPr>
          <w:rFonts w:ascii="宋体" w:hAnsi="宋体"/>
          <w:kern w:val="0"/>
          <w:sz w:val="24"/>
          <w:szCs w:val="21"/>
        </w:rPr>
        <w:t>对已评价业务的</w:t>
      </w:r>
      <w:r>
        <w:rPr>
          <w:rFonts w:ascii="宋体" w:hAnsi="宋体" w:hint="eastAsia"/>
          <w:kern w:val="0"/>
          <w:sz w:val="24"/>
          <w:szCs w:val="21"/>
        </w:rPr>
        <w:t>详细</w:t>
      </w:r>
      <w:r>
        <w:rPr>
          <w:rFonts w:ascii="宋体" w:hAnsi="宋体"/>
          <w:kern w:val="0"/>
          <w:sz w:val="24"/>
          <w:szCs w:val="21"/>
        </w:rPr>
        <w:t>评价进行查询</w:t>
      </w:r>
      <w:r>
        <w:rPr>
          <w:rFonts w:ascii="宋体" w:hAnsi="宋体" w:hint="eastAsia"/>
          <w:kern w:val="0"/>
          <w:sz w:val="24"/>
          <w:szCs w:val="21"/>
        </w:rPr>
        <w:t>。</w:t>
      </w:r>
    </w:p>
    <w:p w14:paraId="36A271C8" w14:textId="77777777" w:rsidR="00DE0BC2" w:rsidRPr="00676A58" w:rsidRDefault="00DE0BC2" w:rsidP="00DE0BC2">
      <w:pPr>
        <w:pStyle w:val="6"/>
      </w:pPr>
      <w:r w:rsidRPr="00676A58">
        <w:rPr>
          <w:rFonts w:hint="eastAsia"/>
        </w:rPr>
        <w:lastRenderedPageBreak/>
        <w:t>处理流程</w:t>
      </w:r>
    </w:p>
    <w:p w14:paraId="10F3E784" w14:textId="77777777" w:rsidR="00DE0BC2" w:rsidRPr="004F010F" w:rsidRDefault="00DE0BC2" w:rsidP="00DE0BC2">
      <w:pPr>
        <w:ind w:left="289" w:firstLine="420"/>
      </w:pPr>
      <w:r w:rsidRPr="00646F01">
        <w:rPr>
          <w:rFonts w:hint="eastAsia"/>
          <w:b/>
          <w:sz w:val="24"/>
          <w:szCs w:val="24"/>
        </w:rPr>
        <w:t>【流程描述】</w:t>
      </w:r>
    </w:p>
    <w:p w14:paraId="78056EF8" w14:textId="601145A3" w:rsidR="00DE0BC2" w:rsidRPr="00C3467F" w:rsidRDefault="00DE0BC2" w:rsidP="00DE0BC2">
      <w:pPr>
        <w:pStyle w:val="afb"/>
        <w:tabs>
          <w:tab w:val="left" w:pos="0"/>
          <w:tab w:val="left" w:pos="993"/>
          <w:tab w:val="left" w:pos="1440"/>
          <w:tab w:val="left" w:pos="2160"/>
          <w:tab w:val="left" w:pos="2880"/>
          <w:tab w:val="left" w:pos="3600"/>
          <w:tab w:val="left" w:pos="4320"/>
        </w:tabs>
        <w:autoSpaceDE w:val="0"/>
        <w:autoSpaceDN w:val="0"/>
        <w:adjustRightInd w:val="0"/>
        <w:spacing w:line="360" w:lineRule="auto"/>
        <w:ind w:left="426" w:firstLineChars="177" w:firstLine="425"/>
        <w:jc w:val="left"/>
        <w:rPr>
          <w:rFonts w:ascii="宋体" w:hAnsi="宋体"/>
          <w:kern w:val="0"/>
          <w:sz w:val="24"/>
          <w:szCs w:val="21"/>
        </w:rPr>
      </w:pPr>
      <w:r>
        <w:rPr>
          <w:rFonts w:ascii="宋体" w:hAnsi="宋体" w:hint="eastAsia"/>
          <w:kern w:val="0"/>
          <w:sz w:val="24"/>
          <w:szCs w:val="21"/>
        </w:rPr>
        <w:t>根据当前渠道用户唯一标识和</w:t>
      </w:r>
      <w:r w:rsidR="00733062">
        <w:rPr>
          <w:rFonts w:ascii="宋体" w:hAnsi="宋体" w:hint="eastAsia"/>
          <w:kern w:val="0"/>
          <w:sz w:val="24"/>
          <w:szCs w:val="21"/>
        </w:rPr>
        <w:t>(</w:t>
      </w:r>
      <w:r>
        <w:rPr>
          <w:rFonts w:ascii="宋体" w:hAnsi="宋体" w:hint="eastAsia"/>
          <w:kern w:val="0"/>
          <w:sz w:val="24"/>
          <w:szCs w:val="21"/>
        </w:rPr>
        <w:t>业务唯一标识</w:t>
      </w:r>
      <w:r w:rsidR="00733062">
        <w:rPr>
          <w:rFonts w:ascii="宋体" w:hAnsi="宋体" w:hint="eastAsia"/>
          <w:kern w:val="0"/>
          <w:sz w:val="24"/>
          <w:szCs w:val="21"/>
        </w:rPr>
        <w:t>、评价唯一标识)</w:t>
      </w:r>
      <w:r>
        <w:rPr>
          <w:rFonts w:ascii="宋体" w:hAnsi="宋体" w:hint="eastAsia"/>
          <w:kern w:val="0"/>
          <w:sz w:val="24"/>
          <w:szCs w:val="21"/>
        </w:rPr>
        <w:t>，查询该业务中渠道用户的详细评价信息。</w:t>
      </w:r>
      <w:r w:rsidRPr="00C3467F">
        <w:rPr>
          <w:rFonts w:ascii="宋体" w:hAnsi="宋体" w:hint="eastAsia"/>
          <w:kern w:val="0"/>
          <w:sz w:val="24"/>
          <w:szCs w:val="21"/>
        </w:rPr>
        <w:t xml:space="preserve"> </w:t>
      </w:r>
    </w:p>
    <w:p w14:paraId="037F0CE5" w14:textId="77777777" w:rsidR="00DE0BC2" w:rsidRPr="00F9212D" w:rsidRDefault="00DE0BC2" w:rsidP="00DE0BC2">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0D3EF18F" w14:textId="77777777" w:rsidTr="004664EA">
        <w:tc>
          <w:tcPr>
            <w:tcW w:w="2126" w:type="dxa"/>
            <w:shd w:val="clear" w:color="auto" w:fill="E0E0E0"/>
          </w:tcPr>
          <w:p w14:paraId="3C1E56C7" w14:textId="77777777" w:rsidR="00DE0BC2" w:rsidRDefault="00DE0BC2" w:rsidP="004664EA">
            <w:pPr>
              <w:jc w:val="center"/>
              <w:rPr>
                <w:b/>
                <w:snapToGrid w:val="0"/>
                <w:kern w:val="0"/>
              </w:rPr>
            </w:pPr>
            <w:r w:rsidRPr="00736667">
              <w:rPr>
                <w:rFonts w:hint="eastAsia"/>
                <w:b/>
                <w:snapToGrid w:val="0"/>
                <w:kern w:val="0"/>
              </w:rPr>
              <w:t>输入要素</w:t>
            </w:r>
          </w:p>
          <w:p w14:paraId="72F3E2DC" w14:textId="77777777" w:rsidR="00DE0BC2" w:rsidRPr="00736667" w:rsidRDefault="00DE0BC2" w:rsidP="004664EA">
            <w:pPr>
              <w:jc w:val="center"/>
              <w:rPr>
                <w:b/>
                <w:snapToGrid w:val="0"/>
                <w:kern w:val="0"/>
              </w:rPr>
            </w:pPr>
          </w:p>
        </w:tc>
        <w:tc>
          <w:tcPr>
            <w:tcW w:w="1134" w:type="dxa"/>
            <w:shd w:val="clear" w:color="auto" w:fill="E0E0E0"/>
          </w:tcPr>
          <w:p w14:paraId="11531892"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BE25C40"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75F9DA77"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1899E175" w14:textId="77777777" w:rsidTr="004664EA">
        <w:tc>
          <w:tcPr>
            <w:tcW w:w="2126" w:type="dxa"/>
            <w:shd w:val="clear" w:color="auto" w:fill="auto"/>
          </w:tcPr>
          <w:p w14:paraId="42C5A4D6" w14:textId="77777777" w:rsidR="00DE0BC2" w:rsidRPr="00736667" w:rsidRDefault="00DE0BC2" w:rsidP="004664EA">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用户唯一标识</w:t>
            </w:r>
          </w:p>
        </w:tc>
        <w:tc>
          <w:tcPr>
            <w:tcW w:w="1134" w:type="dxa"/>
            <w:shd w:val="clear" w:color="auto" w:fill="auto"/>
          </w:tcPr>
          <w:p w14:paraId="33516DD3" w14:textId="77777777" w:rsidR="00DE0BC2" w:rsidRPr="00736667" w:rsidRDefault="00DE0BC2" w:rsidP="004664EA">
            <w:pPr>
              <w:jc w:val="left"/>
              <w:rPr>
                <w:rFonts w:ascii="宋体" w:hAnsi="宋体"/>
                <w:snapToGrid w:val="0"/>
                <w:kern w:val="0"/>
              </w:rPr>
            </w:pPr>
          </w:p>
        </w:tc>
        <w:tc>
          <w:tcPr>
            <w:tcW w:w="1134" w:type="dxa"/>
            <w:shd w:val="clear" w:color="auto" w:fill="auto"/>
          </w:tcPr>
          <w:p w14:paraId="55EF0773" w14:textId="77777777" w:rsidR="00DE0BC2" w:rsidRPr="00736667" w:rsidRDefault="00DE0BC2" w:rsidP="004664EA">
            <w:pPr>
              <w:jc w:val="left"/>
              <w:rPr>
                <w:rFonts w:ascii="宋体" w:hAnsi="宋体"/>
                <w:snapToGrid w:val="0"/>
                <w:kern w:val="0"/>
              </w:rPr>
            </w:pPr>
            <w:bookmarkStart w:id="302" w:name="OLE_LINK6"/>
            <w:bookmarkStart w:id="303" w:name="OLE_LINK7"/>
            <w:r>
              <w:rPr>
                <w:rFonts w:ascii="宋体" w:hAnsi="宋体" w:hint="eastAsia"/>
                <w:snapToGrid w:val="0"/>
                <w:kern w:val="0"/>
              </w:rPr>
              <w:t>Y</w:t>
            </w:r>
            <w:bookmarkEnd w:id="302"/>
            <w:bookmarkEnd w:id="303"/>
          </w:p>
        </w:tc>
        <w:tc>
          <w:tcPr>
            <w:tcW w:w="3119" w:type="dxa"/>
            <w:shd w:val="clear" w:color="auto" w:fill="auto"/>
          </w:tcPr>
          <w:p w14:paraId="4DFDB1C6" w14:textId="77777777" w:rsidR="00DE0BC2" w:rsidRPr="00736667" w:rsidRDefault="00DE0BC2" w:rsidP="004664EA">
            <w:pPr>
              <w:jc w:val="left"/>
              <w:rPr>
                <w:rFonts w:ascii="宋体" w:hAnsi="宋体"/>
                <w:snapToGrid w:val="0"/>
                <w:kern w:val="0"/>
              </w:rPr>
            </w:pPr>
          </w:p>
        </w:tc>
      </w:tr>
      <w:tr w:rsidR="00DE0BC2" w:rsidRPr="00736667" w14:paraId="4FBDFB1F" w14:textId="77777777" w:rsidTr="004664EA">
        <w:tc>
          <w:tcPr>
            <w:tcW w:w="2126" w:type="dxa"/>
            <w:shd w:val="clear" w:color="auto" w:fill="auto"/>
          </w:tcPr>
          <w:p w14:paraId="626B07E3" w14:textId="77777777" w:rsidR="00DE0BC2" w:rsidRDefault="00DE0BC2" w:rsidP="004664EA">
            <w:pPr>
              <w:jc w:val="left"/>
              <w:rPr>
                <w:rFonts w:ascii="宋体" w:hAnsi="宋体"/>
                <w:snapToGrid w:val="0"/>
                <w:kern w:val="0"/>
              </w:rPr>
            </w:pPr>
            <w:r w:rsidRPr="00083F84">
              <w:rPr>
                <w:rFonts w:ascii="宋体" w:hAnsi="宋体" w:hint="eastAsia"/>
                <w:snapToGrid w:val="0"/>
                <w:kern w:val="0"/>
              </w:rPr>
              <w:t>业务唯一标识</w:t>
            </w:r>
          </w:p>
        </w:tc>
        <w:tc>
          <w:tcPr>
            <w:tcW w:w="1134" w:type="dxa"/>
            <w:shd w:val="clear" w:color="auto" w:fill="auto"/>
          </w:tcPr>
          <w:p w14:paraId="3F1A8D1F" w14:textId="77777777" w:rsidR="00DE0BC2" w:rsidRPr="00736667" w:rsidRDefault="00DE0BC2" w:rsidP="004664EA">
            <w:pPr>
              <w:jc w:val="left"/>
              <w:rPr>
                <w:rFonts w:ascii="宋体" w:hAnsi="宋体"/>
                <w:snapToGrid w:val="0"/>
                <w:kern w:val="0"/>
              </w:rPr>
            </w:pPr>
          </w:p>
        </w:tc>
        <w:tc>
          <w:tcPr>
            <w:tcW w:w="1134" w:type="dxa"/>
            <w:shd w:val="clear" w:color="auto" w:fill="auto"/>
          </w:tcPr>
          <w:p w14:paraId="78A4A930" w14:textId="5746BB95" w:rsidR="00DE0BC2" w:rsidRDefault="00733062" w:rsidP="004664EA">
            <w:pPr>
              <w:jc w:val="left"/>
              <w:rPr>
                <w:rFonts w:ascii="宋体" w:hAnsi="宋体"/>
                <w:snapToGrid w:val="0"/>
                <w:kern w:val="0"/>
              </w:rPr>
            </w:pPr>
            <w:r>
              <w:rPr>
                <w:rFonts w:ascii="宋体" w:hAnsi="宋体"/>
                <w:snapToGrid w:val="0"/>
                <w:kern w:val="0"/>
              </w:rPr>
              <w:t>N</w:t>
            </w:r>
          </w:p>
        </w:tc>
        <w:tc>
          <w:tcPr>
            <w:tcW w:w="3119" w:type="dxa"/>
            <w:shd w:val="clear" w:color="auto" w:fill="auto"/>
          </w:tcPr>
          <w:p w14:paraId="5FFB88DA" w14:textId="77777777" w:rsidR="00DE0BC2" w:rsidRPr="00736667" w:rsidRDefault="00DE0BC2" w:rsidP="004664EA">
            <w:pPr>
              <w:jc w:val="left"/>
              <w:rPr>
                <w:rFonts w:ascii="宋体" w:hAnsi="宋体"/>
                <w:snapToGrid w:val="0"/>
                <w:kern w:val="0"/>
              </w:rPr>
            </w:pPr>
          </w:p>
        </w:tc>
      </w:tr>
    </w:tbl>
    <w:p w14:paraId="4657ABA1"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C601163" w14:textId="77777777" w:rsidR="00DE0BC2" w:rsidRPr="00C56A4E" w:rsidRDefault="00DE0BC2" w:rsidP="00DE0BC2"/>
    <w:p w14:paraId="7C87CAE5" w14:textId="77777777" w:rsidR="00DE0BC2" w:rsidRDefault="00DE0BC2" w:rsidP="00DE0BC2">
      <w:pPr>
        <w:pStyle w:val="6"/>
      </w:pPr>
      <w:r w:rsidRPr="00A52328">
        <w:rPr>
          <w:rFonts w:hint="eastAsia"/>
        </w:rPr>
        <w:t>输出</w:t>
      </w:r>
    </w:p>
    <w:p w14:paraId="007F9B6C" w14:textId="77777777" w:rsidR="00DE0BC2" w:rsidRPr="00083F84" w:rsidRDefault="00DE0BC2" w:rsidP="00DE0BC2">
      <w:r>
        <w:rPr>
          <w:rFonts w:hint="eastAsia"/>
        </w:rPr>
        <w:t xml:space="preserve">      </w:t>
      </w:r>
      <w:r>
        <w:t xml:space="preserve"> </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733062" w:rsidRPr="00736667" w14:paraId="3BE9D580" w14:textId="77777777" w:rsidTr="00733062">
        <w:tc>
          <w:tcPr>
            <w:tcW w:w="1559" w:type="dxa"/>
            <w:shd w:val="clear" w:color="auto" w:fill="E0E0E0"/>
          </w:tcPr>
          <w:p w14:paraId="6A06D176" w14:textId="77777777" w:rsidR="00733062" w:rsidRPr="00736667" w:rsidRDefault="00733062" w:rsidP="007E581A">
            <w:pPr>
              <w:jc w:val="center"/>
              <w:rPr>
                <w:b/>
                <w:snapToGrid w:val="0"/>
                <w:kern w:val="0"/>
              </w:rPr>
            </w:pPr>
            <w:r w:rsidRPr="00736667">
              <w:rPr>
                <w:rFonts w:hint="eastAsia"/>
                <w:b/>
                <w:snapToGrid w:val="0"/>
                <w:kern w:val="0"/>
              </w:rPr>
              <w:t>输入要素</w:t>
            </w:r>
          </w:p>
        </w:tc>
        <w:tc>
          <w:tcPr>
            <w:tcW w:w="1701" w:type="dxa"/>
            <w:shd w:val="clear" w:color="auto" w:fill="E0E0E0"/>
          </w:tcPr>
          <w:p w14:paraId="229E9541" w14:textId="77777777" w:rsidR="00733062" w:rsidRPr="00736667" w:rsidRDefault="00733062" w:rsidP="007E581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8D09BFB" w14:textId="77777777" w:rsidR="00733062" w:rsidRPr="00736667" w:rsidRDefault="00733062" w:rsidP="007E581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5FCBCF5" w14:textId="77777777" w:rsidR="00733062" w:rsidRPr="00736667" w:rsidRDefault="00733062" w:rsidP="007E581A">
            <w:pPr>
              <w:jc w:val="center"/>
              <w:rPr>
                <w:b/>
                <w:snapToGrid w:val="0"/>
                <w:kern w:val="0"/>
              </w:rPr>
            </w:pPr>
            <w:r w:rsidRPr="00736667">
              <w:rPr>
                <w:rFonts w:hint="eastAsia"/>
                <w:b/>
                <w:snapToGrid w:val="0"/>
                <w:kern w:val="0"/>
              </w:rPr>
              <w:t>备注</w:t>
            </w:r>
          </w:p>
        </w:tc>
      </w:tr>
      <w:tr w:rsidR="00733062" w:rsidRPr="00736667" w14:paraId="4EB66C24" w14:textId="77777777" w:rsidTr="00733062">
        <w:tc>
          <w:tcPr>
            <w:tcW w:w="1559" w:type="dxa"/>
            <w:shd w:val="clear" w:color="auto" w:fill="auto"/>
          </w:tcPr>
          <w:p w14:paraId="14B068D1" w14:textId="77777777" w:rsidR="00733062" w:rsidRDefault="00733062" w:rsidP="007E581A">
            <w:pPr>
              <w:jc w:val="center"/>
              <w:rPr>
                <w:rFonts w:ascii="宋体" w:hAnsi="宋体"/>
                <w:snapToGrid w:val="0"/>
                <w:kern w:val="0"/>
              </w:rPr>
            </w:pPr>
            <w:r>
              <w:rPr>
                <w:rFonts w:ascii="宋体" w:hAnsi="宋体" w:hint="eastAsia"/>
                <w:snapToGrid w:val="0"/>
                <w:kern w:val="0"/>
              </w:rPr>
              <w:t>资方唯一标识</w:t>
            </w:r>
          </w:p>
        </w:tc>
        <w:tc>
          <w:tcPr>
            <w:tcW w:w="1701" w:type="dxa"/>
            <w:shd w:val="clear" w:color="auto" w:fill="auto"/>
          </w:tcPr>
          <w:p w14:paraId="4EB1E12F" w14:textId="77777777" w:rsidR="00733062" w:rsidRPr="00736667" w:rsidRDefault="00733062" w:rsidP="007E581A">
            <w:pPr>
              <w:jc w:val="center"/>
              <w:rPr>
                <w:rFonts w:ascii="宋体" w:hAnsi="宋体"/>
                <w:snapToGrid w:val="0"/>
                <w:kern w:val="0"/>
              </w:rPr>
            </w:pPr>
          </w:p>
        </w:tc>
        <w:tc>
          <w:tcPr>
            <w:tcW w:w="1134" w:type="dxa"/>
            <w:shd w:val="clear" w:color="auto" w:fill="auto"/>
          </w:tcPr>
          <w:p w14:paraId="191897F3" w14:textId="563BB095" w:rsidR="00733062" w:rsidRDefault="00140BFA"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5F8A10E1" w14:textId="77777777" w:rsidR="00733062" w:rsidRPr="00736667" w:rsidRDefault="00733062" w:rsidP="007E581A">
            <w:pPr>
              <w:jc w:val="center"/>
              <w:rPr>
                <w:rFonts w:ascii="宋体" w:hAnsi="宋体"/>
                <w:snapToGrid w:val="0"/>
                <w:kern w:val="0"/>
              </w:rPr>
            </w:pPr>
          </w:p>
        </w:tc>
      </w:tr>
      <w:tr w:rsidR="00733062" w:rsidRPr="00736667" w14:paraId="72C7D4D3" w14:textId="77777777" w:rsidTr="00733062">
        <w:tc>
          <w:tcPr>
            <w:tcW w:w="1559" w:type="dxa"/>
            <w:shd w:val="clear" w:color="auto" w:fill="auto"/>
          </w:tcPr>
          <w:p w14:paraId="475F8A34" w14:textId="77777777" w:rsidR="00733062" w:rsidRDefault="00733062" w:rsidP="007E581A">
            <w:pPr>
              <w:jc w:val="center"/>
              <w:rPr>
                <w:rFonts w:ascii="宋体" w:hAnsi="宋体"/>
                <w:snapToGrid w:val="0"/>
                <w:kern w:val="0"/>
              </w:rPr>
            </w:pPr>
            <w:r>
              <w:rPr>
                <w:rFonts w:ascii="宋体" w:hAnsi="宋体" w:hint="eastAsia"/>
                <w:snapToGrid w:val="0"/>
                <w:kern w:val="0"/>
              </w:rPr>
              <w:t>资方名称</w:t>
            </w:r>
          </w:p>
        </w:tc>
        <w:tc>
          <w:tcPr>
            <w:tcW w:w="1701" w:type="dxa"/>
            <w:shd w:val="clear" w:color="auto" w:fill="auto"/>
          </w:tcPr>
          <w:p w14:paraId="3745C0A9" w14:textId="77777777" w:rsidR="00733062" w:rsidRPr="00736667" w:rsidRDefault="00733062" w:rsidP="007E581A">
            <w:pPr>
              <w:jc w:val="center"/>
              <w:rPr>
                <w:rFonts w:ascii="宋体" w:hAnsi="宋体"/>
                <w:snapToGrid w:val="0"/>
                <w:kern w:val="0"/>
              </w:rPr>
            </w:pPr>
          </w:p>
        </w:tc>
        <w:tc>
          <w:tcPr>
            <w:tcW w:w="1134" w:type="dxa"/>
            <w:shd w:val="clear" w:color="auto" w:fill="auto"/>
          </w:tcPr>
          <w:p w14:paraId="09FCF016" w14:textId="77777777" w:rsidR="00733062" w:rsidRDefault="00733062"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793238E" w14:textId="77777777" w:rsidR="00733062" w:rsidRPr="00736667" w:rsidRDefault="00733062" w:rsidP="007E581A">
            <w:pPr>
              <w:jc w:val="center"/>
              <w:rPr>
                <w:rFonts w:ascii="宋体" w:hAnsi="宋体"/>
                <w:snapToGrid w:val="0"/>
                <w:kern w:val="0"/>
              </w:rPr>
            </w:pPr>
          </w:p>
        </w:tc>
      </w:tr>
      <w:tr w:rsidR="00733062" w:rsidRPr="00736667" w14:paraId="0C1ABC93" w14:textId="77777777" w:rsidTr="00733062">
        <w:tc>
          <w:tcPr>
            <w:tcW w:w="1559" w:type="dxa"/>
            <w:shd w:val="clear" w:color="auto" w:fill="auto"/>
          </w:tcPr>
          <w:p w14:paraId="773CA579" w14:textId="77777777" w:rsidR="00733062" w:rsidRDefault="00733062" w:rsidP="007E581A">
            <w:pPr>
              <w:jc w:val="center"/>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701" w:type="dxa"/>
            <w:shd w:val="clear" w:color="auto" w:fill="auto"/>
          </w:tcPr>
          <w:p w14:paraId="6CA518DA" w14:textId="77777777" w:rsidR="00733062" w:rsidRPr="00736667" w:rsidRDefault="00733062" w:rsidP="007E581A">
            <w:pPr>
              <w:jc w:val="center"/>
              <w:rPr>
                <w:rFonts w:ascii="宋体" w:hAnsi="宋体"/>
                <w:snapToGrid w:val="0"/>
                <w:kern w:val="0"/>
              </w:rPr>
            </w:pPr>
          </w:p>
        </w:tc>
        <w:tc>
          <w:tcPr>
            <w:tcW w:w="1134" w:type="dxa"/>
            <w:shd w:val="clear" w:color="auto" w:fill="auto"/>
          </w:tcPr>
          <w:p w14:paraId="14B753D1" w14:textId="77777777" w:rsidR="00733062" w:rsidRDefault="00733062" w:rsidP="007E581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58172CB3" w14:textId="77777777" w:rsidR="00733062" w:rsidRPr="00736667" w:rsidRDefault="00733062" w:rsidP="007E581A">
            <w:pPr>
              <w:jc w:val="center"/>
              <w:rPr>
                <w:rFonts w:ascii="宋体" w:hAnsi="宋体"/>
                <w:snapToGrid w:val="0"/>
                <w:kern w:val="0"/>
              </w:rPr>
            </w:pPr>
          </w:p>
        </w:tc>
      </w:tr>
      <w:tr w:rsidR="00733062" w:rsidRPr="00736667" w14:paraId="2C573065" w14:textId="77777777" w:rsidTr="00733062">
        <w:tc>
          <w:tcPr>
            <w:tcW w:w="1559" w:type="dxa"/>
            <w:shd w:val="clear" w:color="auto" w:fill="auto"/>
          </w:tcPr>
          <w:p w14:paraId="61005D43" w14:textId="76DE7FDA" w:rsidR="00733062" w:rsidRDefault="00733062" w:rsidP="007E581A">
            <w:pPr>
              <w:jc w:val="center"/>
              <w:rPr>
                <w:rFonts w:ascii="宋体" w:hAnsi="宋体"/>
                <w:snapToGrid w:val="0"/>
                <w:kern w:val="0"/>
              </w:rPr>
            </w:pPr>
            <w:r>
              <w:rPr>
                <w:rFonts w:ascii="宋体" w:hAnsi="宋体" w:hint="eastAsia"/>
                <w:snapToGrid w:val="0"/>
                <w:kern w:val="0"/>
              </w:rPr>
              <w:t>打分评价</w:t>
            </w:r>
          </w:p>
        </w:tc>
        <w:tc>
          <w:tcPr>
            <w:tcW w:w="1701" w:type="dxa"/>
            <w:shd w:val="clear" w:color="auto" w:fill="auto"/>
          </w:tcPr>
          <w:p w14:paraId="6606BFFC" w14:textId="77777777" w:rsidR="00733062" w:rsidRPr="00736667" w:rsidRDefault="00733062" w:rsidP="007E581A">
            <w:pPr>
              <w:jc w:val="center"/>
              <w:rPr>
                <w:rFonts w:ascii="宋体" w:hAnsi="宋体"/>
                <w:snapToGrid w:val="0"/>
                <w:kern w:val="0"/>
              </w:rPr>
            </w:pPr>
          </w:p>
        </w:tc>
        <w:tc>
          <w:tcPr>
            <w:tcW w:w="1134" w:type="dxa"/>
            <w:shd w:val="clear" w:color="auto" w:fill="auto"/>
          </w:tcPr>
          <w:p w14:paraId="2C000EEC" w14:textId="5D256EEB" w:rsidR="00733062" w:rsidRDefault="00733062"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9494E8D" w14:textId="77777777" w:rsidR="00733062" w:rsidRPr="00736667" w:rsidRDefault="00733062" w:rsidP="007E581A">
            <w:pPr>
              <w:jc w:val="center"/>
              <w:rPr>
                <w:rFonts w:ascii="宋体" w:hAnsi="宋体"/>
                <w:snapToGrid w:val="0"/>
                <w:kern w:val="0"/>
              </w:rPr>
            </w:pPr>
          </w:p>
        </w:tc>
      </w:tr>
      <w:tr w:rsidR="00733062" w:rsidRPr="00736667" w14:paraId="04B2209E" w14:textId="77777777" w:rsidTr="00733062">
        <w:tc>
          <w:tcPr>
            <w:tcW w:w="1559" w:type="dxa"/>
            <w:shd w:val="clear" w:color="auto" w:fill="auto"/>
          </w:tcPr>
          <w:p w14:paraId="207D562F" w14:textId="26DC010F" w:rsidR="00733062" w:rsidRDefault="00733062" w:rsidP="007E581A">
            <w:pPr>
              <w:jc w:val="center"/>
              <w:rPr>
                <w:rFonts w:ascii="宋体" w:hAnsi="宋体"/>
                <w:snapToGrid w:val="0"/>
                <w:kern w:val="0"/>
              </w:rPr>
            </w:pPr>
            <w:r>
              <w:rPr>
                <w:rFonts w:ascii="宋体" w:hAnsi="宋体" w:hint="eastAsia"/>
                <w:snapToGrid w:val="0"/>
                <w:kern w:val="0"/>
              </w:rPr>
              <w:t>自定义评价</w:t>
            </w:r>
          </w:p>
        </w:tc>
        <w:tc>
          <w:tcPr>
            <w:tcW w:w="1701" w:type="dxa"/>
            <w:shd w:val="clear" w:color="auto" w:fill="auto"/>
          </w:tcPr>
          <w:p w14:paraId="035FFD3B" w14:textId="77777777" w:rsidR="00733062" w:rsidRPr="00736667" w:rsidRDefault="00733062" w:rsidP="007E581A">
            <w:pPr>
              <w:jc w:val="center"/>
              <w:rPr>
                <w:rFonts w:ascii="宋体" w:hAnsi="宋体"/>
                <w:snapToGrid w:val="0"/>
                <w:kern w:val="0"/>
              </w:rPr>
            </w:pPr>
          </w:p>
        </w:tc>
        <w:tc>
          <w:tcPr>
            <w:tcW w:w="1134" w:type="dxa"/>
            <w:shd w:val="clear" w:color="auto" w:fill="auto"/>
          </w:tcPr>
          <w:p w14:paraId="148274BD" w14:textId="3854E308" w:rsidR="00733062" w:rsidRDefault="00733062" w:rsidP="007E581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6BC521E4" w14:textId="77777777" w:rsidR="00733062" w:rsidRPr="00736667" w:rsidRDefault="00733062" w:rsidP="007E581A">
            <w:pPr>
              <w:jc w:val="center"/>
              <w:rPr>
                <w:rFonts w:ascii="宋体" w:hAnsi="宋体"/>
                <w:snapToGrid w:val="0"/>
                <w:kern w:val="0"/>
              </w:rPr>
            </w:pPr>
          </w:p>
        </w:tc>
      </w:tr>
      <w:tr w:rsidR="00733062" w:rsidRPr="00736667" w14:paraId="183FAA1C" w14:textId="77777777" w:rsidTr="00733062">
        <w:tc>
          <w:tcPr>
            <w:tcW w:w="7513" w:type="dxa"/>
            <w:gridSpan w:val="4"/>
            <w:shd w:val="clear" w:color="auto" w:fill="auto"/>
          </w:tcPr>
          <w:p w14:paraId="27E85CDF" w14:textId="77777777" w:rsidR="00733062" w:rsidRPr="00736667" w:rsidRDefault="00733062" w:rsidP="007E581A">
            <w:pPr>
              <w:jc w:val="center"/>
              <w:rPr>
                <w:rFonts w:ascii="宋体" w:hAnsi="宋体"/>
                <w:snapToGrid w:val="0"/>
                <w:kern w:val="0"/>
              </w:rPr>
            </w:pPr>
            <w:r>
              <w:rPr>
                <w:rFonts w:ascii="宋体" w:hAnsi="宋体" w:hint="eastAsia"/>
                <w:snapToGrid w:val="0"/>
                <w:kern w:val="0"/>
              </w:rPr>
              <w:t>评价</w:t>
            </w:r>
            <w:r>
              <w:rPr>
                <w:rFonts w:ascii="宋体" w:hAnsi="宋体"/>
                <w:snapToGrid w:val="0"/>
                <w:kern w:val="0"/>
              </w:rPr>
              <w:t>标签列表</w:t>
            </w:r>
            <w:r>
              <w:rPr>
                <w:rFonts w:ascii="宋体" w:hAnsi="宋体" w:hint="eastAsia"/>
                <w:snapToGrid w:val="0"/>
                <w:kern w:val="0"/>
              </w:rPr>
              <w:t>&lt;LIST&gt;</w:t>
            </w:r>
          </w:p>
        </w:tc>
      </w:tr>
      <w:tr w:rsidR="00733062" w:rsidRPr="00736667" w14:paraId="306B413F" w14:textId="77777777" w:rsidTr="00733062">
        <w:tc>
          <w:tcPr>
            <w:tcW w:w="1559" w:type="dxa"/>
            <w:shd w:val="clear" w:color="auto" w:fill="auto"/>
          </w:tcPr>
          <w:p w14:paraId="5D6DB881" w14:textId="77777777" w:rsidR="00733062" w:rsidRDefault="00733062" w:rsidP="007E581A">
            <w:pPr>
              <w:jc w:val="center"/>
              <w:rPr>
                <w:rFonts w:ascii="宋体" w:hAnsi="宋体"/>
                <w:snapToGrid w:val="0"/>
                <w:kern w:val="0"/>
              </w:rPr>
            </w:pPr>
            <w:r>
              <w:rPr>
                <w:rFonts w:ascii="宋体" w:hAnsi="宋体" w:hint="eastAsia"/>
                <w:snapToGrid w:val="0"/>
                <w:kern w:val="0"/>
              </w:rPr>
              <w:t>评价标签名</w:t>
            </w:r>
          </w:p>
        </w:tc>
        <w:tc>
          <w:tcPr>
            <w:tcW w:w="1701" w:type="dxa"/>
            <w:shd w:val="clear" w:color="auto" w:fill="auto"/>
          </w:tcPr>
          <w:p w14:paraId="554C1FE1" w14:textId="77777777" w:rsidR="00733062" w:rsidRPr="00736667" w:rsidRDefault="00733062" w:rsidP="007E581A">
            <w:pPr>
              <w:jc w:val="center"/>
              <w:rPr>
                <w:rFonts w:ascii="宋体" w:hAnsi="宋体"/>
                <w:snapToGrid w:val="0"/>
                <w:kern w:val="0"/>
              </w:rPr>
            </w:pPr>
          </w:p>
        </w:tc>
        <w:tc>
          <w:tcPr>
            <w:tcW w:w="1134" w:type="dxa"/>
            <w:shd w:val="clear" w:color="auto" w:fill="auto"/>
          </w:tcPr>
          <w:p w14:paraId="646FCD9B" w14:textId="77777777" w:rsidR="00733062" w:rsidRDefault="00733062" w:rsidP="007E581A">
            <w:pPr>
              <w:jc w:val="center"/>
              <w:rPr>
                <w:rFonts w:ascii="宋体" w:hAnsi="宋体"/>
                <w:snapToGrid w:val="0"/>
                <w:kern w:val="0"/>
              </w:rPr>
            </w:pPr>
          </w:p>
        </w:tc>
        <w:tc>
          <w:tcPr>
            <w:tcW w:w="3119" w:type="dxa"/>
            <w:shd w:val="clear" w:color="auto" w:fill="auto"/>
          </w:tcPr>
          <w:p w14:paraId="302FAF77" w14:textId="77777777" w:rsidR="00733062" w:rsidRPr="00736667" w:rsidRDefault="00733062" w:rsidP="007E581A">
            <w:pPr>
              <w:jc w:val="center"/>
              <w:rPr>
                <w:rFonts w:ascii="宋体" w:hAnsi="宋体"/>
                <w:snapToGrid w:val="0"/>
                <w:kern w:val="0"/>
              </w:rPr>
            </w:pPr>
          </w:p>
        </w:tc>
      </w:tr>
      <w:tr w:rsidR="00733062" w:rsidRPr="00736667" w14:paraId="53075791" w14:textId="77777777" w:rsidTr="00733062">
        <w:tc>
          <w:tcPr>
            <w:tcW w:w="1559" w:type="dxa"/>
            <w:shd w:val="clear" w:color="auto" w:fill="auto"/>
          </w:tcPr>
          <w:p w14:paraId="1DB2DFA3" w14:textId="77777777" w:rsidR="00733062" w:rsidRDefault="00733062" w:rsidP="007E581A">
            <w:pPr>
              <w:jc w:val="center"/>
              <w:rPr>
                <w:rFonts w:ascii="宋体" w:hAnsi="宋体"/>
                <w:snapToGrid w:val="0"/>
                <w:kern w:val="0"/>
              </w:rPr>
            </w:pPr>
            <w:r>
              <w:rPr>
                <w:rFonts w:ascii="宋体" w:hAnsi="宋体" w:hint="eastAsia"/>
                <w:snapToGrid w:val="0"/>
                <w:kern w:val="0"/>
              </w:rPr>
              <w:t>标签</w:t>
            </w:r>
            <w:r>
              <w:rPr>
                <w:rFonts w:ascii="宋体" w:hAnsi="宋体"/>
                <w:snapToGrid w:val="0"/>
                <w:kern w:val="0"/>
              </w:rPr>
              <w:t>名被使用数</w:t>
            </w:r>
          </w:p>
        </w:tc>
        <w:tc>
          <w:tcPr>
            <w:tcW w:w="1701" w:type="dxa"/>
            <w:shd w:val="clear" w:color="auto" w:fill="auto"/>
          </w:tcPr>
          <w:p w14:paraId="723A2A35" w14:textId="77777777" w:rsidR="00733062" w:rsidRPr="00736667" w:rsidRDefault="00733062" w:rsidP="007E581A">
            <w:pPr>
              <w:jc w:val="center"/>
              <w:rPr>
                <w:rFonts w:ascii="宋体" w:hAnsi="宋体"/>
                <w:snapToGrid w:val="0"/>
                <w:kern w:val="0"/>
              </w:rPr>
            </w:pPr>
          </w:p>
        </w:tc>
        <w:tc>
          <w:tcPr>
            <w:tcW w:w="1134" w:type="dxa"/>
            <w:shd w:val="clear" w:color="auto" w:fill="auto"/>
          </w:tcPr>
          <w:p w14:paraId="3C7223B9" w14:textId="77777777" w:rsidR="00733062" w:rsidRDefault="00733062" w:rsidP="007E581A">
            <w:pPr>
              <w:jc w:val="center"/>
              <w:rPr>
                <w:rFonts w:ascii="宋体" w:hAnsi="宋体"/>
                <w:snapToGrid w:val="0"/>
                <w:kern w:val="0"/>
              </w:rPr>
            </w:pPr>
          </w:p>
        </w:tc>
        <w:tc>
          <w:tcPr>
            <w:tcW w:w="3119" w:type="dxa"/>
            <w:shd w:val="clear" w:color="auto" w:fill="auto"/>
          </w:tcPr>
          <w:p w14:paraId="01D13C6A" w14:textId="77777777" w:rsidR="00733062" w:rsidRPr="00736667" w:rsidRDefault="00733062" w:rsidP="007E581A">
            <w:pPr>
              <w:jc w:val="center"/>
              <w:rPr>
                <w:rFonts w:ascii="宋体" w:hAnsi="宋体"/>
                <w:snapToGrid w:val="0"/>
                <w:kern w:val="0"/>
              </w:rPr>
            </w:pPr>
          </w:p>
        </w:tc>
      </w:tr>
    </w:tbl>
    <w:p w14:paraId="500B790A" w14:textId="77777777" w:rsidR="00DE0BC2"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630F31A" w14:textId="77777777" w:rsidR="00733062" w:rsidRPr="00A9755C" w:rsidRDefault="0073306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32F4734" w14:textId="77777777" w:rsidR="00DE0BC2" w:rsidRDefault="00DE0BC2" w:rsidP="00DE0BC2">
      <w:pPr>
        <w:pStyle w:val="6"/>
      </w:pPr>
      <w:r>
        <w:rPr>
          <w:rFonts w:hint="eastAsia"/>
        </w:rPr>
        <w:t>数据</w:t>
      </w:r>
      <w:r>
        <w:t>库表</w:t>
      </w:r>
    </w:p>
    <w:p w14:paraId="27CB762D" w14:textId="77777777" w:rsidR="00DE0BC2" w:rsidRDefault="00DE0BC2" w:rsidP="00DE0BC2">
      <w:r w:rsidRPr="0022322E">
        <w:rPr>
          <w:rFonts w:hint="eastAsia"/>
        </w:rPr>
        <w:t>业务评价表</w:t>
      </w:r>
    </w:p>
    <w:p w14:paraId="43815F7C" w14:textId="77777777" w:rsidR="00DE0BC2" w:rsidRPr="005F67AF" w:rsidRDefault="00DE0BC2" w:rsidP="00DE0BC2"/>
    <w:p w14:paraId="5538E84B" w14:textId="77777777" w:rsidR="00DE0BC2" w:rsidRPr="0082647F" w:rsidRDefault="00DE0BC2" w:rsidP="00DE0BC2">
      <w:pPr>
        <w:pStyle w:val="5"/>
      </w:pPr>
      <w:r>
        <w:rPr>
          <w:rFonts w:hint="eastAsia"/>
        </w:rPr>
        <w:t>业务</w:t>
      </w:r>
      <w:r>
        <w:t>评价</w:t>
      </w:r>
    </w:p>
    <w:p w14:paraId="033473B2" w14:textId="77777777" w:rsidR="00DE0BC2" w:rsidRDefault="00DE0BC2" w:rsidP="00DE0BC2">
      <w:pPr>
        <w:pStyle w:val="6"/>
      </w:pPr>
      <w:r>
        <w:rPr>
          <w:rFonts w:hint="eastAsia"/>
        </w:rPr>
        <w:t>功能</w:t>
      </w:r>
      <w:r>
        <w:t>描述</w:t>
      </w:r>
    </w:p>
    <w:p w14:paraId="0E471D1A"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对已完成且未评价业务中的资金方表现进行评价</w:t>
      </w:r>
      <w:r>
        <w:rPr>
          <w:rFonts w:ascii="宋体" w:hAnsi="宋体" w:hint="eastAsia"/>
          <w:kern w:val="0"/>
          <w:sz w:val="24"/>
          <w:szCs w:val="21"/>
        </w:rPr>
        <w:t>。</w:t>
      </w:r>
    </w:p>
    <w:p w14:paraId="59343315" w14:textId="77777777" w:rsidR="00DE0BC2" w:rsidRPr="00676A58" w:rsidRDefault="00DE0BC2" w:rsidP="00DE0BC2">
      <w:pPr>
        <w:pStyle w:val="6"/>
      </w:pPr>
      <w:r w:rsidRPr="00676A58">
        <w:rPr>
          <w:rFonts w:hint="eastAsia"/>
        </w:rPr>
        <w:lastRenderedPageBreak/>
        <w:t>处理流程</w:t>
      </w:r>
    </w:p>
    <w:p w14:paraId="37F0B362" w14:textId="772A83AA" w:rsidR="00733062" w:rsidRDefault="00733062" w:rsidP="00DE0BC2">
      <w:pPr>
        <w:ind w:left="289" w:firstLine="420"/>
        <w:rPr>
          <w:b/>
          <w:sz w:val="24"/>
          <w:szCs w:val="24"/>
        </w:rPr>
      </w:pPr>
      <w:r>
        <w:rPr>
          <w:noProof/>
        </w:rPr>
        <w:drawing>
          <wp:inline distT="0" distB="0" distL="0" distR="0" wp14:anchorId="350A1921" wp14:editId="5F72D0F1">
            <wp:extent cx="3199295" cy="242316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11032" cy="2432049"/>
                    </a:xfrm>
                    <a:prstGeom prst="rect">
                      <a:avLst/>
                    </a:prstGeom>
                  </pic:spPr>
                </pic:pic>
              </a:graphicData>
            </a:graphic>
          </wp:inline>
        </w:drawing>
      </w:r>
    </w:p>
    <w:p w14:paraId="429885CB" w14:textId="77777777" w:rsidR="00DE0BC2" w:rsidRPr="004F010F" w:rsidRDefault="00DE0BC2" w:rsidP="00DE0BC2">
      <w:pPr>
        <w:ind w:left="289" w:firstLine="420"/>
      </w:pPr>
      <w:r w:rsidRPr="00646F01">
        <w:rPr>
          <w:rFonts w:hint="eastAsia"/>
          <w:b/>
          <w:sz w:val="24"/>
          <w:szCs w:val="24"/>
        </w:rPr>
        <w:t>【流程描述】</w:t>
      </w:r>
    </w:p>
    <w:p w14:paraId="70519C6D" w14:textId="77777777" w:rsidR="00DE0BC2"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传入输入项到微服务接口，效验输入项合法性和自定义评价是否敏感词合规后保存到评价信息表并返回成功/失败标志及失败信息。</w:t>
      </w:r>
    </w:p>
    <w:p w14:paraId="1FF1AE21" w14:textId="77777777" w:rsidR="00733062" w:rsidDel="00733062" w:rsidRDefault="0073306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noProof/>
        </w:rPr>
      </w:pPr>
      <w:r w:rsidDel="00733062">
        <w:rPr>
          <w:noProof/>
        </w:rPr>
        <w:t xml:space="preserve"> </w:t>
      </w:r>
    </w:p>
    <w:p w14:paraId="05EB0015" w14:textId="4F972AE7" w:rsidR="00DE0BC2" w:rsidRPr="00C3467F" w:rsidRDefault="0073306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sidDel="00733062">
        <w:rPr>
          <w:noProof/>
        </w:rPr>
        <w:t xml:space="preserve"> </w:t>
      </w:r>
    </w:p>
    <w:p w14:paraId="236ECA1F" w14:textId="77777777" w:rsidR="00DE0BC2" w:rsidRPr="00F9212D" w:rsidRDefault="00DE0BC2" w:rsidP="00DE0BC2">
      <w:pPr>
        <w:pStyle w:val="6"/>
      </w:pPr>
      <w:r w:rsidRPr="00F9212D">
        <w:rPr>
          <w:rFonts w:hint="eastAsia"/>
        </w:rPr>
        <w:t>输入</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733062" w:rsidRPr="00736667" w14:paraId="2EFB318A" w14:textId="77777777" w:rsidTr="00041BC9">
        <w:tc>
          <w:tcPr>
            <w:tcW w:w="1559" w:type="dxa"/>
            <w:shd w:val="clear" w:color="auto" w:fill="E0E0E0"/>
          </w:tcPr>
          <w:p w14:paraId="4FC50E59" w14:textId="77777777" w:rsidR="00733062" w:rsidRPr="00736667" w:rsidRDefault="00733062" w:rsidP="007E581A">
            <w:pPr>
              <w:jc w:val="center"/>
              <w:rPr>
                <w:b/>
                <w:snapToGrid w:val="0"/>
                <w:kern w:val="0"/>
              </w:rPr>
            </w:pPr>
            <w:r w:rsidRPr="00736667">
              <w:rPr>
                <w:rFonts w:hint="eastAsia"/>
                <w:b/>
                <w:snapToGrid w:val="0"/>
                <w:kern w:val="0"/>
              </w:rPr>
              <w:t>输入要素</w:t>
            </w:r>
          </w:p>
        </w:tc>
        <w:tc>
          <w:tcPr>
            <w:tcW w:w="1701" w:type="dxa"/>
            <w:shd w:val="clear" w:color="auto" w:fill="E0E0E0"/>
          </w:tcPr>
          <w:p w14:paraId="55C442E0" w14:textId="77777777" w:rsidR="00733062" w:rsidRPr="00736667" w:rsidRDefault="00733062" w:rsidP="007E581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5465D58" w14:textId="77777777" w:rsidR="00733062" w:rsidRPr="00736667" w:rsidRDefault="00733062" w:rsidP="007E581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777EE3B" w14:textId="77777777" w:rsidR="00733062" w:rsidRPr="00736667" w:rsidRDefault="00733062" w:rsidP="007E581A">
            <w:pPr>
              <w:jc w:val="center"/>
              <w:rPr>
                <w:b/>
                <w:snapToGrid w:val="0"/>
                <w:kern w:val="0"/>
              </w:rPr>
            </w:pPr>
            <w:r w:rsidRPr="00736667">
              <w:rPr>
                <w:rFonts w:hint="eastAsia"/>
                <w:b/>
                <w:snapToGrid w:val="0"/>
                <w:kern w:val="0"/>
              </w:rPr>
              <w:t>备注</w:t>
            </w:r>
          </w:p>
        </w:tc>
      </w:tr>
      <w:tr w:rsidR="00733062" w:rsidRPr="00736667" w14:paraId="5F915AC5" w14:textId="77777777" w:rsidTr="00041BC9">
        <w:tc>
          <w:tcPr>
            <w:tcW w:w="1559" w:type="dxa"/>
            <w:shd w:val="clear" w:color="auto" w:fill="auto"/>
          </w:tcPr>
          <w:p w14:paraId="75A84862" w14:textId="77777777" w:rsidR="00733062" w:rsidRDefault="00733062" w:rsidP="007E581A">
            <w:pPr>
              <w:jc w:val="center"/>
              <w:rPr>
                <w:rFonts w:ascii="宋体" w:hAnsi="宋体"/>
                <w:snapToGrid w:val="0"/>
                <w:kern w:val="0"/>
              </w:rPr>
            </w:pPr>
            <w:r>
              <w:rPr>
                <w:rFonts w:ascii="宋体" w:hAnsi="宋体" w:hint="eastAsia"/>
                <w:snapToGrid w:val="0"/>
                <w:kern w:val="0"/>
              </w:rPr>
              <w:t>渠道人唯一标识</w:t>
            </w:r>
          </w:p>
        </w:tc>
        <w:tc>
          <w:tcPr>
            <w:tcW w:w="1701" w:type="dxa"/>
            <w:shd w:val="clear" w:color="auto" w:fill="auto"/>
          </w:tcPr>
          <w:p w14:paraId="53EDBBDB" w14:textId="77777777" w:rsidR="00733062" w:rsidRPr="00736667" w:rsidRDefault="00733062" w:rsidP="007E581A">
            <w:pPr>
              <w:jc w:val="center"/>
              <w:rPr>
                <w:rFonts w:ascii="宋体" w:hAnsi="宋体"/>
                <w:snapToGrid w:val="0"/>
                <w:kern w:val="0"/>
              </w:rPr>
            </w:pPr>
          </w:p>
        </w:tc>
        <w:tc>
          <w:tcPr>
            <w:tcW w:w="1134" w:type="dxa"/>
            <w:shd w:val="clear" w:color="auto" w:fill="auto"/>
          </w:tcPr>
          <w:p w14:paraId="624C9BE5" w14:textId="77777777" w:rsidR="00733062" w:rsidRDefault="00733062"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30058A24" w14:textId="77777777" w:rsidR="00733062" w:rsidRPr="00736667" w:rsidRDefault="00733062" w:rsidP="007E581A">
            <w:pPr>
              <w:jc w:val="center"/>
              <w:rPr>
                <w:rFonts w:ascii="宋体" w:hAnsi="宋体"/>
                <w:snapToGrid w:val="0"/>
                <w:kern w:val="0"/>
              </w:rPr>
            </w:pPr>
          </w:p>
        </w:tc>
      </w:tr>
      <w:tr w:rsidR="00733062" w:rsidRPr="00736667" w14:paraId="7417D43B" w14:textId="77777777" w:rsidTr="00041BC9">
        <w:tc>
          <w:tcPr>
            <w:tcW w:w="1559" w:type="dxa"/>
            <w:shd w:val="clear" w:color="auto" w:fill="auto"/>
          </w:tcPr>
          <w:p w14:paraId="665433A5" w14:textId="77777777" w:rsidR="00733062" w:rsidRDefault="00733062" w:rsidP="007E581A">
            <w:pPr>
              <w:jc w:val="center"/>
              <w:rPr>
                <w:rFonts w:ascii="宋体" w:hAnsi="宋体"/>
                <w:snapToGrid w:val="0"/>
                <w:kern w:val="0"/>
              </w:rPr>
            </w:pPr>
            <w:r>
              <w:rPr>
                <w:rFonts w:ascii="宋体" w:hAnsi="宋体" w:hint="eastAsia"/>
                <w:snapToGrid w:val="0"/>
                <w:kern w:val="0"/>
              </w:rPr>
              <w:t>业务唯一标识</w:t>
            </w:r>
          </w:p>
        </w:tc>
        <w:tc>
          <w:tcPr>
            <w:tcW w:w="1701" w:type="dxa"/>
            <w:shd w:val="clear" w:color="auto" w:fill="auto"/>
          </w:tcPr>
          <w:p w14:paraId="474E395A" w14:textId="77777777" w:rsidR="00733062" w:rsidRPr="00736667" w:rsidRDefault="00733062" w:rsidP="007E581A">
            <w:pPr>
              <w:jc w:val="center"/>
              <w:rPr>
                <w:rFonts w:ascii="宋体" w:hAnsi="宋体"/>
                <w:snapToGrid w:val="0"/>
                <w:kern w:val="0"/>
              </w:rPr>
            </w:pPr>
          </w:p>
        </w:tc>
        <w:tc>
          <w:tcPr>
            <w:tcW w:w="1134" w:type="dxa"/>
            <w:shd w:val="clear" w:color="auto" w:fill="auto"/>
          </w:tcPr>
          <w:p w14:paraId="1EFB0791" w14:textId="77777777" w:rsidR="00733062" w:rsidRDefault="00733062"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F5DFF4C" w14:textId="77777777" w:rsidR="00733062" w:rsidRPr="00736667" w:rsidRDefault="00733062" w:rsidP="007E581A">
            <w:pPr>
              <w:jc w:val="center"/>
              <w:rPr>
                <w:rFonts w:ascii="宋体" w:hAnsi="宋体"/>
                <w:snapToGrid w:val="0"/>
                <w:kern w:val="0"/>
              </w:rPr>
            </w:pPr>
          </w:p>
        </w:tc>
      </w:tr>
      <w:tr w:rsidR="00733062" w:rsidRPr="00736667" w14:paraId="406EBCCD" w14:textId="77777777" w:rsidTr="00041BC9">
        <w:tc>
          <w:tcPr>
            <w:tcW w:w="1559" w:type="dxa"/>
            <w:shd w:val="clear" w:color="auto" w:fill="auto"/>
          </w:tcPr>
          <w:p w14:paraId="50AEE1AB" w14:textId="77777777" w:rsidR="00733062" w:rsidRDefault="00733062" w:rsidP="007E581A">
            <w:pPr>
              <w:jc w:val="center"/>
              <w:rPr>
                <w:rFonts w:ascii="宋体" w:hAnsi="宋体"/>
                <w:snapToGrid w:val="0"/>
                <w:kern w:val="0"/>
              </w:rPr>
            </w:pPr>
            <w:r>
              <w:rPr>
                <w:rFonts w:ascii="宋体" w:hAnsi="宋体" w:hint="eastAsia"/>
                <w:snapToGrid w:val="0"/>
                <w:kern w:val="0"/>
              </w:rPr>
              <w:t>服务态度星级</w:t>
            </w:r>
          </w:p>
        </w:tc>
        <w:tc>
          <w:tcPr>
            <w:tcW w:w="1701" w:type="dxa"/>
            <w:shd w:val="clear" w:color="auto" w:fill="auto"/>
          </w:tcPr>
          <w:p w14:paraId="60143C47" w14:textId="77777777" w:rsidR="00733062" w:rsidRPr="00736667" w:rsidRDefault="00733062" w:rsidP="007E581A">
            <w:pPr>
              <w:jc w:val="center"/>
              <w:rPr>
                <w:rFonts w:ascii="宋体" w:hAnsi="宋体"/>
                <w:snapToGrid w:val="0"/>
                <w:kern w:val="0"/>
              </w:rPr>
            </w:pPr>
          </w:p>
        </w:tc>
        <w:tc>
          <w:tcPr>
            <w:tcW w:w="1134" w:type="dxa"/>
            <w:shd w:val="clear" w:color="auto" w:fill="auto"/>
          </w:tcPr>
          <w:p w14:paraId="035963DC" w14:textId="77777777" w:rsidR="00733062" w:rsidRDefault="00733062"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758B043" w14:textId="77777777" w:rsidR="00733062" w:rsidRPr="00736667" w:rsidRDefault="00733062" w:rsidP="007E581A">
            <w:pPr>
              <w:jc w:val="center"/>
              <w:rPr>
                <w:rFonts w:ascii="宋体" w:hAnsi="宋体"/>
                <w:snapToGrid w:val="0"/>
                <w:kern w:val="0"/>
              </w:rPr>
            </w:pPr>
          </w:p>
        </w:tc>
      </w:tr>
      <w:tr w:rsidR="00733062" w:rsidRPr="00736667" w14:paraId="7EB10AAB" w14:textId="77777777" w:rsidTr="00041BC9">
        <w:tc>
          <w:tcPr>
            <w:tcW w:w="1559" w:type="dxa"/>
            <w:shd w:val="clear" w:color="auto" w:fill="auto"/>
          </w:tcPr>
          <w:p w14:paraId="734DE2BB" w14:textId="77777777" w:rsidR="00733062" w:rsidRDefault="00733062" w:rsidP="007E581A">
            <w:pPr>
              <w:jc w:val="center"/>
              <w:rPr>
                <w:rFonts w:ascii="宋体" w:hAnsi="宋体"/>
                <w:snapToGrid w:val="0"/>
                <w:kern w:val="0"/>
              </w:rPr>
            </w:pPr>
            <w:r>
              <w:rPr>
                <w:rFonts w:ascii="宋体" w:hAnsi="宋体" w:hint="eastAsia"/>
                <w:snapToGrid w:val="0"/>
                <w:kern w:val="0"/>
              </w:rPr>
              <w:t>自定义评价描述</w:t>
            </w:r>
          </w:p>
        </w:tc>
        <w:tc>
          <w:tcPr>
            <w:tcW w:w="1701" w:type="dxa"/>
            <w:shd w:val="clear" w:color="auto" w:fill="auto"/>
          </w:tcPr>
          <w:p w14:paraId="0E000D1C" w14:textId="77777777" w:rsidR="00733062" w:rsidRPr="00736667" w:rsidRDefault="00733062" w:rsidP="007E581A">
            <w:pPr>
              <w:jc w:val="center"/>
              <w:rPr>
                <w:rFonts w:ascii="宋体" w:hAnsi="宋体"/>
                <w:snapToGrid w:val="0"/>
                <w:kern w:val="0"/>
              </w:rPr>
            </w:pPr>
          </w:p>
        </w:tc>
        <w:tc>
          <w:tcPr>
            <w:tcW w:w="1134" w:type="dxa"/>
            <w:shd w:val="clear" w:color="auto" w:fill="auto"/>
          </w:tcPr>
          <w:p w14:paraId="33039150" w14:textId="77777777" w:rsidR="00733062" w:rsidRDefault="00733062" w:rsidP="007E581A">
            <w:pPr>
              <w:jc w:val="center"/>
              <w:rPr>
                <w:rFonts w:ascii="宋体" w:hAnsi="宋体"/>
                <w:snapToGrid w:val="0"/>
                <w:kern w:val="0"/>
              </w:rPr>
            </w:pPr>
            <w:r>
              <w:rPr>
                <w:rFonts w:ascii="宋体" w:hAnsi="宋体"/>
                <w:snapToGrid w:val="0"/>
                <w:kern w:val="0"/>
              </w:rPr>
              <w:t>N</w:t>
            </w:r>
          </w:p>
        </w:tc>
        <w:tc>
          <w:tcPr>
            <w:tcW w:w="3119" w:type="dxa"/>
            <w:shd w:val="clear" w:color="auto" w:fill="auto"/>
          </w:tcPr>
          <w:p w14:paraId="2AEA6F00" w14:textId="77777777" w:rsidR="00733062" w:rsidRPr="00736667" w:rsidRDefault="00733062" w:rsidP="007E581A">
            <w:pPr>
              <w:jc w:val="center"/>
              <w:rPr>
                <w:rFonts w:ascii="宋体" w:hAnsi="宋体"/>
                <w:snapToGrid w:val="0"/>
                <w:kern w:val="0"/>
              </w:rPr>
            </w:pPr>
          </w:p>
        </w:tc>
      </w:tr>
      <w:tr w:rsidR="00733062" w:rsidRPr="00736667" w14:paraId="5707DEB0" w14:textId="77777777" w:rsidTr="00041BC9">
        <w:tc>
          <w:tcPr>
            <w:tcW w:w="7513" w:type="dxa"/>
            <w:gridSpan w:val="4"/>
            <w:shd w:val="clear" w:color="auto" w:fill="auto"/>
          </w:tcPr>
          <w:p w14:paraId="68F340BF" w14:textId="77777777" w:rsidR="00733062" w:rsidRPr="00736667" w:rsidRDefault="00733062" w:rsidP="007E581A">
            <w:pPr>
              <w:jc w:val="center"/>
              <w:rPr>
                <w:rFonts w:ascii="宋体" w:hAnsi="宋体"/>
                <w:snapToGrid w:val="0"/>
                <w:kern w:val="0"/>
              </w:rPr>
            </w:pPr>
            <w:r>
              <w:rPr>
                <w:rFonts w:ascii="宋体" w:hAnsi="宋体" w:hint="eastAsia"/>
                <w:snapToGrid w:val="0"/>
                <w:kern w:val="0"/>
              </w:rPr>
              <w:t>已选择评价标签列表&lt;</w:t>
            </w:r>
            <w:r>
              <w:rPr>
                <w:rFonts w:ascii="宋体" w:hAnsi="宋体"/>
                <w:snapToGrid w:val="0"/>
                <w:kern w:val="0"/>
              </w:rPr>
              <w:t>LIST&gt;</w:t>
            </w:r>
          </w:p>
        </w:tc>
      </w:tr>
      <w:tr w:rsidR="00733062" w:rsidRPr="00736667" w14:paraId="22AFB4EC" w14:textId="77777777" w:rsidTr="00041BC9">
        <w:tc>
          <w:tcPr>
            <w:tcW w:w="1559" w:type="dxa"/>
            <w:shd w:val="clear" w:color="auto" w:fill="auto"/>
          </w:tcPr>
          <w:p w14:paraId="63F6F714" w14:textId="77777777" w:rsidR="00733062" w:rsidRDefault="00733062" w:rsidP="007E581A">
            <w:pPr>
              <w:jc w:val="center"/>
              <w:rPr>
                <w:rFonts w:ascii="宋体" w:hAnsi="宋体"/>
                <w:snapToGrid w:val="0"/>
                <w:kern w:val="0"/>
              </w:rPr>
            </w:pPr>
            <w:r>
              <w:rPr>
                <w:rFonts w:ascii="宋体" w:hAnsi="宋体" w:hint="eastAsia"/>
                <w:snapToGrid w:val="0"/>
                <w:kern w:val="0"/>
              </w:rPr>
              <w:t>服务评价标签</w:t>
            </w:r>
          </w:p>
        </w:tc>
        <w:tc>
          <w:tcPr>
            <w:tcW w:w="1701" w:type="dxa"/>
            <w:shd w:val="clear" w:color="auto" w:fill="auto"/>
          </w:tcPr>
          <w:p w14:paraId="14719EBF" w14:textId="77777777" w:rsidR="00733062" w:rsidRPr="00736667" w:rsidRDefault="00733062" w:rsidP="007E581A">
            <w:pPr>
              <w:jc w:val="center"/>
              <w:rPr>
                <w:rFonts w:ascii="宋体" w:hAnsi="宋体"/>
                <w:snapToGrid w:val="0"/>
                <w:kern w:val="0"/>
              </w:rPr>
            </w:pPr>
          </w:p>
        </w:tc>
        <w:tc>
          <w:tcPr>
            <w:tcW w:w="1134" w:type="dxa"/>
            <w:shd w:val="clear" w:color="auto" w:fill="auto"/>
          </w:tcPr>
          <w:p w14:paraId="65E3CF1D" w14:textId="77777777" w:rsidR="00733062" w:rsidRDefault="00733062"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F8D818B" w14:textId="77777777" w:rsidR="00733062" w:rsidRPr="00736667" w:rsidRDefault="00733062" w:rsidP="007E581A">
            <w:pPr>
              <w:jc w:val="center"/>
              <w:rPr>
                <w:rFonts w:ascii="宋体" w:hAnsi="宋体"/>
                <w:snapToGrid w:val="0"/>
                <w:kern w:val="0"/>
              </w:rPr>
            </w:pPr>
          </w:p>
        </w:tc>
      </w:tr>
    </w:tbl>
    <w:p w14:paraId="615019F8" w14:textId="77777777" w:rsidR="00DE0BC2" w:rsidRPr="00C56A4E" w:rsidRDefault="00DE0BC2" w:rsidP="00DE0BC2"/>
    <w:p w14:paraId="5901206D" w14:textId="77777777" w:rsidR="00DE0BC2" w:rsidRPr="00A52328" w:rsidRDefault="00DE0BC2" w:rsidP="00DE0BC2">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2BF0BA3A" w14:textId="77777777" w:rsidTr="004664EA">
        <w:tc>
          <w:tcPr>
            <w:tcW w:w="2126" w:type="dxa"/>
            <w:shd w:val="clear" w:color="auto" w:fill="E0E0E0"/>
          </w:tcPr>
          <w:p w14:paraId="68804AF8"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1CC8F512"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46E795F"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7D331670"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320B09A2" w14:textId="77777777" w:rsidTr="004664EA">
        <w:tc>
          <w:tcPr>
            <w:tcW w:w="2126" w:type="dxa"/>
            <w:shd w:val="clear" w:color="auto" w:fill="auto"/>
          </w:tcPr>
          <w:p w14:paraId="4D252081" w14:textId="77777777" w:rsidR="00DE0BC2" w:rsidRDefault="00DE0BC2" w:rsidP="004664EA">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245CE21C" w14:textId="77777777" w:rsidR="00DE0BC2" w:rsidRPr="00736667" w:rsidRDefault="00DE0BC2" w:rsidP="004664EA">
            <w:pPr>
              <w:jc w:val="left"/>
              <w:rPr>
                <w:rFonts w:ascii="宋体" w:hAnsi="宋体"/>
                <w:snapToGrid w:val="0"/>
                <w:kern w:val="0"/>
              </w:rPr>
            </w:pPr>
          </w:p>
        </w:tc>
        <w:tc>
          <w:tcPr>
            <w:tcW w:w="1134" w:type="dxa"/>
            <w:shd w:val="clear" w:color="auto" w:fill="auto"/>
          </w:tcPr>
          <w:p w14:paraId="1A5B1F92" w14:textId="77777777" w:rsidR="00DE0BC2" w:rsidRDefault="00DE0BC2" w:rsidP="004664EA">
            <w:pPr>
              <w:jc w:val="left"/>
              <w:rPr>
                <w:rFonts w:ascii="宋体" w:hAnsi="宋体"/>
                <w:snapToGrid w:val="0"/>
                <w:kern w:val="0"/>
              </w:rPr>
            </w:pPr>
          </w:p>
        </w:tc>
        <w:tc>
          <w:tcPr>
            <w:tcW w:w="3119" w:type="dxa"/>
            <w:shd w:val="clear" w:color="auto" w:fill="auto"/>
          </w:tcPr>
          <w:p w14:paraId="34D6DDE2" w14:textId="77777777" w:rsidR="00DE0BC2" w:rsidRPr="00736667" w:rsidRDefault="00DE0BC2" w:rsidP="004664EA">
            <w:pPr>
              <w:jc w:val="left"/>
              <w:rPr>
                <w:rFonts w:ascii="宋体" w:hAnsi="宋体"/>
                <w:snapToGrid w:val="0"/>
                <w:kern w:val="0"/>
              </w:rPr>
            </w:pPr>
            <w:r>
              <w:rPr>
                <w:rFonts w:ascii="宋体" w:hAnsi="宋体" w:hint="eastAsia"/>
                <w:snapToGrid w:val="0"/>
                <w:kern w:val="0"/>
              </w:rPr>
              <w:t>1-成功 0-失败</w:t>
            </w:r>
          </w:p>
        </w:tc>
      </w:tr>
      <w:tr w:rsidR="00DE0BC2" w:rsidRPr="00736667" w14:paraId="57A78B28" w14:textId="77777777" w:rsidTr="004664EA">
        <w:tc>
          <w:tcPr>
            <w:tcW w:w="2126" w:type="dxa"/>
            <w:shd w:val="clear" w:color="auto" w:fill="auto"/>
          </w:tcPr>
          <w:p w14:paraId="6C7D6038" w14:textId="77777777" w:rsidR="00DE0BC2" w:rsidRDefault="00DE0BC2" w:rsidP="004664EA">
            <w:pPr>
              <w:jc w:val="left"/>
              <w:rPr>
                <w:rFonts w:ascii="宋体" w:hAnsi="宋体"/>
                <w:snapToGrid w:val="0"/>
                <w:kern w:val="0"/>
              </w:rPr>
            </w:pPr>
            <w:r>
              <w:rPr>
                <w:rFonts w:ascii="宋体" w:hAnsi="宋体"/>
                <w:snapToGrid w:val="0"/>
                <w:kern w:val="0"/>
              </w:rPr>
              <w:t>备注</w:t>
            </w:r>
          </w:p>
        </w:tc>
        <w:tc>
          <w:tcPr>
            <w:tcW w:w="1134" w:type="dxa"/>
            <w:shd w:val="clear" w:color="auto" w:fill="auto"/>
          </w:tcPr>
          <w:p w14:paraId="20E1326A" w14:textId="77777777" w:rsidR="00DE0BC2" w:rsidRPr="00736667" w:rsidRDefault="00DE0BC2" w:rsidP="004664EA">
            <w:pPr>
              <w:jc w:val="left"/>
              <w:rPr>
                <w:rFonts w:ascii="宋体" w:hAnsi="宋体"/>
                <w:snapToGrid w:val="0"/>
                <w:kern w:val="0"/>
              </w:rPr>
            </w:pPr>
          </w:p>
        </w:tc>
        <w:tc>
          <w:tcPr>
            <w:tcW w:w="1134" w:type="dxa"/>
            <w:shd w:val="clear" w:color="auto" w:fill="auto"/>
          </w:tcPr>
          <w:p w14:paraId="7A57DFE6" w14:textId="77777777" w:rsidR="00DE0BC2" w:rsidRDefault="00DE0BC2" w:rsidP="004664EA">
            <w:pPr>
              <w:jc w:val="left"/>
              <w:rPr>
                <w:rFonts w:ascii="宋体" w:hAnsi="宋体"/>
                <w:snapToGrid w:val="0"/>
                <w:kern w:val="0"/>
              </w:rPr>
            </w:pPr>
          </w:p>
        </w:tc>
        <w:tc>
          <w:tcPr>
            <w:tcW w:w="3119" w:type="dxa"/>
            <w:shd w:val="clear" w:color="auto" w:fill="auto"/>
          </w:tcPr>
          <w:p w14:paraId="18358121" w14:textId="77777777" w:rsidR="00DE0BC2" w:rsidRPr="00736667" w:rsidRDefault="00DE0BC2" w:rsidP="004664EA">
            <w:pPr>
              <w:jc w:val="left"/>
              <w:rPr>
                <w:rFonts w:ascii="宋体" w:hAnsi="宋体"/>
                <w:snapToGrid w:val="0"/>
                <w:kern w:val="0"/>
              </w:rPr>
            </w:pPr>
          </w:p>
        </w:tc>
      </w:tr>
    </w:tbl>
    <w:p w14:paraId="519251E6"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55CD29F" w14:textId="77777777" w:rsidR="00DE0BC2" w:rsidRDefault="00DE0BC2" w:rsidP="00DE0BC2">
      <w:pPr>
        <w:pStyle w:val="6"/>
      </w:pPr>
      <w:r>
        <w:rPr>
          <w:rFonts w:hint="eastAsia"/>
        </w:rPr>
        <w:t>数据</w:t>
      </w:r>
      <w:r>
        <w:t>库表</w:t>
      </w:r>
    </w:p>
    <w:p w14:paraId="05091773" w14:textId="77777777" w:rsidR="00DE0BC2" w:rsidRDefault="00DE0BC2" w:rsidP="00DE0BC2">
      <w:r>
        <w:rPr>
          <w:rFonts w:hint="eastAsia"/>
        </w:rPr>
        <w:t>业务评价表</w:t>
      </w:r>
    </w:p>
    <w:p w14:paraId="48D549A7" w14:textId="77777777" w:rsidR="00DE0BC2" w:rsidRDefault="00DE0BC2" w:rsidP="00DE0BC2">
      <w:r>
        <w:rPr>
          <w:rFonts w:hint="eastAsia"/>
        </w:rPr>
        <w:t>渠道人评价汇总表</w:t>
      </w:r>
    </w:p>
    <w:p w14:paraId="39777252" w14:textId="77777777" w:rsidR="00DE0BC2" w:rsidRPr="00D12981" w:rsidRDefault="00DE0BC2" w:rsidP="00DE0BC2">
      <w:r>
        <w:rPr>
          <w:rFonts w:hint="eastAsia"/>
        </w:rPr>
        <w:t>渠道人评价标签明细表</w:t>
      </w:r>
    </w:p>
    <w:p w14:paraId="366987C9" w14:textId="77777777" w:rsidR="00DE0BC2" w:rsidRDefault="00DE0BC2" w:rsidP="00DE0BC2">
      <w:pPr>
        <w:pStyle w:val="4"/>
        <w:ind w:hanging="580"/>
        <w:rPr>
          <w:rFonts w:ascii="黑体" w:hAnsi="黑体"/>
        </w:rPr>
      </w:pPr>
      <w:r>
        <w:rPr>
          <w:rFonts w:ascii="黑体" w:hAnsi="黑体" w:hint="eastAsia"/>
        </w:rPr>
        <w:lastRenderedPageBreak/>
        <w:t>业务</w:t>
      </w:r>
      <w:r>
        <w:rPr>
          <w:rFonts w:ascii="黑体" w:hAnsi="黑体"/>
        </w:rPr>
        <w:t>管理</w:t>
      </w:r>
      <w:r>
        <w:rPr>
          <w:rFonts w:ascii="黑体" w:hAnsi="黑体" w:hint="eastAsia"/>
        </w:rPr>
        <w:t>接口</w:t>
      </w:r>
      <w:r>
        <w:rPr>
          <w:rFonts w:ascii="黑体" w:hAnsi="黑体"/>
        </w:rPr>
        <w:t>服务</w:t>
      </w:r>
    </w:p>
    <w:p w14:paraId="098AF540" w14:textId="77777777" w:rsidR="00DE0BC2" w:rsidRPr="0082647F" w:rsidRDefault="00DE0BC2" w:rsidP="00DE0BC2">
      <w:pPr>
        <w:pStyle w:val="5"/>
      </w:pPr>
      <w:r>
        <w:rPr>
          <w:rFonts w:hint="eastAsia"/>
        </w:rPr>
        <w:t>评价</w:t>
      </w:r>
      <w:r>
        <w:t>查询</w:t>
      </w:r>
    </w:p>
    <w:p w14:paraId="32EF59D0" w14:textId="77777777" w:rsidR="00DE0BC2" w:rsidRDefault="00DE0BC2" w:rsidP="00DE0BC2">
      <w:pPr>
        <w:pStyle w:val="6"/>
      </w:pPr>
      <w:r>
        <w:rPr>
          <w:rFonts w:hint="eastAsia"/>
        </w:rPr>
        <w:t>功能</w:t>
      </w:r>
      <w:r>
        <w:t>描述</w:t>
      </w:r>
    </w:p>
    <w:p w14:paraId="235557EE"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对指定渠道人</w:t>
      </w:r>
      <w:r>
        <w:rPr>
          <w:rFonts w:ascii="宋体" w:hAnsi="宋体" w:hint="eastAsia"/>
          <w:kern w:val="0"/>
          <w:sz w:val="24"/>
          <w:szCs w:val="21"/>
        </w:rPr>
        <w:t>/资金方用户</w:t>
      </w:r>
      <w:r>
        <w:rPr>
          <w:rFonts w:ascii="宋体" w:hAnsi="宋体"/>
          <w:kern w:val="0"/>
          <w:sz w:val="24"/>
          <w:szCs w:val="21"/>
        </w:rPr>
        <w:t>的</w:t>
      </w:r>
      <w:r>
        <w:rPr>
          <w:rFonts w:ascii="宋体" w:hAnsi="宋体" w:hint="eastAsia"/>
          <w:kern w:val="0"/>
          <w:sz w:val="24"/>
          <w:szCs w:val="21"/>
        </w:rPr>
        <w:t>整</w:t>
      </w:r>
      <w:r>
        <w:rPr>
          <w:rFonts w:ascii="宋体" w:hAnsi="宋体"/>
          <w:kern w:val="0"/>
          <w:sz w:val="24"/>
          <w:szCs w:val="21"/>
        </w:rPr>
        <w:t>体</w:t>
      </w:r>
      <w:r>
        <w:rPr>
          <w:rFonts w:ascii="宋体" w:hAnsi="宋体" w:hint="eastAsia"/>
          <w:kern w:val="0"/>
          <w:sz w:val="24"/>
          <w:szCs w:val="21"/>
        </w:rPr>
        <w:t>评价进行查询，即各种评价标签及其</w:t>
      </w:r>
      <w:r w:rsidRPr="00DF75DF">
        <w:rPr>
          <w:rFonts w:ascii="宋体" w:hAnsi="宋体"/>
          <w:kern w:val="0"/>
          <w:sz w:val="24"/>
          <w:szCs w:val="21"/>
        </w:rPr>
        <w:t>标签被标次数</w:t>
      </w:r>
      <w:r>
        <w:rPr>
          <w:rFonts w:ascii="宋体" w:hAnsi="宋体" w:hint="eastAsia"/>
          <w:kern w:val="0"/>
          <w:sz w:val="24"/>
          <w:szCs w:val="21"/>
        </w:rPr>
        <w:t>的查询。</w:t>
      </w:r>
    </w:p>
    <w:p w14:paraId="1C1B175C" w14:textId="77777777" w:rsidR="00DE0BC2" w:rsidRPr="00676A58" w:rsidRDefault="00DE0BC2" w:rsidP="00DE0BC2">
      <w:pPr>
        <w:pStyle w:val="6"/>
      </w:pPr>
      <w:r w:rsidRPr="00676A58">
        <w:rPr>
          <w:rFonts w:hint="eastAsia"/>
        </w:rPr>
        <w:t>处理流程</w:t>
      </w:r>
    </w:p>
    <w:p w14:paraId="565BEC5A" w14:textId="77777777" w:rsidR="00DE0BC2" w:rsidRPr="004F010F" w:rsidRDefault="00DE0BC2" w:rsidP="00DE0BC2">
      <w:pPr>
        <w:ind w:left="289" w:firstLine="420"/>
      </w:pPr>
      <w:r w:rsidRPr="00646F01">
        <w:rPr>
          <w:rFonts w:hint="eastAsia"/>
          <w:b/>
          <w:sz w:val="24"/>
          <w:szCs w:val="24"/>
        </w:rPr>
        <w:t>【流程描述】</w:t>
      </w:r>
    </w:p>
    <w:p w14:paraId="1F8720EC"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noProof/>
        </w:rPr>
        <w:drawing>
          <wp:inline distT="0" distB="0" distL="0" distR="0" wp14:anchorId="4C5D0FBC" wp14:editId="293176E4">
            <wp:extent cx="2603843" cy="2195513"/>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1307" cy="2201807"/>
                    </a:xfrm>
                    <a:prstGeom prst="rect">
                      <a:avLst/>
                    </a:prstGeom>
                  </pic:spPr>
                </pic:pic>
              </a:graphicData>
            </a:graphic>
          </wp:inline>
        </w:drawing>
      </w:r>
    </w:p>
    <w:p w14:paraId="1E06CA9D" w14:textId="77777777" w:rsidR="00DE0BC2" w:rsidRPr="00F9212D" w:rsidRDefault="00DE0BC2" w:rsidP="00DE0BC2">
      <w:pPr>
        <w:pStyle w:val="6"/>
      </w:pPr>
      <w:bookmarkStart w:id="304" w:name="_输入_3"/>
      <w:bookmarkEnd w:id="304"/>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1FFEAAF5" w14:textId="77777777" w:rsidTr="004664EA">
        <w:tc>
          <w:tcPr>
            <w:tcW w:w="2126" w:type="dxa"/>
            <w:shd w:val="clear" w:color="auto" w:fill="E0E0E0"/>
          </w:tcPr>
          <w:p w14:paraId="0597AA74" w14:textId="77777777" w:rsidR="00DE0BC2" w:rsidRDefault="00DE0BC2" w:rsidP="004664EA">
            <w:pPr>
              <w:jc w:val="center"/>
              <w:rPr>
                <w:b/>
                <w:snapToGrid w:val="0"/>
                <w:kern w:val="0"/>
              </w:rPr>
            </w:pPr>
            <w:r w:rsidRPr="00736667">
              <w:rPr>
                <w:rFonts w:hint="eastAsia"/>
                <w:b/>
                <w:snapToGrid w:val="0"/>
                <w:kern w:val="0"/>
              </w:rPr>
              <w:t>输入要素</w:t>
            </w:r>
          </w:p>
          <w:p w14:paraId="2672C735" w14:textId="77777777" w:rsidR="00DE0BC2" w:rsidRPr="00736667" w:rsidRDefault="00DE0BC2" w:rsidP="004664EA">
            <w:pPr>
              <w:jc w:val="center"/>
              <w:rPr>
                <w:b/>
                <w:snapToGrid w:val="0"/>
                <w:kern w:val="0"/>
              </w:rPr>
            </w:pPr>
          </w:p>
        </w:tc>
        <w:tc>
          <w:tcPr>
            <w:tcW w:w="1134" w:type="dxa"/>
            <w:shd w:val="clear" w:color="auto" w:fill="E0E0E0"/>
          </w:tcPr>
          <w:p w14:paraId="1C511665"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DD4E7DF"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1BD04548"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67DFC39D" w14:textId="77777777" w:rsidTr="004664EA">
        <w:tc>
          <w:tcPr>
            <w:tcW w:w="2126" w:type="dxa"/>
            <w:shd w:val="clear" w:color="auto" w:fill="auto"/>
          </w:tcPr>
          <w:p w14:paraId="07F13DA4" w14:textId="77777777" w:rsidR="00DE0BC2" w:rsidRPr="00736667" w:rsidRDefault="00DE0BC2" w:rsidP="004664EA">
            <w:pPr>
              <w:jc w:val="left"/>
              <w:rPr>
                <w:rFonts w:ascii="宋体" w:hAnsi="宋体"/>
                <w:snapToGrid w:val="0"/>
                <w:kern w:val="0"/>
              </w:rPr>
            </w:pPr>
            <w:r>
              <w:rPr>
                <w:rFonts w:ascii="宋体" w:hAnsi="宋体" w:hint="eastAsia"/>
                <w:snapToGrid w:val="0"/>
                <w:kern w:val="0"/>
              </w:rPr>
              <w:t>查询评价类型</w:t>
            </w:r>
          </w:p>
        </w:tc>
        <w:tc>
          <w:tcPr>
            <w:tcW w:w="1134" w:type="dxa"/>
            <w:shd w:val="clear" w:color="auto" w:fill="auto"/>
          </w:tcPr>
          <w:p w14:paraId="4CD67EBD" w14:textId="77777777" w:rsidR="00DE0BC2" w:rsidRPr="00736667" w:rsidRDefault="00DE0BC2" w:rsidP="004664EA">
            <w:pPr>
              <w:jc w:val="left"/>
              <w:rPr>
                <w:rFonts w:ascii="宋体" w:hAnsi="宋体"/>
                <w:snapToGrid w:val="0"/>
                <w:kern w:val="0"/>
              </w:rPr>
            </w:pPr>
          </w:p>
        </w:tc>
        <w:tc>
          <w:tcPr>
            <w:tcW w:w="1134" w:type="dxa"/>
            <w:shd w:val="clear" w:color="auto" w:fill="auto"/>
          </w:tcPr>
          <w:p w14:paraId="5BC90169" w14:textId="3A0AC957" w:rsidR="00DE0BC2" w:rsidRPr="00736667" w:rsidRDefault="009E55FB" w:rsidP="004664EA">
            <w:pPr>
              <w:jc w:val="left"/>
              <w:rPr>
                <w:rFonts w:ascii="宋体" w:hAnsi="宋体"/>
                <w:snapToGrid w:val="0"/>
                <w:kern w:val="0"/>
              </w:rPr>
            </w:pPr>
            <w:r>
              <w:rPr>
                <w:rFonts w:ascii="宋体" w:hAnsi="宋体"/>
                <w:snapToGrid w:val="0"/>
                <w:kern w:val="0"/>
              </w:rPr>
              <w:t>N</w:t>
            </w:r>
          </w:p>
        </w:tc>
        <w:tc>
          <w:tcPr>
            <w:tcW w:w="3119" w:type="dxa"/>
            <w:shd w:val="clear" w:color="auto" w:fill="auto"/>
          </w:tcPr>
          <w:p w14:paraId="4947F070" w14:textId="77777777" w:rsidR="00DE0BC2" w:rsidRPr="00736667" w:rsidRDefault="00DE0BC2" w:rsidP="004664EA">
            <w:pPr>
              <w:jc w:val="left"/>
              <w:rPr>
                <w:rFonts w:ascii="宋体" w:hAnsi="宋体"/>
                <w:snapToGrid w:val="0"/>
                <w:kern w:val="0"/>
              </w:rPr>
            </w:pPr>
            <w:r>
              <w:rPr>
                <w:rFonts w:ascii="宋体" w:hAnsi="宋体" w:hint="eastAsia"/>
                <w:snapToGrid w:val="0"/>
                <w:kern w:val="0"/>
              </w:rPr>
              <w:t>1-渠道人 2-资金方</w:t>
            </w:r>
          </w:p>
        </w:tc>
      </w:tr>
      <w:tr w:rsidR="007A4ED6" w:rsidRPr="00736667" w14:paraId="2170783A" w14:textId="77777777" w:rsidTr="004664EA">
        <w:tc>
          <w:tcPr>
            <w:tcW w:w="2126" w:type="dxa"/>
            <w:shd w:val="clear" w:color="auto" w:fill="auto"/>
          </w:tcPr>
          <w:p w14:paraId="433D13FD" w14:textId="33BD45F0" w:rsidR="007A4ED6" w:rsidRDefault="007A4ED6" w:rsidP="004664EA">
            <w:pPr>
              <w:jc w:val="left"/>
              <w:rPr>
                <w:rFonts w:ascii="宋体" w:hAnsi="宋体"/>
                <w:snapToGrid w:val="0"/>
                <w:kern w:val="0"/>
              </w:rPr>
            </w:pPr>
            <w:r>
              <w:rPr>
                <w:rFonts w:ascii="宋体" w:hAnsi="宋体" w:hint="eastAsia"/>
                <w:snapToGrid w:val="0"/>
                <w:kern w:val="0"/>
              </w:rPr>
              <w:t>评价方</w:t>
            </w:r>
            <w:r>
              <w:rPr>
                <w:rFonts w:ascii="宋体" w:hAnsi="宋体"/>
                <w:snapToGrid w:val="0"/>
                <w:kern w:val="0"/>
              </w:rPr>
              <w:t>名称</w:t>
            </w:r>
          </w:p>
        </w:tc>
        <w:tc>
          <w:tcPr>
            <w:tcW w:w="1134" w:type="dxa"/>
            <w:shd w:val="clear" w:color="auto" w:fill="auto"/>
          </w:tcPr>
          <w:p w14:paraId="1934A761" w14:textId="77777777" w:rsidR="007A4ED6" w:rsidRPr="00736667" w:rsidRDefault="007A4ED6" w:rsidP="004664EA">
            <w:pPr>
              <w:jc w:val="left"/>
              <w:rPr>
                <w:rFonts w:ascii="宋体" w:hAnsi="宋体"/>
                <w:snapToGrid w:val="0"/>
                <w:kern w:val="0"/>
              </w:rPr>
            </w:pPr>
          </w:p>
        </w:tc>
        <w:tc>
          <w:tcPr>
            <w:tcW w:w="1134" w:type="dxa"/>
            <w:shd w:val="clear" w:color="auto" w:fill="auto"/>
          </w:tcPr>
          <w:p w14:paraId="1405FF3F" w14:textId="75AEC1FE" w:rsidR="007A4ED6" w:rsidRDefault="007A4ED6"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51DC08B" w14:textId="77777777" w:rsidR="007A4ED6" w:rsidRPr="00736667" w:rsidRDefault="007A4ED6" w:rsidP="004664EA">
            <w:pPr>
              <w:jc w:val="left"/>
              <w:rPr>
                <w:rFonts w:ascii="宋体" w:hAnsi="宋体"/>
                <w:snapToGrid w:val="0"/>
                <w:kern w:val="0"/>
              </w:rPr>
            </w:pPr>
          </w:p>
        </w:tc>
      </w:tr>
    </w:tbl>
    <w:p w14:paraId="72BDFFB1" w14:textId="77777777" w:rsidR="00DE0BC2" w:rsidRPr="00C56A4E" w:rsidRDefault="00DE0BC2" w:rsidP="00DE0BC2"/>
    <w:p w14:paraId="7E072827" w14:textId="77777777" w:rsidR="00DE0BC2" w:rsidRPr="00A52328" w:rsidRDefault="00DE0BC2" w:rsidP="00DE0BC2">
      <w:pPr>
        <w:pStyle w:val="6"/>
      </w:pPr>
      <w:bookmarkStart w:id="305" w:name="_输出_4"/>
      <w:bookmarkEnd w:id="305"/>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2428FA94" w14:textId="77777777" w:rsidTr="004664EA">
        <w:tc>
          <w:tcPr>
            <w:tcW w:w="2126" w:type="dxa"/>
            <w:shd w:val="clear" w:color="auto" w:fill="E0E0E0"/>
          </w:tcPr>
          <w:p w14:paraId="739C4DEF"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4E66CE12"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8FC794E"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68C68D56"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7B3CE0D4" w14:textId="77777777" w:rsidTr="004664EA">
        <w:tc>
          <w:tcPr>
            <w:tcW w:w="2126" w:type="dxa"/>
            <w:shd w:val="clear" w:color="auto" w:fill="auto"/>
          </w:tcPr>
          <w:p w14:paraId="5321CD8A" w14:textId="4ADAEED0" w:rsidR="00DE0BC2" w:rsidRDefault="009E55FB" w:rsidP="004664EA">
            <w:pPr>
              <w:jc w:val="left"/>
              <w:rPr>
                <w:rFonts w:ascii="宋体" w:hAnsi="宋体"/>
                <w:snapToGrid w:val="0"/>
                <w:kern w:val="0"/>
              </w:rPr>
            </w:pPr>
            <w:r>
              <w:rPr>
                <w:rFonts w:hint="eastAsia"/>
              </w:rPr>
              <w:t>客户</w:t>
            </w:r>
            <w:r>
              <w:t>姓名</w:t>
            </w:r>
          </w:p>
        </w:tc>
        <w:tc>
          <w:tcPr>
            <w:tcW w:w="1134" w:type="dxa"/>
            <w:shd w:val="clear" w:color="auto" w:fill="auto"/>
          </w:tcPr>
          <w:p w14:paraId="52D715CD" w14:textId="77777777" w:rsidR="00DE0BC2" w:rsidRPr="00736667" w:rsidRDefault="00DE0BC2" w:rsidP="004664EA">
            <w:pPr>
              <w:jc w:val="left"/>
              <w:rPr>
                <w:rFonts w:ascii="宋体" w:hAnsi="宋体"/>
                <w:snapToGrid w:val="0"/>
                <w:kern w:val="0"/>
              </w:rPr>
            </w:pPr>
          </w:p>
        </w:tc>
        <w:tc>
          <w:tcPr>
            <w:tcW w:w="1134" w:type="dxa"/>
            <w:shd w:val="clear" w:color="auto" w:fill="auto"/>
          </w:tcPr>
          <w:p w14:paraId="206C3E2E" w14:textId="72B9870B" w:rsidR="00DE0BC2" w:rsidRDefault="009E55FB"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39A22FB" w14:textId="77777777" w:rsidR="00DE0BC2" w:rsidRPr="00736667" w:rsidRDefault="00DE0BC2" w:rsidP="004664EA">
            <w:pPr>
              <w:jc w:val="left"/>
              <w:rPr>
                <w:rFonts w:ascii="宋体" w:hAnsi="宋体"/>
                <w:snapToGrid w:val="0"/>
                <w:kern w:val="0"/>
              </w:rPr>
            </w:pPr>
          </w:p>
        </w:tc>
      </w:tr>
      <w:tr w:rsidR="00DE0BC2" w:rsidRPr="00736667" w14:paraId="731AC37F" w14:textId="77777777" w:rsidTr="004664EA">
        <w:tc>
          <w:tcPr>
            <w:tcW w:w="2126" w:type="dxa"/>
            <w:shd w:val="clear" w:color="auto" w:fill="auto"/>
          </w:tcPr>
          <w:p w14:paraId="698A29B6" w14:textId="4C088418" w:rsidR="00DE0BC2" w:rsidRDefault="009E55FB" w:rsidP="004664EA">
            <w:pPr>
              <w:jc w:val="left"/>
              <w:rPr>
                <w:rFonts w:ascii="宋体" w:hAnsi="宋体"/>
                <w:snapToGrid w:val="0"/>
                <w:kern w:val="0"/>
              </w:rPr>
            </w:pPr>
            <w:r>
              <w:t>联系方式</w:t>
            </w:r>
          </w:p>
        </w:tc>
        <w:tc>
          <w:tcPr>
            <w:tcW w:w="1134" w:type="dxa"/>
            <w:shd w:val="clear" w:color="auto" w:fill="auto"/>
          </w:tcPr>
          <w:p w14:paraId="746F1F54" w14:textId="77777777" w:rsidR="00DE0BC2" w:rsidRPr="00736667" w:rsidRDefault="00DE0BC2" w:rsidP="004664EA">
            <w:pPr>
              <w:jc w:val="left"/>
              <w:rPr>
                <w:rFonts w:ascii="宋体" w:hAnsi="宋体"/>
                <w:snapToGrid w:val="0"/>
                <w:kern w:val="0"/>
              </w:rPr>
            </w:pPr>
          </w:p>
        </w:tc>
        <w:tc>
          <w:tcPr>
            <w:tcW w:w="1134" w:type="dxa"/>
            <w:shd w:val="clear" w:color="auto" w:fill="auto"/>
          </w:tcPr>
          <w:p w14:paraId="6611CF27" w14:textId="23D9BF30" w:rsidR="00DE0BC2" w:rsidRDefault="009E55FB"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444EBE6" w14:textId="77777777" w:rsidR="00DE0BC2" w:rsidRPr="00736667" w:rsidRDefault="00DE0BC2" w:rsidP="004664EA">
            <w:pPr>
              <w:jc w:val="left"/>
              <w:rPr>
                <w:rFonts w:ascii="宋体" w:hAnsi="宋体"/>
                <w:snapToGrid w:val="0"/>
                <w:kern w:val="0"/>
              </w:rPr>
            </w:pPr>
          </w:p>
        </w:tc>
      </w:tr>
      <w:tr w:rsidR="009E55FB" w:rsidRPr="00736667" w14:paraId="0CF07C62" w14:textId="77777777" w:rsidTr="004664EA">
        <w:tc>
          <w:tcPr>
            <w:tcW w:w="2126" w:type="dxa"/>
            <w:shd w:val="clear" w:color="auto" w:fill="auto"/>
          </w:tcPr>
          <w:p w14:paraId="6450B437" w14:textId="127902FD" w:rsidR="009E55FB" w:rsidRDefault="009E55FB" w:rsidP="004664EA">
            <w:pPr>
              <w:jc w:val="left"/>
            </w:pPr>
            <w:r>
              <w:rPr>
                <w:rFonts w:hint="eastAsia"/>
              </w:rPr>
              <w:t>贷款</w:t>
            </w:r>
            <w:r>
              <w:t>金额</w:t>
            </w:r>
          </w:p>
        </w:tc>
        <w:tc>
          <w:tcPr>
            <w:tcW w:w="1134" w:type="dxa"/>
            <w:shd w:val="clear" w:color="auto" w:fill="auto"/>
          </w:tcPr>
          <w:p w14:paraId="071E7DEC" w14:textId="77777777" w:rsidR="009E55FB" w:rsidRPr="00736667" w:rsidRDefault="009E55FB" w:rsidP="004664EA">
            <w:pPr>
              <w:jc w:val="left"/>
              <w:rPr>
                <w:rFonts w:ascii="宋体" w:hAnsi="宋体"/>
                <w:snapToGrid w:val="0"/>
                <w:kern w:val="0"/>
              </w:rPr>
            </w:pPr>
          </w:p>
        </w:tc>
        <w:tc>
          <w:tcPr>
            <w:tcW w:w="1134" w:type="dxa"/>
            <w:shd w:val="clear" w:color="auto" w:fill="auto"/>
          </w:tcPr>
          <w:p w14:paraId="37D17557" w14:textId="20127284" w:rsidR="009E55FB" w:rsidRDefault="009E55FB"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798F63B1" w14:textId="77777777" w:rsidR="009E55FB" w:rsidRPr="00736667" w:rsidRDefault="009E55FB" w:rsidP="004664EA">
            <w:pPr>
              <w:jc w:val="left"/>
              <w:rPr>
                <w:rFonts w:ascii="宋体" w:hAnsi="宋体"/>
                <w:snapToGrid w:val="0"/>
                <w:kern w:val="0"/>
              </w:rPr>
            </w:pPr>
          </w:p>
        </w:tc>
      </w:tr>
      <w:tr w:rsidR="009E55FB" w:rsidRPr="00736667" w14:paraId="36C88B3E" w14:textId="77777777" w:rsidTr="004664EA">
        <w:tc>
          <w:tcPr>
            <w:tcW w:w="2126" w:type="dxa"/>
            <w:shd w:val="clear" w:color="auto" w:fill="auto"/>
          </w:tcPr>
          <w:p w14:paraId="287E1265" w14:textId="0E01A722" w:rsidR="009E55FB" w:rsidRDefault="009E55FB" w:rsidP="004664EA">
            <w:pPr>
              <w:jc w:val="left"/>
            </w:pPr>
            <w:r>
              <w:t>放款日期</w:t>
            </w:r>
          </w:p>
        </w:tc>
        <w:tc>
          <w:tcPr>
            <w:tcW w:w="1134" w:type="dxa"/>
            <w:shd w:val="clear" w:color="auto" w:fill="auto"/>
          </w:tcPr>
          <w:p w14:paraId="07948629" w14:textId="77777777" w:rsidR="009E55FB" w:rsidRPr="00736667" w:rsidRDefault="009E55FB" w:rsidP="004664EA">
            <w:pPr>
              <w:jc w:val="left"/>
              <w:rPr>
                <w:rFonts w:ascii="宋体" w:hAnsi="宋体"/>
                <w:snapToGrid w:val="0"/>
                <w:kern w:val="0"/>
              </w:rPr>
            </w:pPr>
          </w:p>
        </w:tc>
        <w:tc>
          <w:tcPr>
            <w:tcW w:w="1134" w:type="dxa"/>
            <w:shd w:val="clear" w:color="auto" w:fill="auto"/>
          </w:tcPr>
          <w:p w14:paraId="67EB81B9" w14:textId="2D0933A1" w:rsidR="009E55FB" w:rsidRDefault="009E55FB"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0DC8433" w14:textId="77777777" w:rsidR="009E55FB" w:rsidRPr="00736667" w:rsidRDefault="009E55FB" w:rsidP="004664EA">
            <w:pPr>
              <w:jc w:val="left"/>
              <w:rPr>
                <w:rFonts w:ascii="宋体" w:hAnsi="宋体"/>
                <w:snapToGrid w:val="0"/>
                <w:kern w:val="0"/>
              </w:rPr>
            </w:pPr>
          </w:p>
        </w:tc>
      </w:tr>
      <w:tr w:rsidR="009E55FB" w:rsidRPr="00736667" w14:paraId="0FEBBC9C" w14:textId="77777777" w:rsidTr="004664EA">
        <w:tc>
          <w:tcPr>
            <w:tcW w:w="2126" w:type="dxa"/>
            <w:shd w:val="clear" w:color="auto" w:fill="auto"/>
          </w:tcPr>
          <w:p w14:paraId="3D08E888" w14:textId="7644ACCB" w:rsidR="009E55FB" w:rsidRDefault="009E55FB" w:rsidP="004664EA">
            <w:pPr>
              <w:jc w:val="left"/>
            </w:pPr>
            <w:r>
              <w:rPr>
                <w:rFonts w:hint="eastAsia"/>
              </w:rPr>
              <w:t>渠道人</w:t>
            </w:r>
            <w:r>
              <w:t>评价分</w:t>
            </w:r>
          </w:p>
        </w:tc>
        <w:tc>
          <w:tcPr>
            <w:tcW w:w="1134" w:type="dxa"/>
            <w:shd w:val="clear" w:color="auto" w:fill="auto"/>
          </w:tcPr>
          <w:p w14:paraId="19CD808D" w14:textId="77777777" w:rsidR="009E55FB" w:rsidRPr="00736667" w:rsidRDefault="009E55FB" w:rsidP="004664EA">
            <w:pPr>
              <w:jc w:val="left"/>
              <w:rPr>
                <w:rFonts w:ascii="宋体" w:hAnsi="宋体"/>
                <w:snapToGrid w:val="0"/>
                <w:kern w:val="0"/>
              </w:rPr>
            </w:pPr>
          </w:p>
        </w:tc>
        <w:tc>
          <w:tcPr>
            <w:tcW w:w="1134" w:type="dxa"/>
            <w:shd w:val="clear" w:color="auto" w:fill="auto"/>
          </w:tcPr>
          <w:p w14:paraId="7BC95E36" w14:textId="6D6F2249" w:rsidR="009E55FB" w:rsidRDefault="009E55FB"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7303846" w14:textId="77777777" w:rsidR="009E55FB" w:rsidRPr="00736667" w:rsidRDefault="009E55FB" w:rsidP="004664EA">
            <w:pPr>
              <w:jc w:val="left"/>
              <w:rPr>
                <w:rFonts w:ascii="宋体" w:hAnsi="宋体"/>
                <w:snapToGrid w:val="0"/>
                <w:kern w:val="0"/>
              </w:rPr>
            </w:pPr>
          </w:p>
        </w:tc>
      </w:tr>
      <w:tr w:rsidR="00DE0BC2" w:rsidRPr="00736667" w14:paraId="316A63DB" w14:textId="77777777" w:rsidTr="004664EA">
        <w:tc>
          <w:tcPr>
            <w:tcW w:w="2126" w:type="dxa"/>
            <w:shd w:val="clear" w:color="auto" w:fill="auto"/>
          </w:tcPr>
          <w:p w14:paraId="64CAE362" w14:textId="5C5A39EE" w:rsidR="00DE0BC2" w:rsidRDefault="009E55FB" w:rsidP="009E55FB">
            <w:pPr>
              <w:jc w:val="left"/>
              <w:rPr>
                <w:rFonts w:ascii="宋体" w:hAnsi="宋体"/>
                <w:snapToGrid w:val="0"/>
                <w:kern w:val="0"/>
              </w:rPr>
            </w:pPr>
            <w:r>
              <w:t>资金方评</w:t>
            </w:r>
            <w:r>
              <w:rPr>
                <w:rFonts w:hint="eastAsia"/>
              </w:rPr>
              <w:t>分</w:t>
            </w:r>
          </w:p>
        </w:tc>
        <w:tc>
          <w:tcPr>
            <w:tcW w:w="1134" w:type="dxa"/>
            <w:shd w:val="clear" w:color="auto" w:fill="auto"/>
          </w:tcPr>
          <w:p w14:paraId="5682175E" w14:textId="77777777" w:rsidR="00DE0BC2" w:rsidRPr="00736667" w:rsidRDefault="00DE0BC2" w:rsidP="004664EA">
            <w:pPr>
              <w:jc w:val="left"/>
              <w:rPr>
                <w:rFonts w:ascii="宋体" w:hAnsi="宋体"/>
                <w:snapToGrid w:val="0"/>
                <w:kern w:val="0"/>
              </w:rPr>
            </w:pPr>
          </w:p>
        </w:tc>
        <w:tc>
          <w:tcPr>
            <w:tcW w:w="1134" w:type="dxa"/>
            <w:shd w:val="clear" w:color="auto" w:fill="auto"/>
          </w:tcPr>
          <w:p w14:paraId="57C75926" w14:textId="685B8AA4" w:rsidR="00DE0BC2" w:rsidRDefault="009E55FB"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5B3E524" w14:textId="77777777" w:rsidR="00DE0BC2" w:rsidRPr="00736667" w:rsidRDefault="00DE0BC2" w:rsidP="004664EA">
            <w:pPr>
              <w:jc w:val="left"/>
              <w:rPr>
                <w:rFonts w:ascii="宋体" w:hAnsi="宋体"/>
                <w:snapToGrid w:val="0"/>
                <w:kern w:val="0"/>
              </w:rPr>
            </w:pPr>
          </w:p>
        </w:tc>
      </w:tr>
      <w:tr w:rsidR="009E55FB" w:rsidRPr="00736667" w14:paraId="2C844658" w14:textId="77777777" w:rsidTr="004664EA">
        <w:tc>
          <w:tcPr>
            <w:tcW w:w="2126" w:type="dxa"/>
            <w:shd w:val="clear" w:color="auto" w:fill="auto"/>
          </w:tcPr>
          <w:p w14:paraId="29CC5250" w14:textId="5D4DCB1F" w:rsidR="009E55FB" w:rsidRDefault="009E55FB" w:rsidP="009E55FB">
            <w:pPr>
              <w:jc w:val="left"/>
            </w:pPr>
            <w:r>
              <w:rPr>
                <w:rFonts w:hint="eastAsia"/>
              </w:rPr>
              <w:t>业务唯一标识</w:t>
            </w:r>
          </w:p>
        </w:tc>
        <w:tc>
          <w:tcPr>
            <w:tcW w:w="1134" w:type="dxa"/>
            <w:shd w:val="clear" w:color="auto" w:fill="auto"/>
          </w:tcPr>
          <w:p w14:paraId="1E7E9A4F" w14:textId="77777777" w:rsidR="009E55FB" w:rsidRPr="00736667" w:rsidRDefault="009E55FB" w:rsidP="004664EA">
            <w:pPr>
              <w:jc w:val="left"/>
              <w:rPr>
                <w:rFonts w:ascii="宋体" w:hAnsi="宋体"/>
                <w:snapToGrid w:val="0"/>
                <w:kern w:val="0"/>
              </w:rPr>
            </w:pPr>
          </w:p>
        </w:tc>
        <w:tc>
          <w:tcPr>
            <w:tcW w:w="1134" w:type="dxa"/>
            <w:shd w:val="clear" w:color="auto" w:fill="auto"/>
          </w:tcPr>
          <w:p w14:paraId="79F29AF8" w14:textId="09CD31C3" w:rsidR="009E55FB" w:rsidRDefault="009E55FB"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B3006DD" w14:textId="77777777" w:rsidR="009E55FB" w:rsidRPr="00736667" w:rsidRDefault="009E55FB" w:rsidP="004664EA">
            <w:pPr>
              <w:jc w:val="left"/>
              <w:rPr>
                <w:rFonts w:ascii="宋体" w:hAnsi="宋体"/>
                <w:snapToGrid w:val="0"/>
                <w:kern w:val="0"/>
              </w:rPr>
            </w:pPr>
          </w:p>
        </w:tc>
      </w:tr>
    </w:tbl>
    <w:p w14:paraId="598590DD" w14:textId="77777777" w:rsidR="00DE0BC2" w:rsidRPr="00FE1432" w:rsidRDefault="00DE0BC2" w:rsidP="00DE0BC2">
      <w:pPr>
        <w:pStyle w:val="6"/>
      </w:pPr>
      <w:r>
        <w:rPr>
          <w:rFonts w:hint="eastAsia"/>
        </w:rPr>
        <w:t>数据</w:t>
      </w:r>
      <w:r>
        <w:t>库表</w:t>
      </w:r>
    </w:p>
    <w:p w14:paraId="741352FC" w14:textId="77777777" w:rsidR="00DE0BC2" w:rsidRDefault="00DE0BC2" w:rsidP="00DE0BC2">
      <w:pPr>
        <w:rPr>
          <w:kern w:val="0"/>
        </w:rPr>
      </w:pPr>
      <w:r>
        <w:rPr>
          <w:rFonts w:hint="eastAsia"/>
          <w:kern w:val="0"/>
        </w:rPr>
        <w:t>无</w:t>
      </w:r>
    </w:p>
    <w:p w14:paraId="2463928C" w14:textId="77777777" w:rsidR="00DE0BC2" w:rsidRPr="0082647F" w:rsidRDefault="00DE0BC2" w:rsidP="00DE0BC2">
      <w:pPr>
        <w:pStyle w:val="5"/>
      </w:pPr>
      <w:r>
        <w:rPr>
          <w:rFonts w:hint="eastAsia"/>
        </w:rPr>
        <w:lastRenderedPageBreak/>
        <w:t>标签添加</w:t>
      </w:r>
    </w:p>
    <w:p w14:paraId="1AF9C839" w14:textId="77777777" w:rsidR="00DE0BC2" w:rsidRDefault="00DE0BC2" w:rsidP="00DE0BC2">
      <w:pPr>
        <w:pStyle w:val="6"/>
      </w:pPr>
      <w:r>
        <w:rPr>
          <w:rFonts w:hint="eastAsia"/>
        </w:rPr>
        <w:t>功能</w:t>
      </w:r>
      <w:r>
        <w:t>描述</w:t>
      </w:r>
    </w:p>
    <w:p w14:paraId="7B82F17E"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平台管理人员手动添加评价标签</w:t>
      </w:r>
      <w:r>
        <w:rPr>
          <w:rFonts w:ascii="宋体" w:hAnsi="宋体" w:hint="eastAsia"/>
          <w:kern w:val="0"/>
          <w:sz w:val="24"/>
          <w:szCs w:val="21"/>
        </w:rPr>
        <w:t>。</w:t>
      </w:r>
    </w:p>
    <w:p w14:paraId="69777737" w14:textId="77777777" w:rsidR="00DE0BC2" w:rsidRPr="00676A58" w:rsidRDefault="00DE0BC2" w:rsidP="00DE0BC2">
      <w:pPr>
        <w:pStyle w:val="6"/>
      </w:pPr>
      <w:r w:rsidRPr="00676A58">
        <w:rPr>
          <w:rFonts w:hint="eastAsia"/>
        </w:rPr>
        <w:t>处理流程</w:t>
      </w:r>
    </w:p>
    <w:p w14:paraId="27257058" w14:textId="77777777" w:rsidR="00DE0BC2" w:rsidRPr="004F010F" w:rsidRDefault="00DE0BC2" w:rsidP="00DE0BC2">
      <w:pPr>
        <w:ind w:left="289" w:firstLine="420"/>
      </w:pPr>
      <w:r w:rsidRPr="00646F01">
        <w:rPr>
          <w:rFonts w:hint="eastAsia"/>
          <w:b/>
          <w:sz w:val="24"/>
          <w:szCs w:val="24"/>
        </w:rPr>
        <w:t>【流程描述】</w:t>
      </w:r>
    </w:p>
    <w:p w14:paraId="6253A101"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传入标签内容及类别等输入项</w:t>
      </w:r>
      <w:r>
        <w:rPr>
          <w:rFonts w:ascii="宋体" w:hAnsi="宋体" w:hint="eastAsia"/>
          <w:kern w:val="0"/>
          <w:sz w:val="24"/>
          <w:szCs w:val="21"/>
        </w:rPr>
        <w:t>，效验必输项和敏感词合规后</w:t>
      </w:r>
      <w:r>
        <w:rPr>
          <w:rFonts w:ascii="宋体" w:hAnsi="宋体"/>
          <w:kern w:val="0"/>
          <w:sz w:val="24"/>
          <w:szCs w:val="21"/>
        </w:rPr>
        <w:t>保存到标签表</w:t>
      </w:r>
      <w:r>
        <w:rPr>
          <w:rFonts w:ascii="宋体" w:hAnsi="宋体" w:hint="eastAsia"/>
          <w:kern w:val="0"/>
          <w:sz w:val="24"/>
          <w:szCs w:val="21"/>
        </w:rPr>
        <w:t>。(</w:t>
      </w:r>
      <w:r>
        <w:rPr>
          <w:rFonts w:ascii="宋体" w:hAnsi="宋体"/>
          <w:kern w:val="0"/>
          <w:sz w:val="24"/>
          <w:szCs w:val="21"/>
        </w:rPr>
        <w:t>流程图参考app接口服务</w:t>
      </w:r>
      <w:r>
        <w:rPr>
          <w:rFonts w:ascii="宋体" w:hAnsi="宋体" w:hint="eastAsia"/>
          <w:kern w:val="0"/>
          <w:sz w:val="24"/>
          <w:szCs w:val="21"/>
        </w:rPr>
        <w:t>-</w:t>
      </w:r>
      <w:r>
        <w:rPr>
          <w:rFonts w:ascii="宋体" w:hAnsi="宋体"/>
          <w:kern w:val="0"/>
          <w:sz w:val="24"/>
          <w:szCs w:val="21"/>
        </w:rPr>
        <w:t>业务评价)</w:t>
      </w:r>
    </w:p>
    <w:p w14:paraId="3D5496AE" w14:textId="77777777" w:rsidR="00DE0BC2" w:rsidRPr="00F9212D" w:rsidRDefault="00DE0BC2" w:rsidP="00DE0BC2">
      <w:pPr>
        <w:pStyle w:val="6"/>
      </w:pPr>
      <w:bookmarkStart w:id="306" w:name="_输入_4"/>
      <w:bookmarkEnd w:id="306"/>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10"/>
        <w:gridCol w:w="850"/>
        <w:gridCol w:w="1134"/>
        <w:gridCol w:w="3119"/>
      </w:tblGrid>
      <w:tr w:rsidR="00DE0BC2" w:rsidRPr="00736667" w14:paraId="13F5543B" w14:textId="77777777" w:rsidTr="004664EA">
        <w:tc>
          <w:tcPr>
            <w:tcW w:w="2410" w:type="dxa"/>
            <w:shd w:val="clear" w:color="auto" w:fill="E0E0E0"/>
          </w:tcPr>
          <w:p w14:paraId="71255997"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850" w:type="dxa"/>
            <w:shd w:val="clear" w:color="auto" w:fill="E0E0E0"/>
          </w:tcPr>
          <w:p w14:paraId="40EAE187"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DDAD2A2"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1ECF5B7C"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1544E42E" w14:textId="77777777" w:rsidTr="004664EA">
        <w:tc>
          <w:tcPr>
            <w:tcW w:w="2410" w:type="dxa"/>
            <w:shd w:val="clear" w:color="auto" w:fill="auto"/>
          </w:tcPr>
          <w:p w14:paraId="45AD070B" w14:textId="77777777" w:rsidR="00DE0BC2" w:rsidRDefault="00DE0BC2" w:rsidP="004664EA">
            <w:pPr>
              <w:jc w:val="left"/>
              <w:rPr>
                <w:rFonts w:ascii="宋体" w:hAnsi="宋体"/>
                <w:snapToGrid w:val="0"/>
                <w:kern w:val="0"/>
              </w:rPr>
            </w:pPr>
            <w:r>
              <w:rPr>
                <w:rFonts w:ascii="宋体" w:hAnsi="宋体"/>
                <w:snapToGrid w:val="0"/>
                <w:kern w:val="0"/>
              </w:rPr>
              <w:t>业务管理用户唯一标识</w:t>
            </w:r>
          </w:p>
        </w:tc>
        <w:tc>
          <w:tcPr>
            <w:tcW w:w="850" w:type="dxa"/>
            <w:shd w:val="clear" w:color="auto" w:fill="auto"/>
          </w:tcPr>
          <w:p w14:paraId="19F3FFE6" w14:textId="77777777" w:rsidR="00DE0BC2" w:rsidRPr="00736667" w:rsidRDefault="00DE0BC2" w:rsidP="004664EA">
            <w:pPr>
              <w:jc w:val="left"/>
              <w:rPr>
                <w:rFonts w:ascii="宋体" w:hAnsi="宋体"/>
                <w:snapToGrid w:val="0"/>
                <w:kern w:val="0"/>
              </w:rPr>
            </w:pPr>
          </w:p>
        </w:tc>
        <w:tc>
          <w:tcPr>
            <w:tcW w:w="1134" w:type="dxa"/>
            <w:shd w:val="clear" w:color="auto" w:fill="auto"/>
          </w:tcPr>
          <w:p w14:paraId="40ACD84C"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1F2A8DC" w14:textId="77777777" w:rsidR="00DE0BC2" w:rsidRPr="00736667" w:rsidRDefault="00DE0BC2" w:rsidP="004664EA">
            <w:pPr>
              <w:jc w:val="left"/>
              <w:rPr>
                <w:rFonts w:ascii="宋体" w:hAnsi="宋体"/>
                <w:snapToGrid w:val="0"/>
                <w:kern w:val="0"/>
              </w:rPr>
            </w:pPr>
          </w:p>
        </w:tc>
      </w:tr>
      <w:tr w:rsidR="00DE0BC2" w:rsidRPr="00736667" w14:paraId="731516AD" w14:textId="77777777" w:rsidTr="004664EA">
        <w:tc>
          <w:tcPr>
            <w:tcW w:w="2410" w:type="dxa"/>
            <w:shd w:val="clear" w:color="auto" w:fill="auto"/>
          </w:tcPr>
          <w:p w14:paraId="0EF26D8A" w14:textId="77777777" w:rsidR="00DE0BC2" w:rsidRDefault="00DE0BC2" w:rsidP="004664EA">
            <w:pPr>
              <w:jc w:val="left"/>
              <w:rPr>
                <w:rFonts w:ascii="宋体" w:hAnsi="宋体"/>
                <w:snapToGrid w:val="0"/>
                <w:kern w:val="0"/>
              </w:rPr>
            </w:pPr>
            <w:r>
              <w:rPr>
                <w:rFonts w:ascii="宋体" w:hAnsi="宋体"/>
                <w:snapToGrid w:val="0"/>
                <w:kern w:val="0"/>
              </w:rPr>
              <w:t>标签名</w:t>
            </w:r>
          </w:p>
        </w:tc>
        <w:tc>
          <w:tcPr>
            <w:tcW w:w="850" w:type="dxa"/>
            <w:shd w:val="clear" w:color="auto" w:fill="auto"/>
          </w:tcPr>
          <w:p w14:paraId="0560FCC9" w14:textId="77777777" w:rsidR="00DE0BC2" w:rsidRPr="00736667" w:rsidRDefault="00DE0BC2" w:rsidP="004664EA">
            <w:pPr>
              <w:jc w:val="left"/>
              <w:rPr>
                <w:rFonts w:ascii="宋体" w:hAnsi="宋体"/>
                <w:snapToGrid w:val="0"/>
                <w:kern w:val="0"/>
              </w:rPr>
            </w:pPr>
          </w:p>
        </w:tc>
        <w:tc>
          <w:tcPr>
            <w:tcW w:w="1134" w:type="dxa"/>
            <w:shd w:val="clear" w:color="auto" w:fill="auto"/>
          </w:tcPr>
          <w:p w14:paraId="74CE6097"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C5C7C30" w14:textId="77777777" w:rsidR="00DE0BC2" w:rsidRPr="00736667" w:rsidRDefault="00DE0BC2" w:rsidP="004664EA">
            <w:pPr>
              <w:jc w:val="left"/>
              <w:rPr>
                <w:rFonts w:ascii="宋体" w:hAnsi="宋体"/>
                <w:snapToGrid w:val="0"/>
                <w:kern w:val="0"/>
              </w:rPr>
            </w:pPr>
          </w:p>
        </w:tc>
      </w:tr>
      <w:tr w:rsidR="00DE0BC2" w:rsidRPr="00736667" w14:paraId="01A32EF8" w14:textId="77777777" w:rsidTr="004664EA">
        <w:tc>
          <w:tcPr>
            <w:tcW w:w="2410" w:type="dxa"/>
            <w:shd w:val="clear" w:color="auto" w:fill="auto"/>
          </w:tcPr>
          <w:p w14:paraId="0B13D181" w14:textId="77777777" w:rsidR="00DE0BC2" w:rsidRDefault="00DE0BC2" w:rsidP="004664EA">
            <w:pPr>
              <w:jc w:val="left"/>
              <w:rPr>
                <w:rFonts w:ascii="宋体" w:hAnsi="宋体"/>
                <w:snapToGrid w:val="0"/>
                <w:kern w:val="0"/>
              </w:rPr>
            </w:pPr>
            <w:r>
              <w:rPr>
                <w:rFonts w:ascii="宋体" w:hAnsi="宋体"/>
                <w:snapToGrid w:val="0"/>
                <w:kern w:val="0"/>
              </w:rPr>
              <w:t>标签类型</w:t>
            </w:r>
          </w:p>
        </w:tc>
        <w:tc>
          <w:tcPr>
            <w:tcW w:w="850" w:type="dxa"/>
            <w:shd w:val="clear" w:color="auto" w:fill="auto"/>
          </w:tcPr>
          <w:p w14:paraId="1258EFA6" w14:textId="77777777" w:rsidR="00DE0BC2" w:rsidRPr="00736667" w:rsidRDefault="00DE0BC2" w:rsidP="004664EA">
            <w:pPr>
              <w:jc w:val="left"/>
              <w:rPr>
                <w:rFonts w:ascii="宋体" w:hAnsi="宋体"/>
                <w:snapToGrid w:val="0"/>
                <w:kern w:val="0"/>
              </w:rPr>
            </w:pPr>
          </w:p>
        </w:tc>
        <w:tc>
          <w:tcPr>
            <w:tcW w:w="1134" w:type="dxa"/>
            <w:shd w:val="clear" w:color="auto" w:fill="auto"/>
          </w:tcPr>
          <w:p w14:paraId="78EE661A"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CCFF97D" w14:textId="77777777" w:rsidR="00DE0BC2" w:rsidRPr="00736667" w:rsidRDefault="00DE0BC2" w:rsidP="004664EA">
            <w:pPr>
              <w:jc w:val="left"/>
              <w:rPr>
                <w:rFonts w:ascii="宋体" w:hAnsi="宋体"/>
                <w:snapToGrid w:val="0"/>
                <w:kern w:val="0"/>
              </w:rPr>
            </w:pPr>
            <w:r>
              <w:rPr>
                <w:rFonts w:ascii="宋体" w:hAnsi="宋体" w:hint="eastAsia"/>
                <w:snapToGrid w:val="0"/>
                <w:kern w:val="0"/>
              </w:rPr>
              <w:t>1-渠道人 2-资金方</w:t>
            </w:r>
          </w:p>
        </w:tc>
      </w:tr>
      <w:tr w:rsidR="009E6ADF" w:rsidRPr="00736667" w14:paraId="66EA566C" w14:textId="77777777" w:rsidTr="004664EA">
        <w:tc>
          <w:tcPr>
            <w:tcW w:w="2410" w:type="dxa"/>
            <w:shd w:val="clear" w:color="auto" w:fill="auto"/>
          </w:tcPr>
          <w:p w14:paraId="188EF1A0" w14:textId="6ECB8628" w:rsidR="009E6ADF" w:rsidRDefault="009E6ADF" w:rsidP="004664EA">
            <w:pPr>
              <w:jc w:val="left"/>
              <w:rPr>
                <w:rFonts w:ascii="宋体" w:hAnsi="宋体"/>
                <w:snapToGrid w:val="0"/>
                <w:kern w:val="0"/>
              </w:rPr>
            </w:pPr>
            <w:r>
              <w:rPr>
                <w:rFonts w:ascii="宋体" w:hAnsi="宋体" w:hint="eastAsia"/>
                <w:snapToGrid w:val="0"/>
                <w:kern w:val="0"/>
              </w:rPr>
              <w:t>标签</w:t>
            </w:r>
            <w:r>
              <w:rPr>
                <w:rFonts w:ascii="宋体" w:hAnsi="宋体"/>
                <w:snapToGrid w:val="0"/>
                <w:kern w:val="0"/>
              </w:rPr>
              <w:t>所属</w:t>
            </w:r>
            <w:r>
              <w:rPr>
                <w:rFonts w:ascii="宋体" w:hAnsi="宋体" w:hint="eastAsia"/>
                <w:snapToGrid w:val="0"/>
                <w:kern w:val="0"/>
              </w:rPr>
              <w:t>产品</w:t>
            </w:r>
            <w:r>
              <w:rPr>
                <w:rFonts w:ascii="宋体" w:hAnsi="宋体"/>
                <w:snapToGrid w:val="0"/>
                <w:kern w:val="0"/>
              </w:rPr>
              <w:t>类型</w:t>
            </w:r>
          </w:p>
        </w:tc>
        <w:tc>
          <w:tcPr>
            <w:tcW w:w="850" w:type="dxa"/>
            <w:shd w:val="clear" w:color="auto" w:fill="auto"/>
          </w:tcPr>
          <w:p w14:paraId="3ED84FCF" w14:textId="77777777" w:rsidR="009E6ADF" w:rsidRPr="00736667" w:rsidRDefault="009E6ADF" w:rsidP="004664EA">
            <w:pPr>
              <w:jc w:val="left"/>
              <w:rPr>
                <w:rFonts w:ascii="宋体" w:hAnsi="宋体"/>
                <w:snapToGrid w:val="0"/>
                <w:kern w:val="0"/>
              </w:rPr>
            </w:pPr>
          </w:p>
        </w:tc>
        <w:tc>
          <w:tcPr>
            <w:tcW w:w="1134" w:type="dxa"/>
            <w:shd w:val="clear" w:color="auto" w:fill="auto"/>
          </w:tcPr>
          <w:p w14:paraId="0B7A8A06" w14:textId="10E69D00" w:rsidR="009E6ADF" w:rsidRDefault="009E6ADF"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70DC924" w14:textId="65029CF8" w:rsidR="009E6ADF" w:rsidRDefault="009E6ADF" w:rsidP="004D605D">
            <w:pPr>
              <w:tabs>
                <w:tab w:val="left" w:pos="744"/>
              </w:tabs>
              <w:jc w:val="left"/>
              <w:rPr>
                <w:rFonts w:ascii="宋体" w:hAnsi="宋体"/>
                <w:snapToGrid w:val="0"/>
                <w:kern w:val="0"/>
              </w:rPr>
            </w:pPr>
            <w:r w:rsidRPr="009E6ADF">
              <w:rPr>
                <w:rFonts w:ascii="宋体" w:hAnsi="宋体" w:hint="eastAsia"/>
                <w:snapToGrid w:val="0"/>
                <w:kern w:val="0"/>
              </w:rPr>
              <w:t>（0-信用 1-车抵 2-房抵）</w:t>
            </w:r>
          </w:p>
        </w:tc>
      </w:tr>
      <w:tr w:rsidR="00DE0BC2" w:rsidRPr="00736667" w14:paraId="450EECE3" w14:textId="77777777" w:rsidTr="004664EA">
        <w:tc>
          <w:tcPr>
            <w:tcW w:w="2410" w:type="dxa"/>
            <w:shd w:val="clear" w:color="auto" w:fill="auto"/>
          </w:tcPr>
          <w:p w14:paraId="6C4D8BA0" w14:textId="77777777" w:rsidR="00DE0BC2" w:rsidRDefault="00DE0BC2" w:rsidP="004664EA">
            <w:pPr>
              <w:jc w:val="left"/>
              <w:rPr>
                <w:rFonts w:ascii="宋体" w:hAnsi="宋体"/>
                <w:snapToGrid w:val="0"/>
                <w:kern w:val="0"/>
              </w:rPr>
            </w:pPr>
            <w:r>
              <w:rPr>
                <w:rFonts w:ascii="宋体" w:hAnsi="宋体" w:hint="eastAsia"/>
                <w:snapToGrid w:val="0"/>
                <w:kern w:val="0"/>
              </w:rPr>
              <w:t>标签</w:t>
            </w:r>
            <w:r>
              <w:rPr>
                <w:rFonts w:ascii="宋体" w:hAnsi="宋体"/>
                <w:snapToGrid w:val="0"/>
                <w:kern w:val="0"/>
              </w:rPr>
              <w:t>优先级</w:t>
            </w:r>
          </w:p>
        </w:tc>
        <w:tc>
          <w:tcPr>
            <w:tcW w:w="850" w:type="dxa"/>
            <w:shd w:val="clear" w:color="auto" w:fill="auto"/>
          </w:tcPr>
          <w:p w14:paraId="75F2676B" w14:textId="77777777" w:rsidR="00DE0BC2" w:rsidRPr="00736667" w:rsidRDefault="00DE0BC2" w:rsidP="004664EA">
            <w:pPr>
              <w:jc w:val="left"/>
              <w:rPr>
                <w:rFonts w:ascii="宋体" w:hAnsi="宋体"/>
                <w:snapToGrid w:val="0"/>
                <w:kern w:val="0"/>
              </w:rPr>
            </w:pPr>
          </w:p>
        </w:tc>
        <w:tc>
          <w:tcPr>
            <w:tcW w:w="1134" w:type="dxa"/>
            <w:shd w:val="clear" w:color="auto" w:fill="auto"/>
          </w:tcPr>
          <w:p w14:paraId="6F7667A2" w14:textId="77777777" w:rsidR="00DE0BC2" w:rsidRDefault="00DE0BC2" w:rsidP="004664EA">
            <w:pPr>
              <w:jc w:val="left"/>
              <w:rPr>
                <w:rFonts w:ascii="宋体" w:hAnsi="宋体"/>
                <w:snapToGrid w:val="0"/>
                <w:kern w:val="0"/>
              </w:rPr>
            </w:pPr>
          </w:p>
        </w:tc>
        <w:tc>
          <w:tcPr>
            <w:tcW w:w="3119" w:type="dxa"/>
            <w:shd w:val="clear" w:color="auto" w:fill="auto"/>
          </w:tcPr>
          <w:p w14:paraId="2C72A41E" w14:textId="77777777" w:rsidR="00DE0BC2" w:rsidRPr="00736667" w:rsidRDefault="00DE0BC2" w:rsidP="004664EA">
            <w:pPr>
              <w:jc w:val="left"/>
              <w:rPr>
                <w:rFonts w:ascii="宋体" w:hAnsi="宋体"/>
                <w:snapToGrid w:val="0"/>
                <w:kern w:val="0"/>
              </w:rPr>
            </w:pPr>
            <w:r>
              <w:rPr>
                <w:rFonts w:ascii="宋体" w:hAnsi="宋体" w:hint="eastAsia"/>
                <w:snapToGrid w:val="0"/>
                <w:kern w:val="0"/>
              </w:rPr>
              <w:t>整形</w:t>
            </w:r>
            <w:r>
              <w:rPr>
                <w:rFonts w:ascii="宋体" w:hAnsi="宋体"/>
                <w:snapToGrid w:val="0"/>
                <w:kern w:val="0"/>
              </w:rPr>
              <w:t>数字，</w:t>
            </w:r>
            <w:r>
              <w:rPr>
                <w:rFonts w:ascii="宋体" w:hAnsi="宋体" w:hint="eastAsia"/>
                <w:snapToGrid w:val="0"/>
                <w:kern w:val="0"/>
              </w:rPr>
              <w:t>默认</w:t>
            </w:r>
            <w:r>
              <w:rPr>
                <w:rFonts w:ascii="宋体" w:hAnsi="宋体"/>
                <w:snapToGrid w:val="0"/>
                <w:kern w:val="0"/>
              </w:rPr>
              <w:t>为</w:t>
            </w:r>
            <w:r>
              <w:rPr>
                <w:rFonts w:ascii="宋体" w:hAnsi="宋体" w:hint="eastAsia"/>
                <w:snapToGrid w:val="0"/>
                <w:kern w:val="0"/>
              </w:rPr>
              <w:t>0，数字</w:t>
            </w:r>
            <w:r>
              <w:rPr>
                <w:rFonts w:ascii="宋体" w:hAnsi="宋体"/>
                <w:snapToGrid w:val="0"/>
                <w:kern w:val="0"/>
              </w:rPr>
              <w:t>越大优先级越</w:t>
            </w:r>
            <w:r>
              <w:rPr>
                <w:rFonts w:ascii="宋体" w:hAnsi="宋体" w:hint="eastAsia"/>
                <w:snapToGrid w:val="0"/>
                <w:kern w:val="0"/>
              </w:rPr>
              <w:t>高</w:t>
            </w:r>
            <w:r>
              <w:rPr>
                <w:rFonts w:ascii="宋体" w:hAnsi="宋体"/>
                <w:snapToGrid w:val="0"/>
                <w:kern w:val="0"/>
              </w:rPr>
              <w:t>，</w:t>
            </w:r>
            <w:r>
              <w:rPr>
                <w:rFonts w:ascii="宋体" w:hAnsi="宋体" w:hint="eastAsia"/>
                <w:snapToGrid w:val="0"/>
                <w:kern w:val="0"/>
              </w:rPr>
              <w:t>只</w:t>
            </w:r>
            <w:r>
              <w:rPr>
                <w:rFonts w:ascii="宋体" w:hAnsi="宋体"/>
                <w:snapToGrid w:val="0"/>
                <w:kern w:val="0"/>
              </w:rPr>
              <w:t>展示优先级</w:t>
            </w:r>
            <w:r>
              <w:rPr>
                <w:rFonts w:ascii="宋体" w:hAnsi="宋体" w:hint="eastAsia"/>
                <w:snapToGrid w:val="0"/>
                <w:kern w:val="0"/>
              </w:rPr>
              <w:t>最高</w:t>
            </w:r>
            <w:r>
              <w:rPr>
                <w:rFonts w:ascii="宋体" w:hAnsi="宋体"/>
                <w:snapToGrid w:val="0"/>
                <w:kern w:val="0"/>
              </w:rPr>
              <w:t>前</w:t>
            </w:r>
            <w:r>
              <w:rPr>
                <w:rFonts w:ascii="宋体" w:hAnsi="宋体" w:hint="eastAsia"/>
                <w:snapToGrid w:val="0"/>
                <w:kern w:val="0"/>
              </w:rPr>
              <w:t>6个</w:t>
            </w:r>
            <w:r>
              <w:rPr>
                <w:rFonts w:ascii="宋体" w:hAnsi="宋体"/>
                <w:snapToGrid w:val="0"/>
                <w:kern w:val="0"/>
              </w:rPr>
              <w:t>。</w:t>
            </w:r>
          </w:p>
        </w:tc>
      </w:tr>
    </w:tbl>
    <w:p w14:paraId="68A2A012"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1E3CA0D" w14:textId="77777777" w:rsidR="00DE0BC2" w:rsidRPr="00C56A4E" w:rsidRDefault="00DE0BC2" w:rsidP="00DE0BC2"/>
    <w:p w14:paraId="5ACB23B2" w14:textId="77777777" w:rsidR="00DE0BC2" w:rsidRPr="00A52328" w:rsidRDefault="00DE0BC2" w:rsidP="00DE0BC2">
      <w:pPr>
        <w:pStyle w:val="6"/>
      </w:pPr>
      <w:bookmarkStart w:id="307" w:name="_输出_5"/>
      <w:bookmarkEnd w:id="307"/>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7083CCE9" w14:textId="77777777" w:rsidTr="004664EA">
        <w:tc>
          <w:tcPr>
            <w:tcW w:w="2126" w:type="dxa"/>
            <w:shd w:val="clear" w:color="auto" w:fill="E0E0E0"/>
          </w:tcPr>
          <w:p w14:paraId="1B10B7A0"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6B6130D7"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A9B9F65"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0F3E9FC4"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2F284B3E" w14:textId="77777777" w:rsidTr="004664EA">
        <w:tc>
          <w:tcPr>
            <w:tcW w:w="2126" w:type="dxa"/>
            <w:shd w:val="clear" w:color="auto" w:fill="auto"/>
          </w:tcPr>
          <w:p w14:paraId="0B58F504" w14:textId="77777777" w:rsidR="00DE0BC2" w:rsidRDefault="00DE0BC2" w:rsidP="004664EA">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6EBC635B" w14:textId="77777777" w:rsidR="00DE0BC2" w:rsidRPr="00736667" w:rsidRDefault="00DE0BC2" w:rsidP="004664EA">
            <w:pPr>
              <w:jc w:val="left"/>
              <w:rPr>
                <w:rFonts w:ascii="宋体" w:hAnsi="宋体"/>
                <w:snapToGrid w:val="0"/>
                <w:kern w:val="0"/>
              </w:rPr>
            </w:pPr>
          </w:p>
        </w:tc>
        <w:tc>
          <w:tcPr>
            <w:tcW w:w="1134" w:type="dxa"/>
            <w:shd w:val="clear" w:color="auto" w:fill="auto"/>
          </w:tcPr>
          <w:p w14:paraId="4C3C9025" w14:textId="77777777" w:rsidR="00DE0BC2" w:rsidRDefault="00DE0BC2" w:rsidP="004664EA">
            <w:pPr>
              <w:jc w:val="left"/>
              <w:rPr>
                <w:rFonts w:ascii="宋体" w:hAnsi="宋体"/>
                <w:snapToGrid w:val="0"/>
                <w:kern w:val="0"/>
              </w:rPr>
            </w:pPr>
          </w:p>
        </w:tc>
        <w:tc>
          <w:tcPr>
            <w:tcW w:w="3119" w:type="dxa"/>
            <w:shd w:val="clear" w:color="auto" w:fill="auto"/>
          </w:tcPr>
          <w:p w14:paraId="4A72BF78" w14:textId="77777777" w:rsidR="00DE0BC2" w:rsidRPr="00736667" w:rsidRDefault="00DE0BC2" w:rsidP="004664EA">
            <w:pPr>
              <w:jc w:val="left"/>
              <w:rPr>
                <w:rFonts w:ascii="宋体" w:hAnsi="宋体"/>
                <w:snapToGrid w:val="0"/>
                <w:kern w:val="0"/>
              </w:rPr>
            </w:pPr>
            <w:r>
              <w:rPr>
                <w:rFonts w:ascii="宋体" w:hAnsi="宋体" w:hint="eastAsia"/>
                <w:snapToGrid w:val="0"/>
                <w:kern w:val="0"/>
              </w:rPr>
              <w:t>1-成功 0-失败</w:t>
            </w:r>
          </w:p>
        </w:tc>
      </w:tr>
      <w:tr w:rsidR="00DE0BC2" w:rsidRPr="00736667" w14:paraId="15C23128" w14:textId="77777777" w:rsidTr="004664EA">
        <w:tc>
          <w:tcPr>
            <w:tcW w:w="2126" w:type="dxa"/>
            <w:shd w:val="clear" w:color="auto" w:fill="auto"/>
          </w:tcPr>
          <w:p w14:paraId="37DB4B89" w14:textId="77777777" w:rsidR="00DE0BC2" w:rsidRDefault="00DE0BC2" w:rsidP="004664EA">
            <w:pPr>
              <w:jc w:val="left"/>
              <w:rPr>
                <w:rFonts w:ascii="宋体" w:hAnsi="宋体"/>
                <w:snapToGrid w:val="0"/>
                <w:kern w:val="0"/>
              </w:rPr>
            </w:pPr>
            <w:r>
              <w:rPr>
                <w:rFonts w:ascii="宋体" w:hAnsi="宋体"/>
                <w:snapToGrid w:val="0"/>
                <w:kern w:val="0"/>
              </w:rPr>
              <w:t>备注</w:t>
            </w:r>
          </w:p>
        </w:tc>
        <w:tc>
          <w:tcPr>
            <w:tcW w:w="1134" w:type="dxa"/>
            <w:shd w:val="clear" w:color="auto" w:fill="auto"/>
          </w:tcPr>
          <w:p w14:paraId="72EDA194" w14:textId="77777777" w:rsidR="00DE0BC2" w:rsidRPr="00736667" w:rsidRDefault="00DE0BC2" w:rsidP="004664EA">
            <w:pPr>
              <w:jc w:val="left"/>
              <w:rPr>
                <w:rFonts w:ascii="宋体" w:hAnsi="宋体"/>
                <w:snapToGrid w:val="0"/>
                <w:kern w:val="0"/>
              </w:rPr>
            </w:pPr>
          </w:p>
        </w:tc>
        <w:tc>
          <w:tcPr>
            <w:tcW w:w="1134" w:type="dxa"/>
            <w:shd w:val="clear" w:color="auto" w:fill="auto"/>
          </w:tcPr>
          <w:p w14:paraId="215CB0AA" w14:textId="77777777" w:rsidR="00DE0BC2" w:rsidRDefault="00DE0BC2" w:rsidP="004664EA">
            <w:pPr>
              <w:jc w:val="left"/>
              <w:rPr>
                <w:rFonts w:ascii="宋体" w:hAnsi="宋体"/>
                <w:snapToGrid w:val="0"/>
                <w:kern w:val="0"/>
              </w:rPr>
            </w:pPr>
          </w:p>
        </w:tc>
        <w:tc>
          <w:tcPr>
            <w:tcW w:w="3119" w:type="dxa"/>
            <w:shd w:val="clear" w:color="auto" w:fill="auto"/>
          </w:tcPr>
          <w:p w14:paraId="7BF23402" w14:textId="77777777" w:rsidR="00DE0BC2" w:rsidRPr="00736667" w:rsidRDefault="00DE0BC2" w:rsidP="004664EA">
            <w:pPr>
              <w:jc w:val="left"/>
              <w:rPr>
                <w:rFonts w:ascii="宋体" w:hAnsi="宋体"/>
                <w:snapToGrid w:val="0"/>
                <w:kern w:val="0"/>
              </w:rPr>
            </w:pPr>
          </w:p>
        </w:tc>
      </w:tr>
    </w:tbl>
    <w:p w14:paraId="55E48BE5" w14:textId="77777777" w:rsidR="00DE0BC2"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CBBE20B" w14:textId="77777777" w:rsidR="00DE0BC2"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EDB9C16"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9FFB489" w14:textId="77777777" w:rsidR="00DE0BC2" w:rsidRDefault="00DE0BC2" w:rsidP="00DE0BC2">
      <w:pPr>
        <w:pStyle w:val="6"/>
      </w:pPr>
      <w:r>
        <w:rPr>
          <w:rFonts w:hint="eastAsia"/>
        </w:rPr>
        <w:t>数据</w:t>
      </w:r>
      <w:r>
        <w:t>库表</w:t>
      </w:r>
    </w:p>
    <w:p w14:paraId="21BDBC9F" w14:textId="77777777" w:rsidR="00DE0BC2" w:rsidRDefault="00DE0BC2" w:rsidP="00DE0BC2">
      <w:r w:rsidRPr="006669B4">
        <w:rPr>
          <w:rFonts w:hint="eastAsia"/>
        </w:rPr>
        <w:t>评价标签码表</w:t>
      </w:r>
    </w:p>
    <w:p w14:paraId="06F9D2DE" w14:textId="77777777" w:rsidR="00DE0BC2" w:rsidRPr="0082647F" w:rsidRDefault="00DE0BC2" w:rsidP="00DE0BC2">
      <w:pPr>
        <w:pStyle w:val="5"/>
      </w:pPr>
      <w:r>
        <w:rPr>
          <w:rFonts w:hint="eastAsia"/>
        </w:rPr>
        <w:t>标签查询</w:t>
      </w:r>
    </w:p>
    <w:p w14:paraId="391B3D7B" w14:textId="77777777" w:rsidR="00DE0BC2" w:rsidRDefault="00DE0BC2" w:rsidP="00DE0BC2">
      <w:pPr>
        <w:pStyle w:val="6"/>
      </w:pPr>
      <w:r>
        <w:rPr>
          <w:rFonts w:hint="eastAsia"/>
        </w:rPr>
        <w:t>功能</w:t>
      </w:r>
      <w:r>
        <w:t>描述</w:t>
      </w:r>
    </w:p>
    <w:p w14:paraId="65125F50"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查询</w:t>
      </w:r>
      <w:r>
        <w:rPr>
          <w:rFonts w:ascii="宋体" w:hAnsi="宋体"/>
          <w:kern w:val="0"/>
          <w:sz w:val="24"/>
          <w:szCs w:val="21"/>
        </w:rPr>
        <w:t>所有评价标签</w:t>
      </w:r>
      <w:r>
        <w:rPr>
          <w:rFonts w:ascii="宋体" w:hAnsi="宋体" w:hint="eastAsia"/>
          <w:kern w:val="0"/>
          <w:sz w:val="24"/>
          <w:szCs w:val="21"/>
        </w:rPr>
        <w:t>列表。</w:t>
      </w:r>
    </w:p>
    <w:p w14:paraId="0CDF72C8" w14:textId="77777777" w:rsidR="00DE0BC2" w:rsidRPr="00676A58" w:rsidRDefault="00DE0BC2" w:rsidP="00DE0BC2">
      <w:pPr>
        <w:pStyle w:val="6"/>
      </w:pPr>
      <w:r w:rsidRPr="00676A58">
        <w:rPr>
          <w:rFonts w:hint="eastAsia"/>
        </w:rPr>
        <w:t>处理流程</w:t>
      </w:r>
    </w:p>
    <w:p w14:paraId="734319A7" w14:textId="77777777" w:rsidR="00DE0BC2" w:rsidRPr="004F010F" w:rsidRDefault="00DE0BC2" w:rsidP="00DE0BC2">
      <w:pPr>
        <w:ind w:left="289" w:firstLine="420"/>
      </w:pPr>
      <w:r w:rsidRPr="00646F01">
        <w:rPr>
          <w:rFonts w:hint="eastAsia"/>
          <w:b/>
          <w:sz w:val="24"/>
          <w:szCs w:val="24"/>
        </w:rPr>
        <w:t>【流程描述】</w:t>
      </w:r>
    </w:p>
    <w:p w14:paraId="703C01F1"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lastRenderedPageBreak/>
        <w:t>分页</w:t>
      </w:r>
      <w:r>
        <w:rPr>
          <w:rFonts w:ascii="宋体" w:hAnsi="宋体"/>
          <w:kern w:val="0"/>
          <w:sz w:val="24"/>
          <w:szCs w:val="21"/>
        </w:rPr>
        <w:t>查询所有标签</w:t>
      </w:r>
    </w:p>
    <w:p w14:paraId="49237881" w14:textId="77777777" w:rsidR="00DE0BC2" w:rsidRPr="00F9212D" w:rsidRDefault="00DE0BC2" w:rsidP="00DE0BC2">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1C2D55DC" w14:textId="77777777" w:rsidTr="004664EA">
        <w:tc>
          <w:tcPr>
            <w:tcW w:w="2126" w:type="dxa"/>
            <w:shd w:val="clear" w:color="auto" w:fill="E0E0E0"/>
          </w:tcPr>
          <w:p w14:paraId="70D2D3BD"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6311E28F"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02D6D2D"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29C24066"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6F253549" w14:textId="77777777" w:rsidTr="004664EA">
        <w:tc>
          <w:tcPr>
            <w:tcW w:w="2126" w:type="dxa"/>
            <w:shd w:val="clear" w:color="auto" w:fill="auto"/>
          </w:tcPr>
          <w:p w14:paraId="1243935E" w14:textId="77777777" w:rsidR="00DE0BC2" w:rsidRDefault="00DE0BC2" w:rsidP="004664EA">
            <w:pPr>
              <w:jc w:val="left"/>
              <w:rPr>
                <w:rFonts w:ascii="宋体" w:hAnsi="宋体"/>
                <w:snapToGrid w:val="0"/>
                <w:kern w:val="0"/>
              </w:rPr>
            </w:pPr>
            <w:r>
              <w:rPr>
                <w:rFonts w:ascii="宋体" w:hAnsi="宋体" w:hint="eastAsia"/>
                <w:snapToGrid w:val="0"/>
                <w:kern w:val="0"/>
              </w:rPr>
              <w:t>每页</w:t>
            </w:r>
            <w:r>
              <w:rPr>
                <w:rFonts w:ascii="宋体" w:hAnsi="宋体"/>
                <w:snapToGrid w:val="0"/>
                <w:kern w:val="0"/>
              </w:rPr>
              <w:t>记录数</w:t>
            </w:r>
          </w:p>
        </w:tc>
        <w:tc>
          <w:tcPr>
            <w:tcW w:w="1134" w:type="dxa"/>
            <w:shd w:val="clear" w:color="auto" w:fill="auto"/>
          </w:tcPr>
          <w:p w14:paraId="45794AB3" w14:textId="77777777" w:rsidR="00DE0BC2" w:rsidRPr="00736667" w:rsidRDefault="00DE0BC2" w:rsidP="004664EA">
            <w:pPr>
              <w:jc w:val="left"/>
              <w:rPr>
                <w:rFonts w:ascii="宋体" w:hAnsi="宋体"/>
                <w:snapToGrid w:val="0"/>
                <w:kern w:val="0"/>
              </w:rPr>
            </w:pPr>
          </w:p>
        </w:tc>
        <w:tc>
          <w:tcPr>
            <w:tcW w:w="1134" w:type="dxa"/>
            <w:shd w:val="clear" w:color="auto" w:fill="auto"/>
          </w:tcPr>
          <w:p w14:paraId="59338ECA"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9F9CC74" w14:textId="77777777" w:rsidR="00DE0BC2" w:rsidRPr="00736667" w:rsidRDefault="00DE0BC2" w:rsidP="004664EA">
            <w:pPr>
              <w:jc w:val="left"/>
              <w:rPr>
                <w:rFonts w:ascii="宋体" w:hAnsi="宋体"/>
                <w:snapToGrid w:val="0"/>
                <w:kern w:val="0"/>
              </w:rPr>
            </w:pPr>
          </w:p>
        </w:tc>
      </w:tr>
      <w:tr w:rsidR="00DE0BC2" w:rsidRPr="00736667" w14:paraId="4B35D742" w14:textId="77777777" w:rsidTr="004664EA">
        <w:tc>
          <w:tcPr>
            <w:tcW w:w="2126" w:type="dxa"/>
            <w:shd w:val="clear" w:color="auto" w:fill="auto"/>
          </w:tcPr>
          <w:p w14:paraId="017A25BD" w14:textId="77777777" w:rsidR="00DE0BC2" w:rsidRDefault="00DE0BC2" w:rsidP="004664EA">
            <w:pPr>
              <w:jc w:val="left"/>
              <w:rPr>
                <w:rFonts w:ascii="宋体" w:hAnsi="宋体"/>
                <w:snapToGrid w:val="0"/>
                <w:kern w:val="0"/>
              </w:rPr>
            </w:pPr>
            <w:r>
              <w:rPr>
                <w:rFonts w:ascii="宋体" w:hAnsi="宋体"/>
                <w:snapToGrid w:val="0"/>
                <w:kern w:val="0"/>
              </w:rPr>
              <w:t>查询页数</w:t>
            </w:r>
          </w:p>
        </w:tc>
        <w:tc>
          <w:tcPr>
            <w:tcW w:w="1134" w:type="dxa"/>
            <w:shd w:val="clear" w:color="auto" w:fill="auto"/>
          </w:tcPr>
          <w:p w14:paraId="46066CA5" w14:textId="77777777" w:rsidR="00DE0BC2" w:rsidRPr="00736667" w:rsidRDefault="00DE0BC2" w:rsidP="004664EA">
            <w:pPr>
              <w:jc w:val="left"/>
              <w:rPr>
                <w:rFonts w:ascii="宋体" w:hAnsi="宋体"/>
                <w:snapToGrid w:val="0"/>
                <w:kern w:val="0"/>
              </w:rPr>
            </w:pPr>
          </w:p>
        </w:tc>
        <w:tc>
          <w:tcPr>
            <w:tcW w:w="1134" w:type="dxa"/>
            <w:shd w:val="clear" w:color="auto" w:fill="auto"/>
          </w:tcPr>
          <w:p w14:paraId="7F82DD7D"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A781120" w14:textId="77777777" w:rsidR="00DE0BC2" w:rsidRPr="00736667" w:rsidRDefault="00DE0BC2" w:rsidP="004664EA">
            <w:pPr>
              <w:jc w:val="left"/>
              <w:rPr>
                <w:rFonts w:ascii="宋体" w:hAnsi="宋体"/>
                <w:snapToGrid w:val="0"/>
                <w:kern w:val="0"/>
              </w:rPr>
            </w:pPr>
          </w:p>
        </w:tc>
      </w:tr>
    </w:tbl>
    <w:p w14:paraId="6B8FE8A0" w14:textId="77777777" w:rsidR="00DE0BC2" w:rsidRPr="00FF0EE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ADC2050" w14:textId="77777777" w:rsidR="00DE0BC2" w:rsidRPr="00C56A4E" w:rsidRDefault="00DE0BC2" w:rsidP="00DE0BC2"/>
    <w:p w14:paraId="39D05CFA" w14:textId="77777777" w:rsidR="00DE0BC2" w:rsidRDefault="00DE0BC2" w:rsidP="00DE0BC2">
      <w:pPr>
        <w:pStyle w:val="6"/>
      </w:pPr>
      <w:r w:rsidRPr="00A52328">
        <w:rPr>
          <w:rFonts w:hint="eastAsia"/>
        </w:rPr>
        <w:t>输出</w:t>
      </w:r>
    </w:p>
    <w:p w14:paraId="098BBA57" w14:textId="77777777" w:rsidR="00DE0BC2" w:rsidRPr="00073934" w:rsidRDefault="00DE0BC2" w:rsidP="00DE0BC2">
      <w:r>
        <w:rPr>
          <w:rFonts w:hint="eastAsia"/>
        </w:rPr>
        <w:t xml:space="preserve">      </w:t>
      </w:r>
      <w:r>
        <w:rPr>
          <w:rFonts w:hint="eastAsia"/>
        </w:rPr>
        <w: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984"/>
        <w:gridCol w:w="851"/>
        <w:gridCol w:w="1559"/>
      </w:tblGrid>
      <w:tr w:rsidR="00DE0BC2" w:rsidRPr="00736667" w14:paraId="31C19F5D" w14:textId="77777777" w:rsidTr="004664EA">
        <w:tc>
          <w:tcPr>
            <w:tcW w:w="1843" w:type="dxa"/>
            <w:shd w:val="clear" w:color="auto" w:fill="E0E0E0"/>
          </w:tcPr>
          <w:p w14:paraId="50785513" w14:textId="77777777" w:rsidR="00DE0BC2" w:rsidRPr="00736667" w:rsidRDefault="00DE0BC2" w:rsidP="004664EA">
            <w:pPr>
              <w:jc w:val="center"/>
              <w:rPr>
                <w:b/>
                <w:snapToGrid w:val="0"/>
                <w:kern w:val="0"/>
              </w:rPr>
            </w:pPr>
            <w:r>
              <w:rPr>
                <w:rFonts w:hint="eastAsia"/>
                <w:b/>
                <w:snapToGrid w:val="0"/>
                <w:kern w:val="0"/>
              </w:rPr>
              <w:t>输出主</w:t>
            </w:r>
            <w:r w:rsidRPr="00736667">
              <w:rPr>
                <w:rFonts w:hint="eastAsia"/>
                <w:b/>
                <w:snapToGrid w:val="0"/>
                <w:kern w:val="0"/>
              </w:rPr>
              <w:t>要素</w:t>
            </w:r>
          </w:p>
        </w:tc>
        <w:tc>
          <w:tcPr>
            <w:tcW w:w="1984" w:type="dxa"/>
            <w:shd w:val="clear" w:color="auto" w:fill="E0E0E0"/>
          </w:tcPr>
          <w:p w14:paraId="33649FF5" w14:textId="77777777" w:rsidR="00DE0BC2" w:rsidRPr="00736667" w:rsidRDefault="00DE0BC2" w:rsidP="004664EA">
            <w:pPr>
              <w:jc w:val="center"/>
              <w:rPr>
                <w:b/>
                <w:snapToGrid w:val="0"/>
                <w:kern w:val="0"/>
              </w:rPr>
            </w:pPr>
            <w:r>
              <w:rPr>
                <w:rFonts w:hint="eastAsia"/>
                <w:b/>
                <w:snapToGrid w:val="0"/>
                <w:kern w:val="0"/>
              </w:rPr>
              <w:t>子要素</w:t>
            </w:r>
          </w:p>
        </w:tc>
        <w:tc>
          <w:tcPr>
            <w:tcW w:w="851" w:type="dxa"/>
            <w:shd w:val="clear" w:color="auto" w:fill="E0E0E0"/>
          </w:tcPr>
          <w:p w14:paraId="36593C9E" w14:textId="77777777" w:rsidR="00DE0BC2" w:rsidRPr="00736667" w:rsidRDefault="00DE0BC2" w:rsidP="004664EA">
            <w:pPr>
              <w:jc w:val="center"/>
              <w:rPr>
                <w:b/>
                <w:snapToGrid w:val="0"/>
                <w:kern w:val="0"/>
              </w:rPr>
            </w:pPr>
            <w:r>
              <w:rPr>
                <w:rFonts w:hint="eastAsia"/>
                <w:b/>
                <w:snapToGrid w:val="0"/>
                <w:kern w:val="0"/>
              </w:rPr>
              <w:t>是否必输</w:t>
            </w:r>
          </w:p>
        </w:tc>
        <w:tc>
          <w:tcPr>
            <w:tcW w:w="1559" w:type="dxa"/>
            <w:shd w:val="clear" w:color="auto" w:fill="E0E0E0"/>
          </w:tcPr>
          <w:p w14:paraId="18773F3C"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6D6EB9DA" w14:textId="77777777" w:rsidTr="004664EA">
        <w:tc>
          <w:tcPr>
            <w:tcW w:w="1843" w:type="dxa"/>
            <w:shd w:val="clear" w:color="auto" w:fill="auto"/>
          </w:tcPr>
          <w:p w14:paraId="6C0B7FF5" w14:textId="77777777" w:rsidR="00DE0BC2" w:rsidRDefault="00DE0BC2" w:rsidP="004664EA">
            <w:pPr>
              <w:jc w:val="left"/>
              <w:rPr>
                <w:rFonts w:ascii="宋体" w:hAnsi="宋体"/>
                <w:snapToGrid w:val="0"/>
                <w:kern w:val="0"/>
              </w:rPr>
            </w:pPr>
            <w:r>
              <w:rPr>
                <w:rFonts w:ascii="宋体" w:hAnsi="宋体" w:hint="eastAsia"/>
                <w:snapToGrid w:val="0"/>
                <w:kern w:val="0"/>
              </w:rPr>
              <w:t>记录总数</w:t>
            </w:r>
          </w:p>
        </w:tc>
        <w:tc>
          <w:tcPr>
            <w:tcW w:w="1984" w:type="dxa"/>
            <w:shd w:val="clear" w:color="auto" w:fill="auto"/>
          </w:tcPr>
          <w:p w14:paraId="1038DDA8" w14:textId="77777777" w:rsidR="00DE0BC2" w:rsidRPr="00736667" w:rsidRDefault="00DE0BC2" w:rsidP="004664EA">
            <w:pPr>
              <w:jc w:val="left"/>
              <w:rPr>
                <w:rFonts w:ascii="宋体" w:hAnsi="宋体"/>
                <w:snapToGrid w:val="0"/>
                <w:kern w:val="0"/>
              </w:rPr>
            </w:pPr>
          </w:p>
        </w:tc>
        <w:tc>
          <w:tcPr>
            <w:tcW w:w="851" w:type="dxa"/>
          </w:tcPr>
          <w:p w14:paraId="709C2F0D"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59" w:type="dxa"/>
            <w:shd w:val="clear" w:color="auto" w:fill="auto"/>
          </w:tcPr>
          <w:p w14:paraId="32C5E854" w14:textId="77777777" w:rsidR="00DE0BC2" w:rsidRPr="00736667" w:rsidRDefault="00DE0BC2" w:rsidP="004664EA">
            <w:pPr>
              <w:jc w:val="left"/>
              <w:rPr>
                <w:rFonts w:ascii="宋体" w:hAnsi="宋体"/>
                <w:snapToGrid w:val="0"/>
                <w:kern w:val="0"/>
              </w:rPr>
            </w:pPr>
          </w:p>
        </w:tc>
      </w:tr>
      <w:tr w:rsidR="00DE0BC2" w:rsidRPr="00736667" w14:paraId="13B50F9B" w14:textId="77777777" w:rsidTr="004664EA">
        <w:tc>
          <w:tcPr>
            <w:tcW w:w="1843" w:type="dxa"/>
            <w:shd w:val="clear" w:color="auto" w:fill="auto"/>
          </w:tcPr>
          <w:p w14:paraId="4BDCCA25" w14:textId="77777777" w:rsidR="00DE0BC2" w:rsidRDefault="00DE0BC2" w:rsidP="004664EA">
            <w:pPr>
              <w:jc w:val="left"/>
              <w:rPr>
                <w:rFonts w:ascii="宋体" w:hAnsi="宋体"/>
                <w:snapToGrid w:val="0"/>
                <w:kern w:val="0"/>
              </w:rPr>
            </w:pPr>
            <w:r>
              <w:rPr>
                <w:rFonts w:ascii="宋体" w:hAnsi="宋体" w:hint="eastAsia"/>
                <w:snapToGrid w:val="0"/>
                <w:kern w:val="0"/>
              </w:rPr>
              <w:t>当前页记录数</w:t>
            </w:r>
          </w:p>
        </w:tc>
        <w:tc>
          <w:tcPr>
            <w:tcW w:w="1984" w:type="dxa"/>
            <w:shd w:val="clear" w:color="auto" w:fill="auto"/>
          </w:tcPr>
          <w:p w14:paraId="7043C149" w14:textId="77777777" w:rsidR="00DE0BC2" w:rsidRPr="00736667" w:rsidRDefault="00DE0BC2" w:rsidP="004664EA">
            <w:pPr>
              <w:jc w:val="left"/>
              <w:rPr>
                <w:rFonts w:ascii="宋体" w:hAnsi="宋体"/>
                <w:snapToGrid w:val="0"/>
                <w:kern w:val="0"/>
              </w:rPr>
            </w:pPr>
          </w:p>
        </w:tc>
        <w:tc>
          <w:tcPr>
            <w:tcW w:w="851" w:type="dxa"/>
          </w:tcPr>
          <w:p w14:paraId="725AF12C"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59" w:type="dxa"/>
            <w:shd w:val="clear" w:color="auto" w:fill="auto"/>
          </w:tcPr>
          <w:p w14:paraId="25E3154E" w14:textId="77777777" w:rsidR="00DE0BC2" w:rsidRPr="00736667" w:rsidRDefault="00DE0BC2" w:rsidP="004664EA">
            <w:pPr>
              <w:jc w:val="left"/>
              <w:rPr>
                <w:rFonts w:ascii="宋体" w:hAnsi="宋体"/>
                <w:snapToGrid w:val="0"/>
                <w:kern w:val="0"/>
              </w:rPr>
            </w:pPr>
          </w:p>
        </w:tc>
      </w:tr>
      <w:tr w:rsidR="00DE0BC2" w:rsidRPr="00736667" w14:paraId="5A5FCC18" w14:textId="77777777" w:rsidTr="004664EA">
        <w:tc>
          <w:tcPr>
            <w:tcW w:w="1843" w:type="dxa"/>
            <w:shd w:val="clear" w:color="auto" w:fill="auto"/>
          </w:tcPr>
          <w:p w14:paraId="24245E9D" w14:textId="77777777" w:rsidR="00DE0BC2" w:rsidRDefault="00DE0BC2" w:rsidP="004664EA">
            <w:pPr>
              <w:jc w:val="left"/>
              <w:rPr>
                <w:rFonts w:ascii="宋体" w:hAnsi="宋体"/>
                <w:snapToGrid w:val="0"/>
                <w:kern w:val="0"/>
              </w:rPr>
            </w:pPr>
            <w:r>
              <w:rPr>
                <w:rFonts w:ascii="宋体" w:hAnsi="宋体" w:hint="eastAsia"/>
                <w:snapToGrid w:val="0"/>
                <w:kern w:val="0"/>
              </w:rPr>
              <w:t>列表记录</w:t>
            </w:r>
          </w:p>
        </w:tc>
        <w:tc>
          <w:tcPr>
            <w:tcW w:w="1984" w:type="dxa"/>
            <w:shd w:val="clear" w:color="auto" w:fill="auto"/>
          </w:tcPr>
          <w:p w14:paraId="224E7472" w14:textId="77777777" w:rsidR="00DE0BC2" w:rsidRPr="00736667" w:rsidRDefault="00DE0BC2" w:rsidP="004664EA">
            <w:pPr>
              <w:jc w:val="left"/>
              <w:rPr>
                <w:rFonts w:ascii="宋体" w:hAnsi="宋体"/>
                <w:snapToGrid w:val="0"/>
                <w:kern w:val="0"/>
              </w:rPr>
            </w:pPr>
          </w:p>
        </w:tc>
        <w:tc>
          <w:tcPr>
            <w:tcW w:w="851" w:type="dxa"/>
          </w:tcPr>
          <w:p w14:paraId="36D5F0DD" w14:textId="77777777" w:rsidR="00DE0BC2" w:rsidRDefault="00DE0BC2" w:rsidP="004664EA">
            <w:pPr>
              <w:jc w:val="left"/>
              <w:rPr>
                <w:rFonts w:ascii="宋体" w:hAnsi="宋体"/>
                <w:snapToGrid w:val="0"/>
                <w:kern w:val="0"/>
              </w:rPr>
            </w:pPr>
          </w:p>
        </w:tc>
        <w:tc>
          <w:tcPr>
            <w:tcW w:w="1559" w:type="dxa"/>
            <w:shd w:val="clear" w:color="auto" w:fill="auto"/>
          </w:tcPr>
          <w:p w14:paraId="488611A5" w14:textId="77777777" w:rsidR="00DE0BC2" w:rsidRPr="00736667" w:rsidRDefault="00DE0BC2" w:rsidP="004664EA">
            <w:pPr>
              <w:jc w:val="left"/>
              <w:rPr>
                <w:rFonts w:ascii="宋体" w:hAnsi="宋体"/>
                <w:snapToGrid w:val="0"/>
                <w:kern w:val="0"/>
              </w:rPr>
            </w:pPr>
          </w:p>
        </w:tc>
      </w:tr>
      <w:tr w:rsidR="00DE0BC2" w:rsidRPr="00736667" w14:paraId="5DD5C508" w14:textId="77777777" w:rsidTr="004664EA">
        <w:tc>
          <w:tcPr>
            <w:tcW w:w="1843" w:type="dxa"/>
            <w:shd w:val="clear" w:color="auto" w:fill="auto"/>
          </w:tcPr>
          <w:p w14:paraId="282596CD" w14:textId="77777777" w:rsidR="00DE0BC2" w:rsidRDefault="00DE0BC2" w:rsidP="004664EA">
            <w:pPr>
              <w:jc w:val="left"/>
              <w:rPr>
                <w:rFonts w:ascii="宋体" w:hAnsi="宋体"/>
                <w:snapToGrid w:val="0"/>
                <w:kern w:val="0"/>
              </w:rPr>
            </w:pPr>
          </w:p>
        </w:tc>
        <w:tc>
          <w:tcPr>
            <w:tcW w:w="1984" w:type="dxa"/>
            <w:shd w:val="clear" w:color="auto" w:fill="auto"/>
          </w:tcPr>
          <w:p w14:paraId="45170765" w14:textId="77777777" w:rsidR="00DE0BC2" w:rsidRDefault="00DE0BC2" w:rsidP="004664EA">
            <w:pPr>
              <w:jc w:val="left"/>
              <w:rPr>
                <w:rFonts w:ascii="宋体" w:hAnsi="宋体"/>
                <w:snapToGrid w:val="0"/>
                <w:kern w:val="0"/>
              </w:rPr>
            </w:pPr>
            <w:r>
              <w:rPr>
                <w:rFonts w:ascii="宋体" w:hAnsi="宋体" w:hint="eastAsia"/>
                <w:snapToGrid w:val="0"/>
                <w:kern w:val="0"/>
              </w:rPr>
              <w:t>标签唯一标识符</w:t>
            </w:r>
          </w:p>
        </w:tc>
        <w:tc>
          <w:tcPr>
            <w:tcW w:w="851" w:type="dxa"/>
          </w:tcPr>
          <w:p w14:paraId="1F838E20"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59" w:type="dxa"/>
            <w:shd w:val="clear" w:color="auto" w:fill="auto"/>
          </w:tcPr>
          <w:p w14:paraId="14F032B3" w14:textId="77777777" w:rsidR="00DE0BC2" w:rsidRPr="00736667" w:rsidRDefault="00DE0BC2" w:rsidP="004664EA">
            <w:pPr>
              <w:jc w:val="left"/>
              <w:rPr>
                <w:rFonts w:ascii="宋体" w:hAnsi="宋体"/>
                <w:snapToGrid w:val="0"/>
                <w:kern w:val="0"/>
              </w:rPr>
            </w:pPr>
          </w:p>
        </w:tc>
      </w:tr>
      <w:tr w:rsidR="00DE0BC2" w:rsidRPr="00736667" w14:paraId="4E3735B0" w14:textId="77777777" w:rsidTr="004664EA">
        <w:tc>
          <w:tcPr>
            <w:tcW w:w="1843" w:type="dxa"/>
            <w:shd w:val="clear" w:color="auto" w:fill="auto"/>
          </w:tcPr>
          <w:p w14:paraId="6CF4B319" w14:textId="77777777" w:rsidR="00DE0BC2" w:rsidRDefault="00DE0BC2" w:rsidP="004664EA">
            <w:pPr>
              <w:jc w:val="left"/>
              <w:rPr>
                <w:rFonts w:ascii="宋体" w:hAnsi="宋体"/>
                <w:snapToGrid w:val="0"/>
                <w:kern w:val="0"/>
              </w:rPr>
            </w:pPr>
          </w:p>
        </w:tc>
        <w:tc>
          <w:tcPr>
            <w:tcW w:w="1984" w:type="dxa"/>
            <w:shd w:val="clear" w:color="auto" w:fill="auto"/>
          </w:tcPr>
          <w:p w14:paraId="0287B534" w14:textId="77777777" w:rsidR="00DE0BC2" w:rsidRDefault="00DE0BC2" w:rsidP="004664EA">
            <w:pPr>
              <w:jc w:val="left"/>
              <w:rPr>
                <w:rFonts w:ascii="宋体" w:hAnsi="宋体"/>
                <w:snapToGrid w:val="0"/>
                <w:kern w:val="0"/>
              </w:rPr>
            </w:pPr>
            <w:r>
              <w:rPr>
                <w:rFonts w:ascii="宋体" w:hAnsi="宋体" w:hint="eastAsia"/>
                <w:snapToGrid w:val="0"/>
                <w:kern w:val="0"/>
              </w:rPr>
              <w:t>标签名</w:t>
            </w:r>
          </w:p>
        </w:tc>
        <w:tc>
          <w:tcPr>
            <w:tcW w:w="851" w:type="dxa"/>
          </w:tcPr>
          <w:p w14:paraId="2B3F4DC1"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59" w:type="dxa"/>
            <w:shd w:val="clear" w:color="auto" w:fill="auto"/>
          </w:tcPr>
          <w:p w14:paraId="3696B1FE" w14:textId="77777777" w:rsidR="00DE0BC2" w:rsidRPr="00736667" w:rsidRDefault="00DE0BC2" w:rsidP="004664EA">
            <w:pPr>
              <w:jc w:val="left"/>
              <w:rPr>
                <w:rFonts w:ascii="宋体" w:hAnsi="宋体"/>
                <w:snapToGrid w:val="0"/>
                <w:kern w:val="0"/>
              </w:rPr>
            </w:pPr>
            <w:r w:rsidRPr="00736667">
              <w:rPr>
                <w:rFonts w:ascii="宋体" w:hAnsi="宋体"/>
                <w:snapToGrid w:val="0"/>
                <w:kern w:val="0"/>
              </w:rPr>
              <w:t xml:space="preserve"> </w:t>
            </w:r>
          </w:p>
        </w:tc>
      </w:tr>
      <w:tr w:rsidR="00DE0BC2" w:rsidRPr="00736667" w14:paraId="461266A0" w14:textId="77777777" w:rsidTr="004664EA">
        <w:tc>
          <w:tcPr>
            <w:tcW w:w="1843" w:type="dxa"/>
            <w:shd w:val="clear" w:color="auto" w:fill="auto"/>
          </w:tcPr>
          <w:p w14:paraId="371387AA" w14:textId="77777777" w:rsidR="00DE0BC2" w:rsidRDefault="00DE0BC2" w:rsidP="004664EA">
            <w:pPr>
              <w:jc w:val="left"/>
              <w:rPr>
                <w:rFonts w:ascii="宋体" w:hAnsi="宋体"/>
                <w:snapToGrid w:val="0"/>
                <w:kern w:val="0"/>
              </w:rPr>
            </w:pPr>
          </w:p>
        </w:tc>
        <w:tc>
          <w:tcPr>
            <w:tcW w:w="1984" w:type="dxa"/>
            <w:shd w:val="clear" w:color="auto" w:fill="auto"/>
          </w:tcPr>
          <w:p w14:paraId="03485FBA" w14:textId="77777777" w:rsidR="00DE0BC2" w:rsidRDefault="00DE0BC2" w:rsidP="004664EA">
            <w:pPr>
              <w:jc w:val="left"/>
              <w:rPr>
                <w:rFonts w:ascii="宋体" w:hAnsi="宋体"/>
                <w:snapToGrid w:val="0"/>
                <w:kern w:val="0"/>
              </w:rPr>
            </w:pPr>
            <w:r>
              <w:rPr>
                <w:rFonts w:ascii="宋体" w:hAnsi="宋体" w:hint="eastAsia"/>
                <w:snapToGrid w:val="0"/>
                <w:kern w:val="0"/>
              </w:rPr>
              <w:t>可删除标志</w:t>
            </w:r>
          </w:p>
        </w:tc>
        <w:tc>
          <w:tcPr>
            <w:tcW w:w="851" w:type="dxa"/>
          </w:tcPr>
          <w:p w14:paraId="0A8D0351"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59" w:type="dxa"/>
            <w:shd w:val="clear" w:color="auto" w:fill="auto"/>
          </w:tcPr>
          <w:p w14:paraId="5EC4FC5D" w14:textId="77777777" w:rsidR="00DE0BC2" w:rsidRPr="00736667" w:rsidRDefault="00DE0BC2" w:rsidP="004664EA">
            <w:pPr>
              <w:jc w:val="left"/>
              <w:rPr>
                <w:rFonts w:ascii="宋体" w:hAnsi="宋体"/>
                <w:snapToGrid w:val="0"/>
                <w:kern w:val="0"/>
              </w:rPr>
            </w:pPr>
            <w:r>
              <w:rPr>
                <w:rFonts w:ascii="宋体" w:hAnsi="宋体"/>
                <w:snapToGrid w:val="0"/>
                <w:kern w:val="0"/>
              </w:rPr>
              <w:t>判断标志是否被使用</w:t>
            </w:r>
            <w:r>
              <w:rPr>
                <w:rFonts w:ascii="宋体" w:hAnsi="宋体" w:hint="eastAsia"/>
                <w:snapToGrid w:val="0"/>
                <w:kern w:val="0"/>
              </w:rPr>
              <w:t>，</w:t>
            </w:r>
            <w:r>
              <w:rPr>
                <w:rFonts w:ascii="宋体" w:hAnsi="宋体"/>
                <w:snapToGrid w:val="0"/>
                <w:kern w:val="0"/>
              </w:rPr>
              <w:t>已使用的标签不允许删除</w:t>
            </w:r>
            <w:r>
              <w:rPr>
                <w:rFonts w:ascii="宋体" w:hAnsi="宋体" w:hint="eastAsia"/>
                <w:snapToGrid w:val="0"/>
                <w:kern w:val="0"/>
              </w:rPr>
              <w:t>。</w:t>
            </w:r>
          </w:p>
        </w:tc>
      </w:tr>
      <w:tr w:rsidR="00B65DCE" w:rsidRPr="00736667" w14:paraId="374A3D74" w14:textId="77777777" w:rsidTr="004664EA">
        <w:tc>
          <w:tcPr>
            <w:tcW w:w="1843" w:type="dxa"/>
            <w:shd w:val="clear" w:color="auto" w:fill="auto"/>
          </w:tcPr>
          <w:p w14:paraId="45E90219" w14:textId="77777777" w:rsidR="00B65DCE" w:rsidRDefault="00B65DCE" w:rsidP="004664EA">
            <w:pPr>
              <w:jc w:val="left"/>
              <w:rPr>
                <w:rFonts w:ascii="宋体" w:hAnsi="宋体"/>
                <w:snapToGrid w:val="0"/>
                <w:kern w:val="0"/>
              </w:rPr>
            </w:pPr>
          </w:p>
        </w:tc>
        <w:tc>
          <w:tcPr>
            <w:tcW w:w="1984" w:type="dxa"/>
            <w:shd w:val="clear" w:color="auto" w:fill="auto"/>
          </w:tcPr>
          <w:p w14:paraId="1702541F" w14:textId="51C6755D" w:rsidR="00B65DCE" w:rsidRDefault="00B65DCE" w:rsidP="004664EA">
            <w:pPr>
              <w:jc w:val="left"/>
              <w:rPr>
                <w:rFonts w:ascii="宋体" w:hAnsi="宋体"/>
                <w:snapToGrid w:val="0"/>
                <w:kern w:val="0"/>
              </w:rPr>
            </w:pPr>
            <w:r>
              <w:rPr>
                <w:rFonts w:ascii="宋体" w:hAnsi="宋体" w:hint="eastAsia"/>
                <w:snapToGrid w:val="0"/>
                <w:kern w:val="0"/>
              </w:rPr>
              <w:t>标签</w:t>
            </w:r>
          </w:p>
        </w:tc>
        <w:tc>
          <w:tcPr>
            <w:tcW w:w="851" w:type="dxa"/>
          </w:tcPr>
          <w:p w14:paraId="4F61F756" w14:textId="77777777" w:rsidR="00B65DCE" w:rsidRDefault="00B65DCE" w:rsidP="004664EA">
            <w:pPr>
              <w:jc w:val="left"/>
              <w:rPr>
                <w:rFonts w:ascii="宋体" w:hAnsi="宋体"/>
                <w:snapToGrid w:val="0"/>
                <w:kern w:val="0"/>
              </w:rPr>
            </w:pPr>
          </w:p>
        </w:tc>
        <w:tc>
          <w:tcPr>
            <w:tcW w:w="1559" w:type="dxa"/>
            <w:shd w:val="clear" w:color="auto" w:fill="auto"/>
          </w:tcPr>
          <w:p w14:paraId="7C5A826B" w14:textId="77777777" w:rsidR="00B65DCE" w:rsidRDefault="00B65DCE" w:rsidP="004664EA">
            <w:pPr>
              <w:jc w:val="left"/>
              <w:rPr>
                <w:rFonts w:ascii="宋体" w:hAnsi="宋体"/>
                <w:snapToGrid w:val="0"/>
                <w:kern w:val="0"/>
              </w:rPr>
            </w:pPr>
          </w:p>
        </w:tc>
      </w:tr>
      <w:tr w:rsidR="00B65DCE" w:rsidRPr="00736667" w14:paraId="0BE51801" w14:textId="77777777" w:rsidTr="004664EA">
        <w:tc>
          <w:tcPr>
            <w:tcW w:w="1843" w:type="dxa"/>
            <w:shd w:val="clear" w:color="auto" w:fill="auto"/>
          </w:tcPr>
          <w:p w14:paraId="16CDD252" w14:textId="77777777" w:rsidR="00B65DCE" w:rsidRDefault="00B65DCE" w:rsidP="004664EA">
            <w:pPr>
              <w:jc w:val="left"/>
              <w:rPr>
                <w:rFonts w:ascii="宋体" w:hAnsi="宋体"/>
                <w:snapToGrid w:val="0"/>
                <w:kern w:val="0"/>
              </w:rPr>
            </w:pPr>
          </w:p>
        </w:tc>
        <w:tc>
          <w:tcPr>
            <w:tcW w:w="1984" w:type="dxa"/>
            <w:shd w:val="clear" w:color="auto" w:fill="auto"/>
          </w:tcPr>
          <w:p w14:paraId="710A5041" w14:textId="77777777" w:rsidR="00B65DCE" w:rsidRDefault="00B65DCE" w:rsidP="004664EA">
            <w:pPr>
              <w:jc w:val="left"/>
              <w:rPr>
                <w:rFonts w:ascii="宋体" w:hAnsi="宋体"/>
                <w:snapToGrid w:val="0"/>
                <w:kern w:val="0"/>
              </w:rPr>
            </w:pPr>
          </w:p>
        </w:tc>
        <w:tc>
          <w:tcPr>
            <w:tcW w:w="851" w:type="dxa"/>
          </w:tcPr>
          <w:p w14:paraId="33B5BDDB" w14:textId="77777777" w:rsidR="00B65DCE" w:rsidRDefault="00B65DCE" w:rsidP="004664EA">
            <w:pPr>
              <w:jc w:val="left"/>
              <w:rPr>
                <w:rFonts w:ascii="宋体" w:hAnsi="宋体"/>
                <w:snapToGrid w:val="0"/>
                <w:kern w:val="0"/>
              </w:rPr>
            </w:pPr>
          </w:p>
        </w:tc>
        <w:tc>
          <w:tcPr>
            <w:tcW w:w="1559" w:type="dxa"/>
            <w:shd w:val="clear" w:color="auto" w:fill="auto"/>
          </w:tcPr>
          <w:p w14:paraId="5E41584B" w14:textId="77777777" w:rsidR="00B65DCE" w:rsidRDefault="00B65DCE" w:rsidP="004664EA">
            <w:pPr>
              <w:jc w:val="left"/>
              <w:rPr>
                <w:rFonts w:ascii="宋体" w:hAnsi="宋体"/>
                <w:snapToGrid w:val="0"/>
                <w:kern w:val="0"/>
              </w:rPr>
            </w:pPr>
          </w:p>
        </w:tc>
      </w:tr>
      <w:tr w:rsidR="00B65DCE" w:rsidRPr="00736667" w14:paraId="73232E31" w14:textId="77777777" w:rsidTr="004664EA">
        <w:tc>
          <w:tcPr>
            <w:tcW w:w="1843" w:type="dxa"/>
            <w:shd w:val="clear" w:color="auto" w:fill="auto"/>
          </w:tcPr>
          <w:p w14:paraId="1C311B17" w14:textId="77777777" w:rsidR="00B65DCE" w:rsidRDefault="00B65DCE" w:rsidP="004664EA">
            <w:pPr>
              <w:jc w:val="left"/>
              <w:rPr>
                <w:rFonts w:ascii="宋体" w:hAnsi="宋体"/>
                <w:snapToGrid w:val="0"/>
                <w:kern w:val="0"/>
              </w:rPr>
            </w:pPr>
          </w:p>
        </w:tc>
        <w:tc>
          <w:tcPr>
            <w:tcW w:w="1984" w:type="dxa"/>
            <w:shd w:val="clear" w:color="auto" w:fill="auto"/>
          </w:tcPr>
          <w:p w14:paraId="22E8F5BC" w14:textId="77777777" w:rsidR="00B65DCE" w:rsidRDefault="00B65DCE" w:rsidP="004664EA">
            <w:pPr>
              <w:jc w:val="left"/>
              <w:rPr>
                <w:rFonts w:ascii="宋体" w:hAnsi="宋体"/>
                <w:snapToGrid w:val="0"/>
                <w:kern w:val="0"/>
              </w:rPr>
            </w:pPr>
          </w:p>
        </w:tc>
        <w:tc>
          <w:tcPr>
            <w:tcW w:w="851" w:type="dxa"/>
          </w:tcPr>
          <w:p w14:paraId="5E27DF7F" w14:textId="77777777" w:rsidR="00B65DCE" w:rsidRDefault="00B65DCE" w:rsidP="004664EA">
            <w:pPr>
              <w:jc w:val="left"/>
              <w:rPr>
                <w:rFonts w:ascii="宋体" w:hAnsi="宋体"/>
                <w:snapToGrid w:val="0"/>
                <w:kern w:val="0"/>
              </w:rPr>
            </w:pPr>
          </w:p>
        </w:tc>
        <w:tc>
          <w:tcPr>
            <w:tcW w:w="1559" w:type="dxa"/>
            <w:shd w:val="clear" w:color="auto" w:fill="auto"/>
          </w:tcPr>
          <w:p w14:paraId="3AB5FFCD" w14:textId="77777777" w:rsidR="00B65DCE" w:rsidRDefault="00B65DCE" w:rsidP="004664EA">
            <w:pPr>
              <w:jc w:val="left"/>
              <w:rPr>
                <w:rFonts w:ascii="宋体" w:hAnsi="宋体"/>
                <w:snapToGrid w:val="0"/>
                <w:kern w:val="0"/>
              </w:rPr>
            </w:pPr>
          </w:p>
        </w:tc>
      </w:tr>
    </w:tbl>
    <w:p w14:paraId="4AF7D36D"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076EB7E" w14:textId="77777777" w:rsidR="00DE0BC2" w:rsidRDefault="00DE0BC2" w:rsidP="00DE0BC2">
      <w:pPr>
        <w:pStyle w:val="6"/>
      </w:pPr>
      <w:r>
        <w:rPr>
          <w:rFonts w:hint="eastAsia"/>
        </w:rPr>
        <w:t>数据</w:t>
      </w:r>
      <w:r>
        <w:t>库表</w:t>
      </w:r>
    </w:p>
    <w:p w14:paraId="0D351406" w14:textId="77777777" w:rsidR="00DE0BC2" w:rsidRPr="002C24C7" w:rsidRDefault="00DE0BC2" w:rsidP="00DE0BC2">
      <w:r w:rsidRPr="005240B9">
        <w:rPr>
          <w:rFonts w:hint="eastAsia"/>
        </w:rPr>
        <w:t>评价标签码表</w:t>
      </w:r>
    </w:p>
    <w:p w14:paraId="484DD616" w14:textId="77777777" w:rsidR="00DE0BC2" w:rsidRPr="002C24C7" w:rsidRDefault="00DE0BC2" w:rsidP="00DE0BC2"/>
    <w:p w14:paraId="6D1AF4C3" w14:textId="77777777" w:rsidR="00DE0BC2" w:rsidRPr="0082647F" w:rsidRDefault="00DE0BC2" w:rsidP="00DE0BC2">
      <w:pPr>
        <w:pStyle w:val="5"/>
      </w:pPr>
      <w:r>
        <w:rPr>
          <w:rFonts w:hint="eastAsia"/>
        </w:rPr>
        <w:t>标签删除</w:t>
      </w:r>
    </w:p>
    <w:p w14:paraId="3E2CD6D3" w14:textId="77777777" w:rsidR="00DE0BC2" w:rsidRDefault="00DE0BC2" w:rsidP="00DE0BC2">
      <w:pPr>
        <w:pStyle w:val="6"/>
      </w:pPr>
      <w:r>
        <w:rPr>
          <w:rFonts w:hint="eastAsia"/>
        </w:rPr>
        <w:t>功能</w:t>
      </w:r>
      <w:r>
        <w:t>描述</w:t>
      </w:r>
    </w:p>
    <w:p w14:paraId="593A2B67"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平台管理人员手动</w:t>
      </w:r>
      <w:r>
        <w:rPr>
          <w:rFonts w:ascii="宋体" w:hAnsi="宋体" w:hint="eastAsia"/>
          <w:kern w:val="0"/>
          <w:sz w:val="24"/>
          <w:szCs w:val="21"/>
        </w:rPr>
        <w:t>删除</w:t>
      </w:r>
      <w:r>
        <w:rPr>
          <w:rFonts w:ascii="宋体" w:hAnsi="宋体"/>
          <w:kern w:val="0"/>
          <w:sz w:val="24"/>
          <w:szCs w:val="21"/>
        </w:rPr>
        <w:t>评价标签</w:t>
      </w:r>
    </w:p>
    <w:p w14:paraId="279FE496" w14:textId="77777777" w:rsidR="00DE0BC2" w:rsidRPr="00676A58" w:rsidRDefault="00DE0BC2" w:rsidP="00DE0BC2">
      <w:pPr>
        <w:pStyle w:val="6"/>
      </w:pPr>
      <w:r w:rsidRPr="00676A58">
        <w:rPr>
          <w:rFonts w:hint="eastAsia"/>
        </w:rPr>
        <w:t>处理流程</w:t>
      </w:r>
    </w:p>
    <w:p w14:paraId="3C1123FC" w14:textId="77777777" w:rsidR="00DE0BC2" w:rsidRPr="004F010F" w:rsidRDefault="00DE0BC2" w:rsidP="00DE0BC2">
      <w:pPr>
        <w:ind w:left="289" w:firstLine="420"/>
      </w:pPr>
      <w:r w:rsidRPr="00646F01">
        <w:rPr>
          <w:rFonts w:hint="eastAsia"/>
          <w:b/>
          <w:sz w:val="24"/>
          <w:szCs w:val="24"/>
        </w:rPr>
        <w:t>【流程描述】</w:t>
      </w:r>
    </w:p>
    <w:p w14:paraId="789E5E0C"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根据输入标签唯一标识符，验证是否可删除后，将指定标签转入历史库后从标签表中删除指定标签（要求使用事务处理）。</w:t>
      </w:r>
    </w:p>
    <w:p w14:paraId="6E8AFAF3" w14:textId="77777777" w:rsidR="00DE0BC2" w:rsidRPr="00F9212D" w:rsidRDefault="00DE0BC2" w:rsidP="00DE0BC2">
      <w:pPr>
        <w:pStyle w:val="6"/>
      </w:pPr>
      <w:bookmarkStart w:id="308" w:name="_输入_5"/>
      <w:bookmarkEnd w:id="308"/>
      <w:r w:rsidRPr="00F9212D">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10"/>
        <w:gridCol w:w="850"/>
        <w:gridCol w:w="1134"/>
        <w:gridCol w:w="3119"/>
      </w:tblGrid>
      <w:tr w:rsidR="00DE0BC2" w:rsidRPr="00736667" w14:paraId="62AAB169" w14:textId="77777777" w:rsidTr="004664EA">
        <w:tc>
          <w:tcPr>
            <w:tcW w:w="2410" w:type="dxa"/>
            <w:shd w:val="clear" w:color="auto" w:fill="E0E0E0"/>
          </w:tcPr>
          <w:p w14:paraId="64CA4193"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850" w:type="dxa"/>
            <w:shd w:val="clear" w:color="auto" w:fill="E0E0E0"/>
          </w:tcPr>
          <w:p w14:paraId="3E4283A3"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8C0D8E3"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394D39AF"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700F1ADC" w14:textId="77777777" w:rsidTr="004664EA">
        <w:tc>
          <w:tcPr>
            <w:tcW w:w="2410" w:type="dxa"/>
            <w:shd w:val="clear" w:color="auto" w:fill="auto"/>
          </w:tcPr>
          <w:p w14:paraId="4964E3E2" w14:textId="77777777" w:rsidR="00DE0BC2" w:rsidRDefault="00DE0BC2" w:rsidP="004664EA">
            <w:pPr>
              <w:jc w:val="left"/>
              <w:rPr>
                <w:rFonts w:ascii="宋体" w:hAnsi="宋体"/>
                <w:snapToGrid w:val="0"/>
                <w:kern w:val="0"/>
              </w:rPr>
            </w:pPr>
            <w:r>
              <w:rPr>
                <w:rFonts w:ascii="宋体" w:hAnsi="宋体" w:hint="eastAsia"/>
                <w:snapToGrid w:val="0"/>
                <w:kern w:val="0"/>
              </w:rPr>
              <w:t>标签唯一标识</w:t>
            </w:r>
          </w:p>
        </w:tc>
        <w:tc>
          <w:tcPr>
            <w:tcW w:w="850" w:type="dxa"/>
            <w:shd w:val="clear" w:color="auto" w:fill="auto"/>
          </w:tcPr>
          <w:p w14:paraId="3E872DAB" w14:textId="77777777" w:rsidR="00DE0BC2" w:rsidRPr="00736667" w:rsidRDefault="00DE0BC2" w:rsidP="004664EA">
            <w:pPr>
              <w:jc w:val="left"/>
              <w:rPr>
                <w:rFonts w:ascii="宋体" w:hAnsi="宋体"/>
                <w:snapToGrid w:val="0"/>
                <w:kern w:val="0"/>
              </w:rPr>
            </w:pPr>
          </w:p>
        </w:tc>
        <w:tc>
          <w:tcPr>
            <w:tcW w:w="1134" w:type="dxa"/>
            <w:shd w:val="clear" w:color="auto" w:fill="auto"/>
          </w:tcPr>
          <w:p w14:paraId="62EFC76B"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3C24CF5" w14:textId="77777777" w:rsidR="00DE0BC2" w:rsidRPr="00736667" w:rsidRDefault="00DE0BC2" w:rsidP="004664EA">
            <w:pPr>
              <w:jc w:val="left"/>
              <w:rPr>
                <w:rFonts w:ascii="宋体" w:hAnsi="宋体"/>
                <w:snapToGrid w:val="0"/>
                <w:kern w:val="0"/>
              </w:rPr>
            </w:pPr>
          </w:p>
        </w:tc>
      </w:tr>
      <w:tr w:rsidR="00DE0BC2" w:rsidRPr="00736667" w14:paraId="39E0FFD5" w14:textId="77777777" w:rsidTr="004664EA">
        <w:tc>
          <w:tcPr>
            <w:tcW w:w="2410" w:type="dxa"/>
            <w:shd w:val="clear" w:color="auto" w:fill="auto"/>
          </w:tcPr>
          <w:p w14:paraId="0E864B2F" w14:textId="77777777" w:rsidR="00DE0BC2" w:rsidRDefault="00DE0BC2" w:rsidP="004664EA">
            <w:pPr>
              <w:jc w:val="left"/>
              <w:rPr>
                <w:rFonts w:ascii="宋体" w:hAnsi="宋体"/>
                <w:snapToGrid w:val="0"/>
                <w:kern w:val="0"/>
              </w:rPr>
            </w:pPr>
            <w:r>
              <w:rPr>
                <w:rFonts w:ascii="宋体" w:hAnsi="宋体"/>
                <w:snapToGrid w:val="0"/>
                <w:kern w:val="0"/>
              </w:rPr>
              <w:t>业务管理用户唯一标识</w:t>
            </w:r>
          </w:p>
        </w:tc>
        <w:tc>
          <w:tcPr>
            <w:tcW w:w="850" w:type="dxa"/>
            <w:shd w:val="clear" w:color="auto" w:fill="auto"/>
          </w:tcPr>
          <w:p w14:paraId="50FEF4DC" w14:textId="77777777" w:rsidR="00DE0BC2" w:rsidRPr="00736667" w:rsidRDefault="00DE0BC2" w:rsidP="004664EA">
            <w:pPr>
              <w:jc w:val="left"/>
              <w:rPr>
                <w:rFonts w:ascii="宋体" w:hAnsi="宋体"/>
                <w:snapToGrid w:val="0"/>
                <w:kern w:val="0"/>
              </w:rPr>
            </w:pPr>
          </w:p>
        </w:tc>
        <w:tc>
          <w:tcPr>
            <w:tcW w:w="1134" w:type="dxa"/>
            <w:shd w:val="clear" w:color="auto" w:fill="auto"/>
          </w:tcPr>
          <w:p w14:paraId="60046AE5"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485BE44" w14:textId="77777777" w:rsidR="00DE0BC2" w:rsidRPr="00736667" w:rsidRDefault="00DE0BC2" w:rsidP="004664EA">
            <w:pPr>
              <w:jc w:val="left"/>
              <w:rPr>
                <w:rFonts w:ascii="宋体" w:hAnsi="宋体"/>
                <w:snapToGrid w:val="0"/>
                <w:kern w:val="0"/>
              </w:rPr>
            </w:pPr>
          </w:p>
        </w:tc>
      </w:tr>
    </w:tbl>
    <w:p w14:paraId="07C37303"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01FEB64" w14:textId="77777777" w:rsidR="00DE0BC2" w:rsidRPr="00C56A4E" w:rsidRDefault="00DE0BC2" w:rsidP="00DE0BC2"/>
    <w:p w14:paraId="1396491A" w14:textId="77777777" w:rsidR="00DE0BC2" w:rsidRPr="00A52328" w:rsidRDefault="00DE0BC2" w:rsidP="00DE0BC2">
      <w:pPr>
        <w:pStyle w:val="6"/>
      </w:pPr>
      <w:bookmarkStart w:id="309" w:name="_输出_6"/>
      <w:bookmarkEnd w:id="309"/>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1D931E4C" w14:textId="77777777" w:rsidTr="004664EA">
        <w:tc>
          <w:tcPr>
            <w:tcW w:w="2126" w:type="dxa"/>
            <w:shd w:val="clear" w:color="auto" w:fill="E0E0E0"/>
          </w:tcPr>
          <w:p w14:paraId="077F21F9"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3346F16C"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3A89D44"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36A61C29"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27753296" w14:textId="77777777" w:rsidTr="004664EA">
        <w:tc>
          <w:tcPr>
            <w:tcW w:w="2126" w:type="dxa"/>
            <w:shd w:val="clear" w:color="auto" w:fill="auto"/>
          </w:tcPr>
          <w:p w14:paraId="2FFE1570" w14:textId="77777777" w:rsidR="00DE0BC2" w:rsidRDefault="00DE0BC2" w:rsidP="004664EA">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41893CA2" w14:textId="77777777" w:rsidR="00DE0BC2" w:rsidRPr="00736667" w:rsidRDefault="00DE0BC2" w:rsidP="004664EA">
            <w:pPr>
              <w:jc w:val="left"/>
              <w:rPr>
                <w:rFonts w:ascii="宋体" w:hAnsi="宋体"/>
                <w:snapToGrid w:val="0"/>
                <w:kern w:val="0"/>
              </w:rPr>
            </w:pPr>
          </w:p>
        </w:tc>
        <w:tc>
          <w:tcPr>
            <w:tcW w:w="1134" w:type="dxa"/>
            <w:shd w:val="clear" w:color="auto" w:fill="auto"/>
          </w:tcPr>
          <w:p w14:paraId="48E7EF9D" w14:textId="77777777" w:rsidR="00DE0BC2" w:rsidRDefault="00DE0BC2" w:rsidP="004664EA">
            <w:pPr>
              <w:jc w:val="left"/>
              <w:rPr>
                <w:rFonts w:ascii="宋体" w:hAnsi="宋体"/>
                <w:snapToGrid w:val="0"/>
                <w:kern w:val="0"/>
              </w:rPr>
            </w:pPr>
          </w:p>
        </w:tc>
        <w:tc>
          <w:tcPr>
            <w:tcW w:w="3119" w:type="dxa"/>
            <w:shd w:val="clear" w:color="auto" w:fill="auto"/>
          </w:tcPr>
          <w:p w14:paraId="04E02EEF" w14:textId="77777777" w:rsidR="00DE0BC2" w:rsidRPr="00736667" w:rsidRDefault="00DE0BC2" w:rsidP="004664EA">
            <w:pPr>
              <w:jc w:val="left"/>
              <w:rPr>
                <w:rFonts w:ascii="宋体" w:hAnsi="宋体"/>
                <w:snapToGrid w:val="0"/>
                <w:kern w:val="0"/>
              </w:rPr>
            </w:pPr>
            <w:r>
              <w:rPr>
                <w:rFonts w:ascii="宋体" w:hAnsi="宋体" w:hint="eastAsia"/>
                <w:snapToGrid w:val="0"/>
                <w:kern w:val="0"/>
              </w:rPr>
              <w:t>1-成功 0-失败</w:t>
            </w:r>
          </w:p>
        </w:tc>
      </w:tr>
      <w:tr w:rsidR="00DE0BC2" w:rsidRPr="00736667" w14:paraId="07E76ECD" w14:textId="77777777" w:rsidTr="004664EA">
        <w:tc>
          <w:tcPr>
            <w:tcW w:w="2126" w:type="dxa"/>
            <w:shd w:val="clear" w:color="auto" w:fill="auto"/>
          </w:tcPr>
          <w:p w14:paraId="56225AF7" w14:textId="77777777" w:rsidR="00DE0BC2" w:rsidRDefault="00DE0BC2" w:rsidP="004664EA">
            <w:pPr>
              <w:jc w:val="left"/>
              <w:rPr>
                <w:rFonts w:ascii="宋体" w:hAnsi="宋体"/>
                <w:snapToGrid w:val="0"/>
                <w:kern w:val="0"/>
              </w:rPr>
            </w:pPr>
            <w:r>
              <w:rPr>
                <w:rFonts w:ascii="宋体" w:hAnsi="宋体"/>
                <w:snapToGrid w:val="0"/>
                <w:kern w:val="0"/>
              </w:rPr>
              <w:t>备注</w:t>
            </w:r>
          </w:p>
        </w:tc>
        <w:tc>
          <w:tcPr>
            <w:tcW w:w="1134" w:type="dxa"/>
            <w:shd w:val="clear" w:color="auto" w:fill="auto"/>
          </w:tcPr>
          <w:p w14:paraId="7F089197" w14:textId="77777777" w:rsidR="00DE0BC2" w:rsidRPr="00736667" w:rsidRDefault="00DE0BC2" w:rsidP="004664EA">
            <w:pPr>
              <w:jc w:val="left"/>
              <w:rPr>
                <w:rFonts w:ascii="宋体" w:hAnsi="宋体"/>
                <w:snapToGrid w:val="0"/>
                <w:kern w:val="0"/>
              </w:rPr>
            </w:pPr>
          </w:p>
        </w:tc>
        <w:tc>
          <w:tcPr>
            <w:tcW w:w="1134" w:type="dxa"/>
            <w:shd w:val="clear" w:color="auto" w:fill="auto"/>
          </w:tcPr>
          <w:p w14:paraId="06C64239" w14:textId="77777777" w:rsidR="00DE0BC2" w:rsidRDefault="00DE0BC2" w:rsidP="004664EA">
            <w:pPr>
              <w:jc w:val="left"/>
              <w:rPr>
                <w:rFonts w:ascii="宋体" w:hAnsi="宋体"/>
                <w:snapToGrid w:val="0"/>
                <w:kern w:val="0"/>
              </w:rPr>
            </w:pPr>
          </w:p>
        </w:tc>
        <w:tc>
          <w:tcPr>
            <w:tcW w:w="3119" w:type="dxa"/>
            <w:shd w:val="clear" w:color="auto" w:fill="auto"/>
          </w:tcPr>
          <w:p w14:paraId="7EE73BA0" w14:textId="77777777" w:rsidR="00DE0BC2" w:rsidRPr="00736667" w:rsidRDefault="00DE0BC2" w:rsidP="004664EA">
            <w:pPr>
              <w:jc w:val="left"/>
              <w:rPr>
                <w:rFonts w:ascii="宋体" w:hAnsi="宋体"/>
                <w:snapToGrid w:val="0"/>
                <w:kern w:val="0"/>
              </w:rPr>
            </w:pPr>
          </w:p>
        </w:tc>
      </w:tr>
    </w:tbl>
    <w:p w14:paraId="549263BF"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F0975D9" w14:textId="77777777" w:rsidR="00DE0BC2" w:rsidRPr="00FE1432" w:rsidRDefault="00DE0BC2" w:rsidP="00DE0BC2">
      <w:pPr>
        <w:pStyle w:val="6"/>
      </w:pPr>
      <w:r>
        <w:rPr>
          <w:rFonts w:hint="eastAsia"/>
        </w:rPr>
        <w:t>数据</w:t>
      </w:r>
      <w:r>
        <w:t>库表</w:t>
      </w:r>
    </w:p>
    <w:p w14:paraId="78FAC90A" w14:textId="77777777" w:rsidR="00DE0BC2" w:rsidRDefault="00DE0BC2" w:rsidP="00DE0BC2">
      <w:bookmarkStart w:id="310" w:name="OLE_LINK14"/>
      <w:r w:rsidRPr="005240B9">
        <w:rPr>
          <w:rFonts w:hint="eastAsia"/>
        </w:rPr>
        <w:t>评价标签码表</w:t>
      </w:r>
      <w:bookmarkEnd w:id="310"/>
    </w:p>
    <w:p w14:paraId="47FF8236" w14:textId="77777777" w:rsidR="00DE0BC2" w:rsidRPr="004127E2" w:rsidRDefault="00DE0BC2" w:rsidP="00DE0BC2">
      <w:r w:rsidRPr="005240B9">
        <w:rPr>
          <w:rFonts w:hint="eastAsia"/>
        </w:rPr>
        <w:t>评价标签码</w:t>
      </w:r>
      <w:r>
        <w:rPr>
          <w:rFonts w:hint="eastAsia"/>
        </w:rPr>
        <w:t>历史</w:t>
      </w:r>
      <w:r w:rsidRPr="005240B9">
        <w:rPr>
          <w:rFonts w:hint="eastAsia"/>
        </w:rPr>
        <w:t>表</w:t>
      </w:r>
    </w:p>
    <w:p w14:paraId="184C71C0" w14:textId="77777777" w:rsidR="00DE0BC2" w:rsidRPr="0082647F" w:rsidRDefault="00DE0BC2" w:rsidP="00DE0BC2">
      <w:pPr>
        <w:pStyle w:val="5"/>
      </w:pPr>
      <w:r>
        <w:rPr>
          <w:rFonts w:hint="eastAsia"/>
        </w:rPr>
        <w:t>敏感</w:t>
      </w:r>
      <w:r>
        <w:t>词管理</w:t>
      </w:r>
    </w:p>
    <w:p w14:paraId="47B48DB8" w14:textId="77777777" w:rsidR="00DE0BC2" w:rsidRDefault="00DE0BC2" w:rsidP="00DE0BC2">
      <w:pPr>
        <w:pStyle w:val="6"/>
      </w:pPr>
      <w:r>
        <w:rPr>
          <w:rFonts w:hint="eastAsia"/>
        </w:rPr>
        <w:t>功能</w:t>
      </w:r>
      <w:r>
        <w:t>描述</w:t>
      </w:r>
    </w:p>
    <w:p w14:paraId="74ADA3CF" w14:textId="77777777" w:rsidR="00DE0BC2" w:rsidRPr="00A9755C" w:rsidRDefault="00DE0BC2" w:rsidP="00DE0BC2">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593" w:left="1245"/>
        <w:jc w:val="left"/>
        <w:rPr>
          <w:rFonts w:ascii="宋体" w:hAnsi="宋体"/>
          <w:kern w:val="0"/>
          <w:sz w:val="24"/>
          <w:szCs w:val="21"/>
        </w:rPr>
      </w:pPr>
      <w:r>
        <w:rPr>
          <w:rFonts w:ascii="宋体" w:hAnsi="宋体"/>
          <w:kern w:val="0"/>
          <w:sz w:val="24"/>
          <w:szCs w:val="21"/>
        </w:rPr>
        <w:t>进行敏感词管理</w:t>
      </w:r>
      <w:r>
        <w:rPr>
          <w:rFonts w:ascii="宋体" w:hAnsi="宋体" w:hint="eastAsia"/>
          <w:kern w:val="0"/>
          <w:sz w:val="24"/>
          <w:szCs w:val="21"/>
        </w:rPr>
        <w:t>，</w:t>
      </w:r>
      <w:r>
        <w:rPr>
          <w:rFonts w:ascii="宋体" w:hAnsi="宋体"/>
          <w:kern w:val="0"/>
          <w:sz w:val="24"/>
          <w:szCs w:val="21"/>
        </w:rPr>
        <w:t>增删改查</w:t>
      </w:r>
      <w:r>
        <w:rPr>
          <w:rFonts w:ascii="宋体" w:hAnsi="宋体" w:hint="eastAsia"/>
          <w:kern w:val="0"/>
          <w:sz w:val="24"/>
          <w:szCs w:val="21"/>
        </w:rPr>
        <w:t>。</w:t>
      </w:r>
    </w:p>
    <w:p w14:paraId="44721F7B" w14:textId="77777777" w:rsidR="00DE0BC2" w:rsidRPr="00676A58" w:rsidRDefault="00DE0BC2" w:rsidP="00DE0BC2">
      <w:pPr>
        <w:pStyle w:val="6"/>
      </w:pPr>
      <w:r w:rsidRPr="00676A58">
        <w:rPr>
          <w:rFonts w:hint="eastAsia"/>
        </w:rPr>
        <w:t>处理流程</w:t>
      </w:r>
    </w:p>
    <w:p w14:paraId="692E7F15" w14:textId="77777777" w:rsidR="00DE0BC2" w:rsidRPr="004F010F" w:rsidRDefault="00DE0BC2" w:rsidP="00DE0BC2">
      <w:pPr>
        <w:ind w:left="289" w:firstLine="420"/>
      </w:pPr>
      <w:r w:rsidRPr="00646F01">
        <w:rPr>
          <w:rFonts w:hint="eastAsia"/>
          <w:b/>
          <w:sz w:val="24"/>
          <w:szCs w:val="24"/>
        </w:rPr>
        <w:t>【流程描述】</w:t>
      </w:r>
    </w:p>
    <w:p w14:paraId="37CE3AD2"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简单</w:t>
      </w:r>
      <w:r>
        <w:rPr>
          <w:rFonts w:ascii="宋体" w:hAnsi="宋体"/>
          <w:kern w:val="0"/>
          <w:sz w:val="24"/>
          <w:szCs w:val="21"/>
        </w:rPr>
        <w:t>增删改查流程</w:t>
      </w:r>
      <w:r>
        <w:rPr>
          <w:rFonts w:ascii="宋体" w:hAnsi="宋体" w:hint="eastAsia"/>
          <w:kern w:val="0"/>
          <w:sz w:val="24"/>
          <w:szCs w:val="21"/>
        </w:rPr>
        <w:t>，</w:t>
      </w:r>
      <w:r>
        <w:rPr>
          <w:rFonts w:ascii="宋体" w:hAnsi="宋体"/>
          <w:kern w:val="0"/>
          <w:sz w:val="24"/>
          <w:szCs w:val="21"/>
        </w:rPr>
        <w:t>接口分拆为对应的</w:t>
      </w:r>
      <w:r>
        <w:rPr>
          <w:rFonts w:ascii="宋体" w:hAnsi="宋体" w:hint="eastAsia"/>
          <w:kern w:val="0"/>
          <w:sz w:val="24"/>
          <w:szCs w:val="21"/>
        </w:rPr>
        <w:t>4个接口，其中修改和删除需要记录到历史库，输入输出参考标签管理。</w:t>
      </w:r>
    </w:p>
    <w:p w14:paraId="7DB35D3B" w14:textId="77777777" w:rsidR="00DE0BC2" w:rsidRPr="00F9212D" w:rsidRDefault="00DE0BC2" w:rsidP="00DE0BC2">
      <w:pPr>
        <w:pStyle w:val="6"/>
      </w:pPr>
      <w:r w:rsidRPr="00F9212D">
        <w:rPr>
          <w:rFonts w:hint="eastAsia"/>
        </w:rPr>
        <w:t>输入</w:t>
      </w:r>
    </w:p>
    <w:p w14:paraId="650CA38E"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略</w:t>
      </w:r>
    </w:p>
    <w:p w14:paraId="30EB79FE" w14:textId="77777777" w:rsidR="00DE0BC2" w:rsidRPr="00C56A4E" w:rsidRDefault="00DE0BC2" w:rsidP="00DE0BC2"/>
    <w:p w14:paraId="54B3E555" w14:textId="77777777" w:rsidR="00DE0BC2" w:rsidRPr="00A52328" w:rsidRDefault="00DE0BC2" w:rsidP="00DE0BC2">
      <w:pPr>
        <w:pStyle w:val="6"/>
      </w:pPr>
      <w:r w:rsidRPr="00A52328">
        <w:rPr>
          <w:rFonts w:hint="eastAsia"/>
        </w:rPr>
        <w:t>输出</w:t>
      </w:r>
    </w:p>
    <w:p w14:paraId="1471C27A"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略</w:t>
      </w:r>
    </w:p>
    <w:p w14:paraId="6B3E7891" w14:textId="77777777" w:rsidR="00DE0BC2" w:rsidRPr="00FE1432" w:rsidRDefault="00DE0BC2" w:rsidP="00DE0BC2">
      <w:pPr>
        <w:pStyle w:val="6"/>
      </w:pPr>
      <w:r>
        <w:rPr>
          <w:rFonts w:hint="eastAsia"/>
        </w:rPr>
        <w:t>数据</w:t>
      </w:r>
      <w:r>
        <w:t>库表</w:t>
      </w:r>
    </w:p>
    <w:p w14:paraId="56A43FFF" w14:textId="77777777" w:rsidR="00DE0BC2" w:rsidRDefault="00DE0BC2" w:rsidP="00DE0BC2">
      <w:pPr>
        <w:rPr>
          <w:kern w:val="0"/>
        </w:rPr>
      </w:pPr>
      <w:r>
        <w:rPr>
          <w:rFonts w:hint="eastAsia"/>
          <w:kern w:val="0"/>
        </w:rPr>
        <w:t>敏感词表</w:t>
      </w:r>
    </w:p>
    <w:p w14:paraId="7637F412" w14:textId="77777777" w:rsidR="00DE0BC2" w:rsidRDefault="00DE0BC2" w:rsidP="00DE0BC2">
      <w:pPr>
        <w:rPr>
          <w:kern w:val="0"/>
        </w:rPr>
      </w:pPr>
      <w:r>
        <w:rPr>
          <w:rFonts w:hint="eastAsia"/>
          <w:kern w:val="0"/>
        </w:rPr>
        <w:t>敏感词历史表</w:t>
      </w:r>
    </w:p>
    <w:p w14:paraId="5B9B5FF5" w14:textId="77777777" w:rsidR="00DE0BC2" w:rsidRPr="0082647F" w:rsidRDefault="00DE0BC2" w:rsidP="00DE0BC2">
      <w:pPr>
        <w:pStyle w:val="5"/>
      </w:pPr>
      <w:r>
        <w:rPr>
          <w:rFonts w:hint="eastAsia"/>
        </w:rPr>
        <w:lastRenderedPageBreak/>
        <w:t>新增待评价业务</w:t>
      </w:r>
    </w:p>
    <w:p w14:paraId="72BD18EF" w14:textId="77777777" w:rsidR="00DE0BC2" w:rsidRDefault="00DE0BC2" w:rsidP="00DE0BC2">
      <w:pPr>
        <w:pStyle w:val="6"/>
      </w:pPr>
      <w:r>
        <w:rPr>
          <w:rFonts w:hint="eastAsia"/>
        </w:rPr>
        <w:t>功能</w:t>
      </w:r>
      <w:r>
        <w:t>描述</w:t>
      </w:r>
    </w:p>
    <w:p w14:paraId="5B728E58" w14:textId="77777777" w:rsidR="00DE0BC2" w:rsidRPr="00A9755C" w:rsidRDefault="00DE0BC2" w:rsidP="00DE0BC2">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593" w:left="1245"/>
        <w:jc w:val="left"/>
        <w:rPr>
          <w:rFonts w:ascii="宋体" w:hAnsi="宋体"/>
          <w:kern w:val="0"/>
          <w:sz w:val="24"/>
          <w:szCs w:val="21"/>
        </w:rPr>
      </w:pPr>
      <w:r>
        <w:rPr>
          <w:rFonts w:ascii="宋体" w:hAnsi="宋体" w:hint="eastAsia"/>
          <w:kern w:val="0"/>
          <w:sz w:val="24"/>
          <w:szCs w:val="21"/>
        </w:rPr>
        <w:t>接收</w:t>
      </w:r>
      <w:r>
        <w:rPr>
          <w:rFonts w:ascii="宋体" w:hAnsi="宋体"/>
          <w:kern w:val="0"/>
          <w:sz w:val="24"/>
          <w:szCs w:val="21"/>
        </w:rPr>
        <w:t>业务系统推送过来的已完成业务信息</w:t>
      </w:r>
      <w:r>
        <w:rPr>
          <w:rFonts w:ascii="宋体" w:hAnsi="宋体" w:hint="eastAsia"/>
          <w:kern w:val="0"/>
          <w:sz w:val="24"/>
          <w:szCs w:val="21"/>
        </w:rPr>
        <w:t>。</w:t>
      </w:r>
    </w:p>
    <w:p w14:paraId="54CBBA2E" w14:textId="77777777" w:rsidR="00DE0BC2" w:rsidRPr="00676A58" w:rsidRDefault="00DE0BC2" w:rsidP="00DE0BC2">
      <w:pPr>
        <w:pStyle w:val="6"/>
      </w:pPr>
      <w:r w:rsidRPr="00676A58">
        <w:rPr>
          <w:rFonts w:hint="eastAsia"/>
        </w:rPr>
        <w:t>处理流程</w:t>
      </w:r>
    </w:p>
    <w:p w14:paraId="26B26C5A" w14:textId="77777777" w:rsidR="00DE0BC2" w:rsidRPr="004F010F" w:rsidRDefault="00DE0BC2" w:rsidP="00DE0BC2">
      <w:pPr>
        <w:ind w:left="289" w:firstLine="420"/>
      </w:pPr>
      <w:r w:rsidRPr="00646F01">
        <w:rPr>
          <w:rFonts w:hint="eastAsia"/>
          <w:b/>
          <w:sz w:val="24"/>
          <w:szCs w:val="24"/>
        </w:rPr>
        <w:t>【流程描述】</w:t>
      </w:r>
    </w:p>
    <w:p w14:paraId="25F372EB"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接送业务信息，保存到业务评价表，作为新增待评价业务。</w:t>
      </w:r>
    </w:p>
    <w:p w14:paraId="078C5A05" w14:textId="77777777" w:rsidR="00DE0BC2" w:rsidRPr="00F9212D" w:rsidRDefault="00DE0BC2" w:rsidP="00DE0BC2">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1ACC6C19" w14:textId="77777777" w:rsidTr="004664EA">
        <w:tc>
          <w:tcPr>
            <w:tcW w:w="2126" w:type="dxa"/>
            <w:shd w:val="clear" w:color="auto" w:fill="E0E0E0"/>
          </w:tcPr>
          <w:p w14:paraId="2E663195" w14:textId="77777777" w:rsidR="00DE0BC2" w:rsidRDefault="00DE0BC2" w:rsidP="004664EA">
            <w:pPr>
              <w:jc w:val="center"/>
              <w:rPr>
                <w:b/>
                <w:snapToGrid w:val="0"/>
                <w:kern w:val="0"/>
              </w:rPr>
            </w:pPr>
            <w:r w:rsidRPr="00736667">
              <w:rPr>
                <w:rFonts w:hint="eastAsia"/>
                <w:b/>
                <w:snapToGrid w:val="0"/>
                <w:kern w:val="0"/>
              </w:rPr>
              <w:t>输入要素</w:t>
            </w:r>
          </w:p>
          <w:p w14:paraId="2188EAB6" w14:textId="77777777" w:rsidR="00DE0BC2" w:rsidRPr="00736667" w:rsidRDefault="00DE0BC2" w:rsidP="004664EA">
            <w:pPr>
              <w:jc w:val="center"/>
              <w:rPr>
                <w:b/>
                <w:snapToGrid w:val="0"/>
                <w:kern w:val="0"/>
              </w:rPr>
            </w:pPr>
          </w:p>
        </w:tc>
        <w:tc>
          <w:tcPr>
            <w:tcW w:w="1134" w:type="dxa"/>
            <w:shd w:val="clear" w:color="auto" w:fill="E0E0E0"/>
          </w:tcPr>
          <w:p w14:paraId="1CA109D5"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902EF51"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30A3E672"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385EAC8D" w14:textId="77777777" w:rsidTr="004664EA">
        <w:tc>
          <w:tcPr>
            <w:tcW w:w="2126" w:type="dxa"/>
            <w:shd w:val="clear" w:color="auto" w:fill="auto"/>
          </w:tcPr>
          <w:p w14:paraId="2F5BB5E7" w14:textId="77777777" w:rsidR="00DE0BC2" w:rsidRDefault="00DE0BC2" w:rsidP="004664EA">
            <w:pPr>
              <w:jc w:val="left"/>
              <w:rPr>
                <w:rFonts w:ascii="宋体" w:hAnsi="宋体"/>
                <w:snapToGrid w:val="0"/>
                <w:kern w:val="0"/>
              </w:rPr>
            </w:pPr>
            <w:r w:rsidRPr="00083F84">
              <w:rPr>
                <w:rFonts w:ascii="宋体" w:hAnsi="宋体" w:hint="eastAsia"/>
                <w:snapToGrid w:val="0"/>
                <w:kern w:val="0"/>
              </w:rPr>
              <w:t>业务唯一标识</w:t>
            </w:r>
          </w:p>
        </w:tc>
        <w:tc>
          <w:tcPr>
            <w:tcW w:w="1134" w:type="dxa"/>
            <w:shd w:val="clear" w:color="auto" w:fill="auto"/>
          </w:tcPr>
          <w:p w14:paraId="6C5E28F2" w14:textId="77777777" w:rsidR="00DE0BC2" w:rsidRPr="00736667" w:rsidRDefault="00DE0BC2" w:rsidP="004664EA">
            <w:pPr>
              <w:jc w:val="left"/>
              <w:rPr>
                <w:rFonts w:ascii="宋体" w:hAnsi="宋体"/>
                <w:snapToGrid w:val="0"/>
                <w:kern w:val="0"/>
              </w:rPr>
            </w:pPr>
          </w:p>
        </w:tc>
        <w:tc>
          <w:tcPr>
            <w:tcW w:w="1134" w:type="dxa"/>
            <w:shd w:val="clear" w:color="auto" w:fill="auto"/>
          </w:tcPr>
          <w:p w14:paraId="7355B76F"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A6B1057" w14:textId="77777777" w:rsidR="00DE0BC2" w:rsidRPr="00736667" w:rsidRDefault="00DE0BC2" w:rsidP="004664EA">
            <w:pPr>
              <w:jc w:val="left"/>
              <w:rPr>
                <w:rFonts w:ascii="宋体" w:hAnsi="宋体"/>
                <w:snapToGrid w:val="0"/>
                <w:kern w:val="0"/>
              </w:rPr>
            </w:pPr>
          </w:p>
        </w:tc>
      </w:tr>
      <w:tr w:rsidR="00DE0BC2" w:rsidRPr="00736667" w14:paraId="7D8BC239" w14:textId="77777777" w:rsidTr="004664EA">
        <w:tc>
          <w:tcPr>
            <w:tcW w:w="2126" w:type="dxa"/>
            <w:shd w:val="clear" w:color="auto" w:fill="auto"/>
          </w:tcPr>
          <w:p w14:paraId="230E79FC" w14:textId="77777777" w:rsidR="00DE0BC2" w:rsidRDefault="00DE0BC2" w:rsidP="004664EA">
            <w:pPr>
              <w:jc w:val="left"/>
              <w:rPr>
                <w:rFonts w:ascii="宋体" w:hAnsi="宋体"/>
                <w:snapToGrid w:val="0"/>
                <w:kern w:val="0"/>
              </w:rPr>
            </w:pPr>
            <w:r>
              <w:rPr>
                <w:rFonts w:ascii="宋体" w:hAnsi="宋体" w:hint="eastAsia"/>
                <w:snapToGrid w:val="0"/>
                <w:kern w:val="0"/>
              </w:rPr>
              <w:t>资金方唯一标识</w:t>
            </w:r>
          </w:p>
        </w:tc>
        <w:tc>
          <w:tcPr>
            <w:tcW w:w="1134" w:type="dxa"/>
            <w:shd w:val="clear" w:color="auto" w:fill="auto"/>
          </w:tcPr>
          <w:p w14:paraId="7D6A8D70" w14:textId="77777777" w:rsidR="00DE0BC2" w:rsidRPr="00736667" w:rsidRDefault="00DE0BC2" w:rsidP="004664EA">
            <w:pPr>
              <w:jc w:val="left"/>
              <w:rPr>
                <w:rFonts w:ascii="宋体" w:hAnsi="宋体"/>
                <w:snapToGrid w:val="0"/>
                <w:kern w:val="0"/>
              </w:rPr>
            </w:pPr>
          </w:p>
        </w:tc>
        <w:tc>
          <w:tcPr>
            <w:tcW w:w="1134" w:type="dxa"/>
            <w:shd w:val="clear" w:color="auto" w:fill="auto"/>
          </w:tcPr>
          <w:p w14:paraId="7BC0FA2B"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54A46D2" w14:textId="77777777" w:rsidR="00DE0BC2" w:rsidRPr="00736667" w:rsidRDefault="00DE0BC2" w:rsidP="004664EA">
            <w:pPr>
              <w:jc w:val="left"/>
              <w:rPr>
                <w:rFonts w:ascii="宋体" w:hAnsi="宋体"/>
                <w:snapToGrid w:val="0"/>
                <w:kern w:val="0"/>
              </w:rPr>
            </w:pPr>
          </w:p>
        </w:tc>
      </w:tr>
      <w:tr w:rsidR="00DE0BC2" w:rsidRPr="00736667" w14:paraId="10516B3C" w14:textId="77777777" w:rsidTr="004664EA">
        <w:tc>
          <w:tcPr>
            <w:tcW w:w="2126" w:type="dxa"/>
            <w:shd w:val="clear" w:color="auto" w:fill="auto"/>
          </w:tcPr>
          <w:p w14:paraId="75A70009" w14:textId="77777777" w:rsidR="00DE0BC2" w:rsidRDefault="00DE0BC2" w:rsidP="004664EA">
            <w:pPr>
              <w:jc w:val="left"/>
              <w:rPr>
                <w:rFonts w:ascii="宋体" w:hAnsi="宋体"/>
                <w:snapToGrid w:val="0"/>
                <w:kern w:val="0"/>
              </w:rPr>
            </w:pPr>
            <w:r>
              <w:rPr>
                <w:rFonts w:ascii="宋体" w:hAnsi="宋体" w:hint="eastAsia"/>
                <w:snapToGrid w:val="0"/>
                <w:kern w:val="0"/>
              </w:rPr>
              <w:t>渠道人唯一标识</w:t>
            </w:r>
          </w:p>
        </w:tc>
        <w:tc>
          <w:tcPr>
            <w:tcW w:w="1134" w:type="dxa"/>
            <w:shd w:val="clear" w:color="auto" w:fill="auto"/>
          </w:tcPr>
          <w:p w14:paraId="22B958E0" w14:textId="77777777" w:rsidR="00DE0BC2" w:rsidRPr="00736667" w:rsidRDefault="00DE0BC2" w:rsidP="004664EA">
            <w:pPr>
              <w:jc w:val="left"/>
              <w:rPr>
                <w:rFonts w:ascii="宋体" w:hAnsi="宋体"/>
                <w:snapToGrid w:val="0"/>
                <w:kern w:val="0"/>
              </w:rPr>
            </w:pPr>
          </w:p>
        </w:tc>
        <w:tc>
          <w:tcPr>
            <w:tcW w:w="1134" w:type="dxa"/>
            <w:shd w:val="clear" w:color="auto" w:fill="auto"/>
          </w:tcPr>
          <w:p w14:paraId="3B9349BD"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C80B2A0" w14:textId="77777777" w:rsidR="00DE0BC2" w:rsidRPr="00736667" w:rsidRDefault="00DE0BC2" w:rsidP="004664EA">
            <w:pPr>
              <w:jc w:val="left"/>
              <w:rPr>
                <w:rFonts w:ascii="宋体" w:hAnsi="宋体"/>
                <w:snapToGrid w:val="0"/>
                <w:kern w:val="0"/>
              </w:rPr>
            </w:pPr>
          </w:p>
        </w:tc>
      </w:tr>
      <w:tr w:rsidR="00DE0BC2" w:rsidRPr="00736667" w14:paraId="72595FCD" w14:textId="77777777" w:rsidTr="004664EA">
        <w:tc>
          <w:tcPr>
            <w:tcW w:w="2126" w:type="dxa"/>
            <w:shd w:val="clear" w:color="auto" w:fill="auto"/>
          </w:tcPr>
          <w:p w14:paraId="1E8B9EBC" w14:textId="77777777" w:rsidR="00DE0BC2" w:rsidRPr="00083F84" w:rsidRDefault="00DE0BC2" w:rsidP="004664EA">
            <w:pPr>
              <w:jc w:val="left"/>
              <w:rPr>
                <w:rFonts w:ascii="宋体" w:hAnsi="宋体"/>
                <w:snapToGrid w:val="0"/>
                <w:kern w:val="0"/>
              </w:rPr>
            </w:pPr>
            <w:r>
              <w:rPr>
                <w:rFonts w:ascii="宋体" w:hAnsi="宋体" w:hint="eastAsia"/>
                <w:snapToGrid w:val="0"/>
                <w:kern w:val="0"/>
              </w:rPr>
              <w:t>客户姓名</w:t>
            </w:r>
          </w:p>
        </w:tc>
        <w:tc>
          <w:tcPr>
            <w:tcW w:w="1134" w:type="dxa"/>
            <w:shd w:val="clear" w:color="auto" w:fill="auto"/>
          </w:tcPr>
          <w:p w14:paraId="6D556624" w14:textId="77777777" w:rsidR="00DE0BC2" w:rsidRPr="00736667" w:rsidRDefault="00DE0BC2" w:rsidP="004664EA">
            <w:pPr>
              <w:jc w:val="left"/>
              <w:rPr>
                <w:rFonts w:ascii="宋体" w:hAnsi="宋体"/>
                <w:snapToGrid w:val="0"/>
                <w:kern w:val="0"/>
              </w:rPr>
            </w:pPr>
          </w:p>
        </w:tc>
        <w:tc>
          <w:tcPr>
            <w:tcW w:w="1134" w:type="dxa"/>
            <w:shd w:val="clear" w:color="auto" w:fill="auto"/>
          </w:tcPr>
          <w:p w14:paraId="003C56BD"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5D83441" w14:textId="77777777" w:rsidR="00DE0BC2" w:rsidRPr="00736667" w:rsidRDefault="00DE0BC2" w:rsidP="004664EA">
            <w:pPr>
              <w:jc w:val="left"/>
              <w:rPr>
                <w:rFonts w:ascii="宋体" w:hAnsi="宋体"/>
                <w:snapToGrid w:val="0"/>
                <w:kern w:val="0"/>
              </w:rPr>
            </w:pPr>
          </w:p>
        </w:tc>
      </w:tr>
      <w:tr w:rsidR="00DE0BC2" w:rsidRPr="00736667" w14:paraId="6E3BD5F7" w14:textId="77777777" w:rsidTr="004664EA">
        <w:tc>
          <w:tcPr>
            <w:tcW w:w="2126" w:type="dxa"/>
            <w:shd w:val="clear" w:color="auto" w:fill="auto"/>
          </w:tcPr>
          <w:p w14:paraId="69BD40EB" w14:textId="77777777" w:rsidR="00DE0BC2" w:rsidRDefault="00DE0BC2" w:rsidP="004664EA">
            <w:pPr>
              <w:jc w:val="left"/>
              <w:rPr>
                <w:rFonts w:ascii="宋体" w:hAnsi="宋体"/>
                <w:snapToGrid w:val="0"/>
                <w:kern w:val="0"/>
              </w:rPr>
            </w:pPr>
            <w:r>
              <w:rPr>
                <w:rFonts w:ascii="宋体" w:hAnsi="宋体" w:hint="eastAsia"/>
                <w:snapToGrid w:val="0"/>
                <w:kern w:val="0"/>
              </w:rPr>
              <w:t>联系方式</w:t>
            </w:r>
          </w:p>
        </w:tc>
        <w:tc>
          <w:tcPr>
            <w:tcW w:w="1134" w:type="dxa"/>
            <w:shd w:val="clear" w:color="auto" w:fill="auto"/>
          </w:tcPr>
          <w:p w14:paraId="1C70648B" w14:textId="77777777" w:rsidR="00DE0BC2" w:rsidRPr="00736667" w:rsidRDefault="00DE0BC2" w:rsidP="004664EA">
            <w:pPr>
              <w:jc w:val="left"/>
              <w:rPr>
                <w:rFonts w:ascii="宋体" w:hAnsi="宋体"/>
                <w:snapToGrid w:val="0"/>
                <w:kern w:val="0"/>
              </w:rPr>
            </w:pPr>
          </w:p>
        </w:tc>
        <w:tc>
          <w:tcPr>
            <w:tcW w:w="1134" w:type="dxa"/>
            <w:shd w:val="clear" w:color="auto" w:fill="auto"/>
          </w:tcPr>
          <w:p w14:paraId="1ECDF4ED" w14:textId="77777777" w:rsidR="00DE0BC2" w:rsidRDefault="00DE0BC2" w:rsidP="004664EA">
            <w:pPr>
              <w:jc w:val="left"/>
              <w:rPr>
                <w:rFonts w:ascii="宋体" w:hAnsi="宋体"/>
                <w:snapToGrid w:val="0"/>
                <w:kern w:val="0"/>
              </w:rPr>
            </w:pPr>
          </w:p>
        </w:tc>
        <w:tc>
          <w:tcPr>
            <w:tcW w:w="3119" w:type="dxa"/>
            <w:shd w:val="clear" w:color="auto" w:fill="auto"/>
          </w:tcPr>
          <w:p w14:paraId="5E39E610" w14:textId="77777777" w:rsidR="00DE0BC2" w:rsidRPr="00736667" w:rsidRDefault="00DE0BC2" w:rsidP="004664EA">
            <w:pPr>
              <w:jc w:val="left"/>
              <w:rPr>
                <w:rFonts w:ascii="宋体" w:hAnsi="宋体"/>
                <w:snapToGrid w:val="0"/>
                <w:kern w:val="0"/>
              </w:rPr>
            </w:pPr>
          </w:p>
        </w:tc>
      </w:tr>
      <w:tr w:rsidR="00DE0BC2" w:rsidRPr="00736667" w14:paraId="6BE54F80" w14:textId="77777777" w:rsidTr="004664EA">
        <w:tc>
          <w:tcPr>
            <w:tcW w:w="2126" w:type="dxa"/>
            <w:shd w:val="clear" w:color="auto" w:fill="auto"/>
          </w:tcPr>
          <w:p w14:paraId="088C62FD" w14:textId="77777777" w:rsidR="00DE0BC2" w:rsidRDefault="00DE0BC2" w:rsidP="004664EA">
            <w:pPr>
              <w:jc w:val="left"/>
              <w:rPr>
                <w:rFonts w:ascii="宋体" w:hAnsi="宋体"/>
                <w:snapToGrid w:val="0"/>
                <w:kern w:val="0"/>
              </w:rPr>
            </w:pPr>
            <w:r>
              <w:rPr>
                <w:rFonts w:ascii="宋体" w:hAnsi="宋体" w:hint="eastAsia"/>
                <w:snapToGrid w:val="0"/>
                <w:kern w:val="0"/>
              </w:rPr>
              <w:t>贷款金额</w:t>
            </w:r>
          </w:p>
        </w:tc>
        <w:tc>
          <w:tcPr>
            <w:tcW w:w="1134" w:type="dxa"/>
            <w:shd w:val="clear" w:color="auto" w:fill="auto"/>
          </w:tcPr>
          <w:p w14:paraId="0CBE39F0" w14:textId="77777777" w:rsidR="00DE0BC2" w:rsidRPr="00736667" w:rsidRDefault="00DE0BC2" w:rsidP="004664EA">
            <w:pPr>
              <w:jc w:val="left"/>
              <w:rPr>
                <w:rFonts w:ascii="宋体" w:hAnsi="宋体"/>
                <w:snapToGrid w:val="0"/>
                <w:kern w:val="0"/>
              </w:rPr>
            </w:pPr>
          </w:p>
        </w:tc>
        <w:tc>
          <w:tcPr>
            <w:tcW w:w="1134" w:type="dxa"/>
            <w:shd w:val="clear" w:color="auto" w:fill="auto"/>
          </w:tcPr>
          <w:p w14:paraId="78C15E3D"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D4930E3" w14:textId="77777777" w:rsidR="00DE0BC2" w:rsidRPr="00736667" w:rsidRDefault="00DE0BC2" w:rsidP="004664EA">
            <w:pPr>
              <w:jc w:val="left"/>
              <w:rPr>
                <w:rFonts w:ascii="宋体" w:hAnsi="宋体"/>
                <w:snapToGrid w:val="0"/>
                <w:kern w:val="0"/>
              </w:rPr>
            </w:pPr>
          </w:p>
        </w:tc>
      </w:tr>
      <w:tr w:rsidR="00DE0BC2" w:rsidRPr="00736667" w14:paraId="3A278A33" w14:textId="77777777" w:rsidTr="004664EA">
        <w:tc>
          <w:tcPr>
            <w:tcW w:w="2126" w:type="dxa"/>
            <w:shd w:val="clear" w:color="auto" w:fill="auto"/>
          </w:tcPr>
          <w:p w14:paraId="5727D5F0" w14:textId="77777777" w:rsidR="00DE0BC2" w:rsidRDefault="00DE0BC2" w:rsidP="004664EA">
            <w:pPr>
              <w:jc w:val="left"/>
              <w:rPr>
                <w:rFonts w:ascii="宋体" w:hAnsi="宋体"/>
                <w:snapToGrid w:val="0"/>
                <w:kern w:val="0"/>
              </w:rPr>
            </w:pPr>
            <w:r>
              <w:rPr>
                <w:rFonts w:ascii="宋体" w:hAnsi="宋体" w:hint="eastAsia"/>
                <w:snapToGrid w:val="0"/>
                <w:kern w:val="0"/>
              </w:rPr>
              <w:t>放款日期</w:t>
            </w:r>
          </w:p>
        </w:tc>
        <w:tc>
          <w:tcPr>
            <w:tcW w:w="1134" w:type="dxa"/>
            <w:shd w:val="clear" w:color="auto" w:fill="auto"/>
          </w:tcPr>
          <w:p w14:paraId="2E473C85" w14:textId="77777777" w:rsidR="00DE0BC2" w:rsidRPr="00736667" w:rsidRDefault="00DE0BC2" w:rsidP="004664EA">
            <w:pPr>
              <w:jc w:val="left"/>
              <w:rPr>
                <w:rFonts w:ascii="宋体" w:hAnsi="宋体"/>
                <w:snapToGrid w:val="0"/>
                <w:kern w:val="0"/>
              </w:rPr>
            </w:pPr>
          </w:p>
        </w:tc>
        <w:tc>
          <w:tcPr>
            <w:tcW w:w="1134" w:type="dxa"/>
            <w:shd w:val="clear" w:color="auto" w:fill="auto"/>
          </w:tcPr>
          <w:p w14:paraId="7DE9761B" w14:textId="77777777" w:rsidR="00DE0BC2" w:rsidRDefault="00DE0BC2" w:rsidP="004664EA">
            <w:pPr>
              <w:jc w:val="left"/>
              <w:rPr>
                <w:rFonts w:ascii="宋体" w:hAnsi="宋体"/>
                <w:snapToGrid w:val="0"/>
                <w:kern w:val="0"/>
              </w:rPr>
            </w:pPr>
          </w:p>
        </w:tc>
        <w:tc>
          <w:tcPr>
            <w:tcW w:w="3119" w:type="dxa"/>
            <w:shd w:val="clear" w:color="auto" w:fill="auto"/>
          </w:tcPr>
          <w:p w14:paraId="0064E811" w14:textId="77777777" w:rsidR="00DE0BC2" w:rsidRPr="00736667" w:rsidRDefault="00DE0BC2" w:rsidP="004664EA">
            <w:pPr>
              <w:jc w:val="left"/>
              <w:rPr>
                <w:rFonts w:ascii="宋体" w:hAnsi="宋体"/>
                <w:snapToGrid w:val="0"/>
                <w:kern w:val="0"/>
              </w:rPr>
            </w:pPr>
          </w:p>
        </w:tc>
      </w:tr>
      <w:tr w:rsidR="00DE0BC2" w:rsidRPr="00736667" w14:paraId="6CE6386F" w14:textId="77777777" w:rsidTr="004664EA">
        <w:tc>
          <w:tcPr>
            <w:tcW w:w="2126" w:type="dxa"/>
            <w:shd w:val="clear" w:color="auto" w:fill="auto"/>
          </w:tcPr>
          <w:p w14:paraId="19ED9EF2" w14:textId="77777777" w:rsidR="00DE0BC2" w:rsidRDefault="00DE0BC2" w:rsidP="004664EA">
            <w:pPr>
              <w:jc w:val="left"/>
              <w:rPr>
                <w:rFonts w:ascii="宋体" w:hAnsi="宋体"/>
                <w:snapToGrid w:val="0"/>
                <w:kern w:val="0"/>
              </w:rPr>
            </w:pPr>
            <w:r>
              <w:rPr>
                <w:rFonts w:ascii="宋体" w:hAnsi="宋体" w:hint="eastAsia"/>
                <w:snapToGrid w:val="0"/>
                <w:kern w:val="0"/>
              </w:rPr>
              <w:t>放款状态</w:t>
            </w:r>
          </w:p>
        </w:tc>
        <w:tc>
          <w:tcPr>
            <w:tcW w:w="1134" w:type="dxa"/>
            <w:shd w:val="clear" w:color="auto" w:fill="auto"/>
          </w:tcPr>
          <w:p w14:paraId="4BF778AA" w14:textId="77777777" w:rsidR="00DE0BC2" w:rsidRPr="00736667" w:rsidRDefault="00DE0BC2" w:rsidP="004664EA">
            <w:pPr>
              <w:jc w:val="left"/>
              <w:rPr>
                <w:rFonts w:ascii="宋体" w:hAnsi="宋体"/>
                <w:snapToGrid w:val="0"/>
                <w:kern w:val="0"/>
              </w:rPr>
            </w:pPr>
          </w:p>
        </w:tc>
        <w:tc>
          <w:tcPr>
            <w:tcW w:w="1134" w:type="dxa"/>
            <w:shd w:val="clear" w:color="auto" w:fill="auto"/>
          </w:tcPr>
          <w:p w14:paraId="6FDCE7EC"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8BA4498" w14:textId="77777777" w:rsidR="00DE0BC2" w:rsidRPr="00736667" w:rsidRDefault="00DE0BC2" w:rsidP="004664EA">
            <w:pPr>
              <w:jc w:val="left"/>
              <w:rPr>
                <w:rFonts w:ascii="宋体" w:hAnsi="宋体"/>
                <w:snapToGrid w:val="0"/>
                <w:kern w:val="0"/>
              </w:rPr>
            </w:pPr>
            <w:r>
              <w:rPr>
                <w:rFonts w:ascii="宋体" w:hAnsi="宋体" w:hint="eastAsia"/>
                <w:snapToGrid w:val="0"/>
                <w:kern w:val="0"/>
              </w:rPr>
              <w:t>1-已放款 0-已拒绝</w:t>
            </w:r>
          </w:p>
        </w:tc>
      </w:tr>
      <w:tr w:rsidR="00DE0BC2" w:rsidRPr="00736667" w14:paraId="6BA9E1A1" w14:textId="77777777" w:rsidTr="004664EA">
        <w:tc>
          <w:tcPr>
            <w:tcW w:w="2126" w:type="dxa"/>
            <w:shd w:val="clear" w:color="auto" w:fill="auto"/>
          </w:tcPr>
          <w:p w14:paraId="570FE386" w14:textId="77777777" w:rsidR="00DE0BC2" w:rsidRDefault="00DE0BC2" w:rsidP="004664EA">
            <w:pPr>
              <w:jc w:val="left"/>
              <w:rPr>
                <w:rFonts w:ascii="宋体" w:hAnsi="宋体"/>
                <w:snapToGrid w:val="0"/>
                <w:kern w:val="0"/>
              </w:rPr>
            </w:pPr>
            <w:r>
              <w:rPr>
                <w:rFonts w:ascii="宋体" w:hAnsi="宋体" w:hint="eastAsia"/>
                <w:snapToGrid w:val="0"/>
                <w:kern w:val="0"/>
              </w:rPr>
              <w:t>备注信息</w:t>
            </w:r>
          </w:p>
        </w:tc>
        <w:tc>
          <w:tcPr>
            <w:tcW w:w="1134" w:type="dxa"/>
            <w:shd w:val="clear" w:color="auto" w:fill="auto"/>
          </w:tcPr>
          <w:p w14:paraId="1798666C" w14:textId="77777777" w:rsidR="00DE0BC2" w:rsidRPr="00736667" w:rsidRDefault="00DE0BC2" w:rsidP="004664EA">
            <w:pPr>
              <w:jc w:val="left"/>
              <w:rPr>
                <w:rFonts w:ascii="宋体" w:hAnsi="宋体"/>
                <w:snapToGrid w:val="0"/>
                <w:kern w:val="0"/>
              </w:rPr>
            </w:pPr>
          </w:p>
        </w:tc>
        <w:tc>
          <w:tcPr>
            <w:tcW w:w="1134" w:type="dxa"/>
            <w:shd w:val="clear" w:color="auto" w:fill="auto"/>
          </w:tcPr>
          <w:p w14:paraId="4C9DEF70" w14:textId="77777777" w:rsidR="00DE0BC2" w:rsidRDefault="00DE0BC2" w:rsidP="004664EA">
            <w:pPr>
              <w:jc w:val="left"/>
              <w:rPr>
                <w:rFonts w:ascii="宋体" w:hAnsi="宋体"/>
                <w:snapToGrid w:val="0"/>
                <w:kern w:val="0"/>
              </w:rPr>
            </w:pPr>
          </w:p>
        </w:tc>
        <w:tc>
          <w:tcPr>
            <w:tcW w:w="3119" w:type="dxa"/>
            <w:shd w:val="clear" w:color="auto" w:fill="auto"/>
          </w:tcPr>
          <w:p w14:paraId="61F769FC" w14:textId="77777777" w:rsidR="00DE0BC2" w:rsidRDefault="00DE0BC2" w:rsidP="004664EA">
            <w:pPr>
              <w:jc w:val="left"/>
              <w:rPr>
                <w:rFonts w:ascii="宋体" w:hAnsi="宋体"/>
                <w:snapToGrid w:val="0"/>
                <w:kern w:val="0"/>
              </w:rPr>
            </w:pPr>
          </w:p>
        </w:tc>
      </w:tr>
    </w:tbl>
    <w:p w14:paraId="6F41CBB5" w14:textId="77777777" w:rsidR="00DE0BC2" w:rsidRDefault="00DE0BC2" w:rsidP="00DE0BC2"/>
    <w:p w14:paraId="4A30C016" w14:textId="77777777" w:rsidR="00DE0BC2" w:rsidRPr="00C56A4E" w:rsidRDefault="00DE0BC2" w:rsidP="00DE0BC2"/>
    <w:p w14:paraId="4B45E408" w14:textId="77777777" w:rsidR="00DE0BC2" w:rsidRPr="00A52328" w:rsidRDefault="00DE0BC2" w:rsidP="00DE0BC2">
      <w:pPr>
        <w:pStyle w:val="6"/>
      </w:pPr>
      <w:r w:rsidRPr="00A52328">
        <w:rPr>
          <w:rFonts w:hint="eastAsia"/>
        </w:rPr>
        <w:t>输出</w:t>
      </w:r>
    </w:p>
    <w:p w14:paraId="5349F127" w14:textId="77777777" w:rsidR="00DE0BC2"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tbl>
      <w:tblPr>
        <w:tblW w:w="6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276"/>
        <w:gridCol w:w="2122"/>
      </w:tblGrid>
      <w:tr w:rsidR="00DE0BC2" w:rsidRPr="00736667" w14:paraId="6A1A8656" w14:textId="77777777" w:rsidTr="004664EA">
        <w:trPr>
          <w:jc w:val="center"/>
        </w:trPr>
        <w:tc>
          <w:tcPr>
            <w:tcW w:w="2126" w:type="dxa"/>
            <w:shd w:val="clear" w:color="auto" w:fill="E0E0E0"/>
          </w:tcPr>
          <w:p w14:paraId="56B554BC"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05809BE6"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276" w:type="dxa"/>
            <w:shd w:val="clear" w:color="auto" w:fill="E0E0E0"/>
          </w:tcPr>
          <w:p w14:paraId="31E973BD" w14:textId="77777777" w:rsidR="00DE0BC2" w:rsidRPr="00736667" w:rsidRDefault="00DE0BC2" w:rsidP="004664EA">
            <w:pPr>
              <w:jc w:val="center"/>
              <w:rPr>
                <w:b/>
                <w:snapToGrid w:val="0"/>
                <w:kern w:val="0"/>
              </w:rPr>
            </w:pPr>
            <w:r>
              <w:rPr>
                <w:rFonts w:hint="eastAsia"/>
                <w:b/>
                <w:snapToGrid w:val="0"/>
                <w:kern w:val="0"/>
              </w:rPr>
              <w:t>是否必输</w:t>
            </w:r>
          </w:p>
        </w:tc>
        <w:tc>
          <w:tcPr>
            <w:tcW w:w="2122" w:type="dxa"/>
            <w:shd w:val="clear" w:color="auto" w:fill="E0E0E0"/>
          </w:tcPr>
          <w:p w14:paraId="6409E171"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299AEA86" w14:textId="77777777" w:rsidTr="004664EA">
        <w:trPr>
          <w:jc w:val="center"/>
        </w:trPr>
        <w:tc>
          <w:tcPr>
            <w:tcW w:w="2126" w:type="dxa"/>
            <w:shd w:val="clear" w:color="auto" w:fill="auto"/>
          </w:tcPr>
          <w:p w14:paraId="16A08CBA" w14:textId="77777777" w:rsidR="00DE0BC2" w:rsidRDefault="00DE0BC2" w:rsidP="004664EA">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28437C3C" w14:textId="77777777" w:rsidR="00DE0BC2" w:rsidRPr="00736667" w:rsidRDefault="00DE0BC2" w:rsidP="004664EA">
            <w:pPr>
              <w:jc w:val="left"/>
              <w:rPr>
                <w:rFonts w:ascii="宋体" w:hAnsi="宋体"/>
                <w:snapToGrid w:val="0"/>
                <w:kern w:val="0"/>
              </w:rPr>
            </w:pPr>
          </w:p>
        </w:tc>
        <w:tc>
          <w:tcPr>
            <w:tcW w:w="1276" w:type="dxa"/>
          </w:tcPr>
          <w:p w14:paraId="4001DA45"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2122" w:type="dxa"/>
            <w:shd w:val="clear" w:color="auto" w:fill="auto"/>
          </w:tcPr>
          <w:p w14:paraId="221F660E" w14:textId="77777777" w:rsidR="00DE0BC2" w:rsidRPr="00736667" w:rsidRDefault="00DE0BC2" w:rsidP="004664EA">
            <w:pPr>
              <w:jc w:val="left"/>
              <w:rPr>
                <w:rFonts w:ascii="宋体" w:hAnsi="宋体"/>
                <w:snapToGrid w:val="0"/>
                <w:kern w:val="0"/>
              </w:rPr>
            </w:pPr>
            <w:r>
              <w:rPr>
                <w:rFonts w:ascii="宋体" w:hAnsi="宋体" w:hint="eastAsia"/>
                <w:snapToGrid w:val="0"/>
                <w:kern w:val="0"/>
              </w:rPr>
              <w:t>1-成功 0-失败</w:t>
            </w:r>
          </w:p>
        </w:tc>
      </w:tr>
      <w:tr w:rsidR="00DE0BC2" w:rsidRPr="00736667" w14:paraId="75329742" w14:textId="77777777" w:rsidTr="004664EA">
        <w:trPr>
          <w:jc w:val="center"/>
        </w:trPr>
        <w:tc>
          <w:tcPr>
            <w:tcW w:w="2126" w:type="dxa"/>
            <w:shd w:val="clear" w:color="auto" w:fill="auto"/>
          </w:tcPr>
          <w:p w14:paraId="3723DC70" w14:textId="77777777" w:rsidR="00DE0BC2" w:rsidRDefault="00DE0BC2" w:rsidP="004664EA">
            <w:pPr>
              <w:jc w:val="left"/>
              <w:rPr>
                <w:rFonts w:ascii="宋体" w:hAnsi="宋体"/>
                <w:snapToGrid w:val="0"/>
                <w:kern w:val="0"/>
              </w:rPr>
            </w:pPr>
            <w:r>
              <w:rPr>
                <w:rFonts w:ascii="宋体" w:hAnsi="宋体" w:hint="eastAsia"/>
                <w:snapToGrid w:val="0"/>
                <w:kern w:val="0"/>
              </w:rPr>
              <w:t>信息</w:t>
            </w:r>
          </w:p>
        </w:tc>
        <w:tc>
          <w:tcPr>
            <w:tcW w:w="1134" w:type="dxa"/>
            <w:shd w:val="clear" w:color="auto" w:fill="auto"/>
          </w:tcPr>
          <w:p w14:paraId="75CC92A5" w14:textId="77777777" w:rsidR="00DE0BC2" w:rsidRPr="00736667" w:rsidRDefault="00DE0BC2" w:rsidP="004664EA">
            <w:pPr>
              <w:jc w:val="left"/>
              <w:rPr>
                <w:rFonts w:ascii="宋体" w:hAnsi="宋体"/>
                <w:snapToGrid w:val="0"/>
                <w:kern w:val="0"/>
              </w:rPr>
            </w:pPr>
          </w:p>
        </w:tc>
        <w:tc>
          <w:tcPr>
            <w:tcW w:w="1276" w:type="dxa"/>
          </w:tcPr>
          <w:p w14:paraId="4422BB9A" w14:textId="77777777" w:rsidR="00DE0BC2" w:rsidRPr="00736667" w:rsidRDefault="00DE0BC2" w:rsidP="004664EA">
            <w:pPr>
              <w:jc w:val="left"/>
              <w:rPr>
                <w:rFonts w:ascii="宋体" w:hAnsi="宋体"/>
                <w:snapToGrid w:val="0"/>
                <w:kern w:val="0"/>
              </w:rPr>
            </w:pPr>
          </w:p>
        </w:tc>
        <w:tc>
          <w:tcPr>
            <w:tcW w:w="2122" w:type="dxa"/>
            <w:shd w:val="clear" w:color="auto" w:fill="auto"/>
          </w:tcPr>
          <w:p w14:paraId="0383DFEF" w14:textId="77777777" w:rsidR="00DE0BC2" w:rsidRPr="00736667" w:rsidRDefault="00DE0BC2" w:rsidP="004664EA">
            <w:pPr>
              <w:jc w:val="left"/>
              <w:rPr>
                <w:rFonts w:ascii="宋体" w:hAnsi="宋体"/>
                <w:snapToGrid w:val="0"/>
                <w:kern w:val="0"/>
              </w:rPr>
            </w:pPr>
            <w:r>
              <w:rPr>
                <w:rFonts w:ascii="宋体" w:hAnsi="宋体"/>
                <w:snapToGrid w:val="0"/>
                <w:kern w:val="0"/>
              </w:rPr>
              <w:t>失败信息</w:t>
            </w:r>
          </w:p>
        </w:tc>
      </w:tr>
      <w:tr w:rsidR="00DE0BC2" w:rsidRPr="00736667" w14:paraId="3C37BEA4" w14:textId="77777777" w:rsidTr="004664EA">
        <w:trPr>
          <w:jc w:val="center"/>
        </w:trPr>
        <w:tc>
          <w:tcPr>
            <w:tcW w:w="2126" w:type="dxa"/>
            <w:shd w:val="clear" w:color="auto" w:fill="auto"/>
          </w:tcPr>
          <w:p w14:paraId="30E1AB19" w14:textId="77777777" w:rsidR="00DE0BC2" w:rsidRDefault="00DE0BC2" w:rsidP="004664EA">
            <w:pPr>
              <w:jc w:val="left"/>
              <w:rPr>
                <w:rFonts w:ascii="宋体" w:hAnsi="宋体"/>
                <w:snapToGrid w:val="0"/>
                <w:kern w:val="0"/>
              </w:rPr>
            </w:pPr>
          </w:p>
        </w:tc>
        <w:tc>
          <w:tcPr>
            <w:tcW w:w="1134" w:type="dxa"/>
            <w:shd w:val="clear" w:color="auto" w:fill="auto"/>
          </w:tcPr>
          <w:p w14:paraId="5C6DBC1E" w14:textId="77777777" w:rsidR="00DE0BC2" w:rsidRPr="00736667" w:rsidRDefault="00DE0BC2" w:rsidP="004664EA">
            <w:pPr>
              <w:jc w:val="left"/>
              <w:rPr>
                <w:rFonts w:ascii="宋体" w:hAnsi="宋体"/>
                <w:snapToGrid w:val="0"/>
                <w:kern w:val="0"/>
              </w:rPr>
            </w:pPr>
          </w:p>
        </w:tc>
        <w:tc>
          <w:tcPr>
            <w:tcW w:w="1276" w:type="dxa"/>
          </w:tcPr>
          <w:p w14:paraId="78D6A329" w14:textId="77777777" w:rsidR="00DE0BC2" w:rsidRPr="00736667" w:rsidRDefault="00DE0BC2" w:rsidP="004664EA">
            <w:pPr>
              <w:jc w:val="left"/>
              <w:rPr>
                <w:rFonts w:ascii="宋体" w:hAnsi="宋体"/>
                <w:snapToGrid w:val="0"/>
                <w:kern w:val="0"/>
              </w:rPr>
            </w:pPr>
          </w:p>
        </w:tc>
        <w:tc>
          <w:tcPr>
            <w:tcW w:w="2122" w:type="dxa"/>
            <w:shd w:val="clear" w:color="auto" w:fill="auto"/>
          </w:tcPr>
          <w:p w14:paraId="5D3E5B0C" w14:textId="77777777" w:rsidR="00DE0BC2" w:rsidRPr="00736667" w:rsidRDefault="00DE0BC2" w:rsidP="004664EA">
            <w:pPr>
              <w:jc w:val="left"/>
              <w:rPr>
                <w:rFonts w:ascii="宋体" w:hAnsi="宋体"/>
                <w:snapToGrid w:val="0"/>
                <w:kern w:val="0"/>
              </w:rPr>
            </w:pPr>
          </w:p>
        </w:tc>
      </w:tr>
    </w:tbl>
    <w:p w14:paraId="419966E8"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50D9724" w14:textId="77777777" w:rsidR="00DE0BC2" w:rsidRPr="00FE1432" w:rsidRDefault="00DE0BC2" w:rsidP="00DE0BC2">
      <w:pPr>
        <w:pStyle w:val="6"/>
      </w:pPr>
      <w:r>
        <w:rPr>
          <w:rFonts w:hint="eastAsia"/>
        </w:rPr>
        <w:t>数据</w:t>
      </w:r>
      <w:r>
        <w:t>库表</w:t>
      </w:r>
    </w:p>
    <w:p w14:paraId="656C1725" w14:textId="77777777" w:rsidR="00DE0BC2" w:rsidRDefault="00DE0BC2" w:rsidP="00DE0BC2">
      <w:pPr>
        <w:rPr>
          <w:kern w:val="0"/>
        </w:rPr>
      </w:pPr>
      <w:r>
        <w:rPr>
          <w:rFonts w:hint="eastAsia"/>
          <w:kern w:val="0"/>
        </w:rPr>
        <w:t>业务评价表</w:t>
      </w:r>
    </w:p>
    <w:p w14:paraId="7EC0C2D3" w14:textId="77777777" w:rsidR="00DE0BC2" w:rsidRDefault="00DE0BC2" w:rsidP="00DE0BC2">
      <w:pPr>
        <w:rPr>
          <w:kern w:val="0"/>
        </w:rPr>
      </w:pPr>
    </w:p>
    <w:p w14:paraId="43FF176E" w14:textId="77777777" w:rsidR="00DE0BC2" w:rsidRDefault="00DE0BC2" w:rsidP="00DE0BC2">
      <w:pPr>
        <w:rPr>
          <w:kern w:val="0"/>
        </w:rPr>
      </w:pPr>
    </w:p>
    <w:p w14:paraId="4F2A738F" w14:textId="26C5E103" w:rsidR="00780828" w:rsidRPr="0082647F" w:rsidRDefault="00780828">
      <w:pPr>
        <w:pStyle w:val="5"/>
        <w:numPr>
          <w:ilvl w:val="4"/>
          <w:numId w:val="242"/>
        </w:numPr>
        <w:pPrChange w:id="311" w:author="wangq" w:date="2017-08-21T17:25:00Z">
          <w:pPr>
            <w:pStyle w:val="5"/>
            <w:numPr>
              <w:numId w:val="253"/>
            </w:numPr>
            <w:tabs>
              <w:tab w:val="clear" w:pos="1112"/>
              <w:tab w:val="num" w:pos="360"/>
              <w:tab w:val="num" w:pos="3600"/>
            </w:tabs>
            <w:ind w:left="3600" w:hanging="720"/>
          </w:pPr>
        </w:pPrChange>
      </w:pPr>
      <w:r>
        <w:rPr>
          <w:rFonts w:hint="eastAsia"/>
        </w:rPr>
        <w:t>标签修改</w:t>
      </w:r>
    </w:p>
    <w:p w14:paraId="2AA0049A" w14:textId="77777777" w:rsidR="00780828" w:rsidRDefault="00780828" w:rsidP="00780828">
      <w:pPr>
        <w:pStyle w:val="6"/>
      </w:pPr>
      <w:r>
        <w:rPr>
          <w:rFonts w:hint="eastAsia"/>
        </w:rPr>
        <w:t>功能</w:t>
      </w:r>
      <w:r>
        <w:t>描述</w:t>
      </w:r>
    </w:p>
    <w:p w14:paraId="57DD3EA4" w14:textId="0CBF58C9" w:rsidR="00780828" w:rsidRPr="00A9755C" w:rsidRDefault="00780828" w:rsidP="00780828">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平台管理人员</w:t>
      </w:r>
      <w:r>
        <w:rPr>
          <w:rFonts w:ascii="宋体" w:hAnsi="宋体" w:hint="eastAsia"/>
          <w:kern w:val="0"/>
          <w:sz w:val="24"/>
          <w:szCs w:val="21"/>
        </w:rPr>
        <w:t>修改</w:t>
      </w:r>
      <w:r>
        <w:rPr>
          <w:rFonts w:ascii="宋体" w:hAnsi="宋体"/>
          <w:kern w:val="0"/>
          <w:sz w:val="24"/>
          <w:szCs w:val="21"/>
        </w:rPr>
        <w:t>评价标签</w:t>
      </w:r>
      <w:r>
        <w:rPr>
          <w:rFonts w:ascii="宋体" w:hAnsi="宋体" w:hint="eastAsia"/>
          <w:kern w:val="0"/>
          <w:sz w:val="24"/>
          <w:szCs w:val="21"/>
        </w:rPr>
        <w:t>。</w:t>
      </w:r>
    </w:p>
    <w:p w14:paraId="5DB90A58" w14:textId="77777777" w:rsidR="00780828" w:rsidRPr="00676A58" w:rsidRDefault="00780828" w:rsidP="00780828">
      <w:pPr>
        <w:pStyle w:val="6"/>
      </w:pPr>
      <w:r w:rsidRPr="00676A58">
        <w:rPr>
          <w:rFonts w:hint="eastAsia"/>
        </w:rPr>
        <w:lastRenderedPageBreak/>
        <w:t>处理流程</w:t>
      </w:r>
    </w:p>
    <w:p w14:paraId="1ECEB9F9" w14:textId="77777777" w:rsidR="00780828" w:rsidRPr="004F010F" w:rsidRDefault="00780828" w:rsidP="00780828">
      <w:pPr>
        <w:ind w:left="289" w:firstLine="420"/>
      </w:pPr>
      <w:r w:rsidRPr="00646F01">
        <w:rPr>
          <w:rFonts w:hint="eastAsia"/>
          <w:b/>
          <w:sz w:val="24"/>
          <w:szCs w:val="24"/>
        </w:rPr>
        <w:t>【流程描述】</w:t>
      </w:r>
    </w:p>
    <w:p w14:paraId="7BC13D6D" w14:textId="1405B557" w:rsidR="00780828" w:rsidRPr="00C3467F" w:rsidRDefault="00780828" w:rsidP="00780828">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传入标签内容及类别等输入项</w:t>
      </w:r>
      <w:r>
        <w:rPr>
          <w:rFonts w:ascii="宋体" w:hAnsi="宋体" w:hint="eastAsia"/>
          <w:kern w:val="0"/>
          <w:sz w:val="24"/>
          <w:szCs w:val="21"/>
        </w:rPr>
        <w:t>，效验必输项和敏感词合规后</w:t>
      </w:r>
      <w:r>
        <w:rPr>
          <w:rFonts w:ascii="宋体" w:hAnsi="宋体"/>
          <w:kern w:val="0"/>
          <w:sz w:val="24"/>
          <w:szCs w:val="21"/>
        </w:rPr>
        <w:t>保存到标签表</w:t>
      </w:r>
      <w:r>
        <w:rPr>
          <w:rFonts w:ascii="宋体" w:hAnsi="宋体" w:hint="eastAsia"/>
          <w:kern w:val="0"/>
          <w:sz w:val="24"/>
          <w:szCs w:val="21"/>
        </w:rPr>
        <w:t>。</w:t>
      </w:r>
    </w:p>
    <w:p w14:paraId="3F5E72BD" w14:textId="77777777" w:rsidR="00780828" w:rsidRPr="00F9212D" w:rsidRDefault="00780828" w:rsidP="00780828">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10"/>
        <w:gridCol w:w="850"/>
        <w:gridCol w:w="1134"/>
        <w:gridCol w:w="3119"/>
      </w:tblGrid>
      <w:tr w:rsidR="00780828" w:rsidRPr="00736667" w14:paraId="2E3D7F98" w14:textId="77777777" w:rsidTr="00803A8D">
        <w:tc>
          <w:tcPr>
            <w:tcW w:w="2410" w:type="dxa"/>
            <w:shd w:val="clear" w:color="auto" w:fill="E0E0E0"/>
          </w:tcPr>
          <w:p w14:paraId="2564851E" w14:textId="77777777" w:rsidR="00780828" w:rsidRPr="00736667" w:rsidRDefault="00780828" w:rsidP="00803A8D">
            <w:pPr>
              <w:jc w:val="center"/>
              <w:rPr>
                <w:b/>
                <w:snapToGrid w:val="0"/>
                <w:kern w:val="0"/>
              </w:rPr>
            </w:pPr>
            <w:r>
              <w:rPr>
                <w:rFonts w:hint="eastAsia"/>
                <w:b/>
                <w:snapToGrid w:val="0"/>
                <w:kern w:val="0"/>
              </w:rPr>
              <w:t>输出</w:t>
            </w:r>
            <w:r w:rsidRPr="00736667">
              <w:rPr>
                <w:rFonts w:hint="eastAsia"/>
                <w:b/>
                <w:snapToGrid w:val="0"/>
                <w:kern w:val="0"/>
              </w:rPr>
              <w:t>要素</w:t>
            </w:r>
          </w:p>
        </w:tc>
        <w:tc>
          <w:tcPr>
            <w:tcW w:w="850" w:type="dxa"/>
            <w:shd w:val="clear" w:color="auto" w:fill="E0E0E0"/>
          </w:tcPr>
          <w:p w14:paraId="1C539C2E" w14:textId="77777777" w:rsidR="00780828" w:rsidRPr="00736667" w:rsidRDefault="00780828" w:rsidP="00803A8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E9B40BD" w14:textId="77777777" w:rsidR="00780828" w:rsidRPr="00736667" w:rsidRDefault="00780828" w:rsidP="00803A8D">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350F7D0F" w14:textId="77777777" w:rsidR="00780828" w:rsidRPr="00736667" w:rsidRDefault="00780828" w:rsidP="00803A8D">
            <w:pPr>
              <w:jc w:val="center"/>
              <w:rPr>
                <w:b/>
                <w:snapToGrid w:val="0"/>
                <w:kern w:val="0"/>
              </w:rPr>
            </w:pPr>
            <w:r w:rsidRPr="00736667">
              <w:rPr>
                <w:rFonts w:hint="eastAsia"/>
                <w:b/>
                <w:snapToGrid w:val="0"/>
                <w:kern w:val="0"/>
              </w:rPr>
              <w:t>备注</w:t>
            </w:r>
          </w:p>
        </w:tc>
      </w:tr>
      <w:tr w:rsidR="00780828" w:rsidRPr="00736667" w14:paraId="01E682E2" w14:textId="77777777" w:rsidTr="00803A8D">
        <w:tc>
          <w:tcPr>
            <w:tcW w:w="2410" w:type="dxa"/>
            <w:shd w:val="clear" w:color="auto" w:fill="auto"/>
          </w:tcPr>
          <w:p w14:paraId="0854A737" w14:textId="5F75A544" w:rsidR="00780828" w:rsidRDefault="00780828" w:rsidP="00803A8D">
            <w:pPr>
              <w:jc w:val="left"/>
              <w:rPr>
                <w:rFonts w:ascii="宋体" w:hAnsi="宋体"/>
                <w:snapToGrid w:val="0"/>
                <w:kern w:val="0"/>
              </w:rPr>
            </w:pPr>
            <w:r>
              <w:rPr>
                <w:rFonts w:ascii="宋体" w:hAnsi="宋体" w:hint="eastAsia"/>
                <w:snapToGrid w:val="0"/>
                <w:kern w:val="0"/>
              </w:rPr>
              <w:t>标签</w:t>
            </w:r>
            <w:r>
              <w:rPr>
                <w:rFonts w:ascii="宋体" w:hAnsi="宋体"/>
                <w:snapToGrid w:val="0"/>
                <w:kern w:val="0"/>
              </w:rPr>
              <w:t>唯一标识</w:t>
            </w:r>
          </w:p>
        </w:tc>
        <w:tc>
          <w:tcPr>
            <w:tcW w:w="850" w:type="dxa"/>
            <w:shd w:val="clear" w:color="auto" w:fill="auto"/>
          </w:tcPr>
          <w:p w14:paraId="329F96EA" w14:textId="77777777" w:rsidR="00780828" w:rsidRPr="00736667" w:rsidRDefault="00780828" w:rsidP="00803A8D">
            <w:pPr>
              <w:jc w:val="left"/>
              <w:rPr>
                <w:rFonts w:ascii="宋体" w:hAnsi="宋体"/>
                <w:snapToGrid w:val="0"/>
                <w:kern w:val="0"/>
              </w:rPr>
            </w:pPr>
          </w:p>
        </w:tc>
        <w:tc>
          <w:tcPr>
            <w:tcW w:w="1134" w:type="dxa"/>
            <w:shd w:val="clear" w:color="auto" w:fill="auto"/>
          </w:tcPr>
          <w:p w14:paraId="2F6D4FBF" w14:textId="77777777" w:rsidR="00780828" w:rsidRDefault="00780828" w:rsidP="00803A8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F9929D5" w14:textId="77777777" w:rsidR="00780828" w:rsidRPr="00736667" w:rsidRDefault="00780828" w:rsidP="00803A8D">
            <w:pPr>
              <w:jc w:val="left"/>
              <w:rPr>
                <w:rFonts w:ascii="宋体" w:hAnsi="宋体"/>
                <w:snapToGrid w:val="0"/>
                <w:kern w:val="0"/>
              </w:rPr>
            </w:pPr>
          </w:p>
        </w:tc>
      </w:tr>
      <w:tr w:rsidR="00780828" w:rsidRPr="00736667" w14:paraId="2CCE38C2" w14:textId="77777777" w:rsidTr="00803A8D">
        <w:tc>
          <w:tcPr>
            <w:tcW w:w="2410" w:type="dxa"/>
            <w:shd w:val="clear" w:color="auto" w:fill="auto"/>
          </w:tcPr>
          <w:p w14:paraId="0337DBEA" w14:textId="77777777" w:rsidR="00780828" w:rsidRDefault="00780828" w:rsidP="00803A8D">
            <w:pPr>
              <w:jc w:val="left"/>
              <w:rPr>
                <w:rFonts w:ascii="宋体" w:hAnsi="宋体"/>
                <w:snapToGrid w:val="0"/>
                <w:kern w:val="0"/>
              </w:rPr>
            </w:pPr>
            <w:r>
              <w:rPr>
                <w:rFonts w:ascii="宋体" w:hAnsi="宋体"/>
                <w:snapToGrid w:val="0"/>
                <w:kern w:val="0"/>
              </w:rPr>
              <w:t>标签名</w:t>
            </w:r>
          </w:p>
        </w:tc>
        <w:tc>
          <w:tcPr>
            <w:tcW w:w="850" w:type="dxa"/>
            <w:shd w:val="clear" w:color="auto" w:fill="auto"/>
          </w:tcPr>
          <w:p w14:paraId="10FC6240" w14:textId="77777777" w:rsidR="00780828" w:rsidRPr="00736667" w:rsidRDefault="00780828" w:rsidP="00803A8D">
            <w:pPr>
              <w:jc w:val="left"/>
              <w:rPr>
                <w:rFonts w:ascii="宋体" w:hAnsi="宋体"/>
                <w:snapToGrid w:val="0"/>
                <w:kern w:val="0"/>
              </w:rPr>
            </w:pPr>
          </w:p>
        </w:tc>
        <w:tc>
          <w:tcPr>
            <w:tcW w:w="1134" w:type="dxa"/>
            <w:shd w:val="clear" w:color="auto" w:fill="auto"/>
          </w:tcPr>
          <w:p w14:paraId="3D51EB3E" w14:textId="77777777" w:rsidR="00780828" w:rsidRDefault="00780828" w:rsidP="00803A8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ABA6C02" w14:textId="77777777" w:rsidR="00780828" w:rsidRPr="00736667" w:rsidRDefault="00780828" w:rsidP="00803A8D">
            <w:pPr>
              <w:jc w:val="left"/>
              <w:rPr>
                <w:rFonts w:ascii="宋体" w:hAnsi="宋体"/>
                <w:snapToGrid w:val="0"/>
                <w:kern w:val="0"/>
              </w:rPr>
            </w:pPr>
          </w:p>
        </w:tc>
      </w:tr>
      <w:tr w:rsidR="00780828" w:rsidRPr="00736667" w14:paraId="726A9BFA" w14:textId="77777777" w:rsidTr="00803A8D">
        <w:tc>
          <w:tcPr>
            <w:tcW w:w="2410" w:type="dxa"/>
            <w:shd w:val="clear" w:color="auto" w:fill="auto"/>
          </w:tcPr>
          <w:p w14:paraId="29192EFA" w14:textId="77777777" w:rsidR="00780828" w:rsidRDefault="00780828" w:rsidP="00803A8D">
            <w:pPr>
              <w:jc w:val="left"/>
              <w:rPr>
                <w:rFonts w:ascii="宋体" w:hAnsi="宋体"/>
                <w:snapToGrid w:val="0"/>
                <w:kern w:val="0"/>
              </w:rPr>
            </w:pPr>
            <w:r>
              <w:rPr>
                <w:rFonts w:ascii="宋体" w:hAnsi="宋体" w:hint="eastAsia"/>
                <w:snapToGrid w:val="0"/>
                <w:kern w:val="0"/>
              </w:rPr>
              <w:t>标签</w:t>
            </w:r>
            <w:r>
              <w:rPr>
                <w:rFonts w:ascii="宋体" w:hAnsi="宋体"/>
                <w:snapToGrid w:val="0"/>
                <w:kern w:val="0"/>
              </w:rPr>
              <w:t>优先级</w:t>
            </w:r>
          </w:p>
        </w:tc>
        <w:tc>
          <w:tcPr>
            <w:tcW w:w="850" w:type="dxa"/>
            <w:shd w:val="clear" w:color="auto" w:fill="auto"/>
          </w:tcPr>
          <w:p w14:paraId="462C035D" w14:textId="77777777" w:rsidR="00780828" w:rsidRPr="00736667" w:rsidRDefault="00780828" w:rsidP="00803A8D">
            <w:pPr>
              <w:jc w:val="left"/>
              <w:rPr>
                <w:rFonts w:ascii="宋体" w:hAnsi="宋体"/>
                <w:snapToGrid w:val="0"/>
                <w:kern w:val="0"/>
              </w:rPr>
            </w:pPr>
          </w:p>
        </w:tc>
        <w:tc>
          <w:tcPr>
            <w:tcW w:w="1134" w:type="dxa"/>
            <w:shd w:val="clear" w:color="auto" w:fill="auto"/>
          </w:tcPr>
          <w:p w14:paraId="2189D8C2" w14:textId="77777777" w:rsidR="00780828" w:rsidRDefault="00780828" w:rsidP="00803A8D">
            <w:pPr>
              <w:jc w:val="left"/>
              <w:rPr>
                <w:rFonts w:ascii="宋体" w:hAnsi="宋体"/>
                <w:snapToGrid w:val="0"/>
                <w:kern w:val="0"/>
              </w:rPr>
            </w:pPr>
          </w:p>
        </w:tc>
        <w:tc>
          <w:tcPr>
            <w:tcW w:w="3119" w:type="dxa"/>
            <w:shd w:val="clear" w:color="auto" w:fill="auto"/>
          </w:tcPr>
          <w:p w14:paraId="404D5960" w14:textId="77777777" w:rsidR="00780828" w:rsidRPr="00736667" w:rsidRDefault="00780828" w:rsidP="00803A8D">
            <w:pPr>
              <w:jc w:val="left"/>
              <w:rPr>
                <w:rFonts w:ascii="宋体" w:hAnsi="宋体"/>
                <w:snapToGrid w:val="0"/>
                <w:kern w:val="0"/>
              </w:rPr>
            </w:pPr>
            <w:r>
              <w:rPr>
                <w:rFonts w:ascii="宋体" w:hAnsi="宋体" w:hint="eastAsia"/>
                <w:snapToGrid w:val="0"/>
                <w:kern w:val="0"/>
              </w:rPr>
              <w:t>整形</w:t>
            </w:r>
            <w:r>
              <w:rPr>
                <w:rFonts w:ascii="宋体" w:hAnsi="宋体"/>
                <w:snapToGrid w:val="0"/>
                <w:kern w:val="0"/>
              </w:rPr>
              <w:t>数字，</w:t>
            </w:r>
            <w:r>
              <w:rPr>
                <w:rFonts w:ascii="宋体" w:hAnsi="宋体" w:hint="eastAsia"/>
                <w:snapToGrid w:val="0"/>
                <w:kern w:val="0"/>
              </w:rPr>
              <w:t>默认</w:t>
            </w:r>
            <w:r>
              <w:rPr>
                <w:rFonts w:ascii="宋体" w:hAnsi="宋体"/>
                <w:snapToGrid w:val="0"/>
                <w:kern w:val="0"/>
              </w:rPr>
              <w:t>为</w:t>
            </w:r>
            <w:r>
              <w:rPr>
                <w:rFonts w:ascii="宋体" w:hAnsi="宋体" w:hint="eastAsia"/>
                <w:snapToGrid w:val="0"/>
                <w:kern w:val="0"/>
              </w:rPr>
              <w:t>0，数字</w:t>
            </w:r>
            <w:r>
              <w:rPr>
                <w:rFonts w:ascii="宋体" w:hAnsi="宋体"/>
                <w:snapToGrid w:val="0"/>
                <w:kern w:val="0"/>
              </w:rPr>
              <w:t>越大优先级越</w:t>
            </w:r>
            <w:r>
              <w:rPr>
                <w:rFonts w:ascii="宋体" w:hAnsi="宋体" w:hint="eastAsia"/>
                <w:snapToGrid w:val="0"/>
                <w:kern w:val="0"/>
              </w:rPr>
              <w:t>高</w:t>
            </w:r>
            <w:r>
              <w:rPr>
                <w:rFonts w:ascii="宋体" w:hAnsi="宋体"/>
                <w:snapToGrid w:val="0"/>
                <w:kern w:val="0"/>
              </w:rPr>
              <w:t>，</w:t>
            </w:r>
            <w:r>
              <w:rPr>
                <w:rFonts w:ascii="宋体" w:hAnsi="宋体" w:hint="eastAsia"/>
                <w:snapToGrid w:val="0"/>
                <w:kern w:val="0"/>
              </w:rPr>
              <w:t>只</w:t>
            </w:r>
            <w:r>
              <w:rPr>
                <w:rFonts w:ascii="宋体" w:hAnsi="宋体"/>
                <w:snapToGrid w:val="0"/>
                <w:kern w:val="0"/>
              </w:rPr>
              <w:t>展示优先级</w:t>
            </w:r>
            <w:r>
              <w:rPr>
                <w:rFonts w:ascii="宋体" w:hAnsi="宋体" w:hint="eastAsia"/>
                <w:snapToGrid w:val="0"/>
                <w:kern w:val="0"/>
              </w:rPr>
              <w:t>最高</w:t>
            </w:r>
            <w:r>
              <w:rPr>
                <w:rFonts w:ascii="宋体" w:hAnsi="宋体"/>
                <w:snapToGrid w:val="0"/>
                <w:kern w:val="0"/>
              </w:rPr>
              <w:t>前</w:t>
            </w:r>
            <w:r>
              <w:rPr>
                <w:rFonts w:ascii="宋体" w:hAnsi="宋体" w:hint="eastAsia"/>
                <w:snapToGrid w:val="0"/>
                <w:kern w:val="0"/>
              </w:rPr>
              <w:t>6个</w:t>
            </w:r>
            <w:r>
              <w:rPr>
                <w:rFonts w:ascii="宋体" w:hAnsi="宋体"/>
                <w:snapToGrid w:val="0"/>
                <w:kern w:val="0"/>
              </w:rPr>
              <w:t>。</w:t>
            </w:r>
          </w:p>
        </w:tc>
      </w:tr>
    </w:tbl>
    <w:p w14:paraId="7EEEB96E" w14:textId="77777777" w:rsidR="00780828" w:rsidRPr="00A9755C" w:rsidRDefault="00780828" w:rsidP="00780828">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74CBBA8" w14:textId="77777777" w:rsidR="00780828" w:rsidRPr="00C56A4E" w:rsidRDefault="00780828" w:rsidP="00780828"/>
    <w:p w14:paraId="45C7D7E6" w14:textId="77777777" w:rsidR="00780828" w:rsidRPr="00A52328" w:rsidRDefault="00780828" w:rsidP="00780828">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780828" w:rsidRPr="00736667" w14:paraId="6CD3CDE0" w14:textId="77777777" w:rsidTr="00803A8D">
        <w:tc>
          <w:tcPr>
            <w:tcW w:w="2126" w:type="dxa"/>
            <w:shd w:val="clear" w:color="auto" w:fill="E0E0E0"/>
          </w:tcPr>
          <w:p w14:paraId="1EB2716B" w14:textId="77777777" w:rsidR="00780828" w:rsidRPr="00736667" w:rsidRDefault="00780828" w:rsidP="00803A8D">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3EB5C7B3" w14:textId="77777777" w:rsidR="00780828" w:rsidRPr="00736667" w:rsidRDefault="00780828" w:rsidP="00803A8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BAEFD9" w14:textId="77777777" w:rsidR="00780828" w:rsidRPr="00736667" w:rsidRDefault="00780828" w:rsidP="00803A8D">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44903F28" w14:textId="77777777" w:rsidR="00780828" w:rsidRPr="00736667" w:rsidRDefault="00780828" w:rsidP="00803A8D">
            <w:pPr>
              <w:jc w:val="center"/>
              <w:rPr>
                <w:b/>
                <w:snapToGrid w:val="0"/>
                <w:kern w:val="0"/>
              </w:rPr>
            </w:pPr>
            <w:r w:rsidRPr="00736667">
              <w:rPr>
                <w:rFonts w:hint="eastAsia"/>
                <w:b/>
                <w:snapToGrid w:val="0"/>
                <w:kern w:val="0"/>
              </w:rPr>
              <w:t>备注</w:t>
            </w:r>
          </w:p>
        </w:tc>
      </w:tr>
      <w:tr w:rsidR="00780828" w:rsidRPr="00736667" w14:paraId="72830E1F" w14:textId="77777777" w:rsidTr="00803A8D">
        <w:tc>
          <w:tcPr>
            <w:tcW w:w="2126" w:type="dxa"/>
            <w:shd w:val="clear" w:color="auto" w:fill="auto"/>
          </w:tcPr>
          <w:p w14:paraId="148DFD3E" w14:textId="77777777" w:rsidR="00780828" w:rsidRDefault="00780828" w:rsidP="00803A8D">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2638F889" w14:textId="77777777" w:rsidR="00780828" w:rsidRPr="00736667" w:rsidRDefault="00780828" w:rsidP="00803A8D">
            <w:pPr>
              <w:jc w:val="left"/>
              <w:rPr>
                <w:rFonts w:ascii="宋体" w:hAnsi="宋体"/>
                <w:snapToGrid w:val="0"/>
                <w:kern w:val="0"/>
              </w:rPr>
            </w:pPr>
          </w:p>
        </w:tc>
        <w:tc>
          <w:tcPr>
            <w:tcW w:w="1134" w:type="dxa"/>
            <w:shd w:val="clear" w:color="auto" w:fill="auto"/>
          </w:tcPr>
          <w:p w14:paraId="72A35E68" w14:textId="77777777" w:rsidR="00780828" w:rsidRDefault="00780828" w:rsidP="00803A8D">
            <w:pPr>
              <w:jc w:val="left"/>
              <w:rPr>
                <w:rFonts w:ascii="宋体" w:hAnsi="宋体"/>
                <w:snapToGrid w:val="0"/>
                <w:kern w:val="0"/>
              </w:rPr>
            </w:pPr>
          </w:p>
        </w:tc>
        <w:tc>
          <w:tcPr>
            <w:tcW w:w="3119" w:type="dxa"/>
            <w:shd w:val="clear" w:color="auto" w:fill="auto"/>
          </w:tcPr>
          <w:p w14:paraId="0069B64B" w14:textId="77777777" w:rsidR="00780828" w:rsidRPr="00736667" w:rsidRDefault="00780828" w:rsidP="00803A8D">
            <w:pPr>
              <w:jc w:val="left"/>
              <w:rPr>
                <w:rFonts w:ascii="宋体" w:hAnsi="宋体"/>
                <w:snapToGrid w:val="0"/>
                <w:kern w:val="0"/>
              </w:rPr>
            </w:pPr>
            <w:r>
              <w:rPr>
                <w:rFonts w:ascii="宋体" w:hAnsi="宋体" w:hint="eastAsia"/>
                <w:snapToGrid w:val="0"/>
                <w:kern w:val="0"/>
              </w:rPr>
              <w:t>1-成功 0-失败</w:t>
            </w:r>
          </w:p>
        </w:tc>
      </w:tr>
      <w:tr w:rsidR="00780828" w:rsidRPr="00736667" w14:paraId="504881F4" w14:textId="77777777" w:rsidTr="00803A8D">
        <w:tc>
          <w:tcPr>
            <w:tcW w:w="2126" w:type="dxa"/>
            <w:shd w:val="clear" w:color="auto" w:fill="auto"/>
          </w:tcPr>
          <w:p w14:paraId="28C1A1EB" w14:textId="77777777" w:rsidR="00780828" w:rsidRDefault="00780828" w:rsidP="00803A8D">
            <w:pPr>
              <w:jc w:val="left"/>
              <w:rPr>
                <w:rFonts w:ascii="宋体" w:hAnsi="宋体"/>
                <w:snapToGrid w:val="0"/>
                <w:kern w:val="0"/>
              </w:rPr>
            </w:pPr>
            <w:r>
              <w:rPr>
                <w:rFonts w:ascii="宋体" w:hAnsi="宋体"/>
                <w:snapToGrid w:val="0"/>
                <w:kern w:val="0"/>
              </w:rPr>
              <w:t>备注</w:t>
            </w:r>
          </w:p>
        </w:tc>
        <w:tc>
          <w:tcPr>
            <w:tcW w:w="1134" w:type="dxa"/>
            <w:shd w:val="clear" w:color="auto" w:fill="auto"/>
          </w:tcPr>
          <w:p w14:paraId="276D7064" w14:textId="77777777" w:rsidR="00780828" w:rsidRPr="00736667" w:rsidRDefault="00780828" w:rsidP="00803A8D">
            <w:pPr>
              <w:jc w:val="left"/>
              <w:rPr>
                <w:rFonts w:ascii="宋体" w:hAnsi="宋体"/>
                <w:snapToGrid w:val="0"/>
                <w:kern w:val="0"/>
              </w:rPr>
            </w:pPr>
          </w:p>
        </w:tc>
        <w:tc>
          <w:tcPr>
            <w:tcW w:w="1134" w:type="dxa"/>
            <w:shd w:val="clear" w:color="auto" w:fill="auto"/>
          </w:tcPr>
          <w:p w14:paraId="2C7D72C3" w14:textId="77777777" w:rsidR="00780828" w:rsidRDefault="00780828" w:rsidP="00803A8D">
            <w:pPr>
              <w:jc w:val="left"/>
              <w:rPr>
                <w:rFonts w:ascii="宋体" w:hAnsi="宋体"/>
                <w:snapToGrid w:val="0"/>
                <w:kern w:val="0"/>
              </w:rPr>
            </w:pPr>
          </w:p>
        </w:tc>
        <w:tc>
          <w:tcPr>
            <w:tcW w:w="3119" w:type="dxa"/>
            <w:shd w:val="clear" w:color="auto" w:fill="auto"/>
          </w:tcPr>
          <w:p w14:paraId="63A872C9" w14:textId="77777777" w:rsidR="00780828" w:rsidRPr="00736667" w:rsidRDefault="00780828" w:rsidP="00803A8D">
            <w:pPr>
              <w:jc w:val="left"/>
              <w:rPr>
                <w:rFonts w:ascii="宋体" w:hAnsi="宋体"/>
                <w:snapToGrid w:val="0"/>
                <w:kern w:val="0"/>
              </w:rPr>
            </w:pPr>
          </w:p>
        </w:tc>
      </w:tr>
    </w:tbl>
    <w:p w14:paraId="21F0403C" w14:textId="77777777" w:rsidR="00780828" w:rsidRDefault="00780828" w:rsidP="00152C2F">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18DD0E0C" w14:textId="77777777" w:rsidR="00780828" w:rsidRPr="00A9755C" w:rsidRDefault="00780828" w:rsidP="00780828">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370AA70" w14:textId="77777777" w:rsidR="00780828" w:rsidRDefault="00780828" w:rsidP="00780828">
      <w:pPr>
        <w:pStyle w:val="6"/>
      </w:pPr>
      <w:r>
        <w:rPr>
          <w:rFonts w:hint="eastAsia"/>
        </w:rPr>
        <w:t>数据</w:t>
      </w:r>
      <w:r>
        <w:t>库表</w:t>
      </w:r>
    </w:p>
    <w:p w14:paraId="444780D9" w14:textId="77777777" w:rsidR="00780828" w:rsidRDefault="00780828" w:rsidP="00780828">
      <w:r w:rsidRPr="006669B4">
        <w:rPr>
          <w:rFonts w:hint="eastAsia"/>
        </w:rPr>
        <w:t>评价标签码表</w:t>
      </w:r>
    </w:p>
    <w:p w14:paraId="2C32BDB0" w14:textId="77777777" w:rsidR="00DE0BC2" w:rsidRDefault="00DE0BC2" w:rsidP="00DE0BC2">
      <w:pPr>
        <w:rPr>
          <w:kern w:val="0"/>
        </w:rPr>
      </w:pPr>
    </w:p>
    <w:p w14:paraId="31A3E3E7" w14:textId="77777777" w:rsidR="00DE0BC2" w:rsidRDefault="00DE0BC2" w:rsidP="00DE0BC2">
      <w:pPr>
        <w:pStyle w:val="4"/>
        <w:ind w:hanging="580"/>
        <w:rPr>
          <w:rFonts w:ascii="黑体" w:hAnsi="黑体"/>
        </w:rPr>
      </w:pPr>
      <w:r>
        <w:rPr>
          <w:rFonts w:ascii="黑体" w:hAnsi="黑体" w:hint="eastAsia"/>
        </w:rPr>
        <w:t>资</w:t>
      </w:r>
      <w:r>
        <w:rPr>
          <w:rFonts w:ascii="黑体" w:hAnsi="黑体"/>
        </w:rPr>
        <w:t>方</w:t>
      </w:r>
      <w:r>
        <w:rPr>
          <w:rFonts w:ascii="黑体" w:hAnsi="黑体" w:hint="eastAsia"/>
        </w:rPr>
        <w:t>接口</w:t>
      </w:r>
      <w:r>
        <w:rPr>
          <w:rFonts w:ascii="黑体" w:hAnsi="黑体"/>
        </w:rPr>
        <w:t>服务</w:t>
      </w:r>
    </w:p>
    <w:p w14:paraId="776ADC06" w14:textId="77777777" w:rsidR="00DE0BC2" w:rsidRPr="0082647F" w:rsidRDefault="00DE0BC2" w:rsidP="00DE0BC2">
      <w:pPr>
        <w:pStyle w:val="5"/>
      </w:pPr>
      <w:r>
        <w:rPr>
          <w:rFonts w:hint="eastAsia"/>
        </w:rPr>
        <w:t>整体评价</w:t>
      </w:r>
      <w:r>
        <w:t>查询</w:t>
      </w:r>
    </w:p>
    <w:p w14:paraId="5987BA7B" w14:textId="77777777" w:rsidR="00DE0BC2" w:rsidRDefault="00DE0BC2" w:rsidP="00DE0BC2">
      <w:pPr>
        <w:pStyle w:val="6"/>
      </w:pPr>
      <w:r>
        <w:rPr>
          <w:rFonts w:hint="eastAsia"/>
        </w:rPr>
        <w:t>功能</w:t>
      </w:r>
      <w:r>
        <w:t>描述</w:t>
      </w:r>
    </w:p>
    <w:p w14:paraId="4709D487"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查询</w:t>
      </w:r>
      <w:r>
        <w:rPr>
          <w:rFonts w:ascii="宋体" w:hAnsi="宋体" w:hint="eastAsia"/>
          <w:kern w:val="0"/>
          <w:sz w:val="24"/>
          <w:szCs w:val="21"/>
        </w:rPr>
        <w:t>资方</w:t>
      </w:r>
      <w:r>
        <w:rPr>
          <w:rFonts w:ascii="宋体" w:hAnsi="宋体"/>
          <w:kern w:val="0"/>
          <w:sz w:val="24"/>
          <w:szCs w:val="21"/>
        </w:rPr>
        <w:t>整体评价</w:t>
      </w:r>
      <w:r>
        <w:rPr>
          <w:rFonts w:ascii="宋体" w:hAnsi="宋体" w:hint="eastAsia"/>
          <w:kern w:val="0"/>
          <w:sz w:val="24"/>
          <w:szCs w:val="21"/>
        </w:rPr>
        <w:t>，即</w:t>
      </w:r>
      <w:r>
        <w:rPr>
          <w:rFonts w:ascii="宋体" w:hAnsi="宋体"/>
          <w:kern w:val="0"/>
          <w:sz w:val="24"/>
          <w:szCs w:val="21"/>
        </w:rPr>
        <w:t>标签种类及计数</w:t>
      </w:r>
      <w:r>
        <w:rPr>
          <w:rFonts w:ascii="宋体" w:hAnsi="宋体" w:hint="eastAsia"/>
          <w:kern w:val="0"/>
          <w:sz w:val="24"/>
          <w:szCs w:val="21"/>
        </w:rPr>
        <w:t>。</w:t>
      </w:r>
    </w:p>
    <w:p w14:paraId="5F2B22B2" w14:textId="77777777" w:rsidR="00DE0BC2" w:rsidRPr="00676A58" w:rsidRDefault="00DE0BC2" w:rsidP="00DE0BC2">
      <w:pPr>
        <w:pStyle w:val="6"/>
      </w:pPr>
      <w:r w:rsidRPr="00676A58">
        <w:rPr>
          <w:rFonts w:hint="eastAsia"/>
        </w:rPr>
        <w:t>处理流程</w:t>
      </w:r>
    </w:p>
    <w:p w14:paraId="14DEF6D6" w14:textId="77777777" w:rsidR="00DE0BC2" w:rsidRPr="004F010F" w:rsidRDefault="00DE0BC2" w:rsidP="00DE0BC2">
      <w:pPr>
        <w:ind w:left="289" w:firstLine="420"/>
      </w:pPr>
      <w:r w:rsidRPr="00646F01">
        <w:rPr>
          <w:rFonts w:hint="eastAsia"/>
          <w:b/>
          <w:sz w:val="24"/>
          <w:szCs w:val="24"/>
        </w:rPr>
        <w:t>【流程描述】</w:t>
      </w:r>
    </w:p>
    <w:p w14:paraId="48B01FFF"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根据资方用户唯一标识</w:t>
      </w:r>
      <w:r>
        <w:rPr>
          <w:rFonts w:ascii="宋体" w:hAnsi="宋体" w:hint="eastAsia"/>
          <w:kern w:val="0"/>
          <w:sz w:val="24"/>
          <w:szCs w:val="21"/>
        </w:rPr>
        <w:t>，</w:t>
      </w:r>
      <w:r>
        <w:rPr>
          <w:rFonts w:ascii="宋体" w:hAnsi="宋体"/>
          <w:kern w:val="0"/>
          <w:sz w:val="24"/>
          <w:szCs w:val="21"/>
        </w:rPr>
        <w:t>从资方评价信息表中查询所持标签及计数</w:t>
      </w:r>
      <w:r>
        <w:rPr>
          <w:rFonts w:ascii="宋体" w:hAnsi="宋体" w:hint="eastAsia"/>
          <w:kern w:val="0"/>
          <w:sz w:val="24"/>
          <w:szCs w:val="21"/>
        </w:rPr>
        <w:t>。</w:t>
      </w:r>
    </w:p>
    <w:p w14:paraId="27C85294" w14:textId="77777777" w:rsidR="00DE0BC2" w:rsidRPr="00F9212D" w:rsidRDefault="00DE0BC2" w:rsidP="00DE0BC2">
      <w:pPr>
        <w:pStyle w:val="6"/>
      </w:pPr>
      <w:r w:rsidRPr="00F9212D">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23A22D2E" w14:textId="77777777" w:rsidTr="004664EA">
        <w:tc>
          <w:tcPr>
            <w:tcW w:w="2126" w:type="dxa"/>
            <w:shd w:val="clear" w:color="auto" w:fill="E0E0E0"/>
          </w:tcPr>
          <w:p w14:paraId="4B14C28B" w14:textId="77777777" w:rsidR="00DE0BC2" w:rsidRDefault="00DE0BC2" w:rsidP="004664EA">
            <w:pPr>
              <w:jc w:val="center"/>
              <w:rPr>
                <w:b/>
                <w:snapToGrid w:val="0"/>
                <w:kern w:val="0"/>
              </w:rPr>
            </w:pPr>
            <w:r w:rsidRPr="00736667">
              <w:rPr>
                <w:rFonts w:hint="eastAsia"/>
                <w:b/>
                <w:snapToGrid w:val="0"/>
                <w:kern w:val="0"/>
              </w:rPr>
              <w:t>输入要素</w:t>
            </w:r>
          </w:p>
          <w:p w14:paraId="767832F9" w14:textId="77777777" w:rsidR="00DE0BC2" w:rsidRPr="00736667" w:rsidRDefault="00DE0BC2" w:rsidP="004664EA">
            <w:pPr>
              <w:jc w:val="center"/>
              <w:rPr>
                <w:b/>
                <w:snapToGrid w:val="0"/>
                <w:kern w:val="0"/>
              </w:rPr>
            </w:pPr>
          </w:p>
        </w:tc>
        <w:tc>
          <w:tcPr>
            <w:tcW w:w="1134" w:type="dxa"/>
            <w:shd w:val="clear" w:color="auto" w:fill="E0E0E0"/>
          </w:tcPr>
          <w:p w14:paraId="7C486A8C"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12C72E0"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213FB226"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5960656F" w14:textId="77777777" w:rsidTr="004664EA">
        <w:tc>
          <w:tcPr>
            <w:tcW w:w="2126" w:type="dxa"/>
            <w:shd w:val="clear" w:color="auto" w:fill="auto"/>
          </w:tcPr>
          <w:p w14:paraId="1FAC06BB" w14:textId="77777777" w:rsidR="00DE0BC2" w:rsidRPr="00736667" w:rsidRDefault="00DE0BC2" w:rsidP="004664EA">
            <w:pPr>
              <w:jc w:val="left"/>
              <w:rPr>
                <w:rFonts w:ascii="宋体" w:hAnsi="宋体"/>
                <w:snapToGrid w:val="0"/>
                <w:kern w:val="0"/>
              </w:rPr>
            </w:pPr>
            <w:r>
              <w:rPr>
                <w:rFonts w:ascii="宋体" w:hAnsi="宋体" w:hint="eastAsia"/>
                <w:snapToGrid w:val="0"/>
                <w:kern w:val="0"/>
              </w:rPr>
              <w:t>资方</w:t>
            </w:r>
            <w:r>
              <w:rPr>
                <w:rFonts w:ascii="宋体" w:hAnsi="宋体"/>
                <w:snapToGrid w:val="0"/>
                <w:kern w:val="0"/>
              </w:rPr>
              <w:t>用户唯一标识</w:t>
            </w:r>
          </w:p>
        </w:tc>
        <w:tc>
          <w:tcPr>
            <w:tcW w:w="1134" w:type="dxa"/>
            <w:shd w:val="clear" w:color="auto" w:fill="auto"/>
          </w:tcPr>
          <w:p w14:paraId="258AFAEE" w14:textId="77777777" w:rsidR="00DE0BC2" w:rsidRPr="00736667" w:rsidRDefault="00DE0BC2" w:rsidP="004664EA">
            <w:pPr>
              <w:jc w:val="left"/>
              <w:rPr>
                <w:rFonts w:ascii="宋体" w:hAnsi="宋体"/>
                <w:snapToGrid w:val="0"/>
                <w:kern w:val="0"/>
              </w:rPr>
            </w:pPr>
          </w:p>
        </w:tc>
        <w:tc>
          <w:tcPr>
            <w:tcW w:w="1134" w:type="dxa"/>
            <w:shd w:val="clear" w:color="auto" w:fill="auto"/>
          </w:tcPr>
          <w:p w14:paraId="5FC94720" w14:textId="77777777" w:rsidR="00DE0BC2" w:rsidRPr="00736667"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BA83D5" w14:textId="77777777" w:rsidR="00DE0BC2" w:rsidRPr="00736667" w:rsidRDefault="00DE0BC2" w:rsidP="004664EA">
            <w:pPr>
              <w:jc w:val="left"/>
              <w:rPr>
                <w:rFonts w:ascii="宋体" w:hAnsi="宋体"/>
                <w:snapToGrid w:val="0"/>
                <w:kern w:val="0"/>
              </w:rPr>
            </w:pPr>
          </w:p>
        </w:tc>
      </w:tr>
    </w:tbl>
    <w:p w14:paraId="6220321B"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82F2D66" w14:textId="77777777" w:rsidR="00DE0BC2" w:rsidRPr="00C56A4E" w:rsidRDefault="00DE0BC2" w:rsidP="00DE0BC2"/>
    <w:p w14:paraId="14ED51A3" w14:textId="77777777" w:rsidR="00DE0BC2" w:rsidRPr="00A52328" w:rsidRDefault="00DE0BC2" w:rsidP="00DE0BC2">
      <w:pPr>
        <w:pStyle w:val="6"/>
      </w:pPr>
      <w:r w:rsidRPr="00A52328">
        <w:rPr>
          <w:rFonts w:hint="eastAsia"/>
        </w:rPr>
        <w:t>输出</w:t>
      </w:r>
    </w:p>
    <w:p w14:paraId="6F619ACD" w14:textId="77777777" w:rsidR="00DE0BC2" w:rsidRPr="000162FA" w:rsidRDefault="00DE0BC2" w:rsidP="00DE0BC2">
      <w:pPr>
        <w:ind w:firstLineChars="300" w:firstLine="630"/>
      </w:pPr>
      <w:r>
        <w:rPr>
          <w:rFonts w:hint="eastAsia"/>
        </w:rPr>
        <w:t>输出结果为下表元素的列表集合。</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5F3C2AB2" w14:textId="77777777" w:rsidTr="004664EA">
        <w:tc>
          <w:tcPr>
            <w:tcW w:w="2126" w:type="dxa"/>
            <w:shd w:val="clear" w:color="auto" w:fill="E0E0E0"/>
          </w:tcPr>
          <w:p w14:paraId="0E7C9A58"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5D39DCC9"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FD7FB6A"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6BD4D6AA"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3EF5D80C" w14:textId="77777777" w:rsidTr="004664EA">
        <w:tc>
          <w:tcPr>
            <w:tcW w:w="2126" w:type="dxa"/>
            <w:shd w:val="clear" w:color="auto" w:fill="auto"/>
          </w:tcPr>
          <w:p w14:paraId="223EE115" w14:textId="77777777" w:rsidR="00DE0BC2" w:rsidRDefault="00DE0BC2" w:rsidP="004664EA">
            <w:pPr>
              <w:jc w:val="left"/>
              <w:rPr>
                <w:rFonts w:ascii="宋体" w:hAnsi="宋体"/>
                <w:snapToGrid w:val="0"/>
                <w:kern w:val="0"/>
              </w:rPr>
            </w:pPr>
            <w:r>
              <w:rPr>
                <w:rFonts w:ascii="宋体" w:hAnsi="宋体"/>
                <w:snapToGrid w:val="0"/>
                <w:kern w:val="0"/>
              </w:rPr>
              <w:t>标签名</w:t>
            </w:r>
          </w:p>
        </w:tc>
        <w:tc>
          <w:tcPr>
            <w:tcW w:w="1134" w:type="dxa"/>
            <w:shd w:val="clear" w:color="auto" w:fill="auto"/>
          </w:tcPr>
          <w:p w14:paraId="614DA41D" w14:textId="77777777" w:rsidR="00DE0BC2" w:rsidRPr="00736667" w:rsidRDefault="00DE0BC2" w:rsidP="004664EA">
            <w:pPr>
              <w:jc w:val="left"/>
              <w:rPr>
                <w:rFonts w:ascii="宋体" w:hAnsi="宋体"/>
                <w:snapToGrid w:val="0"/>
                <w:kern w:val="0"/>
              </w:rPr>
            </w:pPr>
          </w:p>
        </w:tc>
        <w:tc>
          <w:tcPr>
            <w:tcW w:w="1134" w:type="dxa"/>
            <w:shd w:val="clear" w:color="auto" w:fill="auto"/>
          </w:tcPr>
          <w:p w14:paraId="7A9DE34B" w14:textId="77777777" w:rsidR="00DE0BC2" w:rsidRDefault="00DE0BC2" w:rsidP="004664EA">
            <w:pPr>
              <w:jc w:val="left"/>
              <w:rPr>
                <w:rFonts w:ascii="宋体" w:hAnsi="宋体"/>
                <w:snapToGrid w:val="0"/>
                <w:kern w:val="0"/>
              </w:rPr>
            </w:pPr>
          </w:p>
        </w:tc>
        <w:tc>
          <w:tcPr>
            <w:tcW w:w="3119" w:type="dxa"/>
            <w:shd w:val="clear" w:color="auto" w:fill="auto"/>
          </w:tcPr>
          <w:p w14:paraId="1625B0A1" w14:textId="77777777" w:rsidR="00DE0BC2" w:rsidRPr="00736667" w:rsidRDefault="00DE0BC2" w:rsidP="004664EA">
            <w:pPr>
              <w:jc w:val="left"/>
              <w:rPr>
                <w:rFonts w:ascii="宋体" w:hAnsi="宋体"/>
                <w:snapToGrid w:val="0"/>
                <w:kern w:val="0"/>
              </w:rPr>
            </w:pPr>
          </w:p>
        </w:tc>
      </w:tr>
      <w:tr w:rsidR="00DE0BC2" w:rsidRPr="00736667" w14:paraId="4502397D" w14:textId="77777777" w:rsidTr="004664EA">
        <w:tc>
          <w:tcPr>
            <w:tcW w:w="2126" w:type="dxa"/>
            <w:shd w:val="clear" w:color="auto" w:fill="auto"/>
          </w:tcPr>
          <w:p w14:paraId="786E09BD" w14:textId="77777777" w:rsidR="00DE0BC2" w:rsidRDefault="00DE0BC2" w:rsidP="004664EA">
            <w:pPr>
              <w:jc w:val="left"/>
              <w:rPr>
                <w:rFonts w:ascii="宋体" w:hAnsi="宋体"/>
                <w:snapToGrid w:val="0"/>
                <w:kern w:val="0"/>
              </w:rPr>
            </w:pPr>
            <w:r>
              <w:rPr>
                <w:rFonts w:ascii="宋体" w:hAnsi="宋体"/>
                <w:snapToGrid w:val="0"/>
                <w:kern w:val="0"/>
              </w:rPr>
              <w:t>标签被标次数</w:t>
            </w:r>
          </w:p>
        </w:tc>
        <w:tc>
          <w:tcPr>
            <w:tcW w:w="1134" w:type="dxa"/>
            <w:shd w:val="clear" w:color="auto" w:fill="auto"/>
          </w:tcPr>
          <w:p w14:paraId="30789F82" w14:textId="77777777" w:rsidR="00DE0BC2" w:rsidRPr="00736667" w:rsidRDefault="00DE0BC2" w:rsidP="004664EA">
            <w:pPr>
              <w:jc w:val="left"/>
              <w:rPr>
                <w:rFonts w:ascii="宋体" w:hAnsi="宋体"/>
                <w:snapToGrid w:val="0"/>
                <w:kern w:val="0"/>
              </w:rPr>
            </w:pPr>
          </w:p>
        </w:tc>
        <w:tc>
          <w:tcPr>
            <w:tcW w:w="1134" w:type="dxa"/>
            <w:shd w:val="clear" w:color="auto" w:fill="auto"/>
          </w:tcPr>
          <w:p w14:paraId="1E8BFDD8" w14:textId="77777777" w:rsidR="00DE0BC2" w:rsidRDefault="00DE0BC2" w:rsidP="004664EA">
            <w:pPr>
              <w:jc w:val="left"/>
              <w:rPr>
                <w:rFonts w:ascii="宋体" w:hAnsi="宋体"/>
                <w:snapToGrid w:val="0"/>
                <w:kern w:val="0"/>
              </w:rPr>
            </w:pPr>
          </w:p>
        </w:tc>
        <w:tc>
          <w:tcPr>
            <w:tcW w:w="3119" w:type="dxa"/>
            <w:shd w:val="clear" w:color="auto" w:fill="auto"/>
          </w:tcPr>
          <w:p w14:paraId="7B96031C" w14:textId="77777777" w:rsidR="00DE0BC2" w:rsidRPr="00736667" w:rsidRDefault="00DE0BC2" w:rsidP="004664EA">
            <w:pPr>
              <w:jc w:val="left"/>
              <w:rPr>
                <w:rFonts w:ascii="宋体" w:hAnsi="宋体"/>
                <w:snapToGrid w:val="0"/>
                <w:kern w:val="0"/>
              </w:rPr>
            </w:pPr>
          </w:p>
        </w:tc>
      </w:tr>
      <w:tr w:rsidR="00DE0BC2" w:rsidRPr="00736667" w14:paraId="4146F73B" w14:textId="77777777" w:rsidTr="004664EA">
        <w:tc>
          <w:tcPr>
            <w:tcW w:w="2126" w:type="dxa"/>
            <w:shd w:val="clear" w:color="auto" w:fill="auto"/>
          </w:tcPr>
          <w:p w14:paraId="0164550B" w14:textId="77777777" w:rsidR="00DE0BC2" w:rsidRDefault="00DE0BC2" w:rsidP="004664EA">
            <w:pPr>
              <w:jc w:val="left"/>
              <w:rPr>
                <w:rFonts w:ascii="宋体" w:hAnsi="宋体"/>
                <w:snapToGrid w:val="0"/>
                <w:kern w:val="0"/>
              </w:rPr>
            </w:pPr>
          </w:p>
        </w:tc>
        <w:tc>
          <w:tcPr>
            <w:tcW w:w="1134" w:type="dxa"/>
            <w:shd w:val="clear" w:color="auto" w:fill="auto"/>
          </w:tcPr>
          <w:p w14:paraId="011F384E" w14:textId="77777777" w:rsidR="00DE0BC2" w:rsidRPr="00736667" w:rsidRDefault="00DE0BC2" w:rsidP="004664EA">
            <w:pPr>
              <w:jc w:val="left"/>
              <w:rPr>
                <w:rFonts w:ascii="宋体" w:hAnsi="宋体"/>
                <w:snapToGrid w:val="0"/>
                <w:kern w:val="0"/>
              </w:rPr>
            </w:pPr>
          </w:p>
        </w:tc>
        <w:tc>
          <w:tcPr>
            <w:tcW w:w="1134" w:type="dxa"/>
            <w:shd w:val="clear" w:color="auto" w:fill="auto"/>
          </w:tcPr>
          <w:p w14:paraId="25BFA962" w14:textId="77777777" w:rsidR="00DE0BC2" w:rsidRDefault="00DE0BC2" w:rsidP="004664EA">
            <w:pPr>
              <w:jc w:val="left"/>
              <w:rPr>
                <w:rFonts w:ascii="宋体" w:hAnsi="宋体"/>
                <w:snapToGrid w:val="0"/>
                <w:kern w:val="0"/>
              </w:rPr>
            </w:pPr>
          </w:p>
        </w:tc>
        <w:tc>
          <w:tcPr>
            <w:tcW w:w="3119" w:type="dxa"/>
            <w:shd w:val="clear" w:color="auto" w:fill="auto"/>
          </w:tcPr>
          <w:p w14:paraId="44D1D78C" w14:textId="77777777" w:rsidR="00DE0BC2" w:rsidRPr="00736667" w:rsidRDefault="00DE0BC2" w:rsidP="004664EA">
            <w:pPr>
              <w:jc w:val="left"/>
              <w:rPr>
                <w:rFonts w:ascii="宋体" w:hAnsi="宋体"/>
                <w:snapToGrid w:val="0"/>
                <w:kern w:val="0"/>
              </w:rPr>
            </w:pPr>
          </w:p>
        </w:tc>
      </w:tr>
    </w:tbl>
    <w:p w14:paraId="5A875AAA"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5AE097F" w14:textId="77777777" w:rsidR="00DE0BC2" w:rsidRPr="00FE1432" w:rsidRDefault="00DE0BC2" w:rsidP="00DE0BC2">
      <w:pPr>
        <w:pStyle w:val="6"/>
      </w:pPr>
      <w:r>
        <w:rPr>
          <w:rFonts w:hint="eastAsia"/>
        </w:rPr>
        <w:t>数据</w:t>
      </w:r>
      <w:r>
        <w:t>库表</w:t>
      </w:r>
    </w:p>
    <w:p w14:paraId="50AF0987" w14:textId="77777777" w:rsidR="00DE0BC2" w:rsidRDefault="00DE0BC2" w:rsidP="00DE0BC2">
      <w:pPr>
        <w:rPr>
          <w:kern w:val="0"/>
        </w:rPr>
      </w:pPr>
      <w:r>
        <w:rPr>
          <w:kern w:val="0"/>
        </w:rPr>
        <w:t>资方评价信息表</w:t>
      </w:r>
    </w:p>
    <w:p w14:paraId="660D6951" w14:textId="77777777" w:rsidR="00DE0BC2" w:rsidRPr="0082647F" w:rsidRDefault="00DE0BC2" w:rsidP="00041BC9">
      <w:pPr>
        <w:pStyle w:val="5"/>
      </w:pPr>
      <w:r>
        <w:rPr>
          <w:rFonts w:hint="eastAsia"/>
        </w:rPr>
        <w:t>评价业务</w:t>
      </w:r>
      <w:r>
        <w:t>查询</w:t>
      </w:r>
    </w:p>
    <w:p w14:paraId="2B8E2A22" w14:textId="77777777" w:rsidR="00DE0BC2" w:rsidRDefault="00DE0BC2" w:rsidP="00DE0BC2">
      <w:pPr>
        <w:pStyle w:val="6"/>
      </w:pPr>
      <w:r>
        <w:rPr>
          <w:rFonts w:hint="eastAsia"/>
        </w:rPr>
        <w:t>功能</w:t>
      </w:r>
      <w:r>
        <w:t>描述</w:t>
      </w:r>
    </w:p>
    <w:p w14:paraId="07F32ECD"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对</w:t>
      </w:r>
      <w:r>
        <w:rPr>
          <w:rFonts w:ascii="宋体" w:hAnsi="宋体" w:hint="eastAsia"/>
          <w:kern w:val="0"/>
          <w:sz w:val="24"/>
          <w:szCs w:val="21"/>
        </w:rPr>
        <w:t>当前</w:t>
      </w:r>
      <w:r>
        <w:rPr>
          <w:rFonts w:ascii="宋体" w:hAnsi="宋体"/>
          <w:kern w:val="0"/>
          <w:sz w:val="24"/>
          <w:szCs w:val="21"/>
        </w:rPr>
        <w:t>资方用户所有已完成业务进行已评价</w:t>
      </w:r>
      <w:r>
        <w:rPr>
          <w:rFonts w:ascii="宋体" w:hAnsi="宋体" w:hint="eastAsia"/>
          <w:kern w:val="0"/>
          <w:sz w:val="24"/>
          <w:szCs w:val="21"/>
        </w:rPr>
        <w:t>/未评价分类查询。</w:t>
      </w:r>
    </w:p>
    <w:p w14:paraId="175716C9" w14:textId="77777777" w:rsidR="00DE0BC2" w:rsidRPr="00676A58" w:rsidRDefault="00DE0BC2" w:rsidP="00DE0BC2">
      <w:pPr>
        <w:pStyle w:val="6"/>
      </w:pPr>
      <w:r w:rsidRPr="00676A58">
        <w:rPr>
          <w:rFonts w:hint="eastAsia"/>
        </w:rPr>
        <w:t>处理流程</w:t>
      </w:r>
    </w:p>
    <w:p w14:paraId="0311EC39" w14:textId="77777777" w:rsidR="00DE0BC2" w:rsidRPr="004F010F" w:rsidRDefault="00DE0BC2" w:rsidP="00DE0BC2">
      <w:pPr>
        <w:ind w:left="289" w:firstLine="420"/>
      </w:pPr>
      <w:r w:rsidRPr="00646F01">
        <w:rPr>
          <w:rFonts w:hint="eastAsia"/>
          <w:b/>
          <w:sz w:val="24"/>
          <w:szCs w:val="24"/>
        </w:rPr>
        <w:t>【流程描述】</w:t>
      </w:r>
    </w:p>
    <w:p w14:paraId="619FF9F5"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 xml:space="preserve"> 根据传入的资方</w:t>
      </w:r>
      <w:r w:rsidRPr="00303545">
        <w:rPr>
          <w:rFonts w:ascii="宋体" w:hAnsi="宋体"/>
          <w:kern w:val="0"/>
          <w:sz w:val="24"/>
          <w:szCs w:val="21"/>
        </w:rPr>
        <w:t>用户唯一标识</w:t>
      </w:r>
      <w:r>
        <w:rPr>
          <w:rFonts w:ascii="宋体" w:hAnsi="宋体"/>
          <w:kern w:val="0"/>
          <w:sz w:val="24"/>
          <w:szCs w:val="21"/>
        </w:rPr>
        <w:t>和评价标识</w:t>
      </w:r>
      <w:r>
        <w:rPr>
          <w:rFonts w:ascii="宋体" w:hAnsi="宋体" w:hint="eastAsia"/>
          <w:kern w:val="0"/>
          <w:sz w:val="24"/>
          <w:szCs w:val="21"/>
        </w:rPr>
        <w:t>（1-已评价 0-未评价）</w:t>
      </w:r>
      <w:r w:rsidRPr="00303545">
        <w:rPr>
          <w:rFonts w:ascii="宋体" w:hAnsi="宋体" w:hint="eastAsia"/>
          <w:kern w:val="0"/>
          <w:sz w:val="24"/>
          <w:szCs w:val="21"/>
        </w:rPr>
        <w:t>，查询</w:t>
      </w:r>
      <w:r>
        <w:rPr>
          <w:rFonts w:ascii="宋体" w:hAnsi="宋体"/>
          <w:kern w:val="0"/>
          <w:sz w:val="24"/>
          <w:szCs w:val="21"/>
        </w:rPr>
        <w:t>渠道</w:t>
      </w:r>
      <w:r>
        <w:rPr>
          <w:rFonts w:ascii="宋体" w:hAnsi="宋体" w:hint="eastAsia"/>
          <w:kern w:val="0"/>
          <w:sz w:val="24"/>
          <w:szCs w:val="21"/>
        </w:rPr>
        <w:t>用户的已完成业务</w:t>
      </w:r>
      <w:r w:rsidRPr="00303545">
        <w:rPr>
          <w:rFonts w:ascii="宋体" w:hAnsi="宋体" w:hint="eastAsia"/>
          <w:kern w:val="0"/>
          <w:sz w:val="24"/>
          <w:szCs w:val="21"/>
        </w:rPr>
        <w:t>。</w:t>
      </w:r>
    </w:p>
    <w:p w14:paraId="51450F23" w14:textId="77777777" w:rsidR="00DE0BC2" w:rsidRPr="00F9212D" w:rsidRDefault="00DE0BC2" w:rsidP="00DE0BC2">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4A3769C5" w14:textId="77777777" w:rsidTr="004664EA">
        <w:tc>
          <w:tcPr>
            <w:tcW w:w="2126" w:type="dxa"/>
            <w:shd w:val="clear" w:color="auto" w:fill="E0E0E0"/>
          </w:tcPr>
          <w:p w14:paraId="6162881B" w14:textId="77777777" w:rsidR="00DE0BC2" w:rsidRDefault="00DE0BC2" w:rsidP="004664EA">
            <w:pPr>
              <w:jc w:val="center"/>
              <w:rPr>
                <w:b/>
                <w:snapToGrid w:val="0"/>
                <w:kern w:val="0"/>
              </w:rPr>
            </w:pPr>
            <w:r w:rsidRPr="00736667">
              <w:rPr>
                <w:rFonts w:hint="eastAsia"/>
                <w:b/>
                <w:snapToGrid w:val="0"/>
                <w:kern w:val="0"/>
              </w:rPr>
              <w:t>输入要素</w:t>
            </w:r>
          </w:p>
          <w:p w14:paraId="1C0C5E36" w14:textId="77777777" w:rsidR="00DE0BC2" w:rsidRPr="00736667" w:rsidRDefault="00DE0BC2" w:rsidP="004664EA">
            <w:pPr>
              <w:jc w:val="center"/>
              <w:rPr>
                <w:b/>
                <w:snapToGrid w:val="0"/>
                <w:kern w:val="0"/>
              </w:rPr>
            </w:pPr>
          </w:p>
        </w:tc>
        <w:tc>
          <w:tcPr>
            <w:tcW w:w="1134" w:type="dxa"/>
            <w:shd w:val="clear" w:color="auto" w:fill="E0E0E0"/>
          </w:tcPr>
          <w:p w14:paraId="2186EE66"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0747C0C"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1FC7ACA8"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2B9C53CC" w14:textId="77777777" w:rsidTr="004664EA">
        <w:tc>
          <w:tcPr>
            <w:tcW w:w="2126" w:type="dxa"/>
            <w:shd w:val="clear" w:color="auto" w:fill="auto"/>
          </w:tcPr>
          <w:p w14:paraId="4AE18202" w14:textId="77777777" w:rsidR="00DE0BC2" w:rsidRPr="00736667" w:rsidRDefault="00DE0BC2" w:rsidP="004664EA">
            <w:pPr>
              <w:jc w:val="left"/>
              <w:rPr>
                <w:rFonts w:ascii="宋体" w:hAnsi="宋体"/>
                <w:snapToGrid w:val="0"/>
                <w:kern w:val="0"/>
              </w:rPr>
            </w:pPr>
            <w:r>
              <w:rPr>
                <w:rFonts w:ascii="宋体" w:hAnsi="宋体" w:hint="eastAsia"/>
                <w:snapToGrid w:val="0"/>
                <w:kern w:val="0"/>
              </w:rPr>
              <w:t>资方</w:t>
            </w:r>
            <w:r>
              <w:rPr>
                <w:rFonts w:ascii="宋体" w:hAnsi="宋体"/>
                <w:snapToGrid w:val="0"/>
                <w:kern w:val="0"/>
              </w:rPr>
              <w:t>用户唯一标识</w:t>
            </w:r>
          </w:p>
        </w:tc>
        <w:tc>
          <w:tcPr>
            <w:tcW w:w="1134" w:type="dxa"/>
            <w:shd w:val="clear" w:color="auto" w:fill="auto"/>
          </w:tcPr>
          <w:p w14:paraId="48455F97" w14:textId="77777777" w:rsidR="00DE0BC2" w:rsidRPr="00736667" w:rsidRDefault="00DE0BC2" w:rsidP="004664EA">
            <w:pPr>
              <w:jc w:val="left"/>
              <w:rPr>
                <w:rFonts w:ascii="宋体" w:hAnsi="宋体"/>
                <w:snapToGrid w:val="0"/>
                <w:kern w:val="0"/>
              </w:rPr>
            </w:pPr>
          </w:p>
        </w:tc>
        <w:tc>
          <w:tcPr>
            <w:tcW w:w="1134" w:type="dxa"/>
            <w:shd w:val="clear" w:color="auto" w:fill="auto"/>
          </w:tcPr>
          <w:p w14:paraId="28710E08" w14:textId="77777777" w:rsidR="00DE0BC2" w:rsidRPr="00736667"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4340B25" w14:textId="77777777" w:rsidR="00DE0BC2" w:rsidRPr="00736667" w:rsidRDefault="00DE0BC2" w:rsidP="004664EA">
            <w:pPr>
              <w:jc w:val="left"/>
              <w:rPr>
                <w:rFonts w:ascii="宋体" w:hAnsi="宋体"/>
                <w:snapToGrid w:val="0"/>
                <w:kern w:val="0"/>
              </w:rPr>
            </w:pPr>
          </w:p>
        </w:tc>
      </w:tr>
      <w:tr w:rsidR="00DE0BC2" w:rsidRPr="005E1422" w14:paraId="4FD82C3E" w14:textId="77777777" w:rsidTr="004664EA">
        <w:tc>
          <w:tcPr>
            <w:tcW w:w="2126" w:type="dxa"/>
            <w:shd w:val="clear" w:color="auto" w:fill="auto"/>
          </w:tcPr>
          <w:p w14:paraId="27478C48" w14:textId="77777777" w:rsidR="00DE0BC2" w:rsidRDefault="00DE0BC2" w:rsidP="004664EA">
            <w:pPr>
              <w:jc w:val="left"/>
              <w:rPr>
                <w:rFonts w:ascii="宋体" w:hAnsi="宋体"/>
                <w:snapToGrid w:val="0"/>
                <w:kern w:val="0"/>
              </w:rPr>
            </w:pPr>
            <w:r w:rsidRPr="005E1422">
              <w:rPr>
                <w:rFonts w:ascii="宋体" w:hAnsi="宋体"/>
                <w:snapToGrid w:val="0"/>
                <w:kern w:val="0"/>
              </w:rPr>
              <w:t>评价标识</w:t>
            </w:r>
          </w:p>
        </w:tc>
        <w:tc>
          <w:tcPr>
            <w:tcW w:w="1134" w:type="dxa"/>
            <w:shd w:val="clear" w:color="auto" w:fill="auto"/>
          </w:tcPr>
          <w:p w14:paraId="7EDD7175" w14:textId="77777777" w:rsidR="00DE0BC2" w:rsidRPr="00736667" w:rsidRDefault="00DE0BC2" w:rsidP="004664EA">
            <w:pPr>
              <w:jc w:val="left"/>
              <w:rPr>
                <w:rFonts w:ascii="宋体" w:hAnsi="宋体"/>
                <w:snapToGrid w:val="0"/>
                <w:kern w:val="0"/>
              </w:rPr>
            </w:pPr>
          </w:p>
        </w:tc>
        <w:tc>
          <w:tcPr>
            <w:tcW w:w="1134" w:type="dxa"/>
            <w:shd w:val="clear" w:color="auto" w:fill="auto"/>
          </w:tcPr>
          <w:p w14:paraId="10568467"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222104C" w14:textId="77777777" w:rsidR="00DE0BC2" w:rsidRPr="00736667" w:rsidRDefault="00DE0BC2" w:rsidP="004664EA">
            <w:pPr>
              <w:jc w:val="left"/>
              <w:rPr>
                <w:rFonts w:ascii="宋体" w:hAnsi="宋体"/>
                <w:snapToGrid w:val="0"/>
                <w:kern w:val="0"/>
              </w:rPr>
            </w:pPr>
            <w:r w:rsidRPr="005E1422">
              <w:rPr>
                <w:rFonts w:ascii="宋体" w:hAnsi="宋体" w:hint="eastAsia"/>
                <w:snapToGrid w:val="0"/>
                <w:kern w:val="0"/>
              </w:rPr>
              <w:t>（1-已评价 0-未评价）</w:t>
            </w:r>
          </w:p>
        </w:tc>
      </w:tr>
    </w:tbl>
    <w:p w14:paraId="3326314C"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B3E043A" w14:textId="77777777" w:rsidR="00DE0BC2" w:rsidRPr="00C56A4E" w:rsidRDefault="00DE0BC2" w:rsidP="00DE0BC2"/>
    <w:p w14:paraId="75351A2E" w14:textId="77777777" w:rsidR="00DE0BC2" w:rsidRDefault="00DE0BC2" w:rsidP="00DE0BC2">
      <w:pPr>
        <w:pStyle w:val="6"/>
      </w:pPr>
      <w:r w:rsidRPr="00A52328">
        <w:rPr>
          <w:rFonts w:hint="eastAsia"/>
        </w:rPr>
        <w:t>输出</w:t>
      </w:r>
    </w:p>
    <w:p w14:paraId="113A533F" w14:textId="77777777" w:rsidR="00DE0BC2" w:rsidRPr="000162FA" w:rsidRDefault="00DE0BC2" w:rsidP="00DE0BC2">
      <w:r>
        <w:rPr>
          <w:rFonts w:hint="eastAsia"/>
        </w:rPr>
        <w:t xml:space="preserve">       </w:t>
      </w:r>
      <w:r>
        <w:rPr>
          <w:rFonts w:hint="eastAsia"/>
        </w:rPr>
        <w:t>输出结果为下表元素的列表集合。</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56ED23F5" w14:textId="77777777" w:rsidTr="004664EA">
        <w:tc>
          <w:tcPr>
            <w:tcW w:w="2126" w:type="dxa"/>
            <w:shd w:val="clear" w:color="auto" w:fill="E0E0E0"/>
          </w:tcPr>
          <w:p w14:paraId="0598472C"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3DEF07B3"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6073805"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2DFCD110"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75E49E89" w14:textId="77777777" w:rsidTr="004664EA">
        <w:tc>
          <w:tcPr>
            <w:tcW w:w="2126" w:type="dxa"/>
            <w:shd w:val="clear" w:color="auto" w:fill="auto"/>
          </w:tcPr>
          <w:p w14:paraId="62896357" w14:textId="77777777" w:rsidR="00DE0BC2" w:rsidRDefault="00DE0BC2" w:rsidP="004664EA">
            <w:pPr>
              <w:jc w:val="left"/>
              <w:rPr>
                <w:rFonts w:ascii="宋体" w:hAnsi="宋体"/>
                <w:snapToGrid w:val="0"/>
                <w:kern w:val="0"/>
              </w:rPr>
            </w:pPr>
            <w:r>
              <w:rPr>
                <w:rFonts w:ascii="宋体" w:hAnsi="宋体" w:hint="eastAsia"/>
                <w:snapToGrid w:val="0"/>
                <w:kern w:val="0"/>
              </w:rPr>
              <w:t>业务唯一标识</w:t>
            </w:r>
          </w:p>
        </w:tc>
        <w:tc>
          <w:tcPr>
            <w:tcW w:w="1134" w:type="dxa"/>
            <w:shd w:val="clear" w:color="auto" w:fill="auto"/>
          </w:tcPr>
          <w:p w14:paraId="4BB4EBAD" w14:textId="77777777" w:rsidR="00DE0BC2" w:rsidRPr="00736667" w:rsidRDefault="00DE0BC2" w:rsidP="004664EA">
            <w:pPr>
              <w:jc w:val="left"/>
              <w:rPr>
                <w:rFonts w:ascii="宋体" w:hAnsi="宋体"/>
                <w:snapToGrid w:val="0"/>
                <w:kern w:val="0"/>
              </w:rPr>
            </w:pPr>
          </w:p>
        </w:tc>
        <w:tc>
          <w:tcPr>
            <w:tcW w:w="1134" w:type="dxa"/>
            <w:shd w:val="clear" w:color="auto" w:fill="auto"/>
          </w:tcPr>
          <w:p w14:paraId="76C23B57"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146B5D3D" w14:textId="77777777" w:rsidR="00DE0BC2" w:rsidRPr="00736667" w:rsidRDefault="00DE0BC2" w:rsidP="004664EA">
            <w:pPr>
              <w:jc w:val="left"/>
              <w:rPr>
                <w:rFonts w:ascii="宋体" w:hAnsi="宋体"/>
                <w:snapToGrid w:val="0"/>
                <w:kern w:val="0"/>
              </w:rPr>
            </w:pPr>
          </w:p>
        </w:tc>
      </w:tr>
      <w:tr w:rsidR="00DE0BC2" w:rsidRPr="00736667" w14:paraId="152FAF03" w14:textId="77777777" w:rsidTr="004664EA">
        <w:tc>
          <w:tcPr>
            <w:tcW w:w="2126" w:type="dxa"/>
            <w:shd w:val="clear" w:color="auto" w:fill="auto"/>
          </w:tcPr>
          <w:p w14:paraId="5EA2E282" w14:textId="77777777" w:rsidR="00DE0BC2" w:rsidRDefault="00DE0BC2" w:rsidP="004664E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姓名</w:t>
            </w:r>
          </w:p>
        </w:tc>
        <w:tc>
          <w:tcPr>
            <w:tcW w:w="1134" w:type="dxa"/>
            <w:shd w:val="clear" w:color="auto" w:fill="auto"/>
          </w:tcPr>
          <w:p w14:paraId="29D86F11" w14:textId="77777777" w:rsidR="00DE0BC2" w:rsidRPr="00736667" w:rsidRDefault="00DE0BC2" w:rsidP="004664EA">
            <w:pPr>
              <w:jc w:val="left"/>
              <w:rPr>
                <w:rFonts w:ascii="宋体" w:hAnsi="宋体"/>
                <w:snapToGrid w:val="0"/>
                <w:kern w:val="0"/>
              </w:rPr>
            </w:pPr>
          </w:p>
        </w:tc>
        <w:tc>
          <w:tcPr>
            <w:tcW w:w="1134" w:type="dxa"/>
            <w:shd w:val="clear" w:color="auto" w:fill="auto"/>
          </w:tcPr>
          <w:p w14:paraId="6F29B0D8"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2D724E39" w14:textId="77777777" w:rsidR="00DE0BC2" w:rsidRPr="00736667" w:rsidRDefault="00DE0BC2" w:rsidP="004664EA">
            <w:pPr>
              <w:jc w:val="left"/>
              <w:rPr>
                <w:rFonts w:ascii="宋体" w:hAnsi="宋体"/>
                <w:snapToGrid w:val="0"/>
                <w:kern w:val="0"/>
              </w:rPr>
            </w:pPr>
          </w:p>
        </w:tc>
      </w:tr>
      <w:tr w:rsidR="00DE0BC2" w:rsidRPr="00736667" w14:paraId="512E3905" w14:textId="77777777" w:rsidTr="004664EA">
        <w:tc>
          <w:tcPr>
            <w:tcW w:w="2126" w:type="dxa"/>
            <w:shd w:val="clear" w:color="auto" w:fill="auto"/>
          </w:tcPr>
          <w:p w14:paraId="6159B272" w14:textId="77777777" w:rsidR="00DE0BC2" w:rsidRDefault="00DE0BC2" w:rsidP="004664EA">
            <w:pPr>
              <w:jc w:val="left"/>
              <w:rPr>
                <w:rFonts w:ascii="宋体" w:hAnsi="宋体"/>
                <w:snapToGrid w:val="0"/>
                <w:kern w:val="0"/>
              </w:rPr>
            </w:pPr>
            <w:r>
              <w:rPr>
                <w:rFonts w:ascii="宋体" w:hAnsi="宋体"/>
                <w:snapToGrid w:val="0"/>
                <w:kern w:val="0"/>
              </w:rPr>
              <w:lastRenderedPageBreak/>
              <w:t>联系方式</w:t>
            </w:r>
          </w:p>
        </w:tc>
        <w:tc>
          <w:tcPr>
            <w:tcW w:w="1134" w:type="dxa"/>
            <w:shd w:val="clear" w:color="auto" w:fill="auto"/>
          </w:tcPr>
          <w:p w14:paraId="491FADA2" w14:textId="77777777" w:rsidR="00DE0BC2" w:rsidRPr="00736667" w:rsidRDefault="00DE0BC2" w:rsidP="004664EA">
            <w:pPr>
              <w:jc w:val="left"/>
              <w:rPr>
                <w:rFonts w:ascii="宋体" w:hAnsi="宋体"/>
                <w:snapToGrid w:val="0"/>
                <w:kern w:val="0"/>
              </w:rPr>
            </w:pPr>
          </w:p>
        </w:tc>
        <w:tc>
          <w:tcPr>
            <w:tcW w:w="1134" w:type="dxa"/>
            <w:shd w:val="clear" w:color="auto" w:fill="auto"/>
          </w:tcPr>
          <w:p w14:paraId="5F55011B" w14:textId="77777777" w:rsidR="00DE0BC2" w:rsidRDefault="00DE0BC2" w:rsidP="004664EA">
            <w:pPr>
              <w:jc w:val="left"/>
              <w:rPr>
                <w:rFonts w:ascii="宋体" w:hAnsi="宋体"/>
                <w:snapToGrid w:val="0"/>
                <w:kern w:val="0"/>
              </w:rPr>
            </w:pPr>
          </w:p>
        </w:tc>
        <w:tc>
          <w:tcPr>
            <w:tcW w:w="3119" w:type="dxa"/>
            <w:shd w:val="clear" w:color="auto" w:fill="auto"/>
          </w:tcPr>
          <w:p w14:paraId="5B18602B" w14:textId="77777777" w:rsidR="00DE0BC2" w:rsidRPr="00736667" w:rsidRDefault="00DE0BC2" w:rsidP="004664EA">
            <w:pPr>
              <w:jc w:val="left"/>
              <w:rPr>
                <w:rFonts w:ascii="宋体" w:hAnsi="宋体"/>
                <w:snapToGrid w:val="0"/>
                <w:kern w:val="0"/>
              </w:rPr>
            </w:pPr>
          </w:p>
        </w:tc>
      </w:tr>
      <w:tr w:rsidR="00DE0BC2" w:rsidRPr="00736667" w14:paraId="7A12FB17" w14:textId="77777777" w:rsidTr="004664EA">
        <w:tc>
          <w:tcPr>
            <w:tcW w:w="2126" w:type="dxa"/>
            <w:shd w:val="clear" w:color="auto" w:fill="auto"/>
          </w:tcPr>
          <w:p w14:paraId="754E6821" w14:textId="77777777" w:rsidR="00DE0BC2" w:rsidRDefault="00DE0BC2" w:rsidP="004664EA">
            <w:pPr>
              <w:jc w:val="left"/>
              <w:rPr>
                <w:rFonts w:ascii="宋体" w:hAnsi="宋体"/>
                <w:snapToGrid w:val="0"/>
                <w:kern w:val="0"/>
              </w:rPr>
            </w:pPr>
            <w:r>
              <w:rPr>
                <w:rFonts w:ascii="宋体" w:hAnsi="宋体"/>
                <w:snapToGrid w:val="0"/>
                <w:kern w:val="0"/>
              </w:rPr>
              <w:t>放款金额</w:t>
            </w:r>
          </w:p>
        </w:tc>
        <w:tc>
          <w:tcPr>
            <w:tcW w:w="1134" w:type="dxa"/>
            <w:shd w:val="clear" w:color="auto" w:fill="auto"/>
          </w:tcPr>
          <w:p w14:paraId="5BFDA8BB" w14:textId="77777777" w:rsidR="00DE0BC2" w:rsidRPr="00736667" w:rsidRDefault="00DE0BC2" w:rsidP="004664EA">
            <w:pPr>
              <w:jc w:val="left"/>
              <w:rPr>
                <w:rFonts w:ascii="宋体" w:hAnsi="宋体"/>
                <w:snapToGrid w:val="0"/>
                <w:kern w:val="0"/>
              </w:rPr>
            </w:pPr>
          </w:p>
        </w:tc>
        <w:tc>
          <w:tcPr>
            <w:tcW w:w="1134" w:type="dxa"/>
            <w:shd w:val="clear" w:color="auto" w:fill="auto"/>
          </w:tcPr>
          <w:p w14:paraId="2D3EF9C2" w14:textId="77777777" w:rsidR="00DE0BC2" w:rsidRDefault="00DE0BC2" w:rsidP="004664EA">
            <w:pPr>
              <w:jc w:val="left"/>
              <w:rPr>
                <w:rFonts w:ascii="宋体" w:hAnsi="宋体"/>
                <w:snapToGrid w:val="0"/>
                <w:kern w:val="0"/>
              </w:rPr>
            </w:pPr>
          </w:p>
        </w:tc>
        <w:tc>
          <w:tcPr>
            <w:tcW w:w="3119" w:type="dxa"/>
            <w:shd w:val="clear" w:color="auto" w:fill="auto"/>
          </w:tcPr>
          <w:p w14:paraId="64004990" w14:textId="77777777" w:rsidR="00DE0BC2" w:rsidRPr="00736667" w:rsidRDefault="00DE0BC2" w:rsidP="004664EA">
            <w:pPr>
              <w:jc w:val="left"/>
              <w:rPr>
                <w:rFonts w:ascii="宋体" w:hAnsi="宋体"/>
                <w:snapToGrid w:val="0"/>
                <w:kern w:val="0"/>
              </w:rPr>
            </w:pPr>
          </w:p>
        </w:tc>
      </w:tr>
      <w:tr w:rsidR="00DE0BC2" w:rsidRPr="00736667" w14:paraId="71517F31" w14:textId="77777777" w:rsidTr="004664EA">
        <w:tc>
          <w:tcPr>
            <w:tcW w:w="2126" w:type="dxa"/>
            <w:shd w:val="clear" w:color="auto" w:fill="auto"/>
          </w:tcPr>
          <w:p w14:paraId="4537A322" w14:textId="77777777" w:rsidR="00DE0BC2" w:rsidRDefault="00DE0BC2" w:rsidP="004664EA">
            <w:pPr>
              <w:jc w:val="left"/>
              <w:rPr>
                <w:rFonts w:ascii="宋体" w:hAnsi="宋体"/>
                <w:snapToGrid w:val="0"/>
                <w:kern w:val="0"/>
              </w:rPr>
            </w:pPr>
            <w:r>
              <w:rPr>
                <w:rFonts w:ascii="宋体" w:hAnsi="宋体"/>
                <w:snapToGrid w:val="0"/>
                <w:kern w:val="0"/>
              </w:rPr>
              <w:t>放款时间</w:t>
            </w:r>
          </w:p>
        </w:tc>
        <w:tc>
          <w:tcPr>
            <w:tcW w:w="1134" w:type="dxa"/>
            <w:shd w:val="clear" w:color="auto" w:fill="auto"/>
          </w:tcPr>
          <w:p w14:paraId="027A19E9" w14:textId="77777777" w:rsidR="00DE0BC2" w:rsidRPr="00736667" w:rsidRDefault="00DE0BC2" w:rsidP="004664EA">
            <w:pPr>
              <w:jc w:val="left"/>
              <w:rPr>
                <w:rFonts w:ascii="宋体" w:hAnsi="宋体"/>
                <w:snapToGrid w:val="0"/>
                <w:kern w:val="0"/>
              </w:rPr>
            </w:pPr>
          </w:p>
        </w:tc>
        <w:tc>
          <w:tcPr>
            <w:tcW w:w="1134" w:type="dxa"/>
            <w:shd w:val="clear" w:color="auto" w:fill="auto"/>
          </w:tcPr>
          <w:p w14:paraId="2140A8DB" w14:textId="77777777" w:rsidR="00DE0BC2" w:rsidRDefault="00DE0BC2" w:rsidP="004664EA">
            <w:pPr>
              <w:jc w:val="left"/>
              <w:rPr>
                <w:rFonts w:ascii="宋体" w:hAnsi="宋体"/>
                <w:snapToGrid w:val="0"/>
                <w:kern w:val="0"/>
              </w:rPr>
            </w:pPr>
          </w:p>
        </w:tc>
        <w:tc>
          <w:tcPr>
            <w:tcW w:w="3119" w:type="dxa"/>
            <w:shd w:val="clear" w:color="auto" w:fill="auto"/>
          </w:tcPr>
          <w:p w14:paraId="489AAFA7" w14:textId="77777777" w:rsidR="00DE0BC2" w:rsidRPr="00736667" w:rsidRDefault="00DE0BC2" w:rsidP="004664EA">
            <w:pPr>
              <w:jc w:val="left"/>
              <w:rPr>
                <w:rFonts w:ascii="宋体" w:hAnsi="宋体"/>
                <w:snapToGrid w:val="0"/>
                <w:kern w:val="0"/>
              </w:rPr>
            </w:pPr>
          </w:p>
        </w:tc>
      </w:tr>
      <w:tr w:rsidR="00DE0BC2" w:rsidRPr="00736667" w14:paraId="3FDCC23E" w14:textId="77777777" w:rsidTr="004664EA">
        <w:tc>
          <w:tcPr>
            <w:tcW w:w="2126" w:type="dxa"/>
            <w:shd w:val="clear" w:color="auto" w:fill="auto"/>
          </w:tcPr>
          <w:p w14:paraId="5E897FB9" w14:textId="77777777" w:rsidR="00DE0BC2" w:rsidRDefault="00DE0BC2" w:rsidP="004664EA">
            <w:pPr>
              <w:jc w:val="left"/>
              <w:rPr>
                <w:rFonts w:ascii="宋体" w:hAnsi="宋体"/>
                <w:snapToGrid w:val="0"/>
                <w:kern w:val="0"/>
              </w:rPr>
            </w:pPr>
            <w:r>
              <w:rPr>
                <w:rFonts w:ascii="宋体" w:hAnsi="宋体"/>
                <w:snapToGrid w:val="0"/>
                <w:kern w:val="0"/>
              </w:rPr>
              <w:t>业务状态</w:t>
            </w:r>
          </w:p>
        </w:tc>
        <w:tc>
          <w:tcPr>
            <w:tcW w:w="1134" w:type="dxa"/>
            <w:shd w:val="clear" w:color="auto" w:fill="auto"/>
          </w:tcPr>
          <w:p w14:paraId="5BF5BF09" w14:textId="77777777" w:rsidR="00DE0BC2" w:rsidRPr="00736667" w:rsidRDefault="00DE0BC2" w:rsidP="004664EA">
            <w:pPr>
              <w:jc w:val="left"/>
              <w:rPr>
                <w:rFonts w:ascii="宋体" w:hAnsi="宋体"/>
                <w:snapToGrid w:val="0"/>
                <w:kern w:val="0"/>
              </w:rPr>
            </w:pPr>
          </w:p>
        </w:tc>
        <w:tc>
          <w:tcPr>
            <w:tcW w:w="1134" w:type="dxa"/>
            <w:shd w:val="clear" w:color="auto" w:fill="auto"/>
          </w:tcPr>
          <w:p w14:paraId="7DAEAC82"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311CFB2D" w14:textId="77777777" w:rsidR="00DE0BC2" w:rsidRPr="00736667" w:rsidRDefault="00DE0BC2" w:rsidP="004664EA">
            <w:pPr>
              <w:jc w:val="left"/>
              <w:rPr>
                <w:rFonts w:ascii="宋体" w:hAnsi="宋体"/>
                <w:snapToGrid w:val="0"/>
                <w:kern w:val="0"/>
              </w:rPr>
            </w:pPr>
            <w:r>
              <w:rPr>
                <w:rFonts w:ascii="宋体" w:hAnsi="宋体" w:hint="eastAsia"/>
                <w:snapToGrid w:val="0"/>
                <w:kern w:val="0"/>
              </w:rPr>
              <w:t>1-已成交 0-已拒绝</w:t>
            </w:r>
          </w:p>
        </w:tc>
      </w:tr>
    </w:tbl>
    <w:p w14:paraId="131496A6"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7E414C8" w14:textId="77777777" w:rsidR="00DE0BC2" w:rsidRPr="00FE1432" w:rsidRDefault="00DE0BC2" w:rsidP="00DE0BC2">
      <w:pPr>
        <w:pStyle w:val="6"/>
      </w:pPr>
      <w:r>
        <w:rPr>
          <w:rFonts w:hint="eastAsia"/>
        </w:rPr>
        <w:t>数据</w:t>
      </w:r>
      <w:r>
        <w:t>库表</w:t>
      </w:r>
    </w:p>
    <w:p w14:paraId="23FDF228" w14:textId="77777777" w:rsidR="00DE0BC2" w:rsidRDefault="00DE0BC2" w:rsidP="00DE0BC2">
      <w:pPr>
        <w:ind w:leftChars="405" w:left="850" w:firstLine="2"/>
        <w:rPr>
          <w:kern w:val="0"/>
        </w:rPr>
      </w:pPr>
      <w:r>
        <w:rPr>
          <w:rFonts w:ascii="宋体" w:hAnsi="宋体" w:hint="eastAsia"/>
          <w:kern w:val="0"/>
          <w:sz w:val="24"/>
          <w:szCs w:val="21"/>
        </w:rPr>
        <w:t>评价业务</w:t>
      </w:r>
      <w:r w:rsidRPr="00303545">
        <w:rPr>
          <w:rFonts w:ascii="宋体" w:hAnsi="宋体" w:hint="eastAsia"/>
          <w:kern w:val="0"/>
          <w:sz w:val="24"/>
          <w:szCs w:val="21"/>
        </w:rPr>
        <w:t>表</w:t>
      </w:r>
    </w:p>
    <w:p w14:paraId="603FB688" w14:textId="77777777" w:rsidR="00DE0BC2" w:rsidRDefault="00DE0BC2" w:rsidP="00DE0BC2">
      <w:pPr>
        <w:rPr>
          <w:kern w:val="0"/>
        </w:rPr>
      </w:pPr>
    </w:p>
    <w:p w14:paraId="074A5C9F" w14:textId="77777777" w:rsidR="00DE0BC2" w:rsidRPr="0082647F" w:rsidRDefault="00DE0BC2" w:rsidP="00DE0BC2">
      <w:pPr>
        <w:pStyle w:val="5"/>
      </w:pPr>
      <w:r>
        <w:t>评价</w:t>
      </w:r>
      <w:r>
        <w:rPr>
          <w:rFonts w:hint="eastAsia"/>
        </w:rPr>
        <w:t>明细</w:t>
      </w:r>
    </w:p>
    <w:p w14:paraId="4ACFF1BD" w14:textId="77777777" w:rsidR="00DE0BC2" w:rsidRDefault="00DE0BC2" w:rsidP="00DE0BC2">
      <w:pPr>
        <w:pStyle w:val="6"/>
      </w:pPr>
      <w:r>
        <w:rPr>
          <w:rFonts w:hint="eastAsia"/>
        </w:rPr>
        <w:t>功能</w:t>
      </w:r>
      <w:r>
        <w:t>描述</w:t>
      </w:r>
    </w:p>
    <w:p w14:paraId="2679BF6C" w14:textId="77777777" w:rsidR="00DE0BC2" w:rsidRPr="0005695D" w:rsidRDefault="00DE0BC2" w:rsidP="00DE0BC2">
      <w:pPr>
        <w:tabs>
          <w:tab w:val="left" w:pos="0"/>
          <w:tab w:val="left" w:pos="1560"/>
          <w:tab w:val="left" w:pos="2160"/>
          <w:tab w:val="left" w:pos="2880"/>
          <w:tab w:val="left" w:pos="3600"/>
          <w:tab w:val="left" w:pos="4320"/>
        </w:tabs>
        <w:autoSpaceDE w:val="0"/>
        <w:autoSpaceDN w:val="0"/>
        <w:adjustRightInd w:val="0"/>
        <w:spacing w:line="360" w:lineRule="auto"/>
        <w:ind w:leftChars="405" w:left="850" w:firstLine="1"/>
        <w:jc w:val="left"/>
        <w:rPr>
          <w:rFonts w:ascii="宋体" w:hAnsi="宋体"/>
          <w:kern w:val="0"/>
          <w:sz w:val="24"/>
          <w:szCs w:val="21"/>
        </w:rPr>
      </w:pPr>
      <w:r>
        <w:rPr>
          <w:rFonts w:ascii="宋体" w:hAnsi="宋体"/>
          <w:kern w:val="0"/>
          <w:sz w:val="24"/>
          <w:szCs w:val="21"/>
        </w:rPr>
        <w:tab/>
        <w:t>当前</w:t>
      </w:r>
      <w:r>
        <w:rPr>
          <w:rFonts w:ascii="宋体" w:hAnsi="宋体" w:hint="eastAsia"/>
          <w:kern w:val="0"/>
          <w:sz w:val="24"/>
          <w:szCs w:val="21"/>
        </w:rPr>
        <w:t>资方用户</w:t>
      </w:r>
      <w:r>
        <w:rPr>
          <w:rFonts w:ascii="宋体" w:hAnsi="宋体"/>
          <w:kern w:val="0"/>
          <w:sz w:val="24"/>
          <w:szCs w:val="21"/>
        </w:rPr>
        <w:t>对已评价业务的</w:t>
      </w:r>
      <w:r>
        <w:rPr>
          <w:rFonts w:ascii="宋体" w:hAnsi="宋体" w:hint="eastAsia"/>
          <w:kern w:val="0"/>
          <w:sz w:val="24"/>
          <w:szCs w:val="21"/>
        </w:rPr>
        <w:t>详细</w:t>
      </w:r>
      <w:r>
        <w:rPr>
          <w:rFonts w:ascii="宋体" w:hAnsi="宋体"/>
          <w:kern w:val="0"/>
          <w:sz w:val="24"/>
          <w:szCs w:val="21"/>
        </w:rPr>
        <w:t>评价进行查询</w:t>
      </w:r>
      <w:r>
        <w:rPr>
          <w:rFonts w:ascii="宋体" w:hAnsi="宋体" w:hint="eastAsia"/>
          <w:kern w:val="0"/>
          <w:sz w:val="24"/>
          <w:szCs w:val="21"/>
        </w:rPr>
        <w:t>。</w:t>
      </w:r>
    </w:p>
    <w:p w14:paraId="27B14AF5" w14:textId="77777777" w:rsidR="00DE0BC2" w:rsidRPr="00676A58" w:rsidRDefault="00DE0BC2" w:rsidP="00DE0BC2">
      <w:pPr>
        <w:pStyle w:val="6"/>
      </w:pPr>
      <w:r w:rsidRPr="00676A58">
        <w:rPr>
          <w:rFonts w:hint="eastAsia"/>
        </w:rPr>
        <w:t>处理流程</w:t>
      </w:r>
    </w:p>
    <w:p w14:paraId="57955FBC" w14:textId="77777777" w:rsidR="00DE0BC2" w:rsidRPr="004F010F" w:rsidRDefault="00DE0BC2" w:rsidP="00DE0BC2">
      <w:pPr>
        <w:ind w:left="289" w:firstLine="420"/>
      </w:pPr>
      <w:r w:rsidRPr="00646F01">
        <w:rPr>
          <w:rFonts w:hint="eastAsia"/>
          <w:b/>
          <w:sz w:val="24"/>
          <w:szCs w:val="24"/>
        </w:rPr>
        <w:t>【流程描述】</w:t>
      </w:r>
    </w:p>
    <w:p w14:paraId="18869B1F"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根据当前资方用户唯一标识和业务唯一标识，查询该业务中资方用户的详细评价信息。</w:t>
      </w:r>
    </w:p>
    <w:p w14:paraId="7EF9B658" w14:textId="77777777" w:rsidR="00DE0BC2" w:rsidRPr="00F9212D" w:rsidRDefault="00DE0BC2" w:rsidP="00DE0BC2">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73210F0F" w14:textId="77777777" w:rsidTr="004664EA">
        <w:tc>
          <w:tcPr>
            <w:tcW w:w="2126" w:type="dxa"/>
            <w:shd w:val="clear" w:color="auto" w:fill="E0E0E0"/>
          </w:tcPr>
          <w:p w14:paraId="4CD5561D" w14:textId="77777777" w:rsidR="00DE0BC2" w:rsidRDefault="00DE0BC2" w:rsidP="004664EA">
            <w:pPr>
              <w:jc w:val="center"/>
              <w:rPr>
                <w:b/>
                <w:snapToGrid w:val="0"/>
                <w:kern w:val="0"/>
              </w:rPr>
            </w:pPr>
            <w:r w:rsidRPr="00736667">
              <w:rPr>
                <w:rFonts w:hint="eastAsia"/>
                <w:b/>
                <w:snapToGrid w:val="0"/>
                <w:kern w:val="0"/>
              </w:rPr>
              <w:t>输入要素</w:t>
            </w:r>
          </w:p>
          <w:p w14:paraId="2F557206" w14:textId="77777777" w:rsidR="00DE0BC2" w:rsidRPr="00736667" w:rsidRDefault="00DE0BC2" w:rsidP="004664EA">
            <w:pPr>
              <w:jc w:val="center"/>
              <w:rPr>
                <w:b/>
                <w:snapToGrid w:val="0"/>
                <w:kern w:val="0"/>
              </w:rPr>
            </w:pPr>
          </w:p>
        </w:tc>
        <w:tc>
          <w:tcPr>
            <w:tcW w:w="1134" w:type="dxa"/>
            <w:shd w:val="clear" w:color="auto" w:fill="E0E0E0"/>
          </w:tcPr>
          <w:p w14:paraId="7C0421B3"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58DC1D8"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6A525202"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14F3D65F" w14:textId="77777777" w:rsidTr="004664EA">
        <w:tc>
          <w:tcPr>
            <w:tcW w:w="2126" w:type="dxa"/>
            <w:shd w:val="clear" w:color="auto" w:fill="auto"/>
          </w:tcPr>
          <w:p w14:paraId="564BA7B6" w14:textId="77777777" w:rsidR="00DE0BC2" w:rsidRPr="00736667" w:rsidRDefault="00DE0BC2" w:rsidP="004664EA">
            <w:pPr>
              <w:jc w:val="left"/>
              <w:rPr>
                <w:rFonts w:ascii="宋体" w:hAnsi="宋体"/>
                <w:snapToGrid w:val="0"/>
                <w:kern w:val="0"/>
              </w:rPr>
            </w:pPr>
            <w:r>
              <w:rPr>
                <w:rFonts w:ascii="宋体" w:hAnsi="宋体" w:hint="eastAsia"/>
                <w:snapToGrid w:val="0"/>
                <w:kern w:val="0"/>
              </w:rPr>
              <w:t>资方</w:t>
            </w:r>
            <w:r>
              <w:rPr>
                <w:rFonts w:ascii="宋体" w:hAnsi="宋体"/>
                <w:snapToGrid w:val="0"/>
                <w:kern w:val="0"/>
              </w:rPr>
              <w:t>用户唯一标识</w:t>
            </w:r>
          </w:p>
        </w:tc>
        <w:tc>
          <w:tcPr>
            <w:tcW w:w="1134" w:type="dxa"/>
            <w:shd w:val="clear" w:color="auto" w:fill="auto"/>
          </w:tcPr>
          <w:p w14:paraId="2F6DD54C" w14:textId="77777777" w:rsidR="00DE0BC2" w:rsidRPr="00736667" w:rsidRDefault="00DE0BC2" w:rsidP="004664EA">
            <w:pPr>
              <w:jc w:val="left"/>
              <w:rPr>
                <w:rFonts w:ascii="宋体" w:hAnsi="宋体"/>
                <w:snapToGrid w:val="0"/>
                <w:kern w:val="0"/>
              </w:rPr>
            </w:pPr>
          </w:p>
        </w:tc>
        <w:tc>
          <w:tcPr>
            <w:tcW w:w="1134" w:type="dxa"/>
            <w:shd w:val="clear" w:color="auto" w:fill="auto"/>
          </w:tcPr>
          <w:p w14:paraId="239C98D5" w14:textId="77777777" w:rsidR="00DE0BC2" w:rsidRPr="00736667"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99FDD26" w14:textId="77777777" w:rsidR="00DE0BC2" w:rsidRPr="00736667" w:rsidRDefault="00DE0BC2" w:rsidP="004664EA">
            <w:pPr>
              <w:jc w:val="left"/>
              <w:rPr>
                <w:rFonts w:ascii="宋体" w:hAnsi="宋体"/>
                <w:snapToGrid w:val="0"/>
                <w:kern w:val="0"/>
              </w:rPr>
            </w:pPr>
          </w:p>
        </w:tc>
      </w:tr>
      <w:tr w:rsidR="00DE0BC2" w:rsidRPr="00736667" w14:paraId="4197009B" w14:textId="77777777" w:rsidTr="004664EA">
        <w:tc>
          <w:tcPr>
            <w:tcW w:w="2126" w:type="dxa"/>
            <w:shd w:val="clear" w:color="auto" w:fill="auto"/>
          </w:tcPr>
          <w:p w14:paraId="6973ACA3" w14:textId="77777777" w:rsidR="00DE0BC2" w:rsidRDefault="00DE0BC2" w:rsidP="004664EA">
            <w:pPr>
              <w:jc w:val="left"/>
              <w:rPr>
                <w:rFonts w:ascii="宋体" w:hAnsi="宋体"/>
                <w:snapToGrid w:val="0"/>
                <w:kern w:val="0"/>
              </w:rPr>
            </w:pPr>
            <w:r w:rsidRPr="00083F84">
              <w:rPr>
                <w:rFonts w:ascii="宋体" w:hAnsi="宋体" w:hint="eastAsia"/>
                <w:snapToGrid w:val="0"/>
                <w:kern w:val="0"/>
              </w:rPr>
              <w:t>业务唯一标识</w:t>
            </w:r>
          </w:p>
        </w:tc>
        <w:tc>
          <w:tcPr>
            <w:tcW w:w="1134" w:type="dxa"/>
            <w:shd w:val="clear" w:color="auto" w:fill="auto"/>
          </w:tcPr>
          <w:p w14:paraId="15B2D6EA" w14:textId="77777777" w:rsidR="00DE0BC2" w:rsidRPr="00736667" w:rsidRDefault="00DE0BC2" w:rsidP="004664EA">
            <w:pPr>
              <w:jc w:val="left"/>
              <w:rPr>
                <w:rFonts w:ascii="宋体" w:hAnsi="宋体"/>
                <w:snapToGrid w:val="0"/>
                <w:kern w:val="0"/>
              </w:rPr>
            </w:pPr>
          </w:p>
        </w:tc>
        <w:tc>
          <w:tcPr>
            <w:tcW w:w="1134" w:type="dxa"/>
            <w:shd w:val="clear" w:color="auto" w:fill="auto"/>
          </w:tcPr>
          <w:p w14:paraId="08EB7F7D" w14:textId="77777777" w:rsidR="00DE0BC2" w:rsidRDefault="00DE0BC2"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D86A5E4" w14:textId="77777777" w:rsidR="00DE0BC2" w:rsidRPr="00736667" w:rsidRDefault="00DE0BC2" w:rsidP="004664EA">
            <w:pPr>
              <w:jc w:val="left"/>
              <w:rPr>
                <w:rFonts w:ascii="宋体" w:hAnsi="宋体"/>
                <w:snapToGrid w:val="0"/>
                <w:kern w:val="0"/>
              </w:rPr>
            </w:pPr>
          </w:p>
        </w:tc>
      </w:tr>
    </w:tbl>
    <w:p w14:paraId="58FF1FE9"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E78132C" w14:textId="77777777" w:rsidR="00DE0BC2" w:rsidRPr="00C56A4E" w:rsidRDefault="00DE0BC2" w:rsidP="00DE0BC2"/>
    <w:p w14:paraId="6F845D8B" w14:textId="77777777" w:rsidR="00DE0BC2" w:rsidRPr="00A52328" w:rsidRDefault="00DE0BC2" w:rsidP="00DE0BC2">
      <w:pPr>
        <w:pStyle w:val="6"/>
      </w:pPr>
      <w:r w:rsidRPr="00A52328">
        <w:rPr>
          <w:rFonts w:hint="eastAsia"/>
        </w:rPr>
        <w:t>输出</w:t>
      </w:r>
    </w:p>
    <w:tbl>
      <w:tblPr>
        <w:tblW w:w="1375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1134"/>
        <w:gridCol w:w="5104"/>
        <w:gridCol w:w="3119"/>
      </w:tblGrid>
      <w:tr w:rsidR="00F17DDF" w:rsidRPr="00736667" w14:paraId="324645F4" w14:textId="77777777" w:rsidTr="004D605D">
        <w:tc>
          <w:tcPr>
            <w:tcW w:w="2126" w:type="dxa"/>
            <w:shd w:val="clear" w:color="auto" w:fill="E0E0E0"/>
          </w:tcPr>
          <w:p w14:paraId="4405802D" w14:textId="77777777" w:rsidR="00F17DDF" w:rsidRDefault="00F17DDF" w:rsidP="00F17DDF">
            <w:pPr>
              <w:jc w:val="center"/>
              <w:rPr>
                <w:b/>
                <w:snapToGrid w:val="0"/>
                <w:kern w:val="0"/>
              </w:rPr>
            </w:pPr>
            <w:r>
              <w:rPr>
                <w:rFonts w:hint="eastAsia"/>
                <w:b/>
                <w:snapToGrid w:val="0"/>
                <w:kern w:val="0"/>
              </w:rPr>
              <w:t>主</w:t>
            </w:r>
            <w:r w:rsidRPr="00736667">
              <w:rPr>
                <w:rFonts w:hint="eastAsia"/>
                <w:b/>
                <w:snapToGrid w:val="0"/>
                <w:kern w:val="0"/>
              </w:rPr>
              <w:t>要素</w:t>
            </w:r>
          </w:p>
          <w:p w14:paraId="221320BB" w14:textId="77777777" w:rsidR="00F17DDF" w:rsidRPr="00736667" w:rsidRDefault="00F17DDF" w:rsidP="00F17DDF">
            <w:pPr>
              <w:jc w:val="center"/>
              <w:rPr>
                <w:b/>
                <w:snapToGrid w:val="0"/>
                <w:kern w:val="0"/>
              </w:rPr>
            </w:pPr>
          </w:p>
        </w:tc>
        <w:tc>
          <w:tcPr>
            <w:tcW w:w="1134" w:type="dxa"/>
            <w:shd w:val="clear" w:color="auto" w:fill="E0E0E0"/>
          </w:tcPr>
          <w:p w14:paraId="52DB6C5E" w14:textId="77777777" w:rsidR="00F17DDF" w:rsidRPr="00736667" w:rsidRDefault="00F17DDF" w:rsidP="00F17DDF">
            <w:pPr>
              <w:jc w:val="center"/>
              <w:rPr>
                <w:b/>
                <w:snapToGrid w:val="0"/>
                <w:kern w:val="0"/>
              </w:rPr>
            </w:pPr>
            <w:r>
              <w:rPr>
                <w:rFonts w:hint="eastAsia"/>
                <w:b/>
                <w:snapToGrid w:val="0"/>
                <w:kern w:val="0"/>
              </w:rPr>
              <w:t>类型</w:t>
            </w:r>
          </w:p>
        </w:tc>
        <w:tc>
          <w:tcPr>
            <w:tcW w:w="1134" w:type="dxa"/>
            <w:shd w:val="clear" w:color="auto" w:fill="E0E0E0"/>
          </w:tcPr>
          <w:p w14:paraId="46D92219" w14:textId="333C1E95" w:rsidR="00F17DDF" w:rsidRPr="00736667" w:rsidRDefault="00F17DDF" w:rsidP="00F17DDF">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1134" w:type="dxa"/>
            <w:shd w:val="clear" w:color="auto" w:fill="E0E0E0"/>
          </w:tcPr>
          <w:p w14:paraId="10C33F27" w14:textId="3DACECBF" w:rsidR="00F17DDF" w:rsidRDefault="00F17DDF" w:rsidP="00F17DDF">
            <w:pPr>
              <w:rPr>
                <w:b/>
                <w:snapToGrid w:val="0"/>
                <w:kern w:val="0"/>
              </w:rPr>
            </w:pPr>
            <w:r>
              <w:rPr>
                <w:rFonts w:hint="eastAsia"/>
                <w:b/>
                <w:snapToGrid w:val="0"/>
                <w:kern w:val="0"/>
              </w:rPr>
              <w:t>子元素</w:t>
            </w:r>
          </w:p>
        </w:tc>
        <w:tc>
          <w:tcPr>
            <w:tcW w:w="5104" w:type="dxa"/>
            <w:shd w:val="clear" w:color="auto" w:fill="E0E0E0"/>
          </w:tcPr>
          <w:p w14:paraId="0B159B7B" w14:textId="60329D23" w:rsidR="00F17DDF" w:rsidRDefault="00F17DDF" w:rsidP="00F17DDF">
            <w:pPr>
              <w:rPr>
                <w:b/>
                <w:snapToGrid w:val="0"/>
                <w:kern w:val="0"/>
              </w:rPr>
            </w:pPr>
          </w:p>
        </w:tc>
        <w:tc>
          <w:tcPr>
            <w:tcW w:w="3119" w:type="dxa"/>
            <w:shd w:val="clear" w:color="auto" w:fill="E0E0E0"/>
          </w:tcPr>
          <w:p w14:paraId="12FDEBA8" w14:textId="76C55332" w:rsidR="00F17DDF" w:rsidRPr="00736667" w:rsidRDefault="00F17DDF" w:rsidP="00F17DDF">
            <w:pPr>
              <w:rPr>
                <w:b/>
                <w:snapToGrid w:val="0"/>
                <w:kern w:val="0"/>
              </w:rPr>
            </w:pPr>
            <w:r>
              <w:rPr>
                <w:rFonts w:hint="eastAsia"/>
                <w:b/>
                <w:snapToGrid w:val="0"/>
                <w:kern w:val="0"/>
              </w:rPr>
              <w:t>说明</w:t>
            </w:r>
          </w:p>
        </w:tc>
      </w:tr>
      <w:tr w:rsidR="00F17DDF" w:rsidRPr="00736667" w14:paraId="3AFF8E60" w14:textId="77777777" w:rsidTr="004D605D">
        <w:tc>
          <w:tcPr>
            <w:tcW w:w="2126" w:type="dxa"/>
            <w:shd w:val="clear" w:color="auto" w:fill="auto"/>
          </w:tcPr>
          <w:p w14:paraId="1D33BE18" w14:textId="49A6A9AF" w:rsidR="00F17DDF" w:rsidRDefault="00F17DDF" w:rsidP="00F17DDF">
            <w:pPr>
              <w:jc w:val="left"/>
              <w:rPr>
                <w:rFonts w:ascii="宋体" w:hAnsi="宋体"/>
                <w:snapToGrid w:val="0"/>
                <w:kern w:val="0"/>
              </w:rPr>
            </w:pPr>
            <w:r>
              <w:rPr>
                <w:rFonts w:ascii="宋体" w:hAnsi="宋体" w:hint="eastAsia"/>
                <w:snapToGrid w:val="0"/>
                <w:kern w:val="0"/>
              </w:rPr>
              <w:t>渠道方唯一标识</w:t>
            </w:r>
          </w:p>
        </w:tc>
        <w:tc>
          <w:tcPr>
            <w:tcW w:w="1134" w:type="dxa"/>
            <w:shd w:val="clear" w:color="auto" w:fill="auto"/>
          </w:tcPr>
          <w:p w14:paraId="651072A3" w14:textId="77777777" w:rsidR="00F17DDF" w:rsidRDefault="00F17DDF" w:rsidP="00F17DDF">
            <w:pPr>
              <w:jc w:val="left"/>
              <w:rPr>
                <w:rFonts w:ascii="宋体" w:hAnsi="宋体"/>
                <w:snapToGrid w:val="0"/>
                <w:kern w:val="0"/>
              </w:rPr>
            </w:pPr>
          </w:p>
        </w:tc>
        <w:tc>
          <w:tcPr>
            <w:tcW w:w="1134" w:type="dxa"/>
            <w:shd w:val="clear" w:color="auto" w:fill="auto"/>
          </w:tcPr>
          <w:p w14:paraId="430AC1D7" w14:textId="3CB64E0A" w:rsidR="00F17DDF" w:rsidRPr="00736667" w:rsidRDefault="00F17DDF" w:rsidP="00F17DDF">
            <w:pPr>
              <w:jc w:val="left"/>
              <w:rPr>
                <w:rFonts w:ascii="宋体" w:hAnsi="宋体"/>
                <w:snapToGrid w:val="0"/>
                <w:kern w:val="0"/>
              </w:rPr>
            </w:pPr>
            <w:r>
              <w:rPr>
                <w:rFonts w:ascii="宋体" w:hAnsi="宋体" w:hint="eastAsia"/>
                <w:snapToGrid w:val="0"/>
                <w:kern w:val="0"/>
              </w:rPr>
              <w:t>Y</w:t>
            </w:r>
          </w:p>
        </w:tc>
        <w:tc>
          <w:tcPr>
            <w:tcW w:w="1134" w:type="dxa"/>
          </w:tcPr>
          <w:p w14:paraId="04671E2F" w14:textId="76E72185" w:rsidR="00F17DDF" w:rsidRPr="00736667" w:rsidRDefault="00F17DDF" w:rsidP="00F17DDF">
            <w:pPr>
              <w:jc w:val="left"/>
              <w:rPr>
                <w:rFonts w:ascii="宋体" w:hAnsi="宋体"/>
                <w:snapToGrid w:val="0"/>
                <w:kern w:val="0"/>
              </w:rPr>
            </w:pPr>
          </w:p>
        </w:tc>
        <w:tc>
          <w:tcPr>
            <w:tcW w:w="5104" w:type="dxa"/>
          </w:tcPr>
          <w:p w14:paraId="5FC00FFB" w14:textId="2D5A832D" w:rsidR="00F17DDF" w:rsidRPr="00736667" w:rsidRDefault="00F17DDF" w:rsidP="00F17DDF">
            <w:pPr>
              <w:jc w:val="left"/>
              <w:rPr>
                <w:rFonts w:ascii="宋体" w:hAnsi="宋体"/>
                <w:snapToGrid w:val="0"/>
                <w:kern w:val="0"/>
              </w:rPr>
            </w:pPr>
          </w:p>
        </w:tc>
        <w:tc>
          <w:tcPr>
            <w:tcW w:w="3119" w:type="dxa"/>
            <w:shd w:val="clear" w:color="auto" w:fill="auto"/>
          </w:tcPr>
          <w:p w14:paraId="0EBB1ACB" w14:textId="56FA69F7" w:rsidR="00F17DDF" w:rsidRPr="00736667" w:rsidRDefault="00F17DDF" w:rsidP="00F17DDF">
            <w:pPr>
              <w:jc w:val="left"/>
              <w:rPr>
                <w:rFonts w:ascii="宋体" w:hAnsi="宋体"/>
                <w:snapToGrid w:val="0"/>
                <w:kern w:val="0"/>
              </w:rPr>
            </w:pPr>
          </w:p>
        </w:tc>
      </w:tr>
      <w:tr w:rsidR="00F17DDF" w:rsidRPr="00736667" w14:paraId="299A30BD" w14:textId="77777777" w:rsidTr="004D605D">
        <w:tc>
          <w:tcPr>
            <w:tcW w:w="2126" w:type="dxa"/>
            <w:shd w:val="clear" w:color="auto" w:fill="auto"/>
          </w:tcPr>
          <w:p w14:paraId="1A898344" w14:textId="3A393242" w:rsidR="00F17DDF" w:rsidRDefault="00F17DDF" w:rsidP="00F17DDF">
            <w:pPr>
              <w:jc w:val="left"/>
              <w:rPr>
                <w:rFonts w:ascii="宋体" w:hAnsi="宋体"/>
                <w:snapToGrid w:val="0"/>
                <w:kern w:val="0"/>
              </w:rPr>
            </w:pPr>
            <w:r>
              <w:rPr>
                <w:rFonts w:ascii="宋体" w:hAnsi="宋体" w:hint="eastAsia"/>
                <w:snapToGrid w:val="0"/>
                <w:kern w:val="0"/>
              </w:rPr>
              <w:t>渠道方名称</w:t>
            </w:r>
          </w:p>
        </w:tc>
        <w:tc>
          <w:tcPr>
            <w:tcW w:w="1134" w:type="dxa"/>
            <w:shd w:val="clear" w:color="auto" w:fill="auto"/>
          </w:tcPr>
          <w:p w14:paraId="287D7A22" w14:textId="77777777" w:rsidR="00F17DDF" w:rsidRDefault="00F17DDF" w:rsidP="00F17DDF">
            <w:pPr>
              <w:jc w:val="left"/>
              <w:rPr>
                <w:rFonts w:ascii="宋体" w:hAnsi="宋体"/>
                <w:snapToGrid w:val="0"/>
                <w:kern w:val="0"/>
              </w:rPr>
            </w:pPr>
          </w:p>
        </w:tc>
        <w:tc>
          <w:tcPr>
            <w:tcW w:w="1134" w:type="dxa"/>
            <w:shd w:val="clear" w:color="auto" w:fill="auto"/>
          </w:tcPr>
          <w:p w14:paraId="70C32731" w14:textId="03FFB53F" w:rsidR="00F17DDF" w:rsidRPr="00736667" w:rsidRDefault="00F17DDF" w:rsidP="00F17DDF">
            <w:pPr>
              <w:jc w:val="left"/>
              <w:rPr>
                <w:rFonts w:ascii="宋体" w:hAnsi="宋体"/>
                <w:snapToGrid w:val="0"/>
                <w:kern w:val="0"/>
              </w:rPr>
            </w:pPr>
            <w:r>
              <w:rPr>
                <w:rFonts w:ascii="宋体" w:hAnsi="宋体" w:hint="eastAsia"/>
                <w:snapToGrid w:val="0"/>
                <w:kern w:val="0"/>
              </w:rPr>
              <w:t>Y</w:t>
            </w:r>
          </w:p>
        </w:tc>
        <w:tc>
          <w:tcPr>
            <w:tcW w:w="1134" w:type="dxa"/>
          </w:tcPr>
          <w:p w14:paraId="550F2461" w14:textId="1BFDD38B" w:rsidR="00F17DDF" w:rsidRPr="00736667" w:rsidRDefault="00F17DDF" w:rsidP="00F17DDF">
            <w:pPr>
              <w:jc w:val="left"/>
              <w:rPr>
                <w:rFonts w:ascii="宋体" w:hAnsi="宋体"/>
                <w:snapToGrid w:val="0"/>
                <w:kern w:val="0"/>
              </w:rPr>
            </w:pPr>
          </w:p>
        </w:tc>
        <w:tc>
          <w:tcPr>
            <w:tcW w:w="5104" w:type="dxa"/>
          </w:tcPr>
          <w:p w14:paraId="25A665F0" w14:textId="02FD9378" w:rsidR="00F17DDF" w:rsidRPr="00736667" w:rsidRDefault="00F17DDF" w:rsidP="00F17DDF">
            <w:pPr>
              <w:jc w:val="left"/>
              <w:rPr>
                <w:rFonts w:ascii="宋体" w:hAnsi="宋体"/>
                <w:snapToGrid w:val="0"/>
                <w:kern w:val="0"/>
              </w:rPr>
            </w:pPr>
          </w:p>
        </w:tc>
        <w:tc>
          <w:tcPr>
            <w:tcW w:w="3119" w:type="dxa"/>
            <w:shd w:val="clear" w:color="auto" w:fill="auto"/>
          </w:tcPr>
          <w:p w14:paraId="09C36F86" w14:textId="6631F58F" w:rsidR="00F17DDF" w:rsidRPr="00736667" w:rsidRDefault="00F17DDF" w:rsidP="00F17DDF">
            <w:pPr>
              <w:jc w:val="left"/>
              <w:rPr>
                <w:rFonts w:ascii="宋体" w:hAnsi="宋体"/>
                <w:snapToGrid w:val="0"/>
                <w:kern w:val="0"/>
              </w:rPr>
            </w:pPr>
          </w:p>
        </w:tc>
      </w:tr>
      <w:tr w:rsidR="00F17DDF" w:rsidRPr="00736667" w14:paraId="7DBEB24F" w14:textId="77777777" w:rsidTr="004D605D">
        <w:tc>
          <w:tcPr>
            <w:tcW w:w="2126" w:type="dxa"/>
            <w:shd w:val="clear" w:color="auto" w:fill="auto"/>
          </w:tcPr>
          <w:p w14:paraId="4CF664C7" w14:textId="77777777" w:rsidR="00F17DDF" w:rsidRDefault="00F17DDF" w:rsidP="00F17DDF">
            <w:pPr>
              <w:jc w:val="left"/>
              <w:rPr>
                <w:rFonts w:ascii="宋体" w:hAnsi="宋体"/>
                <w:snapToGrid w:val="0"/>
                <w:kern w:val="0"/>
              </w:rPr>
            </w:pPr>
            <w:r>
              <w:rPr>
                <w:rFonts w:ascii="宋体" w:hAnsi="宋体" w:hint="eastAsia"/>
                <w:snapToGrid w:val="0"/>
                <w:kern w:val="0"/>
              </w:rPr>
              <w:t>打分评价</w:t>
            </w:r>
          </w:p>
        </w:tc>
        <w:tc>
          <w:tcPr>
            <w:tcW w:w="1134" w:type="dxa"/>
            <w:shd w:val="clear" w:color="auto" w:fill="auto"/>
          </w:tcPr>
          <w:p w14:paraId="2384F68B" w14:textId="246E158B" w:rsidR="00F17DDF" w:rsidRPr="00736667" w:rsidRDefault="00F17DDF" w:rsidP="00F17DDF">
            <w:pPr>
              <w:jc w:val="left"/>
              <w:rPr>
                <w:rFonts w:ascii="宋体" w:hAnsi="宋体"/>
                <w:snapToGrid w:val="0"/>
                <w:kern w:val="0"/>
              </w:rPr>
            </w:pPr>
            <w:r>
              <w:rPr>
                <w:rFonts w:ascii="宋体" w:hAnsi="宋体"/>
                <w:snapToGrid w:val="0"/>
                <w:kern w:val="0"/>
              </w:rPr>
              <w:t>字符串</w:t>
            </w:r>
          </w:p>
        </w:tc>
        <w:tc>
          <w:tcPr>
            <w:tcW w:w="1134" w:type="dxa"/>
            <w:shd w:val="clear" w:color="auto" w:fill="auto"/>
          </w:tcPr>
          <w:p w14:paraId="3EF2FA94" w14:textId="0957F927" w:rsidR="00F17DDF" w:rsidRPr="00736667" w:rsidRDefault="00F17DDF" w:rsidP="00F17DDF">
            <w:pPr>
              <w:jc w:val="left"/>
              <w:rPr>
                <w:rFonts w:ascii="宋体" w:hAnsi="宋体"/>
                <w:snapToGrid w:val="0"/>
                <w:kern w:val="0"/>
              </w:rPr>
            </w:pPr>
            <w:r>
              <w:rPr>
                <w:rFonts w:ascii="宋体" w:hAnsi="宋体" w:hint="eastAsia"/>
                <w:snapToGrid w:val="0"/>
                <w:kern w:val="0"/>
              </w:rPr>
              <w:t>Y</w:t>
            </w:r>
          </w:p>
        </w:tc>
        <w:tc>
          <w:tcPr>
            <w:tcW w:w="1134" w:type="dxa"/>
          </w:tcPr>
          <w:p w14:paraId="59EF4320" w14:textId="73A94872" w:rsidR="00F17DDF" w:rsidRPr="00736667" w:rsidRDefault="00F17DDF" w:rsidP="00F17DDF">
            <w:pPr>
              <w:jc w:val="left"/>
              <w:rPr>
                <w:rFonts w:ascii="宋体" w:hAnsi="宋体"/>
                <w:snapToGrid w:val="0"/>
                <w:kern w:val="0"/>
              </w:rPr>
            </w:pPr>
          </w:p>
        </w:tc>
        <w:tc>
          <w:tcPr>
            <w:tcW w:w="5104" w:type="dxa"/>
          </w:tcPr>
          <w:p w14:paraId="7AD5BCF1" w14:textId="40F38983" w:rsidR="00F17DDF" w:rsidRPr="00736667" w:rsidRDefault="00F17DDF" w:rsidP="00F17DDF">
            <w:pPr>
              <w:jc w:val="left"/>
              <w:rPr>
                <w:rFonts w:ascii="宋体" w:hAnsi="宋体"/>
                <w:snapToGrid w:val="0"/>
                <w:kern w:val="0"/>
              </w:rPr>
            </w:pPr>
          </w:p>
        </w:tc>
        <w:tc>
          <w:tcPr>
            <w:tcW w:w="3119" w:type="dxa"/>
            <w:shd w:val="clear" w:color="auto" w:fill="auto"/>
          </w:tcPr>
          <w:p w14:paraId="0A83CF91" w14:textId="7BA16CBE" w:rsidR="00F17DDF" w:rsidRPr="00736667" w:rsidRDefault="00F17DDF" w:rsidP="00F17DDF">
            <w:pPr>
              <w:jc w:val="left"/>
              <w:rPr>
                <w:rFonts w:ascii="宋体" w:hAnsi="宋体"/>
                <w:snapToGrid w:val="0"/>
                <w:kern w:val="0"/>
              </w:rPr>
            </w:pPr>
          </w:p>
        </w:tc>
      </w:tr>
      <w:tr w:rsidR="00F17DDF" w:rsidRPr="00736667" w14:paraId="6C66F9A8" w14:textId="77777777" w:rsidTr="004D605D">
        <w:tc>
          <w:tcPr>
            <w:tcW w:w="2126" w:type="dxa"/>
            <w:shd w:val="clear" w:color="auto" w:fill="auto"/>
          </w:tcPr>
          <w:p w14:paraId="51DB6E34" w14:textId="77777777" w:rsidR="00F17DDF" w:rsidRDefault="00F17DDF" w:rsidP="00F17DDF">
            <w:pPr>
              <w:jc w:val="left"/>
              <w:rPr>
                <w:rFonts w:ascii="宋体" w:hAnsi="宋体"/>
                <w:snapToGrid w:val="0"/>
                <w:kern w:val="0"/>
              </w:rPr>
            </w:pPr>
            <w:r>
              <w:rPr>
                <w:rFonts w:ascii="宋体" w:hAnsi="宋体" w:hint="eastAsia"/>
                <w:snapToGrid w:val="0"/>
                <w:kern w:val="0"/>
              </w:rPr>
              <w:t>标签评价</w:t>
            </w:r>
          </w:p>
        </w:tc>
        <w:tc>
          <w:tcPr>
            <w:tcW w:w="1134" w:type="dxa"/>
            <w:shd w:val="clear" w:color="auto" w:fill="auto"/>
          </w:tcPr>
          <w:p w14:paraId="6A1F9AE1" w14:textId="77777777" w:rsidR="00F17DDF" w:rsidRPr="00736667" w:rsidRDefault="00F17DDF" w:rsidP="00F17DDF">
            <w:pPr>
              <w:jc w:val="left"/>
              <w:rPr>
                <w:rFonts w:ascii="宋体" w:hAnsi="宋体"/>
                <w:snapToGrid w:val="0"/>
                <w:kern w:val="0"/>
              </w:rPr>
            </w:pPr>
            <w:r>
              <w:rPr>
                <w:rFonts w:ascii="宋体" w:hAnsi="宋体"/>
                <w:snapToGrid w:val="0"/>
                <w:kern w:val="0"/>
              </w:rPr>
              <w:t>列表集合</w:t>
            </w:r>
          </w:p>
        </w:tc>
        <w:tc>
          <w:tcPr>
            <w:tcW w:w="1134" w:type="dxa"/>
            <w:shd w:val="clear" w:color="auto" w:fill="auto"/>
          </w:tcPr>
          <w:p w14:paraId="59858958" w14:textId="77777777" w:rsidR="00F17DDF" w:rsidRDefault="00F17DDF" w:rsidP="00F17DDF">
            <w:pPr>
              <w:jc w:val="left"/>
              <w:rPr>
                <w:rFonts w:ascii="宋体" w:hAnsi="宋体"/>
                <w:snapToGrid w:val="0"/>
                <w:kern w:val="0"/>
              </w:rPr>
            </w:pPr>
          </w:p>
        </w:tc>
        <w:tc>
          <w:tcPr>
            <w:tcW w:w="1134" w:type="dxa"/>
          </w:tcPr>
          <w:p w14:paraId="012D6A54" w14:textId="77777777" w:rsidR="00F17DDF" w:rsidRPr="00736667" w:rsidRDefault="00F17DDF" w:rsidP="00F17DDF">
            <w:pPr>
              <w:jc w:val="left"/>
              <w:rPr>
                <w:rFonts w:ascii="宋体" w:hAnsi="宋体"/>
                <w:snapToGrid w:val="0"/>
                <w:kern w:val="0"/>
              </w:rPr>
            </w:pPr>
          </w:p>
        </w:tc>
        <w:tc>
          <w:tcPr>
            <w:tcW w:w="5104" w:type="dxa"/>
          </w:tcPr>
          <w:p w14:paraId="34182064" w14:textId="72A6B9A9" w:rsidR="00F17DDF" w:rsidRPr="00736667" w:rsidRDefault="00F17DDF" w:rsidP="00F17DDF">
            <w:pPr>
              <w:jc w:val="left"/>
              <w:rPr>
                <w:rFonts w:ascii="宋体" w:hAnsi="宋体"/>
                <w:snapToGrid w:val="0"/>
                <w:kern w:val="0"/>
              </w:rPr>
            </w:pPr>
          </w:p>
        </w:tc>
        <w:tc>
          <w:tcPr>
            <w:tcW w:w="3119" w:type="dxa"/>
            <w:shd w:val="clear" w:color="auto" w:fill="auto"/>
          </w:tcPr>
          <w:p w14:paraId="72F2EC7A" w14:textId="1C70F29D" w:rsidR="00F17DDF" w:rsidRPr="00736667" w:rsidRDefault="00F17DDF" w:rsidP="00F17DDF">
            <w:pPr>
              <w:jc w:val="left"/>
              <w:rPr>
                <w:rFonts w:ascii="宋体" w:hAnsi="宋体"/>
                <w:snapToGrid w:val="0"/>
                <w:kern w:val="0"/>
              </w:rPr>
            </w:pPr>
          </w:p>
        </w:tc>
      </w:tr>
      <w:tr w:rsidR="00F17DDF" w:rsidRPr="00736667" w14:paraId="07C3A6A5" w14:textId="77777777" w:rsidTr="004D605D">
        <w:tc>
          <w:tcPr>
            <w:tcW w:w="2126" w:type="dxa"/>
            <w:shd w:val="clear" w:color="auto" w:fill="auto"/>
          </w:tcPr>
          <w:p w14:paraId="45848D41" w14:textId="77777777" w:rsidR="00F17DDF" w:rsidRDefault="00F17DDF" w:rsidP="00F17DDF">
            <w:pPr>
              <w:jc w:val="left"/>
              <w:rPr>
                <w:rFonts w:ascii="宋体" w:hAnsi="宋体"/>
                <w:snapToGrid w:val="0"/>
                <w:kern w:val="0"/>
              </w:rPr>
            </w:pPr>
          </w:p>
        </w:tc>
        <w:tc>
          <w:tcPr>
            <w:tcW w:w="1134" w:type="dxa"/>
            <w:shd w:val="clear" w:color="auto" w:fill="auto"/>
          </w:tcPr>
          <w:p w14:paraId="092BCDC2" w14:textId="77777777" w:rsidR="00F17DDF" w:rsidRDefault="00F17DDF" w:rsidP="00F17DDF">
            <w:pPr>
              <w:jc w:val="left"/>
              <w:rPr>
                <w:rFonts w:ascii="宋体" w:hAnsi="宋体"/>
                <w:snapToGrid w:val="0"/>
                <w:kern w:val="0"/>
              </w:rPr>
            </w:pPr>
          </w:p>
        </w:tc>
        <w:tc>
          <w:tcPr>
            <w:tcW w:w="1134" w:type="dxa"/>
            <w:shd w:val="clear" w:color="auto" w:fill="auto"/>
          </w:tcPr>
          <w:p w14:paraId="70814877" w14:textId="2E3D400D" w:rsidR="00F17DDF" w:rsidRDefault="00F17DDF" w:rsidP="00F17DDF">
            <w:pPr>
              <w:jc w:val="left"/>
              <w:rPr>
                <w:rFonts w:ascii="宋体" w:hAnsi="宋体"/>
                <w:snapToGrid w:val="0"/>
                <w:kern w:val="0"/>
              </w:rPr>
            </w:pPr>
            <w:r>
              <w:rPr>
                <w:rFonts w:ascii="宋体" w:hAnsi="宋体" w:hint="eastAsia"/>
                <w:snapToGrid w:val="0"/>
                <w:kern w:val="0"/>
              </w:rPr>
              <w:t>N</w:t>
            </w:r>
          </w:p>
        </w:tc>
        <w:tc>
          <w:tcPr>
            <w:tcW w:w="1134" w:type="dxa"/>
          </w:tcPr>
          <w:p w14:paraId="4078860C" w14:textId="2E334A52" w:rsidR="00F17DDF" w:rsidRPr="00736667" w:rsidRDefault="00F17DDF" w:rsidP="00F17DDF">
            <w:pPr>
              <w:jc w:val="left"/>
              <w:rPr>
                <w:rFonts w:ascii="宋体" w:hAnsi="宋体"/>
                <w:snapToGrid w:val="0"/>
                <w:kern w:val="0"/>
              </w:rPr>
            </w:pPr>
            <w:r>
              <w:rPr>
                <w:rFonts w:ascii="宋体" w:hAnsi="宋体" w:hint="eastAsia"/>
                <w:snapToGrid w:val="0"/>
                <w:kern w:val="0"/>
              </w:rPr>
              <w:t>标签名称</w:t>
            </w:r>
          </w:p>
        </w:tc>
        <w:tc>
          <w:tcPr>
            <w:tcW w:w="5104" w:type="dxa"/>
          </w:tcPr>
          <w:p w14:paraId="2B5A2EBF" w14:textId="4654DB94" w:rsidR="00F17DDF" w:rsidRPr="00736667" w:rsidRDefault="00F17DDF" w:rsidP="00F17DDF">
            <w:pPr>
              <w:jc w:val="left"/>
              <w:rPr>
                <w:rFonts w:ascii="宋体" w:hAnsi="宋体"/>
                <w:snapToGrid w:val="0"/>
                <w:kern w:val="0"/>
              </w:rPr>
            </w:pPr>
          </w:p>
        </w:tc>
        <w:tc>
          <w:tcPr>
            <w:tcW w:w="3119" w:type="dxa"/>
            <w:shd w:val="clear" w:color="auto" w:fill="auto"/>
          </w:tcPr>
          <w:p w14:paraId="2AC5F7E4" w14:textId="1C9F6E61" w:rsidR="00F17DDF" w:rsidRPr="00736667" w:rsidRDefault="00F17DDF" w:rsidP="00F17DDF">
            <w:pPr>
              <w:jc w:val="left"/>
              <w:rPr>
                <w:rFonts w:ascii="宋体" w:hAnsi="宋体"/>
                <w:snapToGrid w:val="0"/>
                <w:kern w:val="0"/>
              </w:rPr>
            </w:pPr>
          </w:p>
        </w:tc>
      </w:tr>
      <w:tr w:rsidR="00F17DDF" w:rsidRPr="00736667" w14:paraId="786B1973" w14:textId="77777777" w:rsidTr="004D605D">
        <w:tc>
          <w:tcPr>
            <w:tcW w:w="2126" w:type="dxa"/>
            <w:shd w:val="clear" w:color="auto" w:fill="auto"/>
          </w:tcPr>
          <w:p w14:paraId="77DCBFFC" w14:textId="77777777" w:rsidR="00F17DDF" w:rsidRDefault="00F17DDF" w:rsidP="00F17DDF">
            <w:pPr>
              <w:jc w:val="left"/>
              <w:rPr>
                <w:rFonts w:ascii="宋体" w:hAnsi="宋体"/>
                <w:snapToGrid w:val="0"/>
                <w:kern w:val="0"/>
              </w:rPr>
            </w:pPr>
            <w:r>
              <w:rPr>
                <w:rFonts w:ascii="宋体" w:hAnsi="宋体" w:hint="eastAsia"/>
                <w:snapToGrid w:val="0"/>
                <w:kern w:val="0"/>
              </w:rPr>
              <w:t>自定义评价</w:t>
            </w:r>
          </w:p>
        </w:tc>
        <w:tc>
          <w:tcPr>
            <w:tcW w:w="1134" w:type="dxa"/>
            <w:shd w:val="clear" w:color="auto" w:fill="auto"/>
          </w:tcPr>
          <w:p w14:paraId="6ABE21A7" w14:textId="77777777" w:rsidR="00F17DDF" w:rsidRDefault="00F17DDF" w:rsidP="00F17DDF">
            <w:pPr>
              <w:jc w:val="left"/>
              <w:rPr>
                <w:rFonts w:ascii="宋体" w:hAnsi="宋体"/>
                <w:snapToGrid w:val="0"/>
                <w:kern w:val="0"/>
              </w:rPr>
            </w:pPr>
            <w:r>
              <w:rPr>
                <w:rFonts w:ascii="宋体" w:hAnsi="宋体"/>
                <w:snapToGrid w:val="0"/>
                <w:kern w:val="0"/>
              </w:rPr>
              <w:t>字符串</w:t>
            </w:r>
          </w:p>
        </w:tc>
        <w:tc>
          <w:tcPr>
            <w:tcW w:w="1134" w:type="dxa"/>
            <w:shd w:val="clear" w:color="auto" w:fill="auto"/>
          </w:tcPr>
          <w:p w14:paraId="1B1DEE4B" w14:textId="1DE635C4" w:rsidR="00F17DDF" w:rsidRDefault="00F17DDF" w:rsidP="00F17DDF">
            <w:pPr>
              <w:jc w:val="left"/>
              <w:rPr>
                <w:rFonts w:ascii="宋体" w:hAnsi="宋体"/>
                <w:snapToGrid w:val="0"/>
                <w:kern w:val="0"/>
              </w:rPr>
            </w:pPr>
            <w:r>
              <w:rPr>
                <w:rFonts w:ascii="宋体" w:hAnsi="宋体"/>
                <w:snapToGrid w:val="0"/>
                <w:kern w:val="0"/>
              </w:rPr>
              <w:t>N</w:t>
            </w:r>
          </w:p>
        </w:tc>
        <w:tc>
          <w:tcPr>
            <w:tcW w:w="1134" w:type="dxa"/>
          </w:tcPr>
          <w:p w14:paraId="2F469DF3" w14:textId="77777777" w:rsidR="00F17DDF" w:rsidRPr="00736667" w:rsidRDefault="00F17DDF" w:rsidP="00F17DDF">
            <w:pPr>
              <w:jc w:val="left"/>
              <w:rPr>
                <w:rFonts w:ascii="宋体" w:hAnsi="宋体"/>
                <w:snapToGrid w:val="0"/>
                <w:kern w:val="0"/>
              </w:rPr>
            </w:pPr>
          </w:p>
        </w:tc>
        <w:tc>
          <w:tcPr>
            <w:tcW w:w="5104" w:type="dxa"/>
          </w:tcPr>
          <w:p w14:paraId="0C0C8D5B" w14:textId="6ABB5206" w:rsidR="00F17DDF" w:rsidRPr="00736667" w:rsidRDefault="00F17DDF" w:rsidP="00F17DDF">
            <w:pPr>
              <w:jc w:val="left"/>
              <w:rPr>
                <w:rFonts w:ascii="宋体" w:hAnsi="宋体"/>
                <w:snapToGrid w:val="0"/>
                <w:kern w:val="0"/>
              </w:rPr>
            </w:pPr>
          </w:p>
        </w:tc>
        <w:tc>
          <w:tcPr>
            <w:tcW w:w="3119" w:type="dxa"/>
            <w:shd w:val="clear" w:color="auto" w:fill="auto"/>
          </w:tcPr>
          <w:p w14:paraId="664B78ED" w14:textId="3DC00F02" w:rsidR="00F17DDF" w:rsidRPr="00736667" w:rsidRDefault="00F17DDF" w:rsidP="00F17DDF">
            <w:pPr>
              <w:jc w:val="left"/>
              <w:rPr>
                <w:rFonts w:ascii="宋体" w:hAnsi="宋体"/>
                <w:snapToGrid w:val="0"/>
                <w:kern w:val="0"/>
              </w:rPr>
            </w:pPr>
          </w:p>
        </w:tc>
      </w:tr>
    </w:tbl>
    <w:p w14:paraId="3FBC4C8F"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5D1E67D" w14:textId="77777777" w:rsidR="00DE0BC2" w:rsidRDefault="00DE0BC2" w:rsidP="00DE0BC2">
      <w:pPr>
        <w:pStyle w:val="6"/>
      </w:pPr>
      <w:r>
        <w:rPr>
          <w:rFonts w:hint="eastAsia"/>
        </w:rPr>
        <w:t>数据</w:t>
      </w:r>
      <w:r>
        <w:t>库表</w:t>
      </w:r>
    </w:p>
    <w:p w14:paraId="50840966" w14:textId="77777777" w:rsidR="00DE0BC2" w:rsidRPr="000F54DE" w:rsidRDefault="00DE0BC2" w:rsidP="00DE0BC2">
      <w:r>
        <w:rPr>
          <w:rFonts w:hint="eastAsia"/>
        </w:rPr>
        <w:t>业务评价表</w:t>
      </w:r>
    </w:p>
    <w:p w14:paraId="74696C89" w14:textId="77777777" w:rsidR="00DE0BC2" w:rsidRPr="002A3283" w:rsidRDefault="00DE0BC2" w:rsidP="00DE0BC2">
      <w:r w:rsidRPr="00F83C5B">
        <w:rPr>
          <w:rFonts w:hint="eastAsia"/>
          <w:kern w:val="0"/>
        </w:rPr>
        <w:t>资方评价标签明细表</w:t>
      </w:r>
    </w:p>
    <w:p w14:paraId="0B75C5D9" w14:textId="77777777" w:rsidR="00DE0BC2" w:rsidRPr="0082647F" w:rsidRDefault="00DE0BC2" w:rsidP="00DE0BC2">
      <w:pPr>
        <w:pStyle w:val="5"/>
      </w:pPr>
      <w:r>
        <w:rPr>
          <w:rFonts w:hint="eastAsia"/>
        </w:rPr>
        <w:lastRenderedPageBreak/>
        <w:t>业务</w:t>
      </w:r>
      <w:r>
        <w:t>评价</w:t>
      </w:r>
    </w:p>
    <w:p w14:paraId="4033D5E5" w14:textId="77777777" w:rsidR="00DE0BC2" w:rsidRDefault="00DE0BC2" w:rsidP="00DE0BC2">
      <w:pPr>
        <w:pStyle w:val="6"/>
      </w:pPr>
      <w:r>
        <w:rPr>
          <w:rFonts w:hint="eastAsia"/>
        </w:rPr>
        <w:t>功能</w:t>
      </w:r>
      <w:r>
        <w:t>描述</w:t>
      </w:r>
    </w:p>
    <w:p w14:paraId="1FA197A6"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对已成交且未成交业务中渠道方表现进行评价</w:t>
      </w:r>
      <w:r>
        <w:rPr>
          <w:rFonts w:ascii="宋体" w:hAnsi="宋体" w:hint="eastAsia"/>
          <w:kern w:val="0"/>
          <w:sz w:val="24"/>
          <w:szCs w:val="21"/>
        </w:rPr>
        <w:t>。</w:t>
      </w:r>
    </w:p>
    <w:p w14:paraId="15436C89" w14:textId="77777777" w:rsidR="00DE0BC2" w:rsidRPr="00676A58" w:rsidRDefault="00DE0BC2" w:rsidP="00DE0BC2">
      <w:pPr>
        <w:pStyle w:val="6"/>
      </w:pPr>
      <w:r w:rsidRPr="00676A58">
        <w:rPr>
          <w:rFonts w:hint="eastAsia"/>
        </w:rPr>
        <w:t>处理流程</w:t>
      </w:r>
    </w:p>
    <w:p w14:paraId="56A78435" w14:textId="77777777" w:rsidR="00DE0BC2" w:rsidRPr="004F010F" w:rsidRDefault="00DE0BC2" w:rsidP="00DE0BC2">
      <w:pPr>
        <w:ind w:left="289" w:firstLine="420"/>
      </w:pPr>
      <w:r w:rsidRPr="00646F01">
        <w:rPr>
          <w:rFonts w:hint="eastAsia"/>
          <w:b/>
          <w:sz w:val="24"/>
          <w:szCs w:val="24"/>
        </w:rPr>
        <w:t>【流程描述】</w:t>
      </w:r>
    </w:p>
    <w:p w14:paraId="7387C72F"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传入输入项到微服务接口，效验输入项合法性和自定义评价是否敏感词合规后保存到评价信息表并返回成功/失败标志及失败信息。（参考评价管理-app接口服务-业务评价流程）</w:t>
      </w:r>
    </w:p>
    <w:p w14:paraId="3AF13F6D" w14:textId="77777777" w:rsidR="00DE0BC2" w:rsidRPr="00F9212D" w:rsidRDefault="00DE0BC2" w:rsidP="00DE0BC2">
      <w:pPr>
        <w:pStyle w:val="6"/>
      </w:pPr>
      <w:r w:rsidRPr="00F9212D">
        <w:rPr>
          <w:rFonts w:hint="eastAsia"/>
        </w:rPr>
        <w:t>输入</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418"/>
        <w:gridCol w:w="1134"/>
        <w:gridCol w:w="1588"/>
      </w:tblGrid>
      <w:tr w:rsidR="00DE0BC2" w:rsidRPr="00736667" w14:paraId="3458A4FE" w14:textId="77777777" w:rsidTr="004664EA">
        <w:tc>
          <w:tcPr>
            <w:tcW w:w="2126" w:type="dxa"/>
            <w:shd w:val="clear" w:color="auto" w:fill="E0E0E0"/>
          </w:tcPr>
          <w:p w14:paraId="541AFB0F" w14:textId="77777777" w:rsidR="00DE0BC2" w:rsidRPr="00751679" w:rsidRDefault="00DE0BC2" w:rsidP="004664EA">
            <w:pPr>
              <w:jc w:val="center"/>
              <w:rPr>
                <w:b/>
                <w:snapToGrid w:val="0"/>
                <w:kern w:val="0"/>
              </w:rPr>
            </w:pPr>
            <w:r w:rsidRPr="00751679">
              <w:rPr>
                <w:rFonts w:hint="eastAsia"/>
                <w:b/>
                <w:snapToGrid w:val="0"/>
                <w:kern w:val="0"/>
              </w:rPr>
              <w:t>主元素</w:t>
            </w:r>
          </w:p>
          <w:p w14:paraId="2A1E4CB6" w14:textId="77777777" w:rsidR="00DE0BC2" w:rsidRPr="00751679" w:rsidRDefault="00DE0BC2" w:rsidP="004664EA">
            <w:pPr>
              <w:jc w:val="center"/>
              <w:rPr>
                <w:b/>
                <w:snapToGrid w:val="0"/>
                <w:kern w:val="0"/>
              </w:rPr>
            </w:pPr>
          </w:p>
        </w:tc>
        <w:tc>
          <w:tcPr>
            <w:tcW w:w="1134" w:type="dxa"/>
            <w:shd w:val="clear" w:color="auto" w:fill="E0E0E0"/>
          </w:tcPr>
          <w:p w14:paraId="6771A8EC" w14:textId="77777777" w:rsidR="00DE0BC2" w:rsidRPr="00751679" w:rsidRDefault="00DE0BC2" w:rsidP="004664EA">
            <w:pPr>
              <w:jc w:val="center"/>
              <w:rPr>
                <w:b/>
                <w:snapToGrid w:val="0"/>
                <w:kern w:val="0"/>
              </w:rPr>
            </w:pPr>
            <w:r w:rsidRPr="00751679">
              <w:rPr>
                <w:rFonts w:hint="eastAsia"/>
                <w:b/>
                <w:snapToGrid w:val="0"/>
                <w:kern w:val="0"/>
              </w:rPr>
              <w:t>类型</w:t>
            </w:r>
          </w:p>
        </w:tc>
        <w:tc>
          <w:tcPr>
            <w:tcW w:w="1418" w:type="dxa"/>
            <w:shd w:val="clear" w:color="auto" w:fill="E0E0E0"/>
          </w:tcPr>
          <w:p w14:paraId="0E6A5887" w14:textId="77777777" w:rsidR="00DE0BC2" w:rsidRPr="00751679" w:rsidRDefault="00DE0BC2" w:rsidP="004664EA">
            <w:pPr>
              <w:jc w:val="center"/>
              <w:rPr>
                <w:b/>
                <w:snapToGrid w:val="0"/>
                <w:kern w:val="0"/>
              </w:rPr>
            </w:pPr>
            <w:r w:rsidRPr="00751679">
              <w:rPr>
                <w:rFonts w:hint="eastAsia"/>
                <w:b/>
                <w:snapToGrid w:val="0"/>
                <w:kern w:val="0"/>
              </w:rPr>
              <w:t>子元素</w:t>
            </w:r>
          </w:p>
        </w:tc>
        <w:tc>
          <w:tcPr>
            <w:tcW w:w="1134" w:type="dxa"/>
            <w:shd w:val="clear" w:color="auto" w:fill="E0E0E0"/>
          </w:tcPr>
          <w:p w14:paraId="20D2F103"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1588" w:type="dxa"/>
            <w:shd w:val="clear" w:color="auto" w:fill="E0E0E0"/>
          </w:tcPr>
          <w:p w14:paraId="5774BBE2"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73C5758B" w14:textId="77777777" w:rsidTr="004664EA">
        <w:tc>
          <w:tcPr>
            <w:tcW w:w="2126" w:type="dxa"/>
            <w:shd w:val="clear" w:color="auto" w:fill="auto"/>
          </w:tcPr>
          <w:p w14:paraId="47BE8096" w14:textId="77777777" w:rsidR="00DE0BC2" w:rsidRPr="00736667" w:rsidRDefault="00DE0BC2" w:rsidP="004664EA">
            <w:pPr>
              <w:jc w:val="left"/>
              <w:rPr>
                <w:rFonts w:ascii="宋体" w:hAnsi="宋体"/>
                <w:snapToGrid w:val="0"/>
                <w:kern w:val="0"/>
              </w:rPr>
            </w:pPr>
            <w:r>
              <w:rPr>
                <w:rFonts w:ascii="宋体" w:hAnsi="宋体" w:hint="eastAsia"/>
                <w:snapToGrid w:val="0"/>
                <w:kern w:val="0"/>
              </w:rPr>
              <w:t>资方</w:t>
            </w:r>
            <w:r>
              <w:rPr>
                <w:rFonts w:ascii="宋体" w:hAnsi="宋体"/>
                <w:snapToGrid w:val="0"/>
                <w:kern w:val="0"/>
              </w:rPr>
              <w:t>用户唯一标识</w:t>
            </w:r>
          </w:p>
        </w:tc>
        <w:tc>
          <w:tcPr>
            <w:tcW w:w="1134" w:type="dxa"/>
            <w:shd w:val="clear" w:color="auto" w:fill="auto"/>
          </w:tcPr>
          <w:p w14:paraId="7257CBF0"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2D37A109" w14:textId="77777777" w:rsidR="00DE0BC2" w:rsidRPr="00736667" w:rsidRDefault="00DE0BC2" w:rsidP="004664EA">
            <w:pPr>
              <w:jc w:val="left"/>
              <w:rPr>
                <w:rFonts w:ascii="宋体" w:hAnsi="宋体"/>
                <w:snapToGrid w:val="0"/>
                <w:kern w:val="0"/>
              </w:rPr>
            </w:pPr>
          </w:p>
        </w:tc>
        <w:tc>
          <w:tcPr>
            <w:tcW w:w="1134" w:type="dxa"/>
          </w:tcPr>
          <w:p w14:paraId="4A29B102"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3C78724B" w14:textId="77777777" w:rsidR="00DE0BC2" w:rsidRPr="00736667" w:rsidRDefault="00DE0BC2" w:rsidP="004664EA">
            <w:pPr>
              <w:jc w:val="left"/>
              <w:rPr>
                <w:rFonts w:ascii="宋体" w:hAnsi="宋体"/>
                <w:snapToGrid w:val="0"/>
                <w:kern w:val="0"/>
              </w:rPr>
            </w:pPr>
          </w:p>
        </w:tc>
      </w:tr>
      <w:tr w:rsidR="00DE0BC2" w:rsidRPr="00736667" w14:paraId="7283A5B3" w14:textId="77777777" w:rsidTr="004664EA">
        <w:tc>
          <w:tcPr>
            <w:tcW w:w="2126" w:type="dxa"/>
            <w:shd w:val="clear" w:color="auto" w:fill="auto"/>
          </w:tcPr>
          <w:p w14:paraId="793B4E94" w14:textId="77777777" w:rsidR="00DE0BC2" w:rsidRDefault="00DE0BC2" w:rsidP="004664EA">
            <w:pPr>
              <w:jc w:val="left"/>
              <w:rPr>
                <w:rFonts w:ascii="宋体" w:hAnsi="宋体"/>
                <w:snapToGrid w:val="0"/>
                <w:kern w:val="0"/>
              </w:rPr>
            </w:pPr>
            <w:r w:rsidRPr="00083F84">
              <w:rPr>
                <w:rFonts w:ascii="宋体" w:hAnsi="宋体" w:hint="eastAsia"/>
                <w:snapToGrid w:val="0"/>
                <w:kern w:val="0"/>
              </w:rPr>
              <w:t>业务唯一标识</w:t>
            </w:r>
          </w:p>
        </w:tc>
        <w:tc>
          <w:tcPr>
            <w:tcW w:w="1134" w:type="dxa"/>
            <w:shd w:val="clear" w:color="auto" w:fill="auto"/>
          </w:tcPr>
          <w:p w14:paraId="734271FB"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571BB1E1" w14:textId="77777777" w:rsidR="00DE0BC2" w:rsidRDefault="00DE0BC2" w:rsidP="004664EA">
            <w:pPr>
              <w:jc w:val="left"/>
              <w:rPr>
                <w:rFonts w:ascii="宋体" w:hAnsi="宋体"/>
                <w:snapToGrid w:val="0"/>
                <w:kern w:val="0"/>
              </w:rPr>
            </w:pPr>
          </w:p>
        </w:tc>
        <w:tc>
          <w:tcPr>
            <w:tcW w:w="1134" w:type="dxa"/>
          </w:tcPr>
          <w:p w14:paraId="5C83DCC7"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49B9A88B" w14:textId="77777777" w:rsidR="00DE0BC2" w:rsidRPr="00736667" w:rsidRDefault="00DE0BC2" w:rsidP="004664EA">
            <w:pPr>
              <w:jc w:val="left"/>
              <w:rPr>
                <w:rFonts w:ascii="宋体" w:hAnsi="宋体"/>
                <w:snapToGrid w:val="0"/>
                <w:kern w:val="0"/>
              </w:rPr>
            </w:pPr>
          </w:p>
        </w:tc>
      </w:tr>
      <w:tr w:rsidR="00DE0BC2" w:rsidRPr="00736667" w14:paraId="6587F439" w14:textId="77777777" w:rsidTr="004664EA">
        <w:tc>
          <w:tcPr>
            <w:tcW w:w="2126" w:type="dxa"/>
            <w:tcBorders>
              <w:top w:val="single" w:sz="4" w:space="0" w:color="auto"/>
              <w:left w:val="single" w:sz="4" w:space="0" w:color="auto"/>
              <w:bottom w:val="single" w:sz="4" w:space="0" w:color="auto"/>
              <w:right w:val="single" w:sz="4" w:space="0" w:color="auto"/>
            </w:tcBorders>
            <w:shd w:val="clear" w:color="auto" w:fill="auto"/>
          </w:tcPr>
          <w:p w14:paraId="3F78AFA0" w14:textId="77777777" w:rsidR="00DE0BC2" w:rsidRDefault="00DE0BC2" w:rsidP="004664EA">
            <w:pPr>
              <w:jc w:val="left"/>
              <w:rPr>
                <w:rFonts w:ascii="宋体" w:hAnsi="宋体"/>
                <w:snapToGrid w:val="0"/>
                <w:kern w:val="0"/>
              </w:rPr>
            </w:pPr>
            <w:r>
              <w:rPr>
                <w:rFonts w:ascii="宋体" w:hAnsi="宋体" w:hint="eastAsia"/>
                <w:snapToGrid w:val="0"/>
                <w:kern w:val="0"/>
              </w:rPr>
              <w:t>打分评价</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F660AC" w14:textId="77777777" w:rsidR="00DE0BC2" w:rsidRPr="00736667" w:rsidRDefault="00DE0BC2" w:rsidP="004664EA">
            <w:pPr>
              <w:jc w:val="left"/>
              <w:rPr>
                <w:rFonts w:ascii="宋体" w:hAnsi="宋体"/>
                <w:snapToGrid w:val="0"/>
                <w:kern w:val="0"/>
              </w:rPr>
            </w:pPr>
            <w:r>
              <w:rPr>
                <w:rFonts w:ascii="宋体" w:hAnsi="宋体" w:hint="eastAsia"/>
                <w:snapToGrid w:val="0"/>
                <w:kern w:val="0"/>
              </w:rPr>
              <w:t>整</w:t>
            </w:r>
            <w:r>
              <w:rPr>
                <w:rFonts w:ascii="宋体" w:hAnsi="宋体"/>
                <w:snapToGrid w:val="0"/>
                <w:kern w:val="0"/>
              </w:rPr>
              <w:t>型</w:t>
            </w:r>
          </w:p>
        </w:tc>
        <w:tc>
          <w:tcPr>
            <w:tcW w:w="1418" w:type="dxa"/>
            <w:tcBorders>
              <w:top w:val="single" w:sz="4" w:space="0" w:color="auto"/>
              <w:left w:val="single" w:sz="4" w:space="0" w:color="auto"/>
              <w:bottom w:val="single" w:sz="4" w:space="0" w:color="auto"/>
              <w:right w:val="single" w:sz="4" w:space="0" w:color="auto"/>
            </w:tcBorders>
            <w:shd w:val="clear" w:color="auto" w:fill="auto"/>
          </w:tcPr>
          <w:p w14:paraId="6DE76E43" w14:textId="77777777" w:rsidR="00DE0BC2" w:rsidRPr="00736667" w:rsidRDefault="00DE0BC2" w:rsidP="004664EA">
            <w:pPr>
              <w:jc w:val="left"/>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tcPr>
          <w:p w14:paraId="627E00FD"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tcBorders>
              <w:top w:val="single" w:sz="4" w:space="0" w:color="auto"/>
              <w:left w:val="single" w:sz="4" w:space="0" w:color="auto"/>
              <w:bottom w:val="single" w:sz="4" w:space="0" w:color="auto"/>
              <w:right w:val="single" w:sz="4" w:space="0" w:color="auto"/>
            </w:tcBorders>
            <w:shd w:val="clear" w:color="auto" w:fill="auto"/>
          </w:tcPr>
          <w:p w14:paraId="16F8E578" w14:textId="77777777" w:rsidR="00DE0BC2" w:rsidRPr="00736667" w:rsidRDefault="00DE0BC2" w:rsidP="004664EA">
            <w:pPr>
              <w:jc w:val="left"/>
              <w:rPr>
                <w:rFonts w:ascii="宋体" w:hAnsi="宋体"/>
                <w:snapToGrid w:val="0"/>
                <w:kern w:val="0"/>
              </w:rPr>
            </w:pPr>
          </w:p>
        </w:tc>
      </w:tr>
      <w:tr w:rsidR="00DE0BC2" w:rsidRPr="00736667" w14:paraId="124E738E" w14:textId="77777777" w:rsidTr="004664EA">
        <w:tc>
          <w:tcPr>
            <w:tcW w:w="2126" w:type="dxa"/>
            <w:tcBorders>
              <w:top w:val="single" w:sz="4" w:space="0" w:color="auto"/>
              <w:left w:val="single" w:sz="4" w:space="0" w:color="auto"/>
              <w:bottom w:val="single" w:sz="4" w:space="0" w:color="auto"/>
              <w:right w:val="single" w:sz="4" w:space="0" w:color="auto"/>
            </w:tcBorders>
            <w:shd w:val="clear" w:color="auto" w:fill="auto"/>
          </w:tcPr>
          <w:p w14:paraId="2BB1216C" w14:textId="77777777" w:rsidR="00DE0BC2" w:rsidRDefault="00DE0BC2" w:rsidP="004664EA">
            <w:pPr>
              <w:jc w:val="left"/>
              <w:rPr>
                <w:rFonts w:ascii="宋体" w:hAnsi="宋体"/>
                <w:snapToGrid w:val="0"/>
                <w:kern w:val="0"/>
              </w:rPr>
            </w:pPr>
            <w:r>
              <w:rPr>
                <w:rFonts w:ascii="宋体" w:hAnsi="宋体" w:hint="eastAsia"/>
                <w:snapToGrid w:val="0"/>
                <w:kern w:val="0"/>
              </w:rPr>
              <w:t>标签评价</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5C0998" w14:textId="77777777" w:rsidR="00DE0BC2" w:rsidRPr="00736667" w:rsidRDefault="00DE0BC2" w:rsidP="004664EA">
            <w:pPr>
              <w:jc w:val="left"/>
              <w:rPr>
                <w:rFonts w:ascii="宋体" w:hAnsi="宋体"/>
                <w:snapToGrid w:val="0"/>
                <w:kern w:val="0"/>
              </w:rPr>
            </w:pPr>
            <w:r>
              <w:rPr>
                <w:rFonts w:ascii="宋体" w:hAnsi="宋体"/>
                <w:snapToGrid w:val="0"/>
                <w:kern w:val="0"/>
              </w:rPr>
              <w:t>列表集合</w:t>
            </w:r>
          </w:p>
        </w:tc>
        <w:tc>
          <w:tcPr>
            <w:tcW w:w="1418" w:type="dxa"/>
            <w:tcBorders>
              <w:top w:val="single" w:sz="4" w:space="0" w:color="auto"/>
              <w:left w:val="single" w:sz="4" w:space="0" w:color="auto"/>
              <w:bottom w:val="single" w:sz="4" w:space="0" w:color="auto"/>
              <w:right w:val="single" w:sz="4" w:space="0" w:color="auto"/>
            </w:tcBorders>
            <w:shd w:val="clear" w:color="auto" w:fill="auto"/>
          </w:tcPr>
          <w:p w14:paraId="76E8F27E" w14:textId="77777777" w:rsidR="00DE0BC2" w:rsidRDefault="00DE0BC2" w:rsidP="004664EA">
            <w:pPr>
              <w:jc w:val="left"/>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tcPr>
          <w:p w14:paraId="61ABC9A7"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tcBorders>
              <w:top w:val="single" w:sz="4" w:space="0" w:color="auto"/>
              <w:left w:val="single" w:sz="4" w:space="0" w:color="auto"/>
              <w:bottom w:val="single" w:sz="4" w:space="0" w:color="auto"/>
              <w:right w:val="single" w:sz="4" w:space="0" w:color="auto"/>
            </w:tcBorders>
            <w:shd w:val="clear" w:color="auto" w:fill="auto"/>
          </w:tcPr>
          <w:p w14:paraId="1663EB81" w14:textId="77777777" w:rsidR="00DE0BC2" w:rsidRPr="00736667" w:rsidRDefault="00DE0BC2" w:rsidP="004664EA">
            <w:pPr>
              <w:jc w:val="left"/>
              <w:rPr>
                <w:rFonts w:ascii="宋体" w:hAnsi="宋体"/>
                <w:snapToGrid w:val="0"/>
                <w:kern w:val="0"/>
              </w:rPr>
            </w:pPr>
          </w:p>
        </w:tc>
      </w:tr>
      <w:tr w:rsidR="00DE0BC2" w:rsidRPr="00736667" w14:paraId="0BDB28EC" w14:textId="77777777" w:rsidTr="004664EA">
        <w:tc>
          <w:tcPr>
            <w:tcW w:w="2126" w:type="dxa"/>
            <w:tcBorders>
              <w:top w:val="single" w:sz="4" w:space="0" w:color="auto"/>
              <w:left w:val="single" w:sz="4" w:space="0" w:color="auto"/>
              <w:bottom w:val="single" w:sz="4" w:space="0" w:color="auto"/>
              <w:right w:val="single" w:sz="4" w:space="0" w:color="auto"/>
            </w:tcBorders>
            <w:shd w:val="clear" w:color="auto" w:fill="auto"/>
          </w:tcPr>
          <w:p w14:paraId="66B3D132" w14:textId="77777777" w:rsidR="00DE0BC2" w:rsidRDefault="00DE0BC2" w:rsidP="004664EA">
            <w:pPr>
              <w:jc w:val="left"/>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6D575D" w14:textId="77777777" w:rsidR="00DE0BC2" w:rsidRDefault="00DE0BC2" w:rsidP="004664EA">
            <w:pPr>
              <w:jc w:val="left"/>
              <w:rPr>
                <w:rFonts w:ascii="宋体" w:hAnsi="宋体"/>
                <w:snapToGrid w:val="0"/>
                <w:kern w:val="0"/>
              </w:rPr>
            </w:pPr>
          </w:p>
        </w:tc>
        <w:tc>
          <w:tcPr>
            <w:tcW w:w="1418" w:type="dxa"/>
            <w:tcBorders>
              <w:top w:val="single" w:sz="4" w:space="0" w:color="auto"/>
              <w:left w:val="single" w:sz="4" w:space="0" w:color="auto"/>
              <w:bottom w:val="single" w:sz="4" w:space="0" w:color="auto"/>
              <w:right w:val="single" w:sz="4" w:space="0" w:color="auto"/>
            </w:tcBorders>
            <w:shd w:val="clear" w:color="auto" w:fill="auto"/>
          </w:tcPr>
          <w:p w14:paraId="4CBD495A" w14:textId="77777777" w:rsidR="00DE0BC2" w:rsidRDefault="00DE0BC2" w:rsidP="004664EA">
            <w:pPr>
              <w:jc w:val="left"/>
              <w:rPr>
                <w:rFonts w:ascii="宋体" w:hAnsi="宋体"/>
                <w:snapToGrid w:val="0"/>
                <w:kern w:val="0"/>
              </w:rPr>
            </w:pPr>
            <w:r>
              <w:rPr>
                <w:rFonts w:ascii="宋体" w:hAnsi="宋体" w:hint="eastAsia"/>
                <w:snapToGrid w:val="0"/>
                <w:kern w:val="0"/>
              </w:rPr>
              <w:t>标签ID</w:t>
            </w:r>
          </w:p>
        </w:tc>
        <w:tc>
          <w:tcPr>
            <w:tcW w:w="1134" w:type="dxa"/>
            <w:tcBorders>
              <w:top w:val="single" w:sz="4" w:space="0" w:color="auto"/>
              <w:left w:val="single" w:sz="4" w:space="0" w:color="auto"/>
              <w:bottom w:val="single" w:sz="4" w:space="0" w:color="auto"/>
              <w:right w:val="single" w:sz="4" w:space="0" w:color="auto"/>
            </w:tcBorders>
          </w:tcPr>
          <w:p w14:paraId="14B3CEE0"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tcBorders>
              <w:top w:val="single" w:sz="4" w:space="0" w:color="auto"/>
              <w:left w:val="single" w:sz="4" w:space="0" w:color="auto"/>
              <w:bottom w:val="single" w:sz="4" w:space="0" w:color="auto"/>
              <w:right w:val="single" w:sz="4" w:space="0" w:color="auto"/>
            </w:tcBorders>
            <w:shd w:val="clear" w:color="auto" w:fill="auto"/>
          </w:tcPr>
          <w:p w14:paraId="51141E4C" w14:textId="77777777" w:rsidR="00DE0BC2" w:rsidRPr="00736667" w:rsidRDefault="00DE0BC2" w:rsidP="004664EA">
            <w:pPr>
              <w:jc w:val="left"/>
              <w:rPr>
                <w:rFonts w:ascii="宋体" w:hAnsi="宋体"/>
                <w:snapToGrid w:val="0"/>
                <w:kern w:val="0"/>
              </w:rPr>
            </w:pPr>
          </w:p>
        </w:tc>
      </w:tr>
      <w:tr w:rsidR="00DE0BC2" w:rsidRPr="00736667" w14:paraId="0F495A29" w14:textId="77777777" w:rsidTr="004664EA">
        <w:tc>
          <w:tcPr>
            <w:tcW w:w="2126" w:type="dxa"/>
            <w:tcBorders>
              <w:top w:val="single" w:sz="4" w:space="0" w:color="auto"/>
              <w:left w:val="single" w:sz="4" w:space="0" w:color="auto"/>
              <w:bottom w:val="single" w:sz="4" w:space="0" w:color="auto"/>
              <w:right w:val="single" w:sz="4" w:space="0" w:color="auto"/>
            </w:tcBorders>
            <w:shd w:val="clear" w:color="auto" w:fill="auto"/>
          </w:tcPr>
          <w:p w14:paraId="71BD9B01" w14:textId="77777777" w:rsidR="00DE0BC2" w:rsidRDefault="00DE0BC2" w:rsidP="004664EA">
            <w:pPr>
              <w:jc w:val="left"/>
              <w:rPr>
                <w:rFonts w:ascii="宋体" w:hAnsi="宋体"/>
                <w:snapToGrid w:val="0"/>
                <w:kern w:val="0"/>
              </w:rPr>
            </w:pPr>
            <w:r>
              <w:rPr>
                <w:rFonts w:ascii="宋体" w:hAnsi="宋体" w:hint="eastAsia"/>
                <w:snapToGrid w:val="0"/>
                <w:kern w:val="0"/>
              </w:rPr>
              <w:t>自定义评价</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F07B30" w14:textId="77777777" w:rsidR="00DE0BC2" w:rsidRDefault="00DE0BC2" w:rsidP="004664EA">
            <w:pPr>
              <w:jc w:val="left"/>
              <w:rPr>
                <w:rFonts w:ascii="宋体" w:hAnsi="宋体"/>
                <w:snapToGrid w:val="0"/>
                <w:kern w:val="0"/>
              </w:rPr>
            </w:pPr>
            <w:r>
              <w:rPr>
                <w:rFonts w:ascii="宋体" w:hAnsi="宋体"/>
                <w:snapToGrid w:val="0"/>
                <w:kern w:val="0"/>
              </w:rPr>
              <w:t>字符串</w:t>
            </w:r>
          </w:p>
        </w:tc>
        <w:tc>
          <w:tcPr>
            <w:tcW w:w="1418" w:type="dxa"/>
            <w:tcBorders>
              <w:top w:val="single" w:sz="4" w:space="0" w:color="auto"/>
              <w:left w:val="single" w:sz="4" w:space="0" w:color="auto"/>
              <w:bottom w:val="single" w:sz="4" w:space="0" w:color="auto"/>
              <w:right w:val="single" w:sz="4" w:space="0" w:color="auto"/>
            </w:tcBorders>
            <w:shd w:val="clear" w:color="auto" w:fill="auto"/>
          </w:tcPr>
          <w:p w14:paraId="51B2A3CC" w14:textId="77777777" w:rsidR="00DE0BC2" w:rsidRDefault="00DE0BC2" w:rsidP="004664EA">
            <w:pPr>
              <w:jc w:val="left"/>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tcPr>
          <w:p w14:paraId="4D42AE43" w14:textId="77777777" w:rsidR="00DE0BC2" w:rsidRPr="00736667" w:rsidRDefault="00DE0BC2" w:rsidP="004664EA">
            <w:pPr>
              <w:jc w:val="left"/>
              <w:rPr>
                <w:rFonts w:ascii="宋体" w:hAnsi="宋体"/>
                <w:snapToGrid w:val="0"/>
                <w:kern w:val="0"/>
              </w:rPr>
            </w:pPr>
          </w:p>
        </w:tc>
        <w:tc>
          <w:tcPr>
            <w:tcW w:w="1588" w:type="dxa"/>
            <w:tcBorders>
              <w:top w:val="single" w:sz="4" w:space="0" w:color="auto"/>
              <w:left w:val="single" w:sz="4" w:space="0" w:color="auto"/>
              <w:bottom w:val="single" w:sz="4" w:space="0" w:color="auto"/>
              <w:right w:val="single" w:sz="4" w:space="0" w:color="auto"/>
            </w:tcBorders>
            <w:shd w:val="clear" w:color="auto" w:fill="auto"/>
          </w:tcPr>
          <w:p w14:paraId="1224226D" w14:textId="77777777" w:rsidR="00DE0BC2" w:rsidRPr="00736667" w:rsidRDefault="00DE0BC2" w:rsidP="004664EA">
            <w:pPr>
              <w:jc w:val="left"/>
              <w:rPr>
                <w:rFonts w:ascii="宋体" w:hAnsi="宋体"/>
                <w:snapToGrid w:val="0"/>
                <w:kern w:val="0"/>
              </w:rPr>
            </w:pPr>
          </w:p>
        </w:tc>
      </w:tr>
    </w:tbl>
    <w:p w14:paraId="0C1490F8"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C0A24CE" w14:textId="77777777" w:rsidR="00DE0BC2" w:rsidRPr="00C56A4E" w:rsidRDefault="00DE0BC2" w:rsidP="00DE0BC2"/>
    <w:p w14:paraId="7C32BAD7" w14:textId="77777777" w:rsidR="00DE0BC2" w:rsidRPr="00A52328" w:rsidRDefault="00DE0BC2" w:rsidP="00DE0BC2">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623C092C" w14:textId="77777777" w:rsidTr="004664EA">
        <w:tc>
          <w:tcPr>
            <w:tcW w:w="2126" w:type="dxa"/>
            <w:shd w:val="clear" w:color="auto" w:fill="E0E0E0"/>
          </w:tcPr>
          <w:p w14:paraId="4136B94D"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6B6F87BA"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0B6D2B9"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70BEC943"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4927EFD8" w14:textId="77777777" w:rsidTr="004664EA">
        <w:tc>
          <w:tcPr>
            <w:tcW w:w="2126" w:type="dxa"/>
            <w:shd w:val="clear" w:color="auto" w:fill="auto"/>
          </w:tcPr>
          <w:p w14:paraId="3438C450" w14:textId="77777777" w:rsidR="00DE0BC2" w:rsidRDefault="00DE0BC2" w:rsidP="004664EA">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00CFF70D" w14:textId="77777777" w:rsidR="00DE0BC2" w:rsidRPr="00736667" w:rsidRDefault="00DE0BC2" w:rsidP="004664EA">
            <w:pPr>
              <w:jc w:val="left"/>
              <w:rPr>
                <w:rFonts w:ascii="宋体" w:hAnsi="宋体"/>
                <w:snapToGrid w:val="0"/>
                <w:kern w:val="0"/>
              </w:rPr>
            </w:pPr>
          </w:p>
        </w:tc>
        <w:tc>
          <w:tcPr>
            <w:tcW w:w="1134" w:type="dxa"/>
            <w:shd w:val="clear" w:color="auto" w:fill="auto"/>
          </w:tcPr>
          <w:p w14:paraId="454553DC" w14:textId="77777777" w:rsidR="00DE0BC2" w:rsidRDefault="00DE0BC2" w:rsidP="004664EA">
            <w:pPr>
              <w:jc w:val="left"/>
              <w:rPr>
                <w:rFonts w:ascii="宋体" w:hAnsi="宋体"/>
                <w:snapToGrid w:val="0"/>
                <w:kern w:val="0"/>
              </w:rPr>
            </w:pPr>
          </w:p>
        </w:tc>
        <w:tc>
          <w:tcPr>
            <w:tcW w:w="3119" w:type="dxa"/>
            <w:shd w:val="clear" w:color="auto" w:fill="auto"/>
          </w:tcPr>
          <w:p w14:paraId="0FAF0A39" w14:textId="77777777" w:rsidR="00DE0BC2" w:rsidRPr="00736667" w:rsidRDefault="00DE0BC2" w:rsidP="004664EA">
            <w:pPr>
              <w:jc w:val="left"/>
              <w:rPr>
                <w:rFonts w:ascii="宋体" w:hAnsi="宋体"/>
                <w:snapToGrid w:val="0"/>
                <w:kern w:val="0"/>
              </w:rPr>
            </w:pPr>
            <w:r>
              <w:rPr>
                <w:rFonts w:ascii="宋体" w:hAnsi="宋体" w:hint="eastAsia"/>
                <w:snapToGrid w:val="0"/>
                <w:kern w:val="0"/>
              </w:rPr>
              <w:t>1-成功 0-失败</w:t>
            </w:r>
          </w:p>
        </w:tc>
      </w:tr>
      <w:tr w:rsidR="00DE0BC2" w:rsidRPr="00736667" w14:paraId="4A5A83D5" w14:textId="77777777" w:rsidTr="004664EA">
        <w:tc>
          <w:tcPr>
            <w:tcW w:w="2126" w:type="dxa"/>
            <w:shd w:val="clear" w:color="auto" w:fill="auto"/>
          </w:tcPr>
          <w:p w14:paraId="1C2901B8" w14:textId="77777777" w:rsidR="00DE0BC2" w:rsidRDefault="00DE0BC2" w:rsidP="004664EA">
            <w:pPr>
              <w:jc w:val="left"/>
              <w:rPr>
                <w:rFonts w:ascii="宋体" w:hAnsi="宋体"/>
                <w:snapToGrid w:val="0"/>
                <w:kern w:val="0"/>
              </w:rPr>
            </w:pPr>
            <w:r>
              <w:rPr>
                <w:rFonts w:ascii="宋体" w:hAnsi="宋体"/>
                <w:snapToGrid w:val="0"/>
                <w:kern w:val="0"/>
              </w:rPr>
              <w:t>备注</w:t>
            </w:r>
          </w:p>
        </w:tc>
        <w:tc>
          <w:tcPr>
            <w:tcW w:w="1134" w:type="dxa"/>
            <w:shd w:val="clear" w:color="auto" w:fill="auto"/>
          </w:tcPr>
          <w:p w14:paraId="6C33B7EC" w14:textId="77777777" w:rsidR="00DE0BC2" w:rsidRPr="00736667" w:rsidRDefault="00DE0BC2" w:rsidP="004664EA">
            <w:pPr>
              <w:jc w:val="left"/>
              <w:rPr>
                <w:rFonts w:ascii="宋体" w:hAnsi="宋体"/>
                <w:snapToGrid w:val="0"/>
                <w:kern w:val="0"/>
              </w:rPr>
            </w:pPr>
          </w:p>
        </w:tc>
        <w:tc>
          <w:tcPr>
            <w:tcW w:w="1134" w:type="dxa"/>
            <w:shd w:val="clear" w:color="auto" w:fill="auto"/>
          </w:tcPr>
          <w:p w14:paraId="1723CEE6" w14:textId="77777777" w:rsidR="00DE0BC2" w:rsidRDefault="00DE0BC2" w:rsidP="004664EA">
            <w:pPr>
              <w:jc w:val="left"/>
              <w:rPr>
                <w:rFonts w:ascii="宋体" w:hAnsi="宋体"/>
                <w:snapToGrid w:val="0"/>
                <w:kern w:val="0"/>
              </w:rPr>
            </w:pPr>
          </w:p>
        </w:tc>
        <w:tc>
          <w:tcPr>
            <w:tcW w:w="3119" w:type="dxa"/>
            <w:shd w:val="clear" w:color="auto" w:fill="auto"/>
          </w:tcPr>
          <w:p w14:paraId="53C51243" w14:textId="77777777" w:rsidR="00DE0BC2" w:rsidRPr="00736667" w:rsidRDefault="00DE0BC2" w:rsidP="004664EA">
            <w:pPr>
              <w:jc w:val="left"/>
              <w:rPr>
                <w:rFonts w:ascii="宋体" w:hAnsi="宋体"/>
                <w:snapToGrid w:val="0"/>
                <w:kern w:val="0"/>
              </w:rPr>
            </w:pPr>
          </w:p>
        </w:tc>
      </w:tr>
    </w:tbl>
    <w:p w14:paraId="0D806703"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1FC8F65" w14:textId="77777777" w:rsidR="00DE0BC2" w:rsidRPr="00FE1432" w:rsidRDefault="00DE0BC2" w:rsidP="00DE0BC2">
      <w:pPr>
        <w:pStyle w:val="6"/>
      </w:pPr>
      <w:r>
        <w:rPr>
          <w:rFonts w:hint="eastAsia"/>
        </w:rPr>
        <w:t>数据</w:t>
      </w:r>
      <w:r>
        <w:t>库表</w:t>
      </w:r>
    </w:p>
    <w:p w14:paraId="2115DD1A" w14:textId="77777777" w:rsidR="00DE0BC2" w:rsidRDefault="00DE0BC2" w:rsidP="00DE0BC2">
      <w:r>
        <w:rPr>
          <w:rFonts w:hint="eastAsia"/>
        </w:rPr>
        <w:t>业务评价表</w:t>
      </w:r>
    </w:p>
    <w:p w14:paraId="5ECFE5E4" w14:textId="77777777" w:rsidR="00DE0BC2" w:rsidRPr="00F83C5B" w:rsidRDefault="00DE0BC2" w:rsidP="00DE0BC2">
      <w:pPr>
        <w:rPr>
          <w:kern w:val="0"/>
        </w:rPr>
      </w:pPr>
      <w:r w:rsidRPr="00F83C5B">
        <w:rPr>
          <w:rFonts w:hint="eastAsia"/>
          <w:kern w:val="0"/>
        </w:rPr>
        <w:t>资方评价汇总表</w:t>
      </w:r>
    </w:p>
    <w:p w14:paraId="68B3458D" w14:textId="77777777" w:rsidR="00DE0BC2" w:rsidRDefault="00DE0BC2" w:rsidP="00DE0BC2">
      <w:pPr>
        <w:rPr>
          <w:kern w:val="0"/>
        </w:rPr>
      </w:pPr>
      <w:r w:rsidRPr="00F83C5B">
        <w:rPr>
          <w:rFonts w:hint="eastAsia"/>
          <w:kern w:val="0"/>
        </w:rPr>
        <w:t>资方评价标签明细表</w:t>
      </w:r>
    </w:p>
    <w:p w14:paraId="40801760" w14:textId="77777777" w:rsidR="00DE0BC2" w:rsidRPr="00BF2223" w:rsidRDefault="00DE0BC2" w:rsidP="00DE0BC2">
      <w:pPr>
        <w:pStyle w:val="3"/>
        <w:tabs>
          <w:tab w:val="num" w:pos="1080"/>
        </w:tabs>
        <w:spacing w:beforeLines="50" w:before="156" w:after="0" w:line="360" w:lineRule="auto"/>
        <w:ind w:left="1803" w:hanging="1622"/>
        <w:rPr>
          <w:rFonts w:ascii="黑体" w:eastAsia="黑体" w:hAnsi="黑体"/>
          <w:sz w:val="28"/>
          <w:szCs w:val="28"/>
        </w:rPr>
      </w:pPr>
      <w:bookmarkStart w:id="312" w:name="_Toc484962539"/>
      <w:bookmarkStart w:id="313" w:name="_Toc486335772"/>
      <w:r>
        <w:rPr>
          <w:rFonts w:ascii="黑体" w:eastAsia="黑体" w:hAnsi="黑体" w:hint="eastAsia"/>
          <w:sz w:val="28"/>
          <w:szCs w:val="28"/>
        </w:rPr>
        <w:lastRenderedPageBreak/>
        <w:t>公共</w:t>
      </w:r>
      <w:r>
        <w:rPr>
          <w:rFonts w:ascii="黑体" w:eastAsia="黑体" w:hAnsi="黑体"/>
          <w:sz w:val="28"/>
          <w:szCs w:val="28"/>
        </w:rPr>
        <w:t>管理</w:t>
      </w:r>
      <w:bookmarkEnd w:id="312"/>
      <w:bookmarkEnd w:id="313"/>
    </w:p>
    <w:p w14:paraId="0D0D9FF6" w14:textId="77777777" w:rsidR="00DE0BC2" w:rsidRDefault="00DE0BC2" w:rsidP="00DE0BC2">
      <w:pPr>
        <w:pStyle w:val="4"/>
        <w:ind w:hanging="580"/>
        <w:rPr>
          <w:rFonts w:ascii="黑体" w:hAnsi="黑体"/>
        </w:rPr>
      </w:pPr>
      <w:r w:rsidRPr="0082647F">
        <w:rPr>
          <w:rFonts w:ascii="黑体" w:hAnsi="黑体"/>
        </w:rPr>
        <w:t>A</w:t>
      </w:r>
      <w:r w:rsidRPr="0082647F">
        <w:rPr>
          <w:rFonts w:ascii="黑体" w:hAnsi="黑体" w:hint="eastAsia"/>
        </w:rPr>
        <w:t>pp</w:t>
      </w:r>
      <w:r>
        <w:rPr>
          <w:rFonts w:ascii="黑体" w:hAnsi="黑体" w:hint="eastAsia"/>
        </w:rPr>
        <w:t>接口</w:t>
      </w:r>
      <w:r>
        <w:rPr>
          <w:rFonts w:ascii="黑体" w:hAnsi="黑体"/>
        </w:rPr>
        <w:t>服务</w:t>
      </w:r>
    </w:p>
    <w:p w14:paraId="5EBE4AED" w14:textId="77777777" w:rsidR="00DE0BC2" w:rsidRPr="0082647F" w:rsidRDefault="00DE0BC2" w:rsidP="00DE0BC2">
      <w:pPr>
        <w:pStyle w:val="5"/>
      </w:pPr>
      <w:r>
        <w:rPr>
          <w:rFonts w:hint="eastAsia"/>
        </w:rPr>
        <w:t>消息</w:t>
      </w:r>
      <w:r>
        <w:t>明细</w:t>
      </w:r>
    </w:p>
    <w:p w14:paraId="454D4688" w14:textId="77777777" w:rsidR="00DE0BC2" w:rsidRDefault="00DE0BC2" w:rsidP="00DE0BC2">
      <w:pPr>
        <w:pStyle w:val="6"/>
      </w:pPr>
      <w:r>
        <w:rPr>
          <w:rFonts w:hint="eastAsia"/>
        </w:rPr>
        <w:t>功能</w:t>
      </w:r>
      <w:r>
        <w:t>描述</w:t>
      </w:r>
    </w:p>
    <w:p w14:paraId="4097A07B"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查询当前渠道人的指定消息内容</w:t>
      </w:r>
      <w:r>
        <w:rPr>
          <w:rFonts w:ascii="宋体" w:hAnsi="宋体" w:hint="eastAsia"/>
          <w:kern w:val="0"/>
          <w:sz w:val="24"/>
          <w:szCs w:val="21"/>
        </w:rPr>
        <w:t>。</w:t>
      </w:r>
    </w:p>
    <w:p w14:paraId="13F456B1" w14:textId="77777777" w:rsidR="00DE0BC2" w:rsidRPr="00676A58" w:rsidRDefault="00DE0BC2" w:rsidP="00DE0BC2">
      <w:pPr>
        <w:pStyle w:val="6"/>
      </w:pPr>
      <w:r w:rsidRPr="00676A58">
        <w:rPr>
          <w:rFonts w:hint="eastAsia"/>
        </w:rPr>
        <w:t>处理流程</w:t>
      </w:r>
    </w:p>
    <w:p w14:paraId="1FAE8D22" w14:textId="77777777" w:rsidR="00DE0BC2" w:rsidRPr="004F010F" w:rsidRDefault="00DE0BC2" w:rsidP="00DE0BC2">
      <w:pPr>
        <w:ind w:left="289" w:firstLine="420"/>
      </w:pPr>
      <w:r w:rsidRPr="00646F01">
        <w:rPr>
          <w:rFonts w:hint="eastAsia"/>
          <w:b/>
          <w:sz w:val="24"/>
          <w:szCs w:val="24"/>
        </w:rPr>
        <w:t>【流程描述】</w:t>
      </w:r>
    </w:p>
    <w:p w14:paraId="06691A1C"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 xml:space="preserve">  传入当前渠道人唯一标识和消息流水号</w:t>
      </w:r>
      <w:r>
        <w:rPr>
          <w:rFonts w:ascii="宋体" w:hAnsi="宋体" w:hint="eastAsia"/>
          <w:kern w:val="0"/>
          <w:sz w:val="24"/>
          <w:szCs w:val="21"/>
        </w:rPr>
        <w:t>，</w:t>
      </w:r>
      <w:r>
        <w:rPr>
          <w:rFonts w:ascii="宋体" w:hAnsi="宋体"/>
          <w:kern w:val="0"/>
          <w:sz w:val="24"/>
          <w:szCs w:val="21"/>
        </w:rPr>
        <w:t>查询消息记录表</w:t>
      </w:r>
      <w:r>
        <w:rPr>
          <w:rFonts w:ascii="宋体" w:hAnsi="宋体" w:hint="eastAsia"/>
          <w:kern w:val="0"/>
          <w:sz w:val="24"/>
          <w:szCs w:val="21"/>
        </w:rPr>
        <w:t>，</w:t>
      </w:r>
      <w:r>
        <w:rPr>
          <w:rFonts w:ascii="宋体" w:hAnsi="宋体"/>
          <w:kern w:val="0"/>
          <w:sz w:val="24"/>
          <w:szCs w:val="21"/>
        </w:rPr>
        <w:t>返回消息明细</w:t>
      </w:r>
      <w:r>
        <w:rPr>
          <w:rFonts w:ascii="宋体" w:hAnsi="宋体" w:hint="eastAsia"/>
          <w:kern w:val="0"/>
          <w:sz w:val="24"/>
          <w:szCs w:val="21"/>
        </w:rPr>
        <w:t>，</w:t>
      </w:r>
      <w:r>
        <w:rPr>
          <w:rFonts w:ascii="宋体" w:hAnsi="宋体"/>
          <w:kern w:val="0"/>
          <w:sz w:val="24"/>
          <w:szCs w:val="21"/>
        </w:rPr>
        <w:t>同时修改消息状态为已读</w:t>
      </w:r>
      <w:r>
        <w:rPr>
          <w:rFonts w:ascii="宋体" w:hAnsi="宋体" w:hint="eastAsia"/>
          <w:kern w:val="0"/>
          <w:sz w:val="24"/>
          <w:szCs w:val="21"/>
        </w:rPr>
        <w:t>。</w:t>
      </w:r>
    </w:p>
    <w:p w14:paraId="091B65F6" w14:textId="77777777" w:rsidR="00DE0BC2" w:rsidRPr="00F9212D" w:rsidRDefault="00DE0BC2" w:rsidP="00DE0BC2">
      <w:pPr>
        <w:pStyle w:val="6"/>
      </w:pPr>
      <w:r w:rsidRPr="00F9212D">
        <w:rPr>
          <w:rFonts w:hint="eastAsia"/>
        </w:rPr>
        <w:t>输入</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418"/>
        <w:gridCol w:w="1134"/>
        <w:gridCol w:w="1588"/>
      </w:tblGrid>
      <w:tr w:rsidR="00DE0BC2" w:rsidRPr="00736667" w14:paraId="72EC9C55" w14:textId="77777777" w:rsidTr="004664EA">
        <w:tc>
          <w:tcPr>
            <w:tcW w:w="2126" w:type="dxa"/>
            <w:shd w:val="clear" w:color="auto" w:fill="E0E0E0"/>
          </w:tcPr>
          <w:p w14:paraId="7B235446" w14:textId="77777777" w:rsidR="00DE0BC2" w:rsidRPr="00751679" w:rsidRDefault="00DE0BC2" w:rsidP="004664EA">
            <w:pPr>
              <w:jc w:val="center"/>
              <w:rPr>
                <w:b/>
                <w:snapToGrid w:val="0"/>
                <w:kern w:val="0"/>
              </w:rPr>
            </w:pPr>
            <w:r w:rsidRPr="00751679">
              <w:rPr>
                <w:rFonts w:hint="eastAsia"/>
                <w:b/>
                <w:snapToGrid w:val="0"/>
                <w:kern w:val="0"/>
              </w:rPr>
              <w:t>主元素</w:t>
            </w:r>
          </w:p>
          <w:p w14:paraId="1564ED54" w14:textId="77777777" w:rsidR="00DE0BC2" w:rsidRPr="00751679" w:rsidRDefault="00DE0BC2" w:rsidP="004664EA">
            <w:pPr>
              <w:jc w:val="center"/>
              <w:rPr>
                <w:b/>
                <w:snapToGrid w:val="0"/>
                <w:kern w:val="0"/>
              </w:rPr>
            </w:pPr>
          </w:p>
        </w:tc>
        <w:tc>
          <w:tcPr>
            <w:tcW w:w="1134" w:type="dxa"/>
            <w:shd w:val="clear" w:color="auto" w:fill="E0E0E0"/>
          </w:tcPr>
          <w:p w14:paraId="5BF17892" w14:textId="77777777" w:rsidR="00DE0BC2" w:rsidRPr="00751679" w:rsidRDefault="00DE0BC2" w:rsidP="004664EA">
            <w:pPr>
              <w:jc w:val="center"/>
              <w:rPr>
                <w:b/>
                <w:snapToGrid w:val="0"/>
                <w:kern w:val="0"/>
              </w:rPr>
            </w:pPr>
            <w:r w:rsidRPr="00751679">
              <w:rPr>
                <w:rFonts w:hint="eastAsia"/>
                <w:b/>
                <w:snapToGrid w:val="0"/>
                <w:kern w:val="0"/>
              </w:rPr>
              <w:t>类型</w:t>
            </w:r>
          </w:p>
        </w:tc>
        <w:tc>
          <w:tcPr>
            <w:tcW w:w="1418" w:type="dxa"/>
            <w:shd w:val="clear" w:color="auto" w:fill="E0E0E0"/>
          </w:tcPr>
          <w:p w14:paraId="59AB56B3" w14:textId="77777777" w:rsidR="00DE0BC2" w:rsidRPr="00751679" w:rsidRDefault="00DE0BC2" w:rsidP="004664EA">
            <w:pPr>
              <w:jc w:val="center"/>
              <w:rPr>
                <w:b/>
                <w:snapToGrid w:val="0"/>
                <w:kern w:val="0"/>
              </w:rPr>
            </w:pPr>
            <w:r w:rsidRPr="00751679">
              <w:rPr>
                <w:rFonts w:hint="eastAsia"/>
                <w:b/>
                <w:snapToGrid w:val="0"/>
                <w:kern w:val="0"/>
              </w:rPr>
              <w:t>子元素</w:t>
            </w:r>
          </w:p>
        </w:tc>
        <w:tc>
          <w:tcPr>
            <w:tcW w:w="1134" w:type="dxa"/>
            <w:shd w:val="clear" w:color="auto" w:fill="E0E0E0"/>
          </w:tcPr>
          <w:p w14:paraId="1D29ECD1"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1588" w:type="dxa"/>
            <w:shd w:val="clear" w:color="auto" w:fill="E0E0E0"/>
          </w:tcPr>
          <w:p w14:paraId="6C6ED4F5"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78894B14" w14:textId="77777777" w:rsidTr="004664EA">
        <w:tc>
          <w:tcPr>
            <w:tcW w:w="2126" w:type="dxa"/>
            <w:shd w:val="clear" w:color="auto" w:fill="auto"/>
          </w:tcPr>
          <w:p w14:paraId="7A366748" w14:textId="77777777" w:rsidR="00DE0BC2" w:rsidRPr="00736667" w:rsidRDefault="00DE0BC2" w:rsidP="004664EA">
            <w:pPr>
              <w:jc w:val="left"/>
              <w:rPr>
                <w:rFonts w:ascii="宋体" w:hAnsi="宋体"/>
                <w:snapToGrid w:val="0"/>
                <w:kern w:val="0"/>
              </w:rPr>
            </w:pPr>
            <w:r>
              <w:rPr>
                <w:rFonts w:ascii="宋体" w:hAnsi="宋体"/>
                <w:snapToGrid w:val="0"/>
                <w:kern w:val="0"/>
              </w:rPr>
              <w:t>用户唯一标识</w:t>
            </w:r>
          </w:p>
        </w:tc>
        <w:tc>
          <w:tcPr>
            <w:tcW w:w="1134" w:type="dxa"/>
            <w:shd w:val="clear" w:color="auto" w:fill="auto"/>
          </w:tcPr>
          <w:p w14:paraId="14251F7C"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6F3581EE" w14:textId="77777777" w:rsidR="00DE0BC2" w:rsidRPr="00736667" w:rsidRDefault="00DE0BC2" w:rsidP="004664EA">
            <w:pPr>
              <w:jc w:val="left"/>
              <w:rPr>
                <w:rFonts w:ascii="宋体" w:hAnsi="宋体"/>
                <w:snapToGrid w:val="0"/>
                <w:kern w:val="0"/>
              </w:rPr>
            </w:pPr>
          </w:p>
        </w:tc>
        <w:tc>
          <w:tcPr>
            <w:tcW w:w="1134" w:type="dxa"/>
          </w:tcPr>
          <w:p w14:paraId="72C675E7"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42A6153B" w14:textId="77777777" w:rsidR="00DE0BC2" w:rsidRPr="00736667" w:rsidRDefault="00DE0BC2" w:rsidP="004664EA">
            <w:pPr>
              <w:jc w:val="left"/>
              <w:rPr>
                <w:rFonts w:ascii="宋体" w:hAnsi="宋体"/>
                <w:snapToGrid w:val="0"/>
                <w:kern w:val="0"/>
              </w:rPr>
            </w:pPr>
          </w:p>
        </w:tc>
      </w:tr>
      <w:tr w:rsidR="00DE0BC2" w:rsidRPr="00736667" w14:paraId="6FEC90FD" w14:textId="77777777" w:rsidTr="004664EA">
        <w:tc>
          <w:tcPr>
            <w:tcW w:w="2126" w:type="dxa"/>
            <w:shd w:val="clear" w:color="auto" w:fill="auto"/>
          </w:tcPr>
          <w:p w14:paraId="46122584" w14:textId="77777777" w:rsidR="00DE0BC2" w:rsidRDefault="00DE0BC2" w:rsidP="004664EA">
            <w:pPr>
              <w:jc w:val="left"/>
              <w:rPr>
                <w:rFonts w:ascii="宋体" w:hAnsi="宋体"/>
                <w:snapToGrid w:val="0"/>
                <w:kern w:val="0"/>
              </w:rPr>
            </w:pPr>
            <w:r>
              <w:rPr>
                <w:rFonts w:ascii="宋体" w:hAnsi="宋体" w:hint="eastAsia"/>
                <w:snapToGrid w:val="0"/>
                <w:kern w:val="0"/>
              </w:rPr>
              <w:t>消息</w:t>
            </w:r>
            <w:r w:rsidRPr="00083F84">
              <w:rPr>
                <w:rFonts w:ascii="宋体" w:hAnsi="宋体" w:hint="eastAsia"/>
                <w:snapToGrid w:val="0"/>
                <w:kern w:val="0"/>
              </w:rPr>
              <w:t>唯一标识</w:t>
            </w:r>
          </w:p>
        </w:tc>
        <w:tc>
          <w:tcPr>
            <w:tcW w:w="1134" w:type="dxa"/>
            <w:shd w:val="clear" w:color="auto" w:fill="auto"/>
          </w:tcPr>
          <w:p w14:paraId="41361E7B"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543C333E" w14:textId="77777777" w:rsidR="00DE0BC2" w:rsidRDefault="00DE0BC2" w:rsidP="004664EA">
            <w:pPr>
              <w:jc w:val="left"/>
              <w:rPr>
                <w:rFonts w:ascii="宋体" w:hAnsi="宋体"/>
                <w:snapToGrid w:val="0"/>
                <w:kern w:val="0"/>
              </w:rPr>
            </w:pPr>
          </w:p>
        </w:tc>
        <w:tc>
          <w:tcPr>
            <w:tcW w:w="1134" w:type="dxa"/>
          </w:tcPr>
          <w:p w14:paraId="2486B435"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5EBC1132" w14:textId="77777777" w:rsidR="00DE0BC2" w:rsidRPr="00736667" w:rsidRDefault="00DE0BC2" w:rsidP="004664EA">
            <w:pPr>
              <w:jc w:val="left"/>
              <w:rPr>
                <w:rFonts w:ascii="宋体" w:hAnsi="宋体"/>
                <w:snapToGrid w:val="0"/>
                <w:kern w:val="0"/>
              </w:rPr>
            </w:pPr>
          </w:p>
        </w:tc>
      </w:tr>
    </w:tbl>
    <w:p w14:paraId="61833457"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17BE652" w14:textId="77777777" w:rsidR="00DE0BC2" w:rsidRPr="00C56A4E" w:rsidRDefault="00DE0BC2" w:rsidP="00DE0BC2"/>
    <w:p w14:paraId="093F7CCF" w14:textId="77777777" w:rsidR="00DE0BC2" w:rsidRPr="00A52328" w:rsidRDefault="00DE0BC2" w:rsidP="00DE0BC2">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2BA8FF1E" w14:textId="77777777" w:rsidTr="004664EA">
        <w:tc>
          <w:tcPr>
            <w:tcW w:w="2126" w:type="dxa"/>
            <w:shd w:val="clear" w:color="auto" w:fill="E0E0E0"/>
          </w:tcPr>
          <w:p w14:paraId="63A3BA56" w14:textId="77777777" w:rsidR="00DE0BC2" w:rsidRDefault="00DE0BC2" w:rsidP="004664EA">
            <w:pPr>
              <w:jc w:val="center"/>
              <w:rPr>
                <w:b/>
                <w:snapToGrid w:val="0"/>
                <w:kern w:val="0"/>
              </w:rPr>
            </w:pPr>
            <w:r>
              <w:rPr>
                <w:rFonts w:hint="eastAsia"/>
                <w:b/>
                <w:snapToGrid w:val="0"/>
                <w:kern w:val="0"/>
              </w:rPr>
              <w:t>主</w:t>
            </w:r>
            <w:r w:rsidRPr="00736667">
              <w:rPr>
                <w:rFonts w:hint="eastAsia"/>
                <w:b/>
                <w:snapToGrid w:val="0"/>
                <w:kern w:val="0"/>
              </w:rPr>
              <w:t>要素</w:t>
            </w:r>
          </w:p>
          <w:p w14:paraId="1B304FDF" w14:textId="77777777" w:rsidR="00DE0BC2" w:rsidRPr="00736667" w:rsidRDefault="00DE0BC2" w:rsidP="004664EA">
            <w:pPr>
              <w:jc w:val="center"/>
              <w:rPr>
                <w:b/>
                <w:snapToGrid w:val="0"/>
                <w:kern w:val="0"/>
              </w:rPr>
            </w:pPr>
          </w:p>
        </w:tc>
        <w:tc>
          <w:tcPr>
            <w:tcW w:w="1134" w:type="dxa"/>
            <w:shd w:val="clear" w:color="auto" w:fill="E0E0E0"/>
          </w:tcPr>
          <w:p w14:paraId="2774D8E8" w14:textId="77777777" w:rsidR="00DE0BC2" w:rsidRPr="00736667" w:rsidRDefault="00DE0BC2" w:rsidP="004664EA">
            <w:pPr>
              <w:jc w:val="center"/>
              <w:rPr>
                <w:b/>
                <w:snapToGrid w:val="0"/>
                <w:kern w:val="0"/>
              </w:rPr>
            </w:pPr>
            <w:r>
              <w:rPr>
                <w:rFonts w:hint="eastAsia"/>
                <w:b/>
                <w:snapToGrid w:val="0"/>
                <w:kern w:val="0"/>
              </w:rPr>
              <w:t>类型</w:t>
            </w:r>
          </w:p>
        </w:tc>
        <w:tc>
          <w:tcPr>
            <w:tcW w:w="1134" w:type="dxa"/>
            <w:shd w:val="clear" w:color="auto" w:fill="E0E0E0"/>
          </w:tcPr>
          <w:p w14:paraId="48B20D47" w14:textId="77777777" w:rsidR="00DE0BC2" w:rsidRPr="00736667" w:rsidRDefault="00DE0BC2" w:rsidP="004664EA">
            <w:pPr>
              <w:jc w:val="center"/>
              <w:rPr>
                <w:b/>
                <w:snapToGrid w:val="0"/>
                <w:kern w:val="0"/>
              </w:rPr>
            </w:pPr>
            <w:r>
              <w:rPr>
                <w:rFonts w:hint="eastAsia"/>
                <w:b/>
                <w:snapToGrid w:val="0"/>
                <w:kern w:val="0"/>
              </w:rPr>
              <w:t>子元素</w:t>
            </w:r>
          </w:p>
        </w:tc>
        <w:tc>
          <w:tcPr>
            <w:tcW w:w="3119" w:type="dxa"/>
            <w:shd w:val="clear" w:color="auto" w:fill="E0E0E0"/>
          </w:tcPr>
          <w:p w14:paraId="71B44431" w14:textId="77777777" w:rsidR="00DE0BC2" w:rsidRPr="00736667" w:rsidRDefault="00DE0BC2" w:rsidP="004664EA">
            <w:pPr>
              <w:rPr>
                <w:b/>
                <w:snapToGrid w:val="0"/>
                <w:kern w:val="0"/>
              </w:rPr>
            </w:pPr>
            <w:r>
              <w:rPr>
                <w:rFonts w:hint="eastAsia"/>
                <w:b/>
                <w:snapToGrid w:val="0"/>
                <w:kern w:val="0"/>
              </w:rPr>
              <w:t>说明</w:t>
            </w:r>
          </w:p>
        </w:tc>
      </w:tr>
      <w:tr w:rsidR="00DE0BC2" w:rsidRPr="00736667" w14:paraId="3946B164" w14:textId="77777777" w:rsidTr="004664EA">
        <w:tc>
          <w:tcPr>
            <w:tcW w:w="2126" w:type="dxa"/>
            <w:shd w:val="clear" w:color="auto" w:fill="auto"/>
          </w:tcPr>
          <w:p w14:paraId="0D4FEA5C" w14:textId="77777777" w:rsidR="00DE0BC2" w:rsidRDefault="00DE0BC2" w:rsidP="004664EA">
            <w:pPr>
              <w:jc w:val="left"/>
              <w:rPr>
                <w:rFonts w:ascii="宋体" w:hAnsi="宋体"/>
                <w:snapToGrid w:val="0"/>
                <w:kern w:val="0"/>
              </w:rPr>
            </w:pPr>
            <w:r>
              <w:rPr>
                <w:rFonts w:ascii="宋体" w:hAnsi="宋体" w:hint="eastAsia"/>
                <w:snapToGrid w:val="0"/>
                <w:kern w:val="0"/>
              </w:rPr>
              <w:t>消息内容</w:t>
            </w:r>
          </w:p>
        </w:tc>
        <w:tc>
          <w:tcPr>
            <w:tcW w:w="1134" w:type="dxa"/>
            <w:shd w:val="clear" w:color="auto" w:fill="auto"/>
          </w:tcPr>
          <w:p w14:paraId="4DDE7156"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134" w:type="dxa"/>
            <w:shd w:val="clear" w:color="auto" w:fill="auto"/>
          </w:tcPr>
          <w:p w14:paraId="69AEC6A2" w14:textId="77777777" w:rsidR="00DE0BC2" w:rsidRPr="00736667" w:rsidRDefault="00DE0BC2" w:rsidP="004664EA">
            <w:pPr>
              <w:jc w:val="left"/>
              <w:rPr>
                <w:rFonts w:ascii="宋体" w:hAnsi="宋体"/>
                <w:snapToGrid w:val="0"/>
                <w:kern w:val="0"/>
              </w:rPr>
            </w:pPr>
          </w:p>
        </w:tc>
        <w:tc>
          <w:tcPr>
            <w:tcW w:w="3119" w:type="dxa"/>
            <w:shd w:val="clear" w:color="auto" w:fill="auto"/>
          </w:tcPr>
          <w:p w14:paraId="71071F3F" w14:textId="77777777" w:rsidR="00DE0BC2" w:rsidRPr="00736667" w:rsidRDefault="00DE0BC2" w:rsidP="004664EA">
            <w:pPr>
              <w:jc w:val="left"/>
              <w:rPr>
                <w:rFonts w:ascii="宋体" w:hAnsi="宋体"/>
                <w:snapToGrid w:val="0"/>
                <w:kern w:val="0"/>
              </w:rPr>
            </w:pPr>
          </w:p>
        </w:tc>
      </w:tr>
    </w:tbl>
    <w:p w14:paraId="68102CC1"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F91E9BD" w14:textId="77777777" w:rsidR="00DE0BC2" w:rsidRPr="00FE1432" w:rsidRDefault="00DE0BC2" w:rsidP="00DE0BC2">
      <w:pPr>
        <w:pStyle w:val="6"/>
      </w:pPr>
      <w:r>
        <w:rPr>
          <w:rFonts w:hint="eastAsia"/>
        </w:rPr>
        <w:t>数据</w:t>
      </w:r>
      <w:r>
        <w:t>库表</w:t>
      </w:r>
    </w:p>
    <w:p w14:paraId="2BC0DAA4" w14:textId="77777777" w:rsidR="00DE0BC2" w:rsidRDefault="00DE0BC2" w:rsidP="00DE0BC2">
      <w:pPr>
        <w:rPr>
          <w:kern w:val="0"/>
        </w:rPr>
      </w:pPr>
      <w:r w:rsidRPr="001D05A1">
        <w:rPr>
          <w:rFonts w:hint="eastAsia"/>
          <w:kern w:val="0"/>
        </w:rPr>
        <w:t>消息记录表</w:t>
      </w:r>
    </w:p>
    <w:p w14:paraId="20909D65" w14:textId="77777777" w:rsidR="00DE0BC2" w:rsidRPr="0082647F" w:rsidRDefault="00DE0BC2" w:rsidP="00DE0BC2">
      <w:pPr>
        <w:pStyle w:val="5"/>
      </w:pPr>
      <w:r>
        <w:rPr>
          <w:rFonts w:hint="eastAsia"/>
        </w:rPr>
        <w:t>消息</w:t>
      </w:r>
      <w:r>
        <w:t>查询</w:t>
      </w:r>
    </w:p>
    <w:p w14:paraId="66F30108" w14:textId="77777777" w:rsidR="00DE0BC2" w:rsidRDefault="00DE0BC2" w:rsidP="00DE0BC2">
      <w:pPr>
        <w:pStyle w:val="6"/>
      </w:pPr>
      <w:r>
        <w:rPr>
          <w:rFonts w:hint="eastAsia"/>
        </w:rPr>
        <w:t>功能</w:t>
      </w:r>
      <w:r>
        <w:t>描述</w:t>
      </w:r>
    </w:p>
    <w:p w14:paraId="137B8BD7"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对当前渠道人的消息列表按状态进行查询</w:t>
      </w:r>
      <w:r>
        <w:rPr>
          <w:rFonts w:ascii="宋体" w:hAnsi="宋体" w:hint="eastAsia"/>
          <w:kern w:val="0"/>
          <w:sz w:val="24"/>
          <w:szCs w:val="21"/>
        </w:rPr>
        <w:t>。</w:t>
      </w:r>
    </w:p>
    <w:p w14:paraId="05B07B38" w14:textId="77777777" w:rsidR="00DE0BC2" w:rsidRPr="00676A58" w:rsidRDefault="00DE0BC2" w:rsidP="00DE0BC2">
      <w:pPr>
        <w:pStyle w:val="6"/>
      </w:pPr>
      <w:r w:rsidRPr="00676A58">
        <w:rPr>
          <w:rFonts w:hint="eastAsia"/>
        </w:rPr>
        <w:t>处理流程</w:t>
      </w:r>
    </w:p>
    <w:p w14:paraId="5E73CB17" w14:textId="77777777" w:rsidR="00DE0BC2" w:rsidRDefault="00DE0BC2" w:rsidP="00DE0BC2">
      <w:pPr>
        <w:ind w:left="289" w:firstLine="420"/>
        <w:rPr>
          <w:b/>
          <w:sz w:val="24"/>
          <w:szCs w:val="24"/>
        </w:rPr>
      </w:pPr>
      <w:r w:rsidRPr="00646F01">
        <w:rPr>
          <w:rFonts w:hint="eastAsia"/>
          <w:b/>
          <w:sz w:val="24"/>
          <w:szCs w:val="24"/>
        </w:rPr>
        <w:t>【流程描述】</w:t>
      </w:r>
    </w:p>
    <w:p w14:paraId="1B431098" w14:textId="77777777" w:rsidR="00DE0BC2" w:rsidRPr="001D05A1" w:rsidRDefault="00DE0BC2" w:rsidP="00DE0BC2">
      <w:pPr>
        <w:ind w:left="289" w:firstLine="420"/>
        <w:rPr>
          <w:rFonts w:ascii="宋体" w:hAnsi="宋体"/>
          <w:kern w:val="0"/>
          <w:sz w:val="24"/>
          <w:szCs w:val="21"/>
        </w:rPr>
      </w:pPr>
      <w:r w:rsidRPr="001D05A1">
        <w:rPr>
          <w:rFonts w:ascii="宋体" w:hAnsi="宋体"/>
          <w:kern w:val="0"/>
          <w:sz w:val="24"/>
          <w:szCs w:val="21"/>
        </w:rPr>
        <w:t>传入渠道人</w:t>
      </w:r>
      <w:r>
        <w:rPr>
          <w:rFonts w:ascii="宋体" w:hAnsi="宋体"/>
          <w:kern w:val="0"/>
          <w:sz w:val="24"/>
          <w:szCs w:val="21"/>
        </w:rPr>
        <w:t>唯一标识符及消息状态</w:t>
      </w:r>
      <w:r>
        <w:rPr>
          <w:rFonts w:ascii="宋体" w:hAnsi="宋体" w:hint="eastAsia"/>
          <w:kern w:val="0"/>
          <w:sz w:val="24"/>
          <w:szCs w:val="21"/>
        </w:rPr>
        <w:t>，</w:t>
      </w:r>
      <w:r>
        <w:rPr>
          <w:rFonts w:ascii="宋体" w:hAnsi="宋体"/>
          <w:kern w:val="0"/>
          <w:sz w:val="24"/>
          <w:szCs w:val="21"/>
        </w:rPr>
        <w:t>返回消息标题列表</w:t>
      </w:r>
      <w:r>
        <w:rPr>
          <w:rFonts w:ascii="宋体" w:hAnsi="宋体" w:hint="eastAsia"/>
          <w:kern w:val="0"/>
          <w:sz w:val="24"/>
          <w:szCs w:val="21"/>
        </w:rPr>
        <w:t>。</w:t>
      </w:r>
    </w:p>
    <w:p w14:paraId="76E04585"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14D80943" w14:textId="77777777" w:rsidR="00DE0BC2" w:rsidRPr="00F9212D" w:rsidRDefault="00DE0BC2" w:rsidP="00DE0BC2">
      <w:pPr>
        <w:pStyle w:val="6"/>
      </w:pPr>
      <w:r w:rsidRPr="00F9212D">
        <w:rPr>
          <w:rFonts w:hint="eastAsia"/>
        </w:rPr>
        <w:t>输入</w:t>
      </w:r>
    </w:p>
    <w:p w14:paraId="3EE81240"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r>
        <w:rPr>
          <w:rFonts w:ascii="宋体" w:hAnsi="宋体" w:hint="eastAsia"/>
          <w:kern w:val="0"/>
          <w:sz w:val="24"/>
          <w:szCs w:val="21"/>
        </w:rPr>
        <w:t xml:space="preserve">       </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418"/>
        <w:gridCol w:w="1134"/>
        <w:gridCol w:w="1588"/>
      </w:tblGrid>
      <w:tr w:rsidR="00DE0BC2" w:rsidRPr="00736667" w14:paraId="6A8CAE1D" w14:textId="77777777" w:rsidTr="004664EA">
        <w:tc>
          <w:tcPr>
            <w:tcW w:w="2126" w:type="dxa"/>
            <w:shd w:val="clear" w:color="auto" w:fill="E0E0E0"/>
          </w:tcPr>
          <w:p w14:paraId="681102F4" w14:textId="77777777" w:rsidR="00DE0BC2" w:rsidRPr="00751679" w:rsidRDefault="00DE0BC2" w:rsidP="004664EA">
            <w:pPr>
              <w:jc w:val="center"/>
              <w:rPr>
                <w:b/>
                <w:snapToGrid w:val="0"/>
                <w:kern w:val="0"/>
              </w:rPr>
            </w:pPr>
            <w:r w:rsidRPr="00751679">
              <w:rPr>
                <w:rFonts w:hint="eastAsia"/>
                <w:b/>
                <w:snapToGrid w:val="0"/>
                <w:kern w:val="0"/>
              </w:rPr>
              <w:t>主元素</w:t>
            </w:r>
          </w:p>
          <w:p w14:paraId="6FAB4572" w14:textId="77777777" w:rsidR="00DE0BC2" w:rsidRPr="00751679" w:rsidRDefault="00DE0BC2" w:rsidP="004664EA">
            <w:pPr>
              <w:jc w:val="center"/>
              <w:rPr>
                <w:b/>
                <w:snapToGrid w:val="0"/>
                <w:kern w:val="0"/>
              </w:rPr>
            </w:pPr>
          </w:p>
        </w:tc>
        <w:tc>
          <w:tcPr>
            <w:tcW w:w="1134" w:type="dxa"/>
            <w:shd w:val="clear" w:color="auto" w:fill="E0E0E0"/>
          </w:tcPr>
          <w:p w14:paraId="18941B74" w14:textId="77777777" w:rsidR="00DE0BC2" w:rsidRPr="00751679" w:rsidRDefault="00DE0BC2" w:rsidP="004664EA">
            <w:pPr>
              <w:jc w:val="center"/>
              <w:rPr>
                <w:b/>
                <w:snapToGrid w:val="0"/>
                <w:kern w:val="0"/>
              </w:rPr>
            </w:pPr>
            <w:r w:rsidRPr="00751679">
              <w:rPr>
                <w:rFonts w:hint="eastAsia"/>
                <w:b/>
                <w:snapToGrid w:val="0"/>
                <w:kern w:val="0"/>
              </w:rPr>
              <w:t>类型</w:t>
            </w:r>
          </w:p>
        </w:tc>
        <w:tc>
          <w:tcPr>
            <w:tcW w:w="1418" w:type="dxa"/>
            <w:shd w:val="clear" w:color="auto" w:fill="E0E0E0"/>
          </w:tcPr>
          <w:p w14:paraId="04EE007E" w14:textId="77777777" w:rsidR="00DE0BC2" w:rsidRPr="00751679" w:rsidRDefault="00DE0BC2" w:rsidP="004664EA">
            <w:pPr>
              <w:jc w:val="center"/>
              <w:rPr>
                <w:b/>
                <w:snapToGrid w:val="0"/>
                <w:kern w:val="0"/>
              </w:rPr>
            </w:pPr>
            <w:r w:rsidRPr="00751679">
              <w:rPr>
                <w:rFonts w:hint="eastAsia"/>
                <w:b/>
                <w:snapToGrid w:val="0"/>
                <w:kern w:val="0"/>
              </w:rPr>
              <w:t>子元素</w:t>
            </w:r>
          </w:p>
        </w:tc>
        <w:tc>
          <w:tcPr>
            <w:tcW w:w="1134" w:type="dxa"/>
            <w:shd w:val="clear" w:color="auto" w:fill="E0E0E0"/>
          </w:tcPr>
          <w:p w14:paraId="3995A2F6"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1588" w:type="dxa"/>
            <w:shd w:val="clear" w:color="auto" w:fill="E0E0E0"/>
          </w:tcPr>
          <w:p w14:paraId="3C999241"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68B3E6AD" w14:textId="77777777" w:rsidTr="004664EA">
        <w:tc>
          <w:tcPr>
            <w:tcW w:w="2126" w:type="dxa"/>
            <w:shd w:val="clear" w:color="auto" w:fill="auto"/>
          </w:tcPr>
          <w:p w14:paraId="32007AF5" w14:textId="77777777" w:rsidR="00DE0BC2" w:rsidRPr="00736667" w:rsidRDefault="00DE0BC2" w:rsidP="004664EA">
            <w:pPr>
              <w:jc w:val="left"/>
              <w:rPr>
                <w:rFonts w:ascii="宋体" w:hAnsi="宋体"/>
                <w:snapToGrid w:val="0"/>
                <w:kern w:val="0"/>
              </w:rPr>
            </w:pPr>
            <w:r>
              <w:rPr>
                <w:rFonts w:ascii="宋体" w:hAnsi="宋体"/>
                <w:snapToGrid w:val="0"/>
                <w:kern w:val="0"/>
              </w:rPr>
              <w:t>用户唯一标识</w:t>
            </w:r>
          </w:p>
        </w:tc>
        <w:tc>
          <w:tcPr>
            <w:tcW w:w="1134" w:type="dxa"/>
            <w:shd w:val="clear" w:color="auto" w:fill="auto"/>
          </w:tcPr>
          <w:p w14:paraId="5779DC79"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790BF521" w14:textId="77777777" w:rsidR="00DE0BC2" w:rsidRPr="00736667" w:rsidRDefault="00DE0BC2" w:rsidP="004664EA">
            <w:pPr>
              <w:jc w:val="left"/>
              <w:rPr>
                <w:rFonts w:ascii="宋体" w:hAnsi="宋体"/>
                <w:snapToGrid w:val="0"/>
                <w:kern w:val="0"/>
              </w:rPr>
            </w:pPr>
          </w:p>
        </w:tc>
        <w:tc>
          <w:tcPr>
            <w:tcW w:w="1134" w:type="dxa"/>
          </w:tcPr>
          <w:p w14:paraId="5AC7F7C3"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4478C895" w14:textId="77777777" w:rsidR="00DE0BC2" w:rsidRPr="00736667" w:rsidRDefault="00DE0BC2" w:rsidP="004664EA">
            <w:pPr>
              <w:jc w:val="left"/>
              <w:rPr>
                <w:rFonts w:ascii="宋体" w:hAnsi="宋体"/>
                <w:snapToGrid w:val="0"/>
                <w:kern w:val="0"/>
              </w:rPr>
            </w:pPr>
          </w:p>
        </w:tc>
      </w:tr>
      <w:tr w:rsidR="00DE0BC2" w:rsidRPr="00736667" w14:paraId="0427CFEA" w14:textId="77777777" w:rsidTr="004664EA">
        <w:tc>
          <w:tcPr>
            <w:tcW w:w="2126" w:type="dxa"/>
            <w:shd w:val="clear" w:color="auto" w:fill="auto"/>
          </w:tcPr>
          <w:p w14:paraId="58A55FED" w14:textId="77777777" w:rsidR="00DE0BC2" w:rsidRDefault="00DE0BC2" w:rsidP="004664EA">
            <w:pPr>
              <w:jc w:val="left"/>
              <w:rPr>
                <w:rFonts w:ascii="宋体" w:hAnsi="宋体"/>
                <w:snapToGrid w:val="0"/>
                <w:kern w:val="0"/>
              </w:rPr>
            </w:pPr>
            <w:r>
              <w:rPr>
                <w:rFonts w:ascii="宋体" w:hAnsi="宋体"/>
                <w:snapToGrid w:val="0"/>
                <w:kern w:val="0"/>
              </w:rPr>
              <w:t>消息状态</w:t>
            </w:r>
          </w:p>
        </w:tc>
        <w:tc>
          <w:tcPr>
            <w:tcW w:w="1134" w:type="dxa"/>
            <w:shd w:val="clear" w:color="auto" w:fill="auto"/>
          </w:tcPr>
          <w:p w14:paraId="5B5DE236" w14:textId="77777777" w:rsidR="00DE0BC2"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3BBC06A9" w14:textId="77777777" w:rsidR="00DE0BC2" w:rsidRPr="00736667" w:rsidRDefault="00DE0BC2" w:rsidP="004664EA">
            <w:pPr>
              <w:jc w:val="left"/>
              <w:rPr>
                <w:rFonts w:ascii="宋体" w:hAnsi="宋体"/>
                <w:snapToGrid w:val="0"/>
                <w:kern w:val="0"/>
              </w:rPr>
            </w:pPr>
          </w:p>
        </w:tc>
        <w:tc>
          <w:tcPr>
            <w:tcW w:w="1134" w:type="dxa"/>
          </w:tcPr>
          <w:p w14:paraId="37586174"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549F73BC" w14:textId="77777777" w:rsidR="00DE0BC2" w:rsidRPr="00736667" w:rsidRDefault="00DE0BC2" w:rsidP="004664EA">
            <w:pPr>
              <w:jc w:val="left"/>
              <w:rPr>
                <w:rFonts w:ascii="宋体" w:hAnsi="宋体"/>
                <w:snapToGrid w:val="0"/>
                <w:kern w:val="0"/>
              </w:rPr>
            </w:pPr>
            <w:r>
              <w:rPr>
                <w:rFonts w:ascii="宋体" w:hAnsi="宋体" w:hint="eastAsia"/>
                <w:snapToGrid w:val="0"/>
                <w:kern w:val="0"/>
              </w:rPr>
              <w:t>1-已读 0-未读</w:t>
            </w:r>
          </w:p>
        </w:tc>
      </w:tr>
    </w:tbl>
    <w:p w14:paraId="065FE49B"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27D1C250" w14:textId="77777777" w:rsidR="00DE0BC2" w:rsidRPr="00C56A4E" w:rsidRDefault="00DE0BC2" w:rsidP="00DE0BC2"/>
    <w:p w14:paraId="35182CC9" w14:textId="77777777" w:rsidR="00DE0BC2" w:rsidRPr="00A52328" w:rsidRDefault="00DE0BC2" w:rsidP="00DE0BC2">
      <w:pPr>
        <w:pStyle w:val="6"/>
      </w:pPr>
      <w:r w:rsidRPr="00A52328">
        <w:rPr>
          <w:rFonts w:hint="eastAsia"/>
        </w:rPr>
        <w:t>输出</w:t>
      </w:r>
    </w:p>
    <w:p w14:paraId="7B7AFDEC" w14:textId="77777777" w:rsidR="00DE0BC2" w:rsidRPr="000162FA" w:rsidRDefault="00DE0BC2" w:rsidP="00DE0BC2">
      <w:pPr>
        <w:ind w:firstLineChars="300" w:firstLine="630"/>
      </w:pPr>
      <w:r>
        <w:rPr>
          <w:rFonts w:hint="eastAsia"/>
        </w:rPr>
        <w:t>输出结果为下表元素的列表集合。</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7F2C24A1" w14:textId="77777777" w:rsidTr="004664EA">
        <w:tc>
          <w:tcPr>
            <w:tcW w:w="2126" w:type="dxa"/>
            <w:shd w:val="clear" w:color="auto" w:fill="E0E0E0"/>
          </w:tcPr>
          <w:p w14:paraId="386C3DF2"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2B914674"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F48AC4D"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2206EFD9"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4726C785" w14:textId="77777777" w:rsidTr="004664EA">
        <w:tc>
          <w:tcPr>
            <w:tcW w:w="2126" w:type="dxa"/>
            <w:shd w:val="clear" w:color="auto" w:fill="auto"/>
          </w:tcPr>
          <w:p w14:paraId="5B863BA8" w14:textId="77777777" w:rsidR="00DE0BC2" w:rsidRDefault="00DE0BC2" w:rsidP="004664EA">
            <w:pPr>
              <w:jc w:val="left"/>
              <w:rPr>
                <w:rFonts w:ascii="宋体" w:hAnsi="宋体"/>
                <w:snapToGrid w:val="0"/>
                <w:kern w:val="0"/>
              </w:rPr>
            </w:pPr>
            <w:r>
              <w:rPr>
                <w:rFonts w:ascii="宋体" w:hAnsi="宋体" w:hint="eastAsia"/>
                <w:snapToGrid w:val="0"/>
                <w:kern w:val="0"/>
              </w:rPr>
              <w:t>消息唯一标识</w:t>
            </w:r>
          </w:p>
        </w:tc>
        <w:tc>
          <w:tcPr>
            <w:tcW w:w="1134" w:type="dxa"/>
            <w:shd w:val="clear" w:color="auto" w:fill="auto"/>
          </w:tcPr>
          <w:p w14:paraId="47AB8FF2" w14:textId="77777777" w:rsidR="00DE0BC2" w:rsidRPr="00736667" w:rsidRDefault="00DE0BC2" w:rsidP="004664EA">
            <w:pPr>
              <w:jc w:val="left"/>
              <w:rPr>
                <w:rFonts w:ascii="宋体" w:hAnsi="宋体"/>
                <w:snapToGrid w:val="0"/>
                <w:kern w:val="0"/>
              </w:rPr>
            </w:pPr>
          </w:p>
        </w:tc>
        <w:tc>
          <w:tcPr>
            <w:tcW w:w="1134" w:type="dxa"/>
            <w:shd w:val="clear" w:color="auto" w:fill="auto"/>
          </w:tcPr>
          <w:p w14:paraId="1BBE10AE"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6592ADEA" w14:textId="77777777" w:rsidR="00DE0BC2" w:rsidRPr="00736667" w:rsidRDefault="00DE0BC2" w:rsidP="004664EA">
            <w:pPr>
              <w:jc w:val="left"/>
              <w:rPr>
                <w:rFonts w:ascii="宋体" w:hAnsi="宋体"/>
                <w:snapToGrid w:val="0"/>
                <w:kern w:val="0"/>
              </w:rPr>
            </w:pPr>
          </w:p>
        </w:tc>
      </w:tr>
      <w:tr w:rsidR="00DE0BC2" w:rsidRPr="00736667" w14:paraId="46236F51" w14:textId="77777777" w:rsidTr="004664EA">
        <w:tc>
          <w:tcPr>
            <w:tcW w:w="2126" w:type="dxa"/>
            <w:shd w:val="clear" w:color="auto" w:fill="auto"/>
          </w:tcPr>
          <w:p w14:paraId="35C1072B" w14:textId="77777777" w:rsidR="00DE0BC2" w:rsidRDefault="00DE0BC2" w:rsidP="004664EA">
            <w:pPr>
              <w:jc w:val="left"/>
              <w:rPr>
                <w:rFonts w:ascii="宋体" w:hAnsi="宋体"/>
                <w:snapToGrid w:val="0"/>
                <w:kern w:val="0"/>
              </w:rPr>
            </w:pPr>
            <w:r>
              <w:rPr>
                <w:rFonts w:ascii="宋体" w:hAnsi="宋体" w:hint="eastAsia"/>
                <w:snapToGrid w:val="0"/>
                <w:kern w:val="0"/>
              </w:rPr>
              <w:t>消息标题</w:t>
            </w:r>
          </w:p>
        </w:tc>
        <w:tc>
          <w:tcPr>
            <w:tcW w:w="1134" w:type="dxa"/>
            <w:shd w:val="clear" w:color="auto" w:fill="auto"/>
          </w:tcPr>
          <w:p w14:paraId="493CCBE5" w14:textId="77777777" w:rsidR="00DE0BC2" w:rsidRPr="00736667" w:rsidRDefault="00DE0BC2" w:rsidP="004664EA">
            <w:pPr>
              <w:jc w:val="left"/>
              <w:rPr>
                <w:rFonts w:ascii="宋体" w:hAnsi="宋体"/>
                <w:snapToGrid w:val="0"/>
                <w:kern w:val="0"/>
              </w:rPr>
            </w:pPr>
          </w:p>
        </w:tc>
        <w:tc>
          <w:tcPr>
            <w:tcW w:w="1134" w:type="dxa"/>
            <w:shd w:val="clear" w:color="auto" w:fill="auto"/>
          </w:tcPr>
          <w:p w14:paraId="3C66F0C6"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542FBAF0" w14:textId="77777777" w:rsidR="00DE0BC2" w:rsidRPr="00736667" w:rsidRDefault="00DE0BC2" w:rsidP="004664EA">
            <w:pPr>
              <w:jc w:val="left"/>
              <w:rPr>
                <w:rFonts w:ascii="宋体" w:hAnsi="宋体"/>
                <w:snapToGrid w:val="0"/>
                <w:kern w:val="0"/>
              </w:rPr>
            </w:pPr>
          </w:p>
        </w:tc>
      </w:tr>
      <w:tr w:rsidR="00DE0BC2" w:rsidRPr="00736667" w14:paraId="401CA324" w14:textId="77777777" w:rsidTr="004664EA">
        <w:tc>
          <w:tcPr>
            <w:tcW w:w="2126" w:type="dxa"/>
            <w:shd w:val="clear" w:color="auto" w:fill="auto"/>
          </w:tcPr>
          <w:p w14:paraId="58724001" w14:textId="77777777" w:rsidR="00DE0BC2" w:rsidRDefault="00DE0BC2" w:rsidP="004664EA">
            <w:pPr>
              <w:jc w:val="left"/>
              <w:rPr>
                <w:rFonts w:ascii="宋体" w:hAnsi="宋体"/>
                <w:snapToGrid w:val="0"/>
                <w:kern w:val="0"/>
              </w:rPr>
            </w:pPr>
            <w:r>
              <w:rPr>
                <w:rFonts w:ascii="宋体" w:hAnsi="宋体"/>
                <w:snapToGrid w:val="0"/>
                <w:kern w:val="0"/>
              </w:rPr>
              <w:t>消息时间</w:t>
            </w:r>
          </w:p>
        </w:tc>
        <w:tc>
          <w:tcPr>
            <w:tcW w:w="1134" w:type="dxa"/>
            <w:shd w:val="clear" w:color="auto" w:fill="auto"/>
          </w:tcPr>
          <w:p w14:paraId="320E4E71" w14:textId="77777777" w:rsidR="00DE0BC2" w:rsidRPr="00736667" w:rsidRDefault="00DE0BC2" w:rsidP="004664EA">
            <w:pPr>
              <w:jc w:val="left"/>
              <w:rPr>
                <w:rFonts w:ascii="宋体" w:hAnsi="宋体"/>
                <w:snapToGrid w:val="0"/>
                <w:kern w:val="0"/>
              </w:rPr>
            </w:pPr>
          </w:p>
        </w:tc>
        <w:tc>
          <w:tcPr>
            <w:tcW w:w="1134" w:type="dxa"/>
            <w:shd w:val="clear" w:color="auto" w:fill="auto"/>
          </w:tcPr>
          <w:p w14:paraId="69E403FD" w14:textId="77777777" w:rsidR="00DE0BC2" w:rsidRDefault="00DE0BC2" w:rsidP="004664EA">
            <w:pPr>
              <w:jc w:val="left"/>
              <w:rPr>
                <w:rFonts w:ascii="宋体" w:hAnsi="宋体"/>
                <w:snapToGrid w:val="0"/>
                <w:kern w:val="0"/>
              </w:rPr>
            </w:pPr>
          </w:p>
        </w:tc>
        <w:tc>
          <w:tcPr>
            <w:tcW w:w="3119" w:type="dxa"/>
            <w:shd w:val="clear" w:color="auto" w:fill="auto"/>
          </w:tcPr>
          <w:p w14:paraId="6B79F0ED" w14:textId="77777777" w:rsidR="00DE0BC2" w:rsidRPr="00736667" w:rsidRDefault="00DE0BC2" w:rsidP="004664EA">
            <w:pPr>
              <w:jc w:val="left"/>
              <w:rPr>
                <w:rFonts w:ascii="宋体" w:hAnsi="宋体"/>
                <w:snapToGrid w:val="0"/>
                <w:kern w:val="0"/>
              </w:rPr>
            </w:pPr>
          </w:p>
        </w:tc>
      </w:tr>
    </w:tbl>
    <w:p w14:paraId="25AB7D69"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EF6FD1C"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458FE74" w14:textId="77777777" w:rsidR="00DE0BC2" w:rsidRDefault="00DE0BC2" w:rsidP="00DE0BC2">
      <w:pPr>
        <w:pStyle w:val="6"/>
      </w:pPr>
      <w:r>
        <w:rPr>
          <w:rFonts w:hint="eastAsia"/>
        </w:rPr>
        <w:t>数据</w:t>
      </w:r>
      <w:r>
        <w:t>库表</w:t>
      </w:r>
    </w:p>
    <w:p w14:paraId="05267578" w14:textId="77777777" w:rsidR="00DE0BC2" w:rsidRPr="00A262B0" w:rsidRDefault="00DE0BC2" w:rsidP="00DE0BC2">
      <w:r w:rsidRPr="00A262B0">
        <w:rPr>
          <w:rFonts w:hint="eastAsia"/>
        </w:rPr>
        <w:t>消息记录表</w:t>
      </w:r>
    </w:p>
    <w:p w14:paraId="2F754174" w14:textId="77777777" w:rsidR="00DE0BC2" w:rsidRPr="0082647F" w:rsidRDefault="00DE0BC2" w:rsidP="00DE0BC2">
      <w:pPr>
        <w:pStyle w:val="5"/>
      </w:pPr>
      <w:r>
        <w:rPr>
          <w:rFonts w:hint="eastAsia"/>
        </w:rPr>
        <w:t>意见</w:t>
      </w:r>
      <w:r>
        <w:t>反馈</w:t>
      </w:r>
    </w:p>
    <w:p w14:paraId="405CD635" w14:textId="77777777" w:rsidR="00DE0BC2" w:rsidRDefault="00DE0BC2" w:rsidP="00DE0BC2">
      <w:pPr>
        <w:pStyle w:val="6"/>
      </w:pPr>
      <w:r>
        <w:rPr>
          <w:rFonts w:hint="eastAsia"/>
        </w:rPr>
        <w:t>功能</w:t>
      </w:r>
      <w:r>
        <w:t>描述</w:t>
      </w:r>
    </w:p>
    <w:p w14:paraId="44928BA4"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渠道人用户对系统的意见反馈</w:t>
      </w:r>
      <w:r>
        <w:rPr>
          <w:rFonts w:ascii="宋体" w:hAnsi="宋体" w:hint="eastAsia"/>
          <w:kern w:val="0"/>
          <w:sz w:val="24"/>
          <w:szCs w:val="21"/>
        </w:rPr>
        <w:t>，</w:t>
      </w:r>
      <w:r>
        <w:rPr>
          <w:rFonts w:ascii="宋体" w:hAnsi="宋体"/>
          <w:kern w:val="0"/>
          <w:sz w:val="24"/>
          <w:szCs w:val="21"/>
        </w:rPr>
        <w:t>包括提交意见</w:t>
      </w:r>
      <w:r>
        <w:rPr>
          <w:rFonts w:ascii="宋体" w:hAnsi="宋体" w:hint="eastAsia"/>
          <w:kern w:val="0"/>
          <w:sz w:val="24"/>
          <w:szCs w:val="21"/>
        </w:rPr>
        <w:t>和已反馈意见的查看。</w:t>
      </w:r>
    </w:p>
    <w:p w14:paraId="4503EAFE" w14:textId="77777777" w:rsidR="00DE0BC2" w:rsidRPr="00676A58" w:rsidRDefault="00DE0BC2" w:rsidP="00DE0BC2">
      <w:pPr>
        <w:pStyle w:val="6"/>
      </w:pPr>
      <w:r w:rsidRPr="00676A58">
        <w:rPr>
          <w:rFonts w:hint="eastAsia"/>
        </w:rPr>
        <w:t>处理流程</w:t>
      </w:r>
    </w:p>
    <w:p w14:paraId="425AF900" w14:textId="77777777" w:rsidR="00DE0BC2" w:rsidRPr="004F010F" w:rsidRDefault="00DE0BC2" w:rsidP="00DE0BC2">
      <w:pPr>
        <w:ind w:left="289" w:firstLine="420"/>
      </w:pPr>
      <w:r w:rsidRPr="00646F01">
        <w:rPr>
          <w:rFonts w:hint="eastAsia"/>
          <w:b/>
          <w:sz w:val="24"/>
          <w:szCs w:val="24"/>
        </w:rPr>
        <w:t>【流程描述】</w:t>
      </w:r>
    </w:p>
    <w:p w14:paraId="370F4FF7"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提供意见内容提交至平台</w:t>
      </w:r>
      <w:r>
        <w:rPr>
          <w:rFonts w:ascii="宋体" w:hAnsi="宋体" w:hint="eastAsia"/>
          <w:kern w:val="0"/>
          <w:sz w:val="24"/>
          <w:szCs w:val="21"/>
        </w:rPr>
        <w:t>，</w:t>
      </w:r>
      <w:r>
        <w:rPr>
          <w:rFonts w:ascii="宋体" w:hAnsi="宋体"/>
          <w:kern w:val="0"/>
          <w:sz w:val="24"/>
          <w:szCs w:val="21"/>
        </w:rPr>
        <w:t>平台反馈时通过消息推送至用户</w:t>
      </w:r>
      <w:r>
        <w:rPr>
          <w:rFonts w:ascii="宋体" w:hAnsi="宋体" w:hint="eastAsia"/>
          <w:kern w:val="0"/>
          <w:sz w:val="24"/>
          <w:szCs w:val="21"/>
        </w:rPr>
        <w:t>。</w:t>
      </w:r>
    </w:p>
    <w:p w14:paraId="617B7DD6" w14:textId="77777777" w:rsidR="00DE0BC2" w:rsidRPr="00F9212D" w:rsidRDefault="00DE0BC2" w:rsidP="00DE0BC2">
      <w:pPr>
        <w:pStyle w:val="6"/>
      </w:pPr>
      <w:r w:rsidRPr="00F9212D">
        <w:rPr>
          <w:rFonts w:hint="eastAsia"/>
        </w:rPr>
        <w:t>输入</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418"/>
        <w:gridCol w:w="1134"/>
        <w:gridCol w:w="1588"/>
      </w:tblGrid>
      <w:tr w:rsidR="00DE0BC2" w:rsidRPr="00736667" w14:paraId="586138AE" w14:textId="77777777" w:rsidTr="004664EA">
        <w:tc>
          <w:tcPr>
            <w:tcW w:w="2126" w:type="dxa"/>
            <w:shd w:val="clear" w:color="auto" w:fill="E0E0E0"/>
          </w:tcPr>
          <w:p w14:paraId="5997630B" w14:textId="77777777" w:rsidR="00DE0BC2" w:rsidRPr="00751679" w:rsidRDefault="00DE0BC2" w:rsidP="004664EA">
            <w:pPr>
              <w:jc w:val="center"/>
              <w:rPr>
                <w:b/>
                <w:snapToGrid w:val="0"/>
                <w:kern w:val="0"/>
              </w:rPr>
            </w:pPr>
            <w:r w:rsidRPr="00751679">
              <w:rPr>
                <w:rFonts w:hint="eastAsia"/>
                <w:b/>
                <w:snapToGrid w:val="0"/>
                <w:kern w:val="0"/>
              </w:rPr>
              <w:t>主元素</w:t>
            </w:r>
          </w:p>
          <w:p w14:paraId="1FBF70D8" w14:textId="77777777" w:rsidR="00DE0BC2" w:rsidRPr="00751679" w:rsidRDefault="00DE0BC2" w:rsidP="004664EA">
            <w:pPr>
              <w:jc w:val="center"/>
              <w:rPr>
                <w:b/>
                <w:snapToGrid w:val="0"/>
                <w:kern w:val="0"/>
              </w:rPr>
            </w:pPr>
          </w:p>
        </w:tc>
        <w:tc>
          <w:tcPr>
            <w:tcW w:w="1134" w:type="dxa"/>
            <w:shd w:val="clear" w:color="auto" w:fill="E0E0E0"/>
          </w:tcPr>
          <w:p w14:paraId="0E58CBC3" w14:textId="77777777" w:rsidR="00DE0BC2" w:rsidRPr="00751679" w:rsidRDefault="00DE0BC2" w:rsidP="004664EA">
            <w:pPr>
              <w:jc w:val="center"/>
              <w:rPr>
                <w:b/>
                <w:snapToGrid w:val="0"/>
                <w:kern w:val="0"/>
              </w:rPr>
            </w:pPr>
            <w:r w:rsidRPr="00751679">
              <w:rPr>
                <w:rFonts w:hint="eastAsia"/>
                <w:b/>
                <w:snapToGrid w:val="0"/>
                <w:kern w:val="0"/>
              </w:rPr>
              <w:t>类型</w:t>
            </w:r>
          </w:p>
        </w:tc>
        <w:tc>
          <w:tcPr>
            <w:tcW w:w="1418" w:type="dxa"/>
            <w:shd w:val="clear" w:color="auto" w:fill="E0E0E0"/>
          </w:tcPr>
          <w:p w14:paraId="7F8DC1A4" w14:textId="77777777" w:rsidR="00DE0BC2" w:rsidRPr="00751679" w:rsidRDefault="00DE0BC2" w:rsidP="004664EA">
            <w:pPr>
              <w:jc w:val="center"/>
              <w:rPr>
                <w:b/>
                <w:snapToGrid w:val="0"/>
                <w:kern w:val="0"/>
              </w:rPr>
            </w:pPr>
            <w:r w:rsidRPr="00751679">
              <w:rPr>
                <w:rFonts w:hint="eastAsia"/>
                <w:b/>
                <w:snapToGrid w:val="0"/>
                <w:kern w:val="0"/>
              </w:rPr>
              <w:t>子元素</w:t>
            </w:r>
          </w:p>
        </w:tc>
        <w:tc>
          <w:tcPr>
            <w:tcW w:w="1134" w:type="dxa"/>
            <w:shd w:val="clear" w:color="auto" w:fill="E0E0E0"/>
          </w:tcPr>
          <w:p w14:paraId="7C4AAD8E"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1588" w:type="dxa"/>
            <w:shd w:val="clear" w:color="auto" w:fill="E0E0E0"/>
          </w:tcPr>
          <w:p w14:paraId="57F11FE3"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2F2ED90E" w14:textId="77777777" w:rsidTr="004664EA">
        <w:tc>
          <w:tcPr>
            <w:tcW w:w="2126" w:type="dxa"/>
            <w:shd w:val="clear" w:color="auto" w:fill="auto"/>
          </w:tcPr>
          <w:p w14:paraId="24C856A9" w14:textId="77777777" w:rsidR="00DE0BC2" w:rsidRPr="00736667" w:rsidRDefault="00DE0BC2" w:rsidP="004664EA">
            <w:pPr>
              <w:jc w:val="left"/>
              <w:rPr>
                <w:rFonts w:ascii="宋体" w:hAnsi="宋体"/>
                <w:snapToGrid w:val="0"/>
                <w:kern w:val="0"/>
              </w:rPr>
            </w:pPr>
            <w:r>
              <w:rPr>
                <w:rFonts w:ascii="宋体" w:hAnsi="宋体"/>
                <w:snapToGrid w:val="0"/>
                <w:kern w:val="0"/>
              </w:rPr>
              <w:t>用户唯一标识</w:t>
            </w:r>
          </w:p>
        </w:tc>
        <w:tc>
          <w:tcPr>
            <w:tcW w:w="1134" w:type="dxa"/>
            <w:shd w:val="clear" w:color="auto" w:fill="auto"/>
          </w:tcPr>
          <w:p w14:paraId="34B15701"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12639164" w14:textId="77777777" w:rsidR="00DE0BC2" w:rsidRPr="00736667" w:rsidRDefault="00DE0BC2" w:rsidP="004664EA">
            <w:pPr>
              <w:jc w:val="left"/>
              <w:rPr>
                <w:rFonts w:ascii="宋体" w:hAnsi="宋体"/>
                <w:snapToGrid w:val="0"/>
                <w:kern w:val="0"/>
              </w:rPr>
            </w:pPr>
          </w:p>
        </w:tc>
        <w:tc>
          <w:tcPr>
            <w:tcW w:w="1134" w:type="dxa"/>
          </w:tcPr>
          <w:p w14:paraId="10CD5C82"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31629D07" w14:textId="77777777" w:rsidR="00DE0BC2" w:rsidRPr="00736667" w:rsidRDefault="00DE0BC2" w:rsidP="004664EA">
            <w:pPr>
              <w:jc w:val="left"/>
              <w:rPr>
                <w:rFonts w:ascii="宋体" w:hAnsi="宋体"/>
                <w:snapToGrid w:val="0"/>
                <w:kern w:val="0"/>
              </w:rPr>
            </w:pPr>
          </w:p>
        </w:tc>
      </w:tr>
      <w:tr w:rsidR="00DE0BC2" w:rsidRPr="00736667" w14:paraId="19AD3AA9" w14:textId="77777777" w:rsidTr="004664EA">
        <w:tc>
          <w:tcPr>
            <w:tcW w:w="2126" w:type="dxa"/>
            <w:shd w:val="clear" w:color="auto" w:fill="auto"/>
          </w:tcPr>
          <w:p w14:paraId="3349BAD0" w14:textId="77777777" w:rsidR="00DE0BC2" w:rsidRDefault="00DE0BC2" w:rsidP="004664EA">
            <w:pPr>
              <w:jc w:val="left"/>
              <w:rPr>
                <w:rFonts w:ascii="宋体" w:hAnsi="宋体"/>
                <w:snapToGrid w:val="0"/>
                <w:kern w:val="0"/>
              </w:rPr>
            </w:pPr>
            <w:r>
              <w:rPr>
                <w:rFonts w:ascii="宋体" w:hAnsi="宋体"/>
                <w:snapToGrid w:val="0"/>
                <w:kern w:val="0"/>
              </w:rPr>
              <w:t>用户姓名</w:t>
            </w:r>
          </w:p>
        </w:tc>
        <w:tc>
          <w:tcPr>
            <w:tcW w:w="1134" w:type="dxa"/>
            <w:shd w:val="clear" w:color="auto" w:fill="auto"/>
          </w:tcPr>
          <w:p w14:paraId="2E909767" w14:textId="77777777" w:rsidR="00DE0BC2"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7C0D1C16" w14:textId="77777777" w:rsidR="00DE0BC2" w:rsidRPr="00736667" w:rsidRDefault="00DE0BC2" w:rsidP="004664EA">
            <w:pPr>
              <w:jc w:val="left"/>
              <w:rPr>
                <w:rFonts w:ascii="宋体" w:hAnsi="宋体"/>
                <w:snapToGrid w:val="0"/>
                <w:kern w:val="0"/>
              </w:rPr>
            </w:pPr>
          </w:p>
        </w:tc>
        <w:tc>
          <w:tcPr>
            <w:tcW w:w="1134" w:type="dxa"/>
          </w:tcPr>
          <w:p w14:paraId="1DFB77BF"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532DA8B0" w14:textId="77777777" w:rsidR="00DE0BC2" w:rsidRPr="00736667" w:rsidRDefault="00DE0BC2" w:rsidP="004664EA">
            <w:pPr>
              <w:jc w:val="left"/>
              <w:rPr>
                <w:rFonts w:ascii="宋体" w:hAnsi="宋体"/>
                <w:snapToGrid w:val="0"/>
                <w:kern w:val="0"/>
              </w:rPr>
            </w:pPr>
          </w:p>
        </w:tc>
      </w:tr>
      <w:tr w:rsidR="00DE0BC2" w:rsidRPr="00736667" w14:paraId="75263FE5" w14:textId="77777777" w:rsidTr="004664EA">
        <w:tc>
          <w:tcPr>
            <w:tcW w:w="2126" w:type="dxa"/>
            <w:shd w:val="clear" w:color="auto" w:fill="auto"/>
          </w:tcPr>
          <w:p w14:paraId="25B02D41" w14:textId="77777777" w:rsidR="00DE0BC2" w:rsidRDefault="00DE0BC2" w:rsidP="004664EA">
            <w:pPr>
              <w:jc w:val="left"/>
              <w:rPr>
                <w:rFonts w:ascii="宋体" w:hAnsi="宋体"/>
                <w:snapToGrid w:val="0"/>
                <w:kern w:val="0"/>
              </w:rPr>
            </w:pPr>
            <w:r>
              <w:rPr>
                <w:rFonts w:ascii="宋体" w:hAnsi="宋体"/>
                <w:snapToGrid w:val="0"/>
                <w:kern w:val="0"/>
              </w:rPr>
              <w:t>用户类型</w:t>
            </w:r>
          </w:p>
        </w:tc>
        <w:tc>
          <w:tcPr>
            <w:tcW w:w="1134" w:type="dxa"/>
            <w:shd w:val="clear" w:color="auto" w:fill="auto"/>
          </w:tcPr>
          <w:p w14:paraId="72C4D181" w14:textId="77777777" w:rsidR="00DE0BC2"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03A6393A" w14:textId="77777777" w:rsidR="00DE0BC2" w:rsidRPr="00736667" w:rsidRDefault="00DE0BC2" w:rsidP="004664EA">
            <w:pPr>
              <w:jc w:val="left"/>
              <w:rPr>
                <w:rFonts w:ascii="宋体" w:hAnsi="宋体"/>
                <w:snapToGrid w:val="0"/>
                <w:kern w:val="0"/>
              </w:rPr>
            </w:pPr>
          </w:p>
        </w:tc>
        <w:tc>
          <w:tcPr>
            <w:tcW w:w="1134" w:type="dxa"/>
          </w:tcPr>
          <w:p w14:paraId="1AEE2730"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3D6209FF" w14:textId="77777777" w:rsidR="00DE0BC2" w:rsidRPr="00736667" w:rsidRDefault="00DE0BC2" w:rsidP="004664EA">
            <w:pPr>
              <w:jc w:val="left"/>
              <w:rPr>
                <w:rFonts w:ascii="宋体" w:hAnsi="宋体"/>
                <w:snapToGrid w:val="0"/>
                <w:kern w:val="0"/>
              </w:rPr>
            </w:pPr>
            <w:r w:rsidRPr="000C0F43">
              <w:rPr>
                <w:rFonts w:ascii="宋体" w:hAnsi="宋体" w:hint="eastAsia"/>
                <w:snapToGrid w:val="0"/>
                <w:kern w:val="0"/>
              </w:rPr>
              <w:t>1-渠道人 2-资金方 3-平台管理</w:t>
            </w:r>
          </w:p>
        </w:tc>
      </w:tr>
      <w:tr w:rsidR="00DE0BC2" w:rsidRPr="00736667" w14:paraId="78500369" w14:textId="77777777" w:rsidTr="004664EA">
        <w:tc>
          <w:tcPr>
            <w:tcW w:w="2126" w:type="dxa"/>
            <w:shd w:val="clear" w:color="auto" w:fill="auto"/>
          </w:tcPr>
          <w:p w14:paraId="576E203D" w14:textId="77777777" w:rsidR="00DE0BC2" w:rsidRDefault="00DE0BC2" w:rsidP="004664EA">
            <w:pPr>
              <w:jc w:val="left"/>
              <w:rPr>
                <w:rFonts w:ascii="宋体" w:hAnsi="宋体"/>
                <w:snapToGrid w:val="0"/>
                <w:kern w:val="0"/>
              </w:rPr>
            </w:pPr>
            <w:r>
              <w:rPr>
                <w:rFonts w:ascii="宋体" w:hAnsi="宋体"/>
                <w:snapToGrid w:val="0"/>
                <w:kern w:val="0"/>
              </w:rPr>
              <w:lastRenderedPageBreak/>
              <w:t>意见标题</w:t>
            </w:r>
          </w:p>
        </w:tc>
        <w:tc>
          <w:tcPr>
            <w:tcW w:w="1134" w:type="dxa"/>
            <w:shd w:val="clear" w:color="auto" w:fill="auto"/>
          </w:tcPr>
          <w:p w14:paraId="36D79B4D" w14:textId="77777777" w:rsidR="00DE0BC2"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086DBC55" w14:textId="77777777" w:rsidR="00DE0BC2" w:rsidRPr="00736667" w:rsidRDefault="00DE0BC2" w:rsidP="004664EA">
            <w:pPr>
              <w:jc w:val="left"/>
              <w:rPr>
                <w:rFonts w:ascii="宋体" w:hAnsi="宋体"/>
                <w:snapToGrid w:val="0"/>
                <w:kern w:val="0"/>
              </w:rPr>
            </w:pPr>
          </w:p>
        </w:tc>
        <w:tc>
          <w:tcPr>
            <w:tcW w:w="1134" w:type="dxa"/>
          </w:tcPr>
          <w:p w14:paraId="74DEB6CF"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1F180A4E" w14:textId="77777777" w:rsidR="00DE0BC2" w:rsidRPr="00736667" w:rsidRDefault="00DE0BC2" w:rsidP="004664EA">
            <w:pPr>
              <w:jc w:val="left"/>
              <w:rPr>
                <w:rFonts w:ascii="宋体" w:hAnsi="宋体"/>
                <w:snapToGrid w:val="0"/>
                <w:kern w:val="0"/>
              </w:rPr>
            </w:pPr>
          </w:p>
        </w:tc>
      </w:tr>
      <w:tr w:rsidR="00DE0BC2" w:rsidRPr="00736667" w14:paraId="3CA31723" w14:textId="77777777" w:rsidTr="004664EA">
        <w:tc>
          <w:tcPr>
            <w:tcW w:w="2126" w:type="dxa"/>
            <w:shd w:val="clear" w:color="auto" w:fill="auto"/>
          </w:tcPr>
          <w:p w14:paraId="309FD260" w14:textId="77777777" w:rsidR="00DE0BC2" w:rsidRDefault="00DE0BC2" w:rsidP="004664EA">
            <w:pPr>
              <w:jc w:val="left"/>
              <w:rPr>
                <w:rFonts w:ascii="宋体" w:hAnsi="宋体"/>
                <w:snapToGrid w:val="0"/>
                <w:kern w:val="0"/>
              </w:rPr>
            </w:pPr>
            <w:r>
              <w:rPr>
                <w:rFonts w:ascii="宋体" w:hAnsi="宋体"/>
                <w:snapToGrid w:val="0"/>
                <w:kern w:val="0"/>
              </w:rPr>
              <w:t>意见内容</w:t>
            </w:r>
          </w:p>
        </w:tc>
        <w:tc>
          <w:tcPr>
            <w:tcW w:w="1134" w:type="dxa"/>
            <w:shd w:val="clear" w:color="auto" w:fill="auto"/>
          </w:tcPr>
          <w:p w14:paraId="7E5670D5" w14:textId="77777777" w:rsidR="00DE0BC2"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553391EA" w14:textId="77777777" w:rsidR="00DE0BC2" w:rsidRPr="00736667" w:rsidRDefault="00DE0BC2" w:rsidP="004664EA">
            <w:pPr>
              <w:jc w:val="left"/>
              <w:rPr>
                <w:rFonts w:ascii="宋体" w:hAnsi="宋体"/>
                <w:snapToGrid w:val="0"/>
                <w:kern w:val="0"/>
              </w:rPr>
            </w:pPr>
          </w:p>
        </w:tc>
        <w:tc>
          <w:tcPr>
            <w:tcW w:w="1134" w:type="dxa"/>
          </w:tcPr>
          <w:p w14:paraId="3671A5A2"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40EC19B5" w14:textId="77777777" w:rsidR="00DE0BC2" w:rsidRPr="00736667" w:rsidRDefault="00DE0BC2" w:rsidP="004664EA">
            <w:pPr>
              <w:jc w:val="left"/>
              <w:rPr>
                <w:rFonts w:ascii="宋体" w:hAnsi="宋体"/>
                <w:snapToGrid w:val="0"/>
                <w:kern w:val="0"/>
              </w:rPr>
            </w:pPr>
          </w:p>
        </w:tc>
      </w:tr>
    </w:tbl>
    <w:p w14:paraId="57BB6025"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A6461C1" w14:textId="77777777" w:rsidR="00DE0BC2" w:rsidRPr="00C56A4E" w:rsidRDefault="00DE0BC2" w:rsidP="00DE0BC2"/>
    <w:p w14:paraId="0806FBB0" w14:textId="77777777" w:rsidR="00DE0BC2" w:rsidRPr="00A52328" w:rsidRDefault="00DE0BC2" w:rsidP="00DE0BC2">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792066D7" w14:textId="77777777" w:rsidTr="004664EA">
        <w:tc>
          <w:tcPr>
            <w:tcW w:w="2126" w:type="dxa"/>
            <w:shd w:val="clear" w:color="auto" w:fill="E0E0E0"/>
          </w:tcPr>
          <w:p w14:paraId="0EF248DC"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7FE1E30E"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7D086B3"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35CC492F"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0E63DD92" w14:textId="77777777" w:rsidTr="004664EA">
        <w:tc>
          <w:tcPr>
            <w:tcW w:w="2126" w:type="dxa"/>
            <w:shd w:val="clear" w:color="auto" w:fill="auto"/>
          </w:tcPr>
          <w:p w14:paraId="6B162CFB" w14:textId="77777777" w:rsidR="00DE0BC2" w:rsidRDefault="00DE0BC2" w:rsidP="004664EA">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4CC88228" w14:textId="77777777" w:rsidR="00DE0BC2" w:rsidRPr="00736667" w:rsidRDefault="00DE0BC2" w:rsidP="004664EA">
            <w:pPr>
              <w:jc w:val="left"/>
              <w:rPr>
                <w:rFonts w:ascii="宋体" w:hAnsi="宋体"/>
                <w:snapToGrid w:val="0"/>
                <w:kern w:val="0"/>
              </w:rPr>
            </w:pPr>
          </w:p>
        </w:tc>
        <w:tc>
          <w:tcPr>
            <w:tcW w:w="1134" w:type="dxa"/>
            <w:shd w:val="clear" w:color="auto" w:fill="auto"/>
          </w:tcPr>
          <w:p w14:paraId="433624CE" w14:textId="77777777" w:rsidR="00DE0BC2" w:rsidRDefault="00DE0BC2" w:rsidP="004664EA">
            <w:pPr>
              <w:jc w:val="left"/>
              <w:rPr>
                <w:rFonts w:ascii="宋体" w:hAnsi="宋体"/>
                <w:snapToGrid w:val="0"/>
                <w:kern w:val="0"/>
              </w:rPr>
            </w:pPr>
          </w:p>
        </w:tc>
        <w:tc>
          <w:tcPr>
            <w:tcW w:w="3119" w:type="dxa"/>
            <w:shd w:val="clear" w:color="auto" w:fill="auto"/>
          </w:tcPr>
          <w:p w14:paraId="0F2EB85F" w14:textId="77777777" w:rsidR="00DE0BC2" w:rsidRPr="00736667" w:rsidRDefault="00DE0BC2" w:rsidP="004664EA">
            <w:pPr>
              <w:jc w:val="left"/>
              <w:rPr>
                <w:rFonts w:ascii="宋体" w:hAnsi="宋体"/>
                <w:snapToGrid w:val="0"/>
                <w:kern w:val="0"/>
              </w:rPr>
            </w:pPr>
            <w:r>
              <w:rPr>
                <w:rFonts w:ascii="宋体" w:hAnsi="宋体" w:hint="eastAsia"/>
                <w:snapToGrid w:val="0"/>
                <w:kern w:val="0"/>
              </w:rPr>
              <w:t>1-成功 0-失败</w:t>
            </w:r>
          </w:p>
        </w:tc>
      </w:tr>
      <w:tr w:rsidR="00DE0BC2" w:rsidRPr="00736667" w14:paraId="149B424A" w14:textId="77777777" w:rsidTr="004664EA">
        <w:tc>
          <w:tcPr>
            <w:tcW w:w="2126" w:type="dxa"/>
            <w:shd w:val="clear" w:color="auto" w:fill="auto"/>
          </w:tcPr>
          <w:p w14:paraId="2837E157" w14:textId="77777777" w:rsidR="00DE0BC2" w:rsidRDefault="00DE0BC2" w:rsidP="004664EA">
            <w:pPr>
              <w:jc w:val="left"/>
              <w:rPr>
                <w:rFonts w:ascii="宋体" w:hAnsi="宋体"/>
                <w:snapToGrid w:val="0"/>
                <w:kern w:val="0"/>
              </w:rPr>
            </w:pPr>
            <w:r>
              <w:rPr>
                <w:rFonts w:ascii="宋体" w:hAnsi="宋体"/>
                <w:snapToGrid w:val="0"/>
                <w:kern w:val="0"/>
              </w:rPr>
              <w:t>备注</w:t>
            </w:r>
          </w:p>
        </w:tc>
        <w:tc>
          <w:tcPr>
            <w:tcW w:w="1134" w:type="dxa"/>
            <w:shd w:val="clear" w:color="auto" w:fill="auto"/>
          </w:tcPr>
          <w:p w14:paraId="02CC7C09" w14:textId="77777777" w:rsidR="00DE0BC2" w:rsidRPr="00736667" w:rsidRDefault="00DE0BC2" w:rsidP="004664EA">
            <w:pPr>
              <w:jc w:val="left"/>
              <w:rPr>
                <w:rFonts w:ascii="宋体" w:hAnsi="宋体"/>
                <w:snapToGrid w:val="0"/>
                <w:kern w:val="0"/>
              </w:rPr>
            </w:pPr>
          </w:p>
        </w:tc>
        <w:tc>
          <w:tcPr>
            <w:tcW w:w="1134" w:type="dxa"/>
            <w:shd w:val="clear" w:color="auto" w:fill="auto"/>
          </w:tcPr>
          <w:p w14:paraId="79BF05EF" w14:textId="77777777" w:rsidR="00DE0BC2" w:rsidRDefault="00DE0BC2" w:rsidP="004664EA">
            <w:pPr>
              <w:jc w:val="left"/>
              <w:rPr>
                <w:rFonts w:ascii="宋体" w:hAnsi="宋体"/>
                <w:snapToGrid w:val="0"/>
                <w:kern w:val="0"/>
              </w:rPr>
            </w:pPr>
          </w:p>
        </w:tc>
        <w:tc>
          <w:tcPr>
            <w:tcW w:w="3119" w:type="dxa"/>
            <w:shd w:val="clear" w:color="auto" w:fill="auto"/>
          </w:tcPr>
          <w:p w14:paraId="3053A986" w14:textId="77777777" w:rsidR="00DE0BC2" w:rsidRPr="00736667" w:rsidRDefault="00DE0BC2" w:rsidP="004664EA">
            <w:pPr>
              <w:jc w:val="left"/>
              <w:rPr>
                <w:rFonts w:ascii="宋体" w:hAnsi="宋体"/>
                <w:snapToGrid w:val="0"/>
                <w:kern w:val="0"/>
              </w:rPr>
            </w:pPr>
          </w:p>
        </w:tc>
      </w:tr>
    </w:tbl>
    <w:p w14:paraId="234AC4BC"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66A2E73" w14:textId="77777777" w:rsidR="00DE0BC2" w:rsidRDefault="00DE0BC2" w:rsidP="00DE0BC2">
      <w:pPr>
        <w:pStyle w:val="6"/>
      </w:pPr>
      <w:r>
        <w:rPr>
          <w:rFonts w:hint="eastAsia"/>
        </w:rPr>
        <w:t>数据</w:t>
      </w:r>
      <w:r>
        <w:t>库表</w:t>
      </w:r>
    </w:p>
    <w:p w14:paraId="3284B690" w14:textId="77777777" w:rsidR="00DE0BC2" w:rsidRPr="00B05170" w:rsidRDefault="00DE0BC2" w:rsidP="00DE0BC2">
      <w:r w:rsidRPr="00B05170">
        <w:rPr>
          <w:rFonts w:hint="eastAsia"/>
        </w:rPr>
        <w:t>意见记录表</w:t>
      </w:r>
    </w:p>
    <w:p w14:paraId="285C826A" w14:textId="77777777" w:rsidR="00DE0BC2" w:rsidRPr="0082647F" w:rsidRDefault="00DE0BC2" w:rsidP="00DE0BC2">
      <w:pPr>
        <w:pStyle w:val="5"/>
      </w:pPr>
      <w:r>
        <w:rPr>
          <w:rFonts w:hint="eastAsia"/>
        </w:rPr>
        <w:t>用户</w:t>
      </w:r>
      <w:r>
        <w:t>指南</w:t>
      </w:r>
    </w:p>
    <w:p w14:paraId="0003D6A8" w14:textId="77777777" w:rsidR="00DE0BC2" w:rsidRDefault="00DE0BC2" w:rsidP="00DE0BC2">
      <w:pPr>
        <w:pStyle w:val="6"/>
      </w:pPr>
      <w:r>
        <w:rPr>
          <w:rFonts w:hint="eastAsia"/>
        </w:rPr>
        <w:t>功能</w:t>
      </w:r>
      <w:r>
        <w:t>描述</w:t>
      </w:r>
    </w:p>
    <w:p w14:paraId="2E4E9CB6"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提供用户查询指南，指南在平台管理端修改后用户能立即查看到更新。</w:t>
      </w:r>
    </w:p>
    <w:p w14:paraId="18DEB602" w14:textId="77777777" w:rsidR="00DE0BC2" w:rsidRPr="00676A58" w:rsidRDefault="00DE0BC2" w:rsidP="00DE0BC2">
      <w:pPr>
        <w:pStyle w:val="6"/>
      </w:pPr>
      <w:r w:rsidRPr="00676A58">
        <w:rPr>
          <w:rFonts w:hint="eastAsia"/>
        </w:rPr>
        <w:t>处理流程</w:t>
      </w:r>
    </w:p>
    <w:p w14:paraId="32F91B65" w14:textId="77777777" w:rsidR="00DE0BC2" w:rsidRPr="004F010F" w:rsidRDefault="00DE0BC2" w:rsidP="00DE0BC2">
      <w:pPr>
        <w:ind w:left="289" w:firstLine="420"/>
      </w:pPr>
      <w:r w:rsidRPr="00646F01">
        <w:rPr>
          <w:rFonts w:hint="eastAsia"/>
          <w:b/>
          <w:sz w:val="24"/>
          <w:szCs w:val="24"/>
        </w:rPr>
        <w:t>【流程描述】</w:t>
      </w:r>
    </w:p>
    <w:p w14:paraId="199CB76A"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链接平台管理h5页面</w:t>
      </w:r>
      <w:r>
        <w:rPr>
          <w:rFonts w:ascii="宋体" w:hAnsi="宋体" w:hint="eastAsia"/>
          <w:kern w:val="0"/>
          <w:sz w:val="24"/>
          <w:szCs w:val="21"/>
        </w:rPr>
        <w:t>，</w:t>
      </w:r>
      <w:r>
        <w:rPr>
          <w:rFonts w:ascii="宋体" w:hAnsi="宋体"/>
          <w:kern w:val="0"/>
          <w:sz w:val="24"/>
          <w:szCs w:val="21"/>
        </w:rPr>
        <w:t>前期使用平台管理后端手动修改页面实现更新</w:t>
      </w:r>
      <w:r>
        <w:rPr>
          <w:rFonts w:ascii="宋体" w:hAnsi="宋体" w:hint="eastAsia"/>
          <w:kern w:val="0"/>
          <w:sz w:val="24"/>
          <w:szCs w:val="21"/>
        </w:rPr>
        <w:t>。</w:t>
      </w:r>
    </w:p>
    <w:p w14:paraId="2C3524CE" w14:textId="77777777" w:rsidR="00DE0BC2" w:rsidRPr="00F9212D" w:rsidRDefault="00DE0BC2" w:rsidP="00DE0BC2">
      <w:pPr>
        <w:pStyle w:val="6"/>
      </w:pPr>
      <w:r w:rsidRPr="00F9212D">
        <w:rPr>
          <w:rFonts w:hint="eastAsia"/>
        </w:rPr>
        <w:t>输入</w:t>
      </w:r>
    </w:p>
    <w:p w14:paraId="0DD1B304"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无</w:t>
      </w:r>
    </w:p>
    <w:p w14:paraId="40CD56D0" w14:textId="77777777" w:rsidR="00DE0BC2" w:rsidRPr="00C56A4E" w:rsidRDefault="00DE0BC2" w:rsidP="00DE0BC2"/>
    <w:p w14:paraId="20884E28" w14:textId="77777777" w:rsidR="00DE0BC2" w:rsidRPr="00A52328" w:rsidRDefault="00DE0BC2" w:rsidP="00DE0BC2">
      <w:pPr>
        <w:pStyle w:val="6"/>
      </w:pPr>
      <w:r w:rsidRPr="00A52328">
        <w:rPr>
          <w:rFonts w:hint="eastAsia"/>
        </w:rPr>
        <w:t>输出</w:t>
      </w:r>
    </w:p>
    <w:p w14:paraId="282B1592"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指南内容</w:t>
      </w:r>
    </w:p>
    <w:p w14:paraId="17E74EFE" w14:textId="77777777" w:rsidR="00DE0BC2" w:rsidRPr="00FE1432" w:rsidRDefault="00DE0BC2" w:rsidP="00DE0BC2">
      <w:pPr>
        <w:pStyle w:val="6"/>
      </w:pPr>
      <w:r>
        <w:rPr>
          <w:rFonts w:hint="eastAsia"/>
        </w:rPr>
        <w:t>数据</w:t>
      </w:r>
      <w:r>
        <w:t>库表</w:t>
      </w:r>
    </w:p>
    <w:p w14:paraId="1FCE2EA8" w14:textId="77777777" w:rsidR="00DE0BC2" w:rsidRDefault="00DE0BC2" w:rsidP="00DE0BC2">
      <w:r>
        <w:t>无</w:t>
      </w:r>
    </w:p>
    <w:p w14:paraId="43E0A857" w14:textId="77777777" w:rsidR="00DE0BC2" w:rsidRPr="0082647F" w:rsidRDefault="00DE0BC2" w:rsidP="00DE0BC2">
      <w:pPr>
        <w:pStyle w:val="5"/>
      </w:pPr>
      <w:r>
        <w:rPr>
          <w:rFonts w:hint="eastAsia"/>
        </w:rPr>
        <w:t>版本</w:t>
      </w:r>
      <w:r>
        <w:t>更新</w:t>
      </w:r>
    </w:p>
    <w:p w14:paraId="1CA6EC1F" w14:textId="77777777" w:rsidR="00DE0BC2" w:rsidRDefault="00DE0BC2" w:rsidP="00DE0BC2">
      <w:pPr>
        <w:pStyle w:val="6"/>
      </w:pPr>
      <w:r>
        <w:rPr>
          <w:rFonts w:hint="eastAsia"/>
        </w:rPr>
        <w:t>功能</w:t>
      </w:r>
      <w:r>
        <w:t>描述</w:t>
      </w:r>
    </w:p>
    <w:p w14:paraId="4ABD24EC"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App新版本提示更新</w:t>
      </w:r>
      <w:r>
        <w:rPr>
          <w:rFonts w:ascii="宋体" w:hAnsi="宋体" w:hint="eastAsia"/>
          <w:kern w:val="0"/>
          <w:sz w:val="24"/>
          <w:szCs w:val="21"/>
        </w:rPr>
        <w:t>，</w:t>
      </w:r>
      <w:r>
        <w:rPr>
          <w:rFonts w:ascii="宋体" w:hAnsi="宋体"/>
          <w:kern w:val="0"/>
          <w:sz w:val="24"/>
          <w:szCs w:val="21"/>
        </w:rPr>
        <w:t>用户点击更新后自动下载并更新</w:t>
      </w:r>
    </w:p>
    <w:p w14:paraId="553E4C66" w14:textId="77777777" w:rsidR="00DE0BC2" w:rsidRPr="00676A58" w:rsidRDefault="00DE0BC2" w:rsidP="00DE0BC2">
      <w:pPr>
        <w:pStyle w:val="6"/>
      </w:pPr>
      <w:r w:rsidRPr="00676A58">
        <w:rPr>
          <w:rFonts w:hint="eastAsia"/>
        </w:rPr>
        <w:lastRenderedPageBreak/>
        <w:t>处理流程</w:t>
      </w:r>
    </w:p>
    <w:p w14:paraId="5205B6A7" w14:textId="77777777" w:rsidR="00DE0BC2" w:rsidRPr="004F010F" w:rsidRDefault="00DE0BC2" w:rsidP="00DE0BC2">
      <w:pPr>
        <w:ind w:left="289" w:firstLine="420"/>
      </w:pPr>
      <w:r w:rsidRPr="00646F01">
        <w:rPr>
          <w:rFonts w:hint="eastAsia"/>
          <w:b/>
          <w:sz w:val="24"/>
          <w:szCs w:val="24"/>
        </w:rPr>
        <w:t>【流程描述】</w:t>
      </w:r>
    </w:p>
    <w:p w14:paraId="403CF717"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链接平台管理h5页面</w:t>
      </w:r>
      <w:r>
        <w:rPr>
          <w:rFonts w:ascii="宋体" w:hAnsi="宋体" w:hint="eastAsia"/>
          <w:kern w:val="0"/>
          <w:sz w:val="24"/>
          <w:szCs w:val="21"/>
        </w:rPr>
        <w:t>，</w:t>
      </w:r>
      <w:r>
        <w:rPr>
          <w:rFonts w:ascii="宋体" w:hAnsi="宋体"/>
          <w:kern w:val="0"/>
          <w:sz w:val="24"/>
          <w:szCs w:val="21"/>
        </w:rPr>
        <w:t>前期使用平台管理后端手动修改页面实现更新</w:t>
      </w:r>
      <w:r>
        <w:rPr>
          <w:rFonts w:ascii="宋体" w:hAnsi="宋体" w:hint="eastAsia"/>
          <w:kern w:val="0"/>
          <w:sz w:val="24"/>
          <w:szCs w:val="21"/>
        </w:rPr>
        <w:t>。</w:t>
      </w:r>
    </w:p>
    <w:p w14:paraId="7DDFFFB3" w14:textId="77777777" w:rsidR="00DE0BC2" w:rsidRPr="001F6CE7"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156167C5" w14:textId="77777777" w:rsidR="00DE0BC2" w:rsidRPr="00F9212D" w:rsidRDefault="00DE0BC2" w:rsidP="00DE0BC2">
      <w:pPr>
        <w:pStyle w:val="6"/>
      </w:pPr>
      <w:r w:rsidRPr="00F9212D">
        <w:rPr>
          <w:rFonts w:hint="eastAsia"/>
        </w:rPr>
        <w:t>输入</w:t>
      </w:r>
    </w:p>
    <w:p w14:paraId="54D6C037"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无</w:t>
      </w:r>
    </w:p>
    <w:p w14:paraId="4D98DB0A" w14:textId="77777777" w:rsidR="00DE0BC2" w:rsidRPr="00C56A4E" w:rsidRDefault="00DE0BC2" w:rsidP="00DE0BC2"/>
    <w:p w14:paraId="7C17FF66" w14:textId="77777777" w:rsidR="00DE0BC2" w:rsidRPr="00A52328" w:rsidRDefault="00DE0BC2" w:rsidP="00DE0BC2">
      <w:pPr>
        <w:pStyle w:val="6"/>
      </w:pPr>
      <w:r w:rsidRPr="00A52328">
        <w:rPr>
          <w:rFonts w:hint="eastAsia"/>
        </w:rPr>
        <w:t>输出</w:t>
      </w:r>
    </w:p>
    <w:p w14:paraId="3FADD40E"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新版本app下载地址</w:t>
      </w:r>
    </w:p>
    <w:p w14:paraId="0AACFB6D" w14:textId="77777777" w:rsidR="00DE0BC2" w:rsidRPr="00FE1432" w:rsidRDefault="00DE0BC2" w:rsidP="00DE0BC2">
      <w:pPr>
        <w:pStyle w:val="6"/>
      </w:pPr>
      <w:r>
        <w:rPr>
          <w:rFonts w:hint="eastAsia"/>
        </w:rPr>
        <w:t>数据</w:t>
      </w:r>
      <w:r>
        <w:t>库表</w:t>
      </w:r>
    </w:p>
    <w:p w14:paraId="29362C03" w14:textId="77777777" w:rsidR="00DE0BC2" w:rsidRDefault="00DE0BC2" w:rsidP="00DE0BC2">
      <w:r>
        <w:t>无</w:t>
      </w:r>
    </w:p>
    <w:p w14:paraId="1E433766" w14:textId="77777777" w:rsidR="00DE0BC2" w:rsidRPr="0082647F" w:rsidRDefault="00DE0BC2" w:rsidP="00DE0BC2">
      <w:pPr>
        <w:pStyle w:val="5"/>
      </w:pPr>
      <w:r>
        <w:rPr>
          <w:rFonts w:hint="eastAsia"/>
        </w:rPr>
        <w:t>法律</w:t>
      </w:r>
      <w:r>
        <w:t>条款</w:t>
      </w:r>
    </w:p>
    <w:p w14:paraId="13B10266" w14:textId="77777777" w:rsidR="00DE0BC2" w:rsidRDefault="00DE0BC2" w:rsidP="00DE0BC2">
      <w:pPr>
        <w:pStyle w:val="6"/>
      </w:pPr>
      <w:r>
        <w:rPr>
          <w:rFonts w:hint="eastAsia"/>
        </w:rPr>
        <w:t>功能</w:t>
      </w:r>
      <w:r>
        <w:t>描述</w:t>
      </w:r>
    </w:p>
    <w:p w14:paraId="08B5BB54"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法律条款查询</w:t>
      </w:r>
    </w:p>
    <w:p w14:paraId="3EE048CD" w14:textId="77777777" w:rsidR="00DE0BC2" w:rsidRPr="00676A58" w:rsidRDefault="00DE0BC2" w:rsidP="00DE0BC2">
      <w:pPr>
        <w:pStyle w:val="6"/>
      </w:pPr>
      <w:r w:rsidRPr="00676A58">
        <w:rPr>
          <w:rFonts w:hint="eastAsia"/>
        </w:rPr>
        <w:t>处理流程</w:t>
      </w:r>
    </w:p>
    <w:p w14:paraId="3D55BEA8" w14:textId="77777777" w:rsidR="00DE0BC2" w:rsidRPr="004F010F" w:rsidRDefault="00DE0BC2" w:rsidP="00DE0BC2">
      <w:pPr>
        <w:ind w:left="289" w:firstLine="420"/>
      </w:pPr>
      <w:r w:rsidRPr="00646F01">
        <w:rPr>
          <w:rFonts w:hint="eastAsia"/>
          <w:b/>
          <w:sz w:val="24"/>
          <w:szCs w:val="24"/>
        </w:rPr>
        <w:t>【流程描述】</w:t>
      </w:r>
    </w:p>
    <w:p w14:paraId="1D80193C" w14:textId="77777777" w:rsidR="00DE0BC2" w:rsidRPr="00F116CB"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链接平台管理h5页面</w:t>
      </w:r>
      <w:r>
        <w:rPr>
          <w:rFonts w:ascii="宋体" w:hAnsi="宋体" w:hint="eastAsia"/>
          <w:kern w:val="0"/>
          <w:sz w:val="24"/>
          <w:szCs w:val="21"/>
        </w:rPr>
        <w:t>，</w:t>
      </w:r>
      <w:r>
        <w:rPr>
          <w:rFonts w:ascii="宋体" w:hAnsi="宋体"/>
          <w:kern w:val="0"/>
          <w:sz w:val="24"/>
          <w:szCs w:val="21"/>
        </w:rPr>
        <w:t>前期使用平台管理后端手动修改页面实现更新</w:t>
      </w:r>
      <w:r>
        <w:rPr>
          <w:rFonts w:ascii="宋体" w:hAnsi="宋体" w:hint="eastAsia"/>
          <w:kern w:val="0"/>
          <w:sz w:val="24"/>
          <w:szCs w:val="21"/>
        </w:rPr>
        <w:t>。</w:t>
      </w:r>
    </w:p>
    <w:p w14:paraId="5654E358" w14:textId="77777777" w:rsidR="00DE0BC2" w:rsidRPr="00F9212D" w:rsidRDefault="00DE0BC2" w:rsidP="00DE0BC2">
      <w:pPr>
        <w:pStyle w:val="6"/>
      </w:pPr>
      <w:r w:rsidRPr="00F9212D">
        <w:rPr>
          <w:rFonts w:hint="eastAsia"/>
        </w:rPr>
        <w:t>输入</w:t>
      </w:r>
    </w:p>
    <w:p w14:paraId="11A28AED"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无</w:t>
      </w:r>
    </w:p>
    <w:p w14:paraId="23B8656A" w14:textId="77777777" w:rsidR="00DE0BC2" w:rsidRPr="00C56A4E" w:rsidRDefault="00DE0BC2" w:rsidP="00DE0BC2"/>
    <w:p w14:paraId="741759A3" w14:textId="77777777" w:rsidR="00DE0BC2" w:rsidRPr="00A52328" w:rsidRDefault="00DE0BC2" w:rsidP="00DE0BC2">
      <w:pPr>
        <w:pStyle w:val="6"/>
      </w:pPr>
      <w:r w:rsidRPr="00A52328">
        <w:rPr>
          <w:rFonts w:hint="eastAsia"/>
        </w:rPr>
        <w:t>输出</w:t>
      </w:r>
    </w:p>
    <w:p w14:paraId="3ED6C304"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法律条款内容</w:t>
      </w:r>
    </w:p>
    <w:p w14:paraId="50045395" w14:textId="77777777" w:rsidR="00DE0BC2" w:rsidRPr="00FE1432" w:rsidRDefault="00DE0BC2" w:rsidP="00DE0BC2">
      <w:pPr>
        <w:pStyle w:val="6"/>
      </w:pPr>
      <w:r>
        <w:rPr>
          <w:rFonts w:hint="eastAsia"/>
        </w:rPr>
        <w:t>数据</w:t>
      </w:r>
      <w:r>
        <w:t>库表</w:t>
      </w:r>
    </w:p>
    <w:p w14:paraId="510760E1" w14:textId="77777777" w:rsidR="00DE0BC2" w:rsidRPr="0082647F" w:rsidRDefault="00DE0BC2" w:rsidP="00DE0BC2">
      <w:pPr>
        <w:pStyle w:val="5"/>
      </w:pPr>
      <w:r>
        <w:rPr>
          <w:rFonts w:hint="eastAsia"/>
        </w:rPr>
        <w:t>关于</w:t>
      </w:r>
      <w:r>
        <w:t>平台</w:t>
      </w:r>
    </w:p>
    <w:p w14:paraId="231C8B34" w14:textId="77777777" w:rsidR="00DE0BC2" w:rsidRDefault="00DE0BC2" w:rsidP="00DE0BC2">
      <w:pPr>
        <w:pStyle w:val="6"/>
      </w:pPr>
      <w:r>
        <w:rPr>
          <w:rFonts w:hint="eastAsia"/>
        </w:rPr>
        <w:t>功能</w:t>
      </w:r>
      <w:r>
        <w:t>描述</w:t>
      </w:r>
    </w:p>
    <w:p w14:paraId="19152036"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展示关于内容</w:t>
      </w:r>
    </w:p>
    <w:p w14:paraId="5A8174AF" w14:textId="77777777" w:rsidR="00DE0BC2" w:rsidRPr="00676A58" w:rsidRDefault="00DE0BC2" w:rsidP="00DE0BC2">
      <w:pPr>
        <w:pStyle w:val="6"/>
      </w:pPr>
      <w:r w:rsidRPr="00676A58">
        <w:rPr>
          <w:rFonts w:hint="eastAsia"/>
        </w:rPr>
        <w:lastRenderedPageBreak/>
        <w:t>处理流程</w:t>
      </w:r>
    </w:p>
    <w:p w14:paraId="336638D7" w14:textId="77777777" w:rsidR="00DE0BC2" w:rsidRPr="004F010F" w:rsidRDefault="00DE0BC2" w:rsidP="00DE0BC2">
      <w:pPr>
        <w:ind w:left="289" w:firstLine="420"/>
      </w:pPr>
      <w:r w:rsidRPr="00646F01">
        <w:rPr>
          <w:rFonts w:hint="eastAsia"/>
          <w:b/>
          <w:sz w:val="24"/>
          <w:szCs w:val="24"/>
        </w:rPr>
        <w:t>【流程描述】</w:t>
      </w:r>
    </w:p>
    <w:p w14:paraId="739F4CB8"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链接平台管理h5页面</w:t>
      </w:r>
      <w:r>
        <w:rPr>
          <w:rFonts w:ascii="宋体" w:hAnsi="宋体" w:hint="eastAsia"/>
          <w:kern w:val="0"/>
          <w:sz w:val="24"/>
          <w:szCs w:val="21"/>
        </w:rPr>
        <w:t>，</w:t>
      </w:r>
      <w:r>
        <w:rPr>
          <w:rFonts w:ascii="宋体" w:hAnsi="宋体"/>
          <w:kern w:val="0"/>
          <w:sz w:val="24"/>
          <w:szCs w:val="21"/>
        </w:rPr>
        <w:t>前期使用平台管理后端手动修改页面实现更新</w:t>
      </w:r>
      <w:r>
        <w:rPr>
          <w:rFonts w:ascii="宋体" w:hAnsi="宋体" w:hint="eastAsia"/>
          <w:kern w:val="0"/>
          <w:sz w:val="24"/>
          <w:szCs w:val="21"/>
        </w:rPr>
        <w:t>。</w:t>
      </w:r>
    </w:p>
    <w:p w14:paraId="414F2D06"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157F1487" w14:textId="77777777" w:rsidR="00DE0BC2" w:rsidRPr="00F9212D" w:rsidRDefault="00DE0BC2" w:rsidP="00DE0BC2">
      <w:pPr>
        <w:pStyle w:val="6"/>
      </w:pPr>
      <w:r w:rsidRPr="00F9212D">
        <w:rPr>
          <w:rFonts w:hint="eastAsia"/>
        </w:rPr>
        <w:t>输入</w:t>
      </w:r>
    </w:p>
    <w:p w14:paraId="47432E3F"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无</w:t>
      </w:r>
    </w:p>
    <w:p w14:paraId="7752115B" w14:textId="77777777" w:rsidR="00DE0BC2" w:rsidRPr="00C56A4E" w:rsidRDefault="00DE0BC2" w:rsidP="00DE0BC2"/>
    <w:p w14:paraId="2270D489" w14:textId="77777777" w:rsidR="00DE0BC2" w:rsidRPr="00A52328" w:rsidRDefault="00DE0BC2" w:rsidP="00DE0BC2">
      <w:pPr>
        <w:pStyle w:val="6"/>
      </w:pPr>
      <w:r w:rsidRPr="00A52328">
        <w:rPr>
          <w:rFonts w:hint="eastAsia"/>
        </w:rPr>
        <w:t>输出</w:t>
      </w:r>
    </w:p>
    <w:p w14:paraId="5D9644A3"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关于内容</w:t>
      </w:r>
    </w:p>
    <w:p w14:paraId="68D41C3F" w14:textId="77777777" w:rsidR="00DE0BC2" w:rsidRPr="00FE1432" w:rsidRDefault="00DE0BC2" w:rsidP="00DE0BC2">
      <w:pPr>
        <w:pStyle w:val="6"/>
      </w:pPr>
      <w:r>
        <w:rPr>
          <w:rFonts w:hint="eastAsia"/>
        </w:rPr>
        <w:t>数据</w:t>
      </w:r>
      <w:r>
        <w:t>库表</w:t>
      </w:r>
    </w:p>
    <w:p w14:paraId="2C4C8078" w14:textId="77777777" w:rsidR="00DE0BC2" w:rsidRPr="0082647F" w:rsidRDefault="00DE0BC2" w:rsidP="00DE0BC2">
      <w:pPr>
        <w:pStyle w:val="5"/>
      </w:pPr>
      <w:r>
        <w:rPr>
          <w:rFonts w:hint="eastAsia"/>
        </w:rPr>
        <w:t>邀请</w:t>
      </w:r>
      <w:r>
        <w:t>好友</w:t>
      </w:r>
    </w:p>
    <w:p w14:paraId="0DE93E6F" w14:textId="77777777" w:rsidR="00DE0BC2" w:rsidRDefault="00DE0BC2" w:rsidP="00DE0BC2">
      <w:pPr>
        <w:pStyle w:val="6"/>
      </w:pPr>
      <w:r>
        <w:rPr>
          <w:rFonts w:hint="eastAsia"/>
        </w:rPr>
        <w:t>功能</w:t>
      </w:r>
      <w:r>
        <w:t>描述</w:t>
      </w:r>
    </w:p>
    <w:p w14:paraId="480CDCB3"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生成各个社交平台的邀请码</w:t>
      </w:r>
    </w:p>
    <w:p w14:paraId="307B9798" w14:textId="77777777" w:rsidR="00DE0BC2" w:rsidRPr="00676A58" w:rsidRDefault="00DE0BC2" w:rsidP="00DE0BC2">
      <w:pPr>
        <w:pStyle w:val="6"/>
      </w:pPr>
      <w:r w:rsidRPr="00676A58">
        <w:rPr>
          <w:rFonts w:hint="eastAsia"/>
        </w:rPr>
        <w:t>处理流程</w:t>
      </w:r>
    </w:p>
    <w:p w14:paraId="10737086" w14:textId="77777777" w:rsidR="00DE0BC2" w:rsidRPr="004F010F" w:rsidRDefault="00DE0BC2" w:rsidP="00DE0BC2">
      <w:pPr>
        <w:ind w:left="289" w:firstLine="420"/>
      </w:pPr>
      <w:r w:rsidRPr="00646F01">
        <w:rPr>
          <w:rFonts w:hint="eastAsia"/>
          <w:b/>
          <w:sz w:val="24"/>
          <w:szCs w:val="24"/>
        </w:rPr>
        <w:t>【流程描述】</w:t>
      </w:r>
    </w:p>
    <w:p w14:paraId="37B0710A"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链接平台管理h5页面</w:t>
      </w:r>
      <w:r>
        <w:rPr>
          <w:rFonts w:ascii="宋体" w:hAnsi="宋体" w:hint="eastAsia"/>
          <w:kern w:val="0"/>
          <w:sz w:val="24"/>
          <w:szCs w:val="21"/>
        </w:rPr>
        <w:t>，</w:t>
      </w:r>
      <w:r>
        <w:rPr>
          <w:rFonts w:ascii="宋体" w:hAnsi="宋体"/>
          <w:kern w:val="0"/>
          <w:sz w:val="24"/>
          <w:szCs w:val="21"/>
        </w:rPr>
        <w:t>前期使用平台管理后端手动修改页面实现更新</w:t>
      </w:r>
      <w:r>
        <w:rPr>
          <w:rFonts w:ascii="宋体" w:hAnsi="宋体" w:hint="eastAsia"/>
          <w:kern w:val="0"/>
          <w:sz w:val="24"/>
          <w:szCs w:val="21"/>
        </w:rPr>
        <w:t>。</w:t>
      </w:r>
    </w:p>
    <w:p w14:paraId="06ED547E"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59CF20AA" w14:textId="77777777" w:rsidR="00DE0BC2" w:rsidRPr="00F9212D" w:rsidRDefault="00DE0BC2" w:rsidP="00DE0BC2">
      <w:pPr>
        <w:pStyle w:val="6"/>
      </w:pPr>
      <w:r w:rsidRPr="00F9212D">
        <w:rPr>
          <w:rFonts w:hint="eastAsia"/>
        </w:rPr>
        <w:t>输入</w:t>
      </w:r>
    </w:p>
    <w:p w14:paraId="7A25111E"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B0E934C" w14:textId="77777777" w:rsidR="00DE0BC2" w:rsidRPr="00C56A4E" w:rsidRDefault="00DE0BC2" w:rsidP="00DE0BC2"/>
    <w:p w14:paraId="7935BDEC" w14:textId="77777777" w:rsidR="00DE0BC2" w:rsidRPr="00A52328" w:rsidRDefault="00DE0BC2" w:rsidP="00DE0BC2">
      <w:pPr>
        <w:pStyle w:val="6"/>
      </w:pPr>
      <w:r w:rsidRPr="00A52328">
        <w:rPr>
          <w:rFonts w:hint="eastAsia"/>
        </w:rPr>
        <w:t>输出</w:t>
      </w:r>
    </w:p>
    <w:p w14:paraId="1DC3F58E"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超链接地址</w:t>
      </w:r>
    </w:p>
    <w:p w14:paraId="01B014F1" w14:textId="77777777" w:rsidR="00DE0BC2" w:rsidRPr="00FE1432" w:rsidRDefault="00DE0BC2" w:rsidP="00DE0BC2">
      <w:pPr>
        <w:pStyle w:val="6"/>
      </w:pPr>
      <w:r>
        <w:rPr>
          <w:rFonts w:hint="eastAsia"/>
        </w:rPr>
        <w:t>数据</w:t>
      </w:r>
      <w:r>
        <w:t>库表</w:t>
      </w:r>
    </w:p>
    <w:p w14:paraId="5B20188C" w14:textId="77777777" w:rsidR="00DE0BC2" w:rsidRDefault="00DE0BC2" w:rsidP="00DE0BC2">
      <w:r>
        <w:t>无</w:t>
      </w:r>
    </w:p>
    <w:p w14:paraId="795A9923" w14:textId="77777777" w:rsidR="00DE0BC2" w:rsidRPr="00485DFA" w:rsidRDefault="00DE0BC2" w:rsidP="00DE0BC2"/>
    <w:p w14:paraId="23B1C23C" w14:textId="77777777" w:rsidR="00DE0BC2" w:rsidRDefault="00DE0BC2" w:rsidP="00DE0BC2">
      <w:pPr>
        <w:pStyle w:val="4"/>
        <w:ind w:hanging="580"/>
        <w:rPr>
          <w:rFonts w:ascii="黑体" w:hAnsi="黑体"/>
        </w:rPr>
      </w:pPr>
      <w:r>
        <w:rPr>
          <w:rFonts w:ascii="黑体" w:hAnsi="黑体" w:hint="eastAsia"/>
        </w:rPr>
        <w:lastRenderedPageBreak/>
        <w:t>业务</w:t>
      </w:r>
      <w:r>
        <w:rPr>
          <w:rFonts w:ascii="黑体" w:hAnsi="黑体"/>
        </w:rPr>
        <w:t>管理</w:t>
      </w:r>
      <w:r>
        <w:rPr>
          <w:rFonts w:ascii="黑体" w:hAnsi="黑体" w:hint="eastAsia"/>
        </w:rPr>
        <w:t>接口</w:t>
      </w:r>
      <w:r>
        <w:rPr>
          <w:rFonts w:ascii="黑体" w:hAnsi="黑体"/>
        </w:rPr>
        <w:t>服务</w:t>
      </w:r>
    </w:p>
    <w:p w14:paraId="75754EA3" w14:textId="77777777" w:rsidR="00DE0BC2" w:rsidRPr="0082647F" w:rsidRDefault="00DE0BC2" w:rsidP="00DE0BC2">
      <w:pPr>
        <w:pStyle w:val="5"/>
      </w:pPr>
      <w:r>
        <w:rPr>
          <w:rFonts w:hint="eastAsia"/>
        </w:rPr>
        <w:t>意见</w:t>
      </w:r>
      <w:r>
        <w:t>查询</w:t>
      </w:r>
    </w:p>
    <w:p w14:paraId="3056B110" w14:textId="77777777" w:rsidR="00DE0BC2" w:rsidRDefault="00DE0BC2" w:rsidP="00DE0BC2">
      <w:pPr>
        <w:pStyle w:val="6"/>
      </w:pPr>
      <w:r>
        <w:rPr>
          <w:rFonts w:hint="eastAsia"/>
        </w:rPr>
        <w:t>功能</w:t>
      </w:r>
      <w:r>
        <w:t>描述</w:t>
      </w:r>
    </w:p>
    <w:p w14:paraId="08D37162"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对平台用户提交的意见进行查询</w:t>
      </w:r>
      <w:r>
        <w:rPr>
          <w:rFonts w:ascii="宋体" w:hAnsi="宋体" w:hint="eastAsia"/>
          <w:kern w:val="0"/>
          <w:sz w:val="24"/>
          <w:szCs w:val="21"/>
        </w:rPr>
        <w:t>。</w:t>
      </w:r>
    </w:p>
    <w:p w14:paraId="32B1636A" w14:textId="77777777" w:rsidR="00DE0BC2" w:rsidRPr="00676A58" w:rsidRDefault="00DE0BC2" w:rsidP="00DE0BC2">
      <w:pPr>
        <w:pStyle w:val="6"/>
      </w:pPr>
      <w:r w:rsidRPr="00676A58">
        <w:rPr>
          <w:rFonts w:hint="eastAsia"/>
        </w:rPr>
        <w:t>处理流程</w:t>
      </w:r>
    </w:p>
    <w:p w14:paraId="5A3FB6CB" w14:textId="77777777" w:rsidR="00DE0BC2" w:rsidRPr="004F010F" w:rsidRDefault="00DE0BC2" w:rsidP="00DE0BC2">
      <w:pPr>
        <w:ind w:left="289" w:firstLine="420"/>
      </w:pPr>
      <w:r w:rsidRPr="00646F01">
        <w:rPr>
          <w:rFonts w:hint="eastAsia"/>
          <w:b/>
          <w:sz w:val="24"/>
          <w:szCs w:val="24"/>
        </w:rPr>
        <w:t>【流程描述】</w:t>
      </w:r>
    </w:p>
    <w:p w14:paraId="5954690E" w14:textId="77777777" w:rsidR="00DE0BC2" w:rsidRPr="00467A1B"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r>
        <w:rPr>
          <w:rFonts w:ascii="宋体" w:hAnsi="宋体" w:hint="eastAsia"/>
          <w:kern w:val="0"/>
          <w:sz w:val="24"/>
          <w:szCs w:val="21"/>
        </w:rPr>
        <w:t xml:space="preserve">            按输入条件查询意见记录表。</w:t>
      </w:r>
    </w:p>
    <w:p w14:paraId="164F19BA" w14:textId="77777777" w:rsidR="00DE0BC2" w:rsidRPr="00F9212D" w:rsidRDefault="00DE0BC2" w:rsidP="00DE0BC2">
      <w:pPr>
        <w:pStyle w:val="6"/>
      </w:pPr>
      <w:bookmarkStart w:id="314" w:name="_输入_6"/>
      <w:bookmarkEnd w:id="314"/>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745C425F" w14:textId="77777777" w:rsidTr="004664EA">
        <w:tc>
          <w:tcPr>
            <w:tcW w:w="2126" w:type="dxa"/>
            <w:shd w:val="clear" w:color="auto" w:fill="E0E0E0"/>
          </w:tcPr>
          <w:p w14:paraId="739AADAA" w14:textId="77777777" w:rsidR="00DE0BC2" w:rsidRDefault="00DE0BC2" w:rsidP="004664EA">
            <w:pPr>
              <w:jc w:val="center"/>
              <w:rPr>
                <w:b/>
                <w:snapToGrid w:val="0"/>
                <w:kern w:val="0"/>
              </w:rPr>
            </w:pPr>
            <w:r w:rsidRPr="00736667">
              <w:rPr>
                <w:rFonts w:hint="eastAsia"/>
                <w:b/>
                <w:snapToGrid w:val="0"/>
                <w:kern w:val="0"/>
              </w:rPr>
              <w:t>输入要素</w:t>
            </w:r>
          </w:p>
          <w:p w14:paraId="10053C56" w14:textId="77777777" w:rsidR="00DE0BC2" w:rsidRPr="00736667" w:rsidRDefault="00DE0BC2" w:rsidP="004664EA">
            <w:pPr>
              <w:jc w:val="center"/>
              <w:rPr>
                <w:b/>
                <w:snapToGrid w:val="0"/>
                <w:kern w:val="0"/>
              </w:rPr>
            </w:pPr>
          </w:p>
        </w:tc>
        <w:tc>
          <w:tcPr>
            <w:tcW w:w="1134" w:type="dxa"/>
            <w:shd w:val="clear" w:color="auto" w:fill="E0E0E0"/>
          </w:tcPr>
          <w:p w14:paraId="33E8602C"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4BE42E9"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4219D70F"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531C7854" w14:textId="77777777" w:rsidTr="004664EA">
        <w:tc>
          <w:tcPr>
            <w:tcW w:w="2126" w:type="dxa"/>
            <w:shd w:val="clear" w:color="auto" w:fill="auto"/>
          </w:tcPr>
          <w:p w14:paraId="126B343F" w14:textId="77777777" w:rsidR="00DE0BC2" w:rsidRDefault="00DE0BC2" w:rsidP="004664EA">
            <w:pPr>
              <w:jc w:val="left"/>
              <w:rPr>
                <w:rFonts w:ascii="宋体" w:hAnsi="宋体"/>
                <w:snapToGrid w:val="0"/>
                <w:kern w:val="0"/>
              </w:rPr>
            </w:pPr>
            <w:r>
              <w:rPr>
                <w:rFonts w:ascii="宋体" w:hAnsi="宋体" w:hint="eastAsia"/>
                <w:snapToGrid w:val="0"/>
                <w:kern w:val="0"/>
              </w:rPr>
              <w:t>意见状态</w:t>
            </w:r>
          </w:p>
        </w:tc>
        <w:tc>
          <w:tcPr>
            <w:tcW w:w="1134" w:type="dxa"/>
            <w:shd w:val="clear" w:color="auto" w:fill="auto"/>
          </w:tcPr>
          <w:p w14:paraId="35C00092" w14:textId="77777777" w:rsidR="00DE0BC2" w:rsidRPr="00736667" w:rsidRDefault="00DE0BC2" w:rsidP="004664EA">
            <w:pPr>
              <w:jc w:val="left"/>
              <w:rPr>
                <w:rFonts w:ascii="宋体" w:hAnsi="宋体"/>
                <w:snapToGrid w:val="0"/>
                <w:kern w:val="0"/>
              </w:rPr>
            </w:pPr>
          </w:p>
        </w:tc>
        <w:tc>
          <w:tcPr>
            <w:tcW w:w="1134" w:type="dxa"/>
            <w:shd w:val="clear" w:color="auto" w:fill="auto"/>
          </w:tcPr>
          <w:p w14:paraId="21E2B6E9" w14:textId="77777777" w:rsidR="00DE0BC2" w:rsidRDefault="00DE0BC2" w:rsidP="004664EA">
            <w:pPr>
              <w:jc w:val="left"/>
              <w:rPr>
                <w:rFonts w:ascii="宋体" w:hAnsi="宋体"/>
                <w:snapToGrid w:val="0"/>
                <w:kern w:val="0"/>
              </w:rPr>
            </w:pPr>
          </w:p>
        </w:tc>
        <w:tc>
          <w:tcPr>
            <w:tcW w:w="3119" w:type="dxa"/>
            <w:shd w:val="clear" w:color="auto" w:fill="auto"/>
          </w:tcPr>
          <w:p w14:paraId="118FC244" w14:textId="77777777" w:rsidR="00DE0BC2" w:rsidRPr="00736667" w:rsidRDefault="00DE0BC2" w:rsidP="004664EA">
            <w:pPr>
              <w:jc w:val="left"/>
              <w:rPr>
                <w:rFonts w:ascii="宋体" w:hAnsi="宋体"/>
                <w:snapToGrid w:val="0"/>
                <w:kern w:val="0"/>
              </w:rPr>
            </w:pPr>
            <w:r w:rsidRPr="00AA3DED">
              <w:rPr>
                <w:rFonts w:ascii="宋体" w:hAnsi="宋体" w:hint="eastAsia"/>
                <w:snapToGrid w:val="0"/>
                <w:kern w:val="0"/>
              </w:rPr>
              <w:t>1-已反馈 0-未反馈</w:t>
            </w:r>
          </w:p>
        </w:tc>
      </w:tr>
      <w:tr w:rsidR="00DE0BC2" w:rsidRPr="00736667" w14:paraId="087623F1" w14:textId="77777777" w:rsidTr="004664EA">
        <w:tc>
          <w:tcPr>
            <w:tcW w:w="2126" w:type="dxa"/>
            <w:shd w:val="clear" w:color="auto" w:fill="auto"/>
          </w:tcPr>
          <w:p w14:paraId="06410F40" w14:textId="77777777" w:rsidR="00DE0BC2" w:rsidRDefault="00DE0BC2" w:rsidP="004664EA">
            <w:pPr>
              <w:jc w:val="left"/>
              <w:rPr>
                <w:rFonts w:ascii="宋体" w:hAnsi="宋体"/>
                <w:snapToGrid w:val="0"/>
                <w:kern w:val="0"/>
              </w:rPr>
            </w:pPr>
            <w:r>
              <w:rPr>
                <w:rFonts w:ascii="宋体" w:hAnsi="宋体" w:hint="eastAsia"/>
                <w:snapToGrid w:val="0"/>
                <w:kern w:val="0"/>
              </w:rPr>
              <w:t>意见起止日期</w:t>
            </w:r>
          </w:p>
        </w:tc>
        <w:tc>
          <w:tcPr>
            <w:tcW w:w="1134" w:type="dxa"/>
            <w:shd w:val="clear" w:color="auto" w:fill="auto"/>
          </w:tcPr>
          <w:p w14:paraId="08F2D0D6" w14:textId="77777777" w:rsidR="00DE0BC2" w:rsidRPr="00736667" w:rsidRDefault="00DE0BC2" w:rsidP="004664EA">
            <w:pPr>
              <w:jc w:val="left"/>
              <w:rPr>
                <w:rFonts w:ascii="宋体" w:hAnsi="宋体"/>
                <w:snapToGrid w:val="0"/>
                <w:kern w:val="0"/>
              </w:rPr>
            </w:pPr>
          </w:p>
        </w:tc>
        <w:tc>
          <w:tcPr>
            <w:tcW w:w="1134" w:type="dxa"/>
            <w:shd w:val="clear" w:color="auto" w:fill="auto"/>
          </w:tcPr>
          <w:p w14:paraId="66425943" w14:textId="77777777" w:rsidR="00DE0BC2" w:rsidRDefault="00DE0BC2" w:rsidP="004664EA">
            <w:pPr>
              <w:jc w:val="left"/>
              <w:rPr>
                <w:rFonts w:ascii="宋体" w:hAnsi="宋体"/>
                <w:snapToGrid w:val="0"/>
                <w:kern w:val="0"/>
              </w:rPr>
            </w:pPr>
          </w:p>
        </w:tc>
        <w:tc>
          <w:tcPr>
            <w:tcW w:w="3119" w:type="dxa"/>
            <w:shd w:val="clear" w:color="auto" w:fill="auto"/>
          </w:tcPr>
          <w:p w14:paraId="1A675009" w14:textId="77777777" w:rsidR="00DE0BC2" w:rsidRPr="00736667" w:rsidRDefault="00DE0BC2" w:rsidP="004664EA">
            <w:pPr>
              <w:jc w:val="left"/>
              <w:rPr>
                <w:rFonts w:ascii="宋体" w:hAnsi="宋体"/>
                <w:snapToGrid w:val="0"/>
                <w:kern w:val="0"/>
              </w:rPr>
            </w:pPr>
          </w:p>
        </w:tc>
      </w:tr>
      <w:tr w:rsidR="00DE0BC2" w:rsidRPr="00736667" w14:paraId="1EFBECD9" w14:textId="77777777" w:rsidTr="004664EA">
        <w:tc>
          <w:tcPr>
            <w:tcW w:w="2126" w:type="dxa"/>
            <w:shd w:val="clear" w:color="auto" w:fill="auto"/>
          </w:tcPr>
          <w:p w14:paraId="374D90A5" w14:textId="77777777" w:rsidR="00DE0BC2" w:rsidRDefault="00DE0BC2" w:rsidP="004664EA">
            <w:pPr>
              <w:jc w:val="left"/>
              <w:rPr>
                <w:rFonts w:ascii="宋体" w:hAnsi="宋体"/>
                <w:snapToGrid w:val="0"/>
                <w:kern w:val="0"/>
              </w:rPr>
            </w:pPr>
            <w:r>
              <w:rPr>
                <w:rFonts w:ascii="宋体" w:hAnsi="宋体" w:hint="eastAsia"/>
                <w:snapToGrid w:val="0"/>
                <w:kern w:val="0"/>
              </w:rPr>
              <w:t>意见用户类型</w:t>
            </w:r>
          </w:p>
        </w:tc>
        <w:tc>
          <w:tcPr>
            <w:tcW w:w="1134" w:type="dxa"/>
            <w:shd w:val="clear" w:color="auto" w:fill="auto"/>
          </w:tcPr>
          <w:p w14:paraId="35B2D758" w14:textId="77777777" w:rsidR="00DE0BC2" w:rsidRPr="00736667" w:rsidRDefault="00DE0BC2" w:rsidP="004664EA">
            <w:pPr>
              <w:jc w:val="left"/>
              <w:rPr>
                <w:rFonts w:ascii="宋体" w:hAnsi="宋体"/>
                <w:snapToGrid w:val="0"/>
                <w:kern w:val="0"/>
              </w:rPr>
            </w:pPr>
          </w:p>
        </w:tc>
        <w:tc>
          <w:tcPr>
            <w:tcW w:w="1134" w:type="dxa"/>
            <w:shd w:val="clear" w:color="auto" w:fill="auto"/>
          </w:tcPr>
          <w:p w14:paraId="28FC16CC" w14:textId="77777777" w:rsidR="00DE0BC2" w:rsidRDefault="00DE0BC2" w:rsidP="004664EA">
            <w:pPr>
              <w:jc w:val="left"/>
              <w:rPr>
                <w:rFonts w:ascii="宋体" w:hAnsi="宋体"/>
                <w:snapToGrid w:val="0"/>
                <w:kern w:val="0"/>
              </w:rPr>
            </w:pPr>
          </w:p>
        </w:tc>
        <w:tc>
          <w:tcPr>
            <w:tcW w:w="3119" w:type="dxa"/>
            <w:shd w:val="clear" w:color="auto" w:fill="auto"/>
          </w:tcPr>
          <w:p w14:paraId="6A03630E" w14:textId="77777777" w:rsidR="00DE0BC2" w:rsidRPr="00736667" w:rsidRDefault="00DE0BC2" w:rsidP="004664EA">
            <w:pPr>
              <w:jc w:val="left"/>
              <w:rPr>
                <w:rFonts w:ascii="宋体" w:hAnsi="宋体"/>
                <w:snapToGrid w:val="0"/>
                <w:kern w:val="0"/>
              </w:rPr>
            </w:pPr>
            <w:r w:rsidRPr="00AA3DED">
              <w:rPr>
                <w:rFonts w:ascii="宋体" w:hAnsi="宋体" w:hint="eastAsia"/>
                <w:snapToGrid w:val="0"/>
                <w:kern w:val="0"/>
              </w:rPr>
              <w:t>1-渠道人 2-资金方 3-平台管理</w:t>
            </w:r>
          </w:p>
        </w:tc>
      </w:tr>
    </w:tbl>
    <w:p w14:paraId="04C7B66B"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CADD8D8" w14:textId="77777777" w:rsidR="00DE0BC2" w:rsidRPr="00C56A4E" w:rsidRDefault="00DE0BC2" w:rsidP="00DE0BC2"/>
    <w:p w14:paraId="3464DC97" w14:textId="77777777" w:rsidR="00DE0BC2" w:rsidRPr="00A52328" w:rsidRDefault="00DE0BC2" w:rsidP="00DE0BC2">
      <w:pPr>
        <w:pStyle w:val="6"/>
      </w:pPr>
      <w:bookmarkStart w:id="315" w:name="_输出_7"/>
      <w:bookmarkEnd w:id="315"/>
      <w:r w:rsidRPr="00A52328">
        <w:rPr>
          <w:rFonts w:hint="eastAsia"/>
        </w:rPr>
        <w:t>输出</w:t>
      </w:r>
    </w:p>
    <w:p w14:paraId="1C6F6C18" w14:textId="77777777" w:rsidR="00DE0BC2" w:rsidRPr="000162FA" w:rsidRDefault="00DE0BC2" w:rsidP="00DE0BC2">
      <w:pPr>
        <w:ind w:firstLineChars="300" w:firstLine="630"/>
      </w:pPr>
      <w:r>
        <w:rPr>
          <w:rFonts w:hint="eastAsia"/>
        </w:rPr>
        <w:t>输出结果为下表元素的列表集合。</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49EDFAF3" w14:textId="77777777" w:rsidTr="004664EA">
        <w:tc>
          <w:tcPr>
            <w:tcW w:w="2126" w:type="dxa"/>
            <w:shd w:val="clear" w:color="auto" w:fill="E0E0E0"/>
          </w:tcPr>
          <w:p w14:paraId="79928305"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04B960C3"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6C1DBC0"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66183674"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4E001536" w14:textId="77777777" w:rsidTr="004664EA">
        <w:tc>
          <w:tcPr>
            <w:tcW w:w="2126" w:type="dxa"/>
            <w:shd w:val="clear" w:color="auto" w:fill="auto"/>
          </w:tcPr>
          <w:p w14:paraId="49C10AF4" w14:textId="77777777" w:rsidR="00DE0BC2" w:rsidRDefault="00DE0BC2" w:rsidP="004664EA">
            <w:pPr>
              <w:jc w:val="left"/>
              <w:rPr>
                <w:rFonts w:ascii="宋体" w:hAnsi="宋体"/>
                <w:snapToGrid w:val="0"/>
                <w:kern w:val="0"/>
              </w:rPr>
            </w:pPr>
            <w:r>
              <w:rPr>
                <w:rFonts w:ascii="宋体" w:hAnsi="宋体" w:hint="eastAsia"/>
                <w:snapToGrid w:val="0"/>
                <w:kern w:val="0"/>
              </w:rPr>
              <w:t>意见唯一标识</w:t>
            </w:r>
          </w:p>
        </w:tc>
        <w:tc>
          <w:tcPr>
            <w:tcW w:w="1134" w:type="dxa"/>
            <w:shd w:val="clear" w:color="auto" w:fill="auto"/>
          </w:tcPr>
          <w:p w14:paraId="0DCE01D8" w14:textId="77777777" w:rsidR="00DE0BC2" w:rsidRPr="00736667" w:rsidRDefault="00DE0BC2" w:rsidP="004664EA">
            <w:pPr>
              <w:jc w:val="left"/>
              <w:rPr>
                <w:rFonts w:ascii="宋体" w:hAnsi="宋体"/>
                <w:snapToGrid w:val="0"/>
                <w:kern w:val="0"/>
              </w:rPr>
            </w:pPr>
          </w:p>
        </w:tc>
        <w:tc>
          <w:tcPr>
            <w:tcW w:w="1134" w:type="dxa"/>
            <w:shd w:val="clear" w:color="auto" w:fill="auto"/>
          </w:tcPr>
          <w:p w14:paraId="33296EB9"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57896BF9" w14:textId="77777777" w:rsidR="00DE0BC2" w:rsidRPr="00736667" w:rsidRDefault="00DE0BC2" w:rsidP="004664EA">
            <w:pPr>
              <w:jc w:val="left"/>
              <w:rPr>
                <w:rFonts w:ascii="宋体" w:hAnsi="宋体"/>
                <w:snapToGrid w:val="0"/>
                <w:kern w:val="0"/>
              </w:rPr>
            </w:pPr>
          </w:p>
        </w:tc>
      </w:tr>
      <w:tr w:rsidR="00DE0BC2" w:rsidRPr="00736667" w14:paraId="2F63EE7D" w14:textId="77777777" w:rsidTr="004664EA">
        <w:tc>
          <w:tcPr>
            <w:tcW w:w="2126" w:type="dxa"/>
            <w:shd w:val="clear" w:color="auto" w:fill="auto"/>
          </w:tcPr>
          <w:p w14:paraId="743A85B7" w14:textId="77777777" w:rsidR="00DE0BC2" w:rsidRDefault="00DE0BC2" w:rsidP="004664EA">
            <w:pPr>
              <w:jc w:val="left"/>
              <w:rPr>
                <w:rFonts w:ascii="宋体" w:hAnsi="宋体"/>
                <w:snapToGrid w:val="0"/>
                <w:kern w:val="0"/>
              </w:rPr>
            </w:pPr>
            <w:r>
              <w:rPr>
                <w:rFonts w:ascii="宋体" w:hAnsi="宋体" w:hint="eastAsia"/>
                <w:snapToGrid w:val="0"/>
                <w:kern w:val="0"/>
              </w:rPr>
              <w:t>意见标题</w:t>
            </w:r>
          </w:p>
        </w:tc>
        <w:tc>
          <w:tcPr>
            <w:tcW w:w="1134" w:type="dxa"/>
            <w:shd w:val="clear" w:color="auto" w:fill="auto"/>
          </w:tcPr>
          <w:p w14:paraId="0428BA2A" w14:textId="77777777" w:rsidR="00DE0BC2" w:rsidRPr="00736667" w:rsidRDefault="00DE0BC2" w:rsidP="004664EA">
            <w:pPr>
              <w:jc w:val="left"/>
              <w:rPr>
                <w:rFonts w:ascii="宋体" w:hAnsi="宋体"/>
                <w:snapToGrid w:val="0"/>
                <w:kern w:val="0"/>
              </w:rPr>
            </w:pPr>
          </w:p>
        </w:tc>
        <w:tc>
          <w:tcPr>
            <w:tcW w:w="1134" w:type="dxa"/>
            <w:shd w:val="clear" w:color="auto" w:fill="auto"/>
          </w:tcPr>
          <w:p w14:paraId="297A9A53"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5F7F3D6A" w14:textId="77777777" w:rsidR="00DE0BC2" w:rsidRPr="00736667" w:rsidRDefault="00DE0BC2" w:rsidP="004664EA">
            <w:pPr>
              <w:jc w:val="left"/>
              <w:rPr>
                <w:rFonts w:ascii="宋体" w:hAnsi="宋体"/>
                <w:snapToGrid w:val="0"/>
                <w:kern w:val="0"/>
              </w:rPr>
            </w:pPr>
          </w:p>
        </w:tc>
      </w:tr>
      <w:tr w:rsidR="00DE0BC2" w:rsidRPr="00736667" w14:paraId="19A04218" w14:textId="77777777" w:rsidTr="004664EA">
        <w:tc>
          <w:tcPr>
            <w:tcW w:w="2126" w:type="dxa"/>
            <w:shd w:val="clear" w:color="auto" w:fill="auto"/>
          </w:tcPr>
          <w:p w14:paraId="320D50C8" w14:textId="77777777" w:rsidR="00DE0BC2" w:rsidRDefault="00DE0BC2" w:rsidP="004664EA">
            <w:pPr>
              <w:jc w:val="left"/>
              <w:rPr>
                <w:rFonts w:ascii="宋体" w:hAnsi="宋体"/>
                <w:snapToGrid w:val="0"/>
                <w:kern w:val="0"/>
              </w:rPr>
            </w:pPr>
            <w:r>
              <w:rPr>
                <w:rFonts w:ascii="宋体" w:hAnsi="宋体" w:hint="eastAsia"/>
                <w:snapToGrid w:val="0"/>
                <w:kern w:val="0"/>
              </w:rPr>
              <w:t>意见</w:t>
            </w:r>
            <w:r>
              <w:rPr>
                <w:rFonts w:ascii="宋体" w:hAnsi="宋体"/>
                <w:snapToGrid w:val="0"/>
                <w:kern w:val="0"/>
              </w:rPr>
              <w:t>时间</w:t>
            </w:r>
          </w:p>
        </w:tc>
        <w:tc>
          <w:tcPr>
            <w:tcW w:w="1134" w:type="dxa"/>
            <w:shd w:val="clear" w:color="auto" w:fill="auto"/>
          </w:tcPr>
          <w:p w14:paraId="43E0DD53" w14:textId="77777777" w:rsidR="00DE0BC2" w:rsidRPr="00736667" w:rsidRDefault="00DE0BC2" w:rsidP="004664EA">
            <w:pPr>
              <w:jc w:val="left"/>
              <w:rPr>
                <w:rFonts w:ascii="宋体" w:hAnsi="宋体"/>
                <w:snapToGrid w:val="0"/>
                <w:kern w:val="0"/>
              </w:rPr>
            </w:pPr>
          </w:p>
        </w:tc>
        <w:tc>
          <w:tcPr>
            <w:tcW w:w="1134" w:type="dxa"/>
            <w:shd w:val="clear" w:color="auto" w:fill="auto"/>
          </w:tcPr>
          <w:p w14:paraId="24979CBC"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67649B21" w14:textId="77777777" w:rsidR="00DE0BC2" w:rsidRPr="00736667" w:rsidRDefault="00DE0BC2" w:rsidP="004664EA">
            <w:pPr>
              <w:jc w:val="left"/>
              <w:rPr>
                <w:rFonts w:ascii="宋体" w:hAnsi="宋体"/>
                <w:snapToGrid w:val="0"/>
                <w:kern w:val="0"/>
              </w:rPr>
            </w:pPr>
          </w:p>
        </w:tc>
      </w:tr>
      <w:tr w:rsidR="00DE0BC2" w:rsidRPr="00736667" w14:paraId="6BB16E3E" w14:textId="77777777" w:rsidTr="004664EA">
        <w:tc>
          <w:tcPr>
            <w:tcW w:w="2126" w:type="dxa"/>
            <w:shd w:val="clear" w:color="auto" w:fill="auto"/>
          </w:tcPr>
          <w:p w14:paraId="341444EC" w14:textId="77777777" w:rsidR="00DE0BC2" w:rsidRDefault="00DE0BC2" w:rsidP="004664EA">
            <w:pPr>
              <w:jc w:val="left"/>
              <w:rPr>
                <w:rFonts w:ascii="宋体" w:hAnsi="宋体"/>
                <w:snapToGrid w:val="0"/>
                <w:kern w:val="0"/>
              </w:rPr>
            </w:pPr>
            <w:r w:rsidRPr="00BE44DA">
              <w:rPr>
                <w:rFonts w:ascii="宋体" w:hAnsi="宋体" w:hint="eastAsia"/>
                <w:snapToGrid w:val="0"/>
                <w:kern w:val="0"/>
              </w:rPr>
              <w:t>意见用户姓名</w:t>
            </w:r>
          </w:p>
        </w:tc>
        <w:tc>
          <w:tcPr>
            <w:tcW w:w="1134" w:type="dxa"/>
            <w:shd w:val="clear" w:color="auto" w:fill="auto"/>
          </w:tcPr>
          <w:p w14:paraId="08A4E00A" w14:textId="77777777" w:rsidR="00DE0BC2" w:rsidRPr="00736667" w:rsidRDefault="00DE0BC2" w:rsidP="004664EA">
            <w:pPr>
              <w:jc w:val="left"/>
              <w:rPr>
                <w:rFonts w:ascii="宋体" w:hAnsi="宋体"/>
                <w:snapToGrid w:val="0"/>
                <w:kern w:val="0"/>
              </w:rPr>
            </w:pPr>
          </w:p>
        </w:tc>
        <w:tc>
          <w:tcPr>
            <w:tcW w:w="1134" w:type="dxa"/>
            <w:shd w:val="clear" w:color="auto" w:fill="auto"/>
          </w:tcPr>
          <w:p w14:paraId="38338BFE" w14:textId="77777777" w:rsidR="00DE0BC2" w:rsidRDefault="00DE0BC2" w:rsidP="004664EA">
            <w:pPr>
              <w:jc w:val="left"/>
              <w:rPr>
                <w:rFonts w:ascii="宋体" w:hAnsi="宋体"/>
                <w:snapToGrid w:val="0"/>
                <w:kern w:val="0"/>
              </w:rPr>
            </w:pPr>
          </w:p>
        </w:tc>
        <w:tc>
          <w:tcPr>
            <w:tcW w:w="3119" w:type="dxa"/>
            <w:shd w:val="clear" w:color="auto" w:fill="auto"/>
          </w:tcPr>
          <w:p w14:paraId="2C8E5722" w14:textId="77777777" w:rsidR="00DE0BC2" w:rsidRPr="00736667" w:rsidRDefault="00DE0BC2" w:rsidP="004664EA">
            <w:pPr>
              <w:jc w:val="left"/>
              <w:rPr>
                <w:rFonts w:ascii="宋体" w:hAnsi="宋体"/>
                <w:snapToGrid w:val="0"/>
                <w:kern w:val="0"/>
              </w:rPr>
            </w:pPr>
          </w:p>
        </w:tc>
      </w:tr>
      <w:tr w:rsidR="00DE0BC2" w:rsidRPr="00736667" w14:paraId="130C0737" w14:textId="77777777" w:rsidTr="004664EA">
        <w:tc>
          <w:tcPr>
            <w:tcW w:w="2126" w:type="dxa"/>
            <w:shd w:val="clear" w:color="auto" w:fill="auto"/>
          </w:tcPr>
          <w:p w14:paraId="10DF37E3" w14:textId="77777777" w:rsidR="00DE0BC2" w:rsidRPr="00BE44DA" w:rsidRDefault="00DE0BC2" w:rsidP="004664EA">
            <w:pPr>
              <w:jc w:val="left"/>
              <w:rPr>
                <w:rFonts w:ascii="宋体" w:hAnsi="宋体"/>
                <w:snapToGrid w:val="0"/>
                <w:kern w:val="0"/>
              </w:rPr>
            </w:pPr>
            <w:r w:rsidRPr="00BE44DA">
              <w:rPr>
                <w:rFonts w:ascii="宋体" w:hAnsi="宋体" w:hint="eastAsia"/>
                <w:snapToGrid w:val="0"/>
                <w:kern w:val="0"/>
              </w:rPr>
              <w:t>意见用户类型</w:t>
            </w:r>
          </w:p>
        </w:tc>
        <w:tc>
          <w:tcPr>
            <w:tcW w:w="1134" w:type="dxa"/>
            <w:shd w:val="clear" w:color="auto" w:fill="auto"/>
          </w:tcPr>
          <w:p w14:paraId="5E6FC093" w14:textId="77777777" w:rsidR="00DE0BC2" w:rsidRPr="00736667" w:rsidRDefault="00DE0BC2" w:rsidP="004664EA">
            <w:pPr>
              <w:jc w:val="left"/>
              <w:rPr>
                <w:rFonts w:ascii="宋体" w:hAnsi="宋体"/>
                <w:snapToGrid w:val="0"/>
                <w:kern w:val="0"/>
              </w:rPr>
            </w:pPr>
          </w:p>
        </w:tc>
        <w:tc>
          <w:tcPr>
            <w:tcW w:w="1134" w:type="dxa"/>
            <w:shd w:val="clear" w:color="auto" w:fill="auto"/>
          </w:tcPr>
          <w:p w14:paraId="003BC1B1" w14:textId="77777777" w:rsidR="00DE0BC2" w:rsidRDefault="00DE0BC2" w:rsidP="004664EA">
            <w:pPr>
              <w:jc w:val="left"/>
              <w:rPr>
                <w:rFonts w:ascii="宋体" w:hAnsi="宋体"/>
                <w:snapToGrid w:val="0"/>
                <w:kern w:val="0"/>
              </w:rPr>
            </w:pPr>
          </w:p>
        </w:tc>
        <w:tc>
          <w:tcPr>
            <w:tcW w:w="3119" w:type="dxa"/>
            <w:shd w:val="clear" w:color="auto" w:fill="auto"/>
          </w:tcPr>
          <w:p w14:paraId="0F824133" w14:textId="77777777" w:rsidR="00DE0BC2" w:rsidRPr="00736667" w:rsidRDefault="00DE0BC2" w:rsidP="004664EA">
            <w:pPr>
              <w:jc w:val="left"/>
              <w:rPr>
                <w:rFonts w:ascii="宋体" w:hAnsi="宋体"/>
                <w:snapToGrid w:val="0"/>
                <w:kern w:val="0"/>
              </w:rPr>
            </w:pPr>
            <w:r w:rsidRPr="00BE44DA">
              <w:rPr>
                <w:rFonts w:ascii="宋体" w:hAnsi="宋体" w:hint="eastAsia"/>
                <w:snapToGrid w:val="0"/>
                <w:kern w:val="0"/>
              </w:rPr>
              <w:t>1-渠道人 2-资金方 3-平台管理</w:t>
            </w:r>
          </w:p>
        </w:tc>
      </w:tr>
      <w:tr w:rsidR="00DE0BC2" w:rsidRPr="00736667" w14:paraId="1AA4F0AD" w14:textId="77777777" w:rsidTr="004664EA">
        <w:tc>
          <w:tcPr>
            <w:tcW w:w="2126" w:type="dxa"/>
            <w:shd w:val="clear" w:color="auto" w:fill="auto"/>
          </w:tcPr>
          <w:p w14:paraId="4F7D87FA" w14:textId="77777777" w:rsidR="00DE0BC2" w:rsidRPr="00BE44DA" w:rsidRDefault="00DE0BC2" w:rsidP="004664EA">
            <w:pPr>
              <w:jc w:val="left"/>
              <w:rPr>
                <w:rFonts w:ascii="宋体" w:hAnsi="宋体"/>
                <w:snapToGrid w:val="0"/>
                <w:kern w:val="0"/>
              </w:rPr>
            </w:pPr>
            <w:r>
              <w:rPr>
                <w:rFonts w:ascii="宋体" w:hAnsi="宋体" w:hint="eastAsia"/>
                <w:snapToGrid w:val="0"/>
                <w:kern w:val="0"/>
              </w:rPr>
              <w:t>意见状态</w:t>
            </w:r>
          </w:p>
        </w:tc>
        <w:tc>
          <w:tcPr>
            <w:tcW w:w="1134" w:type="dxa"/>
            <w:shd w:val="clear" w:color="auto" w:fill="auto"/>
          </w:tcPr>
          <w:p w14:paraId="1DD65A4B" w14:textId="77777777" w:rsidR="00DE0BC2" w:rsidRPr="00736667" w:rsidRDefault="00DE0BC2" w:rsidP="004664EA">
            <w:pPr>
              <w:jc w:val="left"/>
              <w:rPr>
                <w:rFonts w:ascii="宋体" w:hAnsi="宋体"/>
                <w:snapToGrid w:val="0"/>
                <w:kern w:val="0"/>
              </w:rPr>
            </w:pPr>
          </w:p>
        </w:tc>
        <w:tc>
          <w:tcPr>
            <w:tcW w:w="1134" w:type="dxa"/>
            <w:shd w:val="clear" w:color="auto" w:fill="auto"/>
          </w:tcPr>
          <w:p w14:paraId="4352BE72" w14:textId="77777777" w:rsidR="00DE0BC2" w:rsidRDefault="00DE0BC2" w:rsidP="004664EA">
            <w:pPr>
              <w:jc w:val="left"/>
              <w:rPr>
                <w:rFonts w:ascii="宋体" w:hAnsi="宋体"/>
                <w:snapToGrid w:val="0"/>
                <w:kern w:val="0"/>
              </w:rPr>
            </w:pPr>
          </w:p>
        </w:tc>
        <w:tc>
          <w:tcPr>
            <w:tcW w:w="3119" w:type="dxa"/>
            <w:shd w:val="clear" w:color="auto" w:fill="auto"/>
          </w:tcPr>
          <w:p w14:paraId="5860F507" w14:textId="77777777" w:rsidR="00DE0BC2" w:rsidRPr="00736667" w:rsidRDefault="00DE0BC2" w:rsidP="004664EA">
            <w:pPr>
              <w:tabs>
                <w:tab w:val="left" w:pos="706"/>
              </w:tabs>
              <w:jc w:val="left"/>
              <w:rPr>
                <w:rFonts w:ascii="宋体" w:hAnsi="宋体"/>
                <w:snapToGrid w:val="0"/>
                <w:kern w:val="0"/>
              </w:rPr>
            </w:pPr>
            <w:r>
              <w:rPr>
                <w:rFonts w:ascii="宋体" w:hAnsi="宋体"/>
                <w:snapToGrid w:val="0"/>
                <w:kern w:val="0"/>
              </w:rPr>
              <w:tab/>
            </w:r>
            <w:r w:rsidRPr="00BE44DA">
              <w:rPr>
                <w:rFonts w:ascii="宋体" w:hAnsi="宋体" w:hint="eastAsia"/>
                <w:snapToGrid w:val="0"/>
                <w:kern w:val="0"/>
              </w:rPr>
              <w:t>1-已反馈 0-未反馈</w:t>
            </w:r>
          </w:p>
        </w:tc>
      </w:tr>
    </w:tbl>
    <w:p w14:paraId="44B1DC3D"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65ADD42"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6E729A9" w14:textId="77777777" w:rsidR="00DE0BC2" w:rsidRPr="00FE1432" w:rsidRDefault="00DE0BC2" w:rsidP="00DE0BC2">
      <w:pPr>
        <w:pStyle w:val="6"/>
      </w:pPr>
      <w:r>
        <w:rPr>
          <w:rFonts w:hint="eastAsia"/>
        </w:rPr>
        <w:t>数据</w:t>
      </w:r>
      <w:r>
        <w:t>库表</w:t>
      </w:r>
    </w:p>
    <w:p w14:paraId="3D35F576" w14:textId="77777777" w:rsidR="00DE0BC2" w:rsidRDefault="00DE0BC2" w:rsidP="00DE0BC2">
      <w:pPr>
        <w:rPr>
          <w:kern w:val="0"/>
        </w:rPr>
      </w:pPr>
    </w:p>
    <w:p w14:paraId="588C042D" w14:textId="1FDD9A66" w:rsidR="003805D3" w:rsidRPr="0082647F" w:rsidRDefault="003805D3" w:rsidP="003805D3">
      <w:pPr>
        <w:pStyle w:val="5"/>
      </w:pPr>
      <w:r>
        <w:rPr>
          <w:rFonts w:hint="eastAsia"/>
        </w:rPr>
        <w:lastRenderedPageBreak/>
        <w:t>意见详细</w:t>
      </w:r>
    </w:p>
    <w:p w14:paraId="0E891B40" w14:textId="77777777" w:rsidR="003805D3" w:rsidRDefault="003805D3" w:rsidP="003805D3">
      <w:pPr>
        <w:pStyle w:val="6"/>
      </w:pPr>
      <w:r>
        <w:rPr>
          <w:rFonts w:hint="eastAsia"/>
        </w:rPr>
        <w:t>功能</w:t>
      </w:r>
      <w:r>
        <w:t>描述</w:t>
      </w:r>
    </w:p>
    <w:p w14:paraId="3CE7251E" w14:textId="6FB9FE0A" w:rsidR="003805D3" w:rsidRPr="00A9755C" w:rsidRDefault="003805D3" w:rsidP="003805D3">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对意见</w:t>
      </w:r>
      <w:r>
        <w:rPr>
          <w:rFonts w:ascii="宋体" w:hAnsi="宋体" w:hint="eastAsia"/>
          <w:kern w:val="0"/>
          <w:sz w:val="24"/>
          <w:szCs w:val="21"/>
        </w:rPr>
        <w:t>详细</w:t>
      </w:r>
      <w:r>
        <w:rPr>
          <w:rFonts w:ascii="宋体" w:hAnsi="宋体"/>
          <w:kern w:val="0"/>
          <w:sz w:val="24"/>
          <w:szCs w:val="21"/>
        </w:rPr>
        <w:t>进行查看</w:t>
      </w:r>
      <w:r>
        <w:rPr>
          <w:rFonts w:ascii="宋体" w:hAnsi="宋体" w:hint="eastAsia"/>
          <w:kern w:val="0"/>
          <w:sz w:val="24"/>
          <w:szCs w:val="21"/>
        </w:rPr>
        <w:t>。</w:t>
      </w:r>
    </w:p>
    <w:p w14:paraId="0A87B297" w14:textId="77777777" w:rsidR="003805D3" w:rsidRPr="00676A58" w:rsidRDefault="003805D3" w:rsidP="003805D3">
      <w:pPr>
        <w:pStyle w:val="6"/>
      </w:pPr>
      <w:r w:rsidRPr="00676A58">
        <w:rPr>
          <w:rFonts w:hint="eastAsia"/>
        </w:rPr>
        <w:t>处理流程</w:t>
      </w:r>
    </w:p>
    <w:p w14:paraId="12DAF14C" w14:textId="77777777" w:rsidR="003805D3" w:rsidRPr="004F010F" w:rsidRDefault="003805D3" w:rsidP="003805D3">
      <w:pPr>
        <w:ind w:left="289" w:firstLine="420"/>
      </w:pPr>
      <w:r w:rsidRPr="00646F01">
        <w:rPr>
          <w:rFonts w:hint="eastAsia"/>
          <w:b/>
          <w:sz w:val="24"/>
          <w:szCs w:val="24"/>
        </w:rPr>
        <w:t>【流程描述】</w:t>
      </w:r>
    </w:p>
    <w:p w14:paraId="7467AB0D" w14:textId="1AA24D58" w:rsidR="003805D3" w:rsidRPr="00467A1B" w:rsidRDefault="003805D3" w:rsidP="003805D3">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r>
        <w:rPr>
          <w:rFonts w:ascii="宋体" w:hAnsi="宋体" w:hint="eastAsia"/>
          <w:kern w:val="0"/>
          <w:sz w:val="24"/>
          <w:szCs w:val="21"/>
        </w:rPr>
        <w:t xml:space="preserve">            通过</w:t>
      </w:r>
      <w:r>
        <w:rPr>
          <w:rFonts w:ascii="宋体" w:hAnsi="宋体"/>
          <w:kern w:val="0"/>
          <w:sz w:val="24"/>
          <w:szCs w:val="21"/>
        </w:rPr>
        <w:t>传入的意见唯一标识查看意见详细</w:t>
      </w:r>
      <w:r>
        <w:rPr>
          <w:rFonts w:ascii="宋体" w:hAnsi="宋体" w:hint="eastAsia"/>
          <w:kern w:val="0"/>
          <w:sz w:val="24"/>
          <w:szCs w:val="21"/>
        </w:rPr>
        <w:t>。</w:t>
      </w:r>
    </w:p>
    <w:p w14:paraId="481A05A3" w14:textId="77777777" w:rsidR="003805D3" w:rsidRPr="00F9212D" w:rsidRDefault="003805D3" w:rsidP="003805D3">
      <w:pPr>
        <w:pStyle w:val="6"/>
      </w:pPr>
      <w:bookmarkStart w:id="316" w:name="_输入_10"/>
      <w:bookmarkEnd w:id="316"/>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3805D3" w:rsidRPr="00736667" w14:paraId="002B81F8" w14:textId="77777777" w:rsidTr="00295E7B">
        <w:tc>
          <w:tcPr>
            <w:tcW w:w="2126" w:type="dxa"/>
            <w:shd w:val="clear" w:color="auto" w:fill="E0E0E0"/>
          </w:tcPr>
          <w:p w14:paraId="2957180E" w14:textId="77777777" w:rsidR="003805D3" w:rsidRDefault="003805D3" w:rsidP="00295E7B">
            <w:pPr>
              <w:jc w:val="center"/>
              <w:rPr>
                <w:b/>
                <w:snapToGrid w:val="0"/>
                <w:kern w:val="0"/>
              </w:rPr>
            </w:pPr>
            <w:r w:rsidRPr="00736667">
              <w:rPr>
                <w:rFonts w:hint="eastAsia"/>
                <w:b/>
                <w:snapToGrid w:val="0"/>
                <w:kern w:val="0"/>
              </w:rPr>
              <w:t>输入要素</w:t>
            </w:r>
          </w:p>
          <w:p w14:paraId="0D42A2C3" w14:textId="77777777" w:rsidR="003805D3" w:rsidRPr="00736667" w:rsidRDefault="003805D3" w:rsidP="00295E7B">
            <w:pPr>
              <w:jc w:val="center"/>
              <w:rPr>
                <w:b/>
                <w:snapToGrid w:val="0"/>
                <w:kern w:val="0"/>
              </w:rPr>
            </w:pPr>
          </w:p>
        </w:tc>
        <w:tc>
          <w:tcPr>
            <w:tcW w:w="1134" w:type="dxa"/>
            <w:shd w:val="clear" w:color="auto" w:fill="E0E0E0"/>
          </w:tcPr>
          <w:p w14:paraId="506AC5DE" w14:textId="77777777" w:rsidR="003805D3" w:rsidRPr="00736667" w:rsidRDefault="003805D3" w:rsidP="00295E7B">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B35A3E0" w14:textId="77777777" w:rsidR="003805D3" w:rsidRPr="00736667" w:rsidRDefault="003805D3" w:rsidP="00295E7B">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43DC9421" w14:textId="77777777" w:rsidR="003805D3" w:rsidRPr="00736667" w:rsidRDefault="003805D3" w:rsidP="00295E7B">
            <w:pPr>
              <w:jc w:val="center"/>
              <w:rPr>
                <w:b/>
                <w:snapToGrid w:val="0"/>
                <w:kern w:val="0"/>
              </w:rPr>
            </w:pPr>
            <w:r w:rsidRPr="00736667">
              <w:rPr>
                <w:rFonts w:hint="eastAsia"/>
                <w:b/>
                <w:snapToGrid w:val="0"/>
                <w:kern w:val="0"/>
              </w:rPr>
              <w:t>备注</w:t>
            </w:r>
          </w:p>
        </w:tc>
      </w:tr>
      <w:tr w:rsidR="003805D3" w:rsidRPr="00736667" w14:paraId="7C50DDBC" w14:textId="77777777" w:rsidTr="00295E7B">
        <w:tc>
          <w:tcPr>
            <w:tcW w:w="2126" w:type="dxa"/>
            <w:shd w:val="clear" w:color="auto" w:fill="auto"/>
          </w:tcPr>
          <w:p w14:paraId="2025C19D" w14:textId="486C6D68" w:rsidR="003805D3" w:rsidRDefault="003805D3" w:rsidP="00295E7B">
            <w:pPr>
              <w:jc w:val="left"/>
              <w:rPr>
                <w:rFonts w:ascii="宋体" w:hAnsi="宋体"/>
                <w:snapToGrid w:val="0"/>
                <w:kern w:val="0"/>
              </w:rPr>
            </w:pPr>
            <w:r>
              <w:rPr>
                <w:rFonts w:ascii="宋体" w:hAnsi="宋体" w:hint="eastAsia"/>
                <w:snapToGrid w:val="0"/>
                <w:kern w:val="0"/>
              </w:rPr>
              <w:t>意见唯一</w:t>
            </w:r>
            <w:r>
              <w:rPr>
                <w:rFonts w:ascii="宋体" w:hAnsi="宋体"/>
                <w:snapToGrid w:val="0"/>
                <w:kern w:val="0"/>
              </w:rPr>
              <w:t>标识</w:t>
            </w:r>
          </w:p>
        </w:tc>
        <w:tc>
          <w:tcPr>
            <w:tcW w:w="1134" w:type="dxa"/>
            <w:shd w:val="clear" w:color="auto" w:fill="auto"/>
          </w:tcPr>
          <w:p w14:paraId="6381788E" w14:textId="77777777" w:rsidR="003805D3" w:rsidRPr="00736667" w:rsidRDefault="003805D3" w:rsidP="00295E7B">
            <w:pPr>
              <w:jc w:val="left"/>
              <w:rPr>
                <w:rFonts w:ascii="宋体" w:hAnsi="宋体"/>
                <w:snapToGrid w:val="0"/>
                <w:kern w:val="0"/>
              </w:rPr>
            </w:pPr>
          </w:p>
        </w:tc>
        <w:tc>
          <w:tcPr>
            <w:tcW w:w="1134" w:type="dxa"/>
            <w:shd w:val="clear" w:color="auto" w:fill="auto"/>
          </w:tcPr>
          <w:p w14:paraId="78FAC39D" w14:textId="77777777" w:rsidR="003805D3" w:rsidRDefault="003805D3" w:rsidP="00295E7B">
            <w:pPr>
              <w:jc w:val="left"/>
              <w:rPr>
                <w:rFonts w:ascii="宋体" w:hAnsi="宋体"/>
                <w:snapToGrid w:val="0"/>
                <w:kern w:val="0"/>
              </w:rPr>
            </w:pPr>
          </w:p>
        </w:tc>
        <w:tc>
          <w:tcPr>
            <w:tcW w:w="3119" w:type="dxa"/>
            <w:shd w:val="clear" w:color="auto" w:fill="auto"/>
          </w:tcPr>
          <w:p w14:paraId="472F4AAE" w14:textId="3726F79B" w:rsidR="003805D3" w:rsidRPr="00736667" w:rsidRDefault="003805D3" w:rsidP="00295E7B">
            <w:pPr>
              <w:jc w:val="left"/>
              <w:rPr>
                <w:rFonts w:ascii="宋体" w:hAnsi="宋体"/>
                <w:snapToGrid w:val="0"/>
                <w:kern w:val="0"/>
              </w:rPr>
            </w:pPr>
          </w:p>
        </w:tc>
      </w:tr>
    </w:tbl>
    <w:p w14:paraId="69B3E87D" w14:textId="77777777" w:rsidR="003805D3" w:rsidRPr="00A9755C" w:rsidRDefault="003805D3" w:rsidP="003805D3">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5EAF7ED" w14:textId="77777777" w:rsidR="003805D3" w:rsidRPr="00C56A4E" w:rsidRDefault="003805D3" w:rsidP="003805D3"/>
    <w:p w14:paraId="123603E3" w14:textId="77777777" w:rsidR="003805D3" w:rsidRPr="00A52328" w:rsidRDefault="003805D3" w:rsidP="003805D3">
      <w:pPr>
        <w:pStyle w:val="6"/>
      </w:pPr>
      <w:bookmarkStart w:id="317" w:name="_输出_11"/>
      <w:bookmarkEnd w:id="317"/>
      <w:r w:rsidRPr="00A52328">
        <w:rPr>
          <w:rFonts w:hint="eastAsia"/>
        </w:rPr>
        <w:t>输出</w:t>
      </w:r>
    </w:p>
    <w:p w14:paraId="3D3FC533" w14:textId="113DB414" w:rsidR="003805D3" w:rsidRPr="000162FA" w:rsidRDefault="003805D3" w:rsidP="003805D3">
      <w:pPr>
        <w:ind w:firstLineChars="300" w:firstLine="630"/>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3805D3" w:rsidRPr="00736667" w14:paraId="02478C49" w14:textId="77777777" w:rsidTr="00295E7B">
        <w:tc>
          <w:tcPr>
            <w:tcW w:w="2126" w:type="dxa"/>
            <w:shd w:val="clear" w:color="auto" w:fill="E0E0E0"/>
          </w:tcPr>
          <w:p w14:paraId="527D1609" w14:textId="77777777" w:rsidR="003805D3" w:rsidRPr="00736667" w:rsidRDefault="003805D3" w:rsidP="00295E7B">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23C32F50" w14:textId="77777777" w:rsidR="003805D3" w:rsidRPr="00736667" w:rsidRDefault="003805D3" w:rsidP="00295E7B">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1FAD3F3" w14:textId="77777777" w:rsidR="003805D3" w:rsidRPr="00736667" w:rsidRDefault="003805D3" w:rsidP="00295E7B">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5EA1DA7B" w14:textId="77777777" w:rsidR="003805D3" w:rsidRPr="00736667" w:rsidRDefault="003805D3" w:rsidP="00295E7B">
            <w:pPr>
              <w:jc w:val="center"/>
              <w:rPr>
                <w:b/>
                <w:snapToGrid w:val="0"/>
                <w:kern w:val="0"/>
              </w:rPr>
            </w:pPr>
            <w:r w:rsidRPr="00736667">
              <w:rPr>
                <w:rFonts w:hint="eastAsia"/>
                <w:b/>
                <w:snapToGrid w:val="0"/>
                <w:kern w:val="0"/>
              </w:rPr>
              <w:t>备注</w:t>
            </w:r>
          </w:p>
        </w:tc>
      </w:tr>
      <w:tr w:rsidR="003805D3" w:rsidRPr="00736667" w14:paraId="09B3B853" w14:textId="77777777" w:rsidTr="00295E7B">
        <w:tc>
          <w:tcPr>
            <w:tcW w:w="2126" w:type="dxa"/>
            <w:shd w:val="clear" w:color="auto" w:fill="auto"/>
          </w:tcPr>
          <w:p w14:paraId="0DDD79B4" w14:textId="77777777" w:rsidR="003805D3" w:rsidRDefault="003805D3" w:rsidP="00295E7B">
            <w:pPr>
              <w:jc w:val="left"/>
              <w:rPr>
                <w:rFonts w:ascii="宋体" w:hAnsi="宋体"/>
                <w:snapToGrid w:val="0"/>
                <w:kern w:val="0"/>
              </w:rPr>
            </w:pPr>
            <w:r>
              <w:rPr>
                <w:rFonts w:ascii="宋体" w:hAnsi="宋体" w:hint="eastAsia"/>
                <w:snapToGrid w:val="0"/>
                <w:kern w:val="0"/>
              </w:rPr>
              <w:t>意见唯一标识</w:t>
            </w:r>
          </w:p>
        </w:tc>
        <w:tc>
          <w:tcPr>
            <w:tcW w:w="1134" w:type="dxa"/>
            <w:shd w:val="clear" w:color="auto" w:fill="auto"/>
          </w:tcPr>
          <w:p w14:paraId="0492B62E" w14:textId="77777777" w:rsidR="003805D3" w:rsidRPr="00736667" w:rsidRDefault="003805D3" w:rsidP="00295E7B">
            <w:pPr>
              <w:jc w:val="left"/>
              <w:rPr>
                <w:rFonts w:ascii="宋体" w:hAnsi="宋体"/>
                <w:snapToGrid w:val="0"/>
                <w:kern w:val="0"/>
              </w:rPr>
            </w:pPr>
          </w:p>
        </w:tc>
        <w:tc>
          <w:tcPr>
            <w:tcW w:w="1134" w:type="dxa"/>
            <w:shd w:val="clear" w:color="auto" w:fill="auto"/>
          </w:tcPr>
          <w:p w14:paraId="0B63A748" w14:textId="77777777" w:rsidR="003805D3" w:rsidRDefault="003805D3" w:rsidP="00295E7B">
            <w:pPr>
              <w:jc w:val="left"/>
              <w:rPr>
                <w:rFonts w:ascii="宋体" w:hAnsi="宋体"/>
                <w:snapToGrid w:val="0"/>
                <w:kern w:val="0"/>
              </w:rPr>
            </w:pPr>
            <w:r>
              <w:rPr>
                <w:rFonts w:ascii="宋体" w:hAnsi="宋体"/>
                <w:snapToGrid w:val="0"/>
                <w:kern w:val="0"/>
              </w:rPr>
              <w:t>Y</w:t>
            </w:r>
          </w:p>
        </w:tc>
        <w:tc>
          <w:tcPr>
            <w:tcW w:w="3119" w:type="dxa"/>
            <w:shd w:val="clear" w:color="auto" w:fill="auto"/>
          </w:tcPr>
          <w:p w14:paraId="09151AD9" w14:textId="77777777" w:rsidR="003805D3" w:rsidRPr="00736667" w:rsidRDefault="003805D3" w:rsidP="00295E7B">
            <w:pPr>
              <w:jc w:val="left"/>
              <w:rPr>
                <w:rFonts w:ascii="宋体" w:hAnsi="宋体"/>
                <w:snapToGrid w:val="0"/>
                <w:kern w:val="0"/>
              </w:rPr>
            </w:pPr>
          </w:p>
        </w:tc>
      </w:tr>
      <w:tr w:rsidR="003805D3" w:rsidRPr="00736667" w14:paraId="7D2783A4" w14:textId="77777777" w:rsidTr="00295E7B">
        <w:tc>
          <w:tcPr>
            <w:tcW w:w="2126" w:type="dxa"/>
            <w:shd w:val="clear" w:color="auto" w:fill="auto"/>
          </w:tcPr>
          <w:p w14:paraId="4EB2F230" w14:textId="77777777" w:rsidR="003805D3" w:rsidRDefault="003805D3" w:rsidP="00295E7B">
            <w:pPr>
              <w:jc w:val="left"/>
              <w:rPr>
                <w:rFonts w:ascii="宋体" w:hAnsi="宋体"/>
                <w:snapToGrid w:val="0"/>
                <w:kern w:val="0"/>
              </w:rPr>
            </w:pPr>
            <w:r>
              <w:rPr>
                <w:rFonts w:ascii="宋体" w:hAnsi="宋体" w:hint="eastAsia"/>
                <w:snapToGrid w:val="0"/>
                <w:kern w:val="0"/>
              </w:rPr>
              <w:t>意见标题</w:t>
            </w:r>
          </w:p>
        </w:tc>
        <w:tc>
          <w:tcPr>
            <w:tcW w:w="1134" w:type="dxa"/>
            <w:shd w:val="clear" w:color="auto" w:fill="auto"/>
          </w:tcPr>
          <w:p w14:paraId="4201F175" w14:textId="77777777" w:rsidR="003805D3" w:rsidRPr="00736667" w:rsidRDefault="003805D3" w:rsidP="00295E7B">
            <w:pPr>
              <w:jc w:val="left"/>
              <w:rPr>
                <w:rFonts w:ascii="宋体" w:hAnsi="宋体"/>
                <w:snapToGrid w:val="0"/>
                <w:kern w:val="0"/>
              </w:rPr>
            </w:pPr>
          </w:p>
        </w:tc>
        <w:tc>
          <w:tcPr>
            <w:tcW w:w="1134" w:type="dxa"/>
            <w:shd w:val="clear" w:color="auto" w:fill="auto"/>
          </w:tcPr>
          <w:p w14:paraId="5F98DD0F" w14:textId="77777777" w:rsidR="003805D3" w:rsidRDefault="003805D3" w:rsidP="00295E7B">
            <w:pPr>
              <w:jc w:val="left"/>
              <w:rPr>
                <w:rFonts w:ascii="宋体" w:hAnsi="宋体"/>
                <w:snapToGrid w:val="0"/>
                <w:kern w:val="0"/>
              </w:rPr>
            </w:pPr>
            <w:r>
              <w:rPr>
                <w:rFonts w:ascii="宋体" w:hAnsi="宋体"/>
                <w:snapToGrid w:val="0"/>
                <w:kern w:val="0"/>
              </w:rPr>
              <w:t>Y</w:t>
            </w:r>
          </w:p>
        </w:tc>
        <w:tc>
          <w:tcPr>
            <w:tcW w:w="3119" w:type="dxa"/>
            <w:shd w:val="clear" w:color="auto" w:fill="auto"/>
          </w:tcPr>
          <w:p w14:paraId="06657433" w14:textId="77777777" w:rsidR="003805D3" w:rsidRPr="00736667" w:rsidRDefault="003805D3" w:rsidP="00295E7B">
            <w:pPr>
              <w:jc w:val="left"/>
              <w:rPr>
                <w:rFonts w:ascii="宋体" w:hAnsi="宋体"/>
                <w:snapToGrid w:val="0"/>
                <w:kern w:val="0"/>
              </w:rPr>
            </w:pPr>
          </w:p>
        </w:tc>
      </w:tr>
      <w:tr w:rsidR="003805D3" w:rsidRPr="00736667" w14:paraId="0AAD9048" w14:textId="77777777" w:rsidTr="00295E7B">
        <w:tc>
          <w:tcPr>
            <w:tcW w:w="2126" w:type="dxa"/>
            <w:shd w:val="clear" w:color="auto" w:fill="auto"/>
          </w:tcPr>
          <w:p w14:paraId="6FF236D7" w14:textId="77777777" w:rsidR="003805D3" w:rsidRDefault="003805D3" w:rsidP="00295E7B">
            <w:pPr>
              <w:jc w:val="left"/>
              <w:rPr>
                <w:rFonts w:ascii="宋体" w:hAnsi="宋体"/>
                <w:snapToGrid w:val="0"/>
                <w:kern w:val="0"/>
              </w:rPr>
            </w:pPr>
            <w:r>
              <w:rPr>
                <w:rFonts w:ascii="宋体" w:hAnsi="宋体" w:hint="eastAsia"/>
                <w:snapToGrid w:val="0"/>
                <w:kern w:val="0"/>
              </w:rPr>
              <w:t>意见内容</w:t>
            </w:r>
          </w:p>
        </w:tc>
        <w:tc>
          <w:tcPr>
            <w:tcW w:w="1134" w:type="dxa"/>
            <w:shd w:val="clear" w:color="auto" w:fill="auto"/>
          </w:tcPr>
          <w:p w14:paraId="3A2ED782" w14:textId="77777777" w:rsidR="003805D3" w:rsidRPr="00736667" w:rsidRDefault="003805D3" w:rsidP="00295E7B">
            <w:pPr>
              <w:jc w:val="left"/>
              <w:rPr>
                <w:rFonts w:ascii="宋体" w:hAnsi="宋体"/>
                <w:snapToGrid w:val="0"/>
                <w:kern w:val="0"/>
              </w:rPr>
            </w:pPr>
          </w:p>
        </w:tc>
        <w:tc>
          <w:tcPr>
            <w:tcW w:w="1134" w:type="dxa"/>
            <w:shd w:val="clear" w:color="auto" w:fill="auto"/>
          </w:tcPr>
          <w:p w14:paraId="320E6461" w14:textId="77777777" w:rsidR="003805D3" w:rsidRDefault="003805D3" w:rsidP="00295E7B">
            <w:pPr>
              <w:jc w:val="left"/>
              <w:rPr>
                <w:rFonts w:ascii="宋体" w:hAnsi="宋体"/>
                <w:snapToGrid w:val="0"/>
                <w:kern w:val="0"/>
              </w:rPr>
            </w:pPr>
            <w:r>
              <w:rPr>
                <w:rFonts w:ascii="宋体" w:hAnsi="宋体"/>
                <w:snapToGrid w:val="0"/>
                <w:kern w:val="0"/>
              </w:rPr>
              <w:t>Y</w:t>
            </w:r>
          </w:p>
        </w:tc>
        <w:tc>
          <w:tcPr>
            <w:tcW w:w="3119" w:type="dxa"/>
            <w:shd w:val="clear" w:color="auto" w:fill="auto"/>
          </w:tcPr>
          <w:p w14:paraId="6D2DA205" w14:textId="77777777" w:rsidR="003805D3" w:rsidRPr="00736667" w:rsidRDefault="003805D3" w:rsidP="00295E7B">
            <w:pPr>
              <w:jc w:val="left"/>
              <w:rPr>
                <w:rFonts w:ascii="宋体" w:hAnsi="宋体"/>
                <w:snapToGrid w:val="0"/>
                <w:kern w:val="0"/>
              </w:rPr>
            </w:pPr>
          </w:p>
        </w:tc>
      </w:tr>
      <w:tr w:rsidR="003805D3" w:rsidRPr="00736667" w14:paraId="3F401079" w14:textId="77777777" w:rsidTr="00295E7B">
        <w:tc>
          <w:tcPr>
            <w:tcW w:w="2126" w:type="dxa"/>
            <w:shd w:val="clear" w:color="auto" w:fill="auto"/>
          </w:tcPr>
          <w:p w14:paraId="6960A212" w14:textId="3F73CCB1" w:rsidR="003805D3" w:rsidRDefault="003805D3" w:rsidP="00295E7B">
            <w:pPr>
              <w:jc w:val="left"/>
              <w:rPr>
                <w:rFonts w:ascii="宋体" w:hAnsi="宋体"/>
                <w:snapToGrid w:val="0"/>
                <w:kern w:val="0"/>
              </w:rPr>
            </w:pPr>
            <w:r>
              <w:rPr>
                <w:rFonts w:ascii="宋体" w:hAnsi="宋体" w:hint="eastAsia"/>
                <w:snapToGrid w:val="0"/>
                <w:kern w:val="0"/>
              </w:rPr>
              <w:t>反馈</w:t>
            </w:r>
            <w:r>
              <w:rPr>
                <w:rFonts w:ascii="宋体" w:hAnsi="宋体"/>
                <w:snapToGrid w:val="0"/>
                <w:kern w:val="0"/>
              </w:rPr>
              <w:t>内容</w:t>
            </w:r>
          </w:p>
        </w:tc>
        <w:tc>
          <w:tcPr>
            <w:tcW w:w="1134" w:type="dxa"/>
            <w:shd w:val="clear" w:color="auto" w:fill="auto"/>
          </w:tcPr>
          <w:p w14:paraId="3B366B2D" w14:textId="77777777" w:rsidR="003805D3" w:rsidRPr="00736667" w:rsidRDefault="003805D3" w:rsidP="00295E7B">
            <w:pPr>
              <w:jc w:val="left"/>
              <w:rPr>
                <w:rFonts w:ascii="宋体" w:hAnsi="宋体"/>
                <w:snapToGrid w:val="0"/>
                <w:kern w:val="0"/>
              </w:rPr>
            </w:pPr>
          </w:p>
        </w:tc>
        <w:tc>
          <w:tcPr>
            <w:tcW w:w="1134" w:type="dxa"/>
            <w:shd w:val="clear" w:color="auto" w:fill="auto"/>
          </w:tcPr>
          <w:p w14:paraId="31BA60A2" w14:textId="45C2CC49" w:rsidR="003805D3" w:rsidRDefault="003805D3" w:rsidP="00295E7B">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61A0509" w14:textId="77777777" w:rsidR="003805D3" w:rsidRPr="00736667" w:rsidRDefault="003805D3" w:rsidP="00295E7B">
            <w:pPr>
              <w:jc w:val="left"/>
              <w:rPr>
                <w:rFonts w:ascii="宋体" w:hAnsi="宋体"/>
                <w:snapToGrid w:val="0"/>
                <w:kern w:val="0"/>
              </w:rPr>
            </w:pPr>
          </w:p>
        </w:tc>
      </w:tr>
      <w:tr w:rsidR="003805D3" w:rsidRPr="00736667" w14:paraId="7448152A" w14:textId="77777777" w:rsidTr="00295E7B">
        <w:tc>
          <w:tcPr>
            <w:tcW w:w="2126" w:type="dxa"/>
            <w:shd w:val="clear" w:color="auto" w:fill="auto"/>
          </w:tcPr>
          <w:p w14:paraId="3F84D460" w14:textId="12C6587D" w:rsidR="003805D3" w:rsidRDefault="003805D3" w:rsidP="00295E7B">
            <w:pPr>
              <w:jc w:val="left"/>
              <w:rPr>
                <w:rFonts w:ascii="宋体" w:hAnsi="宋体"/>
                <w:snapToGrid w:val="0"/>
                <w:kern w:val="0"/>
              </w:rPr>
            </w:pPr>
            <w:r>
              <w:rPr>
                <w:rFonts w:ascii="宋体" w:hAnsi="宋体" w:hint="eastAsia"/>
                <w:snapToGrid w:val="0"/>
                <w:kern w:val="0"/>
              </w:rPr>
              <w:t>意见发表</w:t>
            </w:r>
            <w:r>
              <w:rPr>
                <w:rFonts w:ascii="宋体" w:hAnsi="宋体"/>
                <w:snapToGrid w:val="0"/>
                <w:kern w:val="0"/>
              </w:rPr>
              <w:t>时间</w:t>
            </w:r>
          </w:p>
        </w:tc>
        <w:tc>
          <w:tcPr>
            <w:tcW w:w="1134" w:type="dxa"/>
            <w:shd w:val="clear" w:color="auto" w:fill="auto"/>
          </w:tcPr>
          <w:p w14:paraId="65D445E2" w14:textId="77777777" w:rsidR="003805D3" w:rsidRPr="00736667" w:rsidRDefault="003805D3" w:rsidP="00295E7B">
            <w:pPr>
              <w:jc w:val="left"/>
              <w:rPr>
                <w:rFonts w:ascii="宋体" w:hAnsi="宋体"/>
                <w:snapToGrid w:val="0"/>
                <w:kern w:val="0"/>
              </w:rPr>
            </w:pPr>
          </w:p>
        </w:tc>
        <w:tc>
          <w:tcPr>
            <w:tcW w:w="1134" w:type="dxa"/>
            <w:shd w:val="clear" w:color="auto" w:fill="auto"/>
          </w:tcPr>
          <w:p w14:paraId="1B89D53B" w14:textId="77777777" w:rsidR="003805D3" w:rsidRDefault="003805D3" w:rsidP="00295E7B">
            <w:pPr>
              <w:jc w:val="left"/>
              <w:rPr>
                <w:rFonts w:ascii="宋体" w:hAnsi="宋体"/>
                <w:snapToGrid w:val="0"/>
                <w:kern w:val="0"/>
              </w:rPr>
            </w:pPr>
            <w:r>
              <w:rPr>
                <w:rFonts w:ascii="宋体" w:hAnsi="宋体"/>
                <w:snapToGrid w:val="0"/>
                <w:kern w:val="0"/>
              </w:rPr>
              <w:t>Y</w:t>
            </w:r>
          </w:p>
        </w:tc>
        <w:tc>
          <w:tcPr>
            <w:tcW w:w="3119" w:type="dxa"/>
            <w:shd w:val="clear" w:color="auto" w:fill="auto"/>
          </w:tcPr>
          <w:p w14:paraId="11C60204" w14:textId="77777777" w:rsidR="003805D3" w:rsidRPr="00736667" w:rsidRDefault="003805D3" w:rsidP="00295E7B">
            <w:pPr>
              <w:jc w:val="left"/>
              <w:rPr>
                <w:rFonts w:ascii="宋体" w:hAnsi="宋体"/>
                <w:snapToGrid w:val="0"/>
                <w:kern w:val="0"/>
              </w:rPr>
            </w:pPr>
          </w:p>
        </w:tc>
      </w:tr>
      <w:tr w:rsidR="003805D3" w:rsidRPr="00736667" w14:paraId="32F1B9B9" w14:textId="77777777" w:rsidTr="00295E7B">
        <w:tc>
          <w:tcPr>
            <w:tcW w:w="2126" w:type="dxa"/>
            <w:shd w:val="clear" w:color="auto" w:fill="auto"/>
          </w:tcPr>
          <w:p w14:paraId="43288E24" w14:textId="4B91CBD4" w:rsidR="003805D3" w:rsidRDefault="003805D3" w:rsidP="00295E7B">
            <w:pPr>
              <w:jc w:val="left"/>
              <w:rPr>
                <w:rFonts w:ascii="宋体" w:hAnsi="宋体"/>
                <w:snapToGrid w:val="0"/>
                <w:kern w:val="0"/>
              </w:rPr>
            </w:pPr>
            <w:r>
              <w:rPr>
                <w:rFonts w:ascii="宋体" w:hAnsi="宋体" w:hint="eastAsia"/>
                <w:snapToGrid w:val="0"/>
                <w:kern w:val="0"/>
              </w:rPr>
              <w:t>意见</w:t>
            </w:r>
            <w:r>
              <w:rPr>
                <w:rFonts w:ascii="宋体" w:hAnsi="宋体"/>
                <w:snapToGrid w:val="0"/>
                <w:kern w:val="0"/>
              </w:rPr>
              <w:t>反馈时间</w:t>
            </w:r>
          </w:p>
        </w:tc>
        <w:tc>
          <w:tcPr>
            <w:tcW w:w="1134" w:type="dxa"/>
            <w:shd w:val="clear" w:color="auto" w:fill="auto"/>
          </w:tcPr>
          <w:p w14:paraId="05E1C82F" w14:textId="77777777" w:rsidR="003805D3" w:rsidRPr="00736667" w:rsidRDefault="003805D3" w:rsidP="00295E7B">
            <w:pPr>
              <w:jc w:val="left"/>
              <w:rPr>
                <w:rFonts w:ascii="宋体" w:hAnsi="宋体"/>
                <w:snapToGrid w:val="0"/>
                <w:kern w:val="0"/>
              </w:rPr>
            </w:pPr>
          </w:p>
        </w:tc>
        <w:tc>
          <w:tcPr>
            <w:tcW w:w="1134" w:type="dxa"/>
            <w:shd w:val="clear" w:color="auto" w:fill="auto"/>
          </w:tcPr>
          <w:p w14:paraId="41C96307" w14:textId="06443175" w:rsidR="003805D3" w:rsidRDefault="003805D3" w:rsidP="00295E7B">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5E8E6F9" w14:textId="77777777" w:rsidR="003805D3" w:rsidRPr="00736667" w:rsidRDefault="003805D3" w:rsidP="00295E7B">
            <w:pPr>
              <w:jc w:val="left"/>
              <w:rPr>
                <w:rFonts w:ascii="宋体" w:hAnsi="宋体"/>
                <w:snapToGrid w:val="0"/>
                <w:kern w:val="0"/>
              </w:rPr>
            </w:pPr>
          </w:p>
        </w:tc>
      </w:tr>
      <w:tr w:rsidR="003805D3" w:rsidRPr="00736667" w14:paraId="48D08F4E" w14:textId="77777777" w:rsidTr="00295E7B">
        <w:tc>
          <w:tcPr>
            <w:tcW w:w="2126" w:type="dxa"/>
            <w:shd w:val="clear" w:color="auto" w:fill="auto"/>
          </w:tcPr>
          <w:p w14:paraId="0C60D190" w14:textId="77777777" w:rsidR="003805D3" w:rsidRDefault="003805D3" w:rsidP="00295E7B">
            <w:pPr>
              <w:jc w:val="left"/>
              <w:rPr>
                <w:rFonts w:ascii="宋体" w:hAnsi="宋体"/>
                <w:snapToGrid w:val="0"/>
                <w:kern w:val="0"/>
              </w:rPr>
            </w:pPr>
            <w:r w:rsidRPr="00BE44DA">
              <w:rPr>
                <w:rFonts w:ascii="宋体" w:hAnsi="宋体" w:hint="eastAsia"/>
                <w:snapToGrid w:val="0"/>
                <w:kern w:val="0"/>
              </w:rPr>
              <w:t>意见用户姓名</w:t>
            </w:r>
          </w:p>
        </w:tc>
        <w:tc>
          <w:tcPr>
            <w:tcW w:w="1134" w:type="dxa"/>
            <w:shd w:val="clear" w:color="auto" w:fill="auto"/>
          </w:tcPr>
          <w:p w14:paraId="79544AF7" w14:textId="77777777" w:rsidR="003805D3" w:rsidRPr="00736667" w:rsidRDefault="003805D3" w:rsidP="00295E7B">
            <w:pPr>
              <w:jc w:val="left"/>
              <w:rPr>
                <w:rFonts w:ascii="宋体" w:hAnsi="宋体"/>
                <w:snapToGrid w:val="0"/>
                <w:kern w:val="0"/>
              </w:rPr>
            </w:pPr>
          </w:p>
        </w:tc>
        <w:tc>
          <w:tcPr>
            <w:tcW w:w="1134" w:type="dxa"/>
            <w:shd w:val="clear" w:color="auto" w:fill="auto"/>
          </w:tcPr>
          <w:p w14:paraId="31CCD4C7" w14:textId="77777777" w:rsidR="003805D3" w:rsidRDefault="003805D3" w:rsidP="00295E7B">
            <w:pPr>
              <w:jc w:val="left"/>
              <w:rPr>
                <w:rFonts w:ascii="宋体" w:hAnsi="宋体"/>
                <w:snapToGrid w:val="0"/>
                <w:kern w:val="0"/>
              </w:rPr>
            </w:pPr>
          </w:p>
        </w:tc>
        <w:tc>
          <w:tcPr>
            <w:tcW w:w="3119" w:type="dxa"/>
            <w:shd w:val="clear" w:color="auto" w:fill="auto"/>
          </w:tcPr>
          <w:p w14:paraId="1A0B9144" w14:textId="77777777" w:rsidR="003805D3" w:rsidRPr="00736667" w:rsidRDefault="003805D3" w:rsidP="00295E7B">
            <w:pPr>
              <w:jc w:val="left"/>
              <w:rPr>
                <w:rFonts w:ascii="宋体" w:hAnsi="宋体"/>
                <w:snapToGrid w:val="0"/>
                <w:kern w:val="0"/>
              </w:rPr>
            </w:pPr>
          </w:p>
        </w:tc>
      </w:tr>
      <w:tr w:rsidR="003805D3" w:rsidRPr="00736667" w14:paraId="3A5A7BCD" w14:textId="77777777" w:rsidTr="00295E7B">
        <w:tc>
          <w:tcPr>
            <w:tcW w:w="2126" w:type="dxa"/>
            <w:shd w:val="clear" w:color="auto" w:fill="auto"/>
          </w:tcPr>
          <w:p w14:paraId="0416869F" w14:textId="77777777" w:rsidR="003805D3" w:rsidRPr="00BE44DA" w:rsidRDefault="003805D3" w:rsidP="00295E7B">
            <w:pPr>
              <w:jc w:val="left"/>
              <w:rPr>
                <w:rFonts w:ascii="宋体" w:hAnsi="宋体"/>
                <w:snapToGrid w:val="0"/>
                <w:kern w:val="0"/>
              </w:rPr>
            </w:pPr>
            <w:r w:rsidRPr="00BE44DA">
              <w:rPr>
                <w:rFonts w:ascii="宋体" w:hAnsi="宋体" w:hint="eastAsia"/>
                <w:snapToGrid w:val="0"/>
                <w:kern w:val="0"/>
              </w:rPr>
              <w:t>意见用户类型</w:t>
            </w:r>
          </w:p>
        </w:tc>
        <w:tc>
          <w:tcPr>
            <w:tcW w:w="1134" w:type="dxa"/>
            <w:shd w:val="clear" w:color="auto" w:fill="auto"/>
          </w:tcPr>
          <w:p w14:paraId="6F3728B9" w14:textId="77777777" w:rsidR="003805D3" w:rsidRPr="00736667" w:rsidRDefault="003805D3" w:rsidP="00295E7B">
            <w:pPr>
              <w:jc w:val="left"/>
              <w:rPr>
                <w:rFonts w:ascii="宋体" w:hAnsi="宋体"/>
                <w:snapToGrid w:val="0"/>
                <w:kern w:val="0"/>
              </w:rPr>
            </w:pPr>
          </w:p>
        </w:tc>
        <w:tc>
          <w:tcPr>
            <w:tcW w:w="1134" w:type="dxa"/>
            <w:shd w:val="clear" w:color="auto" w:fill="auto"/>
          </w:tcPr>
          <w:p w14:paraId="32222C6E" w14:textId="7256818C" w:rsidR="003805D3" w:rsidRDefault="00D5708C" w:rsidP="00295E7B">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40F4F1A" w14:textId="77777777" w:rsidR="003805D3" w:rsidRPr="00736667" w:rsidRDefault="003805D3" w:rsidP="00295E7B">
            <w:pPr>
              <w:jc w:val="left"/>
              <w:rPr>
                <w:rFonts w:ascii="宋体" w:hAnsi="宋体"/>
                <w:snapToGrid w:val="0"/>
                <w:kern w:val="0"/>
              </w:rPr>
            </w:pPr>
            <w:r w:rsidRPr="00BE44DA">
              <w:rPr>
                <w:rFonts w:ascii="宋体" w:hAnsi="宋体" w:hint="eastAsia"/>
                <w:snapToGrid w:val="0"/>
                <w:kern w:val="0"/>
              </w:rPr>
              <w:t>1-渠道人 2-资金方 3-平台管理</w:t>
            </w:r>
          </w:p>
        </w:tc>
      </w:tr>
      <w:tr w:rsidR="003805D3" w:rsidRPr="00736667" w14:paraId="705E8FB4" w14:textId="77777777" w:rsidTr="00295E7B">
        <w:tc>
          <w:tcPr>
            <w:tcW w:w="2126" w:type="dxa"/>
            <w:shd w:val="clear" w:color="auto" w:fill="auto"/>
          </w:tcPr>
          <w:p w14:paraId="3C4C3BC4" w14:textId="77777777" w:rsidR="003805D3" w:rsidRPr="00BE44DA" w:rsidRDefault="003805D3" w:rsidP="00295E7B">
            <w:pPr>
              <w:jc w:val="left"/>
              <w:rPr>
                <w:rFonts w:ascii="宋体" w:hAnsi="宋体"/>
                <w:snapToGrid w:val="0"/>
                <w:kern w:val="0"/>
              </w:rPr>
            </w:pPr>
            <w:r>
              <w:rPr>
                <w:rFonts w:ascii="宋体" w:hAnsi="宋体" w:hint="eastAsia"/>
                <w:snapToGrid w:val="0"/>
                <w:kern w:val="0"/>
              </w:rPr>
              <w:t>意见状态</w:t>
            </w:r>
          </w:p>
        </w:tc>
        <w:tc>
          <w:tcPr>
            <w:tcW w:w="1134" w:type="dxa"/>
            <w:shd w:val="clear" w:color="auto" w:fill="auto"/>
          </w:tcPr>
          <w:p w14:paraId="539DB54E" w14:textId="77777777" w:rsidR="003805D3" w:rsidRPr="00736667" w:rsidRDefault="003805D3" w:rsidP="00295E7B">
            <w:pPr>
              <w:jc w:val="left"/>
              <w:rPr>
                <w:rFonts w:ascii="宋体" w:hAnsi="宋体"/>
                <w:snapToGrid w:val="0"/>
                <w:kern w:val="0"/>
              </w:rPr>
            </w:pPr>
          </w:p>
        </w:tc>
        <w:tc>
          <w:tcPr>
            <w:tcW w:w="1134" w:type="dxa"/>
            <w:shd w:val="clear" w:color="auto" w:fill="auto"/>
          </w:tcPr>
          <w:p w14:paraId="644148C6" w14:textId="7BB4BEBC" w:rsidR="003805D3" w:rsidRDefault="00D5708C" w:rsidP="00295E7B">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791D329" w14:textId="77777777" w:rsidR="003805D3" w:rsidRPr="00736667" w:rsidRDefault="003805D3" w:rsidP="00295E7B">
            <w:pPr>
              <w:tabs>
                <w:tab w:val="left" w:pos="706"/>
              </w:tabs>
              <w:jc w:val="left"/>
              <w:rPr>
                <w:rFonts w:ascii="宋体" w:hAnsi="宋体"/>
                <w:snapToGrid w:val="0"/>
                <w:kern w:val="0"/>
              </w:rPr>
            </w:pPr>
            <w:r>
              <w:rPr>
                <w:rFonts w:ascii="宋体" w:hAnsi="宋体"/>
                <w:snapToGrid w:val="0"/>
                <w:kern w:val="0"/>
              </w:rPr>
              <w:tab/>
            </w:r>
            <w:r w:rsidRPr="00BE44DA">
              <w:rPr>
                <w:rFonts w:ascii="宋体" w:hAnsi="宋体" w:hint="eastAsia"/>
                <w:snapToGrid w:val="0"/>
                <w:kern w:val="0"/>
              </w:rPr>
              <w:t>1-已反馈 0-未反馈</w:t>
            </w:r>
          </w:p>
        </w:tc>
      </w:tr>
    </w:tbl>
    <w:p w14:paraId="76BBD4FD" w14:textId="77777777" w:rsidR="003805D3" w:rsidRPr="00A9755C" w:rsidRDefault="003805D3" w:rsidP="003805D3">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EE6DDA1" w14:textId="77777777" w:rsidR="003805D3" w:rsidRPr="00A9755C" w:rsidRDefault="003805D3" w:rsidP="003805D3">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9D13CBC" w14:textId="77777777" w:rsidR="003805D3" w:rsidRPr="00FE1432" w:rsidRDefault="003805D3" w:rsidP="003805D3">
      <w:pPr>
        <w:pStyle w:val="6"/>
      </w:pPr>
      <w:r>
        <w:rPr>
          <w:rFonts w:hint="eastAsia"/>
        </w:rPr>
        <w:t>数据</w:t>
      </w:r>
      <w:r>
        <w:t>库表</w:t>
      </w:r>
    </w:p>
    <w:p w14:paraId="0B13CA92" w14:textId="77777777" w:rsidR="003805D3" w:rsidRDefault="003805D3" w:rsidP="003805D3">
      <w:pPr>
        <w:rPr>
          <w:kern w:val="0"/>
        </w:rPr>
      </w:pPr>
    </w:p>
    <w:p w14:paraId="4E9F83B1" w14:textId="77777777" w:rsidR="003805D3" w:rsidRDefault="003805D3" w:rsidP="00DE0BC2">
      <w:pPr>
        <w:rPr>
          <w:kern w:val="0"/>
        </w:rPr>
      </w:pPr>
    </w:p>
    <w:p w14:paraId="5A168B21" w14:textId="77777777" w:rsidR="00DE0BC2" w:rsidRPr="0082647F" w:rsidRDefault="00DE0BC2" w:rsidP="00DE0BC2">
      <w:pPr>
        <w:pStyle w:val="5"/>
      </w:pPr>
      <w:r>
        <w:rPr>
          <w:rFonts w:hint="eastAsia"/>
        </w:rPr>
        <w:t>意见</w:t>
      </w:r>
      <w:r>
        <w:t>回复</w:t>
      </w:r>
    </w:p>
    <w:p w14:paraId="2DE453F8" w14:textId="77777777" w:rsidR="00DE0BC2" w:rsidRDefault="00DE0BC2" w:rsidP="00DE0BC2">
      <w:pPr>
        <w:pStyle w:val="6"/>
      </w:pPr>
      <w:r>
        <w:rPr>
          <w:rFonts w:hint="eastAsia"/>
        </w:rPr>
        <w:t>功能</w:t>
      </w:r>
      <w:r>
        <w:t>描述</w:t>
      </w:r>
    </w:p>
    <w:p w14:paraId="2B7628E9"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对平台用户的意见进行反馈</w:t>
      </w:r>
      <w:r>
        <w:rPr>
          <w:rFonts w:ascii="宋体" w:hAnsi="宋体" w:hint="eastAsia"/>
          <w:kern w:val="0"/>
          <w:sz w:val="24"/>
          <w:szCs w:val="21"/>
        </w:rPr>
        <w:t>。</w:t>
      </w:r>
    </w:p>
    <w:p w14:paraId="6F0C47FC" w14:textId="77777777" w:rsidR="00DE0BC2" w:rsidRPr="00676A58" w:rsidRDefault="00DE0BC2" w:rsidP="00DE0BC2">
      <w:pPr>
        <w:pStyle w:val="6"/>
      </w:pPr>
      <w:r w:rsidRPr="00676A58">
        <w:rPr>
          <w:rFonts w:hint="eastAsia"/>
        </w:rPr>
        <w:lastRenderedPageBreak/>
        <w:t>处理流程</w:t>
      </w:r>
    </w:p>
    <w:p w14:paraId="45328A7A" w14:textId="77777777" w:rsidR="00DE0BC2" w:rsidRPr="004F010F" w:rsidRDefault="00DE0BC2" w:rsidP="00DE0BC2">
      <w:pPr>
        <w:ind w:left="289" w:firstLine="420"/>
      </w:pPr>
      <w:r w:rsidRPr="00646F01">
        <w:rPr>
          <w:rFonts w:hint="eastAsia"/>
          <w:b/>
          <w:sz w:val="24"/>
          <w:szCs w:val="24"/>
        </w:rPr>
        <w:t>【流程描述】</w:t>
      </w:r>
    </w:p>
    <w:p w14:paraId="3EF754F2"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根据意见用户ID，</w:t>
      </w:r>
      <w:r>
        <w:rPr>
          <w:rFonts w:ascii="宋体" w:hAnsi="宋体"/>
          <w:kern w:val="0"/>
          <w:sz w:val="24"/>
          <w:szCs w:val="21"/>
        </w:rPr>
        <w:t>将</w:t>
      </w:r>
      <w:r>
        <w:rPr>
          <w:rFonts w:ascii="宋体" w:hAnsi="宋体" w:hint="eastAsia"/>
          <w:kern w:val="0"/>
          <w:sz w:val="24"/>
          <w:szCs w:val="21"/>
        </w:rPr>
        <w:t>反馈意见通过消息推送到用户端，同时修改意见记录表的状态为已反馈。</w:t>
      </w:r>
      <w:r w:rsidRPr="00C3467F">
        <w:rPr>
          <w:rFonts w:ascii="宋体" w:hAnsi="宋体" w:hint="eastAsia"/>
          <w:kern w:val="0"/>
          <w:sz w:val="24"/>
          <w:szCs w:val="21"/>
        </w:rPr>
        <w:t xml:space="preserve"> </w:t>
      </w:r>
    </w:p>
    <w:p w14:paraId="31828D99" w14:textId="77777777" w:rsidR="00DE0BC2" w:rsidRPr="00F9212D" w:rsidRDefault="00DE0BC2" w:rsidP="00DE0BC2">
      <w:pPr>
        <w:pStyle w:val="6"/>
      </w:pPr>
      <w:bookmarkStart w:id="318" w:name="_输入_7"/>
      <w:bookmarkEnd w:id="318"/>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2578BA8C" w14:textId="77777777" w:rsidTr="004664EA">
        <w:tc>
          <w:tcPr>
            <w:tcW w:w="2126" w:type="dxa"/>
            <w:shd w:val="clear" w:color="auto" w:fill="E0E0E0"/>
          </w:tcPr>
          <w:p w14:paraId="787EFD92" w14:textId="77777777" w:rsidR="00DE0BC2" w:rsidRDefault="00DE0BC2" w:rsidP="004664EA">
            <w:pPr>
              <w:jc w:val="center"/>
              <w:rPr>
                <w:b/>
                <w:snapToGrid w:val="0"/>
                <w:kern w:val="0"/>
              </w:rPr>
            </w:pPr>
            <w:r w:rsidRPr="00736667">
              <w:rPr>
                <w:rFonts w:hint="eastAsia"/>
                <w:b/>
                <w:snapToGrid w:val="0"/>
                <w:kern w:val="0"/>
              </w:rPr>
              <w:t>输入要素</w:t>
            </w:r>
          </w:p>
          <w:p w14:paraId="3AD2C5D2" w14:textId="77777777" w:rsidR="00DE0BC2" w:rsidRPr="00736667" w:rsidRDefault="00DE0BC2" w:rsidP="004664EA">
            <w:pPr>
              <w:jc w:val="center"/>
              <w:rPr>
                <w:b/>
                <w:snapToGrid w:val="0"/>
                <w:kern w:val="0"/>
              </w:rPr>
            </w:pPr>
          </w:p>
        </w:tc>
        <w:tc>
          <w:tcPr>
            <w:tcW w:w="1134" w:type="dxa"/>
            <w:shd w:val="clear" w:color="auto" w:fill="E0E0E0"/>
          </w:tcPr>
          <w:p w14:paraId="42FBE5D3"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4ACB601"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00CF22DA"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32E54C1C" w14:textId="77777777" w:rsidTr="004664EA">
        <w:tc>
          <w:tcPr>
            <w:tcW w:w="2126" w:type="dxa"/>
            <w:shd w:val="clear" w:color="auto" w:fill="auto"/>
          </w:tcPr>
          <w:p w14:paraId="23994CED" w14:textId="77777777" w:rsidR="00DE0BC2" w:rsidRDefault="00DE0BC2" w:rsidP="004664EA">
            <w:pPr>
              <w:jc w:val="left"/>
              <w:rPr>
                <w:rFonts w:ascii="宋体" w:hAnsi="宋体"/>
                <w:snapToGrid w:val="0"/>
                <w:kern w:val="0"/>
              </w:rPr>
            </w:pPr>
            <w:r>
              <w:rPr>
                <w:rFonts w:ascii="宋体" w:hAnsi="宋体" w:hint="eastAsia"/>
                <w:snapToGrid w:val="0"/>
                <w:kern w:val="0"/>
              </w:rPr>
              <w:t>意见唯一标识</w:t>
            </w:r>
          </w:p>
        </w:tc>
        <w:tc>
          <w:tcPr>
            <w:tcW w:w="1134" w:type="dxa"/>
            <w:shd w:val="clear" w:color="auto" w:fill="auto"/>
          </w:tcPr>
          <w:p w14:paraId="4B28EAB0" w14:textId="77777777" w:rsidR="00DE0BC2" w:rsidRPr="00736667" w:rsidRDefault="00DE0BC2" w:rsidP="004664EA">
            <w:pPr>
              <w:jc w:val="left"/>
              <w:rPr>
                <w:rFonts w:ascii="宋体" w:hAnsi="宋体"/>
                <w:snapToGrid w:val="0"/>
                <w:kern w:val="0"/>
              </w:rPr>
            </w:pPr>
          </w:p>
        </w:tc>
        <w:tc>
          <w:tcPr>
            <w:tcW w:w="1134" w:type="dxa"/>
            <w:shd w:val="clear" w:color="auto" w:fill="auto"/>
          </w:tcPr>
          <w:p w14:paraId="7BC0482D"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1A9DCD9A" w14:textId="77777777" w:rsidR="00DE0BC2" w:rsidRPr="00736667" w:rsidRDefault="00DE0BC2" w:rsidP="004664EA">
            <w:pPr>
              <w:jc w:val="left"/>
              <w:rPr>
                <w:rFonts w:ascii="宋体" w:hAnsi="宋体"/>
                <w:snapToGrid w:val="0"/>
                <w:kern w:val="0"/>
              </w:rPr>
            </w:pPr>
          </w:p>
        </w:tc>
      </w:tr>
      <w:tr w:rsidR="00DE0BC2" w:rsidRPr="00736667" w14:paraId="2AA0AE65" w14:textId="77777777" w:rsidTr="004664EA">
        <w:tc>
          <w:tcPr>
            <w:tcW w:w="2126" w:type="dxa"/>
            <w:shd w:val="clear" w:color="auto" w:fill="auto"/>
          </w:tcPr>
          <w:p w14:paraId="21A5ACBC" w14:textId="77777777" w:rsidR="00DE0BC2" w:rsidRDefault="00DE0BC2" w:rsidP="004664EA">
            <w:pPr>
              <w:jc w:val="left"/>
              <w:rPr>
                <w:rFonts w:ascii="宋体" w:hAnsi="宋体"/>
                <w:snapToGrid w:val="0"/>
                <w:kern w:val="0"/>
              </w:rPr>
            </w:pPr>
            <w:r>
              <w:rPr>
                <w:rFonts w:ascii="宋体" w:hAnsi="宋体" w:hint="eastAsia"/>
                <w:snapToGrid w:val="0"/>
                <w:kern w:val="0"/>
              </w:rPr>
              <w:t>意见标题</w:t>
            </w:r>
          </w:p>
        </w:tc>
        <w:tc>
          <w:tcPr>
            <w:tcW w:w="1134" w:type="dxa"/>
            <w:shd w:val="clear" w:color="auto" w:fill="auto"/>
          </w:tcPr>
          <w:p w14:paraId="6BE0649D" w14:textId="77777777" w:rsidR="00DE0BC2" w:rsidRPr="00736667" w:rsidRDefault="00DE0BC2" w:rsidP="004664EA">
            <w:pPr>
              <w:jc w:val="left"/>
              <w:rPr>
                <w:rFonts w:ascii="宋体" w:hAnsi="宋体"/>
                <w:snapToGrid w:val="0"/>
                <w:kern w:val="0"/>
              </w:rPr>
            </w:pPr>
          </w:p>
        </w:tc>
        <w:tc>
          <w:tcPr>
            <w:tcW w:w="1134" w:type="dxa"/>
            <w:shd w:val="clear" w:color="auto" w:fill="auto"/>
          </w:tcPr>
          <w:p w14:paraId="1A80BD58"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57EC986F" w14:textId="77777777" w:rsidR="00DE0BC2" w:rsidRPr="00736667" w:rsidRDefault="00DE0BC2" w:rsidP="004664EA">
            <w:pPr>
              <w:jc w:val="left"/>
              <w:rPr>
                <w:rFonts w:ascii="宋体" w:hAnsi="宋体"/>
                <w:snapToGrid w:val="0"/>
                <w:kern w:val="0"/>
              </w:rPr>
            </w:pPr>
          </w:p>
        </w:tc>
      </w:tr>
      <w:tr w:rsidR="00DE0BC2" w:rsidRPr="00736667" w14:paraId="303B7818" w14:textId="77777777" w:rsidTr="004664EA">
        <w:tc>
          <w:tcPr>
            <w:tcW w:w="2126" w:type="dxa"/>
            <w:shd w:val="clear" w:color="auto" w:fill="auto"/>
          </w:tcPr>
          <w:p w14:paraId="714F2AE3" w14:textId="77777777" w:rsidR="00DE0BC2" w:rsidRDefault="00DE0BC2" w:rsidP="004664EA">
            <w:pPr>
              <w:jc w:val="left"/>
              <w:rPr>
                <w:rFonts w:ascii="宋体" w:hAnsi="宋体"/>
                <w:snapToGrid w:val="0"/>
                <w:kern w:val="0"/>
              </w:rPr>
            </w:pPr>
            <w:r>
              <w:rPr>
                <w:rFonts w:ascii="宋体" w:hAnsi="宋体" w:hint="eastAsia"/>
                <w:snapToGrid w:val="0"/>
                <w:kern w:val="0"/>
              </w:rPr>
              <w:t>意见内容</w:t>
            </w:r>
          </w:p>
        </w:tc>
        <w:tc>
          <w:tcPr>
            <w:tcW w:w="1134" w:type="dxa"/>
            <w:shd w:val="clear" w:color="auto" w:fill="auto"/>
          </w:tcPr>
          <w:p w14:paraId="052D2A46" w14:textId="77777777" w:rsidR="00DE0BC2" w:rsidRPr="00736667" w:rsidRDefault="00DE0BC2" w:rsidP="004664EA">
            <w:pPr>
              <w:jc w:val="left"/>
              <w:rPr>
                <w:rFonts w:ascii="宋体" w:hAnsi="宋体"/>
                <w:snapToGrid w:val="0"/>
                <w:kern w:val="0"/>
              </w:rPr>
            </w:pPr>
          </w:p>
        </w:tc>
        <w:tc>
          <w:tcPr>
            <w:tcW w:w="1134" w:type="dxa"/>
            <w:shd w:val="clear" w:color="auto" w:fill="auto"/>
          </w:tcPr>
          <w:p w14:paraId="30BB70CF"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21E38394" w14:textId="77777777" w:rsidR="00DE0BC2" w:rsidRPr="00736667" w:rsidRDefault="00DE0BC2" w:rsidP="004664EA">
            <w:pPr>
              <w:jc w:val="left"/>
              <w:rPr>
                <w:rFonts w:ascii="宋体" w:hAnsi="宋体"/>
                <w:snapToGrid w:val="0"/>
                <w:kern w:val="0"/>
              </w:rPr>
            </w:pPr>
          </w:p>
        </w:tc>
      </w:tr>
      <w:tr w:rsidR="00DE0BC2" w:rsidRPr="00736667" w14:paraId="0655B27C" w14:textId="77777777" w:rsidTr="004664EA">
        <w:tc>
          <w:tcPr>
            <w:tcW w:w="2126" w:type="dxa"/>
            <w:shd w:val="clear" w:color="auto" w:fill="auto"/>
          </w:tcPr>
          <w:p w14:paraId="747AF473" w14:textId="77777777" w:rsidR="00DE0BC2" w:rsidRDefault="00DE0BC2" w:rsidP="004664EA">
            <w:pPr>
              <w:jc w:val="left"/>
              <w:rPr>
                <w:rFonts w:ascii="宋体" w:hAnsi="宋体"/>
                <w:snapToGrid w:val="0"/>
                <w:kern w:val="0"/>
              </w:rPr>
            </w:pPr>
            <w:r>
              <w:rPr>
                <w:rFonts w:ascii="宋体" w:hAnsi="宋体" w:hint="eastAsia"/>
                <w:snapToGrid w:val="0"/>
                <w:kern w:val="0"/>
              </w:rPr>
              <w:t>意见</w:t>
            </w:r>
            <w:r>
              <w:rPr>
                <w:rFonts w:ascii="宋体" w:hAnsi="宋体"/>
                <w:snapToGrid w:val="0"/>
                <w:kern w:val="0"/>
              </w:rPr>
              <w:t>时间</w:t>
            </w:r>
          </w:p>
        </w:tc>
        <w:tc>
          <w:tcPr>
            <w:tcW w:w="1134" w:type="dxa"/>
            <w:shd w:val="clear" w:color="auto" w:fill="auto"/>
          </w:tcPr>
          <w:p w14:paraId="2C00E7C6" w14:textId="77777777" w:rsidR="00DE0BC2" w:rsidRPr="00736667" w:rsidRDefault="00DE0BC2" w:rsidP="004664EA">
            <w:pPr>
              <w:jc w:val="left"/>
              <w:rPr>
                <w:rFonts w:ascii="宋体" w:hAnsi="宋体"/>
                <w:snapToGrid w:val="0"/>
                <w:kern w:val="0"/>
              </w:rPr>
            </w:pPr>
          </w:p>
        </w:tc>
        <w:tc>
          <w:tcPr>
            <w:tcW w:w="1134" w:type="dxa"/>
            <w:shd w:val="clear" w:color="auto" w:fill="auto"/>
          </w:tcPr>
          <w:p w14:paraId="39C8647B"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57C39C72" w14:textId="77777777" w:rsidR="00DE0BC2" w:rsidRPr="00736667" w:rsidRDefault="00DE0BC2" w:rsidP="004664EA">
            <w:pPr>
              <w:jc w:val="left"/>
              <w:rPr>
                <w:rFonts w:ascii="宋体" w:hAnsi="宋体"/>
                <w:snapToGrid w:val="0"/>
                <w:kern w:val="0"/>
              </w:rPr>
            </w:pPr>
          </w:p>
        </w:tc>
      </w:tr>
      <w:tr w:rsidR="00DE0BC2" w:rsidRPr="00736667" w14:paraId="4BA3712D" w14:textId="77777777" w:rsidTr="004664EA">
        <w:tc>
          <w:tcPr>
            <w:tcW w:w="2126" w:type="dxa"/>
            <w:shd w:val="clear" w:color="auto" w:fill="auto"/>
          </w:tcPr>
          <w:p w14:paraId="20ACF632" w14:textId="77777777" w:rsidR="00DE0BC2" w:rsidRPr="00BE44DA" w:rsidRDefault="00DE0BC2" w:rsidP="004664EA">
            <w:pPr>
              <w:jc w:val="left"/>
              <w:rPr>
                <w:rFonts w:ascii="宋体" w:hAnsi="宋体"/>
                <w:snapToGrid w:val="0"/>
                <w:kern w:val="0"/>
              </w:rPr>
            </w:pPr>
            <w:r>
              <w:rPr>
                <w:rFonts w:ascii="宋体" w:hAnsi="宋体" w:hint="eastAsia"/>
                <w:snapToGrid w:val="0"/>
                <w:kern w:val="0"/>
              </w:rPr>
              <w:t>反馈意见</w:t>
            </w:r>
          </w:p>
        </w:tc>
        <w:tc>
          <w:tcPr>
            <w:tcW w:w="1134" w:type="dxa"/>
            <w:shd w:val="clear" w:color="auto" w:fill="auto"/>
          </w:tcPr>
          <w:p w14:paraId="266DAA04" w14:textId="77777777" w:rsidR="00DE0BC2" w:rsidRPr="00736667" w:rsidRDefault="00DE0BC2" w:rsidP="004664EA">
            <w:pPr>
              <w:jc w:val="left"/>
              <w:rPr>
                <w:rFonts w:ascii="宋体" w:hAnsi="宋体"/>
                <w:snapToGrid w:val="0"/>
                <w:kern w:val="0"/>
              </w:rPr>
            </w:pPr>
          </w:p>
        </w:tc>
        <w:tc>
          <w:tcPr>
            <w:tcW w:w="1134" w:type="dxa"/>
            <w:shd w:val="clear" w:color="auto" w:fill="auto"/>
          </w:tcPr>
          <w:p w14:paraId="58202ABA"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65140227" w14:textId="77777777" w:rsidR="00DE0BC2" w:rsidRPr="00736667" w:rsidRDefault="00DE0BC2" w:rsidP="004664EA">
            <w:pPr>
              <w:tabs>
                <w:tab w:val="left" w:pos="706"/>
              </w:tabs>
              <w:jc w:val="left"/>
              <w:rPr>
                <w:rFonts w:ascii="宋体" w:hAnsi="宋体"/>
                <w:snapToGrid w:val="0"/>
                <w:kern w:val="0"/>
              </w:rPr>
            </w:pPr>
            <w:r>
              <w:rPr>
                <w:rFonts w:ascii="宋体" w:hAnsi="宋体"/>
                <w:snapToGrid w:val="0"/>
                <w:kern w:val="0"/>
              </w:rPr>
              <w:tab/>
            </w:r>
          </w:p>
        </w:tc>
      </w:tr>
      <w:tr w:rsidR="00DE0BC2" w:rsidRPr="00736667" w14:paraId="55E47366" w14:textId="77777777" w:rsidTr="004664EA">
        <w:tc>
          <w:tcPr>
            <w:tcW w:w="2126" w:type="dxa"/>
            <w:shd w:val="clear" w:color="auto" w:fill="auto"/>
          </w:tcPr>
          <w:p w14:paraId="5839B179" w14:textId="77777777" w:rsidR="00DE0BC2" w:rsidRDefault="00DE0BC2" w:rsidP="004664EA">
            <w:pPr>
              <w:jc w:val="left"/>
              <w:rPr>
                <w:rFonts w:ascii="宋体" w:hAnsi="宋体"/>
                <w:snapToGrid w:val="0"/>
                <w:kern w:val="0"/>
              </w:rPr>
            </w:pPr>
            <w:r>
              <w:rPr>
                <w:rFonts w:ascii="宋体" w:hAnsi="宋体" w:hint="eastAsia"/>
                <w:snapToGrid w:val="0"/>
                <w:kern w:val="0"/>
              </w:rPr>
              <w:t>反馈</w:t>
            </w:r>
            <w:r>
              <w:rPr>
                <w:rFonts w:ascii="宋体" w:hAnsi="宋体"/>
                <w:snapToGrid w:val="0"/>
                <w:kern w:val="0"/>
              </w:rPr>
              <w:t>时间</w:t>
            </w:r>
          </w:p>
        </w:tc>
        <w:tc>
          <w:tcPr>
            <w:tcW w:w="1134" w:type="dxa"/>
            <w:shd w:val="clear" w:color="auto" w:fill="auto"/>
          </w:tcPr>
          <w:p w14:paraId="385A5EE7" w14:textId="77777777" w:rsidR="00DE0BC2" w:rsidRPr="00736667" w:rsidRDefault="00DE0BC2" w:rsidP="004664EA">
            <w:pPr>
              <w:jc w:val="left"/>
              <w:rPr>
                <w:rFonts w:ascii="宋体" w:hAnsi="宋体"/>
                <w:snapToGrid w:val="0"/>
                <w:kern w:val="0"/>
              </w:rPr>
            </w:pPr>
          </w:p>
        </w:tc>
        <w:tc>
          <w:tcPr>
            <w:tcW w:w="1134" w:type="dxa"/>
            <w:shd w:val="clear" w:color="auto" w:fill="auto"/>
          </w:tcPr>
          <w:p w14:paraId="7DF785A0"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1BCE56CB" w14:textId="77777777" w:rsidR="00DE0BC2" w:rsidRDefault="00DE0BC2" w:rsidP="004664EA">
            <w:pPr>
              <w:tabs>
                <w:tab w:val="left" w:pos="706"/>
              </w:tabs>
              <w:jc w:val="left"/>
              <w:rPr>
                <w:rFonts w:ascii="宋体" w:hAnsi="宋体"/>
                <w:snapToGrid w:val="0"/>
                <w:kern w:val="0"/>
              </w:rPr>
            </w:pPr>
          </w:p>
        </w:tc>
      </w:tr>
    </w:tbl>
    <w:p w14:paraId="382BFF19"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AE64345" w14:textId="77777777" w:rsidR="00DE0BC2" w:rsidRPr="00C56A4E" w:rsidRDefault="00DE0BC2" w:rsidP="00DE0BC2"/>
    <w:p w14:paraId="3EAF51BC" w14:textId="77777777" w:rsidR="00DE0BC2" w:rsidRPr="00A52328" w:rsidRDefault="00DE0BC2" w:rsidP="00DE0BC2">
      <w:pPr>
        <w:pStyle w:val="6"/>
      </w:pPr>
      <w:bookmarkStart w:id="319" w:name="_输出_8"/>
      <w:bookmarkEnd w:id="319"/>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1C8C316F" w14:textId="77777777" w:rsidTr="004664EA">
        <w:tc>
          <w:tcPr>
            <w:tcW w:w="2126" w:type="dxa"/>
            <w:shd w:val="clear" w:color="auto" w:fill="E0E0E0"/>
          </w:tcPr>
          <w:p w14:paraId="66DF5E74"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22377B15"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579A088"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66105B51"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045EE1A2" w14:textId="77777777" w:rsidTr="004664EA">
        <w:tc>
          <w:tcPr>
            <w:tcW w:w="2126" w:type="dxa"/>
            <w:shd w:val="clear" w:color="auto" w:fill="auto"/>
          </w:tcPr>
          <w:p w14:paraId="49511E3B" w14:textId="77777777" w:rsidR="00DE0BC2" w:rsidRDefault="00DE0BC2" w:rsidP="004664EA">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48018C09" w14:textId="77777777" w:rsidR="00DE0BC2" w:rsidRPr="00736667" w:rsidRDefault="00DE0BC2" w:rsidP="004664EA">
            <w:pPr>
              <w:jc w:val="left"/>
              <w:rPr>
                <w:rFonts w:ascii="宋体" w:hAnsi="宋体"/>
                <w:snapToGrid w:val="0"/>
                <w:kern w:val="0"/>
              </w:rPr>
            </w:pPr>
          </w:p>
        </w:tc>
        <w:tc>
          <w:tcPr>
            <w:tcW w:w="1134" w:type="dxa"/>
            <w:shd w:val="clear" w:color="auto" w:fill="auto"/>
          </w:tcPr>
          <w:p w14:paraId="7E65FD7F" w14:textId="77777777" w:rsidR="00DE0BC2" w:rsidRDefault="00DE0BC2" w:rsidP="004664EA">
            <w:pPr>
              <w:jc w:val="left"/>
              <w:rPr>
                <w:rFonts w:ascii="宋体" w:hAnsi="宋体"/>
                <w:snapToGrid w:val="0"/>
                <w:kern w:val="0"/>
              </w:rPr>
            </w:pPr>
          </w:p>
        </w:tc>
        <w:tc>
          <w:tcPr>
            <w:tcW w:w="3119" w:type="dxa"/>
            <w:shd w:val="clear" w:color="auto" w:fill="auto"/>
          </w:tcPr>
          <w:p w14:paraId="29BAF53D" w14:textId="77777777" w:rsidR="00DE0BC2" w:rsidRPr="00736667" w:rsidRDefault="00DE0BC2" w:rsidP="004664EA">
            <w:pPr>
              <w:jc w:val="left"/>
              <w:rPr>
                <w:rFonts w:ascii="宋体" w:hAnsi="宋体"/>
                <w:snapToGrid w:val="0"/>
                <w:kern w:val="0"/>
              </w:rPr>
            </w:pPr>
            <w:r>
              <w:rPr>
                <w:rFonts w:ascii="宋体" w:hAnsi="宋体" w:hint="eastAsia"/>
                <w:snapToGrid w:val="0"/>
                <w:kern w:val="0"/>
              </w:rPr>
              <w:t>1-成功 0-失败</w:t>
            </w:r>
          </w:p>
        </w:tc>
      </w:tr>
      <w:tr w:rsidR="00DE0BC2" w:rsidRPr="00736667" w14:paraId="21FB94AF" w14:textId="77777777" w:rsidTr="004664EA">
        <w:tc>
          <w:tcPr>
            <w:tcW w:w="2126" w:type="dxa"/>
            <w:shd w:val="clear" w:color="auto" w:fill="auto"/>
          </w:tcPr>
          <w:p w14:paraId="4702A75E" w14:textId="77777777" w:rsidR="00DE0BC2" w:rsidRDefault="00DE0BC2" w:rsidP="004664EA">
            <w:pPr>
              <w:jc w:val="left"/>
              <w:rPr>
                <w:rFonts w:ascii="宋体" w:hAnsi="宋体"/>
                <w:snapToGrid w:val="0"/>
                <w:kern w:val="0"/>
              </w:rPr>
            </w:pPr>
            <w:r>
              <w:rPr>
                <w:rFonts w:ascii="宋体" w:hAnsi="宋体"/>
                <w:snapToGrid w:val="0"/>
                <w:kern w:val="0"/>
              </w:rPr>
              <w:t>备注</w:t>
            </w:r>
          </w:p>
        </w:tc>
        <w:tc>
          <w:tcPr>
            <w:tcW w:w="1134" w:type="dxa"/>
            <w:shd w:val="clear" w:color="auto" w:fill="auto"/>
          </w:tcPr>
          <w:p w14:paraId="4BDB9EBC" w14:textId="77777777" w:rsidR="00DE0BC2" w:rsidRPr="00736667" w:rsidRDefault="00DE0BC2" w:rsidP="004664EA">
            <w:pPr>
              <w:jc w:val="left"/>
              <w:rPr>
                <w:rFonts w:ascii="宋体" w:hAnsi="宋体"/>
                <w:snapToGrid w:val="0"/>
                <w:kern w:val="0"/>
              </w:rPr>
            </w:pPr>
          </w:p>
        </w:tc>
        <w:tc>
          <w:tcPr>
            <w:tcW w:w="1134" w:type="dxa"/>
            <w:shd w:val="clear" w:color="auto" w:fill="auto"/>
          </w:tcPr>
          <w:p w14:paraId="4365671E" w14:textId="77777777" w:rsidR="00DE0BC2" w:rsidRDefault="00DE0BC2" w:rsidP="004664EA">
            <w:pPr>
              <w:jc w:val="left"/>
              <w:rPr>
                <w:rFonts w:ascii="宋体" w:hAnsi="宋体"/>
                <w:snapToGrid w:val="0"/>
                <w:kern w:val="0"/>
              </w:rPr>
            </w:pPr>
          </w:p>
        </w:tc>
        <w:tc>
          <w:tcPr>
            <w:tcW w:w="3119" w:type="dxa"/>
            <w:shd w:val="clear" w:color="auto" w:fill="auto"/>
          </w:tcPr>
          <w:p w14:paraId="2431B50E" w14:textId="77777777" w:rsidR="00DE0BC2" w:rsidRPr="00736667" w:rsidRDefault="00DE0BC2" w:rsidP="004664EA">
            <w:pPr>
              <w:jc w:val="left"/>
              <w:rPr>
                <w:rFonts w:ascii="宋体" w:hAnsi="宋体"/>
                <w:snapToGrid w:val="0"/>
                <w:kern w:val="0"/>
              </w:rPr>
            </w:pPr>
          </w:p>
        </w:tc>
      </w:tr>
    </w:tbl>
    <w:p w14:paraId="4B83B2B3"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66B4E8D" w14:textId="77777777" w:rsidR="00DE0BC2" w:rsidRDefault="00DE0BC2" w:rsidP="00DE0BC2">
      <w:pPr>
        <w:pStyle w:val="6"/>
      </w:pPr>
      <w:r>
        <w:rPr>
          <w:rFonts w:hint="eastAsia"/>
        </w:rPr>
        <w:t>数据</w:t>
      </w:r>
      <w:r>
        <w:t>库表</w:t>
      </w:r>
    </w:p>
    <w:p w14:paraId="2DB142AD" w14:textId="77777777" w:rsidR="00DE0BC2" w:rsidRPr="00867FE8" w:rsidRDefault="00DE0BC2" w:rsidP="00DE0BC2">
      <w:r>
        <w:rPr>
          <w:rFonts w:ascii="宋体" w:hAnsi="宋体" w:hint="eastAsia"/>
          <w:kern w:val="0"/>
          <w:sz w:val="24"/>
          <w:szCs w:val="21"/>
        </w:rPr>
        <w:t>意见记录表</w:t>
      </w:r>
    </w:p>
    <w:p w14:paraId="0457BD52" w14:textId="460B20F4" w:rsidR="00DE0BC2" w:rsidRPr="0082647F" w:rsidRDefault="00DE0BC2" w:rsidP="00DE0BC2">
      <w:pPr>
        <w:pStyle w:val="5"/>
      </w:pPr>
      <w:r>
        <w:rPr>
          <w:rFonts w:hint="eastAsia"/>
        </w:rPr>
        <w:t>消息</w:t>
      </w:r>
      <w:r>
        <w:t>模板设置</w:t>
      </w:r>
      <w:r w:rsidR="00E70BE2">
        <w:rPr>
          <w:rFonts w:hint="eastAsia"/>
        </w:rPr>
        <w:t>（已取消）</w:t>
      </w:r>
    </w:p>
    <w:p w14:paraId="797DB90C" w14:textId="77777777" w:rsidR="00DE0BC2" w:rsidRPr="0082647F" w:rsidRDefault="00DE0BC2" w:rsidP="00DE0BC2">
      <w:pPr>
        <w:pStyle w:val="5"/>
      </w:pPr>
      <w:bookmarkStart w:id="320" w:name="_输入_8"/>
      <w:bookmarkStart w:id="321" w:name="_输出_9"/>
      <w:bookmarkEnd w:id="320"/>
      <w:bookmarkEnd w:id="321"/>
      <w:r>
        <w:rPr>
          <w:rFonts w:hint="eastAsia"/>
        </w:rPr>
        <w:t>消息</w:t>
      </w:r>
      <w:r>
        <w:t>发送</w:t>
      </w:r>
      <w:r>
        <w:rPr>
          <w:rFonts w:hint="eastAsia"/>
        </w:rPr>
        <w:t>/</w:t>
      </w:r>
      <w:r>
        <w:rPr>
          <w:rFonts w:hint="eastAsia"/>
        </w:rPr>
        <w:t>推送</w:t>
      </w:r>
    </w:p>
    <w:p w14:paraId="6730E756" w14:textId="77777777" w:rsidR="00DE0BC2" w:rsidRDefault="00DE0BC2" w:rsidP="00DE0BC2">
      <w:pPr>
        <w:pStyle w:val="6"/>
      </w:pPr>
      <w:r>
        <w:rPr>
          <w:rFonts w:hint="eastAsia"/>
        </w:rPr>
        <w:t>功能</w:t>
      </w:r>
      <w:r>
        <w:t>描述</w:t>
      </w:r>
    </w:p>
    <w:p w14:paraId="5A27B052"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平台产生的消息推送到指定用户端。</w:t>
      </w:r>
    </w:p>
    <w:p w14:paraId="3FA43113" w14:textId="77777777" w:rsidR="00DE0BC2" w:rsidRPr="00676A58" w:rsidRDefault="00DE0BC2" w:rsidP="00DE0BC2">
      <w:pPr>
        <w:pStyle w:val="6"/>
      </w:pPr>
      <w:r w:rsidRPr="00676A58">
        <w:rPr>
          <w:rFonts w:hint="eastAsia"/>
        </w:rPr>
        <w:t>处理流程</w:t>
      </w:r>
    </w:p>
    <w:p w14:paraId="18FB8656" w14:textId="77777777" w:rsidR="00DE0BC2" w:rsidRPr="004F010F" w:rsidRDefault="00DE0BC2" w:rsidP="00DE0BC2">
      <w:pPr>
        <w:ind w:left="289" w:firstLine="420"/>
      </w:pPr>
      <w:r w:rsidRPr="00646F01">
        <w:rPr>
          <w:rFonts w:hint="eastAsia"/>
          <w:b/>
          <w:sz w:val="24"/>
          <w:szCs w:val="24"/>
        </w:rPr>
        <w:t>【流程描述】</w:t>
      </w:r>
    </w:p>
    <w:p w14:paraId="045D6252" w14:textId="77777777" w:rsidR="00DE0BC2" w:rsidRPr="00AB36FD"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消息推送目标端分为两个</w:t>
      </w:r>
      <w:r>
        <w:rPr>
          <w:rFonts w:ascii="宋体" w:hAnsi="宋体" w:hint="eastAsia"/>
          <w:kern w:val="0"/>
          <w:sz w:val="24"/>
          <w:szCs w:val="21"/>
        </w:rPr>
        <w:t>：</w:t>
      </w:r>
      <w:r>
        <w:rPr>
          <w:rFonts w:ascii="宋体" w:hAnsi="宋体"/>
          <w:kern w:val="0"/>
          <w:sz w:val="24"/>
          <w:szCs w:val="21"/>
        </w:rPr>
        <w:t>渠道人APP和资金方接口</w:t>
      </w:r>
      <w:r>
        <w:rPr>
          <w:rFonts w:ascii="宋体" w:hAnsi="宋体" w:hint="eastAsia"/>
          <w:kern w:val="0"/>
          <w:sz w:val="24"/>
          <w:szCs w:val="21"/>
        </w:rPr>
        <w:t>。</w:t>
      </w:r>
      <w:r>
        <w:rPr>
          <w:rFonts w:ascii="宋体" w:hAnsi="宋体"/>
          <w:kern w:val="0"/>
          <w:sz w:val="24"/>
          <w:szCs w:val="21"/>
        </w:rPr>
        <w:t>渠道人APP的消息推送使用第三方插件实现消息推送到app</w:t>
      </w:r>
      <w:r>
        <w:rPr>
          <w:rFonts w:ascii="宋体" w:hAnsi="宋体" w:hint="eastAsia"/>
          <w:kern w:val="0"/>
          <w:sz w:val="24"/>
          <w:szCs w:val="21"/>
        </w:rPr>
        <w:t>；</w:t>
      </w:r>
      <w:r>
        <w:rPr>
          <w:rFonts w:ascii="宋体" w:hAnsi="宋体"/>
          <w:kern w:val="0"/>
          <w:sz w:val="24"/>
          <w:szCs w:val="21"/>
        </w:rPr>
        <w:t>资金方接口的消息推送使用消息中间件的方式</w:t>
      </w:r>
      <w:r>
        <w:rPr>
          <w:rFonts w:ascii="宋体" w:hAnsi="宋体" w:hint="eastAsia"/>
          <w:kern w:val="0"/>
          <w:sz w:val="24"/>
          <w:szCs w:val="21"/>
        </w:rPr>
        <w:t>，前期因资金方接口缺失，暂不实现，改为资金方登录平台资金方管理端查询未读消息，同时记录消息到</w:t>
      </w:r>
      <w:r>
        <w:rPr>
          <w:rFonts w:ascii="宋体" w:hAnsi="宋体" w:hint="eastAsia"/>
          <w:kern w:val="0"/>
          <w:sz w:val="24"/>
          <w:szCs w:val="21"/>
        </w:rPr>
        <w:lastRenderedPageBreak/>
        <w:t>消息记录表。</w:t>
      </w:r>
    </w:p>
    <w:p w14:paraId="0D91856F" w14:textId="77777777" w:rsidR="00DE0BC2" w:rsidRPr="00F9212D" w:rsidRDefault="00DE0BC2" w:rsidP="00DE0BC2">
      <w:pPr>
        <w:pStyle w:val="6"/>
      </w:pPr>
      <w:bookmarkStart w:id="322" w:name="_输入_9"/>
      <w:bookmarkEnd w:id="322"/>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22FB6921" w14:textId="77777777" w:rsidTr="004664EA">
        <w:tc>
          <w:tcPr>
            <w:tcW w:w="2126" w:type="dxa"/>
            <w:shd w:val="clear" w:color="auto" w:fill="E0E0E0"/>
          </w:tcPr>
          <w:p w14:paraId="22B8BC28" w14:textId="77777777" w:rsidR="00DE0BC2" w:rsidRDefault="00DE0BC2" w:rsidP="004664EA">
            <w:pPr>
              <w:jc w:val="center"/>
              <w:rPr>
                <w:b/>
                <w:snapToGrid w:val="0"/>
                <w:kern w:val="0"/>
              </w:rPr>
            </w:pPr>
            <w:r w:rsidRPr="00736667">
              <w:rPr>
                <w:rFonts w:hint="eastAsia"/>
                <w:b/>
                <w:snapToGrid w:val="0"/>
                <w:kern w:val="0"/>
              </w:rPr>
              <w:t>输入要素</w:t>
            </w:r>
          </w:p>
          <w:p w14:paraId="2417134A" w14:textId="77777777" w:rsidR="00DE0BC2" w:rsidRPr="00736667" w:rsidRDefault="00DE0BC2" w:rsidP="004664EA">
            <w:pPr>
              <w:jc w:val="center"/>
              <w:rPr>
                <w:b/>
                <w:snapToGrid w:val="0"/>
                <w:kern w:val="0"/>
              </w:rPr>
            </w:pPr>
          </w:p>
        </w:tc>
        <w:tc>
          <w:tcPr>
            <w:tcW w:w="1134" w:type="dxa"/>
            <w:shd w:val="clear" w:color="auto" w:fill="E0E0E0"/>
          </w:tcPr>
          <w:p w14:paraId="244BBFAC"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904EF65"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1D60BB3A"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199662AC" w14:textId="77777777" w:rsidTr="004664EA">
        <w:tc>
          <w:tcPr>
            <w:tcW w:w="2126" w:type="dxa"/>
            <w:shd w:val="clear" w:color="auto" w:fill="auto"/>
          </w:tcPr>
          <w:p w14:paraId="21FCCE4A" w14:textId="77777777" w:rsidR="00DE0BC2" w:rsidRDefault="00DE0BC2" w:rsidP="004664EA">
            <w:pPr>
              <w:jc w:val="left"/>
              <w:rPr>
                <w:rFonts w:ascii="宋体" w:hAnsi="宋体"/>
                <w:snapToGrid w:val="0"/>
                <w:kern w:val="0"/>
              </w:rPr>
            </w:pPr>
            <w:r>
              <w:rPr>
                <w:rFonts w:ascii="宋体" w:hAnsi="宋体" w:hint="eastAsia"/>
                <w:snapToGrid w:val="0"/>
                <w:kern w:val="0"/>
              </w:rPr>
              <w:t>接收用户唯一标识</w:t>
            </w:r>
          </w:p>
        </w:tc>
        <w:tc>
          <w:tcPr>
            <w:tcW w:w="1134" w:type="dxa"/>
            <w:shd w:val="clear" w:color="auto" w:fill="auto"/>
          </w:tcPr>
          <w:p w14:paraId="7A82A24E" w14:textId="77777777" w:rsidR="00DE0BC2" w:rsidRPr="00736667" w:rsidRDefault="00DE0BC2" w:rsidP="004664EA">
            <w:pPr>
              <w:jc w:val="left"/>
              <w:rPr>
                <w:rFonts w:ascii="宋体" w:hAnsi="宋体"/>
                <w:snapToGrid w:val="0"/>
                <w:kern w:val="0"/>
              </w:rPr>
            </w:pPr>
          </w:p>
        </w:tc>
        <w:tc>
          <w:tcPr>
            <w:tcW w:w="1134" w:type="dxa"/>
            <w:shd w:val="clear" w:color="auto" w:fill="auto"/>
          </w:tcPr>
          <w:p w14:paraId="009977BC" w14:textId="377297DF" w:rsidR="00DE0BC2" w:rsidRDefault="00DE0BC2" w:rsidP="004664EA">
            <w:pPr>
              <w:jc w:val="left"/>
              <w:rPr>
                <w:rFonts w:ascii="宋体" w:hAnsi="宋体"/>
                <w:snapToGrid w:val="0"/>
                <w:kern w:val="0"/>
              </w:rPr>
            </w:pPr>
            <w:del w:id="323" w:author="wangq" w:date="2017-09-04T23:28:00Z">
              <w:r w:rsidDel="00102E99">
                <w:rPr>
                  <w:rFonts w:ascii="宋体" w:hAnsi="宋体"/>
                  <w:snapToGrid w:val="0"/>
                  <w:kern w:val="0"/>
                </w:rPr>
                <w:delText>Y</w:delText>
              </w:r>
            </w:del>
            <w:ins w:id="324" w:author="wangq" w:date="2017-09-04T23:28:00Z">
              <w:r w:rsidR="00102E99">
                <w:rPr>
                  <w:rFonts w:ascii="宋体" w:hAnsi="宋体"/>
                  <w:snapToGrid w:val="0"/>
                  <w:kern w:val="0"/>
                </w:rPr>
                <w:t>N</w:t>
              </w:r>
            </w:ins>
          </w:p>
        </w:tc>
        <w:tc>
          <w:tcPr>
            <w:tcW w:w="3119" w:type="dxa"/>
            <w:shd w:val="clear" w:color="auto" w:fill="auto"/>
          </w:tcPr>
          <w:p w14:paraId="1A932245" w14:textId="77777777" w:rsidR="00DE0BC2" w:rsidRPr="00736667" w:rsidRDefault="00DE0BC2" w:rsidP="004664EA">
            <w:pPr>
              <w:jc w:val="left"/>
              <w:rPr>
                <w:rFonts w:ascii="宋体" w:hAnsi="宋体"/>
                <w:snapToGrid w:val="0"/>
                <w:kern w:val="0"/>
              </w:rPr>
            </w:pPr>
          </w:p>
        </w:tc>
      </w:tr>
      <w:tr w:rsidR="00DE0BC2" w:rsidRPr="00736667" w14:paraId="51388339" w14:textId="77777777" w:rsidTr="004664EA">
        <w:tc>
          <w:tcPr>
            <w:tcW w:w="2126" w:type="dxa"/>
            <w:shd w:val="clear" w:color="auto" w:fill="auto"/>
          </w:tcPr>
          <w:p w14:paraId="395428E7" w14:textId="77777777" w:rsidR="00DE0BC2" w:rsidRDefault="00DE0BC2" w:rsidP="004664EA">
            <w:pPr>
              <w:jc w:val="left"/>
              <w:rPr>
                <w:rFonts w:ascii="宋体" w:hAnsi="宋体"/>
                <w:snapToGrid w:val="0"/>
                <w:kern w:val="0"/>
              </w:rPr>
            </w:pPr>
            <w:r w:rsidRPr="008E6462">
              <w:rPr>
                <w:rFonts w:ascii="宋体" w:hAnsi="宋体" w:hint="eastAsia"/>
                <w:snapToGrid w:val="0"/>
                <w:kern w:val="0"/>
              </w:rPr>
              <w:t>消息模板代码</w:t>
            </w:r>
          </w:p>
        </w:tc>
        <w:tc>
          <w:tcPr>
            <w:tcW w:w="1134" w:type="dxa"/>
            <w:shd w:val="clear" w:color="auto" w:fill="auto"/>
          </w:tcPr>
          <w:p w14:paraId="6CB201E4" w14:textId="77777777" w:rsidR="00DE0BC2" w:rsidRPr="00736667" w:rsidRDefault="00DE0BC2" w:rsidP="004664EA">
            <w:pPr>
              <w:jc w:val="left"/>
              <w:rPr>
                <w:rFonts w:ascii="宋体" w:hAnsi="宋体"/>
                <w:snapToGrid w:val="0"/>
                <w:kern w:val="0"/>
              </w:rPr>
            </w:pPr>
          </w:p>
        </w:tc>
        <w:tc>
          <w:tcPr>
            <w:tcW w:w="1134" w:type="dxa"/>
            <w:shd w:val="clear" w:color="auto" w:fill="auto"/>
          </w:tcPr>
          <w:p w14:paraId="03FF736E"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79FBF024" w14:textId="77777777" w:rsidR="00DE0BC2" w:rsidRPr="00736667" w:rsidRDefault="00DE0BC2" w:rsidP="004664EA">
            <w:pPr>
              <w:jc w:val="left"/>
              <w:rPr>
                <w:rFonts w:ascii="宋体" w:hAnsi="宋体"/>
                <w:snapToGrid w:val="0"/>
                <w:kern w:val="0"/>
              </w:rPr>
            </w:pPr>
          </w:p>
        </w:tc>
      </w:tr>
      <w:tr w:rsidR="00DE0BC2" w:rsidRPr="00736667" w14:paraId="4256E369" w14:textId="77777777" w:rsidTr="004664EA">
        <w:tc>
          <w:tcPr>
            <w:tcW w:w="2126" w:type="dxa"/>
            <w:shd w:val="clear" w:color="auto" w:fill="auto"/>
          </w:tcPr>
          <w:p w14:paraId="000EFC26" w14:textId="77777777" w:rsidR="00DE0BC2" w:rsidRDefault="00DE0BC2" w:rsidP="004664EA">
            <w:pPr>
              <w:jc w:val="left"/>
              <w:rPr>
                <w:rFonts w:ascii="宋体" w:hAnsi="宋体"/>
                <w:snapToGrid w:val="0"/>
                <w:kern w:val="0"/>
              </w:rPr>
            </w:pPr>
            <w:r>
              <w:rPr>
                <w:rFonts w:ascii="宋体" w:hAnsi="宋体" w:hint="eastAsia"/>
                <w:snapToGrid w:val="0"/>
                <w:kern w:val="0"/>
              </w:rPr>
              <w:t>消息标题</w:t>
            </w:r>
          </w:p>
        </w:tc>
        <w:tc>
          <w:tcPr>
            <w:tcW w:w="1134" w:type="dxa"/>
            <w:shd w:val="clear" w:color="auto" w:fill="auto"/>
          </w:tcPr>
          <w:p w14:paraId="59EBFA7F" w14:textId="77777777" w:rsidR="00DE0BC2" w:rsidRPr="00736667" w:rsidRDefault="00DE0BC2" w:rsidP="004664EA">
            <w:pPr>
              <w:jc w:val="left"/>
              <w:rPr>
                <w:rFonts w:ascii="宋体" w:hAnsi="宋体"/>
                <w:snapToGrid w:val="0"/>
                <w:kern w:val="0"/>
              </w:rPr>
            </w:pPr>
          </w:p>
        </w:tc>
        <w:tc>
          <w:tcPr>
            <w:tcW w:w="1134" w:type="dxa"/>
            <w:shd w:val="clear" w:color="auto" w:fill="auto"/>
          </w:tcPr>
          <w:p w14:paraId="4CF5B8EC"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09C41499" w14:textId="77777777" w:rsidR="00DE0BC2" w:rsidRPr="00736667" w:rsidRDefault="00DE0BC2" w:rsidP="004664EA">
            <w:pPr>
              <w:jc w:val="left"/>
              <w:rPr>
                <w:rFonts w:ascii="宋体" w:hAnsi="宋体"/>
                <w:snapToGrid w:val="0"/>
                <w:kern w:val="0"/>
              </w:rPr>
            </w:pPr>
          </w:p>
        </w:tc>
      </w:tr>
      <w:tr w:rsidR="00DE0BC2" w:rsidRPr="00736667" w14:paraId="5E6D47F3" w14:textId="77777777" w:rsidTr="004664EA">
        <w:tc>
          <w:tcPr>
            <w:tcW w:w="2126" w:type="dxa"/>
            <w:shd w:val="clear" w:color="auto" w:fill="auto"/>
          </w:tcPr>
          <w:p w14:paraId="1A5F04F8" w14:textId="77777777" w:rsidR="00DE0BC2" w:rsidRDefault="00DE0BC2" w:rsidP="004664EA">
            <w:pPr>
              <w:jc w:val="left"/>
              <w:rPr>
                <w:rFonts w:ascii="宋体" w:hAnsi="宋体"/>
                <w:snapToGrid w:val="0"/>
                <w:kern w:val="0"/>
              </w:rPr>
            </w:pPr>
            <w:r>
              <w:rPr>
                <w:rFonts w:ascii="宋体" w:hAnsi="宋体" w:hint="eastAsia"/>
                <w:snapToGrid w:val="0"/>
                <w:kern w:val="0"/>
              </w:rPr>
              <w:t>消息内容</w:t>
            </w:r>
          </w:p>
        </w:tc>
        <w:tc>
          <w:tcPr>
            <w:tcW w:w="1134" w:type="dxa"/>
            <w:shd w:val="clear" w:color="auto" w:fill="auto"/>
          </w:tcPr>
          <w:p w14:paraId="4A4E5F0E" w14:textId="77777777" w:rsidR="00DE0BC2" w:rsidRPr="00736667" w:rsidRDefault="00DE0BC2" w:rsidP="004664EA">
            <w:pPr>
              <w:jc w:val="left"/>
              <w:rPr>
                <w:rFonts w:ascii="宋体" w:hAnsi="宋体"/>
                <w:snapToGrid w:val="0"/>
                <w:kern w:val="0"/>
              </w:rPr>
            </w:pPr>
          </w:p>
        </w:tc>
        <w:tc>
          <w:tcPr>
            <w:tcW w:w="1134" w:type="dxa"/>
            <w:shd w:val="clear" w:color="auto" w:fill="auto"/>
          </w:tcPr>
          <w:p w14:paraId="3BA1886F"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3EFBD6D4" w14:textId="77777777" w:rsidR="00DE0BC2" w:rsidRPr="00736667" w:rsidRDefault="00DE0BC2" w:rsidP="004664EA">
            <w:pPr>
              <w:jc w:val="left"/>
              <w:rPr>
                <w:rFonts w:ascii="宋体" w:hAnsi="宋体"/>
                <w:snapToGrid w:val="0"/>
                <w:kern w:val="0"/>
              </w:rPr>
            </w:pPr>
          </w:p>
        </w:tc>
      </w:tr>
      <w:tr w:rsidR="00DE0BC2" w:rsidRPr="00736667" w14:paraId="6932D4DA" w14:textId="77777777" w:rsidTr="004664EA">
        <w:tc>
          <w:tcPr>
            <w:tcW w:w="2126" w:type="dxa"/>
            <w:shd w:val="clear" w:color="auto" w:fill="auto"/>
          </w:tcPr>
          <w:p w14:paraId="216E1351" w14:textId="77777777" w:rsidR="00DE0BC2" w:rsidRDefault="00DE0BC2" w:rsidP="004664EA">
            <w:pPr>
              <w:jc w:val="left"/>
              <w:rPr>
                <w:rFonts w:ascii="宋体" w:hAnsi="宋体"/>
                <w:snapToGrid w:val="0"/>
                <w:kern w:val="0"/>
              </w:rPr>
            </w:pPr>
            <w:r>
              <w:rPr>
                <w:rFonts w:ascii="宋体" w:hAnsi="宋体" w:hint="eastAsia"/>
                <w:snapToGrid w:val="0"/>
                <w:kern w:val="0"/>
              </w:rPr>
              <w:t>消息生产用户唯一标识</w:t>
            </w:r>
          </w:p>
        </w:tc>
        <w:tc>
          <w:tcPr>
            <w:tcW w:w="1134" w:type="dxa"/>
            <w:shd w:val="clear" w:color="auto" w:fill="auto"/>
          </w:tcPr>
          <w:p w14:paraId="16E7BC55" w14:textId="77777777" w:rsidR="00DE0BC2" w:rsidRPr="00736667" w:rsidRDefault="00DE0BC2" w:rsidP="004664EA">
            <w:pPr>
              <w:jc w:val="left"/>
              <w:rPr>
                <w:rFonts w:ascii="宋体" w:hAnsi="宋体"/>
                <w:snapToGrid w:val="0"/>
                <w:kern w:val="0"/>
              </w:rPr>
            </w:pPr>
          </w:p>
        </w:tc>
        <w:tc>
          <w:tcPr>
            <w:tcW w:w="1134" w:type="dxa"/>
            <w:shd w:val="clear" w:color="auto" w:fill="auto"/>
          </w:tcPr>
          <w:p w14:paraId="5330BB4E"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0F8E828B" w14:textId="77777777" w:rsidR="00DE0BC2" w:rsidRPr="00736667" w:rsidRDefault="00DE0BC2" w:rsidP="004664EA">
            <w:pPr>
              <w:jc w:val="left"/>
              <w:rPr>
                <w:rFonts w:ascii="宋体" w:hAnsi="宋体"/>
                <w:snapToGrid w:val="0"/>
                <w:kern w:val="0"/>
              </w:rPr>
            </w:pPr>
          </w:p>
        </w:tc>
      </w:tr>
    </w:tbl>
    <w:p w14:paraId="5E1C9E8A"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AFAEAD4" w14:textId="77777777" w:rsidR="00DE0BC2" w:rsidRPr="00C56A4E" w:rsidRDefault="00DE0BC2" w:rsidP="00DE0BC2"/>
    <w:p w14:paraId="570F808F" w14:textId="77777777" w:rsidR="00DE0BC2" w:rsidRPr="00A52328" w:rsidRDefault="00DE0BC2" w:rsidP="00DE0BC2">
      <w:pPr>
        <w:pStyle w:val="6"/>
      </w:pPr>
      <w:bookmarkStart w:id="325" w:name="_输出_10"/>
      <w:bookmarkEnd w:id="325"/>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7CA40F12" w14:textId="77777777" w:rsidTr="004664EA">
        <w:tc>
          <w:tcPr>
            <w:tcW w:w="2126" w:type="dxa"/>
            <w:shd w:val="clear" w:color="auto" w:fill="E0E0E0"/>
          </w:tcPr>
          <w:p w14:paraId="08C3DAF9"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5CB440F2"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A2C707D"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65E42674"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7DEFAC28" w14:textId="77777777" w:rsidTr="004664EA">
        <w:tc>
          <w:tcPr>
            <w:tcW w:w="2126" w:type="dxa"/>
            <w:shd w:val="clear" w:color="auto" w:fill="auto"/>
          </w:tcPr>
          <w:p w14:paraId="3CE32B10" w14:textId="77777777" w:rsidR="00DE0BC2" w:rsidRDefault="00DE0BC2" w:rsidP="004664EA">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71F7D2A9" w14:textId="77777777" w:rsidR="00DE0BC2" w:rsidRPr="00736667" w:rsidRDefault="00DE0BC2" w:rsidP="004664EA">
            <w:pPr>
              <w:jc w:val="left"/>
              <w:rPr>
                <w:rFonts w:ascii="宋体" w:hAnsi="宋体"/>
                <w:snapToGrid w:val="0"/>
                <w:kern w:val="0"/>
              </w:rPr>
            </w:pPr>
          </w:p>
        </w:tc>
        <w:tc>
          <w:tcPr>
            <w:tcW w:w="1134" w:type="dxa"/>
            <w:shd w:val="clear" w:color="auto" w:fill="auto"/>
          </w:tcPr>
          <w:p w14:paraId="4B599308" w14:textId="77777777" w:rsidR="00DE0BC2" w:rsidRDefault="00DE0BC2" w:rsidP="004664EA">
            <w:pPr>
              <w:jc w:val="left"/>
              <w:rPr>
                <w:rFonts w:ascii="宋体" w:hAnsi="宋体"/>
                <w:snapToGrid w:val="0"/>
                <w:kern w:val="0"/>
              </w:rPr>
            </w:pPr>
          </w:p>
        </w:tc>
        <w:tc>
          <w:tcPr>
            <w:tcW w:w="3119" w:type="dxa"/>
            <w:shd w:val="clear" w:color="auto" w:fill="auto"/>
          </w:tcPr>
          <w:p w14:paraId="466A7AA3" w14:textId="77777777" w:rsidR="00DE0BC2" w:rsidRPr="00736667" w:rsidRDefault="00DE0BC2" w:rsidP="004664EA">
            <w:pPr>
              <w:jc w:val="left"/>
              <w:rPr>
                <w:rFonts w:ascii="宋体" w:hAnsi="宋体"/>
                <w:snapToGrid w:val="0"/>
                <w:kern w:val="0"/>
              </w:rPr>
            </w:pPr>
            <w:r>
              <w:rPr>
                <w:rFonts w:ascii="宋体" w:hAnsi="宋体" w:hint="eastAsia"/>
                <w:snapToGrid w:val="0"/>
                <w:kern w:val="0"/>
              </w:rPr>
              <w:t>1-成功 0-失败</w:t>
            </w:r>
          </w:p>
        </w:tc>
      </w:tr>
      <w:tr w:rsidR="00DE0BC2" w:rsidRPr="00736667" w14:paraId="0D864E34" w14:textId="77777777" w:rsidTr="004664EA">
        <w:tc>
          <w:tcPr>
            <w:tcW w:w="2126" w:type="dxa"/>
            <w:shd w:val="clear" w:color="auto" w:fill="auto"/>
          </w:tcPr>
          <w:p w14:paraId="6EAC7EC7" w14:textId="77777777" w:rsidR="00DE0BC2" w:rsidRDefault="00DE0BC2" w:rsidP="004664EA">
            <w:pPr>
              <w:jc w:val="left"/>
              <w:rPr>
                <w:rFonts w:ascii="宋体" w:hAnsi="宋体"/>
                <w:snapToGrid w:val="0"/>
                <w:kern w:val="0"/>
              </w:rPr>
            </w:pPr>
            <w:r>
              <w:rPr>
                <w:rFonts w:ascii="宋体" w:hAnsi="宋体"/>
                <w:snapToGrid w:val="0"/>
                <w:kern w:val="0"/>
              </w:rPr>
              <w:t>备注</w:t>
            </w:r>
          </w:p>
        </w:tc>
        <w:tc>
          <w:tcPr>
            <w:tcW w:w="1134" w:type="dxa"/>
            <w:shd w:val="clear" w:color="auto" w:fill="auto"/>
          </w:tcPr>
          <w:p w14:paraId="6A88890F" w14:textId="77777777" w:rsidR="00DE0BC2" w:rsidRPr="00736667" w:rsidRDefault="00DE0BC2" w:rsidP="004664EA">
            <w:pPr>
              <w:jc w:val="left"/>
              <w:rPr>
                <w:rFonts w:ascii="宋体" w:hAnsi="宋体"/>
                <w:snapToGrid w:val="0"/>
                <w:kern w:val="0"/>
              </w:rPr>
            </w:pPr>
          </w:p>
        </w:tc>
        <w:tc>
          <w:tcPr>
            <w:tcW w:w="1134" w:type="dxa"/>
            <w:shd w:val="clear" w:color="auto" w:fill="auto"/>
          </w:tcPr>
          <w:p w14:paraId="12FEEC87" w14:textId="77777777" w:rsidR="00DE0BC2" w:rsidRDefault="00DE0BC2" w:rsidP="004664EA">
            <w:pPr>
              <w:jc w:val="left"/>
              <w:rPr>
                <w:rFonts w:ascii="宋体" w:hAnsi="宋体"/>
                <w:snapToGrid w:val="0"/>
                <w:kern w:val="0"/>
              </w:rPr>
            </w:pPr>
          </w:p>
        </w:tc>
        <w:tc>
          <w:tcPr>
            <w:tcW w:w="3119" w:type="dxa"/>
            <w:shd w:val="clear" w:color="auto" w:fill="auto"/>
          </w:tcPr>
          <w:p w14:paraId="58C4B5FB" w14:textId="77777777" w:rsidR="00DE0BC2" w:rsidRPr="00736667" w:rsidRDefault="00DE0BC2" w:rsidP="004664EA">
            <w:pPr>
              <w:jc w:val="left"/>
              <w:rPr>
                <w:rFonts w:ascii="宋体" w:hAnsi="宋体"/>
                <w:snapToGrid w:val="0"/>
                <w:kern w:val="0"/>
              </w:rPr>
            </w:pPr>
          </w:p>
        </w:tc>
      </w:tr>
    </w:tbl>
    <w:p w14:paraId="7472E991"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7776738" w14:textId="77777777" w:rsidR="00DE0BC2" w:rsidRPr="00FE1432" w:rsidRDefault="00DE0BC2" w:rsidP="00DE0BC2">
      <w:pPr>
        <w:pStyle w:val="6"/>
      </w:pPr>
      <w:r>
        <w:rPr>
          <w:rFonts w:hint="eastAsia"/>
        </w:rPr>
        <w:t>数据</w:t>
      </w:r>
      <w:r>
        <w:t>库表</w:t>
      </w:r>
    </w:p>
    <w:p w14:paraId="3ABFBFD0" w14:textId="77777777" w:rsidR="00DE0BC2" w:rsidRDefault="00DE0BC2" w:rsidP="00DE0BC2">
      <w:pPr>
        <w:rPr>
          <w:kern w:val="0"/>
        </w:rPr>
      </w:pPr>
      <w:r>
        <w:rPr>
          <w:rFonts w:ascii="宋体" w:hAnsi="宋体" w:hint="eastAsia"/>
          <w:kern w:val="0"/>
          <w:sz w:val="24"/>
          <w:szCs w:val="21"/>
        </w:rPr>
        <w:t>消息记录表</w:t>
      </w:r>
    </w:p>
    <w:p w14:paraId="692E5AC3" w14:textId="77777777" w:rsidR="00DE0BC2" w:rsidRDefault="00DE0BC2" w:rsidP="00DE0BC2">
      <w:pPr>
        <w:rPr>
          <w:kern w:val="0"/>
        </w:rPr>
      </w:pPr>
    </w:p>
    <w:p w14:paraId="112BE1F0" w14:textId="65BEB2AB" w:rsidR="00E7744C" w:rsidRPr="0082647F" w:rsidRDefault="00E7744C" w:rsidP="00E7744C">
      <w:pPr>
        <w:pStyle w:val="5"/>
      </w:pPr>
      <w:bookmarkStart w:id="326" w:name="OLE_LINK17"/>
      <w:bookmarkStart w:id="327" w:name="OLE_LINK18"/>
      <w:r>
        <w:rPr>
          <w:rFonts w:hint="eastAsia"/>
        </w:rPr>
        <w:t>分</w:t>
      </w:r>
      <w:r>
        <w:t>页查询</w:t>
      </w:r>
      <w:r>
        <w:rPr>
          <w:rFonts w:hint="eastAsia"/>
        </w:rPr>
        <w:t>消息</w:t>
      </w:r>
      <w:bookmarkEnd w:id="326"/>
      <w:bookmarkEnd w:id="327"/>
    </w:p>
    <w:p w14:paraId="5B877BD1" w14:textId="77777777" w:rsidR="00E7744C" w:rsidRDefault="00E7744C" w:rsidP="00E7744C">
      <w:pPr>
        <w:pStyle w:val="6"/>
      </w:pPr>
      <w:r>
        <w:rPr>
          <w:rFonts w:hint="eastAsia"/>
        </w:rPr>
        <w:t>功能</w:t>
      </w:r>
      <w:r>
        <w:t>描述</w:t>
      </w:r>
    </w:p>
    <w:p w14:paraId="77A5F3A3" w14:textId="0183BAA1" w:rsidR="00E7744C" w:rsidRPr="00A9755C" w:rsidRDefault="00E7744C" w:rsidP="00E7744C">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对</w:t>
      </w:r>
      <w:r>
        <w:rPr>
          <w:rFonts w:ascii="宋体" w:hAnsi="宋体"/>
          <w:kern w:val="0"/>
          <w:sz w:val="24"/>
          <w:szCs w:val="21"/>
        </w:rPr>
        <w:t>消息列表按状态进行查询</w:t>
      </w:r>
      <w:r>
        <w:rPr>
          <w:rFonts w:ascii="宋体" w:hAnsi="宋体" w:hint="eastAsia"/>
          <w:kern w:val="0"/>
          <w:sz w:val="24"/>
          <w:szCs w:val="21"/>
        </w:rPr>
        <w:t>。</w:t>
      </w:r>
    </w:p>
    <w:p w14:paraId="3480B7F1" w14:textId="77777777" w:rsidR="00E7744C" w:rsidRPr="00676A58" w:rsidRDefault="00E7744C" w:rsidP="00E7744C">
      <w:pPr>
        <w:pStyle w:val="6"/>
      </w:pPr>
      <w:r w:rsidRPr="00676A58">
        <w:rPr>
          <w:rFonts w:hint="eastAsia"/>
        </w:rPr>
        <w:t>处理流程</w:t>
      </w:r>
    </w:p>
    <w:p w14:paraId="491D589D" w14:textId="77777777" w:rsidR="00E7744C" w:rsidRDefault="00E7744C" w:rsidP="00E7744C">
      <w:pPr>
        <w:ind w:left="289" w:firstLine="420"/>
        <w:rPr>
          <w:b/>
          <w:sz w:val="24"/>
          <w:szCs w:val="24"/>
        </w:rPr>
      </w:pPr>
      <w:r w:rsidRPr="00646F01">
        <w:rPr>
          <w:rFonts w:hint="eastAsia"/>
          <w:b/>
          <w:sz w:val="24"/>
          <w:szCs w:val="24"/>
        </w:rPr>
        <w:t>【流程描述】</w:t>
      </w:r>
    </w:p>
    <w:p w14:paraId="05DD647E" w14:textId="64B9ABAB" w:rsidR="00E7744C" w:rsidRPr="001D05A1" w:rsidRDefault="00E7744C" w:rsidP="00E7744C">
      <w:pPr>
        <w:ind w:left="289" w:firstLine="420"/>
        <w:rPr>
          <w:rFonts w:ascii="宋体" w:hAnsi="宋体"/>
          <w:kern w:val="0"/>
          <w:sz w:val="24"/>
          <w:szCs w:val="21"/>
        </w:rPr>
      </w:pPr>
      <w:r w:rsidRPr="001D05A1">
        <w:rPr>
          <w:rFonts w:ascii="宋体" w:hAnsi="宋体"/>
          <w:kern w:val="0"/>
          <w:sz w:val="24"/>
          <w:szCs w:val="21"/>
        </w:rPr>
        <w:t>传入</w:t>
      </w:r>
      <w:r>
        <w:rPr>
          <w:rFonts w:ascii="宋体" w:hAnsi="宋体"/>
          <w:kern w:val="0"/>
          <w:sz w:val="24"/>
          <w:szCs w:val="21"/>
        </w:rPr>
        <w:t>消息状态</w:t>
      </w:r>
      <w:r>
        <w:rPr>
          <w:rFonts w:ascii="宋体" w:hAnsi="宋体" w:hint="eastAsia"/>
          <w:kern w:val="0"/>
          <w:sz w:val="24"/>
          <w:szCs w:val="21"/>
        </w:rPr>
        <w:t>，</w:t>
      </w:r>
      <w:r>
        <w:rPr>
          <w:rFonts w:ascii="宋体" w:hAnsi="宋体"/>
          <w:kern w:val="0"/>
          <w:sz w:val="24"/>
          <w:szCs w:val="21"/>
        </w:rPr>
        <w:t>返回消息标题列表</w:t>
      </w:r>
      <w:r>
        <w:rPr>
          <w:rFonts w:ascii="宋体" w:hAnsi="宋体" w:hint="eastAsia"/>
          <w:kern w:val="0"/>
          <w:sz w:val="24"/>
          <w:szCs w:val="21"/>
        </w:rPr>
        <w:t>。</w:t>
      </w:r>
    </w:p>
    <w:p w14:paraId="1964E701" w14:textId="77777777" w:rsidR="00E7744C" w:rsidRPr="00C3467F" w:rsidRDefault="00E7744C" w:rsidP="00E7744C">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4EFED1CD" w14:textId="77777777" w:rsidR="00E7744C" w:rsidRPr="00F9212D" w:rsidRDefault="00E7744C" w:rsidP="00E7744C">
      <w:pPr>
        <w:pStyle w:val="6"/>
      </w:pPr>
      <w:r w:rsidRPr="00F9212D">
        <w:rPr>
          <w:rFonts w:hint="eastAsia"/>
        </w:rPr>
        <w:t>输入</w:t>
      </w:r>
    </w:p>
    <w:p w14:paraId="20C38768" w14:textId="77777777" w:rsidR="00E7744C" w:rsidRPr="00A9755C" w:rsidRDefault="00E7744C" w:rsidP="00E7744C">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r>
        <w:rPr>
          <w:rFonts w:ascii="宋体" w:hAnsi="宋体" w:hint="eastAsia"/>
          <w:kern w:val="0"/>
          <w:sz w:val="24"/>
          <w:szCs w:val="21"/>
        </w:rPr>
        <w:t xml:space="preserve">       </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418"/>
        <w:gridCol w:w="1134"/>
        <w:gridCol w:w="1588"/>
      </w:tblGrid>
      <w:tr w:rsidR="00E7744C" w:rsidRPr="00736667" w14:paraId="00E042AB" w14:textId="77777777" w:rsidTr="005B33CC">
        <w:tc>
          <w:tcPr>
            <w:tcW w:w="2126" w:type="dxa"/>
            <w:shd w:val="clear" w:color="auto" w:fill="E0E0E0"/>
          </w:tcPr>
          <w:p w14:paraId="082E63C5" w14:textId="77777777" w:rsidR="00E7744C" w:rsidRPr="00751679" w:rsidRDefault="00E7744C" w:rsidP="005B33CC">
            <w:pPr>
              <w:jc w:val="center"/>
              <w:rPr>
                <w:b/>
                <w:snapToGrid w:val="0"/>
                <w:kern w:val="0"/>
              </w:rPr>
            </w:pPr>
            <w:r w:rsidRPr="00751679">
              <w:rPr>
                <w:rFonts w:hint="eastAsia"/>
                <w:b/>
                <w:snapToGrid w:val="0"/>
                <w:kern w:val="0"/>
              </w:rPr>
              <w:t>主元素</w:t>
            </w:r>
          </w:p>
          <w:p w14:paraId="76B63EE0" w14:textId="77777777" w:rsidR="00E7744C" w:rsidRPr="00751679" w:rsidRDefault="00E7744C" w:rsidP="005B33CC">
            <w:pPr>
              <w:jc w:val="center"/>
              <w:rPr>
                <w:b/>
                <w:snapToGrid w:val="0"/>
                <w:kern w:val="0"/>
              </w:rPr>
            </w:pPr>
          </w:p>
        </w:tc>
        <w:tc>
          <w:tcPr>
            <w:tcW w:w="1134" w:type="dxa"/>
            <w:shd w:val="clear" w:color="auto" w:fill="E0E0E0"/>
          </w:tcPr>
          <w:p w14:paraId="48970E10" w14:textId="77777777" w:rsidR="00E7744C" w:rsidRPr="00751679" w:rsidRDefault="00E7744C" w:rsidP="005B33CC">
            <w:pPr>
              <w:jc w:val="center"/>
              <w:rPr>
                <w:b/>
                <w:snapToGrid w:val="0"/>
                <w:kern w:val="0"/>
              </w:rPr>
            </w:pPr>
            <w:r w:rsidRPr="00751679">
              <w:rPr>
                <w:rFonts w:hint="eastAsia"/>
                <w:b/>
                <w:snapToGrid w:val="0"/>
                <w:kern w:val="0"/>
              </w:rPr>
              <w:t>类型</w:t>
            </w:r>
          </w:p>
        </w:tc>
        <w:tc>
          <w:tcPr>
            <w:tcW w:w="1418" w:type="dxa"/>
            <w:shd w:val="clear" w:color="auto" w:fill="E0E0E0"/>
          </w:tcPr>
          <w:p w14:paraId="66034ADC" w14:textId="77777777" w:rsidR="00E7744C" w:rsidRPr="00751679" w:rsidRDefault="00E7744C" w:rsidP="005B33CC">
            <w:pPr>
              <w:jc w:val="center"/>
              <w:rPr>
                <w:b/>
                <w:snapToGrid w:val="0"/>
                <w:kern w:val="0"/>
              </w:rPr>
            </w:pPr>
            <w:r w:rsidRPr="00751679">
              <w:rPr>
                <w:rFonts w:hint="eastAsia"/>
                <w:b/>
                <w:snapToGrid w:val="0"/>
                <w:kern w:val="0"/>
              </w:rPr>
              <w:t>子元素</w:t>
            </w:r>
          </w:p>
        </w:tc>
        <w:tc>
          <w:tcPr>
            <w:tcW w:w="1134" w:type="dxa"/>
            <w:shd w:val="clear" w:color="auto" w:fill="E0E0E0"/>
          </w:tcPr>
          <w:p w14:paraId="275BCBF7" w14:textId="77777777" w:rsidR="00E7744C" w:rsidRPr="00736667" w:rsidRDefault="00E7744C" w:rsidP="005B33CC">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1588" w:type="dxa"/>
            <w:shd w:val="clear" w:color="auto" w:fill="E0E0E0"/>
          </w:tcPr>
          <w:p w14:paraId="07AC87BE" w14:textId="77777777" w:rsidR="00E7744C" w:rsidRPr="00736667" w:rsidRDefault="00E7744C" w:rsidP="005B33CC">
            <w:pPr>
              <w:jc w:val="center"/>
              <w:rPr>
                <w:b/>
                <w:snapToGrid w:val="0"/>
                <w:kern w:val="0"/>
              </w:rPr>
            </w:pPr>
            <w:r w:rsidRPr="00736667">
              <w:rPr>
                <w:rFonts w:hint="eastAsia"/>
                <w:b/>
                <w:snapToGrid w:val="0"/>
                <w:kern w:val="0"/>
              </w:rPr>
              <w:t>备注</w:t>
            </w:r>
          </w:p>
        </w:tc>
      </w:tr>
      <w:tr w:rsidR="00E7744C" w:rsidRPr="00736667" w14:paraId="62B8E616" w14:textId="77777777" w:rsidTr="005B33CC">
        <w:tc>
          <w:tcPr>
            <w:tcW w:w="2126" w:type="dxa"/>
            <w:shd w:val="clear" w:color="auto" w:fill="auto"/>
          </w:tcPr>
          <w:p w14:paraId="03B597E9" w14:textId="77777777" w:rsidR="00E7744C" w:rsidRDefault="00E7744C" w:rsidP="005B33CC">
            <w:pPr>
              <w:jc w:val="left"/>
              <w:rPr>
                <w:rFonts w:ascii="宋体" w:hAnsi="宋体"/>
                <w:snapToGrid w:val="0"/>
                <w:kern w:val="0"/>
              </w:rPr>
            </w:pPr>
            <w:r>
              <w:rPr>
                <w:rFonts w:ascii="宋体" w:hAnsi="宋体"/>
                <w:snapToGrid w:val="0"/>
                <w:kern w:val="0"/>
              </w:rPr>
              <w:t>消息状态</w:t>
            </w:r>
          </w:p>
        </w:tc>
        <w:tc>
          <w:tcPr>
            <w:tcW w:w="1134" w:type="dxa"/>
            <w:shd w:val="clear" w:color="auto" w:fill="auto"/>
          </w:tcPr>
          <w:p w14:paraId="6891687C" w14:textId="77777777" w:rsidR="00E7744C" w:rsidRDefault="00E7744C" w:rsidP="005B33CC">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2D6248A5" w14:textId="77777777" w:rsidR="00E7744C" w:rsidRPr="00736667" w:rsidRDefault="00E7744C" w:rsidP="005B33CC">
            <w:pPr>
              <w:jc w:val="left"/>
              <w:rPr>
                <w:rFonts w:ascii="宋体" w:hAnsi="宋体"/>
                <w:snapToGrid w:val="0"/>
                <w:kern w:val="0"/>
              </w:rPr>
            </w:pPr>
          </w:p>
        </w:tc>
        <w:tc>
          <w:tcPr>
            <w:tcW w:w="1134" w:type="dxa"/>
          </w:tcPr>
          <w:p w14:paraId="2E89B57D" w14:textId="77777777" w:rsidR="00E7744C" w:rsidRDefault="00E7744C" w:rsidP="005B33CC">
            <w:pPr>
              <w:jc w:val="left"/>
              <w:rPr>
                <w:rFonts w:ascii="宋体" w:hAnsi="宋体"/>
                <w:snapToGrid w:val="0"/>
                <w:kern w:val="0"/>
              </w:rPr>
            </w:pPr>
            <w:r>
              <w:rPr>
                <w:rFonts w:ascii="宋体" w:hAnsi="宋体"/>
                <w:snapToGrid w:val="0"/>
                <w:kern w:val="0"/>
              </w:rPr>
              <w:t>Y</w:t>
            </w:r>
          </w:p>
        </w:tc>
        <w:tc>
          <w:tcPr>
            <w:tcW w:w="1588" w:type="dxa"/>
            <w:shd w:val="clear" w:color="auto" w:fill="auto"/>
          </w:tcPr>
          <w:p w14:paraId="74044430" w14:textId="77777777" w:rsidR="00E7744C" w:rsidRPr="00736667" w:rsidRDefault="00E7744C" w:rsidP="005B33CC">
            <w:pPr>
              <w:jc w:val="left"/>
              <w:rPr>
                <w:rFonts w:ascii="宋体" w:hAnsi="宋体"/>
                <w:snapToGrid w:val="0"/>
                <w:kern w:val="0"/>
              </w:rPr>
            </w:pPr>
            <w:r>
              <w:rPr>
                <w:rFonts w:ascii="宋体" w:hAnsi="宋体" w:hint="eastAsia"/>
                <w:snapToGrid w:val="0"/>
                <w:kern w:val="0"/>
              </w:rPr>
              <w:t>1-已读 0-未读</w:t>
            </w:r>
          </w:p>
        </w:tc>
      </w:tr>
    </w:tbl>
    <w:p w14:paraId="6A5FD58C" w14:textId="77777777" w:rsidR="00E7744C" w:rsidRPr="00A9755C" w:rsidRDefault="00E7744C" w:rsidP="00E7744C">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799049DA" w14:textId="77777777" w:rsidR="00E7744C" w:rsidRPr="00C56A4E" w:rsidRDefault="00E7744C" w:rsidP="00E7744C"/>
    <w:p w14:paraId="2F6E22E9" w14:textId="77777777" w:rsidR="00E7744C" w:rsidRPr="00A52328" w:rsidRDefault="00E7744C" w:rsidP="00E7744C">
      <w:pPr>
        <w:pStyle w:val="6"/>
      </w:pPr>
      <w:r w:rsidRPr="00A52328">
        <w:rPr>
          <w:rFonts w:hint="eastAsia"/>
        </w:rPr>
        <w:lastRenderedPageBreak/>
        <w:t>输出</w:t>
      </w:r>
    </w:p>
    <w:p w14:paraId="2F3E2215" w14:textId="77777777" w:rsidR="00E7744C" w:rsidRPr="000162FA" w:rsidRDefault="00E7744C" w:rsidP="00E7744C">
      <w:pPr>
        <w:ind w:firstLineChars="300" w:firstLine="630"/>
      </w:pPr>
      <w:r>
        <w:rPr>
          <w:rFonts w:hint="eastAsia"/>
        </w:rPr>
        <w:t>输出结果为下表元素的列表集合。</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E7744C" w:rsidRPr="00736667" w14:paraId="6DFC3333" w14:textId="77777777" w:rsidTr="005B33CC">
        <w:tc>
          <w:tcPr>
            <w:tcW w:w="2126" w:type="dxa"/>
            <w:shd w:val="clear" w:color="auto" w:fill="E0E0E0"/>
          </w:tcPr>
          <w:p w14:paraId="7DAE4682" w14:textId="77777777" w:rsidR="00E7744C" w:rsidRPr="00736667" w:rsidRDefault="00E7744C" w:rsidP="005B33CC">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21D3E2FD" w14:textId="77777777" w:rsidR="00E7744C" w:rsidRPr="00736667" w:rsidRDefault="00E7744C" w:rsidP="005B33CC">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8B7BDD4" w14:textId="77777777" w:rsidR="00E7744C" w:rsidRPr="00736667" w:rsidRDefault="00E7744C" w:rsidP="005B33CC">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1BFA5784" w14:textId="77777777" w:rsidR="00E7744C" w:rsidRPr="00736667" w:rsidRDefault="00E7744C" w:rsidP="005B33CC">
            <w:pPr>
              <w:jc w:val="center"/>
              <w:rPr>
                <w:b/>
                <w:snapToGrid w:val="0"/>
                <w:kern w:val="0"/>
              </w:rPr>
            </w:pPr>
            <w:r w:rsidRPr="00736667">
              <w:rPr>
                <w:rFonts w:hint="eastAsia"/>
                <w:b/>
                <w:snapToGrid w:val="0"/>
                <w:kern w:val="0"/>
              </w:rPr>
              <w:t>备注</w:t>
            </w:r>
          </w:p>
        </w:tc>
      </w:tr>
      <w:tr w:rsidR="00E7744C" w:rsidRPr="00736667" w14:paraId="0B3CE737" w14:textId="77777777" w:rsidTr="005B33CC">
        <w:tc>
          <w:tcPr>
            <w:tcW w:w="2126" w:type="dxa"/>
            <w:shd w:val="clear" w:color="auto" w:fill="auto"/>
          </w:tcPr>
          <w:p w14:paraId="7F4519F8" w14:textId="77777777" w:rsidR="00E7744C" w:rsidRDefault="00E7744C" w:rsidP="005B33CC">
            <w:pPr>
              <w:jc w:val="left"/>
              <w:rPr>
                <w:rFonts w:ascii="宋体" w:hAnsi="宋体"/>
                <w:snapToGrid w:val="0"/>
                <w:kern w:val="0"/>
              </w:rPr>
            </w:pPr>
            <w:r>
              <w:rPr>
                <w:rFonts w:ascii="宋体" w:hAnsi="宋体" w:hint="eastAsia"/>
                <w:snapToGrid w:val="0"/>
                <w:kern w:val="0"/>
              </w:rPr>
              <w:t>消息唯一标识</w:t>
            </w:r>
          </w:p>
        </w:tc>
        <w:tc>
          <w:tcPr>
            <w:tcW w:w="1134" w:type="dxa"/>
            <w:shd w:val="clear" w:color="auto" w:fill="auto"/>
          </w:tcPr>
          <w:p w14:paraId="19023569" w14:textId="77777777" w:rsidR="00E7744C" w:rsidRPr="00736667" w:rsidRDefault="00E7744C" w:rsidP="005B33CC">
            <w:pPr>
              <w:jc w:val="left"/>
              <w:rPr>
                <w:rFonts w:ascii="宋体" w:hAnsi="宋体"/>
                <w:snapToGrid w:val="0"/>
                <w:kern w:val="0"/>
              </w:rPr>
            </w:pPr>
          </w:p>
        </w:tc>
        <w:tc>
          <w:tcPr>
            <w:tcW w:w="1134" w:type="dxa"/>
            <w:shd w:val="clear" w:color="auto" w:fill="auto"/>
          </w:tcPr>
          <w:p w14:paraId="04C7A96E" w14:textId="77777777" w:rsidR="00E7744C" w:rsidRDefault="00E7744C" w:rsidP="005B33CC">
            <w:pPr>
              <w:jc w:val="left"/>
              <w:rPr>
                <w:rFonts w:ascii="宋体" w:hAnsi="宋体"/>
                <w:snapToGrid w:val="0"/>
                <w:kern w:val="0"/>
              </w:rPr>
            </w:pPr>
            <w:r>
              <w:rPr>
                <w:rFonts w:ascii="宋体" w:hAnsi="宋体"/>
                <w:snapToGrid w:val="0"/>
                <w:kern w:val="0"/>
              </w:rPr>
              <w:t>Y</w:t>
            </w:r>
          </w:p>
        </w:tc>
        <w:tc>
          <w:tcPr>
            <w:tcW w:w="3119" w:type="dxa"/>
            <w:shd w:val="clear" w:color="auto" w:fill="auto"/>
          </w:tcPr>
          <w:p w14:paraId="7ABBA1D8" w14:textId="77777777" w:rsidR="00E7744C" w:rsidRPr="00736667" w:rsidRDefault="00E7744C" w:rsidP="005B33CC">
            <w:pPr>
              <w:jc w:val="left"/>
              <w:rPr>
                <w:rFonts w:ascii="宋体" w:hAnsi="宋体"/>
                <w:snapToGrid w:val="0"/>
                <w:kern w:val="0"/>
              </w:rPr>
            </w:pPr>
          </w:p>
        </w:tc>
      </w:tr>
      <w:tr w:rsidR="00E7744C" w:rsidRPr="00736667" w14:paraId="0512BA34" w14:textId="77777777" w:rsidTr="005B33CC">
        <w:tc>
          <w:tcPr>
            <w:tcW w:w="2126" w:type="dxa"/>
            <w:shd w:val="clear" w:color="auto" w:fill="auto"/>
          </w:tcPr>
          <w:p w14:paraId="3A7ED351" w14:textId="77777777" w:rsidR="00E7744C" w:rsidRDefault="00E7744C" w:rsidP="005B33CC">
            <w:pPr>
              <w:jc w:val="left"/>
              <w:rPr>
                <w:rFonts w:ascii="宋体" w:hAnsi="宋体"/>
                <w:snapToGrid w:val="0"/>
                <w:kern w:val="0"/>
              </w:rPr>
            </w:pPr>
            <w:r>
              <w:rPr>
                <w:rFonts w:ascii="宋体" w:hAnsi="宋体" w:hint="eastAsia"/>
                <w:snapToGrid w:val="0"/>
                <w:kern w:val="0"/>
              </w:rPr>
              <w:t>消息标题</w:t>
            </w:r>
          </w:p>
        </w:tc>
        <w:tc>
          <w:tcPr>
            <w:tcW w:w="1134" w:type="dxa"/>
            <w:shd w:val="clear" w:color="auto" w:fill="auto"/>
          </w:tcPr>
          <w:p w14:paraId="2E7D95F4" w14:textId="77777777" w:rsidR="00E7744C" w:rsidRPr="00736667" w:rsidRDefault="00E7744C" w:rsidP="005B33CC">
            <w:pPr>
              <w:jc w:val="left"/>
              <w:rPr>
                <w:rFonts w:ascii="宋体" w:hAnsi="宋体"/>
                <w:snapToGrid w:val="0"/>
                <w:kern w:val="0"/>
              </w:rPr>
            </w:pPr>
          </w:p>
        </w:tc>
        <w:tc>
          <w:tcPr>
            <w:tcW w:w="1134" w:type="dxa"/>
            <w:shd w:val="clear" w:color="auto" w:fill="auto"/>
          </w:tcPr>
          <w:p w14:paraId="22EE8F14" w14:textId="77777777" w:rsidR="00E7744C" w:rsidRDefault="00E7744C" w:rsidP="005B33CC">
            <w:pPr>
              <w:jc w:val="left"/>
              <w:rPr>
                <w:rFonts w:ascii="宋体" w:hAnsi="宋体"/>
                <w:snapToGrid w:val="0"/>
                <w:kern w:val="0"/>
              </w:rPr>
            </w:pPr>
            <w:r>
              <w:rPr>
                <w:rFonts w:ascii="宋体" w:hAnsi="宋体"/>
                <w:snapToGrid w:val="0"/>
                <w:kern w:val="0"/>
              </w:rPr>
              <w:t>Y</w:t>
            </w:r>
          </w:p>
        </w:tc>
        <w:tc>
          <w:tcPr>
            <w:tcW w:w="3119" w:type="dxa"/>
            <w:shd w:val="clear" w:color="auto" w:fill="auto"/>
          </w:tcPr>
          <w:p w14:paraId="34F3B926" w14:textId="77777777" w:rsidR="00E7744C" w:rsidRPr="00736667" w:rsidRDefault="00E7744C" w:rsidP="005B33CC">
            <w:pPr>
              <w:jc w:val="left"/>
              <w:rPr>
                <w:rFonts w:ascii="宋体" w:hAnsi="宋体"/>
                <w:snapToGrid w:val="0"/>
                <w:kern w:val="0"/>
              </w:rPr>
            </w:pPr>
          </w:p>
        </w:tc>
      </w:tr>
      <w:tr w:rsidR="00E7744C" w:rsidRPr="00736667" w14:paraId="57FCFFE1" w14:textId="77777777" w:rsidTr="005B33CC">
        <w:tc>
          <w:tcPr>
            <w:tcW w:w="2126" w:type="dxa"/>
            <w:shd w:val="clear" w:color="auto" w:fill="auto"/>
          </w:tcPr>
          <w:p w14:paraId="3A7E16BC" w14:textId="77777777" w:rsidR="00E7744C" w:rsidRDefault="00E7744C" w:rsidP="005B33CC">
            <w:pPr>
              <w:jc w:val="left"/>
              <w:rPr>
                <w:rFonts w:ascii="宋体" w:hAnsi="宋体"/>
                <w:snapToGrid w:val="0"/>
                <w:kern w:val="0"/>
              </w:rPr>
            </w:pPr>
            <w:r>
              <w:rPr>
                <w:rFonts w:ascii="宋体" w:hAnsi="宋体"/>
                <w:snapToGrid w:val="0"/>
                <w:kern w:val="0"/>
              </w:rPr>
              <w:t>消息时间</w:t>
            </w:r>
          </w:p>
        </w:tc>
        <w:tc>
          <w:tcPr>
            <w:tcW w:w="1134" w:type="dxa"/>
            <w:shd w:val="clear" w:color="auto" w:fill="auto"/>
          </w:tcPr>
          <w:p w14:paraId="123B0CD5" w14:textId="77777777" w:rsidR="00E7744C" w:rsidRPr="00736667" w:rsidRDefault="00E7744C" w:rsidP="005B33CC">
            <w:pPr>
              <w:jc w:val="left"/>
              <w:rPr>
                <w:rFonts w:ascii="宋体" w:hAnsi="宋体"/>
                <w:snapToGrid w:val="0"/>
                <w:kern w:val="0"/>
              </w:rPr>
            </w:pPr>
          </w:p>
        </w:tc>
        <w:tc>
          <w:tcPr>
            <w:tcW w:w="1134" w:type="dxa"/>
            <w:shd w:val="clear" w:color="auto" w:fill="auto"/>
          </w:tcPr>
          <w:p w14:paraId="7E67F562" w14:textId="77777777" w:rsidR="00E7744C" w:rsidRDefault="00E7744C" w:rsidP="005B33CC">
            <w:pPr>
              <w:jc w:val="left"/>
              <w:rPr>
                <w:rFonts w:ascii="宋体" w:hAnsi="宋体"/>
                <w:snapToGrid w:val="0"/>
                <w:kern w:val="0"/>
              </w:rPr>
            </w:pPr>
          </w:p>
        </w:tc>
        <w:tc>
          <w:tcPr>
            <w:tcW w:w="3119" w:type="dxa"/>
            <w:shd w:val="clear" w:color="auto" w:fill="auto"/>
          </w:tcPr>
          <w:p w14:paraId="753D9EAB" w14:textId="77777777" w:rsidR="00E7744C" w:rsidRPr="00736667" w:rsidRDefault="00E7744C" w:rsidP="005B33CC">
            <w:pPr>
              <w:jc w:val="left"/>
              <w:rPr>
                <w:rFonts w:ascii="宋体" w:hAnsi="宋体"/>
                <w:snapToGrid w:val="0"/>
                <w:kern w:val="0"/>
              </w:rPr>
            </w:pPr>
          </w:p>
        </w:tc>
      </w:tr>
      <w:tr w:rsidR="00AD0EF6" w:rsidRPr="00736667" w14:paraId="3028B385" w14:textId="77777777" w:rsidTr="005B33CC">
        <w:tc>
          <w:tcPr>
            <w:tcW w:w="2126" w:type="dxa"/>
            <w:shd w:val="clear" w:color="auto" w:fill="auto"/>
          </w:tcPr>
          <w:p w14:paraId="675AB7D9" w14:textId="0FA1BE34" w:rsidR="00AD0EF6" w:rsidRDefault="00AD0EF6" w:rsidP="00AD0EF6">
            <w:pPr>
              <w:jc w:val="left"/>
              <w:rPr>
                <w:rFonts w:ascii="宋体" w:hAnsi="宋体"/>
                <w:snapToGrid w:val="0"/>
                <w:kern w:val="0"/>
              </w:rPr>
            </w:pPr>
            <w:r>
              <w:rPr>
                <w:rFonts w:ascii="宋体" w:hAnsi="宋体" w:hint="eastAsia"/>
                <w:snapToGrid w:val="0"/>
                <w:kern w:val="0"/>
              </w:rPr>
              <w:t>消息内容</w:t>
            </w:r>
          </w:p>
        </w:tc>
        <w:tc>
          <w:tcPr>
            <w:tcW w:w="1134" w:type="dxa"/>
            <w:shd w:val="clear" w:color="auto" w:fill="auto"/>
          </w:tcPr>
          <w:p w14:paraId="1E4BEE34" w14:textId="4B0A97FF" w:rsidR="00AD0EF6" w:rsidRPr="00736667" w:rsidRDefault="00AD0EF6" w:rsidP="00AD0EF6">
            <w:pPr>
              <w:jc w:val="left"/>
              <w:rPr>
                <w:rFonts w:ascii="宋体" w:hAnsi="宋体"/>
                <w:snapToGrid w:val="0"/>
                <w:kern w:val="0"/>
              </w:rPr>
            </w:pPr>
            <w:r>
              <w:rPr>
                <w:rFonts w:ascii="宋体" w:hAnsi="宋体"/>
                <w:snapToGrid w:val="0"/>
                <w:kern w:val="0"/>
              </w:rPr>
              <w:t>字符串</w:t>
            </w:r>
          </w:p>
        </w:tc>
        <w:tc>
          <w:tcPr>
            <w:tcW w:w="1134" w:type="dxa"/>
            <w:shd w:val="clear" w:color="auto" w:fill="auto"/>
          </w:tcPr>
          <w:p w14:paraId="61FE09B8" w14:textId="77777777" w:rsidR="00AD0EF6" w:rsidRDefault="00AD0EF6" w:rsidP="00AD0EF6">
            <w:pPr>
              <w:jc w:val="left"/>
              <w:rPr>
                <w:rFonts w:ascii="宋体" w:hAnsi="宋体"/>
                <w:snapToGrid w:val="0"/>
                <w:kern w:val="0"/>
              </w:rPr>
            </w:pPr>
          </w:p>
        </w:tc>
        <w:tc>
          <w:tcPr>
            <w:tcW w:w="3119" w:type="dxa"/>
            <w:shd w:val="clear" w:color="auto" w:fill="auto"/>
          </w:tcPr>
          <w:p w14:paraId="69C7C6F6" w14:textId="77777777" w:rsidR="00AD0EF6" w:rsidRPr="00736667" w:rsidRDefault="00AD0EF6" w:rsidP="00AD0EF6">
            <w:pPr>
              <w:jc w:val="left"/>
              <w:rPr>
                <w:rFonts w:ascii="宋体" w:hAnsi="宋体"/>
                <w:snapToGrid w:val="0"/>
                <w:kern w:val="0"/>
              </w:rPr>
            </w:pPr>
          </w:p>
        </w:tc>
      </w:tr>
    </w:tbl>
    <w:p w14:paraId="1FF13B06" w14:textId="77777777" w:rsidR="00E7744C" w:rsidRPr="00A9755C" w:rsidRDefault="00E7744C" w:rsidP="00E7744C">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4721852" w14:textId="77777777" w:rsidR="00E7744C" w:rsidRPr="00A9755C" w:rsidRDefault="00E7744C" w:rsidP="00E7744C">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81BABAD" w14:textId="77777777" w:rsidR="00E7744C" w:rsidRDefault="00E7744C" w:rsidP="00E7744C">
      <w:pPr>
        <w:pStyle w:val="6"/>
      </w:pPr>
      <w:r>
        <w:rPr>
          <w:rFonts w:hint="eastAsia"/>
        </w:rPr>
        <w:t>数据</w:t>
      </w:r>
      <w:r>
        <w:t>库表</w:t>
      </w:r>
    </w:p>
    <w:p w14:paraId="4895D3EE" w14:textId="77777777" w:rsidR="00E7744C" w:rsidRPr="00A262B0" w:rsidRDefault="00E7744C" w:rsidP="00E7744C">
      <w:r w:rsidRPr="00A262B0">
        <w:rPr>
          <w:rFonts w:hint="eastAsia"/>
        </w:rPr>
        <w:t>消息记录表</w:t>
      </w:r>
    </w:p>
    <w:p w14:paraId="343779F1" w14:textId="43FD3B99" w:rsidR="00E7744C" w:rsidRDefault="00E7744C" w:rsidP="00DE0BC2">
      <w:pPr>
        <w:rPr>
          <w:kern w:val="0"/>
        </w:rPr>
      </w:pPr>
    </w:p>
    <w:p w14:paraId="78840A24" w14:textId="3C769672" w:rsidR="00E70BE2" w:rsidRPr="0082647F" w:rsidRDefault="00611DB4" w:rsidP="00152C2F">
      <w:pPr>
        <w:pStyle w:val="5"/>
      </w:pPr>
      <w:r>
        <w:rPr>
          <w:rFonts w:hint="eastAsia"/>
        </w:rPr>
        <w:t>分页查询</w:t>
      </w:r>
      <w:r w:rsidR="00E70BE2">
        <w:rPr>
          <w:rFonts w:hint="eastAsia"/>
        </w:rPr>
        <w:t>消息</w:t>
      </w:r>
      <w:r w:rsidR="00E70BE2">
        <w:t>模板</w:t>
      </w:r>
    </w:p>
    <w:p w14:paraId="7C8611EB" w14:textId="77777777" w:rsidR="00E70BE2" w:rsidRDefault="00E70BE2" w:rsidP="00E70BE2">
      <w:pPr>
        <w:pStyle w:val="6"/>
      </w:pPr>
      <w:r>
        <w:rPr>
          <w:rFonts w:hint="eastAsia"/>
        </w:rPr>
        <w:t>功能</w:t>
      </w:r>
      <w:r>
        <w:t>描述</w:t>
      </w:r>
    </w:p>
    <w:p w14:paraId="3E6A548A" w14:textId="538EDBFA" w:rsidR="00E70BE2" w:rsidRPr="00A9755C" w:rsidRDefault="00E70BE2" w:rsidP="00E70BE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611DB4">
        <w:rPr>
          <w:rFonts w:ascii="宋体" w:hAnsi="宋体" w:hint="eastAsia"/>
          <w:kern w:val="0"/>
          <w:sz w:val="24"/>
          <w:szCs w:val="21"/>
        </w:rPr>
        <w:t>管理人员分页查询</w:t>
      </w:r>
      <w:r>
        <w:rPr>
          <w:rFonts w:ascii="宋体" w:hAnsi="宋体"/>
          <w:kern w:val="0"/>
          <w:sz w:val="24"/>
          <w:szCs w:val="21"/>
        </w:rPr>
        <w:t>消息模板</w:t>
      </w:r>
      <w:r>
        <w:rPr>
          <w:rFonts w:ascii="宋体" w:hAnsi="宋体" w:hint="eastAsia"/>
          <w:kern w:val="0"/>
          <w:sz w:val="24"/>
          <w:szCs w:val="21"/>
        </w:rPr>
        <w:t>。</w:t>
      </w:r>
    </w:p>
    <w:p w14:paraId="103A08D4" w14:textId="77777777" w:rsidR="00E70BE2" w:rsidRPr="00676A58" w:rsidRDefault="00E70BE2" w:rsidP="00E70BE2">
      <w:pPr>
        <w:pStyle w:val="6"/>
      </w:pPr>
      <w:r w:rsidRPr="00676A58">
        <w:rPr>
          <w:rFonts w:hint="eastAsia"/>
        </w:rPr>
        <w:t>处理流程</w:t>
      </w:r>
    </w:p>
    <w:p w14:paraId="1D716690" w14:textId="77777777" w:rsidR="00E70BE2" w:rsidRPr="004F010F" w:rsidRDefault="00E70BE2" w:rsidP="00E70BE2">
      <w:pPr>
        <w:ind w:left="289" w:firstLine="420"/>
      </w:pPr>
      <w:r w:rsidRPr="00646F01">
        <w:rPr>
          <w:rFonts w:hint="eastAsia"/>
          <w:b/>
          <w:sz w:val="24"/>
          <w:szCs w:val="24"/>
        </w:rPr>
        <w:t>【流程描述】</w:t>
      </w:r>
    </w:p>
    <w:p w14:paraId="227868F9" w14:textId="01B5B39F" w:rsidR="00E70BE2" w:rsidRPr="00C3467F" w:rsidRDefault="00611DB4" w:rsidP="00E70BE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分页查询消息模板</w:t>
      </w:r>
      <w:r w:rsidR="00E70BE2">
        <w:rPr>
          <w:rFonts w:ascii="宋体" w:hAnsi="宋体" w:hint="eastAsia"/>
          <w:kern w:val="0"/>
          <w:sz w:val="24"/>
          <w:szCs w:val="21"/>
        </w:rPr>
        <w:t>。</w:t>
      </w:r>
    </w:p>
    <w:p w14:paraId="005FD6F4" w14:textId="77777777" w:rsidR="00E70BE2" w:rsidRPr="00F9212D" w:rsidRDefault="00E70BE2" w:rsidP="00E70BE2">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611DB4" w:rsidRPr="00736667" w14:paraId="391045D9" w14:textId="77777777" w:rsidTr="004F1E18">
        <w:tc>
          <w:tcPr>
            <w:tcW w:w="1701" w:type="dxa"/>
            <w:shd w:val="clear" w:color="auto" w:fill="E0E0E0"/>
          </w:tcPr>
          <w:p w14:paraId="19D3DD26" w14:textId="77777777" w:rsidR="00611DB4" w:rsidRPr="00736667" w:rsidRDefault="00611DB4" w:rsidP="004F1E18">
            <w:pPr>
              <w:jc w:val="center"/>
              <w:rPr>
                <w:b/>
                <w:snapToGrid w:val="0"/>
                <w:kern w:val="0"/>
              </w:rPr>
            </w:pPr>
            <w:r w:rsidRPr="00736667">
              <w:rPr>
                <w:rFonts w:hint="eastAsia"/>
                <w:b/>
                <w:snapToGrid w:val="0"/>
                <w:kern w:val="0"/>
              </w:rPr>
              <w:t>输入要素</w:t>
            </w:r>
          </w:p>
        </w:tc>
        <w:tc>
          <w:tcPr>
            <w:tcW w:w="1559" w:type="dxa"/>
            <w:shd w:val="clear" w:color="auto" w:fill="E0E0E0"/>
          </w:tcPr>
          <w:p w14:paraId="6FD7AF54" w14:textId="77777777" w:rsidR="00611DB4" w:rsidRPr="00736667" w:rsidRDefault="00611DB4" w:rsidP="004F1E1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06E1005" w14:textId="77777777" w:rsidR="00611DB4" w:rsidRPr="00736667" w:rsidRDefault="00611DB4" w:rsidP="004F1E1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96955E0" w14:textId="77777777" w:rsidR="00611DB4" w:rsidRPr="00736667" w:rsidRDefault="00611DB4" w:rsidP="004F1E18">
            <w:pPr>
              <w:jc w:val="center"/>
              <w:rPr>
                <w:b/>
                <w:snapToGrid w:val="0"/>
                <w:kern w:val="0"/>
              </w:rPr>
            </w:pPr>
            <w:r w:rsidRPr="00736667">
              <w:rPr>
                <w:rFonts w:hint="eastAsia"/>
                <w:b/>
                <w:snapToGrid w:val="0"/>
                <w:kern w:val="0"/>
              </w:rPr>
              <w:t>备注</w:t>
            </w:r>
          </w:p>
        </w:tc>
      </w:tr>
      <w:tr w:rsidR="00611DB4" w:rsidRPr="00736667" w14:paraId="63DB90D2" w14:textId="77777777" w:rsidTr="004F1E18">
        <w:tc>
          <w:tcPr>
            <w:tcW w:w="1701" w:type="dxa"/>
            <w:shd w:val="clear" w:color="auto" w:fill="auto"/>
          </w:tcPr>
          <w:p w14:paraId="405456A5" w14:textId="34C7774A" w:rsidR="00611DB4" w:rsidRDefault="00611DB4" w:rsidP="004F1E18">
            <w:pPr>
              <w:jc w:val="left"/>
              <w:rPr>
                <w:rFonts w:ascii="宋体" w:hAnsi="宋体"/>
                <w:snapToGrid w:val="0"/>
                <w:kern w:val="0"/>
              </w:rPr>
            </w:pPr>
            <w:r>
              <w:rPr>
                <w:rFonts w:ascii="宋体" w:hAnsi="宋体" w:hint="eastAsia"/>
                <w:snapToGrid w:val="0"/>
                <w:kern w:val="0"/>
              </w:rPr>
              <w:t>TOKEN</w:t>
            </w:r>
          </w:p>
        </w:tc>
        <w:tc>
          <w:tcPr>
            <w:tcW w:w="1559" w:type="dxa"/>
            <w:shd w:val="clear" w:color="auto" w:fill="auto"/>
          </w:tcPr>
          <w:p w14:paraId="7E8CD659" w14:textId="77777777" w:rsidR="00611DB4" w:rsidRPr="00736667" w:rsidRDefault="00611DB4" w:rsidP="004F1E18">
            <w:pPr>
              <w:jc w:val="left"/>
              <w:rPr>
                <w:rFonts w:ascii="宋体" w:hAnsi="宋体"/>
                <w:snapToGrid w:val="0"/>
                <w:kern w:val="0"/>
              </w:rPr>
            </w:pPr>
          </w:p>
        </w:tc>
        <w:tc>
          <w:tcPr>
            <w:tcW w:w="1134" w:type="dxa"/>
            <w:shd w:val="clear" w:color="auto" w:fill="auto"/>
          </w:tcPr>
          <w:p w14:paraId="7C080F70" w14:textId="77777777" w:rsidR="00611DB4" w:rsidRDefault="00611DB4" w:rsidP="004F1E18">
            <w:pPr>
              <w:jc w:val="left"/>
              <w:rPr>
                <w:rFonts w:ascii="宋体" w:hAnsi="宋体"/>
                <w:snapToGrid w:val="0"/>
                <w:kern w:val="0"/>
              </w:rPr>
            </w:pPr>
          </w:p>
        </w:tc>
        <w:tc>
          <w:tcPr>
            <w:tcW w:w="3119" w:type="dxa"/>
            <w:shd w:val="clear" w:color="auto" w:fill="auto"/>
          </w:tcPr>
          <w:p w14:paraId="5C45264F" w14:textId="77777777" w:rsidR="00611DB4" w:rsidRPr="00736667" w:rsidRDefault="00611DB4" w:rsidP="004F1E18">
            <w:pPr>
              <w:jc w:val="left"/>
              <w:rPr>
                <w:rFonts w:ascii="宋体" w:hAnsi="宋体"/>
                <w:snapToGrid w:val="0"/>
                <w:kern w:val="0"/>
              </w:rPr>
            </w:pPr>
          </w:p>
        </w:tc>
      </w:tr>
      <w:tr w:rsidR="00611DB4" w:rsidRPr="00736667" w14:paraId="7C0A81B1" w14:textId="77777777" w:rsidTr="004F1E18">
        <w:tc>
          <w:tcPr>
            <w:tcW w:w="1701" w:type="dxa"/>
            <w:shd w:val="clear" w:color="auto" w:fill="auto"/>
          </w:tcPr>
          <w:p w14:paraId="794FA63F" w14:textId="107F9B06" w:rsidR="00611DB4" w:rsidRDefault="00611DB4" w:rsidP="00611DB4">
            <w:pPr>
              <w:jc w:val="left"/>
              <w:rPr>
                <w:rFonts w:ascii="宋体" w:hAnsi="宋体"/>
                <w:snapToGrid w:val="0"/>
                <w:kern w:val="0"/>
              </w:rPr>
            </w:pPr>
            <w:r>
              <w:rPr>
                <w:rFonts w:ascii="宋体" w:hAnsi="宋体" w:hint="eastAsia"/>
                <w:snapToGrid w:val="0"/>
                <w:kern w:val="0"/>
              </w:rPr>
              <w:t>模板名称</w:t>
            </w:r>
          </w:p>
        </w:tc>
        <w:tc>
          <w:tcPr>
            <w:tcW w:w="1559" w:type="dxa"/>
            <w:shd w:val="clear" w:color="auto" w:fill="auto"/>
          </w:tcPr>
          <w:p w14:paraId="7FA9B68B" w14:textId="77777777" w:rsidR="00611DB4" w:rsidRPr="00736667" w:rsidRDefault="00611DB4" w:rsidP="004F1E18">
            <w:pPr>
              <w:jc w:val="left"/>
              <w:rPr>
                <w:rFonts w:ascii="宋体" w:hAnsi="宋体"/>
                <w:snapToGrid w:val="0"/>
                <w:kern w:val="0"/>
              </w:rPr>
            </w:pPr>
          </w:p>
        </w:tc>
        <w:tc>
          <w:tcPr>
            <w:tcW w:w="1134" w:type="dxa"/>
            <w:shd w:val="clear" w:color="auto" w:fill="auto"/>
          </w:tcPr>
          <w:p w14:paraId="2CCCF5D9" w14:textId="77777777" w:rsidR="00611DB4" w:rsidRDefault="00611DB4" w:rsidP="004F1E18">
            <w:pPr>
              <w:jc w:val="left"/>
              <w:rPr>
                <w:rFonts w:ascii="宋体" w:hAnsi="宋体"/>
                <w:snapToGrid w:val="0"/>
                <w:kern w:val="0"/>
              </w:rPr>
            </w:pPr>
          </w:p>
        </w:tc>
        <w:tc>
          <w:tcPr>
            <w:tcW w:w="3119" w:type="dxa"/>
            <w:shd w:val="clear" w:color="auto" w:fill="auto"/>
          </w:tcPr>
          <w:p w14:paraId="4E004958" w14:textId="77777777" w:rsidR="00611DB4" w:rsidRPr="00736667" w:rsidRDefault="00611DB4" w:rsidP="004F1E18">
            <w:pPr>
              <w:jc w:val="left"/>
              <w:rPr>
                <w:rFonts w:ascii="宋体" w:hAnsi="宋体"/>
                <w:snapToGrid w:val="0"/>
                <w:kern w:val="0"/>
              </w:rPr>
            </w:pPr>
          </w:p>
        </w:tc>
      </w:tr>
      <w:tr w:rsidR="00611DB4" w:rsidRPr="00736667" w14:paraId="52B16876" w14:textId="77777777" w:rsidTr="004F1E18">
        <w:tc>
          <w:tcPr>
            <w:tcW w:w="1701" w:type="dxa"/>
            <w:shd w:val="clear" w:color="auto" w:fill="auto"/>
          </w:tcPr>
          <w:p w14:paraId="65DFA6CC" w14:textId="226DF11F" w:rsidR="00611DB4" w:rsidRDefault="00611DB4" w:rsidP="004F1E18">
            <w:pPr>
              <w:jc w:val="left"/>
              <w:rPr>
                <w:rFonts w:ascii="宋体" w:hAnsi="宋体"/>
                <w:snapToGrid w:val="0"/>
                <w:kern w:val="0"/>
              </w:rPr>
            </w:pPr>
            <w:r>
              <w:rPr>
                <w:rFonts w:ascii="宋体" w:hAnsi="宋体" w:hint="eastAsia"/>
                <w:snapToGrid w:val="0"/>
                <w:kern w:val="0"/>
              </w:rPr>
              <w:t>模板代码</w:t>
            </w:r>
          </w:p>
        </w:tc>
        <w:tc>
          <w:tcPr>
            <w:tcW w:w="1559" w:type="dxa"/>
            <w:shd w:val="clear" w:color="auto" w:fill="auto"/>
          </w:tcPr>
          <w:p w14:paraId="500ED2C0" w14:textId="77777777" w:rsidR="00611DB4" w:rsidRPr="00736667" w:rsidRDefault="00611DB4" w:rsidP="004F1E18">
            <w:pPr>
              <w:jc w:val="left"/>
              <w:rPr>
                <w:rFonts w:ascii="宋体" w:hAnsi="宋体"/>
                <w:snapToGrid w:val="0"/>
                <w:kern w:val="0"/>
              </w:rPr>
            </w:pPr>
          </w:p>
        </w:tc>
        <w:tc>
          <w:tcPr>
            <w:tcW w:w="1134" w:type="dxa"/>
            <w:shd w:val="clear" w:color="auto" w:fill="auto"/>
          </w:tcPr>
          <w:p w14:paraId="63B7E624" w14:textId="77777777" w:rsidR="00611DB4" w:rsidRDefault="00611DB4" w:rsidP="004F1E18">
            <w:pPr>
              <w:jc w:val="left"/>
              <w:rPr>
                <w:rFonts w:ascii="宋体" w:hAnsi="宋体"/>
                <w:snapToGrid w:val="0"/>
                <w:kern w:val="0"/>
              </w:rPr>
            </w:pPr>
          </w:p>
        </w:tc>
        <w:tc>
          <w:tcPr>
            <w:tcW w:w="3119" w:type="dxa"/>
            <w:shd w:val="clear" w:color="auto" w:fill="auto"/>
          </w:tcPr>
          <w:p w14:paraId="2104DD7A" w14:textId="77777777" w:rsidR="00611DB4" w:rsidRPr="00736667" w:rsidRDefault="00611DB4" w:rsidP="004F1E18">
            <w:pPr>
              <w:jc w:val="left"/>
              <w:rPr>
                <w:rFonts w:ascii="宋体" w:hAnsi="宋体"/>
                <w:snapToGrid w:val="0"/>
                <w:kern w:val="0"/>
              </w:rPr>
            </w:pPr>
          </w:p>
        </w:tc>
      </w:tr>
      <w:tr w:rsidR="00611DB4" w:rsidRPr="00736667" w14:paraId="6EA2E42C" w14:textId="77777777" w:rsidTr="00152C2F">
        <w:tc>
          <w:tcPr>
            <w:tcW w:w="1701" w:type="dxa"/>
            <w:shd w:val="clear" w:color="auto" w:fill="auto"/>
            <w:vAlign w:val="bottom"/>
          </w:tcPr>
          <w:p w14:paraId="5CCC50E3" w14:textId="77777777" w:rsidR="00611DB4" w:rsidRDefault="00611DB4" w:rsidP="004F1E18">
            <w:pPr>
              <w:rPr>
                <w:sz w:val="20"/>
                <w:szCs w:val="20"/>
              </w:rPr>
            </w:pPr>
            <w:r>
              <w:rPr>
                <w:rFonts w:hint="eastAsia"/>
                <w:sz w:val="20"/>
                <w:szCs w:val="20"/>
              </w:rPr>
              <w:t>每页行数</w:t>
            </w:r>
          </w:p>
        </w:tc>
        <w:tc>
          <w:tcPr>
            <w:tcW w:w="1559" w:type="dxa"/>
            <w:shd w:val="clear" w:color="auto" w:fill="auto"/>
            <w:vAlign w:val="bottom"/>
          </w:tcPr>
          <w:p w14:paraId="2547FA85" w14:textId="64E38CB6" w:rsidR="00611DB4" w:rsidRDefault="00611DB4" w:rsidP="004F1E18">
            <w:pPr>
              <w:rPr>
                <w:sz w:val="20"/>
                <w:szCs w:val="20"/>
              </w:rPr>
            </w:pPr>
          </w:p>
        </w:tc>
        <w:tc>
          <w:tcPr>
            <w:tcW w:w="1134" w:type="dxa"/>
            <w:shd w:val="clear" w:color="auto" w:fill="auto"/>
          </w:tcPr>
          <w:p w14:paraId="556282ED" w14:textId="723A2B0C" w:rsidR="00611DB4" w:rsidRDefault="00611DB4" w:rsidP="004F1E18">
            <w:pPr>
              <w:jc w:val="left"/>
              <w:rPr>
                <w:rFonts w:ascii="宋体" w:hAnsi="宋体"/>
                <w:snapToGrid w:val="0"/>
                <w:kern w:val="0"/>
              </w:rPr>
            </w:pPr>
          </w:p>
        </w:tc>
        <w:tc>
          <w:tcPr>
            <w:tcW w:w="3119" w:type="dxa"/>
            <w:shd w:val="clear" w:color="auto" w:fill="auto"/>
          </w:tcPr>
          <w:p w14:paraId="3F45AA4B" w14:textId="77777777" w:rsidR="00611DB4" w:rsidRPr="00736667" w:rsidRDefault="00611DB4" w:rsidP="004F1E18">
            <w:pPr>
              <w:jc w:val="left"/>
              <w:rPr>
                <w:rFonts w:ascii="宋体" w:hAnsi="宋体"/>
                <w:snapToGrid w:val="0"/>
                <w:kern w:val="0"/>
              </w:rPr>
            </w:pPr>
          </w:p>
        </w:tc>
      </w:tr>
      <w:tr w:rsidR="00611DB4" w:rsidRPr="00736667" w14:paraId="547CCED2" w14:textId="77777777" w:rsidTr="00152C2F">
        <w:tc>
          <w:tcPr>
            <w:tcW w:w="1701" w:type="dxa"/>
            <w:shd w:val="clear" w:color="auto" w:fill="auto"/>
            <w:vAlign w:val="bottom"/>
          </w:tcPr>
          <w:p w14:paraId="7A185F85" w14:textId="77777777" w:rsidR="00611DB4" w:rsidRDefault="00611DB4" w:rsidP="004F1E18">
            <w:pPr>
              <w:rPr>
                <w:sz w:val="20"/>
                <w:szCs w:val="20"/>
              </w:rPr>
            </w:pPr>
            <w:r>
              <w:rPr>
                <w:rFonts w:hint="eastAsia"/>
                <w:sz w:val="20"/>
                <w:szCs w:val="20"/>
              </w:rPr>
              <w:t>起始条数</w:t>
            </w:r>
          </w:p>
        </w:tc>
        <w:tc>
          <w:tcPr>
            <w:tcW w:w="1559" w:type="dxa"/>
            <w:shd w:val="clear" w:color="auto" w:fill="auto"/>
            <w:vAlign w:val="bottom"/>
          </w:tcPr>
          <w:p w14:paraId="1415751E" w14:textId="3CDBB015" w:rsidR="00611DB4" w:rsidRDefault="00611DB4" w:rsidP="004F1E18">
            <w:pPr>
              <w:rPr>
                <w:sz w:val="20"/>
                <w:szCs w:val="20"/>
              </w:rPr>
            </w:pPr>
          </w:p>
        </w:tc>
        <w:tc>
          <w:tcPr>
            <w:tcW w:w="1134" w:type="dxa"/>
            <w:shd w:val="clear" w:color="auto" w:fill="auto"/>
          </w:tcPr>
          <w:p w14:paraId="163AC6DC" w14:textId="3C925635" w:rsidR="00611DB4" w:rsidRDefault="00611DB4" w:rsidP="004F1E18">
            <w:pPr>
              <w:jc w:val="left"/>
              <w:rPr>
                <w:rFonts w:ascii="宋体" w:hAnsi="宋体"/>
                <w:snapToGrid w:val="0"/>
                <w:kern w:val="0"/>
              </w:rPr>
            </w:pPr>
          </w:p>
        </w:tc>
        <w:tc>
          <w:tcPr>
            <w:tcW w:w="3119" w:type="dxa"/>
            <w:shd w:val="clear" w:color="auto" w:fill="auto"/>
          </w:tcPr>
          <w:p w14:paraId="67EB99EC" w14:textId="77777777" w:rsidR="00611DB4" w:rsidRPr="00736667" w:rsidRDefault="00611DB4" w:rsidP="004F1E18">
            <w:pPr>
              <w:jc w:val="left"/>
              <w:rPr>
                <w:rFonts w:ascii="宋体" w:hAnsi="宋体"/>
                <w:snapToGrid w:val="0"/>
                <w:kern w:val="0"/>
              </w:rPr>
            </w:pPr>
          </w:p>
        </w:tc>
      </w:tr>
    </w:tbl>
    <w:p w14:paraId="7F5AEC74" w14:textId="77777777" w:rsidR="00E70BE2" w:rsidRPr="00C56A4E" w:rsidRDefault="00E70BE2" w:rsidP="00E70BE2"/>
    <w:p w14:paraId="5E2E0B76" w14:textId="77777777" w:rsidR="00E70BE2" w:rsidRPr="00A52328" w:rsidRDefault="00E70BE2" w:rsidP="00E70BE2">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611DB4" w:rsidRPr="00736667" w14:paraId="13CDCA59" w14:textId="77777777" w:rsidTr="004F1E18">
        <w:tc>
          <w:tcPr>
            <w:tcW w:w="1701" w:type="dxa"/>
            <w:shd w:val="clear" w:color="auto" w:fill="E0E0E0"/>
          </w:tcPr>
          <w:p w14:paraId="775DA868" w14:textId="77777777" w:rsidR="00611DB4" w:rsidRPr="00736667" w:rsidRDefault="00611DB4" w:rsidP="004F1E18">
            <w:pPr>
              <w:jc w:val="center"/>
              <w:rPr>
                <w:b/>
                <w:snapToGrid w:val="0"/>
                <w:kern w:val="0"/>
              </w:rPr>
            </w:pPr>
            <w:r w:rsidRPr="00736667">
              <w:rPr>
                <w:rFonts w:hint="eastAsia"/>
                <w:b/>
                <w:snapToGrid w:val="0"/>
                <w:kern w:val="0"/>
              </w:rPr>
              <w:t>输入要素</w:t>
            </w:r>
          </w:p>
        </w:tc>
        <w:tc>
          <w:tcPr>
            <w:tcW w:w="1559" w:type="dxa"/>
            <w:shd w:val="clear" w:color="auto" w:fill="E0E0E0"/>
          </w:tcPr>
          <w:p w14:paraId="5F128BD9" w14:textId="77777777" w:rsidR="00611DB4" w:rsidRPr="00736667" w:rsidRDefault="00611DB4" w:rsidP="004F1E1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58BFD97" w14:textId="77777777" w:rsidR="00611DB4" w:rsidRPr="00736667" w:rsidRDefault="00611DB4" w:rsidP="004F1E1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68C6A10" w14:textId="77777777" w:rsidR="00611DB4" w:rsidRPr="00736667" w:rsidRDefault="00611DB4" w:rsidP="004F1E18">
            <w:pPr>
              <w:jc w:val="center"/>
              <w:rPr>
                <w:b/>
                <w:snapToGrid w:val="0"/>
                <w:kern w:val="0"/>
              </w:rPr>
            </w:pPr>
            <w:r w:rsidRPr="00736667">
              <w:rPr>
                <w:rFonts w:hint="eastAsia"/>
                <w:b/>
                <w:snapToGrid w:val="0"/>
                <w:kern w:val="0"/>
              </w:rPr>
              <w:t>备注</w:t>
            </w:r>
          </w:p>
        </w:tc>
      </w:tr>
      <w:tr w:rsidR="00611DB4" w:rsidRPr="00736667" w14:paraId="21E73D39" w14:textId="77777777" w:rsidTr="004F1E18">
        <w:tc>
          <w:tcPr>
            <w:tcW w:w="1701" w:type="dxa"/>
            <w:shd w:val="clear" w:color="auto" w:fill="auto"/>
          </w:tcPr>
          <w:p w14:paraId="58D86656" w14:textId="5F3EF243" w:rsidR="00611DB4" w:rsidRDefault="00611DB4" w:rsidP="004F1E18">
            <w:pPr>
              <w:jc w:val="left"/>
              <w:rPr>
                <w:rFonts w:ascii="宋体" w:hAnsi="宋体"/>
                <w:snapToGrid w:val="0"/>
                <w:kern w:val="0"/>
              </w:rPr>
            </w:pPr>
            <w:r>
              <w:rPr>
                <w:rFonts w:ascii="宋体" w:hAnsi="宋体" w:hint="eastAsia"/>
                <w:snapToGrid w:val="0"/>
                <w:kern w:val="0"/>
              </w:rPr>
              <w:t>消息模板唯一标识</w:t>
            </w:r>
          </w:p>
        </w:tc>
        <w:tc>
          <w:tcPr>
            <w:tcW w:w="1559" w:type="dxa"/>
            <w:shd w:val="clear" w:color="auto" w:fill="auto"/>
          </w:tcPr>
          <w:p w14:paraId="00DADF51" w14:textId="77777777" w:rsidR="00611DB4" w:rsidRPr="00736667" w:rsidRDefault="00611DB4" w:rsidP="004F1E18">
            <w:pPr>
              <w:jc w:val="left"/>
              <w:rPr>
                <w:rFonts w:ascii="宋体" w:hAnsi="宋体"/>
                <w:snapToGrid w:val="0"/>
                <w:kern w:val="0"/>
              </w:rPr>
            </w:pPr>
          </w:p>
        </w:tc>
        <w:tc>
          <w:tcPr>
            <w:tcW w:w="1134" w:type="dxa"/>
            <w:shd w:val="clear" w:color="auto" w:fill="auto"/>
          </w:tcPr>
          <w:p w14:paraId="67B5D361" w14:textId="77777777" w:rsidR="00611DB4" w:rsidRDefault="00611DB4" w:rsidP="004F1E18">
            <w:pPr>
              <w:jc w:val="left"/>
              <w:rPr>
                <w:rFonts w:ascii="宋体" w:hAnsi="宋体"/>
                <w:snapToGrid w:val="0"/>
                <w:kern w:val="0"/>
              </w:rPr>
            </w:pPr>
          </w:p>
        </w:tc>
        <w:tc>
          <w:tcPr>
            <w:tcW w:w="3119" w:type="dxa"/>
            <w:shd w:val="clear" w:color="auto" w:fill="auto"/>
          </w:tcPr>
          <w:p w14:paraId="457B2FD8" w14:textId="77777777" w:rsidR="00611DB4" w:rsidRPr="00736667" w:rsidRDefault="00611DB4" w:rsidP="004F1E18">
            <w:pPr>
              <w:jc w:val="left"/>
              <w:rPr>
                <w:rFonts w:ascii="宋体" w:hAnsi="宋体"/>
                <w:snapToGrid w:val="0"/>
                <w:kern w:val="0"/>
              </w:rPr>
            </w:pPr>
          </w:p>
        </w:tc>
      </w:tr>
      <w:tr w:rsidR="00611DB4" w:rsidRPr="00736667" w14:paraId="44717CD3" w14:textId="77777777" w:rsidTr="004F1E18">
        <w:tc>
          <w:tcPr>
            <w:tcW w:w="1701" w:type="dxa"/>
            <w:shd w:val="clear" w:color="auto" w:fill="auto"/>
          </w:tcPr>
          <w:p w14:paraId="19677613" w14:textId="5AE4772A" w:rsidR="00611DB4" w:rsidRDefault="00611DB4" w:rsidP="004F1E18">
            <w:pPr>
              <w:jc w:val="left"/>
              <w:rPr>
                <w:rFonts w:ascii="宋体" w:hAnsi="宋体"/>
                <w:snapToGrid w:val="0"/>
                <w:kern w:val="0"/>
              </w:rPr>
            </w:pPr>
            <w:r>
              <w:rPr>
                <w:rFonts w:ascii="宋体" w:hAnsi="宋体" w:hint="eastAsia"/>
                <w:snapToGrid w:val="0"/>
                <w:kern w:val="0"/>
              </w:rPr>
              <w:t>模板名称</w:t>
            </w:r>
          </w:p>
        </w:tc>
        <w:tc>
          <w:tcPr>
            <w:tcW w:w="1559" w:type="dxa"/>
            <w:shd w:val="clear" w:color="auto" w:fill="auto"/>
          </w:tcPr>
          <w:p w14:paraId="31297E16" w14:textId="77777777" w:rsidR="00611DB4" w:rsidRPr="00736667" w:rsidRDefault="00611DB4" w:rsidP="004F1E18">
            <w:pPr>
              <w:jc w:val="left"/>
              <w:rPr>
                <w:rFonts w:ascii="宋体" w:hAnsi="宋体"/>
                <w:snapToGrid w:val="0"/>
                <w:kern w:val="0"/>
              </w:rPr>
            </w:pPr>
          </w:p>
        </w:tc>
        <w:tc>
          <w:tcPr>
            <w:tcW w:w="1134" w:type="dxa"/>
            <w:shd w:val="clear" w:color="auto" w:fill="auto"/>
          </w:tcPr>
          <w:p w14:paraId="1FD6DAE6" w14:textId="77777777" w:rsidR="00611DB4" w:rsidRDefault="00611DB4" w:rsidP="004F1E18">
            <w:pPr>
              <w:jc w:val="left"/>
              <w:rPr>
                <w:rFonts w:ascii="宋体" w:hAnsi="宋体"/>
                <w:snapToGrid w:val="0"/>
                <w:kern w:val="0"/>
              </w:rPr>
            </w:pPr>
          </w:p>
        </w:tc>
        <w:tc>
          <w:tcPr>
            <w:tcW w:w="3119" w:type="dxa"/>
            <w:shd w:val="clear" w:color="auto" w:fill="auto"/>
          </w:tcPr>
          <w:p w14:paraId="10987948" w14:textId="77777777" w:rsidR="00611DB4" w:rsidRPr="00736667" w:rsidRDefault="00611DB4" w:rsidP="004F1E18">
            <w:pPr>
              <w:jc w:val="left"/>
              <w:rPr>
                <w:rFonts w:ascii="宋体" w:hAnsi="宋体"/>
                <w:snapToGrid w:val="0"/>
                <w:kern w:val="0"/>
              </w:rPr>
            </w:pPr>
          </w:p>
        </w:tc>
      </w:tr>
      <w:tr w:rsidR="00611DB4" w:rsidRPr="00736667" w14:paraId="0D019843" w14:textId="77777777" w:rsidTr="004F1E18">
        <w:tc>
          <w:tcPr>
            <w:tcW w:w="1701" w:type="dxa"/>
            <w:shd w:val="clear" w:color="auto" w:fill="auto"/>
          </w:tcPr>
          <w:p w14:paraId="50CE70EF" w14:textId="77777777" w:rsidR="00611DB4" w:rsidRDefault="00611DB4" w:rsidP="004F1E18">
            <w:pPr>
              <w:jc w:val="left"/>
              <w:rPr>
                <w:rFonts w:ascii="宋体" w:hAnsi="宋体"/>
                <w:snapToGrid w:val="0"/>
                <w:kern w:val="0"/>
              </w:rPr>
            </w:pPr>
            <w:r>
              <w:rPr>
                <w:rFonts w:ascii="宋体" w:hAnsi="宋体" w:hint="eastAsia"/>
                <w:snapToGrid w:val="0"/>
                <w:kern w:val="0"/>
              </w:rPr>
              <w:t>模板代码</w:t>
            </w:r>
          </w:p>
        </w:tc>
        <w:tc>
          <w:tcPr>
            <w:tcW w:w="1559" w:type="dxa"/>
            <w:shd w:val="clear" w:color="auto" w:fill="auto"/>
          </w:tcPr>
          <w:p w14:paraId="1ACF6934" w14:textId="77777777" w:rsidR="00611DB4" w:rsidRPr="00736667" w:rsidRDefault="00611DB4" w:rsidP="004F1E18">
            <w:pPr>
              <w:jc w:val="left"/>
              <w:rPr>
                <w:rFonts w:ascii="宋体" w:hAnsi="宋体"/>
                <w:snapToGrid w:val="0"/>
                <w:kern w:val="0"/>
              </w:rPr>
            </w:pPr>
          </w:p>
        </w:tc>
        <w:tc>
          <w:tcPr>
            <w:tcW w:w="1134" w:type="dxa"/>
            <w:shd w:val="clear" w:color="auto" w:fill="auto"/>
          </w:tcPr>
          <w:p w14:paraId="2203A458" w14:textId="77777777" w:rsidR="00611DB4" w:rsidRDefault="00611DB4" w:rsidP="004F1E18">
            <w:pPr>
              <w:jc w:val="left"/>
              <w:rPr>
                <w:rFonts w:ascii="宋体" w:hAnsi="宋体"/>
                <w:snapToGrid w:val="0"/>
                <w:kern w:val="0"/>
              </w:rPr>
            </w:pPr>
          </w:p>
        </w:tc>
        <w:tc>
          <w:tcPr>
            <w:tcW w:w="3119" w:type="dxa"/>
            <w:shd w:val="clear" w:color="auto" w:fill="auto"/>
          </w:tcPr>
          <w:p w14:paraId="00C47D25" w14:textId="77777777" w:rsidR="00611DB4" w:rsidRPr="00736667" w:rsidRDefault="00611DB4" w:rsidP="004F1E18">
            <w:pPr>
              <w:jc w:val="left"/>
              <w:rPr>
                <w:rFonts w:ascii="宋体" w:hAnsi="宋体"/>
                <w:snapToGrid w:val="0"/>
                <w:kern w:val="0"/>
              </w:rPr>
            </w:pPr>
          </w:p>
        </w:tc>
      </w:tr>
      <w:tr w:rsidR="00611DB4" w:rsidRPr="00736667" w14:paraId="0AB4753F" w14:textId="77777777" w:rsidTr="004F1E18">
        <w:tc>
          <w:tcPr>
            <w:tcW w:w="1701" w:type="dxa"/>
            <w:shd w:val="clear" w:color="auto" w:fill="auto"/>
          </w:tcPr>
          <w:p w14:paraId="113AEF14" w14:textId="39B72B81" w:rsidR="00611DB4" w:rsidRDefault="00611DB4" w:rsidP="004F1E18">
            <w:pPr>
              <w:jc w:val="left"/>
              <w:rPr>
                <w:rFonts w:ascii="宋体" w:hAnsi="宋体"/>
                <w:snapToGrid w:val="0"/>
                <w:kern w:val="0"/>
              </w:rPr>
            </w:pPr>
            <w:r>
              <w:rPr>
                <w:rFonts w:ascii="宋体" w:hAnsi="宋体" w:hint="eastAsia"/>
                <w:snapToGrid w:val="0"/>
                <w:kern w:val="0"/>
              </w:rPr>
              <w:t>是否启用</w:t>
            </w:r>
          </w:p>
        </w:tc>
        <w:tc>
          <w:tcPr>
            <w:tcW w:w="1559" w:type="dxa"/>
            <w:shd w:val="clear" w:color="auto" w:fill="auto"/>
          </w:tcPr>
          <w:p w14:paraId="1CF27BBE" w14:textId="77777777" w:rsidR="00611DB4" w:rsidRPr="00736667" w:rsidRDefault="00611DB4" w:rsidP="004F1E18">
            <w:pPr>
              <w:jc w:val="left"/>
              <w:rPr>
                <w:rFonts w:ascii="宋体" w:hAnsi="宋体"/>
                <w:snapToGrid w:val="0"/>
                <w:kern w:val="0"/>
              </w:rPr>
            </w:pPr>
          </w:p>
        </w:tc>
        <w:tc>
          <w:tcPr>
            <w:tcW w:w="1134" w:type="dxa"/>
            <w:shd w:val="clear" w:color="auto" w:fill="auto"/>
          </w:tcPr>
          <w:p w14:paraId="1D81DCF6" w14:textId="77777777" w:rsidR="00611DB4" w:rsidRDefault="00611DB4" w:rsidP="004F1E18">
            <w:pPr>
              <w:jc w:val="left"/>
              <w:rPr>
                <w:rFonts w:ascii="宋体" w:hAnsi="宋体"/>
                <w:snapToGrid w:val="0"/>
                <w:kern w:val="0"/>
              </w:rPr>
            </w:pPr>
          </w:p>
        </w:tc>
        <w:tc>
          <w:tcPr>
            <w:tcW w:w="3119" w:type="dxa"/>
            <w:shd w:val="clear" w:color="auto" w:fill="auto"/>
          </w:tcPr>
          <w:p w14:paraId="1A069CA7" w14:textId="77777777" w:rsidR="00611DB4" w:rsidRPr="00736667" w:rsidRDefault="00611DB4" w:rsidP="004F1E18">
            <w:pPr>
              <w:jc w:val="left"/>
              <w:rPr>
                <w:rFonts w:ascii="宋体" w:hAnsi="宋体"/>
                <w:snapToGrid w:val="0"/>
                <w:kern w:val="0"/>
              </w:rPr>
            </w:pPr>
          </w:p>
        </w:tc>
      </w:tr>
    </w:tbl>
    <w:p w14:paraId="22CBFB65" w14:textId="77777777" w:rsidR="00E70BE2" w:rsidRPr="00A9755C" w:rsidRDefault="00E70BE2" w:rsidP="00E70BE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6780A1E" w14:textId="77777777" w:rsidR="00E70BE2" w:rsidRDefault="00E70BE2" w:rsidP="00E70BE2">
      <w:pPr>
        <w:pStyle w:val="6"/>
      </w:pPr>
      <w:r>
        <w:rPr>
          <w:rFonts w:hint="eastAsia"/>
        </w:rPr>
        <w:lastRenderedPageBreak/>
        <w:t>数据</w:t>
      </w:r>
      <w:r>
        <w:t>库表</w:t>
      </w:r>
    </w:p>
    <w:p w14:paraId="4628CBC2" w14:textId="77777777" w:rsidR="00E70BE2" w:rsidRPr="00D56C61" w:rsidRDefault="00E70BE2" w:rsidP="00E70BE2">
      <w:r w:rsidRPr="00D56C61">
        <w:rPr>
          <w:rFonts w:hint="eastAsia"/>
        </w:rPr>
        <w:t>消息模板表</w:t>
      </w:r>
    </w:p>
    <w:p w14:paraId="64E42CE7" w14:textId="46B20CBD" w:rsidR="00E70BE2" w:rsidRDefault="00E70BE2" w:rsidP="00DE0BC2">
      <w:pPr>
        <w:rPr>
          <w:kern w:val="0"/>
        </w:rPr>
      </w:pPr>
    </w:p>
    <w:p w14:paraId="379F8F2B" w14:textId="013E1DCF" w:rsidR="00611DB4" w:rsidRDefault="00611DB4" w:rsidP="00DE0BC2">
      <w:pPr>
        <w:rPr>
          <w:kern w:val="0"/>
        </w:rPr>
      </w:pPr>
    </w:p>
    <w:p w14:paraId="120E2FE8" w14:textId="30BCD3FC" w:rsidR="00611DB4" w:rsidRPr="0082647F" w:rsidRDefault="00611DB4" w:rsidP="00152C2F">
      <w:pPr>
        <w:pStyle w:val="5"/>
      </w:pPr>
      <w:r>
        <w:rPr>
          <w:rFonts w:hint="eastAsia"/>
        </w:rPr>
        <w:t>消息</w:t>
      </w:r>
      <w:r>
        <w:t>模板</w:t>
      </w:r>
      <w:r>
        <w:rPr>
          <w:rFonts w:hint="eastAsia"/>
        </w:rPr>
        <w:t>新</w:t>
      </w:r>
      <w:r>
        <w:t>增</w:t>
      </w:r>
    </w:p>
    <w:p w14:paraId="45508F67" w14:textId="77777777" w:rsidR="00611DB4" w:rsidRDefault="00611DB4" w:rsidP="00611DB4">
      <w:pPr>
        <w:pStyle w:val="6"/>
      </w:pPr>
      <w:r>
        <w:rPr>
          <w:rFonts w:hint="eastAsia"/>
        </w:rPr>
        <w:t>功能</w:t>
      </w:r>
      <w:r>
        <w:t>描述</w:t>
      </w:r>
    </w:p>
    <w:p w14:paraId="3E9A3E21" w14:textId="29726547" w:rsidR="00611DB4" w:rsidRPr="00A9755C" w:rsidRDefault="00611DB4" w:rsidP="00611DB4">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管理人员对</w:t>
      </w:r>
      <w:r>
        <w:rPr>
          <w:rFonts w:ascii="宋体" w:hAnsi="宋体"/>
          <w:kern w:val="0"/>
          <w:sz w:val="24"/>
          <w:szCs w:val="21"/>
        </w:rPr>
        <w:t>消息模板</w:t>
      </w:r>
      <w:r>
        <w:rPr>
          <w:rFonts w:ascii="宋体" w:hAnsi="宋体" w:hint="eastAsia"/>
          <w:kern w:val="0"/>
          <w:sz w:val="24"/>
          <w:szCs w:val="21"/>
        </w:rPr>
        <w:t>新增。</w:t>
      </w:r>
    </w:p>
    <w:p w14:paraId="3E4E5E6A" w14:textId="77777777" w:rsidR="00611DB4" w:rsidRPr="00676A58" w:rsidRDefault="00611DB4" w:rsidP="00611DB4">
      <w:pPr>
        <w:pStyle w:val="6"/>
      </w:pPr>
      <w:r w:rsidRPr="00676A58">
        <w:rPr>
          <w:rFonts w:hint="eastAsia"/>
        </w:rPr>
        <w:t>处理流程</w:t>
      </w:r>
    </w:p>
    <w:p w14:paraId="5F88EDF6" w14:textId="77777777" w:rsidR="00611DB4" w:rsidRPr="004F010F" w:rsidRDefault="00611DB4" w:rsidP="00611DB4">
      <w:pPr>
        <w:ind w:left="289" w:firstLine="420"/>
      </w:pPr>
      <w:r w:rsidRPr="00646F01">
        <w:rPr>
          <w:rFonts w:hint="eastAsia"/>
          <w:b/>
          <w:sz w:val="24"/>
          <w:szCs w:val="24"/>
        </w:rPr>
        <w:t>【流程描述】</w:t>
      </w:r>
    </w:p>
    <w:p w14:paraId="231DCDF6" w14:textId="6FE860BF" w:rsidR="00611DB4" w:rsidRDefault="00611DB4">
      <w:pPr>
        <w:pStyle w:val="afb"/>
        <w:numPr>
          <w:ilvl w:val="0"/>
          <w:numId w:val="24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28" w:author="wangq" w:date="2017-08-21T17:25:00Z">
          <w:pPr>
            <w:pStyle w:val="afb"/>
            <w:numPr>
              <w:numId w:val="254"/>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输入新增</w:t>
      </w:r>
      <w:r w:rsidR="009F1D35">
        <w:rPr>
          <w:rFonts w:ascii="宋体" w:hAnsi="宋体" w:hint="eastAsia"/>
          <w:kern w:val="0"/>
          <w:sz w:val="24"/>
          <w:szCs w:val="21"/>
        </w:rPr>
        <w:t>要素</w:t>
      </w:r>
      <w:r>
        <w:rPr>
          <w:rFonts w:ascii="宋体" w:hAnsi="宋体" w:hint="eastAsia"/>
          <w:kern w:val="0"/>
          <w:sz w:val="24"/>
          <w:szCs w:val="21"/>
        </w:rPr>
        <w:t>。</w:t>
      </w:r>
    </w:p>
    <w:p w14:paraId="7AC5386B" w14:textId="5FB29161" w:rsidR="009F1D35" w:rsidRPr="00C3467F" w:rsidRDefault="009F1D35">
      <w:pPr>
        <w:pStyle w:val="afb"/>
        <w:numPr>
          <w:ilvl w:val="0"/>
          <w:numId w:val="24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29" w:author="wangq" w:date="2017-08-21T17:25:00Z">
          <w:pPr>
            <w:pStyle w:val="afb"/>
            <w:numPr>
              <w:numId w:val="254"/>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完成新增。</w:t>
      </w:r>
    </w:p>
    <w:p w14:paraId="497316CE" w14:textId="77777777" w:rsidR="00611DB4" w:rsidRPr="00F9212D" w:rsidRDefault="00611DB4" w:rsidP="00611DB4">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611DB4" w:rsidRPr="00736667" w14:paraId="4E01E8C9" w14:textId="77777777" w:rsidTr="004F1E18">
        <w:tc>
          <w:tcPr>
            <w:tcW w:w="1701" w:type="dxa"/>
            <w:shd w:val="clear" w:color="auto" w:fill="E0E0E0"/>
          </w:tcPr>
          <w:p w14:paraId="5F3EBEC4" w14:textId="77777777" w:rsidR="00611DB4" w:rsidRPr="00736667" w:rsidRDefault="00611DB4" w:rsidP="004F1E18">
            <w:pPr>
              <w:jc w:val="center"/>
              <w:rPr>
                <w:b/>
                <w:snapToGrid w:val="0"/>
                <w:kern w:val="0"/>
              </w:rPr>
            </w:pPr>
            <w:r w:rsidRPr="00736667">
              <w:rPr>
                <w:rFonts w:hint="eastAsia"/>
                <w:b/>
                <w:snapToGrid w:val="0"/>
                <w:kern w:val="0"/>
              </w:rPr>
              <w:t>输入要素</w:t>
            </w:r>
          </w:p>
        </w:tc>
        <w:tc>
          <w:tcPr>
            <w:tcW w:w="1559" w:type="dxa"/>
            <w:shd w:val="clear" w:color="auto" w:fill="E0E0E0"/>
          </w:tcPr>
          <w:p w14:paraId="05294E8E" w14:textId="77777777" w:rsidR="00611DB4" w:rsidRPr="00736667" w:rsidRDefault="00611DB4" w:rsidP="004F1E1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CB75FE6" w14:textId="77777777" w:rsidR="00611DB4" w:rsidRPr="00736667" w:rsidRDefault="00611DB4" w:rsidP="004F1E1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1E6CAE1" w14:textId="77777777" w:rsidR="00611DB4" w:rsidRPr="00736667" w:rsidRDefault="00611DB4" w:rsidP="004F1E18">
            <w:pPr>
              <w:jc w:val="center"/>
              <w:rPr>
                <w:b/>
                <w:snapToGrid w:val="0"/>
                <w:kern w:val="0"/>
              </w:rPr>
            </w:pPr>
            <w:r w:rsidRPr="00736667">
              <w:rPr>
                <w:rFonts w:hint="eastAsia"/>
                <w:b/>
                <w:snapToGrid w:val="0"/>
                <w:kern w:val="0"/>
              </w:rPr>
              <w:t>备注</w:t>
            </w:r>
          </w:p>
        </w:tc>
      </w:tr>
      <w:tr w:rsidR="00611DB4" w:rsidRPr="00736667" w14:paraId="25319C99" w14:textId="77777777" w:rsidTr="004F1E18">
        <w:tc>
          <w:tcPr>
            <w:tcW w:w="1701" w:type="dxa"/>
            <w:shd w:val="clear" w:color="auto" w:fill="auto"/>
          </w:tcPr>
          <w:p w14:paraId="2023FB9C" w14:textId="77777777" w:rsidR="00611DB4" w:rsidRDefault="00611DB4" w:rsidP="004F1E18">
            <w:pPr>
              <w:jc w:val="left"/>
              <w:rPr>
                <w:rFonts w:ascii="宋体" w:hAnsi="宋体"/>
                <w:snapToGrid w:val="0"/>
                <w:kern w:val="0"/>
              </w:rPr>
            </w:pPr>
            <w:r>
              <w:rPr>
                <w:rFonts w:ascii="宋体" w:hAnsi="宋体" w:hint="eastAsia"/>
                <w:snapToGrid w:val="0"/>
                <w:kern w:val="0"/>
              </w:rPr>
              <w:t>模板名称</w:t>
            </w:r>
          </w:p>
        </w:tc>
        <w:tc>
          <w:tcPr>
            <w:tcW w:w="1559" w:type="dxa"/>
            <w:shd w:val="clear" w:color="auto" w:fill="auto"/>
          </w:tcPr>
          <w:p w14:paraId="1F784F70" w14:textId="77777777" w:rsidR="00611DB4" w:rsidRPr="00736667" w:rsidRDefault="00611DB4" w:rsidP="004F1E18">
            <w:pPr>
              <w:jc w:val="left"/>
              <w:rPr>
                <w:rFonts w:ascii="宋体" w:hAnsi="宋体"/>
                <w:snapToGrid w:val="0"/>
                <w:kern w:val="0"/>
              </w:rPr>
            </w:pPr>
          </w:p>
        </w:tc>
        <w:tc>
          <w:tcPr>
            <w:tcW w:w="1134" w:type="dxa"/>
            <w:shd w:val="clear" w:color="auto" w:fill="auto"/>
          </w:tcPr>
          <w:p w14:paraId="658C4544" w14:textId="77777777" w:rsidR="00611DB4" w:rsidRDefault="00611DB4" w:rsidP="004F1E18">
            <w:pPr>
              <w:jc w:val="left"/>
              <w:rPr>
                <w:rFonts w:ascii="宋体" w:hAnsi="宋体"/>
                <w:snapToGrid w:val="0"/>
                <w:kern w:val="0"/>
              </w:rPr>
            </w:pPr>
          </w:p>
        </w:tc>
        <w:tc>
          <w:tcPr>
            <w:tcW w:w="3119" w:type="dxa"/>
            <w:shd w:val="clear" w:color="auto" w:fill="auto"/>
          </w:tcPr>
          <w:p w14:paraId="514A29C7" w14:textId="77777777" w:rsidR="00611DB4" w:rsidRPr="00736667" w:rsidRDefault="00611DB4" w:rsidP="004F1E18">
            <w:pPr>
              <w:jc w:val="left"/>
              <w:rPr>
                <w:rFonts w:ascii="宋体" w:hAnsi="宋体"/>
                <w:snapToGrid w:val="0"/>
                <w:kern w:val="0"/>
              </w:rPr>
            </w:pPr>
          </w:p>
        </w:tc>
      </w:tr>
      <w:tr w:rsidR="00611DB4" w:rsidRPr="00736667" w14:paraId="1B9DF9E5" w14:textId="77777777" w:rsidTr="004F1E18">
        <w:tc>
          <w:tcPr>
            <w:tcW w:w="1701" w:type="dxa"/>
            <w:shd w:val="clear" w:color="auto" w:fill="auto"/>
          </w:tcPr>
          <w:p w14:paraId="7B51633C" w14:textId="77777777" w:rsidR="00611DB4" w:rsidRDefault="00611DB4" w:rsidP="004F1E18">
            <w:pPr>
              <w:jc w:val="left"/>
              <w:rPr>
                <w:rFonts w:ascii="宋体" w:hAnsi="宋体"/>
                <w:snapToGrid w:val="0"/>
                <w:kern w:val="0"/>
              </w:rPr>
            </w:pPr>
            <w:r>
              <w:rPr>
                <w:rFonts w:ascii="宋体" w:hAnsi="宋体" w:hint="eastAsia"/>
                <w:snapToGrid w:val="0"/>
                <w:kern w:val="0"/>
              </w:rPr>
              <w:t>模板代码</w:t>
            </w:r>
          </w:p>
        </w:tc>
        <w:tc>
          <w:tcPr>
            <w:tcW w:w="1559" w:type="dxa"/>
            <w:shd w:val="clear" w:color="auto" w:fill="auto"/>
          </w:tcPr>
          <w:p w14:paraId="7C58E3D6" w14:textId="77777777" w:rsidR="00611DB4" w:rsidRPr="00736667" w:rsidRDefault="00611DB4" w:rsidP="004F1E18">
            <w:pPr>
              <w:jc w:val="left"/>
              <w:rPr>
                <w:rFonts w:ascii="宋体" w:hAnsi="宋体"/>
                <w:snapToGrid w:val="0"/>
                <w:kern w:val="0"/>
              </w:rPr>
            </w:pPr>
          </w:p>
        </w:tc>
        <w:tc>
          <w:tcPr>
            <w:tcW w:w="1134" w:type="dxa"/>
            <w:shd w:val="clear" w:color="auto" w:fill="auto"/>
          </w:tcPr>
          <w:p w14:paraId="7929906F" w14:textId="77777777" w:rsidR="00611DB4" w:rsidRDefault="00611DB4" w:rsidP="004F1E18">
            <w:pPr>
              <w:jc w:val="left"/>
              <w:rPr>
                <w:rFonts w:ascii="宋体" w:hAnsi="宋体"/>
                <w:snapToGrid w:val="0"/>
                <w:kern w:val="0"/>
              </w:rPr>
            </w:pPr>
          </w:p>
        </w:tc>
        <w:tc>
          <w:tcPr>
            <w:tcW w:w="3119" w:type="dxa"/>
            <w:shd w:val="clear" w:color="auto" w:fill="auto"/>
          </w:tcPr>
          <w:p w14:paraId="4A96F0BA" w14:textId="77777777" w:rsidR="00611DB4" w:rsidRPr="00736667" w:rsidRDefault="00611DB4" w:rsidP="004F1E18">
            <w:pPr>
              <w:jc w:val="left"/>
              <w:rPr>
                <w:rFonts w:ascii="宋体" w:hAnsi="宋体"/>
                <w:snapToGrid w:val="0"/>
                <w:kern w:val="0"/>
              </w:rPr>
            </w:pPr>
          </w:p>
        </w:tc>
      </w:tr>
      <w:tr w:rsidR="00611DB4" w:rsidRPr="00736667" w14:paraId="6C35A6A0" w14:textId="77777777" w:rsidTr="004F1E18">
        <w:tc>
          <w:tcPr>
            <w:tcW w:w="1701" w:type="dxa"/>
            <w:shd w:val="clear" w:color="auto" w:fill="auto"/>
            <w:vAlign w:val="bottom"/>
          </w:tcPr>
          <w:p w14:paraId="1688965E" w14:textId="4BF94D31" w:rsidR="00611DB4" w:rsidRDefault="009F1D35" w:rsidP="004F1E18">
            <w:pPr>
              <w:rPr>
                <w:sz w:val="20"/>
                <w:szCs w:val="20"/>
              </w:rPr>
            </w:pPr>
            <w:r>
              <w:rPr>
                <w:rFonts w:hint="eastAsia"/>
                <w:sz w:val="20"/>
                <w:szCs w:val="20"/>
              </w:rPr>
              <w:t>消息内容</w:t>
            </w:r>
          </w:p>
        </w:tc>
        <w:tc>
          <w:tcPr>
            <w:tcW w:w="1559" w:type="dxa"/>
            <w:shd w:val="clear" w:color="auto" w:fill="auto"/>
            <w:vAlign w:val="bottom"/>
          </w:tcPr>
          <w:p w14:paraId="10FD5544" w14:textId="77777777" w:rsidR="00611DB4" w:rsidRDefault="00611DB4" w:rsidP="004F1E18">
            <w:pPr>
              <w:rPr>
                <w:sz w:val="20"/>
                <w:szCs w:val="20"/>
              </w:rPr>
            </w:pPr>
          </w:p>
        </w:tc>
        <w:tc>
          <w:tcPr>
            <w:tcW w:w="1134" w:type="dxa"/>
            <w:shd w:val="clear" w:color="auto" w:fill="auto"/>
          </w:tcPr>
          <w:p w14:paraId="61BCBF42" w14:textId="77777777" w:rsidR="00611DB4" w:rsidRDefault="00611DB4" w:rsidP="004F1E18">
            <w:pPr>
              <w:jc w:val="left"/>
              <w:rPr>
                <w:rFonts w:ascii="宋体" w:hAnsi="宋体"/>
                <w:snapToGrid w:val="0"/>
                <w:kern w:val="0"/>
              </w:rPr>
            </w:pPr>
          </w:p>
        </w:tc>
        <w:tc>
          <w:tcPr>
            <w:tcW w:w="3119" w:type="dxa"/>
            <w:shd w:val="clear" w:color="auto" w:fill="auto"/>
          </w:tcPr>
          <w:p w14:paraId="2102319A" w14:textId="77777777" w:rsidR="00611DB4" w:rsidRPr="00736667" w:rsidRDefault="00611DB4" w:rsidP="004F1E18">
            <w:pPr>
              <w:jc w:val="left"/>
              <w:rPr>
                <w:rFonts w:ascii="宋体" w:hAnsi="宋体"/>
                <w:snapToGrid w:val="0"/>
                <w:kern w:val="0"/>
              </w:rPr>
            </w:pPr>
          </w:p>
        </w:tc>
      </w:tr>
    </w:tbl>
    <w:p w14:paraId="4D1583B2" w14:textId="77777777" w:rsidR="00611DB4" w:rsidRPr="00C56A4E" w:rsidRDefault="00611DB4" w:rsidP="00611DB4"/>
    <w:p w14:paraId="4D6A158F" w14:textId="77777777" w:rsidR="00611DB4" w:rsidRPr="00A52328" w:rsidRDefault="00611DB4" w:rsidP="00611DB4">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9F1D35" w:rsidRPr="00736667" w14:paraId="471CB17B" w14:textId="77777777" w:rsidTr="004F1E18">
        <w:tc>
          <w:tcPr>
            <w:tcW w:w="2126" w:type="dxa"/>
            <w:shd w:val="clear" w:color="auto" w:fill="E0E0E0"/>
          </w:tcPr>
          <w:p w14:paraId="152DED5C" w14:textId="77777777" w:rsidR="009F1D35" w:rsidRPr="00736667" w:rsidRDefault="009F1D35" w:rsidP="004F1E18">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1DF7B0A6" w14:textId="77777777" w:rsidR="009F1D35" w:rsidRPr="00736667" w:rsidRDefault="009F1D35" w:rsidP="004F1E1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2409C0F" w14:textId="77777777" w:rsidR="009F1D35" w:rsidRPr="00736667" w:rsidRDefault="009F1D35" w:rsidP="004F1E18">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43AFB76D" w14:textId="77777777" w:rsidR="009F1D35" w:rsidRPr="00736667" w:rsidRDefault="009F1D35" w:rsidP="004F1E18">
            <w:pPr>
              <w:jc w:val="center"/>
              <w:rPr>
                <w:b/>
                <w:snapToGrid w:val="0"/>
                <w:kern w:val="0"/>
              </w:rPr>
            </w:pPr>
            <w:r w:rsidRPr="00736667">
              <w:rPr>
                <w:rFonts w:hint="eastAsia"/>
                <w:b/>
                <w:snapToGrid w:val="0"/>
                <w:kern w:val="0"/>
              </w:rPr>
              <w:t>备注</w:t>
            </w:r>
          </w:p>
        </w:tc>
      </w:tr>
      <w:tr w:rsidR="009F1D35" w:rsidRPr="00736667" w14:paraId="1DBC8FE6" w14:textId="77777777" w:rsidTr="004F1E18">
        <w:tc>
          <w:tcPr>
            <w:tcW w:w="2126" w:type="dxa"/>
            <w:shd w:val="clear" w:color="auto" w:fill="auto"/>
          </w:tcPr>
          <w:p w14:paraId="32D19034" w14:textId="77777777" w:rsidR="009F1D35" w:rsidRDefault="009F1D35" w:rsidP="004F1E18">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2C95F089" w14:textId="77777777" w:rsidR="009F1D35" w:rsidRPr="00736667" w:rsidRDefault="009F1D35" w:rsidP="004F1E18">
            <w:pPr>
              <w:jc w:val="left"/>
              <w:rPr>
                <w:rFonts w:ascii="宋体" w:hAnsi="宋体"/>
                <w:snapToGrid w:val="0"/>
                <w:kern w:val="0"/>
              </w:rPr>
            </w:pPr>
          </w:p>
        </w:tc>
        <w:tc>
          <w:tcPr>
            <w:tcW w:w="1134" w:type="dxa"/>
            <w:shd w:val="clear" w:color="auto" w:fill="auto"/>
          </w:tcPr>
          <w:p w14:paraId="0F3982DA" w14:textId="77777777" w:rsidR="009F1D35" w:rsidRDefault="009F1D35" w:rsidP="004F1E18">
            <w:pPr>
              <w:jc w:val="left"/>
              <w:rPr>
                <w:rFonts w:ascii="宋体" w:hAnsi="宋体"/>
                <w:snapToGrid w:val="0"/>
                <w:kern w:val="0"/>
              </w:rPr>
            </w:pPr>
          </w:p>
        </w:tc>
        <w:tc>
          <w:tcPr>
            <w:tcW w:w="3119" w:type="dxa"/>
            <w:shd w:val="clear" w:color="auto" w:fill="auto"/>
          </w:tcPr>
          <w:p w14:paraId="2C5D98D3" w14:textId="77777777" w:rsidR="009F1D35" w:rsidRPr="00736667" w:rsidRDefault="009F1D35" w:rsidP="004F1E18">
            <w:pPr>
              <w:jc w:val="left"/>
              <w:rPr>
                <w:rFonts w:ascii="宋体" w:hAnsi="宋体"/>
                <w:snapToGrid w:val="0"/>
                <w:kern w:val="0"/>
              </w:rPr>
            </w:pPr>
            <w:r>
              <w:rPr>
                <w:rFonts w:ascii="宋体" w:hAnsi="宋体" w:hint="eastAsia"/>
                <w:snapToGrid w:val="0"/>
                <w:kern w:val="0"/>
              </w:rPr>
              <w:t>1-成功 0-失败</w:t>
            </w:r>
          </w:p>
        </w:tc>
      </w:tr>
      <w:tr w:rsidR="009F1D35" w:rsidRPr="00736667" w14:paraId="64883159" w14:textId="77777777" w:rsidTr="004F1E18">
        <w:tc>
          <w:tcPr>
            <w:tcW w:w="2126" w:type="dxa"/>
            <w:shd w:val="clear" w:color="auto" w:fill="auto"/>
          </w:tcPr>
          <w:p w14:paraId="65E93BB3" w14:textId="77777777" w:rsidR="009F1D35" w:rsidRDefault="009F1D35" w:rsidP="004F1E18">
            <w:pPr>
              <w:jc w:val="left"/>
              <w:rPr>
                <w:rFonts w:ascii="宋体" w:hAnsi="宋体"/>
                <w:snapToGrid w:val="0"/>
                <w:kern w:val="0"/>
              </w:rPr>
            </w:pPr>
            <w:r>
              <w:rPr>
                <w:rFonts w:ascii="宋体" w:hAnsi="宋体"/>
                <w:snapToGrid w:val="0"/>
                <w:kern w:val="0"/>
              </w:rPr>
              <w:t>备注</w:t>
            </w:r>
          </w:p>
        </w:tc>
        <w:tc>
          <w:tcPr>
            <w:tcW w:w="1134" w:type="dxa"/>
            <w:shd w:val="clear" w:color="auto" w:fill="auto"/>
          </w:tcPr>
          <w:p w14:paraId="3FA4375E" w14:textId="77777777" w:rsidR="009F1D35" w:rsidRPr="00736667" w:rsidRDefault="009F1D35" w:rsidP="004F1E18">
            <w:pPr>
              <w:jc w:val="left"/>
              <w:rPr>
                <w:rFonts w:ascii="宋体" w:hAnsi="宋体"/>
                <w:snapToGrid w:val="0"/>
                <w:kern w:val="0"/>
              </w:rPr>
            </w:pPr>
          </w:p>
        </w:tc>
        <w:tc>
          <w:tcPr>
            <w:tcW w:w="1134" w:type="dxa"/>
            <w:shd w:val="clear" w:color="auto" w:fill="auto"/>
          </w:tcPr>
          <w:p w14:paraId="19ECD5DC" w14:textId="77777777" w:rsidR="009F1D35" w:rsidRDefault="009F1D35" w:rsidP="004F1E18">
            <w:pPr>
              <w:jc w:val="left"/>
              <w:rPr>
                <w:rFonts w:ascii="宋体" w:hAnsi="宋体"/>
                <w:snapToGrid w:val="0"/>
                <w:kern w:val="0"/>
              </w:rPr>
            </w:pPr>
          </w:p>
        </w:tc>
        <w:tc>
          <w:tcPr>
            <w:tcW w:w="3119" w:type="dxa"/>
            <w:shd w:val="clear" w:color="auto" w:fill="auto"/>
          </w:tcPr>
          <w:p w14:paraId="2DD5220E" w14:textId="77777777" w:rsidR="009F1D35" w:rsidRPr="00736667" w:rsidRDefault="009F1D35" w:rsidP="004F1E18">
            <w:pPr>
              <w:jc w:val="left"/>
              <w:rPr>
                <w:rFonts w:ascii="宋体" w:hAnsi="宋体"/>
                <w:snapToGrid w:val="0"/>
                <w:kern w:val="0"/>
              </w:rPr>
            </w:pPr>
          </w:p>
        </w:tc>
      </w:tr>
    </w:tbl>
    <w:p w14:paraId="640F95C6" w14:textId="77777777" w:rsidR="00611DB4" w:rsidRPr="00A9755C" w:rsidRDefault="00611DB4" w:rsidP="00611DB4">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4F1ABA4" w14:textId="77777777" w:rsidR="00611DB4" w:rsidRDefault="00611DB4" w:rsidP="00611DB4">
      <w:pPr>
        <w:pStyle w:val="6"/>
      </w:pPr>
      <w:r>
        <w:rPr>
          <w:rFonts w:hint="eastAsia"/>
        </w:rPr>
        <w:t>数据</w:t>
      </w:r>
      <w:r>
        <w:t>库表</w:t>
      </w:r>
    </w:p>
    <w:p w14:paraId="06527CD6" w14:textId="77777777" w:rsidR="00611DB4" w:rsidRPr="00D56C61" w:rsidRDefault="00611DB4" w:rsidP="00611DB4">
      <w:r w:rsidRPr="00D56C61">
        <w:rPr>
          <w:rFonts w:hint="eastAsia"/>
        </w:rPr>
        <w:t>消息模板表</w:t>
      </w:r>
    </w:p>
    <w:p w14:paraId="470A4592" w14:textId="096D9596" w:rsidR="00611DB4" w:rsidRDefault="00611DB4" w:rsidP="00DE0BC2">
      <w:pPr>
        <w:rPr>
          <w:kern w:val="0"/>
        </w:rPr>
      </w:pPr>
    </w:p>
    <w:p w14:paraId="20AFB184" w14:textId="27C9D1C9" w:rsidR="009F1D35" w:rsidRPr="0082647F" w:rsidRDefault="009F1D35" w:rsidP="009F1D35">
      <w:pPr>
        <w:pStyle w:val="5"/>
      </w:pPr>
      <w:r>
        <w:rPr>
          <w:rFonts w:hint="eastAsia"/>
        </w:rPr>
        <w:t>消息</w:t>
      </w:r>
      <w:r>
        <w:t>模板</w:t>
      </w:r>
      <w:r>
        <w:rPr>
          <w:rFonts w:hint="eastAsia"/>
        </w:rPr>
        <w:t>修改</w:t>
      </w:r>
    </w:p>
    <w:p w14:paraId="0F39E0B5" w14:textId="77777777" w:rsidR="009F1D35" w:rsidRDefault="009F1D35" w:rsidP="009F1D35">
      <w:pPr>
        <w:pStyle w:val="6"/>
      </w:pPr>
      <w:r>
        <w:rPr>
          <w:rFonts w:hint="eastAsia"/>
        </w:rPr>
        <w:t>功能</w:t>
      </w:r>
      <w:r>
        <w:t>描述</w:t>
      </w:r>
    </w:p>
    <w:p w14:paraId="3A6E4BBB" w14:textId="0BF54F79" w:rsidR="009F1D35" w:rsidRPr="00A9755C" w:rsidRDefault="009F1D35" w:rsidP="009F1D35">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管理人员对</w:t>
      </w:r>
      <w:r>
        <w:rPr>
          <w:rFonts w:ascii="宋体" w:hAnsi="宋体"/>
          <w:kern w:val="0"/>
          <w:sz w:val="24"/>
          <w:szCs w:val="21"/>
        </w:rPr>
        <w:t>消息模板</w:t>
      </w:r>
      <w:r>
        <w:rPr>
          <w:rFonts w:ascii="宋体" w:hAnsi="宋体" w:hint="eastAsia"/>
          <w:kern w:val="0"/>
          <w:sz w:val="24"/>
          <w:szCs w:val="21"/>
        </w:rPr>
        <w:t>修改。</w:t>
      </w:r>
    </w:p>
    <w:p w14:paraId="345C25D1" w14:textId="77777777" w:rsidR="009F1D35" w:rsidRPr="00676A58" w:rsidRDefault="009F1D35" w:rsidP="009F1D35">
      <w:pPr>
        <w:pStyle w:val="6"/>
      </w:pPr>
      <w:r w:rsidRPr="00676A58">
        <w:rPr>
          <w:rFonts w:hint="eastAsia"/>
        </w:rPr>
        <w:t>处理流程</w:t>
      </w:r>
    </w:p>
    <w:p w14:paraId="4E239772" w14:textId="77777777" w:rsidR="009F1D35" w:rsidRPr="004F010F" w:rsidRDefault="009F1D35" w:rsidP="009F1D35">
      <w:pPr>
        <w:ind w:left="289" w:firstLine="420"/>
      </w:pPr>
      <w:r w:rsidRPr="00646F01">
        <w:rPr>
          <w:rFonts w:hint="eastAsia"/>
          <w:b/>
          <w:sz w:val="24"/>
          <w:szCs w:val="24"/>
        </w:rPr>
        <w:t>【流程描述】</w:t>
      </w:r>
    </w:p>
    <w:p w14:paraId="4675C60F" w14:textId="2D620762" w:rsidR="009F1D35" w:rsidRDefault="009F1D35">
      <w:pPr>
        <w:pStyle w:val="afb"/>
        <w:numPr>
          <w:ilvl w:val="0"/>
          <w:numId w:val="24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30" w:author="wangq" w:date="2017-08-21T17:25:00Z">
          <w:pPr>
            <w:pStyle w:val="afb"/>
            <w:numPr>
              <w:numId w:val="255"/>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输入修改要素。</w:t>
      </w:r>
    </w:p>
    <w:p w14:paraId="2F3BF887" w14:textId="58007163" w:rsidR="009F1D35" w:rsidRPr="00C3467F" w:rsidRDefault="009F1D35">
      <w:pPr>
        <w:pStyle w:val="afb"/>
        <w:numPr>
          <w:ilvl w:val="0"/>
          <w:numId w:val="24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31" w:author="wangq" w:date="2017-08-21T17:25:00Z">
          <w:pPr>
            <w:pStyle w:val="afb"/>
            <w:numPr>
              <w:numId w:val="255"/>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lastRenderedPageBreak/>
        <w:t>完成操作。</w:t>
      </w:r>
    </w:p>
    <w:p w14:paraId="2ABA2D09" w14:textId="77777777" w:rsidR="009F1D35" w:rsidRPr="00F9212D" w:rsidRDefault="009F1D35" w:rsidP="009F1D3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9F1D35" w:rsidRPr="00736667" w14:paraId="1916000C" w14:textId="77777777" w:rsidTr="004F1E18">
        <w:tc>
          <w:tcPr>
            <w:tcW w:w="1701" w:type="dxa"/>
            <w:shd w:val="clear" w:color="auto" w:fill="E0E0E0"/>
          </w:tcPr>
          <w:p w14:paraId="435E6B84" w14:textId="77777777" w:rsidR="009F1D35" w:rsidRPr="00736667" w:rsidRDefault="009F1D35" w:rsidP="004F1E18">
            <w:pPr>
              <w:jc w:val="center"/>
              <w:rPr>
                <w:b/>
                <w:snapToGrid w:val="0"/>
                <w:kern w:val="0"/>
              </w:rPr>
            </w:pPr>
            <w:r w:rsidRPr="00736667">
              <w:rPr>
                <w:rFonts w:hint="eastAsia"/>
                <w:b/>
                <w:snapToGrid w:val="0"/>
                <w:kern w:val="0"/>
              </w:rPr>
              <w:t>输入要素</w:t>
            </w:r>
          </w:p>
        </w:tc>
        <w:tc>
          <w:tcPr>
            <w:tcW w:w="1559" w:type="dxa"/>
            <w:shd w:val="clear" w:color="auto" w:fill="E0E0E0"/>
          </w:tcPr>
          <w:p w14:paraId="184F781A" w14:textId="77777777" w:rsidR="009F1D35" w:rsidRPr="00736667" w:rsidRDefault="009F1D35" w:rsidP="004F1E1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BBF4C6C" w14:textId="77777777" w:rsidR="009F1D35" w:rsidRPr="00736667" w:rsidRDefault="009F1D35" w:rsidP="004F1E1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4E38FF2" w14:textId="77777777" w:rsidR="009F1D35" w:rsidRPr="00736667" w:rsidRDefault="009F1D35" w:rsidP="004F1E18">
            <w:pPr>
              <w:jc w:val="center"/>
              <w:rPr>
                <w:b/>
                <w:snapToGrid w:val="0"/>
                <w:kern w:val="0"/>
              </w:rPr>
            </w:pPr>
            <w:r w:rsidRPr="00736667">
              <w:rPr>
                <w:rFonts w:hint="eastAsia"/>
                <w:b/>
                <w:snapToGrid w:val="0"/>
                <w:kern w:val="0"/>
              </w:rPr>
              <w:t>备注</w:t>
            </w:r>
          </w:p>
        </w:tc>
      </w:tr>
      <w:tr w:rsidR="009F1D35" w:rsidRPr="00736667" w14:paraId="7ABDBF52" w14:textId="77777777" w:rsidTr="004F1E18">
        <w:tc>
          <w:tcPr>
            <w:tcW w:w="1701" w:type="dxa"/>
            <w:shd w:val="clear" w:color="auto" w:fill="auto"/>
          </w:tcPr>
          <w:p w14:paraId="7C0C8A9F" w14:textId="29EEE9A9" w:rsidR="009F1D35" w:rsidRDefault="009F1D35" w:rsidP="004F1E18">
            <w:pPr>
              <w:jc w:val="left"/>
              <w:rPr>
                <w:rFonts w:ascii="宋体" w:hAnsi="宋体"/>
                <w:snapToGrid w:val="0"/>
                <w:kern w:val="0"/>
              </w:rPr>
            </w:pPr>
            <w:r>
              <w:rPr>
                <w:rFonts w:ascii="宋体" w:hAnsi="宋体" w:hint="eastAsia"/>
                <w:snapToGrid w:val="0"/>
                <w:kern w:val="0"/>
              </w:rPr>
              <w:t>消息模板唯一标识</w:t>
            </w:r>
          </w:p>
        </w:tc>
        <w:tc>
          <w:tcPr>
            <w:tcW w:w="1559" w:type="dxa"/>
            <w:shd w:val="clear" w:color="auto" w:fill="auto"/>
          </w:tcPr>
          <w:p w14:paraId="082EF3CB" w14:textId="77777777" w:rsidR="009F1D35" w:rsidRPr="00736667" w:rsidRDefault="009F1D35" w:rsidP="004F1E18">
            <w:pPr>
              <w:jc w:val="left"/>
              <w:rPr>
                <w:rFonts w:ascii="宋体" w:hAnsi="宋体"/>
                <w:snapToGrid w:val="0"/>
                <w:kern w:val="0"/>
              </w:rPr>
            </w:pPr>
          </w:p>
        </w:tc>
        <w:tc>
          <w:tcPr>
            <w:tcW w:w="1134" w:type="dxa"/>
            <w:shd w:val="clear" w:color="auto" w:fill="auto"/>
          </w:tcPr>
          <w:p w14:paraId="0C4B7A4E" w14:textId="77777777" w:rsidR="009F1D35" w:rsidRDefault="009F1D35" w:rsidP="004F1E18">
            <w:pPr>
              <w:jc w:val="left"/>
              <w:rPr>
                <w:rFonts w:ascii="宋体" w:hAnsi="宋体"/>
                <w:snapToGrid w:val="0"/>
                <w:kern w:val="0"/>
              </w:rPr>
            </w:pPr>
          </w:p>
        </w:tc>
        <w:tc>
          <w:tcPr>
            <w:tcW w:w="3119" w:type="dxa"/>
            <w:shd w:val="clear" w:color="auto" w:fill="auto"/>
          </w:tcPr>
          <w:p w14:paraId="469FC7B8" w14:textId="77777777" w:rsidR="009F1D35" w:rsidRPr="00736667" w:rsidRDefault="009F1D35" w:rsidP="004F1E18">
            <w:pPr>
              <w:jc w:val="left"/>
              <w:rPr>
                <w:rFonts w:ascii="宋体" w:hAnsi="宋体"/>
                <w:snapToGrid w:val="0"/>
                <w:kern w:val="0"/>
              </w:rPr>
            </w:pPr>
          </w:p>
        </w:tc>
      </w:tr>
      <w:tr w:rsidR="009F1D35" w:rsidRPr="00736667" w14:paraId="03BF1A61" w14:textId="77777777" w:rsidTr="004F1E18">
        <w:tc>
          <w:tcPr>
            <w:tcW w:w="1701" w:type="dxa"/>
            <w:shd w:val="clear" w:color="auto" w:fill="auto"/>
          </w:tcPr>
          <w:p w14:paraId="343545E6" w14:textId="77777777" w:rsidR="009F1D35" w:rsidRDefault="009F1D35" w:rsidP="004F1E18">
            <w:pPr>
              <w:jc w:val="left"/>
              <w:rPr>
                <w:rFonts w:ascii="宋体" w:hAnsi="宋体"/>
                <w:snapToGrid w:val="0"/>
                <w:kern w:val="0"/>
              </w:rPr>
            </w:pPr>
            <w:r>
              <w:rPr>
                <w:rFonts w:ascii="宋体" w:hAnsi="宋体" w:hint="eastAsia"/>
                <w:snapToGrid w:val="0"/>
                <w:kern w:val="0"/>
              </w:rPr>
              <w:t>模板名称</w:t>
            </w:r>
          </w:p>
        </w:tc>
        <w:tc>
          <w:tcPr>
            <w:tcW w:w="1559" w:type="dxa"/>
            <w:shd w:val="clear" w:color="auto" w:fill="auto"/>
          </w:tcPr>
          <w:p w14:paraId="7AC76084" w14:textId="77777777" w:rsidR="009F1D35" w:rsidRPr="00736667" w:rsidRDefault="009F1D35" w:rsidP="004F1E18">
            <w:pPr>
              <w:jc w:val="left"/>
              <w:rPr>
                <w:rFonts w:ascii="宋体" w:hAnsi="宋体"/>
                <w:snapToGrid w:val="0"/>
                <w:kern w:val="0"/>
              </w:rPr>
            </w:pPr>
          </w:p>
        </w:tc>
        <w:tc>
          <w:tcPr>
            <w:tcW w:w="1134" w:type="dxa"/>
            <w:shd w:val="clear" w:color="auto" w:fill="auto"/>
          </w:tcPr>
          <w:p w14:paraId="4DCEB199" w14:textId="77777777" w:rsidR="009F1D35" w:rsidRDefault="009F1D35" w:rsidP="004F1E18">
            <w:pPr>
              <w:jc w:val="left"/>
              <w:rPr>
                <w:rFonts w:ascii="宋体" w:hAnsi="宋体"/>
                <w:snapToGrid w:val="0"/>
                <w:kern w:val="0"/>
              </w:rPr>
            </w:pPr>
          </w:p>
        </w:tc>
        <w:tc>
          <w:tcPr>
            <w:tcW w:w="3119" w:type="dxa"/>
            <w:shd w:val="clear" w:color="auto" w:fill="auto"/>
          </w:tcPr>
          <w:p w14:paraId="0D8007FD" w14:textId="77777777" w:rsidR="009F1D35" w:rsidRPr="00736667" w:rsidRDefault="009F1D35" w:rsidP="004F1E18">
            <w:pPr>
              <w:jc w:val="left"/>
              <w:rPr>
                <w:rFonts w:ascii="宋体" w:hAnsi="宋体"/>
                <w:snapToGrid w:val="0"/>
                <w:kern w:val="0"/>
              </w:rPr>
            </w:pPr>
          </w:p>
        </w:tc>
      </w:tr>
      <w:tr w:rsidR="009F1D35" w:rsidRPr="00736667" w14:paraId="72942E78" w14:textId="77777777" w:rsidTr="004F1E18">
        <w:tc>
          <w:tcPr>
            <w:tcW w:w="1701" w:type="dxa"/>
            <w:shd w:val="clear" w:color="auto" w:fill="auto"/>
          </w:tcPr>
          <w:p w14:paraId="5C61B90E" w14:textId="77777777" w:rsidR="009F1D35" w:rsidRDefault="009F1D35" w:rsidP="004F1E18">
            <w:pPr>
              <w:jc w:val="left"/>
              <w:rPr>
                <w:rFonts w:ascii="宋体" w:hAnsi="宋体"/>
                <w:snapToGrid w:val="0"/>
                <w:kern w:val="0"/>
              </w:rPr>
            </w:pPr>
            <w:r>
              <w:rPr>
                <w:rFonts w:ascii="宋体" w:hAnsi="宋体" w:hint="eastAsia"/>
                <w:snapToGrid w:val="0"/>
                <w:kern w:val="0"/>
              </w:rPr>
              <w:t>模板代码</w:t>
            </w:r>
          </w:p>
        </w:tc>
        <w:tc>
          <w:tcPr>
            <w:tcW w:w="1559" w:type="dxa"/>
            <w:shd w:val="clear" w:color="auto" w:fill="auto"/>
          </w:tcPr>
          <w:p w14:paraId="2C052920" w14:textId="77777777" w:rsidR="009F1D35" w:rsidRPr="00736667" w:rsidRDefault="009F1D35" w:rsidP="004F1E18">
            <w:pPr>
              <w:jc w:val="left"/>
              <w:rPr>
                <w:rFonts w:ascii="宋体" w:hAnsi="宋体"/>
                <w:snapToGrid w:val="0"/>
                <w:kern w:val="0"/>
              </w:rPr>
            </w:pPr>
          </w:p>
        </w:tc>
        <w:tc>
          <w:tcPr>
            <w:tcW w:w="1134" w:type="dxa"/>
            <w:shd w:val="clear" w:color="auto" w:fill="auto"/>
          </w:tcPr>
          <w:p w14:paraId="5D077EB3" w14:textId="77777777" w:rsidR="009F1D35" w:rsidRDefault="009F1D35" w:rsidP="004F1E18">
            <w:pPr>
              <w:jc w:val="left"/>
              <w:rPr>
                <w:rFonts w:ascii="宋体" w:hAnsi="宋体"/>
                <w:snapToGrid w:val="0"/>
                <w:kern w:val="0"/>
              </w:rPr>
            </w:pPr>
          </w:p>
        </w:tc>
        <w:tc>
          <w:tcPr>
            <w:tcW w:w="3119" w:type="dxa"/>
            <w:shd w:val="clear" w:color="auto" w:fill="auto"/>
          </w:tcPr>
          <w:p w14:paraId="03947D36" w14:textId="77777777" w:rsidR="009F1D35" w:rsidRPr="00736667" w:rsidRDefault="009F1D35" w:rsidP="004F1E18">
            <w:pPr>
              <w:jc w:val="left"/>
              <w:rPr>
                <w:rFonts w:ascii="宋体" w:hAnsi="宋体"/>
                <w:snapToGrid w:val="0"/>
                <w:kern w:val="0"/>
              </w:rPr>
            </w:pPr>
          </w:p>
        </w:tc>
      </w:tr>
      <w:tr w:rsidR="009F1D35" w:rsidRPr="00736667" w14:paraId="14788585" w14:textId="77777777" w:rsidTr="004F1E18">
        <w:tc>
          <w:tcPr>
            <w:tcW w:w="1701" w:type="dxa"/>
            <w:shd w:val="clear" w:color="auto" w:fill="auto"/>
            <w:vAlign w:val="bottom"/>
          </w:tcPr>
          <w:p w14:paraId="39C7B817" w14:textId="77777777" w:rsidR="009F1D35" w:rsidRDefault="009F1D35" w:rsidP="004F1E18">
            <w:pPr>
              <w:rPr>
                <w:sz w:val="20"/>
                <w:szCs w:val="20"/>
              </w:rPr>
            </w:pPr>
            <w:r>
              <w:rPr>
                <w:rFonts w:hint="eastAsia"/>
                <w:sz w:val="20"/>
                <w:szCs w:val="20"/>
              </w:rPr>
              <w:t>消息内容</w:t>
            </w:r>
          </w:p>
        </w:tc>
        <w:tc>
          <w:tcPr>
            <w:tcW w:w="1559" w:type="dxa"/>
            <w:shd w:val="clear" w:color="auto" w:fill="auto"/>
            <w:vAlign w:val="bottom"/>
          </w:tcPr>
          <w:p w14:paraId="3DEE25FE" w14:textId="77777777" w:rsidR="009F1D35" w:rsidRDefault="009F1D35" w:rsidP="004F1E18">
            <w:pPr>
              <w:rPr>
                <w:sz w:val="20"/>
                <w:szCs w:val="20"/>
              </w:rPr>
            </w:pPr>
          </w:p>
        </w:tc>
        <w:tc>
          <w:tcPr>
            <w:tcW w:w="1134" w:type="dxa"/>
            <w:shd w:val="clear" w:color="auto" w:fill="auto"/>
          </w:tcPr>
          <w:p w14:paraId="743460BB" w14:textId="77777777" w:rsidR="009F1D35" w:rsidRDefault="009F1D35" w:rsidP="004F1E18">
            <w:pPr>
              <w:jc w:val="left"/>
              <w:rPr>
                <w:rFonts w:ascii="宋体" w:hAnsi="宋体"/>
                <w:snapToGrid w:val="0"/>
                <w:kern w:val="0"/>
              </w:rPr>
            </w:pPr>
          </w:p>
        </w:tc>
        <w:tc>
          <w:tcPr>
            <w:tcW w:w="3119" w:type="dxa"/>
            <w:shd w:val="clear" w:color="auto" w:fill="auto"/>
          </w:tcPr>
          <w:p w14:paraId="186FCF83" w14:textId="77777777" w:rsidR="009F1D35" w:rsidRPr="00736667" w:rsidRDefault="009F1D35" w:rsidP="004F1E18">
            <w:pPr>
              <w:jc w:val="left"/>
              <w:rPr>
                <w:rFonts w:ascii="宋体" w:hAnsi="宋体"/>
                <w:snapToGrid w:val="0"/>
                <w:kern w:val="0"/>
              </w:rPr>
            </w:pPr>
          </w:p>
        </w:tc>
      </w:tr>
    </w:tbl>
    <w:p w14:paraId="6EA70A3E" w14:textId="77777777" w:rsidR="009F1D35" w:rsidRPr="00C56A4E" w:rsidRDefault="009F1D35" w:rsidP="009F1D35"/>
    <w:p w14:paraId="1940DEF1" w14:textId="77777777" w:rsidR="009F1D35" w:rsidRPr="00A52328" w:rsidRDefault="009F1D35" w:rsidP="009F1D35">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9F1D35" w:rsidRPr="00736667" w14:paraId="09DC75CA" w14:textId="77777777" w:rsidTr="004F1E18">
        <w:tc>
          <w:tcPr>
            <w:tcW w:w="2126" w:type="dxa"/>
            <w:shd w:val="clear" w:color="auto" w:fill="E0E0E0"/>
          </w:tcPr>
          <w:p w14:paraId="68B5851C" w14:textId="77777777" w:rsidR="009F1D35" w:rsidRPr="00736667" w:rsidRDefault="009F1D35" w:rsidP="004F1E18">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16C080E8" w14:textId="77777777" w:rsidR="009F1D35" w:rsidRPr="00736667" w:rsidRDefault="009F1D35" w:rsidP="004F1E1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21DEFD0" w14:textId="77777777" w:rsidR="009F1D35" w:rsidRPr="00736667" w:rsidRDefault="009F1D35" w:rsidP="004F1E18">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0185ECDC" w14:textId="77777777" w:rsidR="009F1D35" w:rsidRPr="00736667" w:rsidRDefault="009F1D35" w:rsidP="004F1E18">
            <w:pPr>
              <w:jc w:val="center"/>
              <w:rPr>
                <w:b/>
                <w:snapToGrid w:val="0"/>
                <w:kern w:val="0"/>
              </w:rPr>
            </w:pPr>
            <w:r w:rsidRPr="00736667">
              <w:rPr>
                <w:rFonts w:hint="eastAsia"/>
                <w:b/>
                <w:snapToGrid w:val="0"/>
                <w:kern w:val="0"/>
              </w:rPr>
              <w:t>备注</w:t>
            </w:r>
          </w:p>
        </w:tc>
      </w:tr>
      <w:tr w:rsidR="009F1D35" w:rsidRPr="00736667" w14:paraId="45C2108A" w14:textId="77777777" w:rsidTr="004F1E18">
        <w:tc>
          <w:tcPr>
            <w:tcW w:w="2126" w:type="dxa"/>
            <w:shd w:val="clear" w:color="auto" w:fill="auto"/>
          </w:tcPr>
          <w:p w14:paraId="699F6CE5" w14:textId="77777777" w:rsidR="009F1D35" w:rsidRDefault="009F1D35" w:rsidP="004F1E18">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24218078" w14:textId="77777777" w:rsidR="009F1D35" w:rsidRPr="00736667" w:rsidRDefault="009F1D35" w:rsidP="004F1E18">
            <w:pPr>
              <w:jc w:val="left"/>
              <w:rPr>
                <w:rFonts w:ascii="宋体" w:hAnsi="宋体"/>
                <w:snapToGrid w:val="0"/>
                <w:kern w:val="0"/>
              </w:rPr>
            </w:pPr>
          </w:p>
        </w:tc>
        <w:tc>
          <w:tcPr>
            <w:tcW w:w="1134" w:type="dxa"/>
            <w:shd w:val="clear" w:color="auto" w:fill="auto"/>
          </w:tcPr>
          <w:p w14:paraId="344A53B6" w14:textId="77777777" w:rsidR="009F1D35" w:rsidRDefault="009F1D35" w:rsidP="004F1E18">
            <w:pPr>
              <w:jc w:val="left"/>
              <w:rPr>
                <w:rFonts w:ascii="宋体" w:hAnsi="宋体"/>
                <w:snapToGrid w:val="0"/>
                <w:kern w:val="0"/>
              </w:rPr>
            </w:pPr>
          </w:p>
        </w:tc>
        <w:tc>
          <w:tcPr>
            <w:tcW w:w="3119" w:type="dxa"/>
            <w:shd w:val="clear" w:color="auto" w:fill="auto"/>
          </w:tcPr>
          <w:p w14:paraId="227A37F9" w14:textId="77777777" w:rsidR="009F1D35" w:rsidRPr="00736667" w:rsidRDefault="009F1D35" w:rsidP="004F1E18">
            <w:pPr>
              <w:jc w:val="left"/>
              <w:rPr>
                <w:rFonts w:ascii="宋体" w:hAnsi="宋体"/>
                <w:snapToGrid w:val="0"/>
                <w:kern w:val="0"/>
              </w:rPr>
            </w:pPr>
            <w:r>
              <w:rPr>
                <w:rFonts w:ascii="宋体" w:hAnsi="宋体" w:hint="eastAsia"/>
                <w:snapToGrid w:val="0"/>
                <w:kern w:val="0"/>
              </w:rPr>
              <w:t>1-成功 0-失败</w:t>
            </w:r>
          </w:p>
        </w:tc>
      </w:tr>
      <w:tr w:rsidR="009F1D35" w:rsidRPr="00736667" w14:paraId="5480C726" w14:textId="77777777" w:rsidTr="004F1E18">
        <w:tc>
          <w:tcPr>
            <w:tcW w:w="2126" w:type="dxa"/>
            <w:shd w:val="clear" w:color="auto" w:fill="auto"/>
          </w:tcPr>
          <w:p w14:paraId="41016A1B" w14:textId="77777777" w:rsidR="009F1D35" w:rsidRDefault="009F1D35" w:rsidP="004F1E18">
            <w:pPr>
              <w:jc w:val="left"/>
              <w:rPr>
                <w:rFonts w:ascii="宋体" w:hAnsi="宋体"/>
                <w:snapToGrid w:val="0"/>
                <w:kern w:val="0"/>
              </w:rPr>
            </w:pPr>
            <w:r>
              <w:rPr>
                <w:rFonts w:ascii="宋体" w:hAnsi="宋体"/>
                <w:snapToGrid w:val="0"/>
                <w:kern w:val="0"/>
              </w:rPr>
              <w:t>备注</w:t>
            </w:r>
          </w:p>
        </w:tc>
        <w:tc>
          <w:tcPr>
            <w:tcW w:w="1134" w:type="dxa"/>
            <w:shd w:val="clear" w:color="auto" w:fill="auto"/>
          </w:tcPr>
          <w:p w14:paraId="6E505DD4" w14:textId="77777777" w:rsidR="009F1D35" w:rsidRPr="00736667" w:rsidRDefault="009F1D35" w:rsidP="004F1E18">
            <w:pPr>
              <w:jc w:val="left"/>
              <w:rPr>
                <w:rFonts w:ascii="宋体" w:hAnsi="宋体"/>
                <w:snapToGrid w:val="0"/>
                <w:kern w:val="0"/>
              </w:rPr>
            </w:pPr>
          </w:p>
        </w:tc>
        <w:tc>
          <w:tcPr>
            <w:tcW w:w="1134" w:type="dxa"/>
            <w:shd w:val="clear" w:color="auto" w:fill="auto"/>
          </w:tcPr>
          <w:p w14:paraId="1C2C8DEC" w14:textId="77777777" w:rsidR="009F1D35" w:rsidRDefault="009F1D35" w:rsidP="004F1E18">
            <w:pPr>
              <w:jc w:val="left"/>
              <w:rPr>
                <w:rFonts w:ascii="宋体" w:hAnsi="宋体"/>
                <w:snapToGrid w:val="0"/>
                <w:kern w:val="0"/>
              </w:rPr>
            </w:pPr>
          </w:p>
        </w:tc>
        <w:tc>
          <w:tcPr>
            <w:tcW w:w="3119" w:type="dxa"/>
            <w:shd w:val="clear" w:color="auto" w:fill="auto"/>
          </w:tcPr>
          <w:p w14:paraId="744D4C9B" w14:textId="77777777" w:rsidR="009F1D35" w:rsidRPr="00736667" w:rsidRDefault="009F1D35" w:rsidP="004F1E18">
            <w:pPr>
              <w:jc w:val="left"/>
              <w:rPr>
                <w:rFonts w:ascii="宋体" w:hAnsi="宋体"/>
                <w:snapToGrid w:val="0"/>
                <w:kern w:val="0"/>
              </w:rPr>
            </w:pPr>
          </w:p>
        </w:tc>
      </w:tr>
    </w:tbl>
    <w:p w14:paraId="6B64EBEC" w14:textId="77777777" w:rsidR="009F1D35" w:rsidRPr="00A9755C" w:rsidRDefault="009F1D35" w:rsidP="009F1D3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9BBA4E3" w14:textId="77777777" w:rsidR="009F1D35" w:rsidRDefault="009F1D35" w:rsidP="009F1D35">
      <w:pPr>
        <w:pStyle w:val="6"/>
      </w:pPr>
      <w:r>
        <w:rPr>
          <w:rFonts w:hint="eastAsia"/>
        </w:rPr>
        <w:t>数据</w:t>
      </w:r>
      <w:r>
        <w:t>库表</w:t>
      </w:r>
    </w:p>
    <w:p w14:paraId="4EB15E86" w14:textId="77777777" w:rsidR="009F1D35" w:rsidRPr="00D56C61" w:rsidRDefault="009F1D35" w:rsidP="009F1D35">
      <w:r w:rsidRPr="00D56C61">
        <w:rPr>
          <w:rFonts w:hint="eastAsia"/>
        </w:rPr>
        <w:t>消息模板表</w:t>
      </w:r>
    </w:p>
    <w:p w14:paraId="05840E27" w14:textId="77777777" w:rsidR="009F1D35" w:rsidRDefault="009F1D35" w:rsidP="009F1D35">
      <w:pPr>
        <w:rPr>
          <w:kern w:val="0"/>
        </w:rPr>
      </w:pPr>
    </w:p>
    <w:p w14:paraId="275598FA" w14:textId="27C22D97" w:rsidR="00C45C1F" w:rsidRPr="0082647F" w:rsidRDefault="00C45C1F" w:rsidP="00C45C1F">
      <w:pPr>
        <w:pStyle w:val="5"/>
      </w:pPr>
      <w:r>
        <w:rPr>
          <w:rFonts w:hint="eastAsia"/>
        </w:rPr>
        <w:t>消息</w:t>
      </w:r>
      <w:r>
        <w:t>模板</w:t>
      </w:r>
      <w:r>
        <w:rPr>
          <w:rFonts w:hint="eastAsia"/>
        </w:rPr>
        <w:t>详细</w:t>
      </w:r>
    </w:p>
    <w:p w14:paraId="19DA7AE0" w14:textId="77777777" w:rsidR="00C45C1F" w:rsidRDefault="00C45C1F" w:rsidP="00C45C1F">
      <w:pPr>
        <w:pStyle w:val="6"/>
      </w:pPr>
      <w:r>
        <w:rPr>
          <w:rFonts w:hint="eastAsia"/>
        </w:rPr>
        <w:t>功能</w:t>
      </w:r>
      <w:r>
        <w:t>描述</w:t>
      </w:r>
    </w:p>
    <w:p w14:paraId="6DA8A4DC" w14:textId="601BD55C" w:rsidR="00C45C1F" w:rsidRPr="00A9755C" w:rsidRDefault="00C45C1F" w:rsidP="00C45C1F">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管理人员查看</w:t>
      </w:r>
      <w:r>
        <w:rPr>
          <w:rFonts w:ascii="宋体" w:hAnsi="宋体"/>
          <w:kern w:val="0"/>
          <w:sz w:val="24"/>
          <w:szCs w:val="21"/>
        </w:rPr>
        <w:t>消息模板</w:t>
      </w:r>
      <w:r>
        <w:rPr>
          <w:rFonts w:ascii="宋体" w:hAnsi="宋体" w:hint="eastAsia"/>
          <w:kern w:val="0"/>
          <w:sz w:val="24"/>
          <w:szCs w:val="21"/>
        </w:rPr>
        <w:t>详细。</w:t>
      </w:r>
    </w:p>
    <w:p w14:paraId="79C982AE" w14:textId="77777777" w:rsidR="00C45C1F" w:rsidRPr="00676A58" w:rsidRDefault="00C45C1F" w:rsidP="00C45C1F">
      <w:pPr>
        <w:pStyle w:val="6"/>
      </w:pPr>
      <w:r w:rsidRPr="00676A58">
        <w:rPr>
          <w:rFonts w:hint="eastAsia"/>
        </w:rPr>
        <w:t>处理流程</w:t>
      </w:r>
    </w:p>
    <w:p w14:paraId="42A749AB" w14:textId="77777777" w:rsidR="00C45C1F" w:rsidRPr="004F010F" w:rsidRDefault="00C45C1F" w:rsidP="00C45C1F">
      <w:pPr>
        <w:ind w:left="289" w:firstLine="420"/>
      </w:pPr>
      <w:r w:rsidRPr="00646F01">
        <w:rPr>
          <w:rFonts w:hint="eastAsia"/>
          <w:b/>
          <w:sz w:val="24"/>
          <w:szCs w:val="24"/>
        </w:rPr>
        <w:t>【流程描述】</w:t>
      </w:r>
    </w:p>
    <w:p w14:paraId="79AFC86F" w14:textId="30F8BD15" w:rsidR="00C45C1F" w:rsidRPr="00C3467F" w:rsidRDefault="00C45C1F" w:rsidP="00152C2F">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firstLine="0"/>
        <w:jc w:val="left"/>
        <w:rPr>
          <w:rFonts w:ascii="宋体" w:hAnsi="宋体"/>
          <w:kern w:val="0"/>
          <w:sz w:val="24"/>
          <w:szCs w:val="21"/>
        </w:rPr>
      </w:pPr>
    </w:p>
    <w:p w14:paraId="67A94E6C" w14:textId="77777777" w:rsidR="00C45C1F" w:rsidRPr="00F9212D" w:rsidRDefault="00C45C1F" w:rsidP="00C45C1F">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C45C1F" w:rsidRPr="00736667" w14:paraId="51F9867D" w14:textId="77777777" w:rsidTr="004F1E18">
        <w:tc>
          <w:tcPr>
            <w:tcW w:w="1701" w:type="dxa"/>
            <w:shd w:val="clear" w:color="auto" w:fill="E0E0E0"/>
          </w:tcPr>
          <w:p w14:paraId="65326810" w14:textId="77777777" w:rsidR="00C45C1F" w:rsidRPr="00736667" w:rsidRDefault="00C45C1F" w:rsidP="004F1E18">
            <w:pPr>
              <w:jc w:val="center"/>
              <w:rPr>
                <w:b/>
                <w:snapToGrid w:val="0"/>
                <w:kern w:val="0"/>
              </w:rPr>
            </w:pPr>
            <w:r w:rsidRPr="00736667">
              <w:rPr>
                <w:rFonts w:hint="eastAsia"/>
                <w:b/>
                <w:snapToGrid w:val="0"/>
                <w:kern w:val="0"/>
              </w:rPr>
              <w:t>输入要素</w:t>
            </w:r>
          </w:p>
        </w:tc>
        <w:tc>
          <w:tcPr>
            <w:tcW w:w="1559" w:type="dxa"/>
            <w:shd w:val="clear" w:color="auto" w:fill="E0E0E0"/>
          </w:tcPr>
          <w:p w14:paraId="59CF1E0E" w14:textId="77777777" w:rsidR="00C45C1F" w:rsidRPr="00736667" w:rsidRDefault="00C45C1F" w:rsidP="004F1E1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9C0DCAB" w14:textId="77777777" w:rsidR="00C45C1F" w:rsidRPr="00736667" w:rsidRDefault="00C45C1F" w:rsidP="004F1E1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6DE874D" w14:textId="77777777" w:rsidR="00C45C1F" w:rsidRPr="00736667" w:rsidRDefault="00C45C1F" w:rsidP="004F1E18">
            <w:pPr>
              <w:jc w:val="center"/>
              <w:rPr>
                <w:b/>
                <w:snapToGrid w:val="0"/>
                <w:kern w:val="0"/>
              </w:rPr>
            </w:pPr>
            <w:r w:rsidRPr="00736667">
              <w:rPr>
                <w:rFonts w:hint="eastAsia"/>
                <w:b/>
                <w:snapToGrid w:val="0"/>
                <w:kern w:val="0"/>
              </w:rPr>
              <w:t>备注</w:t>
            </w:r>
          </w:p>
        </w:tc>
      </w:tr>
      <w:tr w:rsidR="00C45C1F" w:rsidRPr="00736667" w14:paraId="51708D27" w14:textId="77777777" w:rsidTr="004F1E18">
        <w:tc>
          <w:tcPr>
            <w:tcW w:w="1701" w:type="dxa"/>
            <w:shd w:val="clear" w:color="auto" w:fill="auto"/>
          </w:tcPr>
          <w:p w14:paraId="6CA94A71" w14:textId="77777777" w:rsidR="00C45C1F" w:rsidRDefault="00C45C1F" w:rsidP="004F1E18">
            <w:pPr>
              <w:jc w:val="left"/>
              <w:rPr>
                <w:rFonts w:ascii="宋体" w:hAnsi="宋体"/>
                <w:snapToGrid w:val="0"/>
                <w:kern w:val="0"/>
              </w:rPr>
            </w:pPr>
            <w:r>
              <w:rPr>
                <w:rFonts w:ascii="宋体" w:hAnsi="宋体" w:hint="eastAsia"/>
                <w:snapToGrid w:val="0"/>
                <w:kern w:val="0"/>
              </w:rPr>
              <w:t>消息模板唯一标识</w:t>
            </w:r>
          </w:p>
        </w:tc>
        <w:tc>
          <w:tcPr>
            <w:tcW w:w="1559" w:type="dxa"/>
            <w:shd w:val="clear" w:color="auto" w:fill="auto"/>
          </w:tcPr>
          <w:p w14:paraId="3599B382" w14:textId="77777777" w:rsidR="00C45C1F" w:rsidRPr="00736667" w:rsidRDefault="00C45C1F" w:rsidP="004F1E18">
            <w:pPr>
              <w:jc w:val="left"/>
              <w:rPr>
                <w:rFonts w:ascii="宋体" w:hAnsi="宋体"/>
                <w:snapToGrid w:val="0"/>
                <w:kern w:val="0"/>
              </w:rPr>
            </w:pPr>
          </w:p>
        </w:tc>
        <w:tc>
          <w:tcPr>
            <w:tcW w:w="1134" w:type="dxa"/>
            <w:shd w:val="clear" w:color="auto" w:fill="auto"/>
          </w:tcPr>
          <w:p w14:paraId="64884FC7" w14:textId="77777777" w:rsidR="00C45C1F" w:rsidRDefault="00C45C1F" w:rsidP="004F1E18">
            <w:pPr>
              <w:jc w:val="left"/>
              <w:rPr>
                <w:rFonts w:ascii="宋体" w:hAnsi="宋体"/>
                <w:snapToGrid w:val="0"/>
                <w:kern w:val="0"/>
              </w:rPr>
            </w:pPr>
          </w:p>
        </w:tc>
        <w:tc>
          <w:tcPr>
            <w:tcW w:w="3119" w:type="dxa"/>
            <w:shd w:val="clear" w:color="auto" w:fill="auto"/>
          </w:tcPr>
          <w:p w14:paraId="5C695F0E" w14:textId="77777777" w:rsidR="00C45C1F" w:rsidRPr="00736667" w:rsidRDefault="00C45C1F" w:rsidP="004F1E18">
            <w:pPr>
              <w:jc w:val="left"/>
              <w:rPr>
                <w:rFonts w:ascii="宋体" w:hAnsi="宋体"/>
                <w:snapToGrid w:val="0"/>
                <w:kern w:val="0"/>
              </w:rPr>
            </w:pPr>
          </w:p>
        </w:tc>
      </w:tr>
    </w:tbl>
    <w:p w14:paraId="101936E6" w14:textId="77777777" w:rsidR="00C45C1F" w:rsidRPr="00C56A4E" w:rsidRDefault="00C45C1F" w:rsidP="00C45C1F"/>
    <w:p w14:paraId="325BCCEE" w14:textId="77777777" w:rsidR="00C45C1F" w:rsidRPr="00A52328" w:rsidRDefault="00C45C1F" w:rsidP="00C45C1F">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C45C1F" w:rsidRPr="00736667" w14:paraId="442C888C" w14:textId="77777777" w:rsidTr="004F1E18">
        <w:tc>
          <w:tcPr>
            <w:tcW w:w="2126" w:type="dxa"/>
            <w:shd w:val="clear" w:color="auto" w:fill="E0E0E0"/>
          </w:tcPr>
          <w:p w14:paraId="06D182DB" w14:textId="77777777" w:rsidR="00C45C1F" w:rsidRPr="00736667" w:rsidRDefault="00C45C1F" w:rsidP="004F1E18">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2E95CE79" w14:textId="77777777" w:rsidR="00C45C1F" w:rsidRPr="00736667" w:rsidRDefault="00C45C1F" w:rsidP="004F1E1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41EB34D" w14:textId="77777777" w:rsidR="00C45C1F" w:rsidRPr="00736667" w:rsidRDefault="00C45C1F" w:rsidP="004F1E18">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68D1656A" w14:textId="77777777" w:rsidR="00C45C1F" w:rsidRPr="00736667" w:rsidRDefault="00C45C1F" w:rsidP="004F1E18">
            <w:pPr>
              <w:jc w:val="center"/>
              <w:rPr>
                <w:b/>
                <w:snapToGrid w:val="0"/>
                <w:kern w:val="0"/>
              </w:rPr>
            </w:pPr>
            <w:r w:rsidRPr="00736667">
              <w:rPr>
                <w:rFonts w:hint="eastAsia"/>
                <w:b/>
                <w:snapToGrid w:val="0"/>
                <w:kern w:val="0"/>
              </w:rPr>
              <w:t>备注</w:t>
            </w:r>
          </w:p>
        </w:tc>
      </w:tr>
      <w:tr w:rsidR="00C45C1F" w:rsidRPr="00736667" w14:paraId="07C2310A" w14:textId="77777777" w:rsidTr="00152C2F">
        <w:tc>
          <w:tcPr>
            <w:tcW w:w="2126" w:type="dxa"/>
            <w:shd w:val="clear" w:color="auto" w:fill="auto"/>
          </w:tcPr>
          <w:p w14:paraId="793D5499" w14:textId="77777777" w:rsidR="00C45C1F" w:rsidRDefault="00C45C1F" w:rsidP="004F1E18">
            <w:pPr>
              <w:jc w:val="left"/>
              <w:rPr>
                <w:rFonts w:ascii="宋体" w:hAnsi="宋体"/>
                <w:snapToGrid w:val="0"/>
                <w:kern w:val="0"/>
              </w:rPr>
            </w:pPr>
            <w:r>
              <w:rPr>
                <w:rFonts w:ascii="宋体" w:hAnsi="宋体" w:hint="eastAsia"/>
                <w:snapToGrid w:val="0"/>
                <w:kern w:val="0"/>
              </w:rPr>
              <w:t>模板名称</w:t>
            </w:r>
          </w:p>
        </w:tc>
        <w:tc>
          <w:tcPr>
            <w:tcW w:w="1134" w:type="dxa"/>
            <w:shd w:val="clear" w:color="auto" w:fill="auto"/>
          </w:tcPr>
          <w:p w14:paraId="40E35E01" w14:textId="77777777" w:rsidR="00C45C1F" w:rsidRPr="00736667" w:rsidRDefault="00C45C1F" w:rsidP="004F1E18">
            <w:pPr>
              <w:jc w:val="left"/>
              <w:rPr>
                <w:rFonts w:ascii="宋体" w:hAnsi="宋体"/>
                <w:snapToGrid w:val="0"/>
                <w:kern w:val="0"/>
              </w:rPr>
            </w:pPr>
          </w:p>
        </w:tc>
        <w:tc>
          <w:tcPr>
            <w:tcW w:w="1134" w:type="dxa"/>
            <w:shd w:val="clear" w:color="auto" w:fill="auto"/>
          </w:tcPr>
          <w:p w14:paraId="6D9A1FE8" w14:textId="77777777" w:rsidR="00C45C1F" w:rsidRDefault="00C45C1F" w:rsidP="004F1E18">
            <w:pPr>
              <w:jc w:val="left"/>
              <w:rPr>
                <w:rFonts w:ascii="宋体" w:hAnsi="宋体"/>
                <w:snapToGrid w:val="0"/>
                <w:kern w:val="0"/>
              </w:rPr>
            </w:pPr>
          </w:p>
        </w:tc>
        <w:tc>
          <w:tcPr>
            <w:tcW w:w="3119" w:type="dxa"/>
            <w:shd w:val="clear" w:color="auto" w:fill="auto"/>
          </w:tcPr>
          <w:p w14:paraId="4CC6F56D" w14:textId="77777777" w:rsidR="00C45C1F" w:rsidRPr="00736667" w:rsidRDefault="00C45C1F" w:rsidP="004F1E18">
            <w:pPr>
              <w:jc w:val="left"/>
              <w:rPr>
                <w:rFonts w:ascii="宋体" w:hAnsi="宋体"/>
                <w:snapToGrid w:val="0"/>
                <w:kern w:val="0"/>
              </w:rPr>
            </w:pPr>
          </w:p>
        </w:tc>
      </w:tr>
      <w:tr w:rsidR="00C45C1F" w:rsidRPr="00736667" w14:paraId="47072405" w14:textId="77777777" w:rsidTr="00152C2F">
        <w:tc>
          <w:tcPr>
            <w:tcW w:w="2126" w:type="dxa"/>
            <w:shd w:val="clear" w:color="auto" w:fill="auto"/>
          </w:tcPr>
          <w:p w14:paraId="3FE00953" w14:textId="77777777" w:rsidR="00C45C1F" w:rsidRDefault="00C45C1F" w:rsidP="004F1E18">
            <w:pPr>
              <w:jc w:val="left"/>
              <w:rPr>
                <w:rFonts w:ascii="宋体" w:hAnsi="宋体"/>
                <w:snapToGrid w:val="0"/>
                <w:kern w:val="0"/>
              </w:rPr>
            </w:pPr>
            <w:r>
              <w:rPr>
                <w:rFonts w:ascii="宋体" w:hAnsi="宋体" w:hint="eastAsia"/>
                <w:snapToGrid w:val="0"/>
                <w:kern w:val="0"/>
              </w:rPr>
              <w:t>模板代码</w:t>
            </w:r>
          </w:p>
        </w:tc>
        <w:tc>
          <w:tcPr>
            <w:tcW w:w="1134" w:type="dxa"/>
            <w:shd w:val="clear" w:color="auto" w:fill="auto"/>
          </w:tcPr>
          <w:p w14:paraId="10D293F1" w14:textId="77777777" w:rsidR="00C45C1F" w:rsidRPr="00736667" w:rsidRDefault="00C45C1F" w:rsidP="004F1E18">
            <w:pPr>
              <w:jc w:val="left"/>
              <w:rPr>
                <w:rFonts w:ascii="宋体" w:hAnsi="宋体"/>
                <w:snapToGrid w:val="0"/>
                <w:kern w:val="0"/>
              </w:rPr>
            </w:pPr>
          </w:p>
        </w:tc>
        <w:tc>
          <w:tcPr>
            <w:tcW w:w="1134" w:type="dxa"/>
            <w:shd w:val="clear" w:color="auto" w:fill="auto"/>
          </w:tcPr>
          <w:p w14:paraId="79822F68" w14:textId="77777777" w:rsidR="00C45C1F" w:rsidRDefault="00C45C1F" w:rsidP="004F1E18">
            <w:pPr>
              <w:jc w:val="left"/>
              <w:rPr>
                <w:rFonts w:ascii="宋体" w:hAnsi="宋体"/>
                <w:snapToGrid w:val="0"/>
                <w:kern w:val="0"/>
              </w:rPr>
            </w:pPr>
          </w:p>
        </w:tc>
        <w:tc>
          <w:tcPr>
            <w:tcW w:w="3119" w:type="dxa"/>
            <w:shd w:val="clear" w:color="auto" w:fill="auto"/>
          </w:tcPr>
          <w:p w14:paraId="1261A517" w14:textId="77777777" w:rsidR="00C45C1F" w:rsidRPr="00736667" w:rsidRDefault="00C45C1F" w:rsidP="004F1E18">
            <w:pPr>
              <w:jc w:val="left"/>
              <w:rPr>
                <w:rFonts w:ascii="宋体" w:hAnsi="宋体"/>
                <w:snapToGrid w:val="0"/>
                <w:kern w:val="0"/>
              </w:rPr>
            </w:pPr>
          </w:p>
        </w:tc>
      </w:tr>
      <w:tr w:rsidR="00C45C1F" w:rsidRPr="00736667" w14:paraId="220AED9F" w14:textId="77777777" w:rsidTr="00152C2F">
        <w:tc>
          <w:tcPr>
            <w:tcW w:w="2126" w:type="dxa"/>
            <w:shd w:val="clear" w:color="auto" w:fill="auto"/>
            <w:vAlign w:val="bottom"/>
          </w:tcPr>
          <w:p w14:paraId="77FDA449" w14:textId="77777777" w:rsidR="00C45C1F" w:rsidRDefault="00C45C1F" w:rsidP="004F1E18">
            <w:pPr>
              <w:rPr>
                <w:sz w:val="20"/>
                <w:szCs w:val="20"/>
              </w:rPr>
            </w:pPr>
            <w:r>
              <w:rPr>
                <w:rFonts w:hint="eastAsia"/>
                <w:sz w:val="20"/>
                <w:szCs w:val="20"/>
              </w:rPr>
              <w:t>消息内容</w:t>
            </w:r>
          </w:p>
        </w:tc>
        <w:tc>
          <w:tcPr>
            <w:tcW w:w="1134" w:type="dxa"/>
            <w:shd w:val="clear" w:color="auto" w:fill="auto"/>
            <w:vAlign w:val="bottom"/>
          </w:tcPr>
          <w:p w14:paraId="589487DE" w14:textId="77777777" w:rsidR="00C45C1F" w:rsidRDefault="00C45C1F" w:rsidP="004F1E18">
            <w:pPr>
              <w:rPr>
                <w:sz w:val="20"/>
                <w:szCs w:val="20"/>
              </w:rPr>
            </w:pPr>
          </w:p>
        </w:tc>
        <w:tc>
          <w:tcPr>
            <w:tcW w:w="1134" w:type="dxa"/>
            <w:shd w:val="clear" w:color="auto" w:fill="auto"/>
          </w:tcPr>
          <w:p w14:paraId="552D3985" w14:textId="77777777" w:rsidR="00C45C1F" w:rsidRDefault="00C45C1F" w:rsidP="004F1E18">
            <w:pPr>
              <w:jc w:val="left"/>
              <w:rPr>
                <w:rFonts w:ascii="宋体" w:hAnsi="宋体"/>
                <w:snapToGrid w:val="0"/>
                <w:kern w:val="0"/>
              </w:rPr>
            </w:pPr>
          </w:p>
        </w:tc>
        <w:tc>
          <w:tcPr>
            <w:tcW w:w="3119" w:type="dxa"/>
            <w:shd w:val="clear" w:color="auto" w:fill="auto"/>
          </w:tcPr>
          <w:p w14:paraId="43049668" w14:textId="77777777" w:rsidR="00C45C1F" w:rsidRPr="00736667" w:rsidRDefault="00C45C1F" w:rsidP="004F1E18">
            <w:pPr>
              <w:jc w:val="left"/>
              <w:rPr>
                <w:rFonts w:ascii="宋体" w:hAnsi="宋体"/>
                <w:snapToGrid w:val="0"/>
                <w:kern w:val="0"/>
              </w:rPr>
            </w:pPr>
          </w:p>
        </w:tc>
      </w:tr>
    </w:tbl>
    <w:p w14:paraId="0B3DBA63" w14:textId="77777777" w:rsidR="00C45C1F" w:rsidRPr="00A9755C" w:rsidRDefault="00C45C1F" w:rsidP="00C45C1F">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A24172B" w14:textId="77777777" w:rsidR="00C45C1F" w:rsidRDefault="00C45C1F" w:rsidP="00C45C1F">
      <w:pPr>
        <w:pStyle w:val="6"/>
      </w:pPr>
      <w:r>
        <w:rPr>
          <w:rFonts w:hint="eastAsia"/>
        </w:rPr>
        <w:lastRenderedPageBreak/>
        <w:t>数据</w:t>
      </w:r>
      <w:r>
        <w:t>库表</w:t>
      </w:r>
    </w:p>
    <w:p w14:paraId="3599B718" w14:textId="77777777" w:rsidR="00C45C1F" w:rsidRPr="00D56C61" w:rsidRDefault="00C45C1F" w:rsidP="00C45C1F">
      <w:r w:rsidRPr="00D56C61">
        <w:rPr>
          <w:rFonts w:hint="eastAsia"/>
        </w:rPr>
        <w:t>消息模板表</w:t>
      </w:r>
    </w:p>
    <w:p w14:paraId="6511F1D4" w14:textId="77777777" w:rsidR="00C45C1F" w:rsidRDefault="00C45C1F" w:rsidP="00C45C1F">
      <w:pPr>
        <w:rPr>
          <w:kern w:val="0"/>
        </w:rPr>
      </w:pPr>
    </w:p>
    <w:p w14:paraId="4C1047B3" w14:textId="77777777" w:rsidR="00611DB4" w:rsidRDefault="00611DB4" w:rsidP="00DE0BC2">
      <w:pPr>
        <w:rPr>
          <w:kern w:val="0"/>
        </w:rPr>
      </w:pPr>
    </w:p>
    <w:p w14:paraId="325CE0A1" w14:textId="77777777" w:rsidR="00DE0BC2" w:rsidRDefault="00DE0BC2" w:rsidP="00DE0BC2">
      <w:pPr>
        <w:pStyle w:val="4"/>
        <w:ind w:hanging="580"/>
        <w:rPr>
          <w:rFonts w:ascii="黑体" w:hAnsi="黑体"/>
        </w:rPr>
      </w:pPr>
      <w:r>
        <w:rPr>
          <w:rFonts w:ascii="黑体" w:hAnsi="黑体" w:hint="eastAsia"/>
        </w:rPr>
        <w:t>资</w:t>
      </w:r>
      <w:r>
        <w:rPr>
          <w:rFonts w:ascii="黑体" w:hAnsi="黑体"/>
        </w:rPr>
        <w:t>方</w:t>
      </w:r>
      <w:r>
        <w:rPr>
          <w:rFonts w:ascii="黑体" w:hAnsi="黑体" w:hint="eastAsia"/>
        </w:rPr>
        <w:t>接口</w:t>
      </w:r>
      <w:r>
        <w:rPr>
          <w:rFonts w:ascii="黑体" w:hAnsi="黑体"/>
        </w:rPr>
        <w:t>服务</w:t>
      </w:r>
    </w:p>
    <w:p w14:paraId="302248A5" w14:textId="77777777" w:rsidR="00DE0BC2" w:rsidRPr="0082647F" w:rsidRDefault="00DE0BC2" w:rsidP="00DE0BC2">
      <w:pPr>
        <w:pStyle w:val="5"/>
      </w:pPr>
      <w:r>
        <w:rPr>
          <w:rFonts w:hint="eastAsia"/>
        </w:rPr>
        <w:t>消息</w:t>
      </w:r>
      <w:r>
        <w:t>查询</w:t>
      </w:r>
    </w:p>
    <w:p w14:paraId="2E49B8B6" w14:textId="77777777" w:rsidR="00DE0BC2" w:rsidRDefault="00DE0BC2" w:rsidP="00DE0BC2">
      <w:pPr>
        <w:pStyle w:val="6"/>
      </w:pPr>
      <w:r>
        <w:rPr>
          <w:rFonts w:hint="eastAsia"/>
        </w:rPr>
        <w:t>功能</w:t>
      </w:r>
      <w:r>
        <w:t>描述</w:t>
      </w:r>
    </w:p>
    <w:p w14:paraId="5D3FDEA1"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对当前</w:t>
      </w:r>
      <w:r>
        <w:rPr>
          <w:rFonts w:ascii="宋体" w:hAnsi="宋体" w:hint="eastAsia"/>
          <w:kern w:val="0"/>
          <w:sz w:val="24"/>
          <w:szCs w:val="21"/>
        </w:rPr>
        <w:t>资方</w:t>
      </w:r>
      <w:r>
        <w:rPr>
          <w:rFonts w:ascii="宋体" w:hAnsi="宋体"/>
          <w:kern w:val="0"/>
          <w:sz w:val="24"/>
          <w:szCs w:val="21"/>
        </w:rPr>
        <w:t>用户的消息列表按状态进行查询</w:t>
      </w:r>
      <w:r>
        <w:rPr>
          <w:rFonts w:ascii="宋体" w:hAnsi="宋体" w:hint="eastAsia"/>
          <w:kern w:val="0"/>
          <w:sz w:val="24"/>
          <w:szCs w:val="21"/>
        </w:rPr>
        <w:t>。</w:t>
      </w:r>
    </w:p>
    <w:p w14:paraId="764CAF63" w14:textId="77777777" w:rsidR="00DE0BC2" w:rsidRPr="00676A58" w:rsidRDefault="00DE0BC2" w:rsidP="00DE0BC2">
      <w:pPr>
        <w:pStyle w:val="6"/>
      </w:pPr>
      <w:r w:rsidRPr="00676A58">
        <w:rPr>
          <w:rFonts w:hint="eastAsia"/>
        </w:rPr>
        <w:t>处理流程</w:t>
      </w:r>
    </w:p>
    <w:p w14:paraId="76F14E31" w14:textId="77777777" w:rsidR="00DE0BC2" w:rsidRPr="004F010F" w:rsidRDefault="00DE0BC2" w:rsidP="00DE0BC2">
      <w:pPr>
        <w:ind w:left="289" w:firstLine="420"/>
      </w:pPr>
      <w:r w:rsidRPr="00646F01">
        <w:rPr>
          <w:rFonts w:hint="eastAsia"/>
          <w:b/>
          <w:sz w:val="24"/>
          <w:szCs w:val="24"/>
        </w:rPr>
        <w:t>【流程描述】</w:t>
      </w:r>
    </w:p>
    <w:p w14:paraId="225196ED"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sidRPr="001D05A1">
        <w:rPr>
          <w:rFonts w:ascii="宋体" w:hAnsi="宋体"/>
          <w:kern w:val="0"/>
          <w:sz w:val="24"/>
          <w:szCs w:val="21"/>
        </w:rPr>
        <w:t>传入</w:t>
      </w:r>
      <w:r>
        <w:rPr>
          <w:rFonts w:ascii="宋体" w:hAnsi="宋体" w:hint="eastAsia"/>
          <w:kern w:val="0"/>
          <w:sz w:val="24"/>
          <w:szCs w:val="21"/>
        </w:rPr>
        <w:t>资金</w:t>
      </w:r>
      <w:r>
        <w:rPr>
          <w:rFonts w:ascii="宋体" w:hAnsi="宋体"/>
          <w:kern w:val="0"/>
          <w:sz w:val="24"/>
          <w:szCs w:val="21"/>
        </w:rPr>
        <w:t>方唯一标识符及消息状态</w:t>
      </w:r>
      <w:r>
        <w:rPr>
          <w:rFonts w:ascii="宋体" w:hAnsi="宋体" w:hint="eastAsia"/>
          <w:kern w:val="0"/>
          <w:sz w:val="24"/>
          <w:szCs w:val="21"/>
        </w:rPr>
        <w:t>，</w:t>
      </w:r>
      <w:r>
        <w:rPr>
          <w:rFonts w:ascii="宋体" w:hAnsi="宋体"/>
          <w:kern w:val="0"/>
          <w:sz w:val="24"/>
          <w:szCs w:val="21"/>
        </w:rPr>
        <w:t>返回消息标题列表</w:t>
      </w:r>
      <w:r>
        <w:rPr>
          <w:rFonts w:ascii="宋体" w:hAnsi="宋体" w:hint="eastAsia"/>
          <w:kern w:val="0"/>
          <w:sz w:val="24"/>
          <w:szCs w:val="21"/>
        </w:rPr>
        <w:t>。</w:t>
      </w:r>
    </w:p>
    <w:p w14:paraId="2F17D5F2" w14:textId="77777777" w:rsidR="00DE0BC2" w:rsidRPr="00F9212D" w:rsidRDefault="00DE0BC2" w:rsidP="00DE0BC2">
      <w:pPr>
        <w:pStyle w:val="6"/>
      </w:pPr>
      <w:r w:rsidRPr="00F9212D">
        <w:rPr>
          <w:rFonts w:hint="eastAsia"/>
        </w:rPr>
        <w:t>输入</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418"/>
        <w:gridCol w:w="1134"/>
        <w:gridCol w:w="1588"/>
      </w:tblGrid>
      <w:tr w:rsidR="00DE0BC2" w:rsidRPr="00736667" w14:paraId="06DE3E40" w14:textId="77777777" w:rsidTr="004664EA">
        <w:tc>
          <w:tcPr>
            <w:tcW w:w="2126" w:type="dxa"/>
            <w:shd w:val="clear" w:color="auto" w:fill="E0E0E0"/>
          </w:tcPr>
          <w:p w14:paraId="40776235" w14:textId="77777777" w:rsidR="00DE0BC2" w:rsidRPr="00751679" w:rsidRDefault="00DE0BC2" w:rsidP="004664EA">
            <w:pPr>
              <w:jc w:val="center"/>
              <w:rPr>
                <w:b/>
                <w:snapToGrid w:val="0"/>
                <w:kern w:val="0"/>
              </w:rPr>
            </w:pPr>
            <w:r w:rsidRPr="00751679">
              <w:rPr>
                <w:rFonts w:hint="eastAsia"/>
                <w:b/>
                <w:snapToGrid w:val="0"/>
                <w:kern w:val="0"/>
              </w:rPr>
              <w:t>主元素</w:t>
            </w:r>
          </w:p>
          <w:p w14:paraId="3EFF550F" w14:textId="77777777" w:rsidR="00DE0BC2" w:rsidRPr="00751679" w:rsidRDefault="00DE0BC2" w:rsidP="004664EA">
            <w:pPr>
              <w:jc w:val="center"/>
              <w:rPr>
                <w:b/>
                <w:snapToGrid w:val="0"/>
                <w:kern w:val="0"/>
              </w:rPr>
            </w:pPr>
          </w:p>
        </w:tc>
        <w:tc>
          <w:tcPr>
            <w:tcW w:w="1134" w:type="dxa"/>
            <w:shd w:val="clear" w:color="auto" w:fill="E0E0E0"/>
          </w:tcPr>
          <w:p w14:paraId="646EF710" w14:textId="77777777" w:rsidR="00DE0BC2" w:rsidRPr="00751679" w:rsidRDefault="00DE0BC2" w:rsidP="004664EA">
            <w:pPr>
              <w:jc w:val="center"/>
              <w:rPr>
                <w:b/>
                <w:snapToGrid w:val="0"/>
                <w:kern w:val="0"/>
              </w:rPr>
            </w:pPr>
            <w:r w:rsidRPr="00751679">
              <w:rPr>
                <w:rFonts w:hint="eastAsia"/>
                <w:b/>
                <w:snapToGrid w:val="0"/>
                <w:kern w:val="0"/>
              </w:rPr>
              <w:t>类型</w:t>
            </w:r>
          </w:p>
        </w:tc>
        <w:tc>
          <w:tcPr>
            <w:tcW w:w="1418" w:type="dxa"/>
            <w:shd w:val="clear" w:color="auto" w:fill="E0E0E0"/>
          </w:tcPr>
          <w:p w14:paraId="1009201E" w14:textId="77777777" w:rsidR="00DE0BC2" w:rsidRPr="00751679" w:rsidRDefault="00DE0BC2" w:rsidP="004664EA">
            <w:pPr>
              <w:jc w:val="center"/>
              <w:rPr>
                <w:b/>
                <w:snapToGrid w:val="0"/>
                <w:kern w:val="0"/>
              </w:rPr>
            </w:pPr>
            <w:r w:rsidRPr="00751679">
              <w:rPr>
                <w:rFonts w:hint="eastAsia"/>
                <w:b/>
                <w:snapToGrid w:val="0"/>
                <w:kern w:val="0"/>
              </w:rPr>
              <w:t>子元素</w:t>
            </w:r>
          </w:p>
        </w:tc>
        <w:tc>
          <w:tcPr>
            <w:tcW w:w="1134" w:type="dxa"/>
            <w:shd w:val="clear" w:color="auto" w:fill="E0E0E0"/>
          </w:tcPr>
          <w:p w14:paraId="4921E9AD"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1588" w:type="dxa"/>
            <w:shd w:val="clear" w:color="auto" w:fill="E0E0E0"/>
          </w:tcPr>
          <w:p w14:paraId="350E7654"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4052A7D1" w14:textId="77777777" w:rsidTr="004664EA">
        <w:tc>
          <w:tcPr>
            <w:tcW w:w="2126" w:type="dxa"/>
            <w:shd w:val="clear" w:color="auto" w:fill="auto"/>
          </w:tcPr>
          <w:p w14:paraId="1706C68A" w14:textId="77777777" w:rsidR="00DE0BC2" w:rsidRPr="00736667" w:rsidRDefault="00DE0BC2" w:rsidP="004664EA">
            <w:pPr>
              <w:jc w:val="left"/>
              <w:rPr>
                <w:rFonts w:ascii="宋体" w:hAnsi="宋体"/>
                <w:snapToGrid w:val="0"/>
                <w:kern w:val="0"/>
              </w:rPr>
            </w:pPr>
            <w:r>
              <w:rPr>
                <w:rFonts w:ascii="宋体" w:hAnsi="宋体"/>
                <w:snapToGrid w:val="0"/>
                <w:kern w:val="0"/>
              </w:rPr>
              <w:t>用户唯一标识</w:t>
            </w:r>
          </w:p>
        </w:tc>
        <w:tc>
          <w:tcPr>
            <w:tcW w:w="1134" w:type="dxa"/>
            <w:shd w:val="clear" w:color="auto" w:fill="auto"/>
          </w:tcPr>
          <w:p w14:paraId="79FB52D4"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39A57FC9" w14:textId="77777777" w:rsidR="00DE0BC2" w:rsidRPr="00736667" w:rsidRDefault="00DE0BC2" w:rsidP="004664EA">
            <w:pPr>
              <w:jc w:val="left"/>
              <w:rPr>
                <w:rFonts w:ascii="宋体" w:hAnsi="宋体"/>
                <w:snapToGrid w:val="0"/>
                <w:kern w:val="0"/>
              </w:rPr>
            </w:pPr>
          </w:p>
        </w:tc>
        <w:tc>
          <w:tcPr>
            <w:tcW w:w="1134" w:type="dxa"/>
          </w:tcPr>
          <w:p w14:paraId="1D2403BC"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09B0023E" w14:textId="77777777" w:rsidR="00DE0BC2" w:rsidRPr="00736667" w:rsidRDefault="00DE0BC2" w:rsidP="004664EA">
            <w:pPr>
              <w:jc w:val="left"/>
              <w:rPr>
                <w:rFonts w:ascii="宋体" w:hAnsi="宋体"/>
                <w:snapToGrid w:val="0"/>
                <w:kern w:val="0"/>
              </w:rPr>
            </w:pPr>
          </w:p>
        </w:tc>
      </w:tr>
      <w:tr w:rsidR="00DE0BC2" w:rsidRPr="00736667" w14:paraId="67E4DEE1" w14:textId="77777777" w:rsidTr="004664EA">
        <w:tc>
          <w:tcPr>
            <w:tcW w:w="2126" w:type="dxa"/>
            <w:shd w:val="clear" w:color="auto" w:fill="auto"/>
          </w:tcPr>
          <w:p w14:paraId="3DFCC59B" w14:textId="77777777" w:rsidR="00DE0BC2" w:rsidRDefault="00DE0BC2" w:rsidP="004664EA">
            <w:pPr>
              <w:jc w:val="left"/>
              <w:rPr>
                <w:rFonts w:ascii="宋体" w:hAnsi="宋体"/>
                <w:snapToGrid w:val="0"/>
                <w:kern w:val="0"/>
              </w:rPr>
            </w:pPr>
            <w:r>
              <w:rPr>
                <w:rFonts w:ascii="宋体" w:hAnsi="宋体"/>
                <w:snapToGrid w:val="0"/>
                <w:kern w:val="0"/>
              </w:rPr>
              <w:t>消息状态</w:t>
            </w:r>
          </w:p>
        </w:tc>
        <w:tc>
          <w:tcPr>
            <w:tcW w:w="1134" w:type="dxa"/>
            <w:shd w:val="clear" w:color="auto" w:fill="auto"/>
          </w:tcPr>
          <w:p w14:paraId="2535AC7E" w14:textId="77777777" w:rsidR="00DE0BC2"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172727CE" w14:textId="77777777" w:rsidR="00DE0BC2" w:rsidRPr="00736667" w:rsidRDefault="00DE0BC2" w:rsidP="004664EA">
            <w:pPr>
              <w:jc w:val="left"/>
              <w:rPr>
                <w:rFonts w:ascii="宋体" w:hAnsi="宋体"/>
                <w:snapToGrid w:val="0"/>
                <w:kern w:val="0"/>
              </w:rPr>
            </w:pPr>
          </w:p>
        </w:tc>
        <w:tc>
          <w:tcPr>
            <w:tcW w:w="1134" w:type="dxa"/>
          </w:tcPr>
          <w:p w14:paraId="542ECEFE"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22C7D937" w14:textId="77777777" w:rsidR="00DE0BC2" w:rsidRPr="00736667" w:rsidRDefault="00DE0BC2" w:rsidP="004664EA">
            <w:pPr>
              <w:jc w:val="left"/>
              <w:rPr>
                <w:rFonts w:ascii="宋体" w:hAnsi="宋体"/>
                <w:snapToGrid w:val="0"/>
                <w:kern w:val="0"/>
              </w:rPr>
            </w:pPr>
            <w:r>
              <w:rPr>
                <w:rFonts w:ascii="宋体" w:hAnsi="宋体" w:hint="eastAsia"/>
                <w:snapToGrid w:val="0"/>
                <w:kern w:val="0"/>
              </w:rPr>
              <w:t>1-已读 0-未读</w:t>
            </w:r>
          </w:p>
        </w:tc>
      </w:tr>
    </w:tbl>
    <w:p w14:paraId="52475E04"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6EE9819" w14:textId="77777777" w:rsidR="00DE0BC2" w:rsidRPr="00C56A4E" w:rsidRDefault="00DE0BC2" w:rsidP="00DE0BC2"/>
    <w:p w14:paraId="5A4DA5FC" w14:textId="77777777" w:rsidR="00DE0BC2" w:rsidRPr="00A52328" w:rsidRDefault="00DE0BC2" w:rsidP="00DE0BC2">
      <w:pPr>
        <w:pStyle w:val="6"/>
      </w:pPr>
      <w:r w:rsidRPr="00A52328">
        <w:rPr>
          <w:rFonts w:hint="eastAsia"/>
        </w:rPr>
        <w:t>输出</w:t>
      </w:r>
    </w:p>
    <w:p w14:paraId="6FE5A982" w14:textId="77777777" w:rsidR="00DE0BC2" w:rsidRPr="000162FA" w:rsidRDefault="00DE0BC2" w:rsidP="00DE0BC2">
      <w:pPr>
        <w:ind w:firstLineChars="300" w:firstLine="630"/>
      </w:pPr>
      <w:r>
        <w:rPr>
          <w:rFonts w:hint="eastAsia"/>
        </w:rPr>
        <w:t>输出结果为下表元素的列表集合。</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545616CA" w14:textId="77777777" w:rsidTr="004664EA">
        <w:tc>
          <w:tcPr>
            <w:tcW w:w="2126" w:type="dxa"/>
            <w:shd w:val="clear" w:color="auto" w:fill="E0E0E0"/>
          </w:tcPr>
          <w:p w14:paraId="58A4CED2"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459F2C06"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668C4F0"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7C57EE18"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665686AA" w14:textId="77777777" w:rsidTr="004664EA">
        <w:tc>
          <w:tcPr>
            <w:tcW w:w="2126" w:type="dxa"/>
            <w:shd w:val="clear" w:color="auto" w:fill="auto"/>
          </w:tcPr>
          <w:p w14:paraId="05B517D5" w14:textId="77777777" w:rsidR="00DE0BC2" w:rsidRDefault="00DE0BC2" w:rsidP="004664EA">
            <w:pPr>
              <w:jc w:val="left"/>
              <w:rPr>
                <w:rFonts w:ascii="宋体" w:hAnsi="宋体"/>
                <w:snapToGrid w:val="0"/>
                <w:kern w:val="0"/>
              </w:rPr>
            </w:pPr>
            <w:r>
              <w:rPr>
                <w:rFonts w:ascii="宋体" w:hAnsi="宋体" w:hint="eastAsia"/>
                <w:snapToGrid w:val="0"/>
                <w:kern w:val="0"/>
              </w:rPr>
              <w:t>消息唯一标识</w:t>
            </w:r>
          </w:p>
        </w:tc>
        <w:tc>
          <w:tcPr>
            <w:tcW w:w="1134" w:type="dxa"/>
            <w:shd w:val="clear" w:color="auto" w:fill="auto"/>
          </w:tcPr>
          <w:p w14:paraId="0F5FEEB2" w14:textId="77777777" w:rsidR="00DE0BC2" w:rsidRPr="00736667" w:rsidRDefault="00DE0BC2" w:rsidP="004664EA">
            <w:pPr>
              <w:jc w:val="left"/>
              <w:rPr>
                <w:rFonts w:ascii="宋体" w:hAnsi="宋体"/>
                <w:snapToGrid w:val="0"/>
                <w:kern w:val="0"/>
              </w:rPr>
            </w:pPr>
          </w:p>
        </w:tc>
        <w:tc>
          <w:tcPr>
            <w:tcW w:w="1134" w:type="dxa"/>
            <w:shd w:val="clear" w:color="auto" w:fill="auto"/>
          </w:tcPr>
          <w:p w14:paraId="6E54CB7F"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460FC71D" w14:textId="77777777" w:rsidR="00DE0BC2" w:rsidRPr="00736667" w:rsidRDefault="00DE0BC2" w:rsidP="004664EA">
            <w:pPr>
              <w:jc w:val="left"/>
              <w:rPr>
                <w:rFonts w:ascii="宋体" w:hAnsi="宋体"/>
                <w:snapToGrid w:val="0"/>
                <w:kern w:val="0"/>
              </w:rPr>
            </w:pPr>
          </w:p>
        </w:tc>
      </w:tr>
      <w:tr w:rsidR="00DE0BC2" w:rsidRPr="00736667" w14:paraId="4848EF47" w14:textId="77777777" w:rsidTr="004664EA">
        <w:tc>
          <w:tcPr>
            <w:tcW w:w="2126" w:type="dxa"/>
            <w:shd w:val="clear" w:color="auto" w:fill="auto"/>
          </w:tcPr>
          <w:p w14:paraId="20790D83" w14:textId="77777777" w:rsidR="00DE0BC2" w:rsidRDefault="00DE0BC2" w:rsidP="004664EA">
            <w:pPr>
              <w:jc w:val="left"/>
              <w:rPr>
                <w:rFonts w:ascii="宋体" w:hAnsi="宋体"/>
                <w:snapToGrid w:val="0"/>
                <w:kern w:val="0"/>
              </w:rPr>
            </w:pPr>
            <w:r>
              <w:rPr>
                <w:rFonts w:ascii="宋体" w:hAnsi="宋体" w:hint="eastAsia"/>
                <w:snapToGrid w:val="0"/>
                <w:kern w:val="0"/>
              </w:rPr>
              <w:t>消息标题</w:t>
            </w:r>
          </w:p>
        </w:tc>
        <w:tc>
          <w:tcPr>
            <w:tcW w:w="1134" w:type="dxa"/>
            <w:shd w:val="clear" w:color="auto" w:fill="auto"/>
          </w:tcPr>
          <w:p w14:paraId="5F0827B1" w14:textId="77777777" w:rsidR="00DE0BC2" w:rsidRPr="00736667" w:rsidRDefault="00DE0BC2" w:rsidP="004664EA">
            <w:pPr>
              <w:jc w:val="left"/>
              <w:rPr>
                <w:rFonts w:ascii="宋体" w:hAnsi="宋体"/>
                <w:snapToGrid w:val="0"/>
                <w:kern w:val="0"/>
              </w:rPr>
            </w:pPr>
          </w:p>
        </w:tc>
        <w:tc>
          <w:tcPr>
            <w:tcW w:w="1134" w:type="dxa"/>
            <w:shd w:val="clear" w:color="auto" w:fill="auto"/>
          </w:tcPr>
          <w:p w14:paraId="56E7879E" w14:textId="77777777" w:rsidR="00DE0BC2" w:rsidRDefault="00DE0BC2"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0B4A9BD5" w14:textId="77777777" w:rsidR="00DE0BC2" w:rsidRPr="00736667" w:rsidRDefault="00DE0BC2" w:rsidP="004664EA">
            <w:pPr>
              <w:jc w:val="left"/>
              <w:rPr>
                <w:rFonts w:ascii="宋体" w:hAnsi="宋体"/>
                <w:snapToGrid w:val="0"/>
                <w:kern w:val="0"/>
              </w:rPr>
            </w:pPr>
          </w:p>
        </w:tc>
      </w:tr>
      <w:tr w:rsidR="00DE0BC2" w:rsidRPr="00736667" w14:paraId="7CFDF3F8" w14:textId="77777777" w:rsidTr="004664EA">
        <w:tc>
          <w:tcPr>
            <w:tcW w:w="2126" w:type="dxa"/>
            <w:shd w:val="clear" w:color="auto" w:fill="auto"/>
          </w:tcPr>
          <w:p w14:paraId="311059C6" w14:textId="77777777" w:rsidR="00DE0BC2" w:rsidRDefault="00DE0BC2" w:rsidP="004664EA">
            <w:pPr>
              <w:jc w:val="left"/>
              <w:rPr>
                <w:rFonts w:ascii="宋体" w:hAnsi="宋体"/>
                <w:snapToGrid w:val="0"/>
                <w:kern w:val="0"/>
              </w:rPr>
            </w:pPr>
            <w:r>
              <w:rPr>
                <w:rFonts w:ascii="宋体" w:hAnsi="宋体"/>
                <w:snapToGrid w:val="0"/>
                <w:kern w:val="0"/>
              </w:rPr>
              <w:t>消息时间</w:t>
            </w:r>
          </w:p>
        </w:tc>
        <w:tc>
          <w:tcPr>
            <w:tcW w:w="1134" w:type="dxa"/>
            <w:shd w:val="clear" w:color="auto" w:fill="auto"/>
          </w:tcPr>
          <w:p w14:paraId="5B50D8BF" w14:textId="77777777" w:rsidR="00DE0BC2" w:rsidRPr="00736667" w:rsidRDefault="00DE0BC2" w:rsidP="004664EA">
            <w:pPr>
              <w:jc w:val="left"/>
              <w:rPr>
                <w:rFonts w:ascii="宋体" w:hAnsi="宋体"/>
                <w:snapToGrid w:val="0"/>
                <w:kern w:val="0"/>
              </w:rPr>
            </w:pPr>
          </w:p>
        </w:tc>
        <w:tc>
          <w:tcPr>
            <w:tcW w:w="1134" w:type="dxa"/>
            <w:shd w:val="clear" w:color="auto" w:fill="auto"/>
          </w:tcPr>
          <w:p w14:paraId="4797ECBB" w14:textId="77777777" w:rsidR="00DE0BC2" w:rsidRDefault="00DE0BC2" w:rsidP="004664EA">
            <w:pPr>
              <w:jc w:val="left"/>
              <w:rPr>
                <w:rFonts w:ascii="宋体" w:hAnsi="宋体"/>
                <w:snapToGrid w:val="0"/>
                <w:kern w:val="0"/>
              </w:rPr>
            </w:pPr>
          </w:p>
        </w:tc>
        <w:tc>
          <w:tcPr>
            <w:tcW w:w="3119" w:type="dxa"/>
            <w:shd w:val="clear" w:color="auto" w:fill="auto"/>
          </w:tcPr>
          <w:p w14:paraId="2A619781" w14:textId="77777777" w:rsidR="00DE0BC2" w:rsidRPr="00736667" w:rsidRDefault="00DE0BC2" w:rsidP="004664EA">
            <w:pPr>
              <w:jc w:val="left"/>
              <w:rPr>
                <w:rFonts w:ascii="宋体" w:hAnsi="宋体"/>
                <w:snapToGrid w:val="0"/>
                <w:kern w:val="0"/>
              </w:rPr>
            </w:pPr>
          </w:p>
        </w:tc>
      </w:tr>
    </w:tbl>
    <w:p w14:paraId="35857591"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BFC1AE9"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1A13150" w14:textId="77777777" w:rsidR="00DE0BC2" w:rsidRPr="00FE1432" w:rsidRDefault="00DE0BC2" w:rsidP="00DE0BC2">
      <w:pPr>
        <w:pStyle w:val="6"/>
      </w:pPr>
      <w:r>
        <w:rPr>
          <w:rFonts w:hint="eastAsia"/>
        </w:rPr>
        <w:t>数据</w:t>
      </w:r>
      <w:r>
        <w:t>库表</w:t>
      </w:r>
    </w:p>
    <w:p w14:paraId="4FEDADA4" w14:textId="77777777" w:rsidR="00DE0BC2" w:rsidRDefault="00DE0BC2" w:rsidP="00DE0BC2">
      <w:pPr>
        <w:rPr>
          <w:kern w:val="0"/>
        </w:rPr>
      </w:pPr>
      <w:r w:rsidRPr="00A262B0">
        <w:rPr>
          <w:rFonts w:hint="eastAsia"/>
          <w:kern w:val="0"/>
        </w:rPr>
        <w:t>消息记录表</w:t>
      </w:r>
    </w:p>
    <w:p w14:paraId="6C2B55DA" w14:textId="77777777" w:rsidR="00DE0BC2" w:rsidRPr="0082647F" w:rsidRDefault="00DE0BC2" w:rsidP="00DE0BC2">
      <w:pPr>
        <w:pStyle w:val="5"/>
      </w:pPr>
      <w:r>
        <w:rPr>
          <w:rFonts w:hint="eastAsia"/>
        </w:rPr>
        <w:lastRenderedPageBreak/>
        <w:t>消息明细</w:t>
      </w:r>
    </w:p>
    <w:p w14:paraId="55896DE7" w14:textId="77777777" w:rsidR="00DE0BC2" w:rsidRDefault="00DE0BC2" w:rsidP="00DE0BC2">
      <w:pPr>
        <w:pStyle w:val="6"/>
      </w:pPr>
      <w:r>
        <w:rPr>
          <w:rFonts w:hint="eastAsia"/>
        </w:rPr>
        <w:t>功能</w:t>
      </w:r>
      <w:r>
        <w:t>描述</w:t>
      </w:r>
    </w:p>
    <w:p w14:paraId="144A0B5D"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查询当前</w:t>
      </w:r>
      <w:r>
        <w:rPr>
          <w:rFonts w:ascii="宋体" w:hAnsi="宋体" w:hint="eastAsia"/>
          <w:kern w:val="0"/>
          <w:sz w:val="24"/>
          <w:szCs w:val="21"/>
        </w:rPr>
        <w:t>资方</w:t>
      </w:r>
      <w:r>
        <w:rPr>
          <w:rFonts w:ascii="宋体" w:hAnsi="宋体"/>
          <w:kern w:val="0"/>
          <w:sz w:val="24"/>
          <w:szCs w:val="21"/>
        </w:rPr>
        <w:t>用户的指定消息内容</w:t>
      </w:r>
      <w:r>
        <w:rPr>
          <w:rFonts w:ascii="宋体" w:hAnsi="宋体" w:hint="eastAsia"/>
          <w:kern w:val="0"/>
          <w:sz w:val="24"/>
          <w:szCs w:val="21"/>
        </w:rPr>
        <w:t>。</w:t>
      </w:r>
    </w:p>
    <w:p w14:paraId="77A2BD75" w14:textId="77777777" w:rsidR="00DE0BC2" w:rsidRPr="00676A58" w:rsidRDefault="00DE0BC2" w:rsidP="00DE0BC2">
      <w:pPr>
        <w:pStyle w:val="6"/>
      </w:pPr>
      <w:r w:rsidRPr="00676A58">
        <w:rPr>
          <w:rFonts w:hint="eastAsia"/>
        </w:rPr>
        <w:t>处理流程</w:t>
      </w:r>
    </w:p>
    <w:p w14:paraId="394B2711" w14:textId="77777777" w:rsidR="00DE0BC2" w:rsidRPr="004F010F" w:rsidRDefault="00DE0BC2" w:rsidP="00DE0BC2">
      <w:pPr>
        <w:ind w:left="289" w:firstLine="420"/>
      </w:pPr>
      <w:r w:rsidRPr="00646F01">
        <w:rPr>
          <w:rFonts w:hint="eastAsia"/>
          <w:b/>
          <w:sz w:val="24"/>
          <w:szCs w:val="24"/>
        </w:rPr>
        <w:t>【流程描述】</w:t>
      </w:r>
    </w:p>
    <w:p w14:paraId="132690DE"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传入当前</w:t>
      </w:r>
      <w:r>
        <w:rPr>
          <w:rFonts w:ascii="宋体" w:hAnsi="宋体" w:hint="eastAsia"/>
          <w:kern w:val="0"/>
          <w:sz w:val="24"/>
          <w:szCs w:val="21"/>
        </w:rPr>
        <w:t>资方</w:t>
      </w:r>
      <w:r>
        <w:rPr>
          <w:rFonts w:ascii="宋体" w:hAnsi="宋体"/>
          <w:kern w:val="0"/>
          <w:sz w:val="24"/>
          <w:szCs w:val="21"/>
        </w:rPr>
        <w:t>用户唯一标识和消息流水号</w:t>
      </w:r>
      <w:r>
        <w:rPr>
          <w:rFonts w:ascii="宋体" w:hAnsi="宋体" w:hint="eastAsia"/>
          <w:kern w:val="0"/>
          <w:sz w:val="24"/>
          <w:szCs w:val="21"/>
        </w:rPr>
        <w:t>，</w:t>
      </w:r>
      <w:r>
        <w:rPr>
          <w:rFonts w:ascii="宋体" w:hAnsi="宋体"/>
          <w:kern w:val="0"/>
          <w:sz w:val="24"/>
          <w:szCs w:val="21"/>
        </w:rPr>
        <w:t>查询消息记录表</w:t>
      </w:r>
      <w:r>
        <w:rPr>
          <w:rFonts w:ascii="宋体" w:hAnsi="宋体" w:hint="eastAsia"/>
          <w:kern w:val="0"/>
          <w:sz w:val="24"/>
          <w:szCs w:val="21"/>
        </w:rPr>
        <w:t>，</w:t>
      </w:r>
      <w:r>
        <w:rPr>
          <w:rFonts w:ascii="宋体" w:hAnsi="宋体"/>
          <w:kern w:val="0"/>
          <w:sz w:val="24"/>
          <w:szCs w:val="21"/>
        </w:rPr>
        <w:t>返回消息明细</w:t>
      </w:r>
      <w:r>
        <w:rPr>
          <w:rFonts w:ascii="宋体" w:hAnsi="宋体" w:hint="eastAsia"/>
          <w:kern w:val="0"/>
          <w:sz w:val="24"/>
          <w:szCs w:val="21"/>
        </w:rPr>
        <w:t>，</w:t>
      </w:r>
      <w:r>
        <w:rPr>
          <w:rFonts w:ascii="宋体" w:hAnsi="宋体"/>
          <w:kern w:val="0"/>
          <w:sz w:val="24"/>
          <w:szCs w:val="21"/>
        </w:rPr>
        <w:t>同时修改消息状态为已读</w:t>
      </w:r>
      <w:r>
        <w:rPr>
          <w:rFonts w:ascii="宋体" w:hAnsi="宋体" w:hint="eastAsia"/>
          <w:kern w:val="0"/>
          <w:sz w:val="24"/>
          <w:szCs w:val="21"/>
        </w:rPr>
        <w:t>。</w:t>
      </w:r>
    </w:p>
    <w:p w14:paraId="49905862" w14:textId="77777777" w:rsidR="00DE0BC2" w:rsidRPr="00F9212D" w:rsidRDefault="00DE0BC2" w:rsidP="00DE0BC2">
      <w:pPr>
        <w:pStyle w:val="6"/>
      </w:pPr>
      <w:r w:rsidRPr="00F9212D">
        <w:rPr>
          <w:rFonts w:hint="eastAsia"/>
        </w:rPr>
        <w:t>输入</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418"/>
        <w:gridCol w:w="1134"/>
        <w:gridCol w:w="1588"/>
      </w:tblGrid>
      <w:tr w:rsidR="00DE0BC2" w:rsidRPr="00736667" w14:paraId="39546C4A" w14:textId="77777777" w:rsidTr="004664EA">
        <w:tc>
          <w:tcPr>
            <w:tcW w:w="2126" w:type="dxa"/>
            <w:shd w:val="clear" w:color="auto" w:fill="E0E0E0"/>
          </w:tcPr>
          <w:p w14:paraId="419B893C" w14:textId="77777777" w:rsidR="00DE0BC2" w:rsidRPr="00751679" w:rsidRDefault="00DE0BC2" w:rsidP="004664EA">
            <w:pPr>
              <w:jc w:val="center"/>
              <w:rPr>
                <w:b/>
                <w:snapToGrid w:val="0"/>
                <w:kern w:val="0"/>
              </w:rPr>
            </w:pPr>
            <w:r w:rsidRPr="00751679">
              <w:rPr>
                <w:rFonts w:hint="eastAsia"/>
                <w:b/>
                <w:snapToGrid w:val="0"/>
                <w:kern w:val="0"/>
              </w:rPr>
              <w:t>主元素</w:t>
            </w:r>
          </w:p>
          <w:p w14:paraId="06EC9047" w14:textId="77777777" w:rsidR="00DE0BC2" w:rsidRPr="00751679" w:rsidRDefault="00DE0BC2" w:rsidP="004664EA">
            <w:pPr>
              <w:jc w:val="center"/>
              <w:rPr>
                <w:b/>
                <w:snapToGrid w:val="0"/>
                <w:kern w:val="0"/>
              </w:rPr>
            </w:pPr>
          </w:p>
        </w:tc>
        <w:tc>
          <w:tcPr>
            <w:tcW w:w="1134" w:type="dxa"/>
            <w:shd w:val="clear" w:color="auto" w:fill="E0E0E0"/>
          </w:tcPr>
          <w:p w14:paraId="3C67A03A" w14:textId="77777777" w:rsidR="00DE0BC2" w:rsidRPr="00751679" w:rsidRDefault="00DE0BC2" w:rsidP="004664EA">
            <w:pPr>
              <w:jc w:val="center"/>
              <w:rPr>
                <w:b/>
                <w:snapToGrid w:val="0"/>
                <w:kern w:val="0"/>
              </w:rPr>
            </w:pPr>
            <w:r w:rsidRPr="00751679">
              <w:rPr>
                <w:rFonts w:hint="eastAsia"/>
                <w:b/>
                <w:snapToGrid w:val="0"/>
                <w:kern w:val="0"/>
              </w:rPr>
              <w:t>类型</w:t>
            </w:r>
          </w:p>
        </w:tc>
        <w:tc>
          <w:tcPr>
            <w:tcW w:w="1418" w:type="dxa"/>
            <w:shd w:val="clear" w:color="auto" w:fill="E0E0E0"/>
          </w:tcPr>
          <w:p w14:paraId="6E7A9FE4" w14:textId="77777777" w:rsidR="00DE0BC2" w:rsidRPr="00751679" w:rsidRDefault="00DE0BC2" w:rsidP="004664EA">
            <w:pPr>
              <w:jc w:val="center"/>
              <w:rPr>
                <w:b/>
                <w:snapToGrid w:val="0"/>
                <w:kern w:val="0"/>
              </w:rPr>
            </w:pPr>
            <w:r w:rsidRPr="00751679">
              <w:rPr>
                <w:rFonts w:hint="eastAsia"/>
                <w:b/>
                <w:snapToGrid w:val="0"/>
                <w:kern w:val="0"/>
              </w:rPr>
              <w:t>子元素</w:t>
            </w:r>
          </w:p>
        </w:tc>
        <w:tc>
          <w:tcPr>
            <w:tcW w:w="1134" w:type="dxa"/>
            <w:shd w:val="clear" w:color="auto" w:fill="E0E0E0"/>
          </w:tcPr>
          <w:p w14:paraId="7154F153"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1588" w:type="dxa"/>
            <w:shd w:val="clear" w:color="auto" w:fill="E0E0E0"/>
          </w:tcPr>
          <w:p w14:paraId="62BAF4F6"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7DC4BD99" w14:textId="77777777" w:rsidTr="004664EA">
        <w:tc>
          <w:tcPr>
            <w:tcW w:w="2126" w:type="dxa"/>
            <w:shd w:val="clear" w:color="auto" w:fill="auto"/>
          </w:tcPr>
          <w:p w14:paraId="76CB3470" w14:textId="77777777" w:rsidR="00DE0BC2" w:rsidRPr="00736667" w:rsidRDefault="00DE0BC2" w:rsidP="004664EA">
            <w:pPr>
              <w:jc w:val="left"/>
              <w:rPr>
                <w:rFonts w:ascii="宋体" w:hAnsi="宋体"/>
                <w:snapToGrid w:val="0"/>
                <w:kern w:val="0"/>
              </w:rPr>
            </w:pPr>
            <w:r>
              <w:rPr>
                <w:rFonts w:ascii="宋体" w:hAnsi="宋体"/>
                <w:snapToGrid w:val="0"/>
                <w:kern w:val="0"/>
              </w:rPr>
              <w:t>用户唯一标识</w:t>
            </w:r>
          </w:p>
        </w:tc>
        <w:tc>
          <w:tcPr>
            <w:tcW w:w="1134" w:type="dxa"/>
            <w:shd w:val="clear" w:color="auto" w:fill="auto"/>
          </w:tcPr>
          <w:p w14:paraId="6CA7998E"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74BAD9F0" w14:textId="77777777" w:rsidR="00DE0BC2" w:rsidRPr="00736667" w:rsidRDefault="00DE0BC2" w:rsidP="004664EA">
            <w:pPr>
              <w:jc w:val="left"/>
              <w:rPr>
                <w:rFonts w:ascii="宋体" w:hAnsi="宋体"/>
                <w:snapToGrid w:val="0"/>
                <w:kern w:val="0"/>
              </w:rPr>
            </w:pPr>
          </w:p>
        </w:tc>
        <w:tc>
          <w:tcPr>
            <w:tcW w:w="1134" w:type="dxa"/>
          </w:tcPr>
          <w:p w14:paraId="3F47C80B"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3FD23193" w14:textId="77777777" w:rsidR="00DE0BC2" w:rsidRPr="00736667" w:rsidRDefault="00DE0BC2" w:rsidP="004664EA">
            <w:pPr>
              <w:jc w:val="left"/>
              <w:rPr>
                <w:rFonts w:ascii="宋体" w:hAnsi="宋体"/>
                <w:snapToGrid w:val="0"/>
                <w:kern w:val="0"/>
              </w:rPr>
            </w:pPr>
          </w:p>
        </w:tc>
      </w:tr>
      <w:tr w:rsidR="00DE0BC2" w:rsidRPr="00736667" w14:paraId="495B7389" w14:textId="77777777" w:rsidTr="004664EA">
        <w:tc>
          <w:tcPr>
            <w:tcW w:w="2126" w:type="dxa"/>
            <w:shd w:val="clear" w:color="auto" w:fill="auto"/>
          </w:tcPr>
          <w:p w14:paraId="7FAA97AE" w14:textId="77777777" w:rsidR="00DE0BC2" w:rsidRDefault="00DE0BC2" w:rsidP="004664EA">
            <w:pPr>
              <w:jc w:val="left"/>
              <w:rPr>
                <w:rFonts w:ascii="宋体" w:hAnsi="宋体"/>
                <w:snapToGrid w:val="0"/>
                <w:kern w:val="0"/>
              </w:rPr>
            </w:pPr>
            <w:r>
              <w:rPr>
                <w:rFonts w:ascii="宋体" w:hAnsi="宋体" w:hint="eastAsia"/>
                <w:snapToGrid w:val="0"/>
                <w:kern w:val="0"/>
              </w:rPr>
              <w:t>消息</w:t>
            </w:r>
            <w:r w:rsidRPr="00083F84">
              <w:rPr>
                <w:rFonts w:ascii="宋体" w:hAnsi="宋体" w:hint="eastAsia"/>
                <w:snapToGrid w:val="0"/>
                <w:kern w:val="0"/>
              </w:rPr>
              <w:t>唯一标识</w:t>
            </w:r>
          </w:p>
        </w:tc>
        <w:tc>
          <w:tcPr>
            <w:tcW w:w="1134" w:type="dxa"/>
            <w:shd w:val="clear" w:color="auto" w:fill="auto"/>
          </w:tcPr>
          <w:p w14:paraId="4E89ED37"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1C5E2C54" w14:textId="77777777" w:rsidR="00DE0BC2" w:rsidRDefault="00DE0BC2" w:rsidP="004664EA">
            <w:pPr>
              <w:jc w:val="left"/>
              <w:rPr>
                <w:rFonts w:ascii="宋体" w:hAnsi="宋体"/>
                <w:snapToGrid w:val="0"/>
                <w:kern w:val="0"/>
              </w:rPr>
            </w:pPr>
          </w:p>
        </w:tc>
        <w:tc>
          <w:tcPr>
            <w:tcW w:w="1134" w:type="dxa"/>
          </w:tcPr>
          <w:p w14:paraId="63D741B8"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54011A51" w14:textId="77777777" w:rsidR="00DE0BC2" w:rsidRPr="00736667" w:rsidRDefault="00DE0BC2" w:rsidP="004664EA">
            <w:pPr>
              <w:jc w:val="left"/>
              <w:rPr>
                <w:rFonts w:ascii="宋体" w:hAnsi="宋体"/>
                <w:snapToGrid w:val="0"/>
                <w:kern w:val="0"/>
              </w:rPr>
            </w:pPr>
          </w:p>
        </w:tc>
      </w:tr>
    </w:tbl>
    <w:p w14:paraId="546C2E01"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52DB108" w14:textId="77777777" w:rsidR="00DE0BC2" w:rsidRPr="00C56A4E" w:rsidRDefault="00DE0BC2" w:rsidP="00DE0BC2"/>
    <w:p w14:paraId="54ED637C" w14:textId="77777777" w:rsidR="00DE0BC2" w:rsidRPr="00A52328" w:rsidRDefault="00DE0BC2" w:rsidP="00DE0BC2">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013D63C3" w14:textId="77777777" w:rsidTr="004664EA">
        <w:tc>
          <w:tcPr>
            <w:tcW w:w="2126" w:type="dxa"/>
            <w:shd w:val="clear" w:color="auto" w:fill="E0E0E0"/>
          </w:tcPr>
          <w:p w14:paraId="320E753F" w14:textId="77777777" w:rsidR="00DE0BC2" w:rsidRDefault="00DE0BC2" w:rsidP="004664EA">
            <w:pPr>
              <w:jc w:val="center"/>
              <w:rPr>
                <w:b/>
                <w:snapToGrid w:val="0"/>
                <w:kern w:val="0"/>
              </w:rPr>
            </w:pPr>
            <w:r>
              <w:rPr>
                <w:rFonts w:hint="eastAsia"/>
                <w:b/>
                <w:snapToGrid w:val="0"/>
                <w:kern w:val="0"/>
              </w:rPr>
              <w:t>主</w:t>
            </w:r>
            <w:r w:rsidRPr="00736667">
              <w:rPr>
                <w:rFonts w:hint="eastAsia"/>
                <w:b/>
                <w:snapToGrid w:val="0"/>
                <w:kern w:val="0"/>
              </w:rPr>
              <w:t>要素</w:t>
            </w:r>
          </w:p>
          <w:p w14:paraId="6FB4CC9F" w14:textId="77777777" w:rsidR="00DE0BC2" w:rsidRPr="00736667" w:rsidRDefault="00DE0BC2" w:rsidP="004664EA">
            <w:pPr>
              <w:jc w:val="center"/>
              <w:rPr>
                <w:b/>
                <w:snapToGrid w:val="0"/>
                <w:kern w:val="0"/>
              </w:rPr>
            </w:pPr>
          </w:p>
        </w:tc>
        <w:tc>
          <w:tcPr>
            <w:tcW w:w="1134" w:type="dxa"/>
            <w:shd w:val="clear" w:color="auto" w:fill="E0E0E0"/>
          </w:tcPr>
          <w:p w14:paraId="061AEEB2" w14:textId="77777777" w:rsidR="00DE0BC2" w:rsidRPr="00736667" w:rsidRDefault="00DE0BC2" w:rsidP="004664EA">
            <w:pPr>
              <w:jc w:val="center"/>
              <w:rPr>
                <w:b/>
                <w:snapToGrid w:val="0"/>
                <w:kern w:val="0"/>
              </w:rPr>
            </w:pPr>
            <w:r>
              <w:rPr>
                <w:rFonts w:hint="eastAsia"/>
                <w:b/>
                <w:snapToGrid w:val="0"/>
                <w:kern w:val="0"/>
              </w:rPr>
              <w:t>类型</w:t>
            </w:r>
          </w:p>
        </w:tc>
        <w:tc>
          <w:tcPr>
            <w:tcW w:w="1134" w:type="dxa"/>
            <w:shd w:val="clear" w:color="auto" w:fill="E0E0E0"/>
          </w:tcPr>
          <w:p w14:paraId="5243CAC0" w14:textId="77777777" w:rsidR="00DE0BC2" w:rsidRPr="00736667" w:rsidRDefault="00DE0BC2" w:rsidP="004664EA">
            <w:pPr>
              <w:jc w:val="center"/>
              <w:rPr>
                <w:b/>
                <w:snapToGrid w:val="0"/>
                <w:kern w:val="0"/>
              </w:rPr>
            </w:pPr>
            <w:r>
              <w:rPr>
                <w:rFonts w:hint="eastAsia"/>
                <w:b/>
                <w:snapToGrid w:val="0"/>
                <w:kern w:val="0"/>
              </w:rPr>
              <w:t>子元素</w:t>
            </w:r>
          </w:p>
        </w:tc>
        <w:tc>
          <w:tcPr>
            <w:tcW w:w="3119" w:type="dxa"/>
            <w:shd w:val="clear" w:color="auto" w:fill="E0E0E0"/>
          </w:tcPr>
          <w:p w14:paraId="0DC60869" w14:textId="77777777" w:rsidR="00DE0BC2" w:rsidRPr="00736667" w:rsidRDefault="00DE0BC2" w:rsidP="004664EA">
            <w:pPr>
              <w:rPr>
                <w:b/>
                <w:snapToGrid w:val="0"/>
                <w:kern w:val="0"/>
              </w:rPr>
            </w:pPr>
            <w:r>
              <w:rPr>
                <w:rFonts w:hint="eastAsia"/>
                <w:b/>
                <w:snapToGrid w:val="0"/>
                <w:kern w:val="0"/>
              </w:rPr>
              <w:t>说明</w:t>
            </w:r>
          </w:p>
        </w:tc>
      </w:tr>
      <w:tr w:rsidR="00DE0BC2" w:rsidRPr="00736667" w14:paraId="6C7E3C54" w14:textId="77777777" w:rsidTr="004664EA">
        <w:tc>
          <w:tcPr>
            <w:tcW w:w="2126" w:type="dxa"/>
            <w:shd w:val="clear" w:color="auto" w:fill="auto"/>
          </w:tcPr>
          <w:p w14:paraId="2B28EB7C" w14:textId="77777777" w:rsidR="00DE0BC2" w:rsidRDefault="00DE0BC2" w:rsidP="004664EA">
            <w:pPr>
              <w:jc w:val="left"/>
              <w:rPr>
                <w:rFonts w:ascii="宋体" w:hAnsi="宋体"/>
                <w:snapToGrid w:val="0"/>
                <w:kern w:val="0"/>
              </w:rPr>
            </w:pPr>
            <w:r>
              <w:rPr>
                <w:rFonts w:ascii="宋体" w:hAnsi="宋体" w:hint="eastAsia"/>
                <w:snapToGrid w:val="0"/>
                <w:kern w:val="0"/>
              </w:rPr>
              <w:t>消息内容</w:t>
            </w:r>
          </w:p>
        </w:tc>
        <w:tc>
          <w:tcPr>
            <w:tcW w:w="1134" w:type="dxa"/>
            <w:shd w:val="clear" w:color="auto" w:fill="auto"/>
          </w:tcPr>
          <w:p w14:paraId="5BDEBE00"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134" w:type="dxa"/>
            <w:shd w:val="clear" w:color="auto" w:fill="auto"/>
          </w:tcPr>
          <w:p w14:paraId="0B2BF60F" w14:textId="77777777" w:rsidR="00DE0BC2" w:rsidRPr="00736667" w:rsidRDefault="00DE0BC2" w:rsidP="004664EA">
            <w:pPr>
              <w:jc w:val="left"/>
              <w:rPr>
                <w:rFonts w:ascii="宋体" w:hAnsi="宋体"/>
                <w:snapToGrid w:val="0"/>
                <w:kern w:val="0"/>
              </w:rPr>
            </w:pPr>
          </w:p>
        </w:tc>
        <w:tc>
          <w:tcPr>
            <w:tcW w:w="3119" w:type="dxa"/>
            <w:shd w:val="clear" w:color="auto" w:fill="auto"/>
          </w:tcPr>
          <w:p w14:paraId="308B5665" w14:textId="77777777" w:rsidR="00DE0BC2" w:rsidRPr="00736667" w:rsidRDefault="00DE0BC2" w:rsidP="004664EA">
            <w:pPr>
              <w:jc w:val="left"/>
              <w:rPr>
                <w:rFonts w:ascii="宋体" w:hAnsi="宋体"/>
                <w:snapToGrid w:val="0"/>
                <w:kern w:val="0"/>
              </w:rPr>
            </w:pPr>
          </w:p>
        </w:tc>
      </w:tr>
    </w:tbl>
    <w:p w14:paraId="41DD41F9"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038D72E" w14:textId="77777777" w:rsidR="00DE0BC2" w:rsidRDefault="00DE0BC2" w:rsidP="00DE0BC2">
      <w:pPr>
        <w:pStyle w:val="6"/>
      </w:pPr>
      <w:r>
        <w:rPr>
          <w:rFonts w:hint="eastAsia"/>
        </w:rPr>
        <w:t>数据</w:t>
      </w:r>
      <w:r>
        <w:t>库表</w:t>
      </w:r>
    </w:p>
    <w:p w14:paraId="7FA3E4DC" w14:textId="77777777" w:rsidR="00DE0BC2" w:rsidRDefault="00DE0BC2" w:rsidP="00DE0BC2">
      <w:pPr>
        <w:rPr>
          <w:kern w:val="0"/>
        </w:rPr>
      </w:pPr>
      <w:r w:rsidRPr="001D05A1">
        <w:rPr>
          <w:rFonts w:hint="eastAsia"/>
          <w:kern w:val="0"/>
        </w:rPr>
        <w:t>消息记录表</w:t>
      </w:r>
    </w:p>
    <w:p w14:paraId="4D8FD45E" w14:textId="77777777" w:rsidR="00DE0BC2" w:rsidRPr="00A262B0" w:rsidRDefault="00DE0BC2" w:rsidP="00DE0BC2"/>
    <w:p w14:paraId="21D2EB26" w14:textId="77777777" w:rsidR="00DE0BC2" w:rsidRPr="0082647F" w:rsidRDefault="00DE0BC2" w:rsidP="00DE0BC2">
      <w:pPr>
        <w:pStyle w:val="5"/>
      </w:pPr>
      <w:r>
        <w:rPr>
          <w:rFonts w:hint="eastAsia"/>
        </w:rPr>
        <w:t>意见</w:t>
      </w:r>
      <w:r>
        <w:t>反馈</w:t>
      </w:r>
    </w:p>
    <w:p w14:paraId="3393D1D8" w14:textId="77777777" w:rsidR="00DE0BC2" w:rsidRDefault="00DE0BC2" w:rsidP="00DE0BC2">
      <w:pPr>
        <w:pStyle w:val="6"/>
      </w:pPr>
      <w:r>
        <w:rPr>
          <w:rFonts w:hint="eastAsia"/>
        </w:rPr>
        <w:t>功能</w:t>
      </w:r>
      <w:r>
        <w:t>描述</w:t>
      </w:r>
    </w:p>
    <w:p w14:paraId="48E6186B" w14:textId="77777777" w:rsidR="00DE0BC2" w:rsidRPr="00A9755C" w:rsidRDefault="00DE0BC2" w:rsidP="00DE0BC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资方</w:t>
      </w:r>
      <w:r>
        <w:rPr>
          <w:rFonts w:ascii="宋体" w:hAnsi="宋体"/>
          <w:kern w:val="0"/>
          <w:sz w:val="24"/>
          <w:szCs w:val="21"/>
        </w:rPr>
        <w:t>用户对系统的意见反馈</w:t>
      </w:r>
      <w:r>
        <w:rPr>
          <w:rFonts w:ascii="宋体" w:hAnsi="宋体" w:hint="eastAsia"/>
          <w:kern w:val="0"/>
          <w:sz w:val="24"/>
          <w:szCs w:val="21"/>
        </w:rPr>
        <w:t>，</w:t>
      </w:r>
      <w:r>
        <w:rPr>
          <w:rFonts w:ascii="宋体" w:hAnsi="宋体"/>
          <w:kern w:val="0"/>
          <w:sz w:val="24"/>
          <w:szCs w:val="21"/>
        </w:rPr>
        <w:t>包括提交意见</w:t>
      </w:r>
      <w:r>
        <w:rPr>
          <w:rFonts w:ascii="宋体" w:hAnsi="宋体" w:hint="eastAsia"/>
          <w:kern w:val="0"/>
          <w:sz w:val="24"/>
          <w:szCs w:val="21"/>
        </w:rPr>
        <w:t>和已反馈意见的查看。</w:t>
      </w:r>
    </w:p>
    <w:p w14:paraId="3E43AF9E" w14:textId="77777777" w:rsidR="00DE0BC2" w:rsidRPr="00676A58" w:rsidRDefault="00DE0BC2" w:rsidP="00DE0BC2">
      <w:pPr>
        <w:pStyle w:val="6"/>
      </w:pPr>
      <w:r w:rsidRPr="00676A58">
        <w:rPr>
          <w:rFonts w:hint="eastAsia"/>
        </w:rPr>
        <w:t>处理流程</w:t>
      </w:r>
    </w:p>
    <w:p w14:paraId="45B505B5" w14:textId="77777777" w:rsidR="00DE0BC2" w:rsidRDefault="00DE0BC2" w:rsidP="00DE0BC2">
      <w:pPr>
        <w:ind w:left="289" w:firstLine="420"/>
        <w:rPr>
          <w:rFonts w:ascii="宋体" w:hAnsi="宋体"/>
          <w:kern w:val="0"/>
          <w:sz w:val="24"/>
          <w:szCs w:val="21"/>
        </w:rPr>
      </w:pPr>
      <w:r w:rsidRPr="00646F01">
        <w:rPr>
          <w:rFonts w:hint="eastAsia"/>
          <w:b/>
          <w:sz w:val="24"/>
          <w:szCs w:val="24"/>
        </w:rPr>
        <w:t>【流程描述】</w:t>
      </w:r>
    </w:p>
    <w:p w14:paraId="4CA8CB44"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kern w:val="0"/>
          <w:sz w:val="24"/>
          <w:szCs w:val="21"/>
        </w:rPr>
        <w:t>提供意见内容提交至平台</w:t>
      </w:r>
      <w:r>
        <w:rPr>
          <w:rFonts w:ascii="宋体" w:hAnsi="宋体" w:hint="eastAsia"/>
          <w:kern w:val="0"/>
          <w:sz w:val="24"/>
          <w:szCs w:val="21"/>
        </w:rPr>
        <w:t>，</w:t>
      </w:r>
      <w:r>
        <w:rPr>
          <w:rFonts w:ascii="宋体" w:hAnsi="宋体"/>
          <w:kern w:val="0"/>
          <w:sz w:val="24"/>
          <w:szCs w:val="21"/>
        </w:rPr>
        <w:t>平台反馈时通过消息推送至用户</w:t>
      </w:r>
      <w:r>
        <w:rPr>
          <w:rFonts w:ascii="宋体" w:hAnsi="宋体" w:hint="eastAsia"/>
          <w:kern w:val="0"/>
          <w:sz w:val="24"/>
          <w:szCs w:val="21"/>
        </w:rPr>
        <w:t>。</w:t>
      </w:r>
    </w:p>
    <w:p w14:paraId="028AD9BB" w14:textId="77777777" w:rsidR="00DE0BC2" w:rsidRPr="00F9212D" w:rsidRDefault="00DE0BC2" w:rsidP="00DE0BC2">
      <w:pPr>
        <w:pStyle w:val="6"/>
      </w:pPr>
      <w:r w:rsidRPr="00F9212D">
        <w:rPr>
          <w:rFonts w:hint="eastAsia"/>
        </w:rPr>
        <w:t>输入</w:t>
      </w:r>
    </w:p>
    <w:p w14:paraId="23CF8F3C" w14:textId="77777777" w:rsidR="00DE0BC2" w:rsidRPr="00C3467F" w:rsidRDefault="00DE0BC2" w:rsidP="00DE0BC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418"/>
        <w:gridCol w:w="1134"/>
        <w:gridCol w:w="1588"/>
      </w:tblGrid>
      <w:tr w:rsidR="00DE0BC2" w:rsidRPr="00736667" w14:paraId="6F58C4D1" w14:textId="77777777" w:rsidTr="004664EA">
        <w:tc>
          <w:tcPr>
            <w:tcW w:w="2126" w:type="dxa"/>
            <w:shd w:val="clear" w:color="auto" w:fill="E0E0E0"/>
          </w:tcPr>
          <w:p w14:paraId="6CB6C265" w14:textId="77777777" w:rsidR="00DE0BC2" w:rsidRPr="00751679" w:rsidRDefault="00DE0BC2" w:rsidP="004664EA">
            <w:pPr>
              <w:jc w:val="center"/>
              <w:rPr>
                <w:b/>
                <w:snapToGrid w:val="0"/>
                <w:kern w:val="0"/>
              </w:rPr>
            </w:pPr>
            <w:r w:rsidRPr="00751679">
              <w:rPr>
                <w:rFonts w:hint="eastAsia"/>
                <w:b/>
                <w:snapToGrid w:val="0"/>
                <w:kern w:val="0"/>
              </w:rPr>
              <w:lastRenderedPageBreak/>
              <w:t>主元素</w:t>
            </w:r>
          </w:p>
          <w:p w14:paraId="3A4C861E" w14:textId="77777777" w:rsidR="00DE0BC2" w:rsidRPr="00751679" w:rsidRDefault="00DE0BC2" w:rsidP="004664EA">
            <w:pPr>
              <w:jc w:val="center"/>
              <w:rPr>
                <w:b/>
                <w:snapToGrid w:val="0"/>
                <w:kern w:val="0"/>
              </w:rPr>
            </w:pPr>
          </w:p>
        </w:tc>
        <w:tc>
          <w:tcPr>
            <w:tcW w:w="1134" w:type="dxa"/>
            <w:shd w:val="clear" w:color="auto" w:fill="E0E0E0"/>
          </w:tcPr>
          <w:p w14:paraId="24C1F641" w14:textId="77777777" w:rsidR="00DE0BC2" w:rsidRPr="00751679" w:rsidRDefault="00DE0BC2" w:rsidP="004664EA">
            <w:pPr>
              <w:jc w:val="center"/>
              <w:rPr>
                <w:b/>
                <w:snapToGrid w:val="0"/>
                <w:kern w:val="0"/>
              </w:rPr>
            </w:pPr>
            <w:r w:rsidRPr="00751679">
              <w:rPr>
                <w:rFonts w:hint="eastAsia"/>
                <w:b/>
                <w:snapToGrid w:val="0"/>
                <w:kern w:val="0"/>
              </w:rPr>
              <w:t>类型</w:t>
            </w:r>
          </w:p>
        </w:tc>
        <w:tc>
          <w:tcPr>
            <w:tcW w:w="1418" w:type="dxa"/>
            <w:shd w:val="clear" w:color="auto" w:fill="E0E0E0"/>
          </w:tcPr>
          <w:p w14:paraId="4010EEC9" w14:textId="77777777" w:rsidR="00DE0BC2" w:rsidRPr="00751679" w:rsidRDefault="00DE0BC2" w:rsidP="004664EA">
            <w:pPr>
              <w:jc w:val="center"/>
              <w:rPr>
                <w:b/>
                <w:snapToGrid w:val="0"/>
                <w:kern w:val="0"/>
              </w:rPr>
            </w:pPr>
            <w:r w:rsidRPr="00751679">
              <w:rPr>
                <w:rFonts w:hint="eastAsia"/>
                <w:b/>
                <w:snapToGrid w:val="0"/>
                <w:kern w:val="0"/>
              </w:rPr>
              <w:t>子元素</w:t>
            </w:r>
          </w:p>
        </w:tc>
        <w:tc>
          <w:tcPr>
            <w:tcW w:w="1134" w:type="dxa"/>
            <w:shd w:val="clear" w:color="auto" w:fill="E0E0E0"/>
          </w:tcPr>
          <w:p w14:paraId="64A56052"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1588" w:type="dxa"/>
            <w:shd w:val="clear" w:color="auto" w:fill="E0E0E0"/>
          </w:tcPr>
          <w:p w14:paraId="376D18AF"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14F6A6BF" w14:textId="77777777" w:rsidTr="004664EA">
        <w:tc>
          <w:tcPr>
            <w:tcW w:w="2126" w:type="dxa"/>
            <w:shd w:val="clear" w:color="auto" w:fill="auto"/>
          </w:tcPr>
          <w:p w14:paraId="3B837E90" w14:textId="77777777" w:rsidR="00DE0BC2" w:rsidRPr="00736667" w:rsidRDefault="00DE0BC2" w:rsidP="004664EA">
            <w:pPr>
              <w:jc w:val="left"/>
              <w:rPr>
                <w:rFonts w:ascii="宋体" w:hAnsi="宋体"/>
                <w:snapToGrid w:val="0"/>
                <w:kern w:val="0"/>
              </w:rPr>
            </w:pPr>
            <w:r>
              <w:rPr>
                <w:rFonts w:ascii="宋体" w:hAnsi="宋体"/>
                <w:snapToGrid w:val="0"/>
                <w:kern w:val="0"/>
              </w:rPr>
              <w:t>用户唯一标识</w:t>
            </w:r>
          </w:p>
        </w:tc>
        <w:tc>
          <w:tcPr>
            <w:tcW w:w="1134" w:type="dxa"/>
            <w:shd w:val="clear" w:color="auto" w:fill="auto"/>
          </w:tcPr>
          <w:p w14:paraId="3E9B1EDF" w14:textId="77777777" w:rsidR="00DE0BC2" w:rsidRPr="00736667"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5FFC3291" w14:textId="77777777" w:rsidR="00DE0BC2" w:rsidRPr="00736667" w:rsidRDefault="00DE0BC2" w:rsidP="004664EA">
            <w:pPr>
              <w:jc w:val="left"/>
              <w:rPr>
                <w:rFonts w:ascii="宋体" w:hAnsi="宋体"/>
                <w:snapToGrid w:val="0"/>
                <w:kern w:val="0"/>
              </w:rPr>
            </w:pPr>
          </w:p>
        </w:tc>
        <w:tc>
          <w:tcPr>
            <w:tcW w:w="1134" w:type="dxa"/>
          </w:tcPr>
          <w:p w14:paraId="692CD18B" w14:textId="77777777" w:rsidR="00DE0BC2" w:rsidRPr="00736667"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776FBEC6" w14:textId="77777777" w:rsidR="00DE0BC2" w:rsidRPr="00736667" w:rsidRDefault="00DE0BC2" w:rsidP="004664EA">
            <w:pPr>
              <w:jc w:val="left"/>
              <w:rPr>
                <w:rFonts w:ascii="宋体" w:hAnsi="宋体"/>
                <w:snapToGrid w:val="0"/>
                <w:kern w:val="0"/>
              </w:rPr>
            </w:pPr>
          </w:p>
        </w:tc>
      </w:tr>
      <w:tr w:rsidR="00DE0BC2" w:rsidRPr="00736667" w14:paraId="00643900" w14:textId="77777777" w:rsidTr="004664EA">
        <w:tc>
          <w:tcPr>
            <w:tcW w:w="2126" w:type="dxa"/>
            <w:shd w:val="clear" w:color="auto" w:fill="auto"/>
          </w:tcPr>
          <w:p w14:paraId="5567A7C1" w14:textId="77777777" w:rsidR="00DE0BC2" w:rsidRDefault="00DE0BC2" w:rsidP="004664EA">
            <w:pPr>
              <w:jc w:val="left"/>
              <w:rPr>
                <w:rFonts w:ascii="宋体" w:hAnsi="宋体"/>
                <w:snapToGrid w:val="0"/>
                <w:kern w:val="0"/>
              </w:rPr>
            </w:pPr>
            <w:r>
              <w:rPr>
                <w:rFonts w:ascii="宋体" w:hAnsi="宋体"/>
                <w:snapToGrid w:val="0"/>
                <w:kern w:val="0"/>
              </w:rPr>
              <w:t>用户姓名</w:t>
            </w:r>
          </w:p>
        </w:tc>
        <w:tc>
          <w:tcPr>
            <w:tcW w:w="1134" w:type="dxa"/>
            <w:shd w:val="clear" w:color="auto" w:fill="auto"/>
          </w:tcPr>
          <w:p w14:paraId="049B8410" w14:textId="77777777" w:rsidR="00DE0BC2"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5D261155" w14:textId="77777777" w:rsidR="00DE0BC2" w:rsidRPr="00736667" w:rsidRDefault="00DE0BC2" w:rsidP="004664EA">
            <w:pPr>
              <w:jc w:val="left"/>
              <w:rPr>
                <w:rFonts w:ascii="宋体" w:hAnsi="宋体"/>
                <w:snapToGrid w:val="0"/>
                <w:kern w:val="0"/>
              </w:rPr>
            </w:pPr>
          </w:p>
        </w:tc>
        <w:tc>
          <w:tcPr>
            <w:tcW w:w="1134" w:type="dxa"/>
          </w:tcPr>
          <w:p w14:paraId="1873DA93"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2F94F413" w14:textId="77777777" w:rsidR="00DE0BC2" w:rsidRPr="00736667" w:rsidRDefault="00DE0BC2" w:rsidP="004664EA">
            <w:pPr>
              <w:jc w:val="left"/>
              <w:rPr>
                <w:rFonts w:ascii="宋体" w:hAnsi="宋体"/>
                <w:snapToGrid w:val="0"/>
                <w:kern w:val="0"/>
              </w:rPr>
            </w:pPr>
          </w:p>
        </w:tc>
      </w:tr>
      <w:tr w:rsidR="00DE0BC2" w:rsidRPr="00736667" w14:paraId="4EDE0A69" w14:textId="77777777" w:rsidTr="004664EA">
        <w:tc>
          <w:tcPr>
            <w:tcW w:w="2126" w:type="dxa"/>
            <w:shd w:val="clear" w:color="auto" w:fill="auto"/>
          </w:tcPr>
          <w:p w14:paraId="1FEB5C0A" w14:textId="77777777" w:rsidR="00DE0BC2" w:rsidRDefault="00DE0BC2" w:rsidP="004664EA">
            <w:pPr>
              <w:jc w:val="left"/>
              <w:rPr>
                <w:rFonts w:ascii="宋体" w:hAnsi="宋体"/>
                <w:snapToGrid w:val="0"/>
                <w:kern w:val="0"/>
              </w:rPr>
            </w:pPr>
            <w:r>
              <w:rPr>
                <w:rFonts w:ascii="宋体" w:hAnsi="宋体"/>
                <w:snapToGrid w:val="0"/>
                <w:kern w:val="0"/>
              </w:rPr>
              <w:t>用户类型</w:t>
            </w:r>
          </w:p>
        </w:tc>
        <w:tc>
          <w:tcPr>
            <w:tcW w:w="1134" w:type="dxa"/>
            <w:shd w:val="clear" w:color="auto" w:fill="auto"/>
          </w:tcPr>
          <w:p w14:paraId="2336B777" w14:textId="77777777" w:rsidR="00DE0BC2"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05290B34" w14:textId="77777777" w:rsidR="00DE0BC2" w:rsidRPr="00736667" w:rsidRDefault="00DE0BC2" w:rsidP="004664EA">
            <w:pPr>
              <w:jc w:val="left"/>
              <w:rPr>
                <w:rFonts w:ascii="宋体" w:hAnsi="宋体"/>
                <w:snapToGrid w:val="0"/>
                <w:kern w:val="0"/>
              </w:rPr>
            </w:pPr>
          </w:p>
        </w:tc>
        <w:tc>
          <w:tcPr>
            <w:tcW w:w="1134" w:type="dxa"/>
          </w:tcPr>
          <w:p w14:paraId="129F7B7F"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0B51740F" w14:textId="77777777" w:rsidR="00DE0BC2" w:rsidRPr="00736667" w:rsidRDefault="00DE0BC2" w:rsidP="004664EA">
            <w:pPr>
              <w:jc w:val="left"/>
              <w:rPr>
                <w:rFonts w:ascii="宋体" w:hAnsi="宋体"/>
                <w:snapToGrid w:val="0"/>
                <w:kern w:val="0"/>
              </w:rPr>
            </w:pPr>
            <w:r w:rsidRPr="000C0F43">
              <w:rPr>
                <w:rFonts w:ascii="宋体" w:hAnsi="宋体" w:hint="eastAsia"/>
                <w:snapToGrid w:val="0"/>
                <w:kern w:val="0"/>
              </w:rPr>
              <w:t>1-渠道人 2-资金方 3-平台管理</w:t>
            </w:r>
          </w:p>
        </w:tc>
      </w:tr>
      <w:tr w:rsidR="00DE0BC2" w:rsidRPr="00736667" w14:paraId="4CBB7B98" w14:textId="77777777" w:rsidTr="004664EA">
        <w:tc>
          <w:tcPr>
            <w:tcW w:w="2126" w:type="dxa"/>
            <w:shd w:val="clear" w:color="auto" w:fill="auto"/>
          </w:tcPr>
          <w:p w14:paraId="3742495E" w14:textId="77777777" w:rsidR="00DE0BC2" w:rsidRDefault="00DE0BC2" w:rsidP="004664EA">
            <w:pPr>
              <w:jc w:val="left"/>
              <w:rPr>
                <w:rFonts w:ascii="宋体" w:hAnsi="宋体"/>
                <w:snapToGrid w:val="0"/>
                <w:kern w:val="0"/>
              </w:rPr>
            </w:pPr>
            <w:r>
              <w:rPr>
                <w:rFonts w:ascii="宋体" w:hAnsi="宋体"/>
                <w:snapToGrid w:val="0"/>
                <w:kern w:val="0"/>
              </w:rPr>
              <w:t>意见标题</w:t>
            </w:r>
          </w:p>
        </w:tc>
        <w:tc>
          <w:tcPr>
            <w:tcW w:w="1134" w:type="dxa"/>
            <w:shd w:val="clear" w:color="auto" w:fill="auto"/>
          </w:tcPr>
          <w:p w14:paraId="05057238" w14:textId="77777777" w:rsidR="00DE0BC2"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3CFB845E" w14:textId="77777777" w:rsidR="00DE0BC2" w:rsidRPr="00736667" w:rsidRDefault="00DE0BC2" w:rsidP="004664EA">
            <w:pPr>
              <w:jc w:val="left"/>
              <w:rPr>
                <w:rFonts w:ascii="宋体" w:hAnsi="宋体"/>
                <w:snapToGrid w:val="0"/>
                <w:kern w:val="0"/>
              </w:rPr>
            </w:pPr>
          </w:p>
        </w:tc>
        <w:tc>
          <w:tcPr>
            <w:tcW w:w="1134" w:type="dxa"/>
          </w:tcPr>
          <w:p w14:paraId="1811E291"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012D950B" w14:textId="77777777" w:rsidR="00DE0BC2" w:rsidRPr="00736667" w:rsidRDefault="00DE0BC2" w:rsidP="004664EA">
            <w:pPr>
              <w:jc w:val="left"/>
              <w:rPr>
                <w:rFonts w:ascii="宋体" w:hAnsi="宋体"/>
                <w:snapToGrid w:val="0"/>
                <w:kern w:val="0"/>
              </w:rPr>
            </w:pPr>
          </w:p>
        </w:tc>
      </w:tr>
      <w:tr w:rsidR="00DE0BC2" w:rsidRPr="00736667" w14:paraId="36D947D6" w14:textId="77777777" w:rsidTr="004664EA">
        <w:tc>
          <w:tcPr>
            <w:tcW w:w="2126" w:type="dxa"/>
            <w:shd w:val="clear" w:color="auto" w:fill="auto"/>
          </w:tcPr>
          <w:p w14:paraId="4F8163B1" w14:textId="77777777" w:rsidR="00DE0BC2" w:rsidRDefault="00DE0BC2" w:rsidP="004664EA">
            <w:pPr>
              <w:jc w:val="left"/>
              <w:rPr>
                <w:rFonts w:ascii="宋体" w:hAnsi="宋体"/>
                <w:snapToGrid w:val="0"/>
                <w:kern w:val="0"/>
              </w:rPr>
            </w:pPr>
            <w:r>
              <w:rPr>
                <w:rFonts w:ascii="宋体" w:hAnsi="宋体"/>
                <w:snapToGrid w:val="0"/>
                <w:kern w:val="0"/>
              </w:rPr>
              <w:t>意见内容</w:t>
            </w:r>
          </w:p>
        </w:tc>
        <w:tc>
          <w:tcPr>
            <w:tcW w:w="1134" w:type="dxa"/>
            <w:shd w:val="clear" w:color="auto" w:fill="auto"/>
          </w:tcPr>
          <w:p w14:paraId="31DA4AB4" w14:textId="77777777" w:rsidR="00DE0BC2" w:rsidRDefault="00DE0BC2" w:rsidP="004664EA">
            <w:pPr>
              <w:jc w:val="left"/>
              <w:rPr>
                <w:rFonts w:ascii="宋体" w:hAnsi="宋体"/>
                <w:snapToGrid w:val="0"/>
                <w:kern w:val="0"/>
              </w:rPr>
            </w:pPr>
            <w:r>
              <w:rPr>
                <w:rFonts w:ascii="宋体" w:hAnsi="宋体"/>
                <w:snapToGrid w:val="0"/>
                <w:kern w:val="0"/>
              </w:rPr>
              <w:t>字符串</w:t>
            </w:r>
          </w:p>
        </w:tc>
        <w:tc>
          <w:tcPr>
            <w:tcW w:w="1418" w:type="dxa"/>
            <w:shd w:val="clear" w:color="auto" w:fill="auto"/>
          </w:tcPr>
          <w:p w14:paraId="1E70A738" w14:textId="77777777" w:rsidR="00DE0BC2" w:rsidRPr="00736667" w:rsidRDefault="00DE0BC2" w:rsidP="004664EA">
            <w:pPr>
              <w:jc w:val="left"/>
              <w:rPr>
                <w:rFonts w:ascii="宋体" w:hAnsi="宋体"/>
                <w:snapToGrid w:val="0"/>
                <w:kern w:val="0"/>
              </w:rPr>
            </w:pPr>
          </w:p>
        </w:tc>
        <w:tc>
          <w:tcPr>
            <w:tcW w:w="1134" w:type="dxa"/>
          </w:tcPr>
          <w:p w14:paraId="62CBE24A" w14:textId="77777777" w:rsidR="00DE0BC2" w:rsidRDefault="00DE0BC2" w:rsidP="004664EA">
            <w:pPr>
              <w:jc w:val="left"/>
              <w:rPr>
                <w:rFonts w:ascii="宋体" w:hAnsi="宋体"/>
                <w:snapToGrid w:val="0"/>
                <w:kern w:val="0"/>
              </w:rPr>
            </w:pPr>
            <w:r>
              <w:rPr>
                <w:rFonts w:ascii="宋体" w:hAnsi="宋体"/>
                <w:snapToGrid w:val="0"/>
                <w:kern w:val="0"/>
              </w:rPr>
              <w:t>Y</w:t>
            </w:r>
          </w:p>
        </w:tc>
        <w:tc>
          <w:tcPr>
            <w:tcW w:w="1588" w:type="dxa"/>
            <w:shd w:val="clear" w:color="auto" w:fill="auto"/>
          </w:tcPr>
          <w:p w14:paraId="42B50DA5" w14:textId="77777777" w:rsidR="00DE0BC2" w:rsidRPr="00736667" w:rsidRDefault="00DE0BC2" w:rsidP="004664EA">
            <w:pPr>
              <w:jc w:val="left"/>
              <w:rPr>
                <w:rFonts w:ascii="宋体" w:hAnsi="宋体"/>
                <w:snapToGrid w:val="0"/>
                <w:kern w:val="0"/>
              </w:rPr>
            </w:pPr>
          </w:p>
        </w:tc>
      </w:tr>
    </w:tbl>
    <w:p w14:paraId="48A5AEDD" w14:textId="77777777" w:rsidR="00DE0BC2" w:rsidRPr="00A262B0"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7323120" w14:textId="77777777" w:rsidR="00DE0BC2" w:rsidRPr="00C56A4E" w:rsidRDefault="00DE0BC2" w:rsidP="00DE0BC2"/>
    <w:p w14:paraId="7B934E1F" w14:textId="77777777" w:rsidR="00DE0BC2" w:rsidRPr="00A52328" w:rsidRDefault="00DE0BC2" w:rsidP="00DE0BC2">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1134"/>
        <w:gridCol w:w="1134"/>
        <w:gridCol w:w="3119"/>
      </w:tblGrid>
      <w:tr w:rsidR="00DE0BC2" w:rsidRPr="00736667" w14:paraId="6A5DDFC0" w14:textId="77777777" w:rsidTr="004664EA">
        <w:tc>
          <w:tcPr>
            <w:tcW w:w="2126" w:type="dxa"/>
            <w:shd w:val="clear" w:color="auto" w:fill="E0E0E0"/>
          </w:tcPr>
          <w:p w14:paraId="5D28EFA0" w14:textId="77777777" w:rsidR="00DE0BC2" w:rsidRPr="00736667" w:rsidRDefault="00DE0BC2" w:rsidP="004664EA">
            <w:pPr>
              <w:jc w:val="center"/>
              <w:rPr>
                <w:b/>
                <w:snapToGrid w:val="0"/>
                <w:kern w:val="0"/>
              </w:rPr>
            </w:pPr>
            <w:r>
              <w:rPr>
                <w:rFonts w:hint="eastAsia"/>
                <w:b/>
                <w:snapToGrid w:val="0"/>
                <w:kern w:val="0"/>
              </w:rPr>
              <w:t>输出</w:t>
            </w:r>
            <w:r w:rsidRPr="00736667">
              <w:rPr>
                <w:rFonts w:hint="eastAsia"/>
                <w:b/>
                <w:snapToGrid w:val="0"/>
                <w:kern w:val="0"/>
              </w:rPr>
              <w:t>要素</w:t>
            </w:r>
          </w:p>
        </w:tc>
        <w:tc>
          <w:tcPr>
            <w:tcW w:w="1134" w:type="dxa"/>
            <w:shd w:val="clear" w:color="auto" w:fill="E0E0E0"/>
          </w:tcPr>
          <w:p w14:paraId="067DAA6A" w14:textId="77777777" w:rsidR="00DE0BC2" w:rsidRPr="00736667" w:rsidRDefault="00DE0BC2"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DFF5D75" w14:textId="77777777" w:rsidR="00DE0BC2" w:rsidRPr="00736667" w:rsidRDefault="00DE0BC2" w:rsidP="004664EA">
            <w:pPr>
              <w:jc w:val="center"/>
              <w:rPr>
                <w:b/>
                <w:snapToGrid w:val="0"/>
                <w:kern w:val="0"/>
              </w:rPr>
            </w:pPr>
            <w:r>
              <w:rPr>
                <w:rFonts w:hint="eastAsia"/>
                <w:b/>
                <w:snapToGrid w:val="0"/>
                <w:kern w:val="0"/>
              </w:rPr>
              <w:t>是否</w:t>
            </w:r>
            <w:r>
              <w:rPr>
                <w:b/>
                <w:snapToGrid w:val="0"/>
                <w:kern w:val="0"/>
              </w:rPr>
              <w:t>必</w:t>
            </w:r>
            <w:r>
              <w:rPr>
                <w:rFonts w:hint="eastAsia"/>
                <w:b/>
                <w:snapToGrid w:val="0"/>
                <w:kern w:val="0"/>
              </w:rPr>
              <w:t>输</w:t>
            </w:r>
          </w:p>
        </w:tc>
        <w:tc>
          <w:tcPr>
            <w:tcW w:w="3119" w:type="dxa"/>
            <w:shd w:val="clear" w:color="auto" w:fill="E0E0E0"/>
          </w:tcPr>
          <w:p w14:paraId="68B106C7" w14:textId="77777777" w:rsidR="00DE0BC2" w:rsidRPr="00736667" w:rsidRDefault="00DE0BC2" w:rsidP="004664EA">
            <w:pPr>
              <w:jc w:val="center"/>
              <w:rPr>
                <w:b/>
                <w:snapToGrid w:val="0"/>
                <w:kern w:val="0"/>
              </w:rPr>
            </w:pPr>
            <w:r w:rsidRPr="00736667">
              <w:rPr>
                <w:rFonts w:hint="eastAsia"/>
                <w:b/>
                <w:snapToGrid w:val="0"/>
                <w:kern w:val="0"/>
              </w:rPr>
              <w:t>备注</w:t>
            </w:r>
          </w:p>
        </w:tc>
      </w:tr>
      <w:tr w:rsidR="00DE0BC2" w:rsidRPr="00736667" w14:paraId="5D817876" w14:textId="77777777" w:rsidTr="004664EA">
        <w:tc>
          <w:tcPr>
            <w:tcW w:w="2126" w:type="dxa"/>
            <w:shd w:val="clear" w:color="auto" w:fill="auto"/>
          </w:tcPr>
          <w:p w14:paraId="2E5DB253" w14:textId="77777777" w:rsidR="00DE0BC2" w:rsidRDefault="00DE0BC2" w:rsidP="004664EA">
            <w:pPr>
              <w:jc w:val="left"/>
              <w:rPr>
                <w:rFonts w:ascii="宋体" w:hAnsi="宋体"/>
                <w:snapToGrid w:val="0"/>
                <w:kern w:val="0"/>
              </w:rPr>
            </w:pPr>
            <w:r>
              <w:rPr>
                <w:rFonts w:ascii="宋体" w:hAnsi="宋体"/>
                <w:snapToGrid w:val="0"/>
                <w:kern w:val="0"/>
              </w:rPr>
              <w:t>成功</w:t>
            </w:r>
            <w:r>
              <w:rPr>
                <w:rFonts w:ascii="宋体" w:hAnsi="宋体" w:hint="eastAsia"/>
                <w:snapToGrid w:val="0"/>
                <w:kern w:val="0"/>
              </w:rPr>
              <w:t>/失败</w:t>
            </w:r>
            <w:r>
              <w:rPr>
                <w:rFonts w:ascii="宋体" w:hAnsi="宋体"/>
                <w:snapToGrid w:val="0"/>
                <w:kern w:val="0"/>
              </w:rPr>
              <w:t>标志</w:t>
            </w:r>
          </w:p>
        </w:tc>
        <w:tc>
          <w:tcPr>
            <w:tcW w:w="1134" w:type="dxa"/>
            <w:shd w:val="clear" w:color="auto" w:fill="auto"/>
          </w:tcPr>
          <w:p w14:paraId="5B8EF15E" w14:textId="77777777" w:rsidR="00DE0BC2" w:rsidRPr="00736667" w:rsidRDefault="00DE0BC2" w:rsidP="004664EA">
            <w:pPr>
              <w:jc w:val="left"/>
              <w:rPr>
                <w:rFonts w:ascii="宋体" w:hAnsi="宋体"/>
                <w:snapToGrid w:val="0"/>
                <w:kern w:val="0"/>
              </w:rPr>
            </w:pPr>
          </w:p>
        </w:tc>
        <w:tc>
          <w:tcPr>
            <w:tcW w:w="1134" w:type="dxa"/>
            <w:shd w:val="clear" w:color="auto" w:fill="auto"/>
          </w:tcPr>
          <w:p w14:paraId="15CE8D79" w14:textId="77777777" w:rsidR="00DE0BC2" w:rsidRDefault="00DE0BC2" w:rsidP="004664EA">
            <w:pPr>
              <w:jc w:val="left"/>
              <w:rPr>
                <w:rFonts w:ascii="宋体" w:hAnsi="宋体"/>
                <w:snapToGrid w:val="0"/>
                <w:kern w:val="0"/>
              </w:rPr>
            </w:pPr>
          </w:p>
        </w:tc>
        <w:tc>
          <w:tcPr>
            <w:tcW w:w="3119" w:type="dxa"/>
            <w:shd w:val="clear" w:color="auto" w:fill="auto"/>
          </w:tcPr>
          <w:p w14:paraId="30162B22" w14:textId="77777777" w:rsidR="00DE0BC2" w:rsidRPr="00736667" w:rsidRDefault="00DE0BC2" w:rsidP="004664EA">
            <w:pPr>
              <w:jc w:val="left"/>
              <w:rPr>
                <w:rFonts w:ascii="宋体" w:hAnsi="宋体"/>
                <w:snapToGrid w:val="0"/>
                <w:kern w:val="0"/>
              </w:rPr>
            </w:pPr>
            <w:r>
              <w:rPr>
                <w:rFonts w:ascii="宋体" w:hAnsi="宋体" w:hint="eastAsia"/>
                <w:snapToGrid w:val="0"/>
                <w:kern w:val="0"/>
              </w:rPr>
              <w:t>1-成功 0-失败</w:t>
            </w:r>
          </w:p>
        </w:tc>
      </w:tr>
      <w:tr w:rsidR="00DE0BC2" w:rsidRPr="00736667" w14:paraId="616B1C3E" w14:textId="77777777" w:rsidTr="004664EA">
        <w:tc>
          <w:tcPr>
            <w:tcW w:w="2126" w:type="dxa"/>
            <w:shd w:val="clear" w:color="auto" w:fill="auto"/>
          </w:tcPr>
          <w:p w14:paraId="4AF74126" w14:textId="77777777" w:rsidR="00DE0BC2" w:rsidRDefault="00DE0BC2" w:rsidP="004664EA">
            <w:pPr>
              <w:jc w:val="left"/>
              <w:rPr>
                <w:rFonts w:ascii="宋体" w:hAnsi="宋体"/>
                <w:snapToGrid w:val="0"/>
                <w:kern w:val="0"/>
              </w:rPr>
            </w:pPr>
            <w:r>
              <w:rPr>
                <w:rFonts w:ascii="宋体" w:hAnsi="宋体"/>
                <w:snapToGrid w:val="0"/>
                <w:kern w:val="0"/>
              </w:rPr>
              <w:t>备注</w:t>
            </w:r>
          </w:p>
        </w:tc>
        <w:tc>
          <w:tcPr>
            <w:tcW w:w="1134" w:type="dxa"/>
            <w:shd w:val="clear" w:color="auto" w:fill="auto"/>
          </w:tcPr>
          <w:p w14:paraId="0A8B396E" w14:textId="77777777" w:rsidR="00DE0BC2" w:rsidRPr="00736667" w:rsidRDefault="00DE0BC2" w:rsidP="004664EA">
            <w:pPr>
              <w:jc w:val="left"/>
              <w:rPr>
                <w:rFonts w:ascii="宋体" w:hAnsi="宋体"/>
                <w:snapToGrid w:val="0"/>
                <w:kern w:val="0"/>
              </w:rPr>
            </w:pPr>
          </w:p>
        </w:tc>
        <w:tc>
          <w:tcPr>
            <w:tcW w:w="1134" w:type="dxa"/>
            <w:shd w:val="clear" w:color="auto" w:fill="auto"/>
          </w:tcPr>
          <w:p w14:paraId="1A26F6A6" w14:textId="77777777" w:rsidR="00DE0BC2" w:rsidRDefault="00DE0BC2" w:rsidP="004664EA">
            <w:pPr>
              <w:jc w:val="left"/>
              <w:rPr>
                <w:rFonts w:ascii="宋体" w:hAnsi="宋体"/>
                <w:snapToGrid w:val="0"/>
                <w:kern w:val="0"/>
              </w:rPr>
            </w:pPr>
          </w:p>
        </w:tc>
        <w:tc>
          <w:tcPr>
            <w:tcW w:w="3119" w:type="dxa"/>
            <w:shd w:val="clear" w:color="auto" w:fill="auto"/>
          </w:tcPr>
          <w:p w14:paraId="63D0EEEE" w14:textId="77777777" w:rsidR="00DE0BC2" w:rsidRPr="00736667" w:rsidRDefault="00DE0BC2" w:rsidP="004664EA">
            <w:pPr>
              <w:jc w:val="left"/>
              <w:rPr>
                <w:rFonts w:ascii="宋体" w:hAnsi="宋体"/>
                <w:snapToGrid w:val="0"/>
                <w:kern w:val="0"/>
              </w:rPr>
            </w:pPr>
          </w:p>
        </w:tc>
      </w:tr>
    </w:tbl>
    <w:p w14:paraId="6527530F" w14:textId="77777777" w:rsidR="00DE0BC2" w:rsidRPr="00A9755C" w:rsidRDefault="00DE0BC2" w:rsidP="00DE0BC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0AA4CCD" w14:textId="77777777" w:rsidR="00DE0BC2" w:rsidRPr="00FE1432" w:rsidRDefault="00DE0BC2" w:rsidP="00DE0BC2">
      <w:pPr>
        <w:pStyle w:val="6"/>
      </w:pPr>
      <w:r>
        <w:rPr>
          <w:rFonts w:hint="eastAsia"/>
        </w:rPr>
        <w:t>数据</w:t>
      </w:r>
      <w:r>
        <w:t>库表</w:t>
      </w:r>
    </w:p>
    <w:p w14:paraId="105132F6" w14:textId="77777777" w:rsidR="00DE0BC2" w:rsidRDefault="00DE0BC2" w:rsidP="00DE0BC2">
      <w:pPr>
        <w:rPr>
          <w:kern w:val="0"/>
        </w:rPr>
      </w:pPr>
      <w:r w:rsidRPr="00B05170">
        <w:rPr>
          <w:rFonts w:hint="eastAsia"/>
          <w:kern w:val="0"/>
        </w:rPr>
        <w:t>意见记录表</w:t>
      </w:r>
    </w:p>
    <w:p w14:paraId="5D754DB1" w14:textId="77777777" w:rsidR="00472B51" w:rsidRDefault="00472B51" w:rsidP="00486AFA">
      <w:pPr>
        <w:rPr>
          <w:kern w:val="0"/>
        </w:rPr>
      </w:pPr>
    </w:p>
    <w:p w14:paraId="78326341" w14:textId="77777777" w:rsidR="00472B51" w:rsidRDefault="00472B51" w:rsidP="00486AFA">
      <w:pPr>
        <w:rPr>
          <w:kern w:val="0"/>
        </w:rPr>
      </w:pPr>
    </w:p>
    <w:p w14:paraId="40169A4B" w14:textId="77777777" w:rsidR="003E6020" w:rsidRPr="00BF2223" w:rsidRDefault="003E6020" w:rsidP="003E6020">
      <w:pPr>
        <w:pStyle w:val="3"/>
        <w:tabs>
          <w:tab w:val="num" w:pos="1080"/>
        </w:tabs>
        <w:spacing w:beforeLines="50" w:before="156" w:after="0" w:line="360" w:lineRule="auto"/>
        <w:ind w:left="1803" w:hanging="1622"/>
        <w:rPr>
          <w:rFonts w:ascii="黑体" w:eastAsia="黑体" w:hAnsi="黑体"/>
          <w:sz w:val="28"/>
          <w:szCs w:val="28"/>
        </w:rPr>
      </w:pPr>
      <w:bookmarkStart w:id="332" w:name="_Toc486335773"/>
      <w:r>
        <w:rPr>
          <w:rFonts w:ascii="黑体" w:eastAsia="黑体" w:hAnsi="黑体" w:hint="eastAsia"/>
          <w:sz w:val="28"/>
          <w:szCs w:val="28"/>
        </w:rPr>
        <w:t>业务</w:t>
      </w:r>
      <w:r>
        <w:rPr>
          <w:rFonts w:ascii="黑体" w:eastAsia="黑体" w:hAnsi="黑体"/>
          <w:sz w:val="28"/>
          <w:szCs w:val="28"/>
        </w:rPr>
        <w:t>管理</w:t>
      </w:r>
      <w:bookmarkEnd w:id="332"/>
    </w:p>
    <w:p w14:paraId="3E29F574" w14:textId="77777777" w:rsidR="003E6020" w:rsidRDefault="003E6020" w:rsidP="003E6020">
      <w:pPr>
        <w:pStyle w:val="4"/>
        <w:ind w:hanging="580"/>
        <w:rPr>
          <w:rFonts w:ascii="黑体" w:hAnsi="黑体"/>
        </w:rPr>
      </w:pPr>
      <w:r w:rsidRPr="0082647F">
        <w:rPr>
          <w:rFonts w:ascii="黑体" w:hAnsi="黑体"/>
        </w:rPr>
        <w:t>A</w:t>
      </w:r>
      <w:r w:rsidRPr="0082647F">
        <w:rPr>
          <w:rFonts w:ascii="黑体" w:hAnsi="黑体" w:hint="eastAsia"/>
        </w:rPr>
        <w:t>pp</w:t>
      </w:r>
      <w:r>
        <w:rPr>
          <w:rFonts w:ascii="黑体" w:hAnsi="黑体" w:hint="eastAsia"/>
        </w:rPr>
        <w:t>接口</w:t>
      </w:r>
      <w:r>
        <w:rPr>
          <w:rFonts w:ascii="黑体" w:hAnsi="黑体"/>
        </w:rPr>
        <w:t>服务</w:t>
      </w:r>
    </w:p>
    <w:p w14:paraId="45D9FB47" w14:textId="77777777" w:rsidR="003E6020" w:rsidRPr="0082647F" w:rsidRDefault="003E6020" w:rsidP="003E6020">
      <w:pPr>
        <w:pStyle w:val="5"/>
      </w:pPr>
      <w:r>
        <w:rPr>
          <w:rFonts w:hint="eastAsia"/>
        </w:rPr>
        <w:t>产品</w:t>
      </w:r>
      <w:r>
        <w:t>匹配</w:t>
      </w:r>
    </w:p>
    <w:p w14:paraId="5689B8D8" w14:textId="77777777" w:rsidR="003E6020" w:rsidRDefault="003E6020" w:rsidP="003E6020">
      <w:pPr>
        <w:pStyle w:val="6"/>
      </w:pPr>
      <w:r>
        <w:rPr>
          <w:rFonts w:hint="eastAsia"/>
        </w:rPr>
        <w:t>功能</w:t>
      </w:r>
      <w:r>
        <w:t>描述</w:t>
      </w:r>
    </w:p>
    <w:p w14:paraId="7C851F71" w14:textId="7F3C0E08" w:rsidR="003E6020" w:rsidRPr="00A9755C" w:rsidRDefault="003E6020" w:rsidP="003E6020">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65759E">
        <w:rPr>
          <w:rFonts w:ascii="宋体" w:hAnsi="宋体" w:hint="eastAsia"/>
          <w:kern w:val="0"/>
          <w:sz w:val="24"/>
          <w:szCs w:val="21"/>
        </w:rPr>
        <w:t>提供</w:t>
      </w:r>
      <w:r w:rsidR="0065759E">
        <w:rPr>
          <w:rFonts w:ascii="宋体" w:hAnsi="宋体"/>
          <w:kern w:val="0"/>
          <w:sz w:val="24"/>
          <w:szCs w:val="21"/>
        </w:rPr>
        <w:t>给APP</w:t>
      </w:r>
      <w:r w:rsidR="0065759E">
        <w:rPr>
          <w:rFonts w:ascii="宋体" w:hAnsi="宋体" w:hint="eastAsia"/>
          <w:kern w:val="0"/>
          <w:sz w:val="24"/>
          <w:szCs w:val="21"/>
        </w:rPr>
        <w:t>端</w:t>
      </w:r>
      <w:r w:rsidR="0065759E">
        <w:rPr>
          <w:rFonts w:ascii="宋体" w:hAnsi="宋体"/>
          <w:kern w:val="0"/>
          <w:sz w:val="24"/>
          <w:szCs w:val="21"/>
        </w:rPr>
        <w:t>渠道人</w:t>
      </w:r>
      <w:r w:rsidR="0065759E">
        <w:rPr>
          <w:rFonts w:ascii="宋体" w:hAnsi="宋体" w:hint="eastAsia"/>
          <w:kern w:val="0"/>
          <w:sz w:val="24"/>
          <w:szCs w:val="21"/>
        </w:rPr>
        <w:t>进行</w:t>
      </w:r>
      <w:r w:rsidR="0065759E">
        <w:rPr>
          <w:rFonts w:ascii="宋体" w:hAnsi="宋体"/>
          <w:kern w:val="0"/>
          <w:sz w:val="24"/>
          <w:szCs w:val="21"/>
        </w:rPr>
        <w:t>业务</w:t>
      </w:r>
      <w:r w:rsidR="0065759E">
        <w:rPr>
          <w:rFonts w:ascii="宋体" w:hAnsi="宋体" w:hint="eastAsia"/>
          <w:kern w:val="0"/>
          <w:sz w:val="24"/>
          <w:szCs w:val="21"/>
        </w:rPr>
        <w:t>办理时通过条件进行</w:t>
      </w:r>
      <w:r w:rsidR="0065759E">
        <w:rPr>
          <w:rFonts w:ascii="宋体" w:hAnsi="宋体"/>
          <w:kern w:val="0"/>
          <w:sz w:val="24"/>
          <w:szCs w:val="21"/>
        </w:rPr>
        <w:t>产品</w:t>
      </w:r>
      <w:r w:rsidR="0065759E">
        <w:rPr>
          <w:rFonts w:ascii="宋体" w:hAnsi="宋体" w:hint="eastAsia"/>
          <w:kern w:val="0"/>
          <w:sz w:val="24"/>
          <w:szCs w:val="21"/>
        </w:rPr>
        <w:t>匹配</w:t>
      </w:r>
      <w:r w:rsidR="0065759E">
        <w:rPr>
          <w:rFonts w:ascii="宋体" w:hAnsi="宋体"/>
          <w:kern w:val="0"/>
          <w:sz w:val="24"/>
          <w:szCs w:val="21"/>
        </w:rPr>
        <w:t>的</w:t>
      </w:r>
      <w:r w:rsidR="0065759E">
        <w:rPr>
          <w:rFonts w:ascii="宋体" w:hAnsi="宋体" w:hint="eastAsia"/>
          <w:kern w:val="0"/>
          <w:sz w:val="24"/>
          <w:szCs w:val="21"/>
        </w:rPr>
        <w:t>接口</w:t>
      </w:r>
      <w:r w:rsidR="0065759E">
        <w:rPr>
          <w:rFonts w:ascii="宋体" w:hAnsi="宋体"/>
          <w:kern w:val="0"/>
          <w:sz w:val="24"/>
          <w:szCs w:val="21"/>
        </w:rPr>
        <w:t>服务</w:t>
      </w:r>
    </w:p>
    <w:p w14:paraId="1A141E40" w14:textId="77777777" w:rsidR="003E6020" w:rsidRPr="00676A58" w:rsidRDefault="003E6020" w:rsidP="003E6020">
      <w:pPr>
        <w:pStyle w:val="6"/>
      </w:pPr>
      <w:r w:rsidRPr="00676A58">
        <w:rPr>
          <w:rFonts w:hint="eastAsia"/>
        </w:rPr>
        <w:t>处理流程</w:t>
      </w:r>
    </w:p>
    <w:p w14:paraId="3518DA74" w14:textId="15BBD54C" w:rsidR="00FD162A" w:rsidRDefault="00AE48B0" w:rsidP="003E6020">
      <w:pPr>
        <w:ind w:left="289" w:firstLine="420"/>
        <w:rPr>
          <w:b/>
          <w:sz w:val="24"/>
          <w:szCs w:val="24"/>
        </w:rPr>
      </w:pPr>
      <w:r>
        <w:object w:dxaOrig="4831" w:dyaOrig="1006" w14:anchorId="38905FE6">
          <v:shape id="_x0000_i1079" type="#_x0000_t75" style="width:244.5pt;height:50.05pt" o:ole="">
            <v:imagedata r:id="rId125" o:title=""/>
          </v:shape>
          <o:OLEObject Type="Embed" ProgID="Visio.Drawing.15" ShapeID="_x0000_i1079" DrawAspect="Content" ObjectID="_1569760952" r:id="rId126"/>
        </w:object>
      </w:r>
    </w:p>
    <w:p w14:paraId="10D93BD1" w14:textId="77777777" w:rsidR="003E6020" w:rsidRPr="004F010F" w:rsidRDefault="003E6020" w:rsidP="003E6020">
      <w:pPr>
        <w:ind w:left="289" w:firstLine="420"/>
      </w:pPr>
      <w:r w:rsidRPr="00646F01">
        <w:rPr>
          <w:rFonts w:hint="eastAsia"/>
          <w:b/>
          <w:sz w:val="24"/>
          <w:szCs w:val="24"/>
        </w:rPr>
        <w:t>【流程描述】</w:t>
      </w:r>
    </w:p>
    <w:p w14:paraId="78D88E19" w14:textId="1D12B94D" w:rsidR="003E6020" w:rsidRDefault="00FD162A">
      <w:pPr>
        <w:pStyle w:val="afb"/>
        <w:numPr>
          <w:ilvl w:val="0"/>
          <w:numId w:val="12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33" w:author="wangq" w:date="2017-08-21T17:25:00Z">
          <w:pPr>
            <w:pStyle w:val="afb"/>
            <w:numPr>
              <w:numId w:val="14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根据传入</w:t>
      </w:r>
      <w:r>
        <w:rPr>
          <w:rFonts w:ascii="宋体" w:hAnsi="宋体"/>
          <w:kern w:val="0"/>
          <w:sz w:val="24"/>
          <w:szCs w:val="21"/>
        </w:rPr>
        <w:t>的</w:t>
      </w:r>
      <w:r>
        <w:rPr>
          <w:rFonts w:ascii="宋体" w:hAnsi="宋体" w:hint="eastAsia"/>
          <w:kern w:val="0"/>
          <w:sz w:val="24"/>
          <w:szCs w:val="21"/>
        </w:rPr>
        <w:t>相关贷款</w:t>
      </w:r>
      <w:r>
        <w:rPr>
          <w:rFonts w:ascii="宋体" w:hAnsi="宋体"/>
          <w:kern w:val="0"/>
          <w:sz w:val="24"/>
          <w:szCs w:val="21"/>
        </w:rPr>
        <w:t>信息</w:t>
      </w:r>
      <w:r>
        <w:rPr>
          <w:rFonts w:ascii="宋体" w:hAnsi="宋体" w:hint="eastAsia"/>
          <w:kern w:val="0"/>
          <w:sz w:val="24"/>
          <w:szCs w:val="21"/>
        </w:rPr>
        <w:t>进行</w:t>
      </w:r>
      <w:r>
        <w:rPr>
          <w:rFonts w:ascii="宋体" w:hAnsi="宋体"/>
          <w:kern w:val="0"/>
          <w:sz w:val="24"/>
          <w:szCs w:val="21"/>
        </w:rPr>
        <w:t>产品</w:t>
      </w:r>
      <w:r>
        <w:rPr>
          <w:rFonts w:ascii="宋体" w:hAnsi="宋体" w:hint="eastAsia"/>
          <w:kern w:val="0"/>
          <w:sz w:val="24"/>
          <w:szCs w:val="21"/>
        </w:rPr>
        <w:t>匹配</w:t>
      </w:r>
    </w:p>
    <w:p w14:paraId="6CB1A6DB" w14:textId="0544BA1C" w:rsidR="00FD162A" w:rsidRDefault="00FD162A">
      <w:pPr>
        <w:pStyle w:val="afb"/>
        <w:numPr>
          <w:ilvl w:val="1"/>
          <w:numId w:val="12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34" w:author="wangq" w:date="2017-08-21T17:25:00Z">
          <w:pPr>
            <w:pStyle w:val="afb"/>
            <w:numPr>
              <w:ilvl w:val="1"/>
              <w:numId w:val="14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2100" w:firstLineChars="0" w:hanging="420"/>
            <w:jc w:val="left"/>
          </w:pPr>
        </w:pPrChange>
      </w:pPr>
      <w:r>
        <w:rPr>
          <w:rFonts w:ascii="宋体" w:hAnsi="宋体" w:hint="eastAsia"/>
          <w:kern w:val="0"/>
          <w:sz w:val="24"/>
          <w:szCs w:val="21"/>
        </w:rPr>
        <w:lastRenderedPageBreak/>
        <w:t>根据贷款</w:t>
      </w:r>
      <w:r>
        <w:rPr>
          <w:rFonts w:ascii="宋体" w:hAnsi="宋体"/>
          <w:kern w:val="0"/>
          <w:sz w:val="24"/>
          <w:szCs w:val="21"/>
        </w:rPr>
        <w:t>信息</w:t>
      </w:r>
      <w:r>
        <w:rPr>
          <w:rFonts w:ascii="宋体" w:hAnsi="宋体" w:hint="eastAsia"/>
          <w:kern w:val="0"/>
          <w:sz w:val="24"/>
          <w:szCs w:val="21"/>
        </w:rPr>
        <w:t>与产品的基础信息</w:t>
      </w:r>
      <w:r>
        <w:rPr>
          <w:rFonts w:ascii="宋体" w:hAnsi="宋体"/>
          <w:kern w:val="0"/>
          <w:sz w:val="24"/>
          <w:szCs w:val="21"/>
        </w:rPr>
        <w:t>做</w:t>
      </w:r>
      <w:r>
        <w:rPr>
          <w:rFonts w:ascii="宋体" w:hAnsi="宋体" w:hint="eastAsia"/>
          <w:kern w:val="0"/>
          <w:sz w:val="24"/>
          <w:szCs w:val="21"/>
        </w:rPr>
        <w:t>初次匹配，获取到产品匹配</w:t>
      </w:r>
      <w:r>
        <w:rPr>
          <w:rFonts w:ascii="宋体" w:hAnsi="宋体"/>
          <w:kern w:val="0"/>
          <w:sz w:val="24"/>
          <w:szCs w:val="21"/>
        </w:rPr>
        <w:t>列表</w:t>
      </w:r>
    </w:p>
    <w:p w14:paraId="4DD8479D" w14:textId="2ED0ACC7" w:rsidR="00EE297B" w:rsidRDefault="00FD162A">
      <w:pPr>
        <w:pStyle w:val="afb"/>
        <w:numPr>
          <w:ilvl w:val="1"/>
          <w:numId w:val="12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35" w:author="wangq" w:date="2017-08-21T17:25:00Z">
          <w:pPr>
            <w:pStyle w:val="afb"/>
            <w:numPr>
              <w:ilvl w:val="1"/>
              <w:numId w:val="14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2100" w:firstLineChars="0" w:hanging="420"/>
            <w:jc w:val="left"/>
          </w:pPr>
        </w:pPrChange>
      </w:pPr>
      <w:r>
        <w:rPr>
          <w:rFonts w:ascii="宋体" w:hAnsi="宋体" w:hint="eastAsia"/>
          <w:kern w:val="0"/>
          <w:sz w:val="24"/>
          <w:szCs w:val="21"/>
        </w:rPr>
        <w:t>根据产品</w:t>
      </w:r>
      <w:r w:rsidR="004D6FC7">
        <w:rPr>
          <w:rFonts w:ascii="宋体" w:hAnsi="宋体" w:hint="eastAsia"/>
          <w:kern w:val="0"/>
          <w:sz w:val="24"/>
          <w:szCs w:val="21"/>
        </w:rPr>
        <w:t>通用</w:t>
      </w:r>
      <w:r w:rsidR="00EE297B">
        <w:rPr>
          <w:rFonts w:ascii="宋体" w:hAnsi="宋体" w:hint="eastAsia"/>
          <w:kern w:val="0"/>
          <w:sz w:val="24"/>
          <w:szCs w:val="21"/>
        </w:rPr>
        <w:t>规则计算产品</w:t>
      </w:r>
      <w:r w:rsidR="00EE297B">
        <w:rPr>
          <w:rFonts w:ascii="宋体" w:hAnsi="宋体"/>
          <w:kern w:val="0"/>
          <w:sz w:val="24"/>
          <w:szCs w:val="21"/>
        </w:rPr>
        <w:t>列表中每一个产品</w:t>
      </w:r>
      <w:r w:rsidR="00EE297B">
        <w:rPr>
          <w:rFonts w:ascii="宋体" w:hAnsi="宋体" w:hint="eastAsia"/>
          <w:kern w:val="0"/>
          <w:sz w:val="24"/>
          <w:szCs w:val="21"/>
        </w:rPr>
        <w:t>的</w:t>
      </w:r>
      <w:r w:rsidR="00EE297B">
        <w:rPr>
          <w:rFonts w:ascii="宋体" w:hAnsi="宋体"/>
          <w:kern w:val="0"/>
          <w:sz w:val="24"/>
          <w:szCs w:val="21"/>
        </w:rPr>
        <w:t>权重值</w:t>
      </w:r>
      <w:r w:rsidR="004E5A5B">
        <w:rPr>
          <w:rFonts w:ascii="宋体" w:hAnsi="宋体" w:hint="eastAsia"/>
          <w:kern w:val="0"/>
          <w:sz w:val="24"/>
          <w:szCs w:val="21"/>
        </w:rPr>
        <w:t>。</w:t>
      </w:r>
    </w:p>
    <w:p w14:paraId="7499687E" w14:textId="168112EE" w:rsidR="00FD162A" w:rsidRDefault="00814FA4">
      <w:pPr>
        <w:pStyle w:val="afb"/>
        <w:numPr>
          <w:ilvl w:val="1"/>
          <w:numId w:val="12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36" w:author="wangq" w:date="2017-08-21T17:25:00Z">
          <w:pPr>
            <w:pStyle w:val="afb"/>
            <w:numPr>
              <w:ilvl w:val="1"/>
              <w:numId w:val="14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2100" w:firstLineChars="0" w:hanging="420"/>
            <w:jc w:val="left"/>
          </w:pPr>
        </w:pPrChange>
      </w:pPr>
      <w:r>
        <w:rPr>
          <w:rFonts w:ascii="宋体" w:hAnsi="宋体" w:hint="eastAsia"/>
          <w:kern w:val="0"/>
          <w:sz w:val="24"/>
          <w:szCs w:val="21"/>
        </w:rPr>
        <w:t>对产品</w:t>
      </w:r>
      <w:r>
        <w:rPr>
          <w:rFonts w:ascii="宋体" w:hAnsi="宋体"/>
          <w:kern w:val="0"/>
          <w:sz w:val="24"/>
          <w:szCs w:val="21"/>
        </w:rPr>
        <w:t>列表按权重进行排序，并忽略掉匹配度</w:t>
      </w:r>
      <w:r>
        <w:rPr>
          <w:rFonts w:ascii="宋体" w:hAnsi="宋体" w:hint="eastAsia"/>
          <w:kern w:val="0"/>
          <w:sz w:val="24"/>
          <w:szCs w:val="21"/>
        </w:rPr>
        <w:t>50</w:t>
      </w:r>
      <w:r>
        <w:rPr>
          <w:rFonts w:ascii="宋体" w:hAnsi="宋体"/>
          <w:kern w:val="0"/>
          <w:sz w:val="24"/>
          <w:szCs w:val="21"/>
        </w:rPr>
        <w:t>%</w:t>
      </w:r>
      <w:r>
        <w:rPr>
          <w:rFonts w:ascii="宋体" w:hAnsi="宋体" w:hint="eastAsia"/>
          <w:kern w:val="0"/>
          <w:sz w:val="24"/>
          <w:szCs w:val="21"/>
        </w:rPr>
        <w:t>以</w:t>
      </w:r>
      <w:r>
        <w:rPr>
          <w:rFonts w:ascii="宋体" w:hAnsi="宋体"/>
          <w:kern w:val="0"/>
          <w:sz w:val="24"/>
          <w:szCs w:val="21"/>
        </w:rPr>
        <w:t>下的产品（</w:t>
      </w:r>
      <w:r>
        <w:rPr>
          <w:rFonts w:ascii="宋体" w:hAnsi="宋体" w:hint="eastAsia"/>
          <w:kern w:val="0"/>
          <w:sz w:val="24"/>
          <w:szCs w:val="21"/>
        </w:rPr>
        <w:t>50</w:t>
      </w:r>
      <w:r>
        <w:rPr>
          <w:rFonts w:ascii="宋体" w:hAnsi="宋体"/>
          <w:kern w:val="0"/>
          <w:sz w:val="24"/>
          <w:szCs w:val="21"/>
        </w:rPr>
        <w:t>%为预估值，</w:t>
      </w:r>
      <w:r>
        <w:rPr>
          <w:rFonts w:ascii="宋体" w:hAnsi="宋体" w:hint="eastAsia"/>
          <w:kern w:val="0"/>
          <w:sz w:val="24"/>
          <w:szCs w:val="21"/>
        </w:rPr>
        <w:t>此</w:t>
      </w:r>
      <w:r>
        <w:rPr>
          <w:rFonts w:ascii="宋体" w:hAnsi="宋体"/>
          <w:kern w:val="0"/>
          <w:sz w:val="24"/>
          <w:szCs w:val="21"/>
        </w:rPr>
        <w:t>项通过</w:t>
      </w:r>
      <w:r>
        <w:rPr>
          <w:rFonts w:ascii="宋体" w:hAnsi="宋体" w:hint="eastAsia"/>
          <w:kern w:val="0"/>
          <w:sz w:val="24"/>
          <w:szCs w:val="21"/>
        </w:rPr>
        <w:t>配置</w:t>
      </w:r>
      <w:r>
        <w:rPr>
          <w:rFonts w:ascii="宋体" w:hAnsi="宋体"/>
          <w:kern w:val="0"/>
          <w:sz w:val="24"/>
          <w:szCs w:val="21"/>
        </w:rPr>
        <w:t>实现）</w:t>
      </w:r>
    </w:p>
    <w:p w14:paraId="4BD065A7" w14:textId="34B6EB08" w:rsidR="004D6FC7" w:rsidRDefault="004D6FC7">
      <w:pPr>
        <w:pStyle w:val="afb"/>
        <w:numPr>
          <w:ilvl w:val="1"/>
          <w:numId w:val="12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37" w:author="wangq" w:date="2017-08-21T17:25:00Z">
          <w:pPr>
            <w:pStyle w:val="afb"/>
            <w:numPr>
              <w:ilvl w:val="1"/>
              <w:numId w:val="14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2100" w:firstLineChars="0" w:hanging="420"/>
            <w:jc w:val="left"/>
          </w:pPr>
        </w:pPrChange>
      </w:pPr>
      <w:r>
        <w:rPr>
          <w:rFonts w:ascii="宋体" w:hAnsi="宋体" w:hint="eastAsia"/>
          <w:kern w:val="0"/>
          <w:sz w:val="24"/>
          <w:szCs w:val="21"/>
        </w:rPr>
        <w:t>根据渠道人用户等级与实际成交量</w:t>
      </w:r>
      <w:r w:rsidR="00814FA4">
        <w:rPr>
          <w:rFonts w:ascii="宋体" w:hAnsi="宋体" w:hint="eastAsia"/>
          <w:kern w:val="0"/>
          <w:sz w:val="24"/>
          <w:szCs w:val="21"/>
        </w:rPr>
        <w:t>调整</w:t>
      </w:r>
      <w:r w:rsidR="00814FA4">
        <w:rPr>
          <w:rFonts w:ascii="宋体" w:hAnsi="宋体"/>
          <w:kern w:val="0"/>
          <w:sz w:val="24"/>
          <w:szCs w:val="21"/>
        </w:rPr>
        <w:t>产品权重值</w:t>
      </w:r>
      <w:r>
        <w:rPr>
          <w:rFonts w:ascii="宋体" w:hAnsi="宋体" w:hint="eastAsia"/>
          <w:kern w:val="0"/>
          <w:sz w:val="24"/>
          <w:szCs w:val="21"/>
        </w:rPr>
        <w:t>（仅</w:t>
      </w:r>
      <w:r>
        <w:rPr>
          <w:rFonts w:ascii="宋体" w:hAnsi="宋体"/>
          <w:kern w:val="0"/>
          <w:sz w:val="24"/>
          <w:szCs w:val="21"/>
        </w:rPr>
        <w:t>当</w:t>
      </w:r>
      <w:r>
        <w:rPr>
          <w:rFonts w:ascii="宋体" w:hAnsi="宋体" w:hint="eastAsia"/>
          <w:kern w:val="0"/>
          <w:sz w:val="24"/>
          <w:szCs w:val="21"/>
        </w:rPr>
        <w:t>产品列表隶属</w:t>
      </w:r>
      <w:r>
        <w:rPr>
          <w:rFonts w:ascii="宋体" w:hAnsi="宋体"/>
          <w:kern w:val="0"/>
          <w:sz w:val="24"/>
          <w:szCs w:val="21"/>
        </w:rPr>
        <w:t>多</w:t>
      </w:r>
      <w:r>
        <w:rPr>
          <w:rFonts w:ascii="宋体" w:hAnsi="宋体" w:hint="eastAsia"/>
          <w:kern w:val="0"/>
          <w:sz w:val="24"/>
          <w:szCs w:val="21"/>
        </w:rPr>
        <w:t>个资方时</w:t>
      </w:r>
      <w:r>
        <w:rPr>
          <w:rFonts w:ascii="宋体" w:hAnsi="宋体"/>
          <w:kern w:val="0"/>
          <w:sz w:val="24"/>
          <w:szCs w:val="21"/>
        </w:rPr>
        <w:t>才使用</w:t>
      </w:r>
      <w:r>
        <w:rPr>
          <w:rFonts w:ascii="宋体" w:hAnsi="宋体" w:hint="eastAsia"/>
          <w:kern w:val="0"/>
          <w:sz w:val="24"/>
          <w:szCs w:val="21"/>
        </w:rPr>
        <w:t>此规则</w:t>
      </w:r>
      <w:r w:rsidR="00494B0C">
        <w:rPr>
          <w:rFonts w:ascii="宋体" w:hAnsi="宋体" w:hint="eastAsia"/>
          <w:kern w:val="0"/>
          <w:sz w:val="24"/>
          <w:szCs w:val="21"/>
        </w:rPr>
        <w:t>，</w:t>
      </w:r>
      <w:r w:rsidR="00494B0C">
        <w:rPr>
          <w:rFonts w:ascii="宋体" w:hAnsi="宋体"/>
          <w:kern w:val="0"/>
          <w:sz w:val="24"/>
          <w:szCs w:val="21"/>
        </w:rPr>
        <w:t>规则递减值</w:t>
      </w:r>
      <w:r w:rsidR="00494B0C">
        <w:rPr>
          <w:rFonts w:ascii="宋体" w:hAnsi="宋体" w:hint="eastAsia"/>
          <w:kern w:val="0"/>
          <w:sz w:val="24"/>
          <w:szCs w:val="21"/>
        </w:rPr>
        <w:t>范围</w:t>
      </w:r>
      <w:r w:rsidR="00494B0C">
        <w:rPr>
          <w:rFonts w:ascii="宋体" w:hAnsi="宋体"/>
          <w:kern w:val="0"/>
          <w:sz w:val="24"/>
          <w:szCs w:val="21"/>
        </w:rPr>
        <w:t>为</w:t>
      </w:r>
      <w:r w:rsidR="00494B0C">
        <w:rPr>
          <w:rFonts w:ascii="宋体" w:hAnsi="宋体" w:hint="eastAsia"/>
          <w:kern w:val="0"/>
          <w:sz w:val="24"/>
          <w:szCs w:val="21"/>
        </w:rPr>
        <w:t>10</w:t>
      </w:r>
      <w:r w:rsidR="00494B0C">
        <w:rPr>
          <w:rFonts w:ascii="宋体" w:hAnsi="宋体"/>
          <w:kern w:val="0"/>
          <w:sz w:val="24"/>
          <w:szCs w:val="21"/>
        </w:rPr>
        <w:t>%，根据资方数据</w:t>
      </w:r>
      <w:r w:rsidR="00494B0C">
        <w:rPr>
          <w:rFonts w:ascii="宋体" w:hAnsi="宋体" w:hint="eastAsia"/>
          <w:kern w:val="0"/>
          <w:sz w:val="24"/>
          <w:szCs w:val="21"/>
        </w:rPr>
        <w:t>计算</w:t>
      </w:r>
      <w:r w:rsidR="00494B0C">
        <w:rPr>
          <w:rFonts w:ascii="宋体" w:hAnsi="宋体"/>
          <w:kern w:val="0"/>
          <w:sz w:val="24"/>
          <w:szCs w:val="21"/>
        </w:rPr>
        <w:t>平均递减值</w:t>
      </w:r>
      <w:r>
        <w:rPr>
          <w:rFonts w:ascii="宋体" w:hAnsi="宋体"/>
          <w:kern w:val="0"/>
          <w:sz w:val="24"/>
          <w:szCs w:val="21"/>
        </w:rPr>
        <w:t>）</w:t>
      </w:r>
    </w:p>
    <w:p w14:paraId="60B37925" w14:textId="122AA9B3" w:rsidR="004D6FC7" w:rsidRDefault="00263910">
      <w:pPr>
        <w:pStyle w:val="afb"/>
        <w:numPr>
          <w:ilvl w:val="1"/>
          <w:numId w:val="12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38" w:author="wangq" w:date="2017-08-21T17:25:00Z">
          <w:pPr>
            <w:pStyle w:val="afb"/>
            <w:numPr>
              <w:ilvl w:val="1"/>
              <w:numId w:val="14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2100" w:firstLineChars="0" w:hanging="420"/>
            <w:jc w:val="left"/>
          </w:pPr>
        </w:pPrChange>
      </w:pPr>
      <w:r>
        <w:rPr>
          <w:rFonts w:ascii="宋体" w:hAnsi="宋体" w:hint="eastAsia"/>
          <w:kern w:val="0"/>
          <w:sz w:val="24"/>
          <w:szCs w:val="21"/>
        </w:rPr>
        <w:t>根据资</w:t>
      </w:r>
      <w:r>
        <w:rPr>
          <w:rFonts w:ascii="宋体" w:hAnsi="宋体"/>
          <w:kern w:val="0"/>
          <w:sz w:val="24"/>
          <w:szCs w:val="21"/>
        </w:rPr>
        <w:t>金方</w:t>
      </w:r>
      <w:r>
        <w:rPr>
          <w:rFonts w:ascii="宋体" w:hAnsi="宋体" w:hint="eastAsia"/>
          <w:kern w:val="0"/>
          <w:sz w:val="24"/>
          <w:szCs w:val="21"/>
        </w:rPr>
        <w:t>允许</w:t>
      </w:r>
      <w:r>
        <w:rPr>
          <w:rFonts w:ascii="宋体" w:hAnsi="宋体"/>
          <w:kern w:val="0"/>
          <w:sz w:val="24"/>
          <w:szCs w:val="21"/>
        </w:rPr>
        <w:t>接收推送量</w:t>
      </w:r>
      <w:r w:rsidR="00814FA4">
        <w:rPr>
          <w:rFonts w:ascii="宋体" w:hAnsi="宋体" w:hint="eastAsia"/>
          <w:kern w:val="0"/>
          <w:sz w:val="24"/>
          <w:szCs w:val="21"/>
        </w:rPr>
        <w:t>调整</w:t>
      </w:r>
      <w:r w:rsidR="00814FA4">
        <w:rPr>
          <w:rFonts w:ascii="宋体" w:hAnsi="宋体"/>
          <w:kern w:val="0"/>
          <w:sz w:val="24"/>
          <w:szCs w:val="21"/>
        </w:rPr>
        <w:t>产品权重值。</w:t>
      </w:r>
      <w:r w:rsidR="002C0FE4">
        <w:rPr>
          <w:rFonts w:ascii="宋体" w:hAnsi="宋体" w:hint="eastAsia"/>
          <w:kern w:val="0"/>
          <w:sz w:val="24"/>
          <w:szCs w:val="21"/>
        </w:rPr>
        <w:t>（具体</w:t>
      </w:r>
      <w:r w:rsidR="002C0FE4">
        <w:rPr>
          <w:rFonts w:ascii="宋体" w:hAnsi="宋体"/>
          <w:kern w:val="0"/>
          <w:sz w:val="24"/>
          <w:szCs w:val="21"/>
        </w:rPr>
        <w:t>权重值待</w:t>
      </w:r>
      <w:r w:rsidR="002C0FE4">
        <w:rPr>
          <w:rFonts w:ascii="宋体" w:hAnsi="宋体" w:hint="eastAsia"/>
          <w:kern w:val="0"/>
          <w:sz w:val="24"/>
          <w:szCs w:val="21"/>
        </w:rPr>
        <w:t>商榷</w:t>
      </w:r>
      <w:r w:rsidR="002C0FE4">
        <w:rPr>
          <w:rFonts w:ascii="宋体" w:hAnsi="宋体"/>
          <w:kern w:val="0"/>
          <w:sz w:val="24"/>
          <w:szCs w:val="21"/>
        </w:rPr>
        <w:t>）</w:t>
      </w:r>
    </w:p>
    <w:p w14:paraId="3BB6BB22" w14:textId="6D07D40B" w:rsidR="00662809" w:rsidRDefault="00662809">
      <w:pPr>
        <w:pStyle w:val="afb"/>
        <w:numPr>
          <w:ilvl w:val="1"/>
          <w:numId w:val="12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39" w:author="wangq" w:date="2017-08-21T17:25:00Z">
          <w:pPr>
            <w:pStyle w:val="afb"/>
            <w:numPr>
              <w:ilvl w:val="1"/>
              <w:numId w:val="14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2100" w:firstLineChars="0" w:hanging="420"/>
            <w:jc w:val="left"/>
          </w:pPr>
        </w:pPrChange>
      </w:pPr>
      <w:r>
        <w:rPr>
          <w:rFonts w:ascii="宋体" w:hAnsi="宋体" w:hint="eastAsia"/>
          <w:kern w:val="0"/>
          <w:sz w:val="24"/>
          <w:szCs w:val="21"/>
        </w:rPr>
        <w:t>混淆</w:t>
      </w:r>
      <w:r>
        <w:rPr>
          <w:rFonts w:ascii="宋体" w:hAnsi="宋体"/>
          <w:kern w:val="0"/>
          <w:sz w:val="24"/>
          <w:szCs w:val="21"/>
        </w:rPr>
        <w:t>产品名称</w:t>
      </w:r>
    </w:p>
    <w:p w14:paraId="289AD3C9" w14:textId="17634500" w:rsidR="004E5A5B" w:rsidRPr="00C3467F" w:rsidRDefault="00263910">
      <w:pPr>
        <w:pStyle w:val="afb"/>
        <w:numPr>
          <w:ilvl w:val="0"/>
          <w:numId w:val="12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40" w:author="wangq" w:date="2017-08-21T17:25:00Z">
          <w:pPr>
            <w:pStyle w:val="afb"/>
            <w:numPr>
              <w:numId w:val="14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返回</w:t>
      </w:r>
      <w:r>
        <w:rPr>
          <w:rFonts w:ascii="宋体" w:hAnsi="宋体"/>
          <w:kern w:val="0"/>
          <w:sz w:val="24"/>
          <w:szCs w:val="21"/>
        </w:rPr>
        <w:t>产品列表</w:t>
      </w:r>
    </w:p>
    <w:p w14:paraId="26D058BC" w14:textId="77777777" w:rsidR="003E6020" w:rsidRPr="00F9212D" w:rsidRDefault="003E6020" w:rsidP="003E6020">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5F0E72" w:rsidRPr="00736667" w14:paraId="23D4C071" w14:textId="77777777" w:rsidTr="006B7613">
        <w:tc>
          <w:tcPr>
            <w:tcW w:w="1559" w:type="dxa"/>
            <w:shd w:val="clear" w:color="auto" w:fill="E0E0E0"/>
          </w:tcPr>
          <w:p w14:paraId="3A638A62" w14:textId="77777777" w:rsidR="005F0E72" w:rsidRPr="00736667" w:rsidRDefault="005F0E72" w:rsidP="006B7613">
            <w:pPr>
              <w:jc w:val="center"/>
              <w:rPr>
                <w:b/>
                <w:snapToGrid w:val="0"/>
                <w:kern w:val="0"/>
              </w:rPr>
            </w:pPr>
            <w:r w:rsidRPr="00736667">
              <w:rPr>
                <w:rFonts w:hint="eastAsia"/>
                <w:b/>
                <w:snapToGrid w:val="0"/>
                <w:kern w:val="0"/>
              </w:rPr>
              <w:t>输入要素</w:t>
            </w:r>
          </w:p>
        </w:tc>
        <w:tc>
          <w:tcPr>
            <w:tcW w:w="1701" w:type="dxa"/>
            <w:shd w:val="clear" w:color="auto" w:fill="E0E0E0"/>
          </w:tcPr>
          <w:p w14:paraId="17C0A6DF" w14:textId="77777777" w:rsidR="005F0E72" w:rsidRPr="00736667" w:rsidRDefault="005F0E72" w:rsidP="006B7613">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4CE879C" w14:textId="77777777" w:rsidR="005F0E72" w:rsidRPr="00736667" w:rsidRDefault="005F0E72" w:rsidP="006B7613">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2355A45" w14:textId="77777777" w:rsidR="005F0E72" w:rsidRPr="00736667" w:rsidRDefault="005F0E72" w:rsidP="006B7613">
            <w:pPr>
              <w:jc w:val="center"/>
              <w:rPr>
                <w:b/>
                <w:snapToGrid w:val="0"/>
                <w:kern w:val="0"/>
              </w:rPr>
            </w:pPr>
            <w:r w:rsidRPr="00736667">
              <w:rPr>
                <w:rFonts w:hint="eastAsia"/>
                <w:b/>
                <w:snapToGrid w:val="0"/>
                <w:kern w:val="0"/>
              </w:rPr>
              <w:t>备注</w:t>
            </w:r>
          </w:p>
        </w:tc>
      </w:tr>
      <w:tr w:rsidR="005F0E72" w:rsidRPr="00736667" w14:paraId="6A042CD2" w14:textId="77777777" w:rsidTr="006B7613">
        <w:tc>
          <w:tcPr>
            <w:tcW w:w="1559" w:type="dxa"/>
            <w:shd w:val="clear" w:color="auto" w:fill="auto"/>
          </w:tcPr>
          <w:p w14:paraId="33E76B72" w14:textId="77777777" w:rsidR="005F0E72" w:rsidRPr="00736667" w:rsidRDefault="005F0E72" w:rsidP="006B7613">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701" w:type="dxa"/>
            <w:shd w:val="clear" w:color="auto" w:fill="auto"/>
          </w:tcPr>
          <w:p w14:paraId="5011B753" w14:textId="77777777" w:rsidR="005F0E72" w:rsidRPr="00736667" w:rsidRDefault="005F0E72" w:rsidP="006B7613">
            <w:pPr>
              <w:jc w:val="left"/>
              <w:rPr>
                <w:rFonts w:ascii="宋体" w:hAnsi="宋体"/>
                <w:snapToGrid w:val="0"/>
                <w:kern w:val="0"/>
              </w:rPr>
            </w:pPr>
          </w:p>
        </w:tc>
        <w:tc>
          <w:tcPr>
            <w:tcW w:w="1134" w:type="dxa"/>
            <w:shd w:val="clear" w:color="auto" w:fill="auto"/>
          </w:tcPr>
          <w:p w14:paraId="52B2CCDC" w14:textId="77777777" w:rsidR="005F0E72" w:rsidRPr="00736667" w:rsidRDefault="005F0E72"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069E85E" w14:textId="77777777" w:rsidR="005F0E72" w:rsidRPr="00736667" w:rsidRDefault="005F0E72" w:rsidP="006B7613">
            <w:pPr>
              <w:jc w:val="left"/>
              <w:rPr>
                <w:rFonts w:ascii="宋体" w:hAnsi="宋体"/>
                <w:snapToGrid w:val="0"/>
                <w:kern w:val="0"/>
              </w:rPr>
            </w:pPr>
          </w:p>
        </w:tc>
      </w:tr>
      <w:tr w:rsidR="005F0E72" w:rsidRPr="00736667" w14:paraId="43D2A52B" w14:textId="77777777" w:rsidTr="006B7613">
        <w:tc>
          <w:tcPr>
            <w:tcW w:w="1559" w:type="dxa"/>
            <w:shd w:val="clear" w:color="auto" w:fill="auto"/>
          </w:tcPr>
          <w:p w14:paraId="3D3869DA" w14:textId="77777777" w:rsidR="005F0E72" w:rsidRPr="00736667" w:rsidRDefault="005F0E72" w:rsidP="006B7613">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w:t>
            </w:r>
            <w:r>
              <w:rPr>
                <w:rFonts w:ascii="宋体" w:hAnsi="宋体" w:hint="eastAsia"/>
                <w:snapToGrid w:val="0"/>
                <w:kern w:val="0"/>
              </w:rPr>
              <w:t>唯一</w:t>
            </w:r>
            <w:r>
              <w:rPr>
                <w:rFonts w:ascii="宋体" w:hAnsi="宋体"/>
                <w:snapToGrid w:val="0"/>
                <w:kern w:val="0"/>
              </w:rPr>
              <w:t>标识</w:t>
            </w:r>
          </w:p>
        </w:tc>
        <w:tc>
          <w:tcPr>
            <w:tcW w:w="1701" w:type="dxa"/>
            <w:shd w:val="clear" w:color="auto" w:fill="auto"/>
          </w:tcPr>
          <w:p w14:paraId="3841A9CF" w14:textId="77777777" w:rsidR="005F0E72" w:rsidRPr="00736667" w:rsidRDefault="005F0E72" w:rsidP="006B7613">
            <w:pPr>
              <w:jc w:val="left"/>
              <w:rPr>
                <w:rFonts w:ascii="宋体" w:hAnsi="宋体"/>
                <w:snapToGrid w:val="0"/>
                <w:kern w:val="0"/>
              </w:rPr>
            </w:pPr>
          </w:p>
        </w:tc>
        <w:tc>
          <w:tcPr>
            <w:tcW w:w="1134" w:type="dxa"/>
            <w:shd w:val="clear" w:color="auto" w:fill="auto"/>
          </w:tcPr>
          <w:p w14:paraId="4A1C4D54" w14:textId="77777777" w:rsidR="005F0E72" w:rsidRPr="00736667" w:rsidRDefault="005F0E72"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ACF7545" w14:textId="77777777" w:rsidR="005F0E72" w:rsidRPr="00736667" w:rsidRDefault="005F0E72" w:rsidP="006B7613">
            <w:pPr>
              <w:jc w:val="left"/>
              <w:rPr>
                <w:rFonts w:ascii="宋体" w:hAnsi="宋体"/>
                <w:snapToGrid w:val="0"/>
                <w:kern w:val="0"/>
              </w:rPr>
            </w:pPr>
          </w:p>
        </w:tc>
      </w:tr>
      <w:tr w:rsidR="005F0E72" w:rsidRPr="00736667" w14:paraId="01F0B53B" w14:textId="77777777" w:rsidTr="006B7613">
        <w:tc>
          <w:tcPr>
            <w:tcW w:w="1559" w:type="dxa"/>
            <w:shd w:val="clear" w:color="auto" w:fill="auto"/>
          </w:tcPr>
          <w:p w14:paraId="5494A9C3" w14:textId="77777777" w:rsidR="005F0E72" w:rsidRDefault="005F0E72" w:rsidP="006B7613">
            <w:pPr>
              <w:jc w:val="left"/>
              <w:rPr>
                <w:rFonts w:ascii="宋体" w:hAnsi="宋体"/>
                <w:snapToGrid w:val="0"/>
                <w:kern w:val="0"/>
              </w:rPr>
            </w:pPr>
            <w:r w:rsidRPr="006E5E43">
              <w:rPr>
                <w:rFonts w:hint="eastAsia"/>
              </w:rPr>
              <w:t>每页行数</w:t>
            </w:r>
          </w:p>
        </w:tc>
        <w:tc>
          <w:tcPr>
            <w:tcW w:w="1701" w:type="dxa"/>
            <w:shd w:val="clear" w:color="auto" w:fill="auto"/>
          </w:tcPr>
          <w:p w14:paraId="664184A4" w14:textId="77777777" w:rsidR="005F0E72" w:rsidRDefault="005F0E72" w:rsidP="006B7613">
            <w:pPr>
              <w:jc w:val="left"/>
              <w:rPr>
                <w:rFonts w:ascii="宋体" w:hAnsi="宋体"/>
                <w:snapToGrid w:val="0"/>
                <w:kern w:val="0"/>
              </w:rPr>
            </w:pPr>
            <w:r w:rsidRPr="006E5E43">
              <w:rPr>
                <w:rFonts w:hint="eastAsia"/>
              </w:rPr>
              <w:t>rows</w:t>
            </w:r>
          </w:p>
        </w:tc>
        <w:tc>
          <w:tcPr>
            <w:tcW w:w="1134" w:type="dxa"/>
            <w:shd w:val="clear" w:color="auto" w:fill="auto"/>
          </w:tcPr>
          <w:p w14:paraId="7A8A6982" w14:textId="77777777" w:rsidR="005F0E72" w:rsidRDefault="005F0E72" w:rsidP="006B7613">
            <w:pPr>
              <w:jc w:val="left"/>
              <w:rPr>
                <w:rFonts w:ascii="宋体" w:hAnsi="宋体"/>
                <w:snapToGrid w:val="0"/>
                <w:kern w:val="0"/>
              </w:rPr>
            </w:pPr>
            <w:r w:rsidRPr="006E5E43">
              <w:rPr>
                <w:rFonts w:hint="eastAsia"/>
              </w:rPr>
              <w:t>Y</w:t>
            </w:r>
          </w:p>
        </w:tc>
        <w:tc>
          <w:tcPr>
            <w:tcW w:w="3119" w:type="dxa"/>
            <w:shd w:val="clear" w:color="auto" w:fill="auto"/>
          </w:tcPr>
          <w:p w14:paraId="2AFE8994" w14:textId="77777777" w:rsidR="005F0E72" w:rsidRPr="00736667" w:rsidRDefault="005F0E72" w:rsidP="006B7613">
            <w:pPr>
              <w:jc w:val="left"/>
              <w:rPr>
                <w:rFonts w:ascii="宋体" w:hAnsi="宋体"/>
                <w:snapToGrid w:val="0"/>
                <w:kern w:val="0"/>
              </w:rPr>
            </w:pPr>
          </w:p>
        </w:tc>
      </w:tr>
      <w:tr w:rsidR="005F0E72" w:rsidRPr="00736667" w14:paraId="5FEDA4CE" w14:textId="77777777" w:rsidTr="006B7613">
        <w:tc>
          <w:tcPr>
            <w:tcW w:w="1559" w:type="dxa"/>
            <w:shd w:val="clear" w:color="auto" w:fill="auto"/>
          </w:tcPr>
          <w:p w14:paraId="0A655055" w14:textId="77777777" w:rsidR="005F0E72" w:rsidRDefault="005F0E72" w:rsidP="006B7613">
            <w:pPr>
              <w:jc w:val="left"/>
              <w:rPr>
                <w:rFonts w:ascii="宋体" w:hAnsi="宋体"/>
                <w:snapToGrid w:val="0"/>
                <w:kern w:val="0"/>
              </w:rPr>
            </w:pPr>
            <w:r w:rsidRPr="006E5E43">
              <w:rPr>
                <w:rFonts w:hint="eastAsia"/>
              </w:rPr>
              <w:t>起始条数</w:t>
            </w:r>
          </w:p>
        </w:tc>
        <w:tc>
          <w:tcPr>
            <w:tcW w:w="1701" w:type="dxa"/>
            <w:shd w:val="clear" w:color="auto" w:fill="auto"/>
          </w:tcPr>
          <w:p w14:paraId="6BC793B0" w14:textId="77777777" w:rsidR="005F0E72" w:rsidRDefault="005F0E72" w:rsidP="006B7613">
            <w:pPr>
              <w:jc w:val="left"/>
              <w:rPr>
                <w:rFonts w:ascii="宋体" w:hAnsi="宋体"/>
                <w:snapToGrid w:val="0"/>
                <w:kern w:val="0"/>
              </w:rPr>
            </w:pPr>
            <w:r w:rsidRPr="006E5E43">
              <w:rPr>
                <w:rFonts w:hint="eastAsia"/>
              </w:rPr>
              <w:t>start</w:t>
            </w:r>
          </w:p>
        </w:tc>
        <w:tc>
          <w:tcPr>
            <w:tcW w:w="1134" w:type="dxa"/>
            <w:shd w:val="clear" w:color="auto" w:fill="auto"/>
          </w:tcPr>
          <w:p w14:paraId="6279AA5B" w14:textId="77777777" w:rsidR="005F0E72" w:rsidRDefault="005F0E72" w:rsidP="006B7613">
            <w:pPr>
              <w:jc w:val="left"/>
              <w:rPr>
                <w:rFonts w:ascii="宋体" w:hAnsi="宋体"/>
                <w:snapToGrid w:val="0"/>
                <w:kern w:val="0"/>
              </w:rPr>
            </w:pPr>
            <w:r w:rsidRPr="006E5E43">
              <w:rPr>
                <w:rFonts w:hint="eastAsia"/>
              </w:rPr>
              <w:t>y</w:t>
            </w:r>
          </w:p>
        </w:tc>
        <w:tc>
          <w:tcPr>
            <w:tcW w:w="3119" w:type="dxa"/>
            <w:shd w:val="clear" w:color="auto" w:fill="auto"/>
          </w:tcPr>
          <w:p w14:paraId="70895779" w14:textId="77777777" w:rsidR="005F0E72" w:rsidRPr="00736667" w:rsidRDefault="005F0E72" w:rsidP="006B7613">
            <w:pPr>
              <w:jc w:val="left"/>
              <w:rPr>
                <w:rFonts w:ascii="宋体" w:hAnsi="宋体"/>
                <w:snapToGrid w:val="0"/>
                <w:kern w:val="0"/>
              </w:rPr>
            </w:pPr>
          </w:p>
        </w:tc>
      </w:tr>
      <w:tr w:rsidR="005F0E72" w:rsidRPr="00736667" w14:paraId="6097728F" w14:textId="77777777" w:rsidTr="006B7613">
        <w:tc>
          <w:tcPr>
            <w:tcW w:w="1559" w:type="dxa"/>
            <w:shd w:val="clear" w:color="auto" w:fill="auto"/>
          </w:tcPr>
          <w:p w14:paraId="47DE0CA5" w14:textId="455D3476" w:rsidR="005F0E72" w:rsidRPr="006E5E43" w:rsidRDefault="005F0E72" w:rsidP="006B7613">
            <w:pPr>
              <w:jc w:val="left"/>
            </w:pPr>
            <w:r>
              <w:rPr>
                <w:rFonts w:hint="eastAsia"/>
              </w:rPr>
              <w:t>借款</w:t>
            </w:r>
            <w:r>
              <w:t>金额</w:t>
            </w:r>
          </w:p>
        </w:tc>
        <w:tc>
          <w:tcPr>
            <w:tcW w:w="1701" w:type="dxa"/>
            <w:shd w:val="clear" w:color="auto" w:fill="auto"/>
          </w:tcPr>
          <w:p w14:paraId="2C97E105" w14:textId="77777777" w:rsidR="005F0E72" w:rsidRPr="006E5E43" w:rsidRDefault="005F0E72" w:rsidP="006B7613">
            <w:pPr>
              <w:jc w:val="left"/>
            </w:pPr>
          </w:p>
        </w:tc>
        <w:tc>
          <w:tcPr>
            <w:tcW w:w="1134" w:type="dxa"/>
            <w:shd w:val="clear" w:color="auto" w:fill="auto"/>
          </w:tcPr>
          <w:p w14:paraId="59A056CE" w14:textId="23B27E3E" w:rsidR="005F0E72" w:rsidRPr="006E5E43" w:rsidRDefault="005F0E72" w:rsidP="006B7613">
            <w:pPr>
              <w:jc w:val="left"/>
            </w:pPr>
            <w:r>
              <w:rPr>
                <w:rFonts w:hint="eastAsia"/>
              </w:rPr>
              <w:t>Y</w:t>
            </w:r>
          </w:p>
        </w:tc>
        <w:tc>
          <w:tcPr>
            <w:tcW w:w="3119" w:type="dxa"/>
            <w:shd w:val="clear" w:color="auto" w:fill="auto"/>
          </w:tcPr>
          <w:p w14:paraId="772EFC71" w14:textId="77777777" w:rsidR="005F0E72" w:rsidRPr="00736667" w:rsidRDefault="005F0E72" w:rsidP="006B7613">
            <w:pPr>
              <w:jc w:val="left"/>
              <w:rPr>
                <w:rFonts w:ascii="宋体" w:hAnsi="宋体"/>
                <w:snapToGrid w:val="0"/>
                <w:kern w:val="0"/>
              </w:rPr>
            </w:pPr>
          </w:p>
        </w:tc>
      </w:tr>
      <w:tr w:rsidR="005F0E72" w:rsidRPr="00736667" w14:paraId="1156A8F2" w14:textId="77777777" w:rsidTr="006B7613">
        <w:tc>
          <w:tcPr>
            <w:tcW w:w="1559" w:type="dxa"/>
            <w:shd w:val="clear" w:color="auto" w:fill="auto"/>
          </w:tcPr>
          <w:p w14:paraId="2FF6A794" w14:textId="030B2FB8" w:rsidR="005F0E72" w:rsidRDefault="005F0E72" w:rsidP="006B7613">
            <w:pPr>
              <w:jc w:val="left"/>
            </w:pPr>
            <w:r>
              <w:rPr>
                <w:rFonts w:hint="eastAsia"/>
              </w:rPr>
              <w:t>期</w:t>
            </w:r>
            <w:r>
              <w:t>望期限</w:t>
            </w:r>
          </w:p>
        </w:tc>
        <w:tc>
          <w:tcPr>
            <w:tcW w:w="1701" w:type="dxa"/>
            <w:shd w:val="clear" w:color="auto" w:fill="auto"/>
          </w:tcPr>
          <w:p w14:paraId="2487B5AE" w14:textId="77777777" w:rsidR="005F0E72" w:rsidRPr="006E5E43" w:rsidRDefault="005F0E72" w:rsidP="006B7613">
            <w:pPr>
              <w:jc w:val="left"/>
            </w:pPr>
          </w:p>
        </w:tc>
        <w:tc>
          <w:tcPr>
            <w:tcW w:w="1134" w:type="dxa"/>
            <w:shd w:val="clear" w:color="auto" w:fill="auto"/>
          </w:tcPr>
          <w:p w14:paraId="055190AF" w14:textId="14DB94D4" w:rsidR="005F0E72" w:rsidRDefault="005F0E72" w:rsidP="006B7613">
            <w:pPr>
              <w:jc w:val="left"/>
            </w:pPr>
            <w:r>
              <w:rPr>
                <w:rFonts w:hint="eastAsia"/>
              </w:rPr>
              <w:t>Y</w:t>
            </w:r>
          </w:p>
        </w:tc>
        <w:tc>
          <w:tcPr>
            <w:tcW w:w="3119" w:type="dxa"/>
            <w:shd w:val="clear" w:color="auto" w:fill="auto"/>
          </w:tcPr>
          <w:p w14:paraId="25282D18" w14:textId="77777777" w:rsidR="005F0E72" w:rsidRPr="00736667" w:rsidRDefault="005F0E72" w:rsidP="006B7613">
            <w:pPr>
              <w:jc w:val="left"/>
              <w:rPr>
                <w:rFonts w:ascii="宋体" w:hAnsi="宋体"/>
                <w:snapToGrid w:val="0"/>
                <w:kern w:val="0"/>
              </w:rPr>
            </w:pPr>
          </w:p>
        </w:tc>
      </w:tr>
      <w:tr w:rsidR="005F0E72" w:rsidRPr="00736667" w14:paraId="7E326370" w14:textId="77777777" w:rsidTr="006B7613">
        <w:tc>
          <w:tcPr>
            <w:tcW w:w="1559" w:type="dxa"/>
            <w:shd w:val="clear" w:color="auto" w:fill="auto"/>
          </w:tcPr>
          <w:p w14:paraId="032D8E22" w14:textId="29D8AD9F" w:rsidR="005F0E72" w:rsidRDefault="005F0E72" w:rsidP="006B7613">
            <w:pPr>
              <w:jc w:val="left"/>
            </w:pPr>
            <w:r>
              <w:rPr>
                <w:rFonts w:hint="eastAsia"/>
              </w:rPr>
              <w:t>期望</w:t>
            </w:r>
            <w:r>
              <w:t>利率</w:t>
            </w:r>
          </w:p>
        </w:tc>
        <w:tc>
          <w:tcPr>
            <w:tcW w:w="1701" w:type="dxa"/>
            <w:shd w:val="clear" w:color="auto" w:fill="auto"/>
          </w:tcPr>
          <w:p w14:paraId="05B250F9" w14:textId="77777777" w:rsidR="005F0E72" w:rsidRPr="006E5E43" w:rsidRDefault="005F0E72" w:rsidP="006B7613">
            <w:pPr>
              <w:jc w:val="left"/>
            </w:pPr>
          </w:p>
        </w:tc>
        <w:tc>
          <w:tcPr>
            <w:tcW w:w="1134" w:type="dxa"/>
            <w:shd w:val="clear" w:color="auto" w:fill="auto"/>
          </w:tcPr>
          <w:p w14:paraId="24D910CA" w14:textId="46E937EC" w:rsidR="005F0E72" w:rsidRDefault="005F0E72" w:rsidP="006B7613">
            <w:pPr>
              <w:jc w:val="left"/>
            </w:pPr>
            <w:r>
              <w:rPr>
                <w:rFonts w:hint="eastAsia"/>
              </w:rPr>
              <w:t>Y</w:t>
            </w:r>
          </w:p>
        </w:tc>
        <w:tc>
          <w:tcPr>
            <w:tcW w:w="3119" w:type="dxa"/>
            <w:shd w:val="clear" w:color="auto" w:fill="auto"/>
          </w:tcPr>
          <w:p w14:paraId="3665E5EC" w14:textId="77777777" w:rsidR="005F0E72" w:rsidRPr="00736667" w:rsidRDefault="005F0E72" w:rsidP="006B7613">
            <w:pPr>
              <w:jc w:val="left"/>
              <w:rPr>
                <w:rFonts w:ascii="宋体" w:hAnsi="宋体"/>
                <w:snapToGrid w:val="0"/>
                <w:kern w:val="0"/>
              </w:rPr>
            </w:pPr>
          </w:p>
        </w:tc>
      </w:tr>
      <w:tr w:rsidR="005F0E72" w:rsidRPr="00736667" w14:paraId="670D62A3" w14:textId="77777777" w:rsidTr="006B7613">
        <w:tc>
          <w:tcPr>
            <w:tcW w:w="1559" w:type="dxa"/>
            <w:shd w:val="clear" w:color="auto" w:fill="auto"/>
          </w:tcPr>
          <w:p w14:paraId="0B6D38AA" w14:textId="4A8866F6" w:rsidR="005F0E72" w:rsidRDefault="005F0E72" w:rsidP="006B7613">
            <w:pPr>
              <w:jc w:val="left"/>
            </w:pPr>
            <w:r>
              <w:rPr>
                <w:rFonts w:hint="eastAsia"/>
              </w:rPr>
              <w:t>还款</w:t>
            </w:r>
            <w:r>
              <w:t>方式</w:t>
            </w:r>
          </w:p>
        </w:tc>
        <w:tc>
          <w:tcPr>
            <w:tcW w:w="1701" w:type="dxa"/>
            <w:shd w:val="clear" w:color="auto" w:fill="auto"/>
          </w:tcPr>
          <w:p w14:paraId="78238FF2" w14:textId="77777777" w:rsidR="005F0E72" w:rsidRPr="006E5E43" w:rsidRDefault="005F0E72" w:rsidP="006B7613">
            <w:pPr>
              <w:jc w:val="left"/>
            </w:pPr>
          </w:p>
        </w:tc>
        <w:tc>
          <w:tcPr>
            <w:tcW w:w="1134" w:type="dxa"/>
            <w:shd w:val="clear" w:color="auto" w:fill="auto"/>
          </w:tcPr>
          <w:p w14:paraId="07562DFB" w14:textId="7C132755" w:rsidR="005F0E72" w:rsidRDefault="005F0E72" w:rsidP="006B7613">
            <w:pPr>
              <w:jc w:val="left"/>
            </w:pPr>
            <w:r>
              <w:rPr>
                <w:rFonts w:hint="eastAsia"/>
              </w:rPr>
              <w:t>Y</w:t>
            </w:r>
          </w:p>
        </w:tc>
        <w:tc>
          <w:tcPr>
            <w:tcW w:w="3119" w:type="dxa"/>
            <w:shd w:val="clear" w:color="auto" w:fill="auto"/>
          </w:tcPr>
          <w:p w14:paraId="102E9B6D" w14:textId="77777777" w:rsidR="005F0E72" w:rsidRPr="00736667" w:rsidRDefault="005F0E72" w:rsidP="006B7613">
            <w:pPr>
              <w:jc w:val="left"/>
              <w:rPr>
                <w:rFonts w:ascii="宋体" w:hAnsi="宋体"/>
                <w:snapToGrid w:val="0"/>
                <w:kern w:val="0"/>
              </w:rPr>
            </w:pPr>
          </w:p>
        </w:tc>
      </w:tr>
      <w:tr w:rsidR="005F0E72" w:rsidRPr="00736667" w14:paraId="5FFB4576" w14:textId="77777777" w:rsidTr="006B7613">
        <w:tc>
          <w:tcPr>
            <w:tcW w:w="1559" w:type="dxa"/>
            <w:shd w:val="clear" w:color="auto" w:fill="auto"/>
          </w:tcPr>
          <w:p w14:paraId="550E5750" w14:textId="2D9DABFB" w:rsidR="005F0E72" w:rsidRDefault="005F0E72" w:rsidP="006B7613">
            <w:pPr>
              <w:jc w:val="left"/>
            </w:pPr>
            <w:r>
              <w:rPr>
                <w:rFonts w:hint="eastAsia"/>
              </w:rPr>
              <w:t>担保</w:t>
            </w:r>
            <w:r>
              <w:t>方式</w:t>
            </w:r>
          </w:p>
        </w:tc>
        <w:tc>
          <w:tcPr>
            <w:tcW w:w="1701" w:type="dxa"/>
            <w:shd w:val="clear" w:color="auto" w:fill="auto"/>
          </w:tcPr>
          <w:p w14:paraId="223880D0" w14:textId="77777777" w:rsidR="005F0E72" w:rsidRPr="006E5E43" w:rsidRDefault="005F0E72" w:rsidP="006B7613">
            <w:pPr>
              <w:jc w:val="left"/>
            </w:pPr>
          </w:p>
        </w:tc>
        <w:tc>
          <w:tcPr>
            <w:tcW w:w="1134" w:type="dxa"/>
            <w:shd w:val="clear" w:color="auto" w:fill="auto"/>
          </w:tcPr>
          <w:p w14:paraId="6CB282DA" w14:textId="05D8D67A" w:rsidR="005F0E72" w:rsidRDefault="005F0E72" w:rsidP="006B7613">
            <w:pPr>
              <w:jc w:val="left"/>
            </w:pPr>
            <w:r>
              <w:rPr>
                <w:rFonts w:hint="eastAsia"/>
              </w:rPr>
              <w:t>Y</w:t>
            </w:r>
          </w:p>
        </w:tc>
        <w:tc>
          <w:tcPr>
            <w:tcW w:w="3119" w:type="dxa"/>
            <w:shd w:val="clear" w:color="auto" w:fill="auto"/>
          </w:tcPr>
          <w:p w14:paraId="1752D67D" w14:textId="77777777" w:rsidR="005F0E72" w:rsidRPr="00736667" w:rsidRDefault="005F0E72" w:rsidP="006B7613">
            <w:pPr>
              <w:jc w:val="left"/>
              <w:rPr>
                <w:rFonts w:ascii="宋体" w:hAnsi="宋体"/>
                <w:snapToGrid w:val="0"/>
                <w:kern w:val="0"/>
              </w:rPr>
            </w:pPr>
          </w:p>
        </w:tc>
      </w:tr>
      <w:tr w:rsidR="005F0E72" w:rsidRPr="005F0E72" w14:paraId="59CCAC5D" w14:textId="77777777" w:rsidTr="006B7613">
        <w:tc>
          <w:tcPr>
            <w:tcW w:w="1559" w:type="dxa"/>
            <w:shd w:val="clear" w:color="auto" w:fill="auto"/>
          </w:tcPr>
          <w:p w14:paraId="3D63F2F5" w14:textId="6682120E" w:rsidR="005F0E72" w:rsidRDefault="005F0E72" w:rsidP="006B7613">
            <w:pPr>
              <w:jc w:val="left"/>
            </w:pPr>
            <w:r>
              <w:rPr>
                <w:rFonts w:hint="eastAsia"/>
              </w:rPr>
              <w:t>担保</w:t>
            </w:r>
            <w:r>
              <w:t>类型</w:t>
            </w:r>
          </w:p>
        </w:tc>
        <w:tc>
          <w:tcPr>
            <w:tcW w:w="1701" w:type="dxa"/>
            <w:shd w:val="clear" w:color="auto" w:fill="auto"/>
          </w:tcPr>
          <w:p w14:paraId="3E6C7EBD" w14:textId="77777777" w:rsidR="005F0E72" w:rsidRPr="006E5E43" w:rsidRDefault="005F0E72" w:rsidP="006B7613">
            <w:pPr>
              <w:jc w:val="left"/>
            </w:pPr>
          </w:p>
        </w:tc>
        <w:tc>
          <w:tcPr>
            <w:tcW w:w="1134" w:type="dxa"/>
            <w:shd w:val="clear" w:color="auto" w:fill="auto"/>
          </w:tcPr>
          <w:p w14:paraId="6346FB6A" w14:textId="26FB8C5D" w:rsidR="005F0E72" w:rsidRDefault="005F0E72" w:rsidP="006B7613">
            <w:pPr>
              <w:jc w:val="left"/>
            </w:pPr>
            <w:r>
              <w:rPr>
                <w:rFonts w:hint="eastAsia"/>
              </w:rPr>
              <w:t>N</w:t>
            </w:r>
          </w:p>
        </w:tc>
        <w:tc>
          <w:tcPr>
            <w:tcW w:w="3119" w:type="dxa"/>
            <w:shd w:val="clear" w:color="auto" w:fill="auto"/>
          </w:tcPr>
          <w:p w14:paraId="3527FAC8" w14:textId="5FC517B2" w:rsidR="005F0E72" w:rsidRPr="00736667" w:rsidRDefault="005F0E72" w:rsidP="006B7613">
            <w:pPr>
              <w:jc w:val="left"/>
              <w:rPr>
                <w:rFonts w:ascii="宋体" w:hAnsi="宋体"/>
                <w:snapToGrid w:val="0"/>
                <w:kern w:val="0"/>
              </w:rPr>
            </w:pPr>
            <w:r>
              <w:rPr>
                <w:rFonts w:ascii="宋体" w:hAnsi="宋体" w:hint="eastAsia"/>
                <w:snapToGrid w:val="0"/>
                <w:kern w:val="0"/>
              </w:rPr>
              <w:t>(担保</w:t>
            </w:r>
            <w:r>
              <w:rPr>
                <w:rFonts w:ascii="宋体" w:hAnsi="宋体"/>
                <w:snapToGrid w:val="0"/>
                <w:kern w:val="0"/>
              </w:rPr>
              <w:t>方式为抵押时必填</w:t>
            </w:r>
            <w:r>
              <w:rPr>
                <w:rFonts w:ascii="宋体" w:hAnsi="宋体" w:hint="eastAsia"/>
                <w:snapToGrid w:val="0"/>
                <w:kern w:val="0"/>
              </w:rPr>
              <w:t>)</w:t>
            </w:r>
          </w:p>
        </w:tc>
      </w:tr>
      <w:tr w:rsidR="005F0E72" w:rsidRPr="005F0E72" w14:paraId="7068B55B" w14:textId="77777777" w:rsidTr="006B7613">
        <w:tc>
          <w:tcPr>
            <w:tcW w:w="1559" w:type="dxa"/>
            <w:shd w:val="clear" w:color="auto" w:fill="auto"/>
          </w:tcPr>
          <w:p w14:paraId="22D789CA" w14:textId="4A44B613" w:rsidR="005F0E72" w:rsidRDefault="005F0E72" w:rsidP="006B7613">
            <w:pPr>
              <w:jc w:val="left"/>
            </w:pPr>
            <w:r>
              <w:rPr>
                <w:rFonts w:hint="eastAsia"/>
              </w:rPr>
              <w:t>是否</w:t>
            </w:r>
            <w:r>
              <w:t>在押</w:t>
            </w:r>
          </w:p>
        </w:tc>
        <w:tc>
          <w:tcPr>
            <w:tcW w:w="1701" w:type="dxa"/>
            <w:shd w:val="clear" w:color="auto" w:fill="auto"/>
          </w:tcPr>
          <w:p w14:paraId="41CDBF82" w14:textId="77777777" w:rsidR="005F0E72" w:rsidRPr="006E5E43" w:rsidRDefault="005F0E72" w:rsidP="006B7613">
            <w:pPr>
              <w:jc w:val="left"/>
            </w:pPr>
          </w:p>
        </w:tc>
        <w:tc>
          <w:tcPr>
            <w:tcW w:w="1134" w:type="dxa"/>
            <w:shd w:val="clear" w:color="auto" w:fill="auto"/>
          </w:tcPr>
          <w:p w14:paraId="0D38AFC1" w14:textId="4CDAC320" w:rsidR="005F0E72" w:rsidRDefault="005F0E72" w:rsidP="006B7613">
            <w:pPr>
              <w:jc w:val="left"/>
            </w:pPr>
            <w:r>
              <w:rPr>
                <w:rFonts w:hint="eastAsia"/>
              </w:rPr>
              <w:t>N</w:t>
            </w:r>
          </w:p>
        </w:tc>
        <w:tc>
          <w:tcPr>
            <w:tcW w:w="3119" w:type="dxa"/>
            <w:shd w:val="clear" w:color="auto" w:fill="auto"/>
          </w:tcPr>
          <w:p w14:paraId="52BB2434" w14:textId="0EA01F52" w:rsidR="005F0E72" w:rsidRDefault="005F0E72" w:rsidP="006B7613">
            <w:pPr>
              <w:jc w:val="left"/>
              <w:rPr>
                <w:rFonts w:ascii="宋体" w:hAnsi="宋体"/>
                <w:snapToGrid w:val="0"/>
                <w:kern w:val="0"/>
              </w:rPr>
            </w:pPr>
            <w:r>
              <w:rPr>
                <w:rFonts w:ascii="宋体" w:hAnsi="宋体" w:hint="eastAsia"/>
                <w:snapToGrid w:val="0"/>
                <w:kern w:val="0"/>
              </w:rPr>
              <w:t>(担保</w:t>
            </w:r>
            <w:r>
              <w:rPr>
                <w:rFonts w:ascii="宋体" w:hAnsi="宋体"/>
                <w:snapToGrid w:val="0"/>
                <w:kern w:val="0"/>
              </w:rPr>
              <w:t>类型为</w:t>
            </w:r>
            <w:r w:rsidR="00D16122">
              <w:rPr>
                <w:rFonts w:ascii="宋体" w:hAnsi="宋体" w:hint="eastAsia"/>
                <w:snapToGrid w:val="0"/>
                <w:kern w:val="0"/>
              </w:rPr>
              <w:t>房产</w:t>
            </w:r>
            <w:r w:rsidR="00D16122">
              <w:rPr>
                <w:rFonts w:ascii="宋体" w:hAnsi="宋体"/>
                <w:snapToGrid w:val="0"/>
                <w:kern w:val="0"/>
              </w:rPr>
              <w:t>抵押时必填</w:t>
            </w:r>
            <w:r>
              <w:rPr>
                <w:rFonts w:ascii="宋体" w:hAnsi="宋体" w:hint="eastAsia"/>
                <w:snapToGrid w:val="0"/>
                <w:kern w:val="0"/>
              </w:rPr>
              <w:t>)</w:t>
            </w:r>
          </w:p>
        </w:tc>
      </w:tr>
      <w:tr w:rsidR="005F0E72" w:rsidRPr="005F0E72" w14:paraId="78A24341" w14:textId="77777777" w:rsidTr="006B7613">
        <w:tc>
          <w:tcPr>
            <w:tcW w:w="1559" w:type="dxa"/>
            <w:shd w:val="clear" w:color="auto" w:fill="auto"/>
          </w:tcPr>
          <w:p w14:paraId="0E8BEC0B" w14:textId="17AB50E5" w:rsidR="005F0E72" w:rsidRDefault="005F0E72" w:rsidP="006B7613">
            <w:pPr>
              <w:jc w:val="left"/>
            </w:pPr>
            <w:r>
              <w:rPr>
                <w:rFonts w:hint="eastAsia"/>
              </w:rPr>
              <w:t>房产</w:t>
            </w:r>
            <w:r>
              <w:t>类型</w:t>
            </w:r>
          </w:p>
        </w:tc>
        <w:tc>
          <w:tcPr>
            <w:tcW w:w="1701" w:type="dxa"/>
            <w:shd w:val="clear" w:color="auto" w:fill="auto"/>
          </w:tcPr>
          <w:p w14:paraId="28EB22E3" w14:textId="77777777" w:rsidR="005F0E72" w:rsidRPr="006E5E43" w:rsidRDefault="005F0E72" w:rsidP="006B7613">
            <w:pPr>
              <w:jc w:val="left"/>
            </w:pPr>
          </w:p>
        </w:tc>
        <w:tc>
          <w:tcPr>
            <w:tcW w:w="1134" w:type="dxa"/>
            <w:shd w:val="clear" w:color="auto" w:fill="auto"/>
          </w:tcPr>
          <w:p w14:paraId="5FA61D7A" w14:textId="396407C1" w:rsidR="005F0E72" w:rsidRDefault="005F0E72" w:rsidP="006B7613">
            <w:pPr>
              <w:jc w:val="left"/>
            </w:pPr>
            <w:r>
              <w:rPr>
                <w:rFonts w:hint="eastAsia"/>
              </w:rPr>
              <w:t>N</w:t>
            </w:r>
          </w:p>
        </w:tc>
        <w:tc>
          <w:tcPr>
            <w:tcW w:w="3119" w:type="dxa"/>
            <w:shd w:val="clear" w:color="auto" w:fill="auto"/>
          </w:tcPr>
          <w:p w14:paraId="02C5C84F" w14:textId="7BCA4894" w:rsidR="005F0E72" w:rsidRDefault="00D16122" w:rsidP="006B7613">
            <w:pPr>
              <w:jc w:val="left"/>
              <w:rPr>
                <w:rFonts w:ascii="宋体" w:hAnsi="宋体"/>
                <w:snapToGrid w:val="0"/>
                <w:kern w:val="0"/>
              </w:rPr>
            </w:pPr>
            <w:r>
              <w:rPr>
                <w:rFonts w:ascii="宋体" w:hAnsi="宋体" w:hint="eastAsia"/>
                <w:snapToGrid w:val="0"/>
                <w:kern w:val="0"/>
              </w:rPr>
              <w:t>(担保</w:t>
            </w:r>
            <w:r>
              <w:rPr>
                <w:rFonts w:ascii="宋体" w:hAnsi="宋体"/>
                <w:snapToGrid w:val="0"/>
                <w:kern w:val="0"/>
              </w:rPr>
              <w:t>类型为</w:t>
            </w:r>
            <w:r>
              <w:rPr>
                <w:rFonts w:ascii="宋体" w:hAnsi="宋体" w:hint="eastAsia"/>
                <w:snapToGrid w:val="0"/>
                <w:kern w:val="0"/>
              </w:rPr>
              <w:t>房产</w:t>
            </w:r>
            <w:r>
              <w:rPr>
                <w:rFonts w:ascii="宋体" w:hAnsi="宋体"/>
                <w:snapToGrid w:val="0"/>
                <w:kern w:val="0"/>
              </w:rPr>
              <w:t>抵押时必填</w:t>
            </w:r>
            <w:r>
              <w:rPr>
                <w:rFonts w:ascii="宋体" w:hAnsi="宋体" w:hint="eastAsia"/>
                <w:snapToGrid w:val="0"/>
                <w:kern w:val="0"/>
              </w:rPr>
              <w:t>)</w:t>
            </w:r>
          </w:p>
        </w:tc>
      </w:tr>
    </w:tbl>
    <w:p w14:paraId="7D7F4F07" w14:textId="77777777" w:rsidR="003E6020" w:rsidRPr="00C56A4E" w:rsidRDefault="003E6020" w:rsidP="003E6020"/>
    <w:p w14:paraId="1807C13F" w14:textId="77777777" w:rsidR="003E6020" w:rsidRPr="00A52328" w:rsidRDefault="003E6020" w:rsidP="003E6020">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662809" w:rsidRPr="00736667" w14:paraId="4AE46EB0" w14:textId="77777777" w:rsidTr="006B7613">
        <w:tc>
          <w:tcPr>
            <w:tcW w:w="1559" w:type="dxa"/>
            <w:shd w:val="clear" w:color="auto" w:fill="E0E0E0"/>
          </w:tcPr>
          <w:p w14:paraId="66D3D169" w14:textId="77777777" w:rsidR="00662809" w:rsidRPr="00736667" w:rsidRDefault="00662809" w:rsidP="006B7613">
            <w:pPr>
              <w:jc w:val="center"/>
              <w:rPr>
                <w:b/>
                <w:snapToGrid w:val="0"/>
                <w:kern w:val="0"/>
              </w:rPr>
            </w:pPr>
            <w:r w:rsidRPr="00736667">
              <w:rPr>
                <w:rFonts w:hint="eastAsia"/>
                <w:b/>
                <w:snapToGrid w:val="0"/>
                <w:kern w:val="0"/>
              </w:rPr>
              <w:t>输入要素</w:t>
            </w:r>
          </w:p>
        </w:tc>
        <w:tc>
          <w:tcPr>
            <w:tcW w:w="1701" w:type="dxa"/>
            <w:shd w:val="clear" w:color="auto" w:fill="E0E0E0"/>
          </w:tcPr>
          <w:p w14:paraId="6715A7FF" w14:textId="77777777" w:rsidR="00662809" w:rsidRPr="00736667" w:rsidRDefault="00662809" w:rsidP="006B7613">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4DACF55" w14:textId="77777777" w:rsidR="00662809" w:rsidRPr="00736667" w:rsidRDefault="00662809" w:rsidP="006B7613">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950C6B9" w14:textId="77777777" w:rsidR="00662809" w:rsidRPr="00736667" w:rsidRDefault="00662809" w:rsidP="006B7613">
            <w:pPr>
              <w:jc w:val="center"/>
              <w:rPr>
                <w:b/>
                <w:snapToGrid w:val="0"/>
                <w:kern w:val="0"/>
              </w:rPr>
            </w:pPr>
            <w:r w:rsidRPr="00736667">
              <w:rPr>
                <w:rFonts w:hint="eastAsia"/>
                <w:b/>
                <w:snapToGrid w:val="0"/>
                <w:kern w:val="0"/>
              </w:rPr>
              <w:t>备注</w:t>
            </w:r>
          </w:p>
        </w:tc>
      </w:tr>
      <w:tr w:rsidR="00662809" w:rsidRPr="00736667" w14:paraId="181CD826" w14:textId="77777777" w:rsidTr="006B7613">
        <w:tc>
          <w:tcPr>
            <w:tcW w:w="1559" w:type="dxa"/>
            <w:shd w:val="clear" w:color="auto" w:fill="auto"/>
          </w:tcPr>
          <w:p w14:paraId="755D7C93" w14:textId="77777777" w:rsidR="00662809" w:rsidRPr="00736667" w:rsidRDefault="00662809" w:rsidP="006B7613">
            <w:pPr>
              <w:jc w:val="left"/>
              <w:rPr>
                <w:rFonts w:ascii="宋体" w:hAnsi="宋体"/>
                <w:snapToGrid w:val="0"/>
                <w:kern w:val="0"/>
              </w:rPr>
            </w:pPr>
            <w:r>
              <w:rPr>
                <w:rFonts w:ascii="宋体" w:hAnsi="宋体" w:hint="eastAsia"/>
                <w:snapToGrid w:val="0"/>
                <w:kern w:val="0"/>
              </w:rPr>
              <w:t>总</w:t>
            </w:r>
            <w:r>
              <w:rPr>
                <w:rFonts w:ascii="宋体" w:hAnsi="宋体"/>
                <w:snapToGrid w:val="0"/>
                <w:kern w:val="0"/>
              </w:rPr>
              <w:t>行数</w:t>
            </w:r>
          </w:p>
        </w:tc>
        <w:tc>
          <w:tcPr>
            <w:tcW w:w="1701" w:type="dxa"/>
            <w:shd w:val="clear" w:color="auto" w:fill="auto"/>
          </w:tcPr>
          <w:p w14:paraId="1E80F93B" w14:textId="77777777" w:rsidR="00662809" w:rsidRPr="00736667" w:rsidRDefault="00662809" w:rsidP="006B7613">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54E62094" w14:textId="77777777" w:rsidR="00662809" w:rsidRPr="00736667" w:rsidRDefault="0066280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B7CA6EF" w14:textId="77777777" w:rsidR="00662809" w:rsidRPr="00736667" w:rsidRDefault="00662809" w:rsidP="006B7613">
            <w:pPr>
              <w:jc w:val="left"/>
              <w:rPr>
                <w:rFonts w:ascii="宋体" w:hAnsi="宋体"/>
                <w:snapToGrid w:val="0"/>
                <w:kern w:val="0"/>
              </w:rPr>
            </w:pPr>
          </w:p>
        </w:tc>
      </w:tr>
      <w:tr w:rsidR="00662809" w:rsidRPr="00736667" w14:paraId="0D9FC7CE" w14:textId="77777777" w:rsidTr="006B7613">
        <w:tc>
          <w:tcPr>
            <w:tcW w:w="7513" w:type="dxa"/>
            <w:gridSpan w:val="4"/>
            <w:shd w:val="clear" w:color="auto" w:fill="auto"/>
          </w:tcPr>
          <w:p w14:paraId="259CDB8F" w14:textId="43E1CF8E" w:rsidR="00662809" w:rsidRPr="00736667" w:rsidRDefault="00662809" w:rsidP="006B7613">
            <w:pPr>
              <w:jc w:val="center"/>
              <w:rPr>
                <w:rFonts w:ascii="宋体" w:hAnsi="宋体"/>
                <w:snapToGrid w:val="0"/>
                <w:kern w:val="0"/>
              </w:rPr>
            </w:pPr>
            <w:r>
              <w:rPr>
                <w:rFonts w:ascii="宋体" w:hAnsi="宋体" w:hint="eastAsia"/>
                <w:snapToGrid w:val="0"/>
                <w:kern w:val="0"/>
              </w:rPr>
              <w:t>产品</w:t>
            </w:r>
            <w:r>
              <w:rPr>
                <w:rFonts w:ascii="宋体" w:hAnsi="宋体"/>
                <w:snapToGrid w:val="0"/>
                <w:kern w:val="0"/>
              </w:rPr>
              <w:t>列表</w:t>
            </w:r>
            <w:r>
              <w:rPr>
                <w:rFonts w:ascii="宋体" w:hAnsi="宋体" w:hint="eastAsia"/>
                <w:snapToGrid w:val="0"/>
                <w:kern w:val="0"/>
              </w:rPr>
              <w:t>&lt;</w:t>
            </w:r>
            <w:r>
              <w:rPr>
                <w:rFonts w:ascii="宋体" w:hAnsi="宋体"/>
                <w:snapToGrid w:val="0"/>
                <w:kern w:val="0"/>
              </w:rPr>
              <w:t>LIST</w:t>
            </w:r>
            <w:r>
              <w:rPr>
                <w:rFonts w:ascii="宋体" w:hAnsi="宋体" w:hint="eastAsia"/>
                <w:snapToGrid w:val="0"/>
                <w:kern w:val="0"/>
              </w:rPr>
              <w:t>&gt;</w:t>
            </w:r>
          </w:p>
        </w:tc>
      </w:tr>
      <w:tr w:rsidR="00662809" w:rsidRPr="00736667" w14:paraId="1379E0BA" w14:textId="77777777" w:rsidTr="006B7613">
        <w:tc>
          <w:tcPr>
            <w:tcW w:w="1559" w:type="dxa"/>
            <w:shd w:val="clear" w:color="auto" w:fill="auto"/>
          </w:tcPr>
          <w:p w14:paraId="45C0EEEB" w14:textId="7BED1374" w:rsidR="00662809" w:rsidRDefault="00662809" w:rsidP="006B7613">
            <w:pPr>
              <w:jc w:val="left"/>
              <w:rPr>
                <w:rFonts w:ascii="宋体" w:hAnsi="宋体"/>
                <w:snapToGrid w:val="0"/>
                <w:kern w:val="0"/>
              </w:rPr>
            </w:pPr>
            <w:r>
              <w:rPr>
                <w:rFonts w:ascii="宋体" w:hAnsi="宋体" w:hint="eastAsia"/>
                <w:snapToGrid w:val="0"/>
                <w:kern w:val="0"/>
              </w:rPr>
              <w:t>产品</w:t>
            </w:r>
            <w:r>
              <w:rPr>
                <w:rFonts w:ascii="宋体" w:hAnsi="宋体"/>
                <w:snapToGrid w:val="0"/>
                <w:kern w:val="0"/>
              </w:rPr>
              <w:t>唯一标识</w:t>
            </w:r>
          </w:p>
        </w:tc>
        <w:tc>
          <w:tcPr>
            <w:tcW w:w="1701" w:type="dxa"/>
            <w:shd w:val="clear" w:color="auto" w:fill="auto"/>
          </w:tcPr>
          <w:p w14:paraId="159A9958" w14:textId="77777777" w:rsidR="00662809" w:rsidRDefault="00662809" w:rsidP="006B7613">
            <w:pPr>
              <w:jc w:val="left"/>
              <w:rPr>
                <w:rFonts w:ascii="宋体" w:hAnsi="宋体"/>
                <w:snapToGrid w:val="0"/>
                <w:kern w:val="0"/>
              </w:rPr>
            </w:pPr>
          </w:p>
        </w:tc>
        <w:tc>
          <w:tcPr>
            <w:tcW w:w="1134" w:type="dxa"/>
            <w:shd w:val="clear" w:color="auto" w:fill="auto"/>
          </w:tcPr>
          <w:p w14:paraId="66F994FD" w14:textId="5110522F" w:rsidR="00662809" w:rsidRDefault="0066280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FD5ADD1" w14:textId="77777777" w:rsidR="00662809" w:rsidRPr="00736667" w:rsidRDefault="00662809" w:rsidP="006B7613">
            <w:pPr>
              <w:jc w:val="left"/>
              <w:rPr>
                <w:rFonts w:ascii="宋体" w:hAnsi="宋体"/>
                <w:snapToGrid w:val="0"/>
                <w:kern w:val="0"/>
              </w:rPr>
            </w:pPr>
          </w:p>
        </w:tc>
      </w:tr>
      <w:tr w:rsidR="00662809" w:rsidRPr="00736667" w14:paraId="79E6989B" w14:textId="77777777" w:rsidTr="006B7613">
        <w:tc>
          <w:tcPr>
            <w:tcW w:w="1559" w:type="dxa"/>
            <w:shd w:val="clear" w:color="auto" w:fill="auto"/>
          </w:tcPr>
          <w:p w14:paraId="45AF0315" w14:textId="46E3C9F0" w:rsidR="00662809" w:rsidRDefault="00662809" w:rsidP="006B7613">
            <w:pPr>
              <w:jc w:val="left"/>
              <w:rPr>
                <w:rFonts w:ascii="宋体" w:hAnsi="宋体"/>
                <w:snapToGrid w:val="0"/>
                <w:kern w:val="0"/>
              </w:rPr>
            </w:pPr>
            <w:r>
              <w:rPr>
                <w:rFonts w:ascii="宋体" w:hAnsi="宋体" w:hint="eastAsia"/>
                <w:snapToGrid w:val="0"/>
                <w:kern w:val="0"/>
              </w:rPr>
              <w:t>产品</w:t>
            </w:r>
            <w:r>
              <w:rPr>
                <w:rFonts w:ascii="宋体" w:hAnsi="宋体"/>
                <w:snapToGrid w:val="0"/>
                <w:kern w:val="0"/>
              </w:rPr>
              <w:t>名称</w:t>
            </w:r>
          </w:p>
        </w:tc>
        <w:tc>
          <w:tcPr>
            <w:tcW w:w="1701" w:type="dxa"/>
            <w:shd w:val="clear" w:color="auto" w:fill="auto"/>
          </w:tcPr>
          <w:p w14:paraId="6616095A" w14:textId="77777777" w:rsidR="00662809" w:rsidRDefault="00662809" w:rsidP="006B7613">
            <w:pPr>
              <w:jc w:val="left"/>
              <w:rPr>
                <w:rFonts w:ascii="宋体" w:hAnsi="宋体"/>
                <w:snapToGrid w:val="0"/>
                <w:kern w:val="0"/>
              </w:rPr>
            </w:pPr>
          </w:p>
        </w:tc>
        <w:tc>
          <w:tcPr>
            <w:tcW w:w="1134" w:type="dxa"/>
            <w:shd w:val="clear" w:color="auto" w:fill="auto"/>
          </w:tcPr>
          <w:p w14:paraId="7671C1E5" w14:textId="2BC6CC23" w:rsidR="00662809" w:rsidRDefault="0066280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528663B" w14:textId="5F36CEB4" w:rsidR="00662809" w:rsidRPr="00736667" w:rsidRDefault="00662809" w:rsidP="006B7613">
            <w:pPr>
              <w:jc w:val="left"/>
              <w:rPr>
                <w:rFonts w:ascii="宋体" w:hAnsi="宋体"/>
                <w:snapToGrid w:val="0"/>
                <w:kern w:val="0"/>
              </w:rPr>
            </w:pPr>
            <w:r>
              <w:rPr>
                <w:rFonts w:ascii="宋体" w:hAnsi="宋体" w:hint="eastAsia"/>
                <w:snapToGrid w:val="0"/>
                <w:kern w:val="0"/>
              </w:rPr>
              <w:t>混淆</w:t>
            </w:r>
            <w:r>
              <w:rPr>
                <w:rFonts w:ascii="宋体" w:hAnsi="宋体"/>
                <w:snapToGrid w:val="0"/>
                <w:kern w:val="0"/>
              </w:rPr>
              <w:t>后的名称</w:t>
            </w:r>
          </w:p>
        </w:tc>
      </w:tr>
      <w:tr w:rsidR="00662809" w:rsidRPr="00736667" w14:paraId="0C80357F" w14:textId="77777777" w:rsidTr="006B7613">
        <w:tc>
          <w:tcPr>
            <w:tcW w:w="1559" w:type="dxa"/>
            <w:shd w:val="clear" w:color="auto" w:fill="auto"/>
          </w:tcPr>
          <w:p w14:paraId="1E7974D6" w14:textId="1AF142F2" w:rsidR="00662809" w:rsidRDefault="001C53E9" w:rsidP="006B7613">
            <w:pPr>
              <w:jc w:val="left"/>
              <w:rPr>
                <w:rFonts w:ascii="宋体" w:hAnsi="宋体"/>
                <w:snapToGrid w:val="0"/>
                <w:kern w:val="0"/>
              </w:rPr>
            </w:pPr>
            <w:r>
              <w:rPr>
                <w:rFonts w:ascii="宋体" w:hAnsi="宋体" w:hint="eastAsia"/>
                <w:snapToGrid w:val="0"/>
                <w:kern w:val="0"/>
              </w:rPr>
              <w:t>产品</w:t>
            </w:r>
            <w:r>
              <w:rPr>
                <w:rFonts w:ascii="宋体" w:hAnsi="宋体"/>
                <w:snapToGrid w:val="0"/>
                <w:kern w:val="0"/>
              </w:rPr>
              <w:t>利率</w:t>
            </w:r>
          </w:p>
        </w:tc>
        <w:tc>
          <w:tcPr>
            <w:tcW w:w="1701" w:type="dxa"/>
            <w:shd w:val="clear" w:color="auto" w:fill="auto"/>
          </w:tcPr>
          <w:p w14:paraId="3483F967" w14:textId="77777777" w:rsidR="00662809" w:rsidRDefault="00662809" w:rsidP="006B7613">
            <w:pPr>
              <w:jc w:val="left"/>
              <w:rPr>
                <w:rFonts w:ascii="宋体" w:hAnsi="宋体"/>
                <w:snapToGrid w:val="0"/>
                <w:kern w:val="0"/>
              </w:rPr>
            </w:pPr>
          </w:p>
        </w:tc>
        <w:tc>
          <w:tcPr>
            <w:tcW w:w="1134" w:type="dxa"/>
            <w:shd w:val="clear" w:color="auto" w:fill="auto"/>
          </w:tcPr>
          <w:p w14:paraId="4603BF15" w14:textId="711063F2" w:rsidR="00662809" w:rsidRDefault="001C53E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8C65A3B" w14:textId="2FD40C3D" w:rsidR="00662809" w:rsidRPr="00736667" w:rsidRDefault="00662809" w:rsidP="006B7613">
            <w:pPr>
              <w:jc w:val="left"/>
              <w:rPr>
                <w:rFonts w:ascii="宋体" w:hAnsi="宋体"/>
                <w:snapToGrid w:val="0"/>
                <w:kern w:val="0"/>
              </w:rPr>
            </w:pPr>
          </w:p>
        </w:tc>
      </w:tr>
      <w:tr w:rsidR="00662809" w:rsidRPr="00736667" w14:paraId="2CA194FA" w14:textId="77777777" w:rsidTr="006B7613">
        <w:tc>
          <w:tcPr>
            <w:tcW w:w="1559" w:type="dxa"/>
            <w:shd w:val="clear" w:color="auto" w:fill="auto"/>
          </w:tcPr>
          <w:p w14:paraId="2D90F51F" w14:textId="5B37C2CB" w:rsidR="001C53E9" w:rsidRDefault="001C53E9" w:rsidP="006B7613">
            <w:pPr>
              <w:jc w:val="left"/>
              <w:rPr>
                <w:rFonts w:ascii="宋体" w:hAnsi="宋体"/>
                <w:snapToGrid w:val="0"/>
                <w:kern w:val="0"/>
              </w:rPr>
            </w:pPr>
            <w:r>
              <w:rPr>
                <w:rFonts w:ascii="宋体" w:hAnsi="宋体" w:hint="eastAsia"/>
                <w:snapToGrid w:val="0"/>
                <w:kern w:val="0"/>
              </w:rPr>
              <w:t>产品</w:t>
            </w:r>
            <w:r>
              <w:rPr>
                <w:rFonts w:ascii="宋体" w:hAnsi="宋体"/>
                <w:snapToGrid w:val="0"/>
                <w:kern w:val="0"/>
              </w:rPr>
              <w:t>匹配度</w:t>
            </w:r>
          </w:p>
        </w:tc>
        <w:tc>
          <w:tcPr>
            <w:tcW w:w="1701" w:type="dxa"/>
            <w:shd w:val="clear" w:color="auto" w:fill="auto"/>
          </w:tcPr>
          <w:p w14:paraId="2D1871A4" w14:textId="77777777" w:rsidR="00662809" w:rsidRDefault="00662809" w:rsidP="006B7613">
            <w:pPr>
              <w:jc w:val="left"/>
              <w:rPr>
                <w:rFonts w:ascii="宋体" w:hAnsi="宋体"/>
                <w:snapToGrid w:val="0"/>
                <w:kern w:val="0"/>
              </w:rPr>
            </w:pPr>
          </w:p>
        </w:tc>
        <w:tc>
          <w:tcPr>
            <w:tcW w:w="1134" w:type="dxa"/>
            <w:shd w:val="clear" w:color="auto" w:fill="auto"/>
          </w:tcPr>
          <w:p w14:paraId="1DCC7014" w14:textId="1CD71F52" w:rsidR="00662809" w:rsidRDefault="001C53E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6F47E64" w14:textId="77777777" w:rsidR="00662809" w:rsidRPr="00736667" w:rsidRDefault="00662809" w:rsidP="006B7613">
            <w:pPr>
              <w:jc w:val="left"/>
              <w:rPr>
                <w:rFonts w:ascii="宋体" w:hAnsi="宋体"/>
                <w:snapToGrid w:val="0"/>
                <w:kern w:val="0"/>
              </w:rPr>
            </w:pPr>
          </w:p>
        </w:tc>
      </w:tr>
      <w:tr w:rsidR="00662809" w:rsidRPr="00736667" w14:paraId="478A05DF" w14:textId="77777777" w:rsidTr="006B7613">
        <w:tc>
          <w:tcPr>
            <w:tcW w:w="1559" w:type="dxa"/>
            <w:shd w:val="clear" w:color="auto" w:fill="auto"/>
          </w:tcPr>
          <w:p w14:paraId="4DDCFBB5" w14:textId="7DF12BD1" w:rsidR="00662809" w:rsidRDefault="001C53E9" w:rsidP="006B7613">
            <w:pPr>
              <w:jc w:val="left"/>
              <w:rPr>
                <w:rFonts w:ascii="宋体" w:hAnsi="宋体"/>
                <w:snapToGrid w:val="0"/>
                <w:kern w:val="0"/>
              </w:rPr>
            </w:pPr>
            <w:r>
              <w:rPr>
                <w:rFonts w:ascii="宋体" w:hAnsi="宋体" w:hint="eastAsia"/>
                <w:snapToGrid w:val="0"/>
                <w:kern w:val="0"/>
              </w:rPr>
              <w:lastRenderedPageBreak/>
              <w:t>产品</w:t>
            </w:r>
            <w:r>
              <w:rPr>
                <w:rFonts w:ascii="宋体" w:hAnsi="宋体"/>
                <w:snapToGrid w:val="0"/>
                <w:kern w:val="0"/>
              </w:rPr>
              <w:t>放款金额</w:t>
            </w:r>
            <w:r>
              <w:rPr>
                <w:rFonts w:ascii="宋体" w:hAnsi="宋体" w:hint="eastAsia"/>
                <w:snapToGrid w:val="0"/>
                <w:kern w:val="0"/>
              </w:rPr>
              <w:t>上</w:t>
            </w:r>
            <w:r>
              <w:rPr>
                <w:rFonts w:ascii="宋体" w:hAnsi="宋体"/>
                <w:snapToGrid w:val="0"/>
                <w:kern w:val="0"/>
              </w:rPr>
              <w:t>限</w:t>
            </w:r>
          </w:p>
        </w:tc>
        <w:tc>
          <w:tcPr>
            <w:tcW w:w="1701" w:type="dxa"/>
            <w:shd w:val="clear" w:color="auto" w:fill="auto"/>
          </w:tcPr>
          <w:p w14:paraId="31B13422" w14:textId="77777777" w:rsidR="00662809" w:rsidRDefault="00662809" w:rsidP="006B7613">
            <w:pPr>
              <w:jc w:val="left"/>
              <w:rPr>
                <w:rFonts w:ascii="宋体" w:hAnsi="宋体"/>
                <w:snapToGrid w:val="0"/>
                <w:kern w:val="0"/>
              </w:rPr>
            </w:pPr>
          </w:p>
        </w:tc>
        <w:tc>
          <w:tcPr>
            <w:tcW w:w="1134" w:type="dxa"/>
            <w:shd w:val="clear" w:color="auto" w:fill="auto"/>
          </w:tcPr>
          <w:p w14:paraId="7629CCF9" w14:textId="03D94F8E" w:rsidR="00662809" w:rsidRDefault="001C53E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CA95761" w14:textId="77777777" w:rsidR="00662809" w:rsidRPr="00736667" w:rsidRDefault="00662809" w:rsidP="006B7613">
            <w:pPr>
              <w:jc w:val="left"/>
              <w:rPr>
                <w:rFonts w:ascii="宋体" w:hAnsi="宋体"/>
                <w:snapToGrid w:val="0"/>
                <w:kern w:val="0"/>
              </w:rPr>
            </w:pPr>
          </w:p>
        </w:tc>
      </w:tr>
      <w:tr w:rsidR="00662809" w:rsidRPr="00736667" w14:paraId="1DD60BCB" w14:textId="77777777" w:rsidTr="006B7613">
        <w:tc>
          <w:tcPr>
            <w:tcW w:w="1559" w:type="dxa"/>
            <w:shd w:val="clear" w:color="auto" w:fill="auto"/>
          </w:tcPr>
          <w:p w14:paraId="1510097E" w14:textId="594CC437" w:rsidR="00662809" w:rsidRDefault="001C53E9" w:rsidP="006B7613">
            <w:pPr>
              <w:jc w:val="left"/>
              <w:rPr>
                <w:rFonts w:ascii="宋体" w:hAnsi="宋体"/>
                <w:snapToGrid w:val="0"/>
                <w:kern w:val="0"/>
              </w:rPr>
            </w:pPr>
            <w:r>
              <w:rPr>
                <w:rFonts w:ascii="宋体" w:hAnsi="宋体" w:hint="eastAsia"/>
                <w:snapToGrid w:val="0"/>
                <w:kern w:val="0"/>
              </w:rPr>
              <w:t>产品</w:t>
            </w:r>
            <w:r>
              <w:rPr>
                <w:rFonts w:ascii="宋体" w:hAnsi="宋体"/>
                <w:snapToGrid w:val="0"/>
                <w:kern w:val="0"/>
              </w:rPr>
              <w:t>还款方式</w:t>
            </w:r>
          </w:p>
        </w:tc>
        <w:tc>
          <w:tcPr>
            <w:tcW w:w="1701" w:type="dxa"/>
            <w:shd w:val="clear" w:color="auto" w:fill="auto"/>
          </w:tcPr>
          <w:p w14:paraId="2348D335" w14:textId="77777777" w:rsidR="00662809" w:rsidRDefault="00662809" w:rsidP="006B7613">
            <w:pPr>
              <w:jc w:val="left"/>
              <w:rPr>
                <w:rFonts w:ascii="宋体" w:hAnsi="宋体"/>
                <w:snapToGrid w:val="0"/>
                <w:kern w:val="0"/>
              </w:rPr>
            </w:pPr>
          </w:p>
        </w:tc>
        <w:tc>
          <w:tcPr>
            <w:tcW w:w="1134" w:type="dxa"/>
            <w:shd w:val="clear" w:color="auto" w:fill="auto"/>
          </w:tcPr>
          <w:p w14:paraId="3BDB6714" w14:textId="42CDA7FE" w:rsidR="00662809" w:rsidRDefault="001C53E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B0E4766" w14:textId="77777777" w:rsidR="00662809" w:rsidRPr="00736667" w:rsidRDefault="00662809" w:rsidP="006B7613">
            <w:pPr>
              <w:jc w:val="left"/>
              <w:rPr>
                <w:rFonts w:ascii="宋体" w:hAnsi="宋体"/>
                <w:snapToGrid w:val="0"/>
                <w:kern w:val="0"/>
              </w:rPr>
            </w:pPr>
          </w:p>
        </w:tc>
      </w:tr>
    </w:tbl>
    <w:p w14:paraId="7C8D518B" w14:textId="77777777" w:rsidR="003E6020" w:rsidRPr="00662809"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3F4CBFC" w14:textId="77777777" w:rsidR="00662809" w:rsidRDefault="00662809"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1426D3F" w14:textId="77777777" w:rsidR="00662809" w:rsidRPr="00A9755C" w:rsidRDefault="00662809"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47E4286" w14:textId="77777777" w:rsidR="003E6020" w:rsidRDefault="003E6020" w:rsidP="003E6020">
      <w:pPr>
        <w:pStyle w:val="6"/>
      </w:pPr>
      <w:r>
        <w:rPr>
          <w:rFonts w:hint="eastAsia"/>
        </w:rPr>
        <w:t>数据</w:t>
      </w:r>
      <w:r>
        <w:t>库表</w:t>
      </w:r>
    </w:p>
    <w:p w14:paraId="46588F6F" w14:textId="5E15F315" w:rsidR="00FF5111" w:rsidRDefault="00DE1B53" w:rsidP="00041BC9">
      <w:pPr>
        <w:ind w:left="840"/>
      </w:pPr>
      <w:r>
        <w:rPr>
          <w:rFonts w:hint="eastAsia"/>
        </w:rPr>
        <w:t>产品</w:t>
      </w:r>
      <w:r>
        <w:t>表</w:t>
      </w:r>
      <w:r>
        <w:rPr>
          <w:rFonts w:hint="eastAsia"/>
        </w:rPr>
        <w:t>（</w:t>
      </w:r>
      <w:r>
        <w:t>微服务）</w:t>
      </w:r>
    </w:p>
    <w:p w14:paraId="30AA786C" w14:textId="36B9E7C0" w:rsidR="00DE1B53" w:rsidRDefault="00DE1B53" w:rsidP="00041BC9">
      <w:pPr>
        <w:ind w:left="840"/>
      </w:pPr>
      <w:r>
        <w:rPr>
          <w:rFonts w:hint="eastAsia"/>
        </w:rPr>
        <w:t>产品</w:t>
      </w:r>
      <w:r>
        <w:t>通用</w:t>
      </w:r>
      <w:r>
        <w:rPr>
          <w:rFonts w:hint="eastAsia"/>
        </w:rPr>
        <w:t>规则</w:t>
      </w:r>
      <w:r>
        <w:t>匹配表</w:t>
      </w:r>
      <w:r>
        <w:rPr>
          <w:rFonts w:hint="eastAsia"/>
        </w:rPr>
        <w:t>（</w:t>
      </w:r>
      <w:r>
        <w:t>微服务）</w:t>
      </w:r>
    </w:p>
    <w:p w14:paraId="14FC8353" w14:textId="4E2C2E4A" w:rsidR="00DE1B53" w:rsidRDefault="00DE1B53" w:rsidP="00041BC9">
      <w:pPr>
        <w:ind w:left="840"/>
      </w:pPr>
      <w:r>
        <w:rPr>
          <w:rFonts w:hint="eastAsia"/>
        </w:rPr>
        <w:t>业务</w:t>
      </w:r>
      <w:r>
        <w:t>申请</w:t>
      </w:r>
      <w:r>
        <w:rPr>
          <w:rFonts w:hint="eastAsia"/>
        </w:rPr>
        <w:t>基础</w:t>
      </w:r>
      <w:r>
        <w:t>表</w:t>
      </w:r>
      <w:r>
        <w:rPr>
          <w:rFonts w:hint="eastAsia"/>
        </w:rPr>
        <w:t>（</w:t>
      </w:r>
      <w:r>
        <w:t>微服务）</w:t>
      </w:r>
    </w:p>
    <w:p w14:paraId="0FF8BE41" w14:textId="310BBE9A" w:rsidR="00DE1B53" w:rsidRDefault="00DE1B53" w:rsidP="00041BC9">
      <w:pPr>
        <w:ind w:left="840"/>
      </w:pPr>
      <w:r>
        <w:rPr>
          <w:rFonts w:hint="eastAsia"/>
        </w:rPr>
        <w:t>资金</w:t>
      </w:r>
      <w:r>
        <w:t>方</w:t>
      </w:r>
      <w:r>
        <w:rPr>
          <w:rFonts w:hint="eastAsia"/>
        </w:rPr>
        <w:t>信息</w:t>
      </w:r>
      <w:r>
        <w:t>表</w:t>
      </w:r>
      <w:r>
        <w:rPr>
          <w:rFonts w:hint="eastAsia"/>
        </w:rPr>
        <w:t>（</w:t>
      </w:r>
      <w:r>
        <w:t>微服务）</w:t>
      </w:r>
    </w:p>
    <w:p w14:paraId="29971F38" w14:textId="77777777" w:rsidR="005D5BCD" w:rsidRDefault="005D5BCD" w:rsidP="005D5BCD">
      <w:pPr>
        <w:pStyle w:val="5"/>
      </w:pPr>
      <w:r>
        <w:rPr>
          <w:rFonts w:hint="eastAsia"/>
        </w:rPr>
        <w:t>产品</w:t>
      </w:r>
      <w:r>
        <w:t>详细查询</w:t>
      </w:r>
    </w:p>
    <w:p w14:paraId="259562D7" w14:textId="77777777" w:rsidR="005D5BCD" w:rsidRDefault="005D5BCD" w:rsidP="005D5BCD">
      <w:pPr>
        <w:pStyle w:val="6"/>
      </w:pPr>
      <w:r>
        <w:rPr>
          <w:rFonts w:hint="eastAsia"/>
        </w:rPr>
        <w:t>功能</w:t>
      </w:r>
      <w:r>
        <w:t>描述</w:t>
      </w:r>
    </w:p>
    <w:p w14:paraId="6EFD8E1F" w14:textId="77777777" w:rsidR="005D5BCD" w:rsidRPr="00A9755C" w:rsidRDefault="005D5BCD" w:rsidP="005D5BCD">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提供</w:t>
      </w:r>
      <w:r>
        <w:rPr>
          <w:rFonts w:ascii="宋体" w:hAnsi="宋体"/>
          <w:kern w:val="0"/>
          <w:sz w:val="24"/>
          <w:szCs w:val="21"/>
        </w:rPr>
        <w:t>给APP</w:t>
      </w:r>
      <w:r>
        <w:rPr>
          <w:rFonts w:ascii="宋体" w:hAnsi="宋体" w:hint="eastAsia"/>
          <w:kern w:val="0"/>
          <w:sz w:val="24"/>
          <w:szCs w:val="21"/>
        </w:rPr>
        <w:t>端</w:t>
      </w:r>
      <w:r>
        <w:rPr>
          <w:rFonts w:ascii="宋体" w:hAnsi="宋体"/>
          <w:kern w:val="0"/>
          <w:sz w:val="24"/>
          <w:szCs w:val="21"/>
        </w:rPr>
        <w:t>渠道人</w:t>
      </w:r>
      <w:r>
        <w:rPr>
          <w:rFonts w:ascii="宋体" w:hAnsi="宋体" w:hint="eastAsia"/>
          <w:kern w:val="0"/>
          <w:sz w:val="24"/>
          <w:szCs w:val="21"/>
        </w:rPr>
        <w:t>进行</w:t>
      </w:r>
      <w:r>
        <w:rPr>
          <w:rFonts w:ascii="宋体" w:hAnsi="宋体"/>
          <w:kern w:val="0"/>
          <w:sz w:val="24"/>
          <w:szCs w:val="21"/>
        </w:rPr>
        <w:t>业务</w:t>
      </w:r>
      <w:r>
        <w:rPr>
          <w:rFonts w:ascii="宋体" w:hAnsi="宋体" w:hint="eastAsia"/>
          <w:kern w:val="0"/>
          <w:sz w:val="24"/>
          <w:szCs w:val="21"/>
        </w:rPr>
        <w:t>办理时通过</w:t>
      </w:r>
      <w:r>
        <w:rPr>
          <w:rFonts w:ascii="宋体" w:hAnsi="宋体"/>
          <w:kern w:val="0"/>
          <w:sz w:val="24"/>
          <w:szCs w:val="21"/>
        </w:rPr>
        <w:t>产品</w:t>
      </w:r>
      <w:r>
        <w:rPr>
          <w:rFonts w:ascii="宋体" w:hAnsi="宋体" w:hint="eastAsia"/>
          <w:kern w:val="0"/>
          <w:sz w:val="24"/>
          <w:szCs w:val="21"/>
        </w:rPr>
        <w:t>主键查询产品信息</w:t>
      </w:r>
    </w:p>
    <w:p w14:paraId="10422810" w14:textId="77777777" w:rsidR="005D5BCD" w:rsidRPr="00676A58" w:rsidRDefault="005D5BCD" w:rsidP="005D5BCD">
      <w:pPr>
        <w:pStyle w:val="6"/>
      </w:pPr>
      <w:r w:rsidRPr="00676A58">
        <w:rPr>
          <w:rFonts w:hint="eastAsia"/>
        </w:rPr>
        <w:t>处理流程</w:t>
      </w:r>
    </w:p>
    <w:p w14:paraId="55079766" w14:textId="77777777" w:rsidR="005D5BCD" w:rsidRDefault="005D5BCD" w:rsidP="005D5BCD">
      <w:pPr>
        <w:rPr>
          <w:b/>
          <w:sz w:val="24"/>
          <w:szCs w:val="24"/>
        </w:rPr>
      </w:pPr>
    </w:p>
    <w:p w14:paraId="1F47F6A1" w14:textId="77777777" w:rsidR="005D5BCD" w:rsidRPr="004F010F" w:rsidRDefault="005D5BCD" w:rsidP="005D5BCD">
      <w:pPr>
        <w:ind w:left="289" w:firstLine="420"/>
      </w:pPr>
      <w:r w:rsidRPr="00646F01">
        <w:rPr>
          <w:rFonts w:hint="eastAsia"/>
          <w:b/>
          <w:sz w:val="24"/>
          <w:szCs w:val="24"/>
        </w:rPr>
        <w:t>【流程描述】</w:t>
      </w:r>
    </w:p>
    <w:p w14:paraId="26CD3869" w14:textId="77777777" w:rsidR="005D5BCD" w:rsidRDefault="005D5BCD">
      <w:pPr>
        <w:pStyle w:val="afb"/>
        <w:numPr>
          <w:ilvl w:val="0"/>
          <w:numId w:val="17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41" w:author="wangq" w:date="2017-08-21T17:25:00Z">
          <w:pPr>
            <w:pStyle w:val="afb"/>
            <w:numPr>
              <w:numId w:val="19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根据传入</w:t>
      </w:r>
      <w:r>
        <w:rPr>
          <w:rFonts w:ascii="宋体" w:hAnsi="宋体"/>
          <w:kern w:val="0"/>
          <w:sz w:val="24"/>
          <w:szCs w:val="21"/>
        </w:rPr>
        <w:t>产品主键</w:t>
      </w:r>
    </w:p>
    <w:p w14:paraId="29F9D748" w14:textId="77777777" w:rsidR="005D5BCD" w:rsidRDefault="005D5BCD">
      <w:pPr>
        <w:pStyle w:val="afb"/>
        <w:numPr>
          <w:ilvl w:val="0"/>
          <w:numId w:val="17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42" w:author="wangq" w:date="2017-08-21T17:25:00Z">
          <w:pPr>
            <w:pStyle w:val="afb"/>
            <w:numPr>
              <w:numId w:val="19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返回产品详细信息</w:t>
      </w:r>
    </w:p>
    <w:p w14:paraId="70C4B567" w14:textId="77777777" w:rsidR="005D5BCD" w:rsidRPr="00F9212D" w:rsidRDefault="005D5BCD" w:rsidP="005D5BCD">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5D5BCD" w:rsidRPr="00736667" w14:paraId="2392F747" w14:textId="77777777" w:rsidTr="00095965">
        <w:tc>
          <w:tcPr>
            <w:tcW w:w="1559" w:type="dxa"/>
            <w:shd w:val="clear" w:color="auto" w:fill="E0E0E0"/>
          </w:tcPr>
          <w:p w14:paraId="45701EDD" w14:textId="77777777" w:rsidR="005D5BCD" w:rsidRPr="00736667" w:rsidRDefault="005D5BCD" w:rsidP="00095965">
            <w:pPr>
              <w:jc w:val="center"/>
              <w:rPr>
                <w:b/>
                <w:snapToGrid w:val="0"/>
                <w:kern w:val="0"/>
              </w:rPr>
            </w:pPr>
            <w:r w:rsidRPr="00736667">
              <w:rPr>
                <w:rFonts w:hint="eastAsia"/>
                <w:b/>
                <w:snapToGrid w:val="0"/>
                <w:kern w:val="0"/>
              </w:rPr>
              <w:t>输入要素</w:t>
            </w:r>
          </w:p>
        </w:tc>
        <w:tc>
          <w:tcPr>
            <w:tcW w:w="1701" w:type="dxa"/>
            <w:shd w:val="clear" w:color="auto" w:fill="E0E0E0"/>
          </w:tcPr>
          <w:p w14:paraId="795CD43B" w14:textId="77777777" w:rsidR="005D5BCD" w:rsidRPr="00736667" w:rsidRDefault="005D5BCD" w:rsidP="0009596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946D45D" w14:textId="77777777" w:rsidR="005D5BCD" w:rsidRPr="00736667" w:rsidRDefault="005D5BCD" w:rsidP="0009596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D4DFA95" w14:textId="77777777" w:rsidR="005D5BCD" w:rsidRPr="00736667" w:rsidRDefault="005D5BCD" w:rsidP="00095965">
            <w:pPr>
              <w:jc w:val="center"/>
              <w:rPr>
                <w:b/>
                <w:snapToGrid w:val="0"/>
                <w:kern w:val="0"/>
              </w:rPr>
            </w:pPr>
            <w:r w:rsidRPr="00736667">
              <w:rPr>
                <w:rFonts w:hint="eastAsia"/>
                <w:b/>
                <w:snapToGrid w:val="0"/>
                <w:kern w:val="0"/>
              </w:rPr>
              <w:t>备注</w:t>
            </w:r>
          </w:p>
        </w:tc>
      </w:tr>
      <w:tr w:rsidR="005D5BCD" w:rsidRPr="00736667" w14:paraId="64A6BC86" w14:textId="77777777" w:rsidTr="00095965">
        <w:tc>
          <w:tcPr>
            <w:tcW w:w="1559" w:type="dxa"/>
            <w:shd w:val="clear" w:color="auto" w:fill="auto"/>
          </w:tcPr>
          <w:p w14:paraId="58252DC4" w14:textId="77777777" w:rsidR="005D5BCD" w:rsidRPr="00736667" w:rsidRDefault="005D5BCD" w:rsidP="00095965">
            <w:pPr>
              <w:jc w:val="left"/>
              <w:rPr>
                <w:rFonts w:ascii="宋体" w:hAnsi="宋体"/>
                <w:snapToGrid w:val="0"/>
                <w:kern w:val="0"/>
              </w:rPr>
            </w:pPr>
            <w:r>
              <w:rPr>
                <w:rFonts w:ascii="宋体" w:hAnsi="宋体" w:hint="eastAsia"/>
                <w:snapToGrid w:val="0"/>
                <w:kern w:val="0"/>
              </w:rPr>
              <w:t>产品主键</w:t>
            </w:r>
          </w:p>
        </w:tc>
        <w:tc>
          <w:tcPr>
            <w:tcW w:w="1701" w:type="dxa"/>
            <w:shd w:val="clear" w:color="auto" w:fill="auto"/>
          </w:tcPr>
          <w:p w14:paraId="2559A347" w14:textId="77777777" w:rsidR="005D5BCD" w:rsidRPr="00736667" w:rsidRDefault="005D5BCD" w:rsidP="00095965">
            <w:pPr>
              <w:jc w:val="left"/>
              <w:rPr>
                <w:rFonts w:ascii="宋体" w:hAnsi="宋体"/>
                <w:snapToGrid w:val="0"/>
                <w:kern w:val="0"/>
              </w:rPr>
            </w:pPr>
            <w:r>
              <w:rPr>
                <w:rFonts w:ascii="宋体" w:hAnsi="宋体"/>
                <w:snapToGrid w:val="0"/>
                <w:kern w:val="0"/>
              </w:rPr>
              <w:t>PROID</w:t>
            </w:r>
          </w:p>
        </w:tc>
        <w:tc>
          <w:tcPr>
            <w:tcW w:w="1134" w:type="dxa"/>
            <w:shd w:val="clear" w:color="auto" w:fill="auto"/>
          </w:tcPr>
          <w:p w14:paraId="7AD9A3EB" w14:textId="77777777" w:rsidR="005D5BCD" w:rsidRPr="00736667" w:rsidRDefault="005D5BCD"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A72795E" w14:textId="77777777" w:rsidR="005D5BCD" w:rsidRPr="00736667" w:rsidRDefault="005D5BCD" w:rsidP="00095965">
            <w:pPr>
              <w:jc w:val="left"/>
              <w:rPr>
                <w:rFonts w:ascii="宋体" w:hAnsi="宋体"/>
                <w:snapToGrid w:val="0"/>
                <w:kern w:val="0"/>
              </w:rPr>
            </w:pPr>
          </w:p>
        </w:tc>
      </w:tr>
    </w:tbl>
    <w:p w14:paraId="6B9B556A" w14:textId="77777777" w:rsidR="005D5BCD" w:rsidRPr="00A9755C" w:rsidRDefault="005D5BCD" w:rsidP="005D5BC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4128C38F" w14:textId="77777777" w:rsidR="005D5BCD" w:rsidRPr="00C56A4E" w:rsidRDefault="005D5BCD" w:rsidP="005D5BCD"/>
    <w:p w14:paraId="53E32F1F" w14:textId="77777777" w:rsidR="005D5BCD" w:rsidRDefault="005D5BCD" w:rsidP="005D5BCD">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5D5BCD" w:rsidRPr="00736667" w14:paraId="2F9CC79E" w14:textId="77777777" w:rsidTr="000029AD">
        <w:tc>
          <w:tcPr>
            <w:tcW w:w="1559" w:type="dxa"/>
            <w:shd w:val="clear" w:color="auto" w:fill="E0E0E0"/>
          </w:tcPr>
          <w:p w14:paraId="4D93A0DC" w14:textId="77777777" w:rsidR="005D5BCD" w:rsidRPr="00736667" w:rsidRDefault="005D5BCD" w:rsidP="00095965">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338F07A4" w14:textId="77777777" w:rsidR="005D5BCD" w:rsidRPr="00736667" w:rsidRDefault="005D5BCD" w:rsidP="0009596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124F1C0" w14:textId="77777777" w:rsidR="005D5BCD" w:rsidRPr="00736667" w:rsidRDefault="005D5BCD" w:rsidP="0009596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15B1E0D" w14:textId="77777777" w:rsidR="005D5BCD" w:rsidRPr="00736667" w:rsidRDefault="005D5BCD" w:rsidP="00095965">
            <w:pPr>
              <w:jc w:val="center"/>
              <w:rPr>
                <w:b/>
                <w:snapToGrid w:val="0"/>
                <w:kern w:val="0"/>
              </w:rPr>
            </w:pPr>
            <w:r w:rsidRPr="00736667">
              <w:rPr>
                <w:rFonts w:hint="eastAsia"/>
                <w:b/>
                <w:snapToGrid w:val="0"/>
                <w:kern w:val="0"/>
              </w:rPr>
              <w:t>备注</w:t>
            </w:r>
          </w:p>
        </w:tc>
      </w:tr>
      <w:tr w:rsidR="000029AD" w:rsidRPr="00736667" w14:paraId="376ADB89" w14:textId="77777777" w:rsidTr="00220EBC">
        <w:tc>
          <w:tcPr>
            <w:tcW w:w="1559" w:type="dxa"/>
            <w:shd w:val="clear" w:color="auto" w:fill="auto"/>
          </w:tcPr>
          <w:p w14:paraId="6FE8B3F8" w14:textId="34172279" w:rsidR="000029AD" w:rsidRPr="00195C39" w:rsidRDefault="000029AD" w:rsidP="00220EBC">
            <w:pPr>
              <w:jc w:val="left"/>
              <w:rPr>
                <w:rFonts w:ascii="宋体" w:hAnsi="宋体"/>
                <w:snapToGrid w:val="0"/>
                <w:kern w:val="0"/>
              </w:rPr>
            </w:pPr>
            <w:r>
              <w:rPr>
                <w:rFonts w:ascii="宋体" w:hAnsi="宋体" w:hint="eastAsia"/>
                <w:snapToGrid w:val="0"/>
                <w:kern w:val="0"/>
              </w:rPr>
              <w:t>产品唯一</w:t>
            </w:r>
            <w:r>
              <w:rPr>
                <w:rFonts w:ascii="宋体" w:hAnsi="宋体"/>
                <w:snapToGrid w:val="0"/>
                <w:kern w:val="0"/>
              </w:rPr>
              <w:t>标识</w:t>
            </w:r>
          </w:p>
        </w:tc>
        <w:tc>
          <w:tcPr>
            <w:tcW w:w="1701" w:type="dxa"/>
            <w:shd w:val="clear" w:color="auto" w:fill="auto"/>
          </w:tcPr>
          <w:p w14:paraId="4D4D254F" w14:textId="29B0DA0B" w:rsidR="000029AD" w:rsidRPr="00195C39" w:rsidRDefault="000029AD" w:rsidP="00220EBC">
            <w:pPr>
              <w:jc w:val="left"/>
              <w:rPr>
                <w:rFonts w:ascii="宋体" w:hAnsi="宋体"/>
                <w:snapToGrid w:val="0"/>
                <w:kern w:val="0"/>
              </w:rPr>
            </w:pPr>
          </w:p>
        </w:tc>
        <w:tc>
          <w:tcPr>
            <w:tcW w:w="1134" w:type="dxa"/>
            <w:shd w:val="clear" w:color="auto" w:fill="auto"/>
          </w:tcPr>
          <w:p w14:paraId="239D170D" w14:textId="77777777" w:rsidR="000029AD" w:rsidRDefault="000029AD" w:rsidP="00220EBC">
            <w:pPr>
              <w:jc w:val="left"/>
              <w:rPr>
                <w:rFonts w:ascii="宋体" w:hAnsi="宋体"/>
                <w:snapToGrid w:val="0"/>
                <w:kern w:val="0"/>
              </w:rPr>
            </w:pPr>
            <w:r>
              <w:rPr>
                <w:rFonts w:ascii="宋体" w:hAnsi="宋体"/>
                <w:snapToGrid w:val="0"/>
                <w:kern w:val="0"/>
              </w:rPr>
              <w:t>Y</w:t>
            </w:r>
          </w:p>
        </w:tc>
        <w:tc>
          <w:tcPr>
            <w:tcW w:w="3119" w:type="dxa"/>
            <w:shd w:val="clear" w:color="auto" w:fill="auto"/>
          </w:tcPr>
          <w:p w14:paraId="5C8A0EE9" w14:textId="77777777" w:rsidR="000029AD" w:rsidRPr="00736667" w:rsidRDefault="000029AD" w:rsidP="00220EBC">
            <w:pPr>
              <w:jc w:val="left"/>
              <w:rPr>
                <w:rFonts w:ascii="宋体" w:hAnsi="宋体"/>
                <w:snapToGrid w:val="0"/>
                <w:kern w:val="0"/>
              </w:rPr>
            </w:pPr>
          </w:p>
        </w:tc>
      </w:tr>
      <w:tr w:rsidR="005D5BCD" w:rsidRPr="00736667" w14:paraId="6AB154E5" w14:textId="77777777" w:rsidTr="000029AD">
        <w:tc>
          <w:tcPr>
            <w:tcW w:w="1559" w:type="dxa"/>
            <w:shd w:val="clear" w:color="auto" w:fill="auto"/>
          </w:tcPr>
          <w:p w14:paraId="2CA2CBA5" w14:textId="77777777" w:rsidR="005D5BCD" w:rsidRPr="00195C39" w:rsidRDefault="005D5BCD" w:rsidP="00095965">
            <w:pPr>
              <w:jc w:val="left"/>
              <w:rPr>
                <w:rFonts w:ascii="宋体" w:hAnsi="宋体"/>
                <w:snapToGrid w:val="0"/>
                <w:kern w:val="0"/>
              </w:rPr>
            </w:pPr>
            <w:r>
              <w:rPr>
                <w:rFonts w:ascii="宋体" w:hAnsi="宋体" w:hint="eastAsia"/>
                <w:snapToGrid w:val="0"/>
                <w:kern w:val="0"/>
              </w:rPr>
              <w:t>产品名称</w:t>
            </w:r>
          </w:p>
        </w:tc>
        <w:tc>
          <w:tcPr>
            <w:tcW w:w="1701" w:type="dxa"/>
            <w:shd w:val="clear" w:color="auto" w:fill="auto"/>
          </w:tcPr>
          <w:p w14:paraId="7C6B4B36" w14:textId="77777777" w:rsidR="005D5BCD" w:rsidRPr="00195C39" w:rsidRDefault="005D5BCD" w:rsidP="00095965">
            <w:pPr>
              <w:jc w:val="left"/>
              <w:rPr>
                <w:rFonts w:ascii="宋体" w:hAnsi="宋体"/>
                <w:snapToGrid w:val="0"/>
                <w:kern w:val="0"/>
              </w:rPr>
            </w:pPr>
            <w:r w:rsidRPr="00653406">
              <w:rPr>
                <w:rFonts w:ascii="宋体" w:hAnsi="宋体"/>
                <w:snapToGrid w:val="0"/>
                <w:kern w:val="0"/>
              </w:rPr>
              <w:t>PROD_ NAME</w:t>
            </w:r>
          </w:p>
        </w:tc>
        <w:tc>
          <w:tcPr>
            <w:tcW w:w="1134" w:type="dxa"/>
            <w:shd w:val="clear" w:color="auto" w:fill="auto"/>
          </w:tcPr>
          <w:p w14:paraId="3B314164" w14:textId="77777777" w:rsidR="005D5BCD" w:rsidRDefault="005D5BCD" w:rsidP="00095965">
            <w:pPr>
              <w:jc w:val="left"/>
              <w:rPr>
                <w:rFonts w:ascii="宋体" w:hAnsi="宋体"/>
                <w:snapToGrid w:val="0"/>
                <w:kern w:val="0"/>
              </w:rPr>
            </w:pPr>
            <w:r>
              <w:rPr>
                <w:rFonts w:ascii="宋体" w:hAnsi="宋体"/>
                <w:snapToGrid w:val="0"/>
                <w:kern w:val="0"/>
              </w:rPr>
              <w:t>Y</w:t>
            </w:r>
          </w:p>
        </w:tc>
        <w:tc>
          <w:tcPr>
            <w:tcW w:w="3119" w:type="dxa"/>
            <w:shd w:val="clear" w:color="auto" w:fill="auto"/>
          </w:tcPr>
          <w:p w14:paraId="6BA66D05" w14:textId="77777777" w:rsidR="005D5BCD" w:rsidRPr="00736667" w:rsidRDefault="005D5BCD" w:rsidP="00095965">
            <w:pPr>
              <w:jc w:val="left"/>
              <w:rPr>
                <w:rFonts w:ascii="宋体" w:hAnsi="宋体"/>
                <w:snapToGrid w:val="0"/>
                <w:kern w:val="0"/>
              </w:rPr>
            </w:pPr>
          </w:p>
        </w:tc>
      </w:tr>
      <w:tr w:rsidR="005D5BCD" w:rsidRPr="00736667" w14:paraId="1958AAC8" w14:textId="77777777" w:rsidTr="000029AD">
        <w:tc>
          <w:tcPr>
            <w:tcW w:w="1559" w:type="dxa"/>
            <w:shd w:val="clear" w:color="auto" w:fill="auto"/>
            <w:vAlign w:val="center"/>
          </w:tcPr>
          <w:p w14:paraId="3012CD9A" w14:textId="77777777" w:rsidR="005D5BCD" w:rsidRDefault="005D5BCD" w:rsidP="00095965">
            <w:pPr>
              <w:jc w:val="left"/>
              <w:rPr>
                <w:rFonts w:ascii="宋体" w:hAnsi="宋体"/>
                <w:snapToGrid w:val="0"/>
                <w:kern w:val="0"/>
              </w:rPr>
            </w:pPr>
            <w:r>
              <w:rPr>
                <w:rFonts w:hint="eastAsia"/>
                <w:sz w:val="20"/>
                <w:szCs w:val="20"/>
              </w:rPr>
              <w:t>返佣比例</w:t>
            </w:r>
          </w:p>
        </w:tc>
        <w:tc>
          <w:tcPr>
            <w:tcW w:w="1701" w:type="dxa"/>
            <w:shd w:val="clear" w:color="auto" w:fill="auto"/>
          </w:tcPr>
          <w:p w14:paraId="5C6662D0" w14:textId="77777777" w:rsidR="005D5BCD" w:rsidRDefault="005D5BCD" w:rsidP="00095965">
            <w:pPr>
              <w:jc w:val="left"/>
              <w:rPr>
                <w:rFonts w:ascii="宋体" w:hAnsi="宋体"/>
                <w:snapToGrid w:val="0"/>
                <w:kern w:val="0"/>
              </w:rPr>
            </w:pPr>
            <w:r w:rsidRPr="008775B4">
              <w:rPr>
                <w:rFonts w:ascii="宋体" w:hAnsi="宋体"/>
                <w:snapToGrid w:val="0"/>
                <w:kern w:val="0"/>
              </w:rPr>
              <w:t>COMMISSION_RATIO</w:t>
            </w:r>
          </w:p>
        </w:tc>
        <w:tc>
          <w:tcPr>
            <w:tcW w:w="1134" w:type="dxa"/>
            <w:shd w:val="clear" w:color="auto" w:fill="auto"/>
          </w:tcPr>
          <w:p w14:paraId="5EE9A58B" w14:textId="77777777" w:rsidR="005D5BCD" w:rsidRDefault="005D5BCD"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480B97C" w14:textId="77777777" w:rsidR="005D5BCD" w:rsidRPr="00736667" w:rsidRDefault="005D5BCD" w:rsidP="00095965">
            <w:pPr>
              <w:jc w:val="left"/>
              <w:rPr>
                <w:rFonts w:ascii="宋体" w:hAnsi="宋体"/>
                <w:snapToGrid w:val="0"/>
                <w:kern w:val="0"/>
              </w:rPr>
            </w:pPr>
          </w:p>
        </w:tc>
      </w:tr>
      <w:tr w:rsidR="005D5BCD" w:rsidRPr="00736667" w14:paraId="6716D770" w14:textId="77777777" w:rsidTr="000029AD">
        <w:tc>
          <w:tcPr>
            <w:tcW w:w="1559" w:type="dxa"/>
            <w:shd w:val="clear" w:color="auto" w:fill="auto"/>
            <w:vAlign w:val="center"/>
          </w:tcPr>
          <w:p w14:paraId="799C813C" w14:textId="77777777" w:rsidR="005D5BCD" w:rsidRDefault="005D5BCD" w:rsidP="00095965">
            <w:pPr>
              <w:jc w:val="left"/>
              <w:rPr>
                <w:rFonts w:ascii="宋体" w:hAnsi="宋体"/>
                <w:snapToGrid w:val="0"/>
                <w:kern w:val="0"/>
              </w:rPr>
            </w:pPr>
            <w:r>
              <w:rPr>
                <w:rFonts w:hint="eastAsia"/>
                <w:sz w:val="20"/>
                <w:szCs w:val="20"/>
              </w:rPr>
              <w:t>最大期限</w:t>
            </w:r>
          </w:p>
        </w:tc>
        <w:tc>
          <w:tcPr>
            <w:tcW w:w="1701" w:type="dxa"/>
            <w:shd w:val="clear" w:color="auto" w:fill="auto"/>
            <w:vAlign w:val="center"/>
          </w:tcPr>
          <w:p w14:paraId="0416DF0D" w14:textId="77777777" w:rsidR="005D5BCD" w:rsidRDefault="005D5BCD" w:rsidP="00095965">
            <w:pPr>
              <w:jc w:val="left"/>
              <w:rPr>
                <w:rFonts w:ascii="宋体" w:hAnsi="宋体"/>
                <w:snapToGrid w:val="0"/>
                <w:kern w:val="0"/>
              </w:rPr>
            </w:pPr>
            <w:r>
              <w:rPr>
                <w:rFonts w:hint="eastAsia"/>
                <w:sz w:val="20"/>
                <w:szCs w:val="20"/>
              </w:rPr>
              <w:t>MAX_TERM</w:t>
            </w:r>
          </w:p>
        </w:tc>
        <w:tc>
          <w:tcPr>
            <w:tcW w:w="1134" w:type="dxa"/>
            <w:shd w:val="clear" w:color="auto" w:fill="auto"/>
          </w:tcPr>
          <w:p w14:paraId="7C7799C3" w14:textId="77777777" w:rsidR="005D5BCD" w:rsidRDefault="005D5BCD"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352B5D8" w14:textId="77777777" w:rsidR="005D5BCD" w:rsidRPr="00736667" w:rsidRDefault="005D5BCD" w:rsidP="00095965">
            <w:pPr>
              <w:jc w:val="left"/>
              <w:rPr>
                <w:rFonts w:ascii="宋体" w:hAnsi="宋体"/>
                <w:snapToGrid w:val="0"/>
                <w:kern w:val="0"/>
              </w:rPr>
            </w:pPr>
          </w:p>
        </w:tc>
      </w:tr>
      <w:tr w:rsidR="005D5BCD" w:rsidRPr="00736667" w14:paraId="49210F52" w14:textId="77777777" w:rsidTr="000029AD">
        <w:tc>
          <w:tcPr>
            <w:tcW w:w="1559" w:type="dxa"/>
            <w:shd w:val="clear" w:color="auto" w:fill="auto"/>
            <w:vAlign w:val="center"/>
          </w:tcPr>
          <w:p w14:paraId="7253D7D3" w14:textId="77777777" w:rsidR="005D5BCD" w:rsidRDefault="005D5BCD" w:rsidP="00095965">
            <w:pPr>
              <w:jc w:val="left"/>
              <w:rPr>
                <w:rFonts w:ascii="宋体" w:hAnsi="宋体"/>
                <w:snapToGrid w:val="0"/>
                <w:kern w:val="0"/>
              </w:rPr>
            </w:pPr>
            <w:r>
              <w:rPr>
                <w:rFonts w:hint="eastAsia"/>
                <w:sz w:val="20"/>
                <w:szCs w:val="20"/>
              </w:rPr>
              <w:t>最小期限</w:t>
            </w:r>
          </w:p>
        </w:tc>
        <w:tc>
          <w:tcPr>
            <w:tcW w:w="1701" w:type="dxa"/>
            <w:shd w:val="clear" w:color="auto" w:fill="auto"/>
            <w:vAlign w:val="center"/>
          </w:tcPr>
          <w:p w14:paraId="158BA853" w14:textId="77777777" w:rsidR="005D5BCD" w:rsidRDefault="005D5BCD" w:rsidP="00095965">
            <w:pPr>
              <w:jc w:val="left"/>
              <w:rPr>
                <w:rFonts w:ascii="宋体" w:hAnsi="宋体"/>
                <w:snapToGrid w:val="0"/>
                <w:kern w:val="0"/>
              </w:rPr>
            </w:pPr>
            <w:r>
              <w:rPr>
                <w:rFonts w:hint="eastAsia"/>
                <w:sz w:val="20"/>
                <w:szCs w:val="20"/>
              </w:rPr>
              <w:t>MIN_TERM</w:t>
            </w:r>
          </w:p>
        </w:tc>
        <w:tc>
          <w:tcPr>
            <w:tcW w:w="1134" w:type="dxa"/>
            <w:shd w:val="clear" w:color="auto" w:fill="auto"/>
          </w:tcPr>
          <w:p w14:paraId="29C53692" w14:textId="77777777" w:rsidR="005D5BCD" w:rsidRDefault="005D5BCD"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DCB3E48" w14:textId="77777777" w:rsidR="005D5BCD" w:rsidRPr="00736667" w:rsidRDefault="005D5BCD" w:rsidP="00095965">
            <w:pPr>
              <w:jc w:val="left"/>
              <w:rPr>
                <w:rFonts w:ascii="宋体" w:hAnsi="宋体"/>
                <w:snapToGrid w:val="0"/>
                <w:kern w:val="0"/>
              </w:rPr>
            </w:pPr>
          </w:p>
        </w:tc>
      </w:tr>
      <w:tr w:rsidR="005D5BCD" w:rsidRPr="00736667" w14:paraId="08040F64" w14:textId="77777777" w:rsidTr="000029AD">
        <w:tc>
          <w:tcPr>
            <w:tcW w:w="1559" w:type="dxa"/>
            <w:shd w:val="clear" w:color="auto" w:fill="auto"/>
            <w:vAlign w:val="center"/>
          </w:tcPr>
          <w:p w14:paraId="14559B5A" w14:textId="77777777" w:rsidR="005D5BCD" w:rsidRDefault="005D5BCD" w:rsidP="00095965">
            <w:pPr>
              <w:jc w:val="left"/>
              <w:rPr>
                <w:sz w:val="20"/>
                <w:szCs w:val="20"/>
              </w:rPr>
            </w:pPr>
            <w:r>
              <w:rPr>
                <w:rFonts w:hint="eastAsia"/>
                <w:sz w:val="20"/>
                <w:szCs w:val="20"/>
              </w:rPr>
              <w:t>最大利率</w:t>
            </w:r>
          </w:p>
        </w:tc>
        <w:tc>
          <w:tcPr>
            <w:tcW w:w="1701" w:type="dxa"/>
            <w:shd w:val="clear" w:color="auto" w:fill="auto"/>
            <w:vAlign w:val="center"/>
          </w:tcPr>
          <w:p w14:paraId="33358804" w14:textId="77777777" w:rsidR="005D5BCD" w:rsidRDefault="005D5BCD" w:rsidP="00095965">
            <w:pPr>
              <w:jc w:val="left"/>
              <w:rPr>
                <w:rFonts w:ascii="宋体" w:hAnsi="宋体"/>
                <w:snapToGrid w:val="0"/>
                <w:kern w:val="0"/>
              </w:rPr>
            </w:pPr>
            <w:r>
              <w:rPr>
                <w:rFonts w:hint="eastAsia"/>
                <w:sz w:val="20"/>
                <w:szCs w:val="20"/>
              </w:rPr>
              <w:t>MAX_RATE</w:t>
            </w:r>
          </w:p>
        </w:tc>
        <w:tc>
          <w:tcPr>
            <w:tcW w:w="1134" w:type="dxa"/>
            <w:shd w:val="clear" w:color="auto" w:fill="auto"/>
          </w:tcPr>
          <w:p w14:paraId="27AFBD66" w14:textId="77777777" w:rsidR="005D5BCD" w:rsidRDefault="005D5BCD"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C01B185" w14:textId="77777777" w:rsidR="005D5BCD" w:rsidRPr="00736667" w:rsidRDefault="005D5BCD" w:rsidP="00095965">
            <w:pPr>
              <w:jc w:val="left"/>
              <w:rPr>
                <w:rFonts w:ascii="宋体" w:hAnsi="宋体"/>
                <w:snapToGrid w:val="0"/>
                <w:kern w:val="0"/>
              </w:rPr>
            </w:pPr>
          </w:p>
        </w:tc>
      </w:tr>
      <w:tr w:rsidR="005D5BCD" w:rsidRPr="00736667" w14:paraId="0B1ACB3F" w14:textId="77777777" w:rsidTr="000029AD">
        <w:tc>
          <w:tcPr>
            <w:tcW w:w="1559" w:type="dxa"/>
            <w:shd w:val="clear" w:color="auto" w:fill="auto"/>
            <w:vAlign w:val="center"/>
          </w:tcPr>
          <w:p w14:paraId="1ECF1B2A" w14:textId="77777777" w:rsidR="005D5BCD" w:rsidRDefault="005D5BCD" w:rsidP="00095965">
            <w:pPr>
              <w:jc w:val="left"/>
              <w:rPr>
                <w:sz w:val="20"/>
                <w:szCs w:val="20"/>
              </w:rPr>
            </w:pPr>
            <w:r>
              <w:rPr>
                <w:rFonts w:hint="eastAsia"/>
                <w:sz w:val="20"/>
                <w:szCs w:val="20"/>
              </w:rPr>
              <w:t>最小利率</w:t>
            </w:r>
          </w:p>
        </w:tc>
        <w:tc>
          <w:tcPr>
            <w:tcW w:w="1701" w:type="dxa"/>
            <w:shd w:val="clear" w:color="auto" w:fill="auto"/>
            <w:vAlign w:val="center"/>
          </w:tcPr>
          <w:p w14:paraId="0A51D7B4" w14:textId="77777777" w:rsidR="005D5BCD" w:rsidRDefault="005D5BCD" w:rsidP="00095965">
            <w:pPr>
              <w:jc w:val="left"/>
              <w:rPr>
                <w:rFonts w:ascii="宋体" w:hAnsi="宋体"/>
                <w:snapToGrid w:val="0"/>
                <w:kern w:val="0"/>
              </w:rPr>
            </w:pPr>
            <w:r>
              <w:rPr>
                <w:rFonts w:hint="eastAsia"/>
                <w:sz w:val="20"/>
                <w:szCs w:val="20"/>
              </w:rPr>
              <w:t>MIN_RATE</w:t>
            </w:r>
          </w:p>
        </w:tc>
        <w:tc>
          <w:tcPr>
            <w:tcW w:w="1134" w:type="dxa"/>
            <w:shd w:val="clear" w:color="auto" w:fill="auto"/>
          </w:tcPr>
          <w:p w14:paraId="00CCC5C6" w14:textId="77777777" w:rsidR="005D5BCD" w:rsidRDefault="005D5BCD"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ACBE4F1" w14:textId="77777777" w:rsidR="005D5BCD" w:rsidRPr="00736667" w:rsidRDefault="005D5BCD" w:rsidP="00095965">
            <w:pPr>
              <w:jc w:val="left"/>
              <w:rPr>
                <w:rFonts w:ascii="宋体" w:hAnsi="宋体"/>
                <w:snapToGrid w:val="0"/>
                <w:kern w:val="0"/>
              </w:rPr>
            </w:pPr>
          </w:p>
        </w:tc>
      </w:tr>
      <w:tr w:rsidR="005D5BCD" w:rsidRPr="00736667" w14:paraId="59D3E23A" w14:textId="77777777" w:rsidTr="000029AD">
        <w:tc>
          <w:tcPr>
            <w:tcW w:w="1559" w:type="dxa"/>
            <w:shd w:val="clear" w:color="auto" w:fill="auto"/>
            <w:vAlign w:val="center"/>
          </w:tcPr>
          <w:p w14:paraId="1DF3D8BA" w14:textId="77777777" w:rsidR="005D5BCD" w:rsidRDefault="005D5BCD" w:rsidP="00095965">
            <w:pPr>
              <w:jc w:val="left"/>
              <w:rPr>
                <w:sz w:val="20"/>
                <w:szCs w:val="20"/>
              </w:rPr>
            </w:pPr>
            <w:r>
              <w:rPr>
                <w:rFonts w:hint="eastAsia"/>
                <w:sz w:val="20"/>
                <w:szCs w:val="20"/>
              </w:rPr>
              <w:t>最大贷款金额</w:t>
            </w:r>
          </w:p>
        </w:tc>
        <w:tc>
          <w:tcPr>
            <w:tcW w:w="1701" w:type="dxa"/>
            <w:shd w:val="clear" w:color="auto" w:fill="auto"/>
          </w:tcPr>
          <w:p w14:paraId="2ECE0AD3" w14:textId="77777777" w:rsidR="005D5BCD" w:rsidRDefault="005D5BCD" w:rsidP="00095965">
            <w:pPr>
              <w:jc w:val="left"/>
              <w:rPr>
                <w:rFonts w:ascii="宋体" w:hAnsi="宋体"/>
                <w:snapToGrid w:val="0"/>
                <w:kern w:val="0"/>
              </w:rPr>
            </w:pPr>
            <w:r w:rsidRPr="008775B4">
              <w:rPr>
                <w:rFonts w:ascii="宋体" w:hAnsi="宋体"/>
                <w:snapToGrid w:val="0"/>
                <w:kern w:val="0"/>
              </w:rPr>
              <w:t>MAX_LOAN_AMT</w:t>
            </w:r>
          </w:p>
        </w:tc>
        <w:tc>
          <w:tcPr>
            <w:tcW w:w="1134" w:type="dxa"/>
            <w:shd w:val="clear" w:color="auto" w:fill="auto"/>
          </w:tcPr>
          <w:p w14:paraId="3181FD6C" w14:textId="77777777" w:rsidR="005D5BCD" w:rsidRDefault="005D5BCD"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2E3D79F" w14:textId="77777777" w:rsidR="005D5BCD" w:rsidRPr="00736667" w:rsidRDefault="005D5BCD" w:rsidP="00095965">
            <w:pPr>
              <w:jc w:val="left"/>
              <w:rPr>
                <w:rFonts w:ascii="宋体" w:hAnsi="宋体"/>
                <w:snapToGrid w:val="0"/>
                <w:kern w:val="0"/>
              </w:rPr>
            </w:pPr>
          </w:p>
        </w:tc>
      </w:tr>
      <w:tr w:rsidR="005D5BCD" w:rsidRPr="00736667" w14:paraId="39072595" w14:textId="77777777" w:rsidTr="000029AD">
        <w:tc>
          <w:tcPr>
            <w:tcW w:w="1559" w:type="dxa"/>
            <w:shd w:val="clear" w:color="auto" w:fill="auto"/>
            <w:vAlign w:val="center"/>
          </w:tcPr>
          <w:p w14:paraId="309AA164" w14:textId="77777777" w:rsidR="005D5BCD" w:rsidRDefault="005D5BCD" w:rsidP="00095965">
            <w:pPr>
              <w:jc w:val="left"/>
              <w:rPr>
                <w:sz w:val="20"/>
                <w:szCs w:val="20"/>
              </w:rPr>
            </w:pPr>
            <w:r>
              <w:rPr>
                <w:rFonts w:hint="eastAsia"/>
                <w:sz w:val="20"/>
                <w:szCs w:val="20"/>
              </w:rPr>
              <w:lastRenderedPageBreak/>
              <w:t>最小贷款金额</w:t>
            </w:r>
          </w:p>
        </w:tc>
        <w:tc>
          <w:tcPr>
            <w:tcW w:w="1701" w:type="dxa"/>
            <w:shd w:val="clear" w:color="auto" w:fill="auto"/>
          </w:tcPr>
          <w:p w14:paraId="372E3665" w14:textId="77777777" w:rsidR="005D5BCD" w:rsidRDefault="005D5BCD" w:rsidP="00095965">
            <w:pPr>
              <w:jc w:val="left"/>
              <w:rPr>
                <w:rFonts w:ascii="宋体" w:hAnsi="宋体"/>
                <w:snapToGrid w:val="0"/>
                <w:kern w:val="0"/>
              </w:rPr>
            </w:pPr>
            <w:r w:rsidRPr="008775B4">
              <w:rPr>
                <w:rFonts w:ascii="宋体" w:hAnsi="宋体"/>
                <w:snapToGrid w:val="0"/>
                <w:kern w:val="0"/>
              </w:rPr>
              <w:t>MIN_LOAN_AMT</w:t>
            </w:r>
          </w:p>
        </w:tc>
        <w:tc>
          <w:tcPr>
            <w:tcW w:w="1134" w:type="dxa"/>
            <w:shd w:val="clear" w:color="auto" w:fill="auto"/>
          </w:tcPr>
          <w:p w14:paraId="02E99BF5" w14:textId="77777777" w:rsidR="005D5BCD" w:rsidRDefault="005D5BCD"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710C29F" w14:textId="77777777" w:rsidR="005D5BCD" w:rsidRPr="00736667" w:rsidRDefault="005D5BCD" w:rsidP="00095965">
            <w:pPr>
              <w:jc w:val="left"/>
              <w:rPr>
                <w:rFonts w:ascii="宋体" w:hAnsi="宋体"/>
                <w:snapToGrid w:val="0"/>
                <w:kern w:val="0"/>
              </w:rPr>
            </w:pPr>
          </w:p>
        </w:tc>
      </w:tr>
      <w:tr w:rsidR="000029AD" w14:paraId="7B622891" w14:textId="77777777" w:rsidTr="00041BC9">
        <w:tblPrEx>
          <w:tblLook w:val="0000" w:firstRow="0" w:lastRow="0" w:firstColumn="0" w:lastColumn="0" w:noHBand="0" w:noVBand="0"/>
        </w:tblPrEx>
        <w:tc>
          <w:tcPr>
            <w:tcW w:w="1559" w:type="dxa"/>
          </w:tcPr>
          <w:p w14:paraId="0F71ECBB" w14:textId="77777777" w:rsidR="000029AD" w:rsidRDefault="000029AD" w:rsidP="00220EBC">
            <w:pPr>
              <w:jc w:val="center"/>
              <w:rPr>
                <w:rFonts w:ascii="宋体" w:hAnsi="宋体"/>
                <w:snapToGrid w:val="0"/>
                <w:kern w:val="0"/>
              </w:rPr>
            </w:pPr>
            <w:r>
              <w:rPr>
                <w:rFonts w:ascii="宋体" w:hAnsi="宋体" w:hint="eastAsia"/>
                <w:snapToGrid w:val="0"/>
                <w:kern w:val="0"/>
              </w:rPr>
              <w:t>申请条件</w:t>
            </w:r>
          </w:p>
        </w:tc>
        <w:tc>
          <w:tcPr>
            <w:tcW w:w="1701" w:type="dxa"/>
          </w:tcPr>
          <w:p w14:paraId="2093732A" w14:textId="77777777" w:rsidR="000029AD" w:rsidRDefault="000029AD" w:rsidP="00220EBC">
            <w:pPr>
              <w:jc w:val="center"/>
              <w:rPr>
                <w:rFonts w:ascii="宋体" w:hAnsi="宋体"/>
                <w:snapToGrid w:val="0"/>
                <w:kern w:val="0"/>
              </w:rPr>
            </w:pPr>
          </w:p>
        </w:tc>
        <w:tc>
          <w:tcPr>
            <w:tcW w:w="1134" w:type="dxa"/>
          </w:tcPr>
          <w:p w14:paraId="53B5D2B2" w14:textId="77777777" w:rsidR="000029AD" w:rsidRDefault="000029AD" w:rsidP="00220EBC">
            <w:pPr>
              <w:jc w:val="center"/>
              <w:rPr>
                <w:rFonts w:ascii="宋体" w:hAnsi="宋体"/>
                <w:snapToGrid w:val="0"/>
                <w:kern w:val="0"/>
              </w:rPr>
            </w:pPr>
            <w:r>
              <w:rPr>
                <w:rFonts w:ascii="宋体" w:hAnsi="宋体" w:hint="eastAsia"/>
                <w:snapToGrid w:val="0"/>
                <w:kern w:val="0"/>
              </w:rPr>
              <w:t>Y</w:t>
            </w:r>
          </w:p>
        </w:tc>
        <w:tc>
          <w:tcPr>
            <w:tcW w:w="3119" w:type="dxa"/>
          </w:tcPr>
          <w:p w14:paraId="0160D899" w14:textId="77777777" w:rsidR="000029AD" w:rsidRDefault="000029AD" w:rsidP="00220EBC">
            <w:pPr>
              <w:jc w:val="center"/>
              <w:rPr>
                <w:rFonts w:ascii="宋体" w:hAnsi="宋体"/>
                <w:snapToGrid w:val="0"/>
                <w:kern w:val="0"/>
              </w:rPr>
            </w:pPr>
          </w:p>
        </w:tc>
      </w:tr>
      <w:tr w:rsidR="000029AD" w14:paraId="70F13ED7" w14:textId="77777777" w:rsidTr="00041BC9">
        <w:tblPrEx>
          <w:tblLook w:val="0000" w:firstRow="0" w:lastRow="0" w:firstColumn="0" w:lastColumn="0" w:noHBand="0" w:noVBand="0"/>
        </w:tblPrEx>
        <w:tc>
          <w:tcPr>
            <w:tcW w:w="1559" w:type="dxa"/>
          </w:tcPr>
          <w:p w14:paraId="7FBB2B59" w14:textId="77777777" w:rsidR="000029AD" w:rsidRDefault="000029AD" w:rsidP="00220EBC">
            <w:pPr>
              <w:jc w:val="center"/>
              <w:rPr>
                <w:rFonts w:ascii="宋体" w:hAnsi="宋体"/>
                <w:snapToGrid w:val="0"/>
                <w:kern w:val="0"/>
              </w:rPr>
            </w:pPr>
            <w:r>
              <w:rPr>
                <w:rFonts w:ascii="宋体" w:hAnsi="宋体" w:hint="eastAsia"/>
                <w:snapToGrid w:val="0"/>
                <w:kern w:val="0"/>
              </w:rPr>
              <w:t>所需材料</w:t>
            </w:r>
          </w:p>
        </w:tc>
        <w:tc>
          <w:tcPr>
            <w:tcW w:w="1701" w:type="dxa"/>
          </w:tcPr>
          <w:p w14:paraId="4A7AF7A2" w14:textId="77777777" w:rsidR="000029AD" w:rsidRDefault="000029AD" w:rsidP="00220EBC">
            <w:pPr>
              <w:jc w:val="center"/>
              <w:rPr>
                <w:rFonts w:ascii="宋体" w:hAnsi="宋体"/>
                <w:snapToGrid w:val="0"/>
                <w:kern w:val="0"/>
              </w:rPr>
            </w:pPr>
          </w:p>
        </w:tc>
        <w:tc>
          <w:tcPr>
            <w:tcW w:w="1134" w:type="dxa"/>
          </w:tcPr>
          <w:p w14:paraId="6A7AD6E5" w14:textId="77777777" w:rsidR="000029AD" w:rsidRDefault="000029AD" w:rsidP="00220EBC">
            <w:pPr>
              <w:jc w:val="center"/>
              <w:rPr>
                <w:rFonts w:ascii="宋体" w:hAnsi="宋体"/>
                <w:snapToGrid w:val="0"/>
                <w:kern w:val="0"/>
              </w:rPr>
            </w:pPr>
            <w:r>
              <w:rPr>
                <w:rFonts w:ascii="宋体" w:hAnsi="宋体" w:hint="eastAsia"/>
                <w:snapToGrid w:val="0"/>
                <w:kern w:val="0"/>
              </w:rPr>
              <w:t>Y</w:t>
            </w:r>
          </w:p>
        </w:tc>
        <w:tc>
          <w:tcPr>
            <w:tcW w:w="3119" w:type="dxa"/>
          </w:tcPr>
          <w:p w14:paraId="0592EF41" w14:textId="77777777" w:rsidR="000029AD" w:rsidRDefault="000029AD" w:rsidP="00220EBC">
            <w:pPr>
              <w:jc w:val="center"/>
              <w:rPr>
                <w:rFonts w:ascii="宋体" w:hAnsi="宋体"/>
                <w:snapToGrid w:val="0"/>
                <w:kern w:val="0"/>
              </w:rPr>
            </w:pPr>
          </w:p>
        </w:tc>
      </w:tr>
      <w:tr w:rsidR="000029AD" w:rsidRPr="00736667" w14:paraId="3D683D20" w14:textId="77777777" w:rsidTr="000029AD">
        <w:tc>
          <w:tcPr>
            <w:tcW w:w="1559" w:type="dxa"/>
            <w:shd w:val="clear" w:color="auto" w:fill="auto"/>
            <w:vAlign w:val="center"/>
          </w:tcPr>
          <w:p w14:paraId="7EC7F0D7" w14:textId="23C817F0" w:rsidR="000029AD" w:rsidRPr="00AF6A97" w:rsidRDefault="000029AD" w:rsidP="00095965">
            <w:pPr>
              <w:jc w:val="left"/>
              <w:rPr>
                <w:sz w:val="20"/>
                <w:szCs w:val="20"/>
              </w:rPr>
            </w:pPr>
            <w:r>
              <w:rPr>
                <w:rFonts w:ascii="宋体" w:hAnsi="宋体" w:hint="eastAsia"/>
                <w:snapToGrid w:val="0"/>
                <w:kern w:val="0"/>
              </w:rPr>
              <w:t>最快放款时间</w:t>
            </w:r>
          </w:p>
        </w:tc>
        <w:tc>
          <w:tcPr>
            <w:tcW w:w="1701" w:type="dxa"/>
            <w:shd w:val="clear" w:color="auto" w:fill="auto"/>
          </w:tcPr>
          <w:p w14:paraId="576F6263" w14:textId="77777777" w:rsidR="000029AD" w:rsidRPr="00551FB9" w:rsidRDefault="000029AD" w:rsidP="00095965">
            <w:pPr>
              <w:jc w:val="left"/>
              <w:rPr>
                <w:rFonts w:ascii="宋体" w:hAnsi="宋体"/>
                <w:snapToGrid w:val="0"/>
                <w:kern w:val="0"/>
              </w:rPr>
            </w:pPr>
          </w:p>
        </w:tc>
        <w:tc>
          <w:tcPr>
            <w:tcW w:w="1134" w:type="dxa"/>
            <w:shd w:val="clear" w:color="auto" w:fill="auto"/>
          </w:tcPr>
          <w:p w14:paraId="671E5A96" w14:textId="5521A123" w:rsidR="000029AD" w:rsidRDefault="000029AD"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286188B" w14:textId="77777777" w:rsidR="000029AD" w:rsidRPr="00736667" w:rsidRDefault="000029AD" w:rsidP="00095965">
            <w:pPr>
              <w:jc w:val="left"/>
              <w:rPr>
                <w:rFonts w:ascii="宋体" w:hAnsi="宋体"/>
                <w:snapToGrid w:val="0"/>
                <w:kern w:val="0"/>
              </w:rPr>
            </w:pPr>
          </w:p>
        </w:tc>
      </w:tr>
    </w:tbl>
    <w:p w14:paraId="385FFA9B" w14:textId="77777777" w:rsidR="005D5BCD" w:rsidRDefault="005D5BCD">
      <w:pPr>
        <w:pStyle w:val="6"/>
        <w:numPr>
          <w:ilvl w:val="5"/>
          <w:numId w:val="206"/>
        </w:numPr>
        <w:pPrChange w:id="343" w:author="wangq" w:date="2017-08-21T17:25:00Z">
          <w:pPr>
            <w:pStyle w:val="6"/>
            <w:numPr>
              <w:numId w:val="234"/>
            </w:numPr>
            <w:tabs>
              <w:tab w:val="clear" w:pos="1282"/>
            </w:tabs>
            <w:ind w:left="3230" w:hanging="420"/>
          </w:pPr>
        </w:pPrChange>
      </w:pPr>
      <w:r>
        <w:rPr>
          <w:rFonts w:hint="eastAsia"/>
        </w:rPr>
        <w:t>数据</w:t>
      </w:r>
      <w:r>
        <w:t>库表</w:t>
      </w:r>
    </w:p>
    <w:p w14:paraId="551DDC55" w14:textId="77777777" w:rsidR="005D5BCD" w:rsidRDefault="005D5BCD" w:rsidP="005D5BCD">
      <w:pPr>
        <w:ind w:left="840"/>
      </w:pPr>
      <w:r>
        <w:rPr>
          <w:rFonts w:hint="eastAsia"/>
        </w:rPr>
        <w:t>产品</w:t>
      </w:r>
      <w:r>
        <w:t>表</w:t>
      </w:r>
      <w:r>
        <w:rPr>
          <w:rFonts w:hint="eastAsia"/>
        </w:rPr>
        <w:t>（</w:t>
      </w:r>
      <w:r>
        <w:t>微服务）</w:t>
      </w:r>
    </w:p>
    <w:p w14:paraId="0CFB8E84" w14:textId="77777777" w:rsidR="005D5BCD" w:rsidRDefault="005D5BCD" w:rsidP="00041BC9">
      <w:pPr>
        <w:ind w:left="840"/>
      </w:pPr>
    </w:p>
    <w:p w14:paraId="2680DB0B" w14:textId="77777777" w:rsidR="005D5BCD" w:rsidRDefault="005D5BCD" w:rsidP="00041BC9">
      <w:pPr>
        <w:ind w:left="840"/>
      </w:pPr>
    </w:p>
    <w:p w14:paraId="0ACAE06E" w14:textId="77777777" w:rsidR="003E6020" w:rsidRPr="0082647F" w:rsidRDefault="003E6020" w:rsidP="003E6020">
      <w:pPr>
        <w:pStyle w:val="5"/>
      </w:pPr>
      <w:r>
        <w:rPr>
          <w:rFonts w:hint="eastAsia"/>
        </w:rPr>
        <w:t>贷款</w:t>
      </w:r>
      <w:r>
        <w:t>申请</w:t>
      </w:r>
    </w:p>
    <w:p w14:paraId="241095F5" w14:textId="77777777" w:rsidR="003E6020" w:rsidRDefault="003E6020" w:rsidP="003E6020">
      <w:pPr>
        <w:pStyle w:val="6"/>
      </w:pPr>
      <w:r>
        <w:rPr>
          <w:rFonts w:hint="eastAsia"/>
        </w:rPr>
        <w:t>功能</w:t>
      </w:r>
      <w:r>
        <w:t>描述</w:t>
      </w:r>
    </w:p>
    <w:p w14:paraId="2B55A21C" w14:textId="65F91C22" w:rsidR="003E6020" w:rsidRPr="00A9755C" w:rsidRDefault="003E6020" w:rsidP="003E6020">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227268">
        <w:rPr>
          <w:rFonts w:ascii="宋体" w:hAnsi="宋体" w:hint="eastAsia"/>
          <w:kern w:val="0"/>
          <w:sz w:val="24"/>
          <w:szCs w:val="21"/>
        </w:rPr>
        <w:t>渠道</w:t>
      </w:r>
      <w:r w:rsidR="00227268">
        <w:rPr>
          <w:rFonts w:ascii="宋体" w:hAnsi="宋体"/>
          <w:kern w:val="0"/>
          <w:sz w:val="24"/>
          <w:szCs w:val="21"/>
        </w:rPr>
        <w:t>人</w:t>
      </w:r>
      <w:r w:rsidR="00227268">
        <w:rPr>
          <w:rFonts w:ascii="宋体" w:hAnsi="宋体" w:hint="eastAsia"/>
          <w:kern w:val="0"/>
          <w:sz w:val="24"/>
          <w:szCs w:val="21"/>
        </w:rPr>
        <w:t>录入贷款</w:t>
      </w:r>
      <w:r w:rsidR="00227268">
        <w:rPr>
          <w:rFonts w:ascii="宋体" w:hAnsi="宋体"/>
          <w:kern w:val="0"/>
          <w:sz w:val="24"/>
          <w:szCs w:val="21"/>
        </w:rPr>
        <w:t>产品</w:t>
      </w:r>
      <w:r w:rsidR="00227268">
        <w:rPr>
          <w:rFonts w:ascii="宋体" w:hAnsi="宋体" w:hint="eastAsia"/>
          <w:kern w:val="0"/>
          <w:sz w:val="24"/>
          <w:szCs w:val="21"/>
        </w:rPr>
        <w:t>所</w:t>
      </w:r>
      <w:r w:rsidR="00227268">
        <w:rPr>
          <w:rFonts w:ascii="宋体" w:hAnsi="宋体"/>
          <w:kern w:val="0"/>
          <w:sz w:val="24"/>
          <w:szCs w:val="21"/>
        </w:rPr>
        <w:t>需要的要素后</w:t>
      </w:r>
      <w:r w:rsidR="00227268">
        <w:rPr>
          <w:rFonts w:ascii="宋体" w:hAnsi="宋体" w:hint="eastAsia"/>
          <w:kern w:val="0"/>
          <w:sz w:val="24"/>
          <w:szCs w:val="21"/>
        </w:rPr>
        <w:t>，</w:t>
      </w:r>
      <w:r w:rsidR="00227268">
        <w:rPr>
          <w:rFonts w:ascii="宋体" w:hAnsi="宋体"/>
          <w:kern w:val="0"/>
          <w:sz w:val="24"/>
          <w:szCs w:val="21"/>
        </w:rPr>
        <w:t>提交贷款申请。</w:t>
      </w:r>
    </w:p>
    <w:p w14:paraId="0F38D84D" w14:textId="77777777" w:rsidR="003E6020" w:rsidRPr="00676A58" w:rsidRDefault="003E6020" w:rsidP="003E6020">
      <w:pPr>
        <w:pStyle w:val="6"/>
      </w:pPr>
      <w:r w:rsidRPr="00676A58">
        <w:rPr>
          <w:rFonts w:hint="eastAsia"/>
        </w:rPr>
        <w:t>处理流程</w:t>
      </w:r>
    </w:p>
    <w:p w14:paraId="20B91EA4" w14:textId="77777777" w:rsidR="00227268" w:rsidRDefault="00227268" w:rsidP="003E6020">
      <w:pPr>
        <w:ind w:left="289" w:firstLine="420"/>
        <w:rPr>
          <w:b/>
          <w:sz w:val="24"/>
          <w:szCs w:val="24"/>
        </w:rPr>
      </w:pPr>
    </w:p>
    <w:p w14:paraId="1D3A9BFE" w14:textId="2483C7F1" w:rsidR="004366D1" w:rsidRDefault="004366D1" w:rsidP="003E6020">
      <w:pPr>
        <w:ind w:left="289" w:firstLine="420"/>
        <w:rPr>
          <w:b/>
          <w:sz w:val="24"/>
          <w:szCs w:val="24"/>
        </w:rPr>
      </w:pPr>
      <w:r>
        <w:object w:dxaOrig="7276" w:dyaOrig="1006" w14:anchorId="396CF871">
          <v:shape id="_x0000_i1080" type="#_x0000_t75" style="width:367pt;height:50.05pt" o:ole="">
            <v:imagedata r:id="rId127" o:title=""/>
          </v:shape>
          <o:OLEObject Type="Embed" ProgID="Visio.Drawing.15" ShapeID="_x0000_i1080" DrawAspect="Content" ObjectID="_1569760953" r:id="rId128"/>
        </w:object>
      </w:r>
    </w:p>
    <w:p w14:paraId="12CECA6E" w14:textId="77777777" w:rsidR="003E6020" w:rsidRPr="004F010F" w:rsidRDefault="003E6020" w:rsidP="003E6020">
      <w:pPr>
        <w:ind w:left="289" w:firstLine="420"/>
      </w:pPr>
      <w:r w:rsidRPr="00646F01">
        <w:rPr>
          <w:rFonts w:hint="eastAsia"/>
          <w:b/>
          <w:sz w:val="24"/>
          <w:szCs w:val="24"/>
        </w:rPr>
        <w:t>【流程描述】</w:t>
      </w:r>
    </w:p>
    <w:p w14:paraId="2238AA3D" w14:textId="1878AC38" w:rsidR="003E6020" w:rsidRDefault="00543F39">
      <w:pPr>
        <w:pStyle w:val="afb"/>
        <w:numPr>
          <w:ilvl w:val="0"/>
          <w:numId w:val="13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44" w:author="wangq" w:date="2017-08-21T17:25:00Z">
          <w:pPr>
            <w:pStyle w:val="afb"/>
            <w:numPr>
              <w:numId w:val="15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存储贷款</w:t>
      </w:r>
      <w:r>
        <w:rPr>
          <w:rFonts w:ascii="宋体" w:hAnsi="宋体"/>
          <w:kern w:val="0"/>
          <w:sz w:val="24"/>
          <w:szCs w:val="21"/>
        </w:rPr>
        <w:t>信息。</w:t>
      </w:r>
    </w:p>
    <w:p w14:paraId="569BCCB4" w14:textId="6E578940" w:rsidR="009C3135" w:rsidRDefault="009C3135">
      <w:pPr>
        <w:pStyle w:val="afb"/>
        <w:numPr>
          <w:ilvl w:val="0"/>
          <w:numId w:val="13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45" w:author="wangq" w:date="2017-08-21T17:25:00Z">
          <w:pPr>
            <w:pStyle w:val="afb"/>
            <w:numPr>
              <w:numId w:val="15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根据</w:t>
      </w:r>
      <w:r>
        <w:rPr>
          <w:rFonts w:ascii="宋体" w:hAnsi="宋体"/>
          <w:kern w:val="0"/>
          <w:sz w:val="24"/>
          <w:szCs w:val="21"/>
        </w:rPr>
        <w:t>业务</w:t>
      </w:r>
      <w:r>
        <w:rPr>
          <w:rFonts w:ascii="宋体" w:hAnsi="宋体" w:hint="eastAsia"/>
          <w:kern w:val="0"/>
          <w:sz w:val="24"/>
          <w:szCs w:val="21"/>
        </w:rPr>
        <w:t>推送</w:t>
      </w:r>
      <w:r>
        <w:rPr>
          <w:rFonts w:ascii="宋体" w:hAnsi="宋体"/>
          <w:kern w:val="0"/>
          <w:sz w:val="24"/>
          <w:szCs w:val="21"/>
        </w:rPr>
        <w:t>规则和</w:t>
      </w:r>
      <w:r>
        <w:rPr>
          <w:rFonts w:ascii="宋体" w:hAnsi="宋体" w:hint="eastAsia"/>
          <w:kern w:val="0"/>
          <w:sz w:val="24"/>
          <w:szCs w:val="21"/>
        </w:rPr>
        <w:t>资</w:t>
      </w:r>
      <w:r>
        <w:rPr>
          <w:rFonts w:ascii="宋体" w:hAnsi="宋体"/>
          <w:kern w:val="0"/>
          <w:sz w:val="24"/>
          <w:szCs w:val="21"/>
        </w:rPr>
        <w:t>方</w:t>
      </w:r>
      <w:r>
        <w:rPr>
          <w:rFonts w:ascii="宋体" w:hAnsi="宋体" w:hint="eastAsia"/>
          <w:kern w:val="0"/>
          <w:sz w:val="24"/>
          <w:szCs w:val="21"/>
        </w:rPr>
        <w:t>单</w:t>
      </w:r>
      <w:r>
        <w:rPr>
          <w:rFonts w:ascii="宋体" w:hAnsi="宋体"/>
          <w:kern w:val="0"/>
          <w:sz w:val="24"/>
          <w:szCs w:val="21"/>
        </w:rPr>
        <w:t>日允许接收上限额进行业务推送。（</w:t>
      </w:r>
      <w:r>
        <w:rPr>
          <w:rFonts w:ascii="宋体" w:hAnsi="宋体" w:hint="eastAsia"/>
          <w:kern w:val="0"/>
          <w:sz w:val="24"/>
          <w:szCs w:val="21"/>
        </w:rPr>
        <w:t>未做</w:t>
      </w:r>
      <w:r>
        <w:rPr>
          <w:rFonts w:ascii="宋体" w:hAnsi="宋体"/>
          <w:kern w:val="0"/>
          <w:sz w:val="24"/>
          <w:szCs w:val="21"/>
        </w:rPr>
        <w:t>接入的</w:t>
      </w:r>
      <w:r>
        <w:rPr>
          <w:rFonts w:ascii="宋体" w:hAnsi="宋体" w:hint="eastAsia"/>
          <w:kern w:val="0"/>
          <w:sz w:val="24"/>
          <w:szCs w:val="21"/>
        </w:rPr>
        <w:t>资</w:t>
      </w:r>
      <w:r>
        <w:rPr>
          <w:rFonts w:ascii="宋体" w:hAnsi="宋体"/>
          <w:kern w:val="0"/>
          <w:sz w:val="24"/>
          <w:szCs w:val="21"/>
        </w:rPr>
        <w:t>方仅做状态变更，以供资方人员登录查看）</w:t>
      </w:r>
    </w:p>
    <w:p w14:paraId="2F395E67" w14:textId="7E209312" w:rsidR="009C3135" w:rsidRDefault="009C3135">
      <w:pPr>
        <w:pStyle w:val="afb"/>
        <w:numPr>
          <w:ilvl w:val="1"/>
          <w:numId w:val="13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46" w:author="wangq" w:date="2017-08-21T17:25:00Z">
          <w:pPr>
            <w:pStyle w:val="afb"/>
            <w:numPr>
              <w:ilvl w:val="1"/>
              <w:numId w:val="15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2100" w:firstLineChars="0" w:hanging="420"/>
            <w:jc w:val="left"/>
          </w:pPr>
        </w:pPrChange>
      </w:pPr>
      <w:r>
        <w:rPr>
          <w:rFonts w:ascii="宋体" w:hAnsi="宋体" w:hint="eastAsia"/>
          <w:kern w:val="0"/>
          <w:sz w:val="24"/>
          <w:szCs w:val="21"/>
        </w:rPr>
        <w:t>推送</w:t>
      </w:r>
      <w:r>
        <w:rPr>
          <w:rFonts w:ascii="宋体" w:hAnsi="宋体"/>
          <w:kern w:val="0"/>
          <w:sz w:val="24"/>
          <w:szCs w:val="21"/>
        </w:rPr>
        <w:t>时，同一客户推送到同一资方，需要以队列</w:t>
      </w:r>
      <w:r>
        <w:rPr>
          <w:rFonts w:ascii="宋体" w:hAnsi="宋体" w:hint="eastAsia"/>
          <w:kern w:val="0"/>
          <w:sz w:val="24"/>
          <w:szCs w:val="21"/>
        </w:rPr>
        <w:t>形势</w:t>
      </w:r>
      <w:r>
        <w:rPr>
          <w:rFonts w:ascii="宋体" w:hAnsi="宋体"/>
          <w:kern w:val="0"/>
          <w:sz w:val="24"/>
          <w:szCs w:val="21"/>
        </w:rPr>
        <w:t>（</w:t>
      </w:r>
      <w:r>
        <w:rPr>
          <w:rFonts w:ascii="宋体" w:hAnsi="宋体" w:hint="eastAsia"/>
          <w:kern w:val="0"/>
          <w:sz w:val="24"/>
          <w:szCs w:val="21"/>
        </w:rPr>
        <w:t>1、</w:t>
      </w:r>
      <w:r>
        <w:rPr>
          <w:rFonts w:ascii="宋体" w:hAnsi="宋体"/>
          <w:kern w:val="0"/>
          <w:sz w:val="24"/>
          <w:szCs w:val="21"/>
        </w:rPr>
        <w:t>当</w:t>
      </w:r>
      <w:r>
        <w:rPr>
          <w:rFonts w:ascii="宋体" w:hAnsi="宋体" w:hint="eastAsia"/>
          <w:kern w:val="0"/>
          <w:sz w:val="24"/>
          <w:szCs w:val="21"/>
        </w:rPr>
        <w:t>资方</w:t>
      </w:r>
      <w:r>
        <w:rPr>
          <w:rFonts w:ascii="宋体" w:hAnsi="宋体"/>
          <w:kern w:val="0"/>
          <w:sz w:val="24"/>
          <w:szCs w:val="21"/>
        </w:rPr>
        <w:t>回馈</w:t>
      </w:r>
      <w:r>
        <w:rPr>
          <w:rFonts w:ascii="宋体" w:hAnsi="宋体" w:hint="eastAsia"/>
          <w:kern w:val="0"/>
          <w:sz w:val="24"/>
          <w:szCs w:val="21"/>
        </w:rPr>
        <w:t>后推送</w:t>
      </w:r>
      <w:r>
        <w:rPr>
          <w:rFonts w:ascii="宋体" w:hAnsi="宋体"/>
          <w:kern w:val="0"/>
          <w:sz w:val="24"/>
          <w:szCs w:val="21"/>
        </w:rPr>
        <w:t>第二笔；</w:t>
      </w:r>
      <w:r>
        <w:rPr>
          <w:rFonts w:ascii="宋体" w:hAnsi="宋体" w:hint="eastAsia"/>
          <w:kern w:val="0"/>
          <w:sz w:val="24"/>
          <w:szCs w:val="21"/>
        </w:rPr>
        <w:t>2、3天</w:t>
      </w:r>
      <w:r>
        <w:rPr>
          <w:rFonts w:ascii="宋体" w:hAnsi="宋体"/>
          <w:kern w:val="0"/>
          <w:sz w:val="24"/>
          <w:szCs w:val="21"/>
        </w:rPr>
        <w:t>内无</w:t>
      </w:r>
      <w:r>
        <w:rPr>
          <w:rFonts w:ascii="宋体" w:hAnsi="宋体" w:hint="eastAsia"/>
          <w:kern w:val="0"/>
          <w:sz w:val="24"/>
          <w:szCs w:val="21"/>
        </w:rPr>
        <w:t>任何回馈则</w:t>
      </w:r>
      <w:r>
        <w:rPr>
          <w:rFonts w:ascii="宋体" w:hAnsi="宋体"/>
          <w:kern w:val="0"/>
          <w:sz w:val="24"/>
          <w:szCs w:val="21"/>
        </w:rPr>
        <w:t>推送第二笔）</w:t>
      </w:r>
      <w:r>
        <w:rPr>
          <w:rFonts w:ascii="宋体" w:hAnsi="宋体" w:hint="eastAsia"/>
          <w:kern w:val="0"/>
          <w:sz w:val="24"/>
          <w:szCs w:val="21"/>
        </w:rPr>
        <w:t>。</w:t>
      </w:r>
    </w:p>
    <w:p w14:paraId="28C55E95" w14:textId="6364BFEB" w:rsidR="006C05C9" w:rsidRDefault="006C05C9">
      <w:pPr>
        <w:pStyle w:val="afb"/>
        <w:numPr>
          <w:ilvl w:val="1"/>
          <w:numId w:val="13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47" w:author="wangq" w:date="2017-08-21T17:25:00Z">
          <w:pPr>
            <w:pStyle w:val="afb"/>
            <w:numPr>
              <w:ilvl w:val="1"/>
              <w:numId w:val="15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2100" w:firstLineChars="0" w:hanging="420"/>
            <w:jc w:val="left"/>
          </w:pPr>
        </w:pPrChange>
      </w:pPr>
      <w:r>
        <w:rPr>
          <w:rFonts w:ascii="宋体" w:hAnsi="宋体" w:hint="eastAsia"/>
          <w:kern w:val="0"/>
          <w:sz w:val="24"/>
          <w:szCs w:val="21"/>
        </w:rPr>
        <w:t>推送</w:t>
      </w:r>
      <w:r>
        <w:rPr>
          <w:rFonts w:ascii="宋体" w:hAnsi="宋体"/>
          <w:kern w:val="0"/>
          <w:sz w:val="24"/>
          <w:szCs w:val="21"/>
        </w:rPr>
        <w:t>时，同一客户推送</w:t>
      </w:r>
      <w:r>
        <w:rPr>
          <w:rFonts w:ascii="宋体" w:hAnsi="宋体" w:hint="eastAsia"/>
          <w:kern w:val="0"/>
          <w:sz w:val="24"/>
          <w:szCs w:val="21"/>
        </w:rPr>
        <w:t>到</w:t>
      </w:r>
      <w:r>
        <w:rPr>
          <w:rFonts w:ascii="宋体" w:hAnsi="宋体"/>
          <w:kern w:val="0"/>
          <w:sz w:val="24"/>
          <w:szCs w:val="21"/>
        </w:rPr>
        <w:t>不同资</w:t>
      </w:r>
      <w:r>
        <w:rPr>
          <w:rFonts w:ascii="宋体" w:hAnsi="宋体" w:hint="eastAsia"/>
          <w:kern w:val="0"/>
          <w:sz w:val="24"/>
          <w:szCs w:val="21"/>
        </w:rPr>
        <w:t>方</w:t>
      </w:r>
      <w:r>
        <w:rPr>
          <w:rFonts w:ascii="宋体" w:hAnsi="宋体"/>
          <w:kern w:val="0"/>
          <w:sz w:val="24"/>
          <w:szCs w:val="21"/>
        </w:rPr>
        <w:t>，针对当</w:t>
      </w:r>
      <w:r>
        <w:rPr>
          <w:rFonts w:ascii="宋体" w:hAnsi="宋体" w:hint="eastAsia"/>
          <w:kern w:val="0"/>
          <w:sz w:val="24"/>
          <w:szCs w:val="21"/>
        </w:rPr>
        <w:t>日推送</w:t>
      </w:r>
      <w:r>
        <w:rPr>
          <w:rFonts w:ascii="宋体" w:hAnsi="宋体"/>
          <w:kern w:val="0"/>
          <w:sz w:val="24"/>
          <w:szCs w:val="21"/>
        </w:rPr>
        <w:t>的资方提示客户</w:t>
      </w:r>
      <w:r>
        <w:rPr>
          <w:rFonts w:ascii="宋体" w:hAnsi="宋体" w:hint="eastAsia"/>
          <w:kern w:val="0"/>
          <w:sz w:val="24"/>
          <w:szCs w:val="21"/>
        </w:rPr>
        <w:t>潜在</w:t>
      </w:r>
      <w:r>
        <w:rPr>
          <w:rFonts w:ascii="宋体" w:hAnsi="宋体"/>
          <w:kern w:val="0"/>
          <w:sz w:val="24"/>
          <w:szCs w:val="21"/>
        </w:rPr>
        <w:t>风险</w:t>
      </w:r>
      <w:r>
        <w:rPr>
          <w:rFonts w:ascii="宋体" w:hAnsi="宋体" w:hint="eastAsia"/>
          <w:kern w:val="0"/>
          <w:sz w:val="24"/>
          <w:szCs w:val="21"/>
        </w:rPr>
        <w:t>。</w:t>
      </w:r>
    </w:p>
    <w:p w14:paraId="2B239195" w14:textId="3E058024" w:rsidR="006C05C9" w:rsidRDefault="006C05C9">
      <w:pPr>
        <w:pStyle w:val="afb"/>
        <w:numPr>
          <w:ilvl w:val="0"/>
          <w:numId w:val="13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48" w:author="wangq" w:date="2017-08-21T17:25:00Z">
          <w:pPr>
            <w:pStyle w:val="afb"/>
            <w:numPr>
              <w:numId w:val="15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返回</w:t>
      </w:r>
      <w:r>
        <w:rPr>
          <w:rFonts w:ascii="宋体" w:hAnsi="宋体"/>
          <w:kern w:val="0"/>
          <w:sz w:val="24"/>
          <w:szCs w:val="21"/>
        </w:rPr>
        <w:t>操作信息</w:t>
      </w:r>
    </w:p>
    <w:p w14:paraId="43ACE9B1" w14:textId="77777777" w:rsidR="00227268" w:rsidRPr="00C3467F" w:rsidRDefault="00227268" w:rsidP="003E6020">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72E7BC8D" w14:textId="77777777" w:rsidR="003E6020" w:rsidRPr="00F9212D" w:rsidRDefault="003E6020" w:rsidP="003E6020">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543F39" w:rsidRPr="00736667" w14:paraId="0A455800" w14:textId="77777777" w:rsidTr="002B4774">
        <w:tc>
          <w:tcPr>
            <w:tcW w:w="1559" w:type="dxa"/>
            <w:shd w:val="clear" w:color="auto" w:fill="E0E0E0"/>
          </w:tcPr>
          <w:p w14:paraId="059B9056" w14:textId="77777777" w:rsidR="00543F39" w:rsidRPr="00736667" w:rsidRDefault="00543F39" w:rsidP="006B7613">
            <w:pPr>
              <w:jc w:val="center"/>
              <w:rPr>
                <w:b/>
                <w:snapToGrid w:val="0"/>
                <w:kern w:val="0"/>
              </w:rPr>
            </w:pPr>
            <w:r w:rsidRPr="00736667">
              <w:rPr>
                <w:rFonts w:hint="eastAsia"/>
                <w:b/>
                <w:snapToGrid w:val="0"/>
                <w:kern w:val="0"/>
              </w:rPr>
              <w:t>输入要素</w:t>
            </w:r>
          </w:p>
        </w:tc>
        <w:tc>
          <w:tcPr>
            <w:tcW w:w="1701" w:type="dxa"/>
            <w:shd w:val="clear" w:color="auto" w:fill="E0E0E0"/>
          </w:tcPr>
          <w:p w14:paraId="3BFCE4C5" w14:textId="77777777" w:rsidR="00543F39" w:rsidRPr="00736667" w:rsidRDefault="00543F39" w:rsidP="006B7613">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FE135E0" w14:textId="77777777" w:rsidR="00543F39" w:rsidRPr="00736667" w:rsidRDefault="00543F39" w:rsidP="006B7613">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DDCCA30" w14:textId="77777777" w:rsidR="00543F39" w:rsidRPr="00736667" w:rsidRDefault="00543F39" w:rsidP="006B7613">
            <w:pPr>
              <w:jc w:val="center"/>
              <w:rPr>
                <w:b/>
                <w:snapToGrid w:val="0"/>
                <w:kern w:val="0"/>
              </w:rPr>
            </w:pPr>
            <w:r w:rsidRPr="00736667">
              <w:rPr>
                <w:rFonts w:hint="eastAsia"/>
                <w:b/>
                <w:snapToGrid w:val="0"/>
                <w:kern w:val="0"/>
              </w:rPr>
              <w:t>备注</w:t>
            </w:r>
          </w:p>
        </w:tc>
      </w:tr>
      <w:tr w:rsidR="00543F39" w:rsidRPr="00736667" w14:paraId="57B20A4E" w14:textId="77777777" w:rsidTr="002B4774">
        <w:tc>
          <w:tcPr>
            <w:tcW w:w="1559" w:type="dxa"/>
            <w:shd w:val="clear" w:color="auto" w:fill="auto"/>
          </w:tcPr>
          <w:p w14:paraId="214DB332" w14:textId="77777777" w:rsidR="00543F39" w:rsidRPr="00736667" w:rsidRDefault="00543F39" w:rsidP="006B7613">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701" w:type="dxa"/>
            <w:shd w:val="clear" w:color="auto" w:fill="auto"/>
          </w:tcPr>
          <w:p w14:paraId="3CE04BAC" w14:textId="77777777" w:rsidR="00543F39" w:rsidRPr="00736667" w:rsidRDefault="00543F39" w:rsidP="006B7613">
            <w:pPr>
              <w:jc w:val="left"/>
              <w:rPr>
                <w:rFonts w:ascii="宋体" w:hAnsi="宋体"/>
                <w:snapToGrid w:val="0"/>
                <w:kern w:val="0"/>
              </w:rPr>
            </w:pPr>
          </w:p>
        </w:tc>
        <w:tc>
          <w:tcPr>
            <w:tcW w:w="1134" w:type="dxa"/>
            <w:shd w:val="clear" w:color="auto" w:fill="auto"/>
          </w:tcPr>
          <w:p w14:paraId="03C3DC68" w14:textId="77777777" w:rsidR="00543F39" w:rsidRPr="00736667" w:rsidRDefault="00543F3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BEB29DF" w14:textId="77777777" w:rsidR="00543F39" w:rsidRPr="00736667" w:rsidRDefault="00543F39" w:rsidP="006B7613">
            <w:pPr>
              <w:jc w:val="left"/>
              <w:rPr>
                <w:rFonts w:ascii="宋体" w:hAnsi="宋体"/>
                <w:snapToGrid w:val="0"/>
                <w:kern w:val="0"/>
              </w:rPr>
            </w:pPr>
          </w:p>
        </w:tc>
      </w:tr>
      <w:tr w:rsidR="00543F39" w:rsidRPr="00736667" w14:paraId="2008C437" w14:textId="77777777" w:rsidTr="002B4774">
        <w:tc>
          <w:tcPr>
            <w:tcW w:w="1559" w:type="dxa"/>
            <w:shd w:val="clear" w:color="auto" w:fill="auto"/>
          </w:tcPr>
          <w:p w14:paraId="64423850" w14:textId="77777777" w:rsidR="00543F39" w:rsidRPr="00736667" w:rsidRDefault="00543F39" w:rsidP="006B7613">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w:t>
            </w:r>
            <w:r>
              <w:rPr>
                <w:rFonts w:ascii="宋体" w:hAnsi="宋体" w:hint="eastAsia"/>
                <w:snapToGrid w:val="0"/>
                <w:kern w:val="0"/>
              </w:rPr>
              <w:t>唯一</w:t>
            </w:r>
            <w:r>
              <w:rPr>
                <w:rFonts w:ascii="宋体" w:hAnsi="宋体"/>
                <w:snapToGrid w:val="0"/>
                <w:kern w:val="0"/>
              </w:rPr>
              <w:t>标识</w:t>
            </w:r>
          </w:p>
        </w:tc>
        <w:tc>
          <w:tcPr>
            <w:tcW w:w="1701" w:type="dxa"/>
            <w:shd w:val="clear" w:color="auto" w:fill="auto"/>
          </w:tcPr>
          <w:p w14:paraId="5B773711" w14:textId="77777777" w:rsidR="00543F39" w:rsidRPr="00736667" w:rsidRDefault="00543F39" w:rsidP="006B7613">
            <w:pPr>
              <w:jc w:val="left"/>
              <w:rPr>
                <w:rFonts w:ascii="宋体" w:hAnsi="宋体"/>
                <w:snapToGrid w:val="0"/>
                <w:kern w:val="0"/>
              </w:rPr>
            </w:pPr>
          </w:p>
        </w:tc>
        <w:tc>
          <w:tcPr>
            <w:tcW w:w="1134" w:type="dxa"/>
            <w:shd w:val="clear" w:color="auto" w:fill="auto"/>
          </w:tcPr>
          <w:p w14:paraId="0788777F" w14:textId="77777777" w:rsidR="00543F39" w:rsidRPr="00736667" w:rsidRDefault="00543F3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95D0154" w14:textId="77777777" w:rsidR="00543F39" w:rsidRPr="00736667" w:rsidRDefault="00543F39" w:rsidP="006B7613">
            <w:pPr>
              <w:jc w:val="left"/>
              <w:rPr>
                <w:rFonts w:ascii="宋体" w:hAnsi="宋体"/>
                <w:snapToGrid w:val="0"/>
                <w:kern w:val="0"/>
              </w:rPr>
            </w:pPr>
          </w:p>
        </w:tc>
      </w:tr>
      <w:tr w:rsidR="00543F39" w:rsidRPr="00736667" w14:paraId="1580032B" w14:textId="77777777" w:rsidTr="002B4774">
        <w:tc>
          <w:tcPr>
            <w:tcW w:w="1559" w:type="dxa"/>
            <w:shd w:val="clear" w:color="auto" w:fill="auto"/>
          </w:tcPr>
          <w:p w14:paraId="1AF6ABA5" w14:textId="04AECD48" w:rsidR="00543F39" w:rsidRPr="006E5E43" w:rsidRDefault="00543F39" w:rsidP="006B7613">
            <w:pPr>
              <w:jc w:val="left"/>
            </w:pPr>
            <w:r>
              <w:rPr>
                <w:rFonts w:hint="eastAsia"/>
              </w:rPr>
              <w:lastRenderedPageBreak/>
              <w:t>产品</w:t>
            </w:r>
            <w:r>
              <w:t>唯一标识</w:t>
            </w:r>
          </w:p>
        </w:tc>
        <w:tc>
          <w:tcPr>
            <w:tcW w:w="1701" w:type="dxa"/>
            <w:shd w:val="clear" w:color="auto" w:fill="auto"/>
          </w:tcPr>
          <w:p w14:paraId="04239EB4" w14:textId="77777777" w:rsidR="00543F39" w:rsidRPr="006E5E43" w:rsidRDefault="00543F39" w:rsidP="006B7613">
            <w:pPr>
              <w:jc w:val="left"/>
            </w:pPr>
          </w:p>
        </w:tc>
        <w:tc>
          <w:tcPr>
            <w:tcW w:w="1134" w:type="dxa"/>
            <w:shd w:val="clear" w:color="auto" w:fill="auto"/>
          </w:tcPr>
          <w:p w14:paraId="658C16FC" w14:textId="77777777" w:rsidR="00543F39" w:rsidRPr="006E5E43" w:rsidRDefault="00543F39" w:rsidP="006B7613">
            <w:pPr>
              <w:jc w:val="left"/>
            </w:pPr>
            <w:r>
              <w:rPr>
                <w:rFonts w:hint="eastAsia"/>
              </w:rPr>
              <w:t>Y</w:t>
            </w:r>
          </w:p>
        </w:tc>
        <w:tc>
          <w:tcPr>
            <w:tcW w:w="3119" w:type="dxa"/>
            <w:shd w:val="clear" w:color="auto" w:fill="auto"/>
          </w:tcPr>
          <w:p w14:paraId="4A5AB935" w14:textId="77777777" w:rsidR="00543F39" w:rsidRPr="00736667" w:rsidRDefault="00543F39" w:rsidP="006B7613">
            <w:pPr>
              <w:jc w:val="left"/>
              <w:rPr>
                <w:rFonts w:ascii="宋体" w:hAnsi="宋体"/>
                <w:snapToGrid w:val="0"/>
                <w:kern w:val="0"/>
              </w:rPr>
            </w:pPr>
          </w:p>
        </w:tc>
      </w:tr>
      <w:tr w:rsidR="00543F39" w:rsidRPr="00736667" w14:paraId="622B3651" w14:textId="77777777" w:rsidTr="002B4774">
        <w:tc>
          <w:tcPr>
            <w:tcW w:w="1559" w:type="dxa"/>
            <w:shd w:val="clear" w:color="auto" w:fill="auto"/>
          </w:tcPr>
          <w:p w14:paraId="6B064516" w14:textId="03A3A698" w:rsidR="00543F39" w:rsidRDefault="00543F39" w:rsidP="006B7613">
            <w:pPr>
              <w:jc w:val="left"/>
            </w:pPr>
            <w:r>
              <w:rPr>
                <w:rFonts w:hint="eastAsia"/>
              </w:rPr>
              <w:t>借</w:t>
            </w:r>
            <w:r>
              <w:t>款人名称</w:t>
            </w:r>
          </w:p>
        </w:tc>
        <w:tc>
          <w:tcPr>
            <w:tcW w:w="1701" w:type="dxa"/>
            <w:shd w:val="clear" w:color="auto" w:fill="auto"/>
          </w:tcPr>
          <w:p w14:paraId="6A954D3C" w14:textId="77777777" w:rsidR="00543F39" w:rsidRPr="006E5E43" w:rsidRDefault="00543F39" w:rsidP="006B7613">
            <w:pPr>
              <w:jc w:val="left"/>
            </w:pPr>
          </w:p>
        </w:tc>
        <w:tc>
          <w:tcPr>
            <w:tcW w:w="1134" w:type="dxa"/>
            <w:shd w:val="clear" w:color="auto" w:fill="auto"/>
          </w:tcPr>
          <w:p w14:paraId="7CC0D487" w14:textId="77777777" w:rsidR="00543F39" w:rsidRDefault="00543F39" w:rsidP="006B7613">
            <w:pPr>
              <w:jc w:val="left"/>
            </w:pPr>
            <w:r>
              <w:rPr>
                <w:rFonts w:hint="eastAsia"/>
              </w:rPr>
              <w:t>Y</w:t>
            </w:r>
          </w:p>
        </w:tc>
        <w:tc>
          <w:tcPr>
            <w:tcW w:w="3119" w:type="dxa"/>
            <w:shd w:val="clear" w:color="auto" w:fill="auto"/>
          </w:tcPr>
          <w:p w14:paraId="0CA6482A" w14:textId="77777777" w:rsidR="00543F39" w:rsidRPr="00736667" w:rsidRDefault="00543F39" w:rsidP="006B7613">
            <w:pPr>
              <w:jc w:val="left"/>
              <w:rPr>
                <w:rFonts w:ascii="宋体" w:hAnsi="宋体"/>
                <w:snapToGrid w:val="0"/>
                <w:kern w:val="0"/>
              </w:rPr>
            </w:pPr>
          </w:p>
        </w:tc>
      </w:tr>
      <w:tr w:rsidR="00CE5626" w:rsidRPr="00736667" w14:paraId="5B796537" w14:textId="77777777" w:rsidTr="002B4774">
        <w:tc>
          <w:tcPr>
            <w:tcW w:w="1559" w:type="dxa"/>
            <w:shd w:val="clear" w:color="auto" w:fill="auto"/>
          </w:tcPr>
          <w:p w14:paraId="10D2290A" w14:textId="79BCA6C2" w:rsidR="00CE5626" w:rsidRDefault="00CE5626" w:rsidP="006B7613">
            <w:pPr>
              <w:jc w:val="left"/>
            </w:pPr>
            <w:r>
              <w:rPr>
                <w:rFonts w:hint="eastAsia"/>
              </w:rPr>
              <w:t>借款</w:t>
            </w:r>
            <w:r>
              <w:t>人手机号</w:t>
            </w:r>
          </w:p>
        </w:tc>
        <w:tc>
          <w:tcPr>
            <w:tcW w:w="1701" w:type="dxa"/>
            <w:shd w:val="clear" w:color="auto" w:fill="auto"/>
          </w:tcPr>
          <w:p w14:paraId="697D1290" w14:textId="77777777" w:rsidR="00CE5626" w:rsidRPr="006E5E43" w:rsidRDefault="00CE5626" w:rsidP="006B7613">
            <w:pPr>
              <w:jc w:val="left"/>
            </w:pPr>
          </w:p>
        </w:tc>
        <w:tc>
          <w:tcPr>
            <w:tcW w:w="1134" w:type="dxa"/>
            <w:shd w:val="clear" w:color="auto" w:fill="auto"/>
          </w:tcPr>
          <w:p w14:paraId="7E3E0569" w14:textId="555663E6" w:rsidR="00CE5626" w:rsidRDefault="00CE5626" w:rsidP="006B7613">
            <w:pPr>
              <w:jc w:val="left"/>
            </w:pPr>
            <w:r>
              <w:rPr>
                <w:rFonts w:hint="eastAsia"/>
              </w:rPr>
              <w:t>Y</w:t>
            </w:r>
          </w:p>
        </w:tc>
        <w:tc>
          <w:tcPr>
            <w:tcW w:w="3119" w:type="dxa"/>
            <w:shd w:val="clear" w:color="auto" w:fill="auto"/>
          </w:tcPr>
          <w:p w14:paraId="2C628AF3" w14:textId="77777777" w:rsidR="00CE5626" w:rsidRPr="00736667" w:rsidRDefault="00CE5626" w:rsidP="006B7613">
            <w:pPr>
              <w:jc w:val="left"/>
              <w:rPr>
                <w:rFonts w:ascii="宋体" w:hAnsi="宋体"/>
                <w:snapToGrid w:val="0"/>
                <w:kern w:val="0"/>
              </w:rPr>
            </w:pPr>
          </w:p>
        </w:tc>
      </w:tr>
      <w:tr w:rsidR="00543F39" w:rsidRPr="00736667" w14:paraId="529F3D97" w14:textId="77777777" w:rsidTr="002B4774">
        <w:tc>
          <w:tcPr>
            <w:tcW w:w="1559" w:type="dxa"/>
            <w:shd w:val="clear" w:color="auto" w:fill="auto"/>
          </w:tcPr>
          <w:p w14:paraId="2ECFB112" w14:textId="4F335CD2" w:rsidR="00543F39" w:rsidRDefault="00543F39" w:rsidP="006B7613">
            <w:pPr>
              <w:jc w:val="left"/>
            </w:pPr>
            <w:r>
              <w:rPr>
                <w:rFonts w:hint="eastAsia"/>
              </w:rPr>
              <w:t>身份</w:t>
            </w:r>
            <w:r>
              <w:t>证号</w:t>
            </w:r>
          </w:p>
        </w:tc>
        <w:tc>
          <w:tcPr>
            <w:tcW w:w="1701" w:type="dxa"/>
            <w:shd w:val="clear" w:color="auto" w:fill="auto"/>
          </w:tcPr>
          <w:p w14:paraId="70C8CBBD" w14:textId="77777777" w:rsidR="00543F39" w:rsidRPr="006E5E43" w:rsidRDefault="00543F39" w:rsidP="006B7613">
            <w:pPr>
              <w:jc w:val="left"/>
            </w:pPr>
          </w:p>
        </w:tc>
        <w:tc>
          <w:tcPr>
            <w:tcW w:w="1134" w:type="dxa"/>
            <w:shd w:val="clear" w:color="auto" w:fill="auto"/>
          </w:tcPr>
          <w:p w14:paraId="623D0772" w14:textId="77777777" w:rsidR="00543F39" w:rsidRDefault="00543F39" w:rsidP="006B7613">
            <w:pPr>
              <w:jc w:val="left"/>
            </w:pPr>
            <w:r>
              <w:rPr>
                <w:rFonts w:hint="eastAsia"/>
              </w:rPr>
              <w:t>Y</w:t>
            </w:r>
          </w:p>
        </w:tc>
        <w:tc>
          <w:tcPr>
            <w:tcW w:w="3119" w:type="dxa"/>
            <w:shd w:val="clear" w:color="auto" w:fill="auto"/>
          </w:tcPr>
          <w:p w14:paraId="5A538EEF" w14:textId="77777777" w:rsidR="00543F39" w:rsidRPr="00736667" w:rsidRDefault="00543F39" w:rsidP="006B7613">
            <w:pPr>
              <w:jc w:val="left"/>
              <w:rPr>
                <w:rFonts w:ascii="宋体" w:hAnsi="宋体"/>
                <w:snapToGrid w:val="0"/>
                <w:kern w:val="0"/>
              </w:rPr>
            </w:pPr>
          </w:p>
        </w:tc>
      </w:tr>
      <w:tr w:rsidR="00543F39" w:rsidRPr="00736667" w14:paraId="5372F339" w14:textId="77777777" w:rsidTr="002B4774">
        <w:tc>
          <w:tcPr>
            <w:tcW w:w="1559" w:type="dxa"/>
            <w:shd w:val="clear" w:color="auto" w:fill="auto"/>
          </w:tcPr>
          <w:p w14:paraId="420AB0BB" w14:textId="42535862" w:rsidR="00543F39" w:rsidRDefault="00543F39" w:rsidP="006B7613">
            <w:pPr>
              <w:jc w:val="left"/>
            </w:pPr>
            <w:r>
              <w:rPr>
                <w:rFonts w:hint="eastAsia"/>
              </w:rPr>
              <w:t>婚姻</w:t>
            </w:r>
            <w:r>
              <w:t>状态</w:t>
            </w:r>
          </w:p>
        </w:tc>
        <w:tc>
          <w:tcPr>
            <w:tcW w:w="1701" w:type="dxa"/>
            <w:shd w:val="clear" w:color="auto" w:fill="auto"/>
          </w:tcPr>
          <w:p w14:paraId="2F2ADED6" w14:textId="77777777" w:rsidR="00543F39" w:rsidRPr="006E5E43" w:rsidRDefault="00543F39" w:rsidP="006B7613">
            <w:pPr>
              <w:jc w:val="left"/>
            </w:pPr>
          </w:p>
        </w:tc>
        <w:tc>
          <w:tcPr>
            <w:tcW w:w="1134" w:type="dxa"/>
            <w:shd w:val="clear" w:color="auto" w:fill="auto"/>
          </w:tcPr>
          <w:p w14:paraId="1AB3769C" w14:textId="77777777" w:rsidR="00543F39" w:rsidRDefault="00543F39" w:rsidP="006B7613">
            <w:pPr>
              <w:jc w:val="left"/>
            </w:pPr>
            <w:r>
              <w:rPr>
                <w:rFonts w:hint="eastAsia"/>
              </w:rPr>
              <w:t>Y</w:t>
            </w:r>
          </w:p>
        </w:tc>
        <w:tc>
          <w:tcPr>
            <w:tcW w:w="3119" w:type="dxa"/>
            <w:shd w:val="clear" w:color="auto" w:fill="auto"/>
          </w:tcPr>
          <w:p w14:paraId="71DA015B" w14:textId="77777777" w:rsidR="00543F39" w:rsidRPr="00736667" w:rsidRDefault="00543F39" w:rsidP="006B7613">
            <w:pPr>
              <w:jc w:val="left"/>
              <w:rPr>
                <w:rFonts w:ascii="宋体" w:hAnsi="宋体"/>
                <w:snapToGrid w:val="0"/>
                <w:kern w:val="0"/>
              </w:rPr>
            </w:pPr>
          </w:p>
        </w:tc>
      </w:tr>
      <w:tr w:rsidR="00543F39" w:rsidRPr="00736667" w14:paraId="14ADC4AF" w14:textId="77777777" w:rsidTr="002B4774">
        <w:tc>
          <w:tcPr>
            <w:tcW w:w="1559" w:type="dxa"/>
            <w:shd w:val="clear" w:color="auto" w:fill="auto"/>
          </w:tcPr>
          <w:p w14:paraId="7BE9B296" w14:textId="55F12E6B" w:rsidR="00543F39" w:rsidRDefault="00543F39" w:rsidP="006B7613">
            <w:pPr>
              <w:jc w:val="left"/>
            </w:pPr>
            <w:r>
              <w:rPr>
                <w:rFonts w:hint="eastAsia"/>
              </w:rPr>
              <w:t>职业</w:t>
            </w:r>
            <w:r>
              <w:t>类别</w:t>
            </w:r>
          </w:p>
        </w:tc>
        <w:tc>
          <w:tcPr>
            <w:tcW w:w="1701" w:type="dxa"/>
            <w:shd w:val="clear" w:color="auto" w:fill="auto"/>
          </w:tcPr>
          <w:p w14:paraId="4F751F60" w14:textId="77777777" w:rsidR="00543F39" w:rsidRPr="006E5E43" w:rsidRDefault="00543F39" w:rsidP="006B7613">
            <w:pPr>
              <w:jc w:val="left"/>
            </w:pPr>
          </w:p>
        </w:tc>
        <w:tc>
          <w:tcPr>
            <w:tcW w:w="1134" w:type="dxa"/>
            <w:shd w:val="clear" w:color="auto" w:fill="auto"/>
          </w:tcPr>
          <w:p w14:paraId="5B417B84" w14:textId="77777777" w:rsidR="00543F39" w:rsidRDefault="00543F39" w:rsidP="006B7613">
            <w:pPr>
              <w:jc w:val="left"/>
            </w:pPr>
            <w:r>
              <w:rPr>
                <w:rFonts w:hint="eastAsia"/>
              </w:rPr>
              <w:t>Y</w:t>
            </w:r>
          </w:p>
        </w:tc>
        <w:tc>
          <w:tcPr>
            <w:tcW w:w="3119" w:type="dxa"/>
            <w:shd w:val="clear" w:color="auto" w:fill="auto"/>
          </w:tcPr>
          <w:p w14:paraId="7A2C6864" w14:textId="77777777" w:rsidR="00543F39" w:rsidRPr="00736667" w:rsidRDefault="00543F39" w:rsidP="006B7613">
            <w:pPr>
              <w:jc w:val="left"/>
              <w:rPr>
                <w:rFonts w:ascii="宋体" w:hAnsi="宋体"/>
                <w:snapToGrid w:val="0"/>
                <w:kern w:val="0"/>
              </w:rPr>
            </w:pPr>
          </w:p>
        </w:tc>
      </w:tr>
      <w:tr w:rsidR="002B4774" w14:paraId="2A090981" w14:textId="77777777" w:rsidTr="002B4774">
        <w:tblPrEx>
          <w:tblLook w:val="0000" w:firstRow="0" w:lastRow="0" w:firstColumn="0" w:lastColumn="0" w:noHBand="0" w:noVBand="0"/>
        </w:tblPrEx>
        <w:tc>
          <w:tcPr>
            <w:tcW w:w="1559" w:type="dxa"/>
          </w:tcPr>
          <w:p w14:paraId="7AC039D6"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借</w:t>
            </w:r>
            <w:r>
              <w:rPr>
                <w:rFonts w:ascii="宋体" w:hAnsi="宋体"/>
                <w:snapToGrid w:val="0"/>
                <w:kern w:val="0"/>
              </w:rPr>
              <w:t>款</w:t>
            </w:r>
            <w:r>
              <w:rPr>
                <w:rFonts w:ascii="宋体" w:hAnsi="宋体" w:hint="eastAsia"/>
                <w:snapToGrid w:val="0"/>
                <w:kern w:val="0"/>
              </w:rPr>
              <w:t>金额</w:t>
            </w:r>
          </w:p>
        </w:tc>
        <w:tc>
          <w:tcPr>
            <w:tcW w:w="1701" w:type="dxa"/>
          </w:tcPr>
          <w:p w14:paraId="3B77B7E2" w14:textId="77777777" w:rsidR="002B4774" w:rsidRDefault="002B4774" w:rsidP="006B113C">
            <w:pPr>
              <w:jc w:val="center"/>
              <w:rPr>
                <w:rFonts w:ascii="宋体" w:hAnsi="宋体"/>
                <w:snapToGrid w:val="0"/>
                <w:kern w:val="0"/>
              </w:rPr>
            </w:pPr>
          </w:p>
        </w:tc>
        <w:tc>
          <w:tcPr>
            <w:tcW w:w="1134" w:type="dxa"/>
          </w:tcPr>
          <w:p w14:paraId="7AD63DBA" w14:textId="77777777" w:rsidR="002B4774" w:rsidRDefault="002B4774" w:rsidP="006B113C">
            <w:pPr>
              <w:jc w:val="center"/>
              <w:rPr>
                <w:rFonts w:ascii="宋体" w:hAnsi="宋体"/>
                <w:snapToGrid w:val="0"/>
                <w:kern w:val="0"/>
              </w:rPr>
            </w:pPr>
            <w:r>
              <w:rPr>
                <w:rFonts w:ascii="宋体" w:hAnsi="宋体" w:hint="eastAsia"/>
                <w:snapToGrid w:val="0"/>
                <w:kern w:val="0"/>
              </w:rPr>
              <w:t>Y</w:t>
            </w:r>
          </w:p>
        </w:tc>
        <w:tc>
          <w:tcPr>
            <w:tcW w:w="3119" w:type="dxa"/>
          </w:tcPr>
          <w:p w14:paraId="080B069A" w14:textId="77777777" w:rsidR="002B4774" w:rsidRDefault="002B4774" w:rsidP="006B113C">
            <w:pPr>
              <w:jc w:val="center"/>
              <w:rPr>
                <w:rFonts w:ascii="宋体" w:hAnsi="宋体"/>
                <w:snapToGrid w:val="0"/>
                <w:kern w:val="0"/>
              </w:rPr>
            </w:pPr>
          </w:p>
        </w:tc>
      </w:tr>
      <w:tr w:rsidR="002B4774" w14:paraId="625884FD" w14:textId="77777777" w:rsidTr="002B4774">
        <w:tblPrEx>
          <w:tblLook w:val="0000" w:firstRow="0" w:lastRow="0" w:firstColumn="0" w:lastColumn="0" w:noHBand="0" w:noVBand="0"/>
        </w:tblPrEx>
        <w:tc>
          <w:tcPr>
            <w:tcW w:w="1559" w:type="dxa"/>
          </w:tcPr>
          <w:p w14:paraId="37BE5F3F"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期望</w:t>
            </w:r>
            <w:r>
              <w:rPr>
                <w:rFonts w:ascii="宋体" w:hAnsi="宋体"/>
                <w:snapToGrid w:val="0"/>
                <w:kern w:val="0"/>
              </w:rPr>
              <w:t>期限</w:t>
            </w:r>
          </w:p>
        </w:tc>
        <w:tc>
          <w:tcPr>
            <w:tcW w:w="1701" w:type="dxa"/>
          </w:tcPr>
          <w:p w14:paraId="1D58D55F" w14:textId="77777777" w:rsidR="002B4774" w:rsidRDefault="002B4774" w:rsidP="006B113C">
            <w:pPr>
              <w:jc w:val="center"/>
              <w:rPr>
                <w:rFonts w:ascii="宋体" w:hAnsi="宋体"/>
                <w:snapToGrid w:val="0"/>
                <w:kern w:val="0"/>
              </w:rPr>
            </w:pPr>
          </w:p>
        </w:tc>
        <w:tc>
          <w:tcPr>
            <w:tcW w:w="1134" w:type="dxa"/>
          </w:tcPr>
          <w:p w14:paraId="73FE5D0C" w14:textId="77777777" w:rsidR="002B4774" w:rsidRDefault="002B4774" w:rsidP="006B113C">
            <w:pPr>
              <w:jc w:val="center"/>
              <w:rPr>
                <w:rFonts w:ascii="宋体" w:hAnsi="宋体"/>
                <w:snapToGrid w:val="0"/>
                <w:kern w:val="0"/>
              </w:rPr>
            </w:pPr>
            <w:r>
              <w:rPr>
                <w:rFonts w:ascii="宋体" w:hAnsi="宋体" w:hint="eastAsia"/>
                <w:snapToGrid w:val="0"/>
                <w:kern w:val="0"/>
              </w:rPr>
              <w:t>Y</w:t>
            </w:r>
          </w:p>
        </w:tc>
        <w:tc>
          <w:tcPr>
            <w:tcW w:w="3119" w:type="dxa"/>
          </w:tcPr>
          <w:p w14:paraId="004496C4" w14:textId="77777777" w:rsidR="002B4774" w:rsidRDefault="002B4774" w:rsidP="006B113C">
            <w:pPr>
              <w:jc w:val="center"/>
              <w:rPr>
                <w:rFonts w:ascii="宋体" w:hAnsi="宋体"/>
                <w:snapToGrid w:val="0"/>
                <w:kern w:val="0"/>
              </w:rPr>
            </w:pPr>
          </w:p>
        </w:tc>
      </w:tr>
      <w:tr w:rsidR="002B4774" w14:paraId="410F7982" w14:textId="77777777" w:rsidTr="002B4774">
        <w:tblPrEx>
          <w:tblLook w:val="0000" w:firstRow="0" w:lastRow="0" w:firstColumn="0" w:lastColumn="0" w:noHBand="0" w:noVBand="0"/>
        </w:tblPrEx>
        <w:tc>
          <w:tcPr>
            <w:tcW w:w="1559" w:type="dxa"/>
          </w:tcPr>
          <w:p w14:paraId="78F2C90E"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期望</w:t>
            </w:r>
            <w:r>
              <w:rPr>
                <w:rFonts w:ascii="宋体" w:hAnsi="宋体"/>
                <w:snapToGrid w:val="0"/>
                <w:kern w:val="0"/>
              </w:rPr>
              <w:t>利率</w:t>
            </w:r>
          </w:p>
        </w:tc>
        <w:tc>
          <w:tcPr>
            <w:tcW w:w="1701" w:type="dxa"/>
          </w:tcPr>
          <w:p w14:paraId="151822F0" w14:textId="77777777" w:rsidR="002B4774" w:rsidRDefault="002B4774" w:rsidP="006B113C">
            <w:pPr>
              <w:jc w:val="center"/>
              <w:rPr>
                <w:rFonts w:ascii="宋体" w:hAnsi="宋体"/>
                <w:snapToGrid w:val="0"/>
                <w:kern w:val="0"/>
              </w:rPr>
            </w:pPr>
          </w:p>
        </w:tc>
        <w:tc>
          <w:tcPr>
            <w:tcW w:w="1134" w:type="dxa"/>
          </w:tcPr>
          <w:p w14:paraId="5A01069C" w14:textId="77777777" w:rsidR="002B4774" w:rsidRDefault="002B4774" w:rsidP="006B113C">
            <w:pPr>
              <w:jc w:val="center"/>
              <w:rPr>
                <w:rFonts w:ascii="宋体" w:hAnsi="宋体"/>
                <w:snapToGrid w:val="0"/>
                <w:kern w:val="0"/>
              </w:rPr>
            </w:pPr>
            <w:r>
              <w:rPr>
                <w:rFonts w:ascii="宋体" w:hAnsi="宋体" w:hint="eastAsia"/>
                <w:snapToGrid w:val="0"/>
                <w:kern w:val="0"/>
              </w:rPr>
              <w:t>Y</w:t>
            </w:r>
          </w:p>
        </w:tc>
        <w:tc>
          <w:tcPr>
            <w:tcW w:w="3119" w:type="dxa"/>
          </w:tcPr>
          <w:p w14:paraId="74677C10" w14:textId="77777777" w:rsidR="002B4774" w:rsidRDefault="002B4774" w:rsidP="006B113C">
            <w:pPr>
              <w:jc w:val="center"/>
              <w:rPr>
                <w:rFonts w:ascii="宋体" w:hAnsi="宋体"/>
                <w:snapToGrid w:val="0"/>
                <w:kern w:val="0"/>
              </w:rPr>
            </w:pPr>
          </w:p>
        </w:tc>
      </w:tr>
      <w:tr w:rsidR="002B4774" w14:paraId="41AE6CB9" w14:textId="77777777" w:rsidTr="002B4774">
        <w:tblPrEx>
          <w:tblLook w:val="0000" w:firstRow="0" w:lastRow="0" w:firstColumn="0" w:lastColumn="0" w:noHBand="0" w:noVBand="0"/>
        </w:tblPrEx>
        <w:tc>
          <w:tcPr>
            <w:tcW w:w="1559" w:type="dxa"/>
          </w:tcPr>
          <w:p w14:paraId="09B54845"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还款</w:t>
            </w:r>
            <w:r>
              <w:rPr>
                <w:rFonts w:ascii="宋体" w:hAnsi="宋体"/>
                <w:snapToGrid w:val="0"/>
                <w:kern w:val="0"/>
              </w:rPr>
              <w:t>方式</w:t>
            </w:r>
          </w:p>
        </w:tc>
        <w:tc>
          <w:tcPr>
            <w:tcW w:w="1701" w:type="dxa"/>
          </w:tcPr>
          <w:p w14:paraId="0AA242F4" w14:textId="77777777" w:rsidR="002B4774" w:rsidRDefault="002B4774" w:rsidP="006B113C">
            <w:pPr>
              <w:jc w:val="center"/>
              <w:rPr>
                <w:rFonts w:ascii="宋体" w:hAnsi="宋体"/>
                <w:snapToGrid w:val="0"/>
                <w:kern w:val="0"/>
              </w:rPr>
            </w:pPr>
          </w:p>
        </w:tc>
        <w:tc>
          <w:tcPr>
            <w:tcW w:w="1134" w:type="dxa"/>
          </w:tcPr>
          <w:p w14:paraId="0DEF53D9" w14:textId="77777777" w:rsidR="002B4774" w:rsidRDefault="002B4774" w:rsidP="006B113C">
            <w:pPr>
              <w:jc w:val="center"/>
              <w:rPr>
                <w:rFonts w:ascii="宋体" w:hAnsi="宋体"/>
                <w:snapToGrid w:val="0"/>
                <w:kern w:val="0"/>
              </w:rPr>
            </w:pPr>
            <w:r>
              <w:rPr>
                <w:rFonts w:ascii="宋体" w:hAnsi="宋体" w:hint="eastAsia"/>
                <w:snapToGrid w:val="0"/>
                <w:kern w:val="0"/>
              </w:rPr>
              <w:t>Y</w:t>
            </w:r>
          </w:p>
        </w:tc>
        <w:tc>
          <w:tcPr>
            <w:tcW w:w="3119" w:type="dxa"/>
          </w:tcPr>
          <w:p w14:paraId="31707111" w14:textId="77777777" w:rsidR="002B4774" w:rsidRDefault="002B4774" w:rsidP="006B113C">
            <w:pPr>
              <w:jc w:val="center"/>
              <w:rPr>
                <w:rFonts w:ascii="宋体" w:hAnsi="宋体"/>
                <w:snapToGrid w:val="0"/>
                <w:kern w:val="0"/>
              </w:rPr>
            </w:pPr>
          </w:p>
        </w:tc>
      </w:tr>
      <w:tr w:rsidR="002B4774" w14:paraId="377D6B91" w14:textId="77777777" w:rsidTr="002B4774">
        <w:tblPrEx>
          <w:tblLook w:val="0000" w:firstRow="0" w:lastRow="0" w:firstColumn="0" w:lastColumn="0" w:noHBand="0" w:noVBand="0"/>
        </w:tblPrEx>
        <w:tc>
          <w:tcPr>
            <w:tcW w:w="1559" w:type="dxa"/>
          </w:tcPr>
          <w:p w14:paraId="5B8DBCFD"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担保</w:t>
            </w:r>
            <w:r>
              <w:rPr>
                <w:rFonts w:ascii="宋体" w:hAnsi="宋体"/>
                <w:snapToGrid w:val="0"/>
                <w:kern w:val="0"/>
              </w:rPr>
              <w:t>方式</w:t>
            </w:r>
          </w:p>
        </w:tc>
        <w:tc>
          <w:tcPr>
            <w:tcW w:w="1701" w:type="dxa"/>
          </w:tcPr>
          <w:p w14:paraId="67981032" w14:textId="77777777" w:rsidR="002B4774" w:rsidRDefault="002B4774" w:rsidP="006B113C">
            <w:pPr>
              <w:jc w:val="center"/>
              <w:rPr>
                <w:rFonts w:ascii="宋体" w:hAnsi="宋体"/>
                <w:snapToGrid w:val="0"/>
                <w:kern w:val="0"/>
              </w:rPr>
            </w:pPr>
          </w:p>
        </w:tc>
        <w:tc>
          <w:tcPr>
            <w:tcW w:w="1134" w:type="dxa"/>
          </w:tcPr>
          <w:p w14:paraId="4FB249A5" w14:textId="77777777" w:rsidR="002B4774" w:rsidRDefault="002B4774" w:rsidP="006B113C">
            <w:pPr>
              <w:jc w:val="center"/>
              <w:rPr>
                <w:rFonts w:ascii="宋体" w:hAnsi="宋体"/>
                <w:snapToGrid w:val="0"/>
                <w:kern w:val="0"/>
              </w:rPr>
            </w:pPr>
            <w:r>
              <w:rPr>
                <w:rFonts w:ascii="宋体" w:hAnsi="宋体" w:hint="eastAsia"/>
                <w:snapToGrid w:val="0"/>
                <w:kern w:val="0"/>
              </w:rPr>
              <w:t>Y</w:t>
            </w:r>
          </w:p>
        </w:tc>
        <w:tc>
          <w:tcPr>
            <w:tcW w:w="3119" w:type="dxa"/>
          </w:tcPr>
          <w:p w14:paraId="05C025F9" w14:textId="77777777" w:rsidR="002B4774" w:rsidRDefault="002B4774" w:rsidP="006B113C">
            <w:pPr>
              <w:jc w:val="center"/>
              <w:rPr>
                <w:rFonts w:ascii="宋体" w:hAnsi="宋体"/>
                <w:snapToGrid w:val="0"/>
                <w:kern w:val="0"/>
              </w:rPr>
            </w:pPr>
          </w:p>
        </w:tc>
      </w:tr>
      <w:tr w:rsidR="002B4774" w14:paraId="2DE40EF6" w14:textId="77777777" w:rsidTr="002B4774">
        <w:tblPrEx>
          <w:tblLook w:val="0000" w:firstRow="0" w:lastRow="0" w:firstColumn="0" w:lastColumn="0" w:noHBand="0" w:noVBand="0"/>
        </w:tblPrEx>
        <w:tc>
          <w:tcPr>
            <w:tcW w:w="1559" w:type="dxa"/>
          </w:tcPr>
          <w:p w14:paraId="619476A9"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担保</w:t>
            </w:r>
            <w:r>
              <w:rPr>
                <w:rFonts w:ascii="宋体" w:hAnsi="宋体"/>
                <w:snapToGrid w:val="0"/>
                <w:kern w:val="0"/>
              </w:rPr>
              <w:t>类型</w:t>
            </w:r>
          </w:p>
        </w:tc>
        <w:tc>
          <w:tcPr>
            <w:tcW w:w="1701" w:type="dxa"/>
          </w:tcPr>
          <w:p w14:paraId="17991B32" w14:textId="77777777" w:rsidR="002B4774" w:rsidRDefault="002B4774" w:rsidP="006B113C">
            <w:pPr>
              <w:jc w:val="center"/>
              <w:rPr>
                <w:rFonts w:ascii="宋体" w:hAnsi="宋体"/>
                <w:snapToGrid w:val="0"/>
                <w:kern w:val="0"/>
              </w:rPr>
            </w:pPr>
          </w:p>
        </w:tc>
        <w:tc>
          <w:tcPr>
            <w:tcW w:w="1134" w:type="dxa"/>
          </w:tcPr>
          <w:p w14:paraId="67B512EC" w14:textId="77777777" w:rsidR="002B4774" w:rsidRDefault="002B4774" w:rsidP="006B113C">
            <w:pPr>
              <w:jc w:val="center"/>
              <w:rPr>
                <w:rFonts w:ascii="宋体" w:hAnsi="宋体"/>
                <w:snapToGrid w:val="0"/>
                <w:kern w:val="0"/>
              </w:rPr>
            </w:pPr>
            <w:r>
              <w:rPr>
                <w:rFonts w:ascii="宋体" w:hAnsi="宋体" w:hint="eastAsia"/>
                <w:snapToGrid w:val="0"/>
                <w:kern w:val="0"/>
              </w:rPr>
              <w:t>N</w:t>
            </w:r>
          </w:p>
        </w:tc>
        <w:tc>
          <w:tcPr>
            <w:tcW w:w="3119" w:type="dxa"/>
          </w:tcPr>
          <w:p w14:paraId="28A3C5B2" w14:textId="77777777" w:rsidR="002B4774" w:rsidRDefault="002B4774" w:rsidP="006B113C">
            <w:pPr>
              <w:jc w:val="center"/>
              <w:rPr>
                <w:rFonts w:ascii="宋体" w:hAnsi="宋体"/>
                <w:snapToGrid w:val="0"/>
                <w:kern w:val="0"/>
              </w:rPr>
            </w:pPr>
            <w:r>
              <w:rPr>
                <w:rFonts w:ascii="宋体" w:hAnsi="宋体" w:hint="eastAsia"/>
                <w:snapToGrid w:val="0"/>
                <w:kern w:val="0"/>
              </w:rPr>
              <w:t>担保</w:t>
            </w:r>
            <w:r>
              <w:rPr>
                <w:rFonts w:ascii="宋体" w:hAnsi="宋体"/>
                <w:snapToGrid w:val="0"/>
                <w:kern w:val="0"/>
              </w:rPr>
              <w:t>方式为抵押时不能为空</w:t>
            </w:r>
          </w:p>
        </w:tc>
      </w:tr>
      <w:tr w:rsidR="002B4774" w14:paraId="57ECA818" w14:textId="77777777" w:rsidTr="002B4774">
        <w:tblPrEx>
          <w:tblLook w:val="0000" w:firstRow="0" w:lastRow="0" w:firstColumn="0" w:lastColumn="0" w:noHBand="0" w:noVBand="0"/>
        </w:tblPrEx>
        <w:tc>
          <w:tcPr>
            <w:tcW w:w="1559" w:type="dxa"/>
          </w:tcPr>
          <w:p w14:paraId="211ED048" w14:textId="5E28EEBA"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附件信息</w:t>
            </w:r>
          </w:p>
        </w:tc>
        <w:tc>
          <w:tcPr>
            <w:tcW w:w="1701" w:type="dxa"/>
          </w:tcPr>
          <w:p w14:paraId="362916A0" w14:textId="77777777" w:rsidR="002B4774" w:rsidRDefault="002B4774" w:rsidP="006B113C">
            <w:pPr>
              <w:jc w:val="center"/>
              <w:rPr>
                <w:rFonts w:ascii="宋体" w:hAnsi="宋体"/>
                <w:snapToGrid w:val="0"/>
                <w:kern w:val="0"/>
              </w:rPr>
            </w:pPr>
          </w:p>
        </w:tc>
        <w:tc>
          <w:tcPr>
            <w:tcW w:w="1134" w:type="dxa"/>
          </w:tcPr>
          <w:p w14:paraId="6155C201" w14:textId="77777777" w:rsidR="002B4774" w:rsidRDefault="002B4774" w:rsidP="006B113C">
            <w:pPr>
              <w:jc w:val="center"/>
              <w:rPr>
                <w:rFonts w:ascii="宋体" w:hAnsi="宋体"/>
                <w:snapToGrid w:val="0"/>
                <w:kern w:val="0"/>
              </w:rPr>
            </w:pPr>
            <w:r>
              <w:rPr>
                <w:rFonts w:ascii="宋体" w:hAnsi="宋体" w:hint="eastAsia"/>
                <w:snapToGrid w:val="0"/>
                <w:kern w:val="0"/>
              </w:rPr>
              <w:t>N</w:t>
            </w:r>
          </w:p>
        </w:tc>
        <w:tc>
          <w:tcPr>
            <w:tcW w:w="3119" w:type="dxa"/>
          </w:tcPr>
          <w:p w14:paraId="32007DF3" w14:textId="77777777" w:rsidR="002B4774" w:rsidRDefault="002B4774" w:rsidP="006B113C">
            <w:pPr>
              <w:jc w:val="center"/>
              <w:rPr>
                <w:rFonts w:ascii="宋体" w:hAnsi="宋体"/>
                <w:snapToGrid w:val="0"/>
                <w:kern w:val="0"/>
              </w:rPr>
            </w:pPr>
          </w:p>
        </w:tc>
      </w:tr>
      <w:tr w:rsidR="002B4774" w14:paraId="7D6BE8C0" w14:textId="77777777" w:rsidTr="002B4774">
        <w:tblPrEx>
          <w:tblLook w:val="0000" w:firstRow="0" w:lastRow="0" w:firstColumn="0" w:lastColumn="0" w:noHBand="0" w:noVBand="0"/>
        </w:tblPrEx>
        <w:tc>
          <w:tcPr>
            <w:tcW w:w="7513" w:type="dxa"/>
            <w:gridSpan w:val="4"/>
          </w:tcPr>
          <w:p w14:paraId="2CF9923D" w14:textId="77777777" w:rsidR="002B4774" w:rsidRDefault="002B4774" w:rsidP="006B113C">
            <w:pPr>
              <w:jc w:val="center"/>
              <w:rPr>
                <w:rFonts w:ascii="宋体" w:hAnsi="宋体"/>
                <w:snapToGrid w:val="0"/>
                <w:kern w:val="0"/>
              </w:rPr>
            </w:pPr>
            <w:r>
              <w:rPr>
                <w:rFonts w:hint="eastAsia"/>
              </w:rPr>
              <w:t>房产抵押物信息</w:t>
            </w:r>
            <w:r>
              <w:rPr>
                <w:rFonts w:hint="eastAsia"/>
              </w:rPr>
              <w:t>LIST</w:t>
            </w:r>
          </w:p>
        </w:tc>
      </w:tr>
      <w:tr w:rsidR="002B4774" w14:paraId="54F8B138" w14:textId="77777777" w:rsidTr="002B4774">
        <w:tblPrEx>
          <w:tblLook w:val="0000" w:firstRow="0" w:lastRow="0" w:firstColumn="0" w:lastColumn="0" w:noHBand="0" w:noVBand="0"/>
        </w:tblPrEx>
        <w:tc>
          <w:tcPr>
            <w:tcW w:w="1559" w:type="dxa"/>
          </w:tcPr>
          <w:p w14:paraId="2FCD0F9A" w14:textId="77777777" w:rsidR="002B4774" w:rsidRDefault="002B4774" w:rsidP="006B113C">
            <w:pPr>
              <w:jc w:val="center"/>
              <w:rPr>
                <w:rFonts w:ascii="宋体" w:hAnsi="宋体"/>
                <w:snapToGrid w:val="0"/>
                <w:kern w:val="0"/>
              </w:rPr>
            </w:pPr>
            <w:r>
              <w:rPr>
                <w:rFonts w:ascii="宋体" w:hAnsi="宋体" w:hint="eastAsia"/>
                <w:snapToGrid w:val="0"/>
                <w:kern w:val="0"/>
              </w:rPr>
              <w:t xml:space="preserve">  房产证号</w:t>
            </w:r>
          </w:p>
        </w:tc>
        <w:tc>
          <w:tcPr>
            <w:tcW w:w="1701" w:type="dxa"/>
          </w:tcPr>
          <w:p w14:paraId="68DC588A" w14:textId="77777777" w:rsidR="002B4774" w:rsidRDefault="002B4774" w:rsidP="006B113C">
            <w:pPr>
              <w:jc w:val="center"/>
              <w:rPr>
                <w:rFonts w:ascii="宋体" w:hAnsi="宋体"/>
                <w:snapToGrid w:val="0"/>
                <w:kern w:val="0"/>
              </w:rPr>
            </w:pPr>
          </w:p>
        </w:tc>
        <w:tc>
          <w:tcPr>
            <w:tcW w:w="1134" w:type="dxa"/>
          </w:tcPr>
          <w:p w14:paraId="683D9EEA" w14:textId="77777777" w:rsidR="002B4774" w:rsidRDefault="002B4774" w:rsidP="006B113C">
            <w:pPr>
              <w:jc w:val="center"/>
              <w:rPr>
                <w:rFonts w:ascii="宋体" w:hAnsi="宋体"/>
                <w:snapToGrid w:val="0"/>
                <w:kern w:val="0"/>
              </w:rPr>
            </w:pPr>
            <w:r>
              <w:rPr>
                <w:rFonts w:ascii="宋体" w:hAnsi="宋体" w:hint="eastAsia"/>
                <w:snapToGrid w:val="0"/>
                <w:kern w:val="0"/>
              </w:rPr>
              <w:t>Y</w:t>
            </w:r>
          </w:p>
        </w:tc>
        <w:tc>
          <w:tcPr>
            <w:tcW w:w="3119" w:type="dxa"/>
          </w:tcPr>
          <w:p w14:paraId="1F066FB8" w14:textId="77777777" w:rsidR="002B4774" w:rsidRDefault="002B4774" w:rsidP="006B113C">
            <w:pPr>
              <w:jc w:val="center"/>
              <w:rPr>
                <w:rFonts w:ascii="宋体" w:hAnsi="宋体"/>
                <w:snapToGrid w:val="0"/>
                <w:kern w:val="0"/>
              </w:rPr>
            </w:pPr>
          </w:p>
        </w:tc>
      </w:tr>
      <w:tr w:rsidR="002B4774" w14:paraId="57465CF1" w14:textId="77777777" w:rsidTr="002B4774">
        <w:tblPrEx>
          <w:tblLook w:val="0000" w:firstRow="0" w:lastRow="0" w:firstColumn="0" w:lastColumn="0" w:noHBand="0" w:noVBand="0"/>
        </w:tblPrEx>
        <w:tc>
          <w:tcPr>
            <w:tcW w:w="1559" w:type="dxa"/>
          </w:tcPr>
          <w:p w14:paraId="63B3A734"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小区名称</w:t>
            </w:r>
          </w:p>
        </w:tc>
        <w:tc>
          <w:tcPr>
            <w:tcW w:w="1701" w:type="dxa"/>
          </w:tcPr>
          <w:p w14:paraId="7E226B60" w14:textId="77777777" w:rsidR="002B4774" w:rsidRDefault="002B4774" w:rsidP="006B113C">
            <w:pPr>
              <w:jc w:val="center"/>
              <w:rPr>
                <w:rFonts w:ascii="宋体" w:hAnsi="宋体"/>
                <w:snapToGrid w:val="0"/>
                <w:kern w:val="0"/>
              </w:rPr>
            </w:pPr>
          </w:p>
        </w:tc>
        <w:tc>
          <w:tcPr>
            <w:tcW w:w="1134" w:type="dxa"/>
          </w:tcPr>
          <w:p w14:paraId="097E3AE3" w14:textId="77777777" w:rsidR="002B4774" w:rsidRDefault="002B4774" w:rsidP="006B113C">
            <w:pPr>
              <w:jc w:val="center"/>
              <w:rPr>
                <w:rFonts w:ascii="宋体" w:hAnsi="宋体"/>
                <w:snapToGrid w:val="0"/>
                <w:kern w:val="0"/>
              </w:rPr>
            </w:pPr>
            <w:r>
              <w:rPr>
                <w:rFonts w:ascii="宋体" w:hAnsi="宋体" w:hint="eastAsia"/>
                <w:snapToGrid w:val="0"/>
                <w:kern w:val="0"/>
              </w:rPr>
              <w:t>Y</w:t>
            </w:r>
          </w:p>
        </w:tc>
        <w:tc>
          <w:tcPr>
            <w:tcW w:w="3119" w:type="dxa"/>
          </w:tcPr>
          <w:p w14:paraId="4AA5D76D" w14:textId="77777777" w:rsidR="002B4774" w:rsidRDefault="002B4774" w:rsidP="006B113C">
            <w:pPr>
              <w:jc w:val="center"/>
              <w:rPr>
                <w:rFonts w:ascii="宋体" w:hAnsi="宋体"/>
                <w:snapToGrid w:val="0"/>
                <w:kern w:val="0"/>
              </w:rPr>
            </w:pPr>
          </w:p>
        </w:tc>
      </w:tr>
      <w:tr w:rsidR="00BC0E9E" w14:paraId="0E78F133" w14:textId="77777777" w:rsidTr="002B4774">
        <w:tblPrEx>
          <w:tblLook w:val="0000" w:firstRow="0" w:lastRow="0" w:firstColumn="0" w:lastColumn="0" w:noHBand="0" w:noVBand="0"/>
        </w:tblPrEx>
        <w:tc>
          <w:tcPr>
            <w:tcW w:w="1559" w:type="dxa"/>
          </w:tcPr>
          <w:p w14:paraId="0F098B62" w14:textId="700C3EDF" w:rsidR="00BC0E9E" w:rsidRDefault="00BC0E9E" w:rsidP="006B113C">
            <w:pPr>
              <w:ind w:firstLineChars="100" w:firstLine="210"/>
              <w:jc w:val="center"/>
              <w:rPr>
                <w:rFonts w:ascii="宋体" w:hAnsi="宋体"/>
                <w:snapToGrid w:val="0"/>
                <w:kern w:val="0"/>
              </w:rPr>
            </w:pPr>
            <w:r>
              <w:rPr>
                <w:rFonts w:ascii="宋体" w:hAnsi="宋体" w:hint="eastAsia"/>
                <w:snapToGrid w:val="0"/>
                <w:kern w:val="0"/>
              </w:rPr>
              <w:t>区域</w:t>
            </w:r>
            <w:r>
              <w:rPr>
                <w:rFonts w:ascii="宋体" w:hAnsi="宋体"/>
                <w:snapToGrid w:val="0"/>
                <w:kern w:val="0"/>
              </w:rPr>
              <w:t>代码</w:t>
            </w:r>
          </w:p>
        </w:tc>
        <w:tc>
          <w:tcPr>
            <w:tcW w:w="1701" w:type="dxa"/>
          </w:tcPr>
          <w:p w14:paraId="7C34E05A" w14:textId="77777777" w:rsidR="00BC0E9E" w:rsidRDefault="00BC0E9E" w:rsidP="006B113C">
            <w:pPr>
              <w:jc w:val="center"/>
              <w:rPr>
                <w:rFonts w:ascii="宋体" w:hAnsi="宋体"/>
                <w:snapToGrid w:val="0"/>
                <w:kern w:val="0"/>
              </w:rPr>
            </w:pPr>
          </w:p>
        </w:tc>
        <w:tc>
          <w:tcPr>
            <w:tcW w:w="1134" w:type="dxa"/>
          </w:tcPr>
          <w:p w14:paraId="138FCDEA" w14:textId="20D4F004" w:rsidR="00BC0E9E" w:rsidRDefault="00BC0E9E" w:rsidP="006B113C">
            <w:pPr>
              <w:jc w:val="center"/>
              <w:rPr>
                <w:rFonts w:ascii="宋体" w:hAnsi="宋体"/>
                <w:snapToGrid w:val="0"/>
                <w:kern w:val="0"/>
              </w:rPr>
            </w:pPr>
            <w:r>
              <w:rPr>
                <w:rFonts w:ascii="宋体" w:hAnsi="宋体" w:hint="eastAsia"/>
                <w:snapToGrid w:val="0"/>
                <w:kern w:val="0"/>
              </w:rPr>
              <w:t>Y</w:t>
            </w:r>
          </w:p>
        </w:tc>
        <w:tc>
          <w:tcPr>
            <w:tcW w:w="3119" w:type="dxa"/>
          </w:tcPr>
          <w:p w14:paraId="0EDB4F2C" w14:textId="77777777" w:rsidR="00BC0E9E" w:rsidRDefault="00BC0E9E" w:rsidP="006B113C">
            <w:pPr>
              <w:jc w:val="center"/>
              <w:rPr>
                <w:rFonts w:ascii="宋体" w:hAnsi="宋体"/>
                <w:snapToGrid w:val="0"/>
                <w:kern w:val="0"/>
              </w:rPr>
            </w:pPr>
          </w:p>
        </w:tc>
      </w:tr>
      <w:tr w:rsidR="002B4774" w14:paraId="2AE3AC96" w14:textId="77777777" w:rsidTr="002B4774">
        <w:tblPrEx>
          <w:tblLook w:val="0000" w:firstRow="0" w:lastRow="0" w:firstColumn="0" w:lastColumn="0" w:noHBand="0" w:noVBand="0"/>
        </w:tblPrEx>
        <w:tc>
          <w:tcPr>
            <w:tcW w:w="1559" w:type="dxa"/>
          </w:tcPr>
          <w:p w14:paraId="41687C6B"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详细地址</w:t>
            </w:r>
          </w:p>
        </w:tc>
        <w:tc>
          <w:tcPr>
            <w:tcW w:w="1701" w:type="dxa"/>
          </w:tcPr>
          <w:p w14:paraId="6079D9CE" w14:textId="77777777" w:rsidR="002B4774" w:rsidRDefault="002B4774" w:rsidP="006B113C">
            <w:pPr>
              <w:jc w:val="center"/>
              <w:rPr>
                <w:rFonts w:ascii="宋体" w:hAnsi="宋体"/>
                <w:snapToGrid w:val="0"/>
                <w:kern w:val="0"/>
              </w:rPr>
            </w:pPr>
          </w:p>
        </w:tc>
        <w:tc>
          <w:tcPr>
            <w:tcW w:w="1134" w:type="dxa"/>
          </w:tcPr>
          <w:p w14:paraId="3DA591DF" w14:textId="77777777" w:rsidR="002B4774" w:rsidRDefault="002B4774" w:rsidP="006B113C">
            <w:pPr>
              <w:jc w:val="center"/>
              <w:rPr>
                <w:rFonts w:ascii="宋体" w:hAnsi="宋体"/>
                <w:snapToGrid w:val="0"/>
                <w:kern w:val="0"/>
              </w:rPr>
            </w:pPr>
            <w:r>
              <w:rPr>
                <w:rFonts w:ascii="宋体" w:hAnsi="宋体" w:hint="eastAsia"/>
                <w:snapToGrid w:val="0"/>
                <w:kern w:val="0"/>
              </w:rPr>
              <w:t>Y</w:t>
            </w:r>
          </w:p>
        </w:tc>
        <w:tc>
          <w:tcPr>
            <w:tcW w:w="3119" w:type="dxa"/>
          </w:tcPr>
          <w:p w14:paraId="13D9F048" w14:textId="77777777" w:rsidR="002B4774" w:rsidRDefault="002B4774" w:rsidP="006B113C">
            <w:pPr>
              <w:jc w:val="center"/>
              <w:rPr>
                <w:rFonts w:ascii="宋体" w:hAnsi="宋体"/>
                <w:snapToGrid w:val="0"/>
                <w:kern w:val="0"/>
              </w:rPr>
            </w:pPr>
          </w:p>
        </w:tc>
      </w:tr>
      <w:tr w:rsidR="002B4774" w14:paraId="64716D2E" w14:textId="77777777" w:rsidTr="002B4774">
        <w:tblPrEx>
          <w:tblLook w:val="0000" w:firstRow="0" w:lastRow="0" w:firstColumn="0" w:lastColumn="0" w:noHBand="0" w:noVBand="0"/>
        </w:tblPrEx>
        <w:tc>
          <w:tcPr>
            <w:tcW w:w="1559" w:type="dxa"/>
          </w:tcPr>
          <w:p w14:paraId="7B60B355"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建筑面积</w:t>
            </w:r>
          </w:p>
        </w:tc>
        <w:tc>
          <w:tcPr>
            <w:tcW w:w="1701" w:type="dxa"/>
          </w:tcPr>
          <w:p w14:paraId="47CCB09A" w14:textId="77777777" w:rsidR="002B4774" w:rsidRDefault="002B4774" w:rsidP="006B113C">
            <w:pPr>
              <w:jc w:val="center"/>
              <w:rPr>
                <w:rFonts w:ascii="宋体" w:hAnsi="宋体"/>
                <w:snapToGrid w:val="0"/>
                <w:kern w:val="0"/>
              </w:rPr>
            </w:pPr>
          </w:p>
        </w:tc>
        <w:tc>
          <w:tcPr>
            <w:tcW w:w="1134" w:type="dxa"/>
          </w:tcPr>
          <w:p w14:paraId="129FCD01" w14:textId="77777777" w:rsidR="002B4774" w:rsidRDefault="002B4774" w:rsidP="006B113C">
            <w:pPr>
              <w:jc w:val="center"/>
              <w:rPr>
                <w:rFonts w:ascii="宋体" w:hAnsi="宋体"/>
                <w:snapToGrid w:val="0"/>
                <w:kern w:val="0"/>
              </w:rPr>
            </w:pPr>
            <w:r>
              <w:rPr>
                <w:rFonts w:ascii="宋体" w:hAnsi="宋体" w:hint="eastAsia"/>
                <w:snapToGrid w:val="0"/>
                <w:kern w:val="0"/>
              </w:rPr>
              <w:t>Y</w:t>
            </w:r>
          </w:p>
        </w:tc>
        <w:tc>
          <w:tcPr>
            <w:tcW w:w="3119" w:type="dxa"/>
          </w:tcPr>
          <w:p w14:paraId="178856AA" w14:textId="77777777" w:rsidR="002B4774" w:rsidRDefault="002B4774" w:rsidP="006B113C">
            <w:pPr>
              <w:jc w:val="center"/>
              <w:rPr>
                <w:rFonts w:ascii="宋体" w:hAnsi="宋体"/>
                <w:snapToGrid w:val="0"/>
                <w:kern w:val="0"/>
              </w:rPr>
            </w:pPr>
          </w:p>
        </w:tc>
      </w:tr>
      <w:tr w:rsidR="002B4774" w14:paraId="0C8D812A" w14:textId="77777777" w:rsidTr="002B4774">
        <w:tblPrEx>
          <w:tblLook w:val="0000" w:firstRow="0" w:lastRow="0" w:firstColumn="0" w:lastColumn="0" w:noHBand="0" w:noVBand="0"/>
        </w:tblPrEx>
        <w:tc>
          <w:tcPr>
            <w:tcW w:w="1559" w:type="dxa"/>
          </w:tcPr>
          <w:p w14:paraId="6E766B1B"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房产用途</w:t>
            </w:r>
          </w:p>
        </w:tc>
        <w:tc>
          <w:tcPr>
            <w:tcW w:w="1701" w:type="dxa"/>
          </w:tcPr>
          <w:p w14:paraId="4FF7CC24" w14:textId="77777777" w:rsidR="002B4774" w:rsidRDefault="002B4774" w:rsidP="006B113C">
            <w:pPr>
              <w:jc w:val="center"/>
              <w:rPr>
                <w:rFonts w:ascii="宋体" w:hAnsi="宋体"/>
                <w:snapToGrid w:val="0"/>
                <w:kern w:val="0"/>
              </w:rPr>
            </w:pPr>
          </w:p>
        </w:tc>
        <w:tc>
          <w:tcPr>
            <w:tcW w:w="1134" w:type="dxa"/>
          </w:tcPr>
          <w:p w14:paraId="705F591E" w14:textId="77777777" w:rsidR="002B4774" w:rsidRDefault="002B4774" w:rsidP="006B113C">
            <w:pPr>
              <w:jc w:val="center"/>
              <w:rPr>
                <w:rFonts w:ascii="宋体" w:hAnsi="宋体"/>
                <w:snapToGrid w:val="0"/>
                <w:kern w:val="0"/>
              </w:rPr>
            </w:pPr>
            <w:r>
              <w:rPr>
                <w:rFonts w:ascii="宋体" w:hAnsi="宋体" w:hint="eastAsia"/>
                <w:snapToGrid w:val="0"/>
                <w:kern w:val="0"/>
              </w:rPr>
              <w:t>N</w:t>
            </w:r>
          </w:p>
        </w:tc>
        <w:tc>
          <w:tcPr>
            <w:tcW w:w="3119" w:type="dxa"/>
          </w:tcPr>
          <w:p w14:paraId="14EABE26" w14:textId="77777777" w:rsidR="002B4774" w:rsidRDefault="002B4774" w:rsidP="006B113C">
            <w:pPr>
              <w:jc w:val="center"/>
              <w:rPr>
                <w:rFonts w:ascii="宋体" w:hAnsi="宋体"/>
                <w:snapToGrid w:val="0"/>
                <w:kern w:val="0"/>
              </w:rPr>
            </w:pPr>
          </w:p>
        </w:tc>
      </w:tr>
      <w:tr w:rsidR="002B4774" w14:paraId="1EA57758" w14:textId="77777777" w:rsidTr="002B4774">
        <w:tblPrEx>
          <w:tblLook w:val="0000" w:firstRow="0" w:lastRow="0" w:firstColumn="0" w:lastColumn="0" w:noHBand="0" w:noVBand="0"/>
        </w:tblPrEx>
        <w:tc>
          <w:tcPr>
            <w:tcW w:w="1559" w:type="dxa"/>
          </w:tcPr>
          <w:p w14:paraId="2BA0D511"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房产性质</w:t>
            </w:r>
          </w:p>
        </w:tc>
        <w:tc>
          <w:tcPr>
            <w:tcW w:w="1701" w:type="dxa"/>
          </w:tcPr>
          <w:p w14:paraId="541AB87A" w14:textId="77777777" w:rsidR="002B4774" w:rsidRDefault="002B4774" w:rsidP="006B113C">
            <w:pPr>
              <w:jc w:val="center"/>
              <w:rPr>
                <w:rFonts w:ascii="宋体" w:hAnsi="宋体"/>
                <w:snapToGrid w:val="0"/>
                <w:kern w:val="0"/>
              </w:rPr>
            </w:pPr>
          </w:p>
        </w:tc>
        <w:tc>
          <w:tcPr>
            <w:tcW w:w="1134" w:type="dxa"/>
          </w:tcPr>
          <w:p w14:paraId="20240F37" w14:textId="77777777" w:rsidR="002B4774" w:rsidRDefault="002B4774" w:rsidP="006B113C">
            <w:pPr>
              <w:jc w:val="center"/>
              <w:rPr>
                <w:rFonts w:ascii="宋体" w:hAnsi="宋体"/>
                <w:snapToGrid w:val="0"/>
                <w:kern w:val="0"/>
              </w:rPr>
            </w:pPr>
            <w:r>
              <w:rPr>
                <w:rFonts w:ascii="宋体" w:hAnsi="宋体" w:hint="eastAsia"/>
                <w:snapToGrid w:val="0"/>
                <w:kern w:val="0"/>
              </w:rPr>
              <w:t>N</w:t>
            </w:r>
          </w:p>
        </w:tc>
        <w:tc>
          <w:tcPr>
            <w:tcW w:w="3119" w:type="dxa"/>
          </w:tcPr>
          <w:p w14:paraId="2268843A" w14:textId="77777777" w:rsidR="002B4774" w:rsidRDefault="002B4774" w:rsidP="006B113C">
            <w:pPr>
              <w:jc w:val="center"/>
              <w:rPr>
                <w:rFonts w:ascii="宋体" w:hAnsi="宋体"/>
                <w:snapToGrid w:val="0"/>
                <w:kern w:val="0"/>
              </w:rPr>
            </w:pPr>
          </w:p>
        </w:tc>
      </w:tr>
      <w:tr w:rsidR="002B4774" w:rsidRPr="00736667" w14:paraId="5AAB91BE" w14:textId="77777777" w:rsidTr="006B113C">
        <w:tc>
          <w:tcPr>
            <w:tcW w:w="1559" w:type="dxa"/>
            <w:shd w:val="clear" w:color="auto" w:fill="auto"/>
          </w:tcPr>
          <w:p w14:paraId="74242941" w14:textId="77777777" w:rsidR="002B4774" w:rsidRDefault="002B4774" w:rsidP="00041BC9">
            <w:pPr>
              <w:jc w:val="center"/>
            </w:pPr>
            <w:r>
              <w:rPr>
                <w:rFonts w:hint="eastAsia"/>
              </w:rPr>
              <w:t>是否</w:t>
            </w:r>
            <w:r>
              <w:t>在押</w:t>
            </w:r>
          </w:p>
        </w:tc>
        <w:tc>
          <w:tcPr>
            <w:tcW w:w="1701" w:type="dxa"/>
            <w:shd w:val="clear" w:color="auto" w:fill="auto"/>
          </w:tcPr>
          <w:p w14:paraId="2A4FA63A" w14:textId="77777777" w:rsidR="002B4774" w:rsidRPr="006E5E43" w:rsidRDefault="002B4774" w:rsidP="00041BC9">
            <w:pPr>
              <w:jc w:val="center"/>
            </w:pPr>
          </w:p>
        </w:tc>
        <w:tc>
          <w:tcPr>
            <w:tcW w:w="1134" w:type="dxa"/>
            <w:shd w:val="clear" w:color="auto" w:fill="auto"/>
          </w:tcPr>
          <w:p w14:paraId="4CA8C7D3" w14:textId="77777777" w:rsidR="002B4774" w:rsidRDefault="002B4774" w:rsidP="00041BC9">
            <w:pPr>
              <w:jc w:val="center"/>
            </w:pPr>
            <w:r>
              <w:rPr>
                <w:rFonts w:hint="eastAsia"/>
              </w:rPr>
              <w:t>N</w:t>
            </w:r>
          </w:p>
        </w:tc>
        <w:tc>
          <w:tcPr>
            <w:tcW w:w="3119" w:type="dxa"/>
            <w:shd w:val="clear" w:color="auto" w:fill="auto"/>
          </w:tcPr>
          <w:p w14:paraId="0206D1CF" w14:textId="77777777" w:rsidR="002B4774" w:rsidRPr="00736667" w:rsidRDefault="002B4774" w:rsidP="00041BC9">
            <w:pPr>
              <w:jc w:val="center"/>
              <w:rPr>
                <w:rFonts w:ascii="宋体" w:hAnsi="宋体"/>
                <w:snapToGrid w:val="0"/>
                <w:kern w:val="0"/>
              </w:rPr>
            </w:pPr>
            <w:r>
              <w:rPr>
                <w:rFonts w:ascii="宋体" w:hAnsi="宋体" w:hint="eastAsia"/>
                <w:snapToGrid w:val="0"/>
                <w:kern w:val="0"/>
              </w:rPr>
              <w:t>产品</w:t>
            </w:r>
            <w:r>
              <w:rPr>
                <w:rFonts w:ascii="宋体" w:hAnsi="宋体"/>
                <w:snapToGrid w:val="0"/>
                <w:kern w:val="0"/>
              </w:rPr>
              <w:t>为房产</w:t>
            </w:r>
            <w:r>
              <w:rPr>
                <w:rFonts w:ascii="宋体" w:hAnsi="宋体" w:hint="eastAsia"/>
                <w:snapToGrid w:val="0"/>
                <w:kern w:val="0"/>
              </w:rPr>
              <w:t>抵押</w:t>
            </w:r>
            <w:r>
              <w:rPr>
                <w:rFonts w:ascii="宋体" w:hAnsi="宋体"/>
                <w:snapToGrid w:val="0"/>
                <w:kern w:val="0"/>
              </w:rPr>
              <w:t>时必填</w:t>
            </w:r>
            <w:r>
              <w:rPr>
                <w:rFonts w:ascii="宋体" w:hAnsi="宋体" w:hint="eastAsia"/>
                <w:snapToGrid w:val="0"/>
                <w:kern w:val="0"/>
              </w:rPr>
              <w:t>,此</w:t>
            </w:r>
            <w:r>
              <w:rPr>
                <w:rFonts w:ascii="宋体" w:hAnsi="宋体"/>
                <w:snapToGrid w:val="0"/>
                <w:kern w:val="0"/>
              </w:rPr>
              <w:t>项通过前</w:t>
            </w:r>
            <w:r>
              <w:rPr>
                <w:rFonts w:ascii="宋体" w:hAnsi="宋体" w:hint="eastAsia"/>
                <w:snapToGrid w:val="0"/>
                <w:kern w:val="0"/>
              </w:rPr>
              <w:t>端</w:t>
            </w:r>
            <w:r>
              <w:rPr>
                <w:rFonts w:ascii="宋体" w:hAnsi="宋体"/>
                <w:snapToGrid w:val="0"/>
                <w:kern w:val="0"/>
              </w:rPr>
              <w:t>页面收集，不需要重复填写</w:t>
            </w:r>
          </w:p>
        </w:tc>
      </w:tr>
      <w:tr w:rsidR="002B4774" w14:paraId="4F866FDC" w14:textId="77777777" w:rsidTr="002B4774">
        <w:tblPrEx>
          <w:tblLook w:val="0000" w:firstRow="0" w:lastRow="0" w:firstColumn="0" w:lastColumn="0" w:noHBand="0" w:noVBand="0"/>
        </w:tblPrEx>
        <w:tc>
          <w:tcPr>
            <w:tcW w:w="7513" w:type="dxa"/>
            <w:gridSpan w:val="4"/>
          </w:tcPr>
          <w:p w14:paraId="4CE02F61" w14:textId="77777777" w:rsidR="002B4774" w:rsidRDefault="002B4774" w:rsidP="006B113C">
            <w:pPr>
              <w:jc w:val="center"/>
              <w:rPr>
                <w:rFonts w:ascii="宋体" w:hAnsi="宋体"/>
                <w:snapToGrid w:val="0"/>
                <w:kern w:val="0"/>
              </w:rPr>
            </w:pPr>
            <w:r>
              <w:rPr>
                <w:rFonts w:hint="eastAsia"/>
              </w:rPr>
              <w:t>车辆抵押物信息</w:t>
            </w:r>
            <w:r>
              <w:rPr>
                <w:rFonts w:hint="eastAsia"/>
              </w:rPr>
              <w:t>LIST</w:t>
            </w:r>
          </w:p>
        </w:tc>
      </w:tr>
      <w:tr w:rsidR="002B4774" w14:paraId="748B1810" w14:textId="77777777" w:rsidTr="002B4774">
        <w:tblPrEx>
          <w:tblLook w:val="0000" w:firstRow="0" w:lastRow="0" w:firstColumn="0" w:lastColumn="0" w:noHBand="0" w:noVBand="0"/>
        </w:tblPrEx>
        <w:tc>
          <w:tcPr>
            <w:tcW w:w="1559" w:type="dxa"/>
          </w:tcPr>
          <w:p w14:paraId="737E19AB" w14:textId="77777777" w:rsidR="002B4774" w:rsidRDefault="002B4774" w:rsidP="006B113C">
            <w:pPr>
              <w:jc w:val="center"/>
              <w:rPr>
                <w:rFonts w:ascii="宋体" w:hAnsi="宋体"/>
                <w:snapToGrid w:val="0"/>
                <w:kern w:val="0"/>
              </w:rPr>
            </w:pPr>
            <w:r>
              <w:rPr>
                <w:rFonts w:ascii="宋体" w:hAnsi="宋体" w:hint="eastAsia"/>
                <w:snapToGrid w:val="0"/>
                <w:kern w:val="0"/>
              </w:rPr>
              <w:t xml:space="preserve">  车辆</w:t>
            </w:r>
            <w:r>
              <w:rPr>
                <w:rFonts w:ascii="宋体" w:hAnsi="宋体"/>
                <w:snapToGrid w:val="0"/>
                <w:kern w:val="0"/>
              </w:rPr>
              <w:t>品牌</w:t>
            </w:r>
          </w:p>
        </w:tc>
        <w:tc>
          <w:tcPr>
            <w:tcW w:w="1701" w:type="dxa"/>
          </w:tcPr>
          <w:p w14:paraId="47ABB1A7" w14:textId="77777777" w:rsidR="002B4774" w:rsidRDefault="002B4774" w:rsidP="006B113C">
            <w:pPr>
              <w:jc w:val="center"/>
              <w:rPr>
                <w:rFonts w:ascii="宋体" w:hAnsi="宋体"/>
                <w:snapToGrid w:val="0"/>
                <w:kern w:val="0"/>
              </w:rPr>
            </w:pPr>
          </w:p>
        </w:tc>
        <w:tc>
          <w:tcPr>
            <w:tcW w:w="1134" w:type="dxa"/>
          </w:tcPr>
          <w:p w14:paraId="20CB2950" w14:textId="77777777" w:rsidR="002B4774" w:rsidRDefault="002B4774" w:rsidP="006B113C">
            <w:pPr>
              <w:jc w:val="center"/>
              <w:rPr>
                <w:rFonts w:ascii="宋体" w:hAnsi="宋体"/>
                <w:snapToGrid w:val="0"/>
                <w:kern w:val="0"/>
              </w:rPr>
            </w:pPr>
            <w:r>
              <w:rPr>
                <w:rFonts w:ascii="宋体" w:hAnsi="宋体" w:hint="eastAsia"/>
                <w:snapToGrid w:val="0"/>
                <w:kern w:val="0"/>
              </w:rPr>
              <w:t>Y</w:t>
            </w:r>
          </w:p>
        </w:tc>
        <w:tc>
          <w:tcPr>
            <w:tcW w:w="3119" w:type="dxa"/>
          </w:tcPr>
          <w:p w14:paraId="2CFCAD24" w14:textId="77777777" w:rsidR="002B4774" w:rsidRDefault="002B4774" w:rsidP="006B113C">
            <w:pPr>
              <w:jc w:val="center"/>
              <w:rPr>
                <w:rFonts w:ascii="宋体" w:hAnsi="宋体"/>
                <w:snapToGrid w:val="0"/>
                <w:kern w:val="0"/>
              </w:rPr>
            </w:pPr>
          </w:p>
        </w:tc>
      </w:tr>
      <w:tr w:rsidR="002B4774" w14:paraId="3052DD3D" w14:textId="77777777" w:rsidTr="002B4774">
        <w:tblPrEx>
          <w:tblLook w:val="0000" w:firstRow="0" w:lastRow="0" w:firstColumn="0" w:lastColumn="0" w:noHBand="0" w:noVBand="0"/>
        </w:tblPrEx>
        <w:tc>
          <w:tcPr>
            <w:tcW w:w="1559" w:type="dxa"/>
          </w:tcPr>
          <w:p w14:paraId="3817CE81"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牌照</w:t>
            </w:r>
            <w:r>
              <w:rPr>
                <w:rFonts w:ascii="宋体" w:hAnsi="宋体"/>
                <w:snapToGrid w:val="0"/>
                <w:kern w:val="0"/>
              </w:rPr>
              <w:t>所在地</w:t>
            </w:r>
          </w:p>
        </w:tc>
        <w:tc>
          <w:tcPr>
            <w:tcW w:w="1701" w:type="dxa"/>
          </w:tcPr>
          <w:p w14:paraId="045A0289" w14:textId="77777777" w:rsidR="002B4774" w:rsidRDefault="002B4774" w:rsidP="006B113C">
            <w:pPr>
              <w:jc w:val="center"/>
              <w:rPr>
                <w:rFonts w:ascii="宋体" w:hAnsi="宋体"/>
                <w:snapToGrid w:val="0"/>
                <w:kern w:val="0"/>
              </w:rPr>
            </w:pPr>
          </w:p>
        </w:tc>
        <w:tc>
          <w:tcPr>
            <w:tcW w:w="1134" w:type="dxa"/>
          </w:tcPr>
          <w:p w14:paraId="0C1FE2D1" w14:textId="77777777" w:rsidR="002B4774" w:rsidRDefault="002B4774" w:rsidP="006B113C">
            <w:pPr>
              <w:jc w:val="center"/>
              <w:rPr>
                <w:rFonts w:ascii="宋体" w:hAnsi="宋体"/>
                <w:snapToGrid w:val="0"/>
                <w:kern w:val="0"/>
              </w:rPr>
            </w:pPr>
            <w:r>
              <w:rPr>
                <w:rFonts w:ascii="宋体" w:hAnsi="宋体" w:hint="eastAsia"/>
                <w:snapToGrid w:val="0"/>
                <w:kern w:val="0"/>
              </w:rPr>
              <w:t>Y</w:t>
            </w:r>
          </w:p>
        </w:tc>
        <w:tc>
          <w:tcPr>
            <w:tcW w:w="3119" w:type="dxa"/>
          </w:tcPr>
          <w:p w14:paraId="3E4D2360" w14:textId="77777777" w:rsidR="002B4774" w:rsidRDefault="002B4774" w:rsidP="006B113C">
            <w:pPr>
              <w:jc w:val="center"/>
              <w:rPr>
                <w:rFonts w:ascii="宋体" w:hAnsi="宋体"/>
                <w:snapToGrid w:val="0"/>
                <w:kern w:val="0"/>
              </w:rPr>
            </w:pPr>
          </w:p>
        </w:tc>
      </w:tr>
      <w:tr w:rsidR="002B4774" w14:paraId="38F3FB62" w14:textId="77777777" w:rsidTr="002B4774">
        <w:tblPrEx>
          <w:tblLook w:val="0000" w:firstRow="0" w:lastRow="0" w:firstColumn="0" w:lastColumn="0" w:noHBand="0" w:noVBand="0"/>
        </w:tblPrEx>
        <w:tc>
          <w:tcPr>
            <w:tcW w:w="1559" w:type="dxa"/>
          </w:tcPr>
          <w:p w14:paraId="75FE2BF2" w14:textId="4903F1BD" w:rsidR="002B4774" w:rsidRDefault="00F5251E" w:rsidP="00F5251E">
            <w:pPr>
              <w:ind w:firstLineChars="100" w:firstLine="210"/>
              <w:jc w:val="center"/>
              <w:rPr>
                <w:rFonts w:ascii="宋体" w:hAnsi="宋体"/>
                <w:snapToGrid w:val="0"/>
                <w:kern w:val="0"/>
              </w:rPr>
            </w:pPr>
            <w:r>
              <w:rPr>
                <w:rFonts w:ascii="宋体" w:hAnsi="宋体" w:hint="eastAsia"/>
                <w:snapToGrid w:val="0"/>
                <w:kern w:val="0"/>
              </w:rPr>
              <w:t>上</w:t>
            </w:r>
            <w:r>
              <w:rPr>
                <w:rFonts w:ascii="宋体" w:hAnsi="宋体"/>
                <w:snapToGrid w:val="0"/>
                <w:kern w:val="0"/>
              </w:rPr>
              <w:t>牌</w:t>
            </w:r>
            <w:r>
              <w:rPr>
                <w:rFonts w:ascii="宋体" w:hAnsi="宋体" w:hint="eastAsia"/>
                <w:snapToGrid w:val="0"/>
                <w:kern w:val="0"/>
              </w:rPr>
              <w:t>登记 日</w:t>
            </w:r>
          </w:p>
        </w:tc>
        <w:tc>
          <w:tcPr>
            <w:tcW w:w="1701" w:type="dxa"/>
          </w:tcPr>
          <w:p w14:paraId="32E8EB5C" w14:textId="77777777" w:rsidR="002B4774" w:rsidRDefault="002B4774" w:rsidP="006B113C">
            <w:pPr>
              <w:jc w:val="center"/>
              <w:rPr>
                <w:rFonts w:ascii="宋体" w:hAnsi="宋体"/>
                <w:snapToGrid w:val="0"/>
                <w:kern w:val="0"/>
              </w:rPr>
            </w:pPr>
          </w:p>
        </w:tc>
        <w:tc>
          <w:tcPr>
            <w:tcW w:w="1134" w:type="dxa"/>
          </w:tcPr>
          <w:p w14:paraId="2C99F96C" w14:textId="375DC843" w:rsidR="002B4774" w:rsidRDefault="00F5251E" w:rsidP="006B113C">
            <w:pPr>
              <w:jc w:val="center"/>
              <w:rPr>
                <w:rFonts w:ascii="宋体" w:hAnsi="宋体"/>
                <w:snapToGrid w:val="0"/>
                <w:kern w:val="0"/>
              </w:rPr>
            </w:pPr>
            <w:r>
              <w:rPr>
                <w:rFonts w:ascii="宋体" w:hAnsi="宋体" w:hint="eastAsia"/>
                <w:snapToGrid w:val="0"/>
                <w:kern w:val="0"/>
              </w:rPr>
              <w:t>Y</w:t>
            </w:r>
          </w:p>
        </w:tc>
        <w:tc>
          <w:tcPr>
            <w:tcW w:w="3119" w:type="dxa"/>
          </w:tcPr>
          <w:p w14:paraId="2A026546" w14:textId="77777777" w:rsidR="002B4774" w:rsidRDefault="002B4774" w:rsidP="006B113C">
            <w:pPr>
              <w:jc w:val="center"/>
              <w:rPr>
                <w:rFonts w:ascii="宋体" w:hAnsi="宋体"/>
                <w:snapToGrid w:val="0"/>
                <w:kern w:val="0"/>
              </w:rPr>
            </w:pPr>
          </w:p>
        </w:tc>
      </w:tr>
      <w:tr w:rsidR="002B4774" w14:paraId="4FFDCD6C" w14:textId="77777777" w:rsidTr="002B4774">
        <w:tblPrEx>
          <w:tblLook w:val="0000" w:firstRow="0" w:lastRow="0" w:firstColumn="0" w:lastColumn="0" w:noHBand="0" w:noVBand="0"/>
        </w:tblPrEx>
        <w:tc>
          <w:tcPr>
            <w:tcW w:w="1559" w:type="dxa"/>
          </w:tcPr>
          <w:p w14:paraId="02FFA6FD"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行驶</w:t>
            </w:r>
            <w:r>
              <w:rPr>
                <w:rFonts w:ascii="宋体" w:hAnsi="宋体"/>
                <w:snapToGrid w:val="0"/>
                <w:kern w:val="0"/>
              </w:rPr>
              <w:t>里程</w:t>
            </w:r>
          </w:p>
        </w:tc>
        <w:tc>
          <w:tcPr>
            <w:tcW w:w="1701" w:type="dxa"/>
          </w:tcPr>
          <w:p w14:paraId="24B5D6DC" w14:textId="77777777" w:rsidR="002B4774" w:rsidRDefault="002B4774" w:rsidP="006B113C">
            <w:pPr>
              <w:jc w:val="center"/>
              <w:rPr>
                <w:rFonts w:ascii="宋体" w:hAnsi="宋体"/>
                <w:snapToGrid w:val="0"/>
                <w:kern w:val="0"/>
              </w:rPr>
            </w:pPr>
          </w:p>
        </w:tc>
        <w:tc>
          <w:tcPr>
            <w:tcW w:w="1134" w:type="dxa"/>
          </w:tcPr>
          <w:p w14:paraId="6F006A12" w14:textId="23D87BB2" w:rsidR="002B4774" w:rsidRDefault="00F5251E" w:rsidP="006B113C">
            <w:pPr>
              <w:jc w:val="center"/>
              <w:rPr>
                <w:rFonts w:ascii="宋体" w:hAnsi="宋体"/>
                <w:snapToGrid w:val="0"/>
                <w:kern w:val="0"/>
              </w:rPr>
            </w:pPr>
            <w:r>
              <w:rPr>
                <w:rFonts w:ascii="宋体" w:hAnsi="宋体" w:hint="eastAsia"/>
                <w:snapToGrid w:val="0"/>
                <w:kern w:val="0"/>
              </w:rPr>
              <w:t>Y</w:t>
            </w:r>
          </w:p>
        </w:tc>
        <w:tc>
          <w:tcPr>
            <w:tcW w:w="3119" w:type="dxa"/>
          </w:tcPr>
          <w:p w14:paraId="7DF23590" w14:textId="77777777" w:rsidR="002B4774" w:rsidRDefault="002B4774" w:rsidP="006B113C">
            <w:pPr>
              <w:jc w:val="center"/>
              <w:rPr>
                <w:rFonts w:ascii="宋体" w:hAnsi="宋体"/>
                <w:snapToGrid w:val="0"/>
                <w:kern w:val="0"/>
              </w:rPr>
            </w:pPr>
          </w:p>
        </w:tc>
      </w:tr>
      <w:tr w:rsidR="002B4774" w14:paraId="735C2DAE" w14:textId="77777777" w:rsidTr="002B4774">
        <w:tblPrEx>
          <w:tblLook w:val="0000" w:firstRow="0" w:lastRow="0" w:firstColumn="0" w:lastColumn="0" w:noHBand="0" w:noVBand="0"/>
        </w:tblPrEx>
        <w:tc>
          <w:tcPr>
            <w:tcW w:w="1559" w:type="dxa"/>
          </w:tcPr>
          <w:p w14:paraId="56BE88AB" w14:textId="77777777" w:rsidR="002B4774" w:rsidRDefault="002B4774" w:rsidP="006B113C">
            <w:pPr>
              <w:ind w:firstLineChars="100" w:firstLine="210"/>
              <w:jc w:val="center"/>
              <w:rPr>
                <w:rFonts w:ascii="宋体" w:hAnsi="宋体"/>
                <w:snapToGrid w:val="0"/>
                <w:kern w:val="0"/>
              </w:rPr>
            </w:pPr>
            <w:r>
              <w:rPr>
                <w:rFonts w:ascii="宋体" w:hAnsi="宋体" w:hint="eastAsia"/>
                <w:snapToGrid w:val="0"/>
                <w:kern w:val="0"/>
              </w:rPr>
              <w:t>牌照</w:t>
            </w:r>
            <w:r>
              <w:rPr>
                <w:rFonts w:ascii="宋体" w:hAnsi="宋体"/>
                <w:snapToGrid w:val="0"/>
                <w:kern w:val="0"/>
              </w:rPr>
              <w:t>号码</w:t>
            </w:r>
          </w:p>
        </w:tc>
        <w:tc>
          <w:tcPr>
            <w:tcW w:w="1701" w:type="dxa"/>
          </w:tcPr>
          <w:p w14:paraId="668DD931" w14:textId="77777777" w:rsidR="002B4774" w:rsidRDefault="002B4774" w:rsidP="006B113C">
            <w:pPr>
              <w:jc w:val="center"/>
              <w:rPr>
                <w:rFonts w:ascii="宋体" w:hAnsi="宋体"/>
                <w:snapToGrid w:val="0"/>
                <w:kern w:val="0"/>
              </w:rPr>
            </w:pPr>
          </w:p>
        </w:tc>
        <w:tc>
          <w:tcPr>
            <w:tcW w:w="1134" w:type="dxa"/>
          </w:tcPr>
          <w:p w14:paraId="6AD21B2B" w14:textId="430E2ED6" w:rsidR="002B4774" w:rsidRDefault="00F5251E" w:rsidP="006B113C">
            <w:pPr>
              <w:jc w:val="center"/>
              <w:rPr>
                <w:rFonts w:ascii="宋体" w:hAnsi="宋体"/>
                <w:snapToGrid w:val="0"/>
                <w:kern w:val="0"/>
              </w:rPr>
            </w:pPr>
            <w:r>
              <w:rPr>
                <w:rFonts w:ascii="宋体" w:hAnsi="宋体" w:hint="eastAsia"/>
                <w:snapToGrid w:val="0"/>
                <w:kern w:val="0"/>
              </w:rPr>
              <w:t>Y</w:t>
            </w:r>
          </w:p>
        </w:tc>
        <w:tc>
          <w:tcPr>
            <w:tcW w:w="3119" w:type="dxa"/>
          </w:tcPr>
          <w:p w14:paraId="19692FD1" w14:textId="77777777" w:rsidR="002B4774" w:rsidRDefault="002B4774" w:rsidP="006B113C">
            <w:pPr>
              <w:jc w:val="center"/>
              <w:rPr>
                <w:rFonts w:ascii="宋体" w:hAnsi="宋体"/>
                <w:snapToGrid w:val="0"/>
                <w:kern w:val="0"/>
              </w:rPr>
            </w:pPr>
          </w:p>
        </w:tc>
      </w:tr>
      <w:tr w:rsidR="00F5251E" w14:paraId="46B3E115" w14:textId="77777777" w:rsidTr="002B4774">
        <w:tblPrEx>
          <w:tblLook w:val="0000" w:firstRow="0" w:lastRow="0" w:firstColumn="0" w:lastColumn="0" w:noHBand="0" w:noVBand="0"/>
        </w:tblPrEx>
        <w:tc>
          <w:tcPr>
            <w:tcW w:w="1559" w:type="dxa"/>
          </w:tcPr>
          <w:p w14:paraId="74A94E36" w14:textId="284AA9AE" w:rsidR="00F5251E" w:rsidRDefault="00F5251E" w:rsidP="006B113C">
            <w:pPr>
              <w:ind w:firstLineChars="100" w:firstLine="210"/>
              <w:jc w:val="center"/>
              <w:rPr>
                <w:rFonts w:ascii="宋体" w:hAnsi="宋体"/>
                <w:snapToGrid w:val="0"/>
                <w:kern w:val="0"/>
              </w:rPr>
            </w:pPr>
            <w:r>
              <w:rPr>
                <w:rFonts w:ascii="宋体" w:hAnsi="宋体" w:hint="eastAsia"/>
                <w:snapToGrid w:val="0"/>
                <w:kern w:val="0"/>
              </w:rPr>
              <w:t>车辆</w:t>
            </w:r>
            <w:r>
              <w:rPr>
                <w:rFonts w:ascii="宋体" w:hAnsi="宋体"/>
                <w:snapToGrid w:val="0"/>
                <w:kern w:val="0"/>
              </w:rPr>
              <w:t>购买价格</w:t>
            </w:r>
          </w:p>
        </w:tc>
        <w:tc>
          <w:tcPr>
            <w:tcW w:w="1701" w:type="dxa"/>
          </w:tcPr>
          <w:p w14:paraId="1E2A7038" w14:textId="77777777" w:rsidR="00F5251E" w:rsidRDefault="00F5251E" w:rsidP="006B113C">
            <w:pPr>
              <w:jc w:val="center"/>
              <w:rPr>
                <w:rFonts w:ascii="宋体" w:hAnsi="宋体"/>
                <w:snapToGrid w:val="0"/>
                <w:kern w:val="0"/>
              </w:rPr>
            </w:pPr>
          </w:p>
        </w:tc>
        <w:tc>
          <w:tcPr>
            <w:tcW w:w="1134" w:type="dxa"/>
          </w:tcPr>
          <w:p w14:paraId="5D1FDEE5" w14:textId="0214CA35" w:rsidR="00F5251E" w:rsidRDefault="00F5251E" w:rsidP="006B113C">
            <w:pPr>
              <w:jc w:val="center"/>
              <w:rPr>
                <w:rFonts w:ascii="宋体" w:hAnsi="宋体"/>
                <w:snapToGrid w:val="0"/>
                <w:kern w:val="0"/>
              </w:rPr>
            </w:pPr>
            <w:r>
              <w:rPr>
                <w:rFonts w:ascii="宋体" w:hAnsi="宋体" w:hint="eastAsia"/>
                <w:snapToGrid w:val="0"/>
                <w:kern w:val="0"/>
              </w:rPr>
              <w:t>Y</w:t>
            </w:r>
          </w:p>
        </w:tc>
        <w:tc>
          <w:tcPr>
            <w:tcW w:w="3119" w:type="dxa"/>
          </w:tcPr>
          <w:p w14:paraId="2AB6ED21" w14:textId="77777777" w:rsidR="00F5251E" w:rsidRDefault="00F5251E" w:rsidP="006B113C">
            <w:pPr>
              <w:jc w:val="center"/>
              <w:rPr>
                <w:rFonts w:ascii="宋体" w:hAnsi="宋体"/>
                <w:snapToGrid w:val="0"/>
                <w:kern w:val="0"/>
              </w:rPr>
            </w:pPr>
          </w:p>
        </w:tc>
      </w:tr>
    </w:tbl>
    <w:p w14:paraId="4AFD9246" w14:textId="77777777" w:rsidR="003E6020" w:rsidRPr="00A52328" w:rsidRDefault="003E6020" w:rsidP="003E6020">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543F39" w:rsidRPr="00736667" w14:paraId="3BAA721B" w14:textId="77777777" w:rsidTr="006B7613">
        <w:tc>
          <w:tcPr>
            <w:tcW w:w="1559" w:type="dxa"/>
            <w:shd w:val="clear" w:color="auto" w:fill="E0E0E0"/>
          </w:tcPr>
          <w:p w14:paraId="21F3D365" w14:textId="77777777" w:rsidR="00543F39" w:rsidRPr="00736667" w:rsidRDefault="00543F39" w:rsidP="006B7613">
            <w:pPr>
              <w:jc w:val="center"/>
              <w:rPr>
                <w:b/>
                <w:snapToGrid w:val="0"/>
                <w:kern w:val="0"/>
              </w:rPr>
            </w:pPr>
            <w:r w:rsidRPr="00736667">
              <w:rPr>
                <w:rFonts w:hint="eastAsia"/>
                <w:b/>
                <w:snapToGrid w:val="0"/>
                <w:kern w:val="0"/>
              </w:rPr>
              <w:t>输入要素</w:t>
            </w:r>
          </w:p>
        </w:tc>
        <w:tc>
          <w:tcPr>
            <w:tcW w:w="1701" w:type="dxa"/>
            <w:shd w:val="clear" w:color="auto" w:fill="E0E0E0"/>
          </w:tcPr>
          <w:p w14:paraId="22019F69" w14:textId="77777777" w:rsidR="00543F39" w:rsidRPr="00736667" w:rsidRDefault="00543F39" w:rsidP="006B7613">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34D5131" w14:textId="77777777" w:rsidR="00543F39" w:rsidRPr="00736667" w:rsidRDefault="00543F39" w:rsidP="006B7613">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8309AAB" w14:textId="77777777" w:rsidR="00543F39" w:rsidRPr="00736667" w:rsidRDefault="00543F39" w:rsidP="006B7613">
            <w:pPr>
              <w:jc w:val="center"/>
              <w:rPr>
                <w:b/>
                <w:snapToGrid w:val="0"/>
                <w:kern w:val="0"/>
              </w:rPr>
            </w:pPr>
            <w:r w:rsidRPr="00736667">
              <w:rPr>
                <w:rFonts w:hint="eastAsia"/>
                <w:b/>
                <w:snapToGrid w:val="0"/>
                <w:kern w:val="0"/>
              </w:rPr>
              <w:t>备注</w:t>
            </w:r>
          </w:p>
        </w:tc>
      </w:tr>
      <w:tr w:rsidR="00543F39" w:rsidRPr="00736667" w14:paraId="495FFE13" w14:textId="77777777" w:rsidTr="006B7613">
        <w:tc>
          <w:tcPr>
            <w:tcW w:w="1559" w:type="dxa"/>
            <w:shd w:val="clear" w:color="auto" w:fill="auto"/>
          </w:tcPr>
          <w:p w14:paraId="14E84370" w14:textId="77777777" w:rsidR="00543F39" w:rsidRPr="00736667" w:rsidRDefault="00543F39" w:rsidP="006B7613">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2D6FDA0F" w14:textId="77777777" w:rsidR="00543F39" w:rsidRPr="00736667" w:rsidRDefault="00543F39" w:rsidP="006B7613">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370D3808" w14:textId="77777777" w:rsidR="00543F39" w:rsidRPr="00736667" w:rsidRDefault="00543F3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12B68CB" w14:textId="77777777" w:rsidR="00543F39" w:rsidRPr="00736667" w:rsidRDefault="00543F39" w:rsidP="006B7613">
            <w:pPr>
              <w:jc w:val="left"/>
              <w:rPr>
                <w:rFonts w:ascii="宋体" w:hAnsi="宋体"/>
                <w:snapToGrid w:val="0"/>
                <w:kern w:val="0"/>
              </w:rPr>
            </w:pPr>
          </w:p>
        </w:tc>
      </w:tr>
      <w:tr w:rsidR="00543F39" w:rsidRPr="00736667" w14:paraId="1FF90F8A" w14:textId="77777777" w:rsidTr="006B7613">
        <w:tc>
          <w:tcPr>
            <w:tcW w:w="1559" w:type="dxa"/>
            <w:shd w:val="clear" w:color="auto" w:fill="auto"/>
          </w:tcPr>
          <w:p w14:paraId="02A2FFF0" w14:textId="77777777" w:rsidR="00543F39" w:rsidRPr="00736667" w:rsidRDefault="00543F39" w:rsidP="006B7613">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2415648" w14:textId="77777777" w:rsidR="00543F39" w:rsidRPr="00736667" w:rsidRDefault="00543F39" w:rsidP="006B7613">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5F97D58F" w14:textId="77777777" w:rsidR="00543F39" w:rsidRPr="00736667" w:rsidRDefault="00543F39" w:rsidP="006B7613">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EE8B1C7" w14:textId="77777777" w:rsidR="00543F39" w:rsidRPr="00736667" w:rsidRDefault="00543F39" w:rsidP="006B7613">
            <w:pPr>
              <w:jc w:val="left"/>
              <w:rPr>
                <w:rFonts w:ascii="宋体" w:hAnsi="宋体"/>
                <w:snapToGrid w:val="0"/>
                <w:kern w:val="0"/>
              </w:rPr>
            </w:pPr>
          </w:p>
        </w:tc>
      </w:tr>
      <w:tr w:rsidR="00543F39" w:rsidRPr="00736667" w14:paraId="545BB682" w14:textId="77777777" w:rsidTr="006B7613">
        <w:tc>
          <w:tcPr>
            <w:tcW w:w="1559" w:type="dxa"/>
            <w:shd w:val="clear" w:color="auto" w:fill="auto"/>
          </w:tcPr>
          <w:p w14:paraId="30D5D85B" w14:textId="77777777" w:rsidR="00543F39" w:rsidRPr="00736667" w:rsidRDefault="00543F39" w:rsidP="006B7613">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6D9EFE1" w14:textId="77777777" w:rsidR="00543F39" w:rsidRPr="00736667" w:rsidRDefault="00543F39" w:rsidP="006B7613">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41D455E4" w14:textId="77777777" w:rsidR="00543F39" w:rsidRPr="00736667" w:rsidRDefault="00543F39" w:rsidP="006B7613">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9EFECCA" w14:textId="77777777" w:rsidR="00543F39" w:rsidRPr="00736667" w:rsidRDefault="00543F39" w:rsidP="006B7613">
            <w:pPr>
              <w:jc w:val="left"/>
              <w:rPr>
                <w:rFonts w:ascii="宋体" w:hAnsi="宋体"/>
                <w:snapToGrid w:val="0"/>
                <w:kern w:val="0"/>
              </w:rPr>
            </w:pPr>
          </w:p>
        </w:tc>
      </w:tr>
    </w:tbl>
    <w:p w14:paraId="7CE15BB8"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C88AF4E" w14:textId="77777777" w:rsidR="003E6020" w:rsidRDefault="003E6020" w:rsidP="003E6020">
      <w:pPr>
        <w:pStyle w:val="6"/>
      </w:pPr>
      <w:r>
        <w:rPr>
          <w:rFonts w:hint="eastAsia"/>
        </w:rPr>
        <w:t>数据</w:t>
      </w:r>
      <w:r>
        <w:t>库表</w:t>
      </w:r>
    </w:p>
    <w:p w14:paraId="02EA3516" w14:textId="77777777" w:rsidR="00543F39" w:rsidRDefault="00543F39" w:rsidP="001B2DE4">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客户基础信息表</w:t>
      </w:r>
      <w:r>
        <w:rPr>
          <w:rFonts w:ascii="宋体" w:hAnsi="宋体" w:hint="eastAsia"/>
          <w:kern w:val="0"/>
          <w:sz w:val="24"/>
          <w:szCs w:val="21"/>
        </w:rPr>
        <w:t>(微</w:t>
      </w:r>
      <w:r>
        <w:rPr>
          <w:rFonts w:ascii="宋体" w:hAnsi="宋体"/>
          <w:kern w:val="0"/>
          <w:sz w:val="24"/>
          <w:szCs w:val="21"/>
        </w:rPr>
        <w:t>服务</w:t>
      </w:r>
      <w:r>
        <w:rPr>
          <w:rFonts w:ascii="宋体" w:hAnsi="宋体" w:hint="eastAsia"/>
          <w:kern w:val="0"/>
          <w:sz w:val="24"/>
          <w:szCs w:val="21"/>
        </w:rPr>
        <w:t>)</w:t>
      </w:r>
    </w:p>
    <w:p w14:paraId="33324574" w14:textId="77777777" w:rsidR="00543F39" w:rsidRDefault="00543F39" w:rsidP="001B2DE4">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lastRenderedPageBreak/>
        <w:t>房产基础信息</w:t>
      </w:r>
      <w:r>
        <w:rPr>
          <w:rFonts w:ascii="宋体" w:hAnsi="宋体" w:hint="eastAsia"/>
          <w:kern w:val="0"/>
          <w:sz w:val="24"/>
          <w:szCs w:val="21"/>
        </w:rPr>
        <w:t>(微</w:t>
      </w:r>
      <w:r>
        <w:rPr>
          <w:rFonts w:ascii="宋体" w:hAnsi="宋体"/>
          <w:kern w:val="0"/>
          <w:sz w:val="24"/>
          <w:szCs w:val="21"/>
        </w:rPr>
        <w:t>服务</w:t>
      </w:r>
      <w:r>
        <w:rPr>
          <w:rFonts w:ascii="宋体" w:hAnsi="宋体" w:hint="eastAsia"/>
          <w:kern w:val="0"/>
          <w:sz w:val="24"/>
          <w:szCs w:val="21"/>
        </w:rPr>
        <w:t>)</w:t>
      </w:r>
    </w:p>
    <w:p w14:paraId="6D93924B" w14:textId="77777777" w:rsidR="00543F39" w:rsidRDefault="00543F39" w:rsidP="001B2DE4">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车辆基本信息</w:t>
      </w:r>
      <w:r>
        <w:rPr>
          <w:rFonts w:ascii="宋体" w:hAnsi="宋体" w:hint="eastAsia"/>
          <w:kern w:val="0"/>
          <w:sz w:val="24"/>
          <w:szCs w:val="21"/>
        </w:rPr>
        <w:t>(微</w:t>
      </w:r>
      <w:r>
        <w:rPr>
          <w:rFonts w:ascii="宋体" w:hAnsi="宋体"/>
          <w:kern w:val="0"/>
          <w:sz w:val="24"/>
          <w:szCs w:val="21"/>
        </w:rPr>
        <w:t>服务</w:t>
      </w:r>
      <w:r>
        <w:rPr>
          <w:rFonts w:ascii="宋体" w:hAnsi="宋体" w:hint="eastAsia"/>
          <w:kern w:val="0"/>
          <w:sz w:val="24"/>
          <w:szCs w:val="21"/>
        </w:rPr>
        <w:t>)</w:t>
      </w:r>
    </w:p>
    <w:p w14:paraId="60734BFD" w14:textId="77777777" w:rsidR="00543F39" w:rsidRDefault="00543F39" w:rsidP="001B2DE4">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业务</w:t>
      </w:r>
      <w:r>
        <w:rPr>
          <w:rFonts w:ascii="宋体" w:hAnsi="宋体"/>
          <w:kern w:val="0"/>
          <w:sz w:val="24"/>
          <w:szCs w:val="21"/>
        </w:rPr>
        <w:t>申请</w:t>
      </w:r>
      <w:r>
        <w:rPr>
          <w:rFonts w:ascii="宋体" w:hAnsi="宋体" w:hint="eastAsia"/>
          <w:kern w:val="0"/>
          <w:sz w:val="24"/>
          <w:szCs w:val="21"/>
        </w:rPr>
        <w:t>基础</w:t>
      </w:r>
      <w:r>
        <w:rPr>
          <w:rFonts w:ascii="宋体" w:hAnsi="宋体"/>
          <w:kern w:val="0"/>
          <w:sz w:val="24"/>
          <w:szCs w:val="21"/>
        </w:rPr>
        <w:t>信息</w:t>
      </w:r>
      <w:r>
        <w:rPr>
          <w:rFonts w:ascii="宋体" w:hAnsi="宋体" w:hint="eastAsia"/>
          <w:kern w:val="0"/>
          <w:sz w:val="24"/>
          <w:szCs w:val="21"/>
        </w:rPr>
        <w:t>表(微</w:t>
      </w:r>
      <w:r>
        <w:rPr>
          <w:rFonts w:ascii="宋体" w:hAnsi="宋体"/>
          <w:kern w:val="0"/>
          <w:sz w:val="24"/>
          <w:szCs w:val="21"/>
        </w:rPr>
        <w:t>服务</w:t>
      </w:r>
      <w:r>
        <w:rPr>
          <w:rFonts w:ascii="宋体" w:hAnsi="宋体" w:hint="eastAsia"/>
          <w:kern w:val="0"/>
          <w:sz w:val="24"/>
          <w:szCs w:val="21"/>
        </w:rPr>
        <w:t>)</w:t>
      </w:r>
    </w:p>
    <w:p w14:paraId="52BA4124" w14:textId="55E6D519" w:rsidR="001B2DE4" w:rsidRDefault="00543F39" w:rsidP="001B2DE4">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业务</w:t>
      </w:r>
      <w:r>
        <w:rPr>
          <w:rFonts w:ascii="宋体" w:hAnsi="宋体"/>
          <w:kern w:val="0"/>
          <w:sz w:val="24"/>
          <w:szCs w:val="21"/>
        </w:rPr>
        <w:t>申请与抵押物关联</w:t>
      </w:r>
      <w:r>
        <w:rPr>
          <w:rFonts w:ascii="宋体" w:hAnsi="宋体" w:hint="eastAsia"/>
          <w:kern w:val="0"/>
          <w:sz w:val="24"/>
          <w:szCs w:val="21"/>
        </w:rPr>
        <w:t>表(微</w:t>
      </w:r>
      <w:r>
        <w:rPr>
          <w:rFonts w:ascii="宋体" w:hAnsi="宋体"/>
          <w:kern w:val="0"/>
          <w:sz w:val="24"/>
          <w:szCs w:val="21"/>
        </w:rPr>
        <w:t>服务</w:t>
      </w:r>
      <w:r>
        <w:rPr>
          <w:rFonts w:ascii="宋体" w:hAnsi="宋体" w:hint="eastAsia"/>
          <w:kern w:val="0"/>
          <w:sz w:val="24"/>
          <w:szCs w:val="21"/>
        </w:rPr>
        <w:t>)</w:t>
      </w:r>
    </w:p>
    <w:p w14:paraId="138A0BAF" w14:textId="37913EA7" w:rsidR="00543F39" w:rsidRPr="00A9755C" w:rsidRDefault="00543F39" w:rsidP="001B2DE4">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业务推送</w:t>
      </w:r>
      <w:r>
        <w:rPr>
          <w:rFonts w:ascii="宋体" w:hAnsi="宋体"/>
          <w:kern w:val="0"/>
          <w:sz w:val="24"/>
          <w:szCs w:val="21"/>
        </w:rPr>
        <w:t>规则</w:t>
      </w:r>
      <w:r>
        <w:rPr>
          <w:rFonts w:ascii="宋体" w:hAnsi="宋体" w:hint="eastAsia"/>
          <w:kern w:val="0"/>
          <w:sz w:val="24"/>
          <w:szCs w:val="21"/>
        </w:rPr>
        <w:t>表(微</w:t>
      </w:r>
      <w:r>
        <w:rPr>
          <w:rFonts w:ascii="宋体" w:hAnsi="宋体"/>
          <w:kern w:val="0"/>
          <w:sz w:val="24"/>
          <w:szCs w:val="21"/>
        </w:rPr>
        <w:t>服务</w:t>
      </w:r>
      <w:r>
        <w:rPr>
          <w:rFonts w:ascii="宋体" w:hAnsi="宋体" w:hint="eastAsia"/>
          <w:kern w:val="0"/>
          <w:sz w:val="24"/>
          <w:szCs w:val="21"/>
        </w:rPr>
        <w:t>)</w:t>
      </w:r>
    </w:p>
    <w:p w14:paraId="4E61DB04" w14:textId="77777777" w:rsidR="001B2DE4" w:rsidRPr="001B2DE4" w:rsidRDefault="001B2DE4" w:rsidP="00052773"/>
    <w:p w14:paraId="1B1C1999" w14:textId="1340FBE5" w:rsidR="003E6020" w:rsidRPr="0082647F" w:rsidRDefault="00E872D7" w:rsidP="003E6020">
      <w:pPr>
        <w:pStyle w:val="5"/>
      </w:pPr>
      <w:r>
        <w:rPr>
          <w:rFonts w:hint="eastAsia"/>
        </w:rPr>
        <w:t>分页查询业务</w:t>
      </w:r>
    </w:p>
    <w:p w14:paraId="200EC0B3" w14:textId="77777777" w:rsidR="003E6020" w:rsidRDefault="003E6020" w:rsidP="003E6020">
      <w:pPr>
        <w:pStyle w:val="6"/>
      </w:pPr>
      <w:r>
        <w:rPr>
          <w:rFonts w:hint="eastAsia"/>
        </w:rPr>
        <w:t>功能</w:t>
      </w:r>
      <w:r>
        <w:t>描述</w:t>
      </w:r>
    </w:p>
    <w:p w14:paraId="71035CC1" w14:textId="77777777" w:rsidR="003E6020" w:rsidRPr="00A9755C" w:rsidRDefault="003E6020" w:rsidP="003E6020">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A168B8">
        <w:rPr>
          <w:rFonts w:ascii="宋体" w:hAnsi="宋体" w:hint="eastAsia"/>
          <w:kern w:val="0"/>
          <w:sz w:val="24"/>
          <w:szCs w:val="21"/>
        </w:rPr>
        <w:t>提供</w:t>
      </w:r>
      <w:r w:rsidR="00A168B8">
        <w:rPr>
          <w:rFonts w:ascii="宋体" w:hAnsi="宋体"/>
          <w:kern w:val="0"/>
          <w:sz w:val="24"/>
          <w:szCs w:val="21"/>
        </w:rPr>
        <w:t>给APP</w:t>
      </w:r>
      <w:r w:rsidR="00A168B8">
        <w:rPr>
          <w:rFonts w:ascii="宋体" w:hAnsi="宋体" w:hint="eastAsia"/>
          <w:kern w:val="0"/>
          <w:sz w:val="24"/>
          <w:szCs w:val="21"/>
        </w:rPr>
        <w:t>端</w:t>
      </w:r>
      <w:r w:rsidR="00A168B8">
        <w:rPr>
          <w:rFonts w:ascii="宋体" w:hAnsi="宋体"/>
          <w:kern w:val="0"/>
          <w:sz w:val="24"/>
          <w:szCs w:val="21"/>
        </w:rPr>
        <w:t>查询渠道人</w:t>
      </w:r>
      <w:r w:rsidR="00A168B8">
        <w:rPr>
          <w:rFonts w:ascii="宋体" w:hAnsi="宋体" w:hint="eastAsia"/>
          <w:kern w:val="0"/>
          <w:sz w:val="24"/>
          <w:szCs w:val="21"/>
        </w:rPr>
        <w:t>进行</w:t>
      </w:r>
      <w:r w:rsidR="00A168B8">
        <w:rPr>
          <w:rFonts w:ascii="宋体" w:hAnsi="宋体"/>
          <w:kern w:val="0"/>
          <w:sz w:val="24"/>
          <w:szCs w:val="21"/>
        </w:rPr>
        <w:t>业务</w:t>
      </w:r>
      <w:r w:rsidR="00AC659A">
        <w:rPr>
          <w:rFonts w:ascii="宋体" w:hAnsi="宋体" w:hint="eastAsia"/>
          <w:kern w:val="0"/>
          <w:sz w:val="24"/>
          <w:szCs w:val="21"/>
        </w:rPr>
        <w:t>列表</w:t>
      </w:r>
      <w:r w:rsidR="00A168B8">
        <w:rPr>
          <w:rFonts w:ascii="宋体" w:hAnsi="宋体"/>
          <w:kern w:val="0"/>
          <w:sz w:val="24"/>
          <w:szCs w:val="21"/>
        </w:rPr>
        <w:t>查询的</w:t>
      </w:r>
      <w:r w:rsidR="00A168B8">
        <w:rPr>
          <w:rFonts w:ascii="宋体" w:hAnsi="宋体" w:hint="eastAsia"/>
          <w:kern w:val="0"/>
          <w:sz w:val="24"/>
          <w:szCs w:val="21"/>
        </w:rPr>
        <w:t>接口</w:t>
      </w:r>
      <w:r w:rsidR="00A168B8">
        <w:rPr>
          <w:rFonts w:ascii="宋体" w:hAnsi="宋体"/>
          <w:kern w:val="0"/>
          <w:sz w:val="24"/>
          <w:szCs w:val="21"/>
        </w:rPr>
        <w:t>服务</w:t>
      </w:r>
    </w:p>
    <w:p w14:paraId="290A4E21" w14:textId="77777777" w:rsidR="003E6020" w:rsidRPr="00676A58" w:rsidRDefault="003E6020" w:rsidP="003E6020">
      <w:pPr>
        <w:pStyle w:val="6"/>
      </w:pPr>
      <w:r w:rsidRPr="00676A58">
        <w:rPr>
          <w:rFonts w:hint="eastAsia"/>
        </w:rPr>
        <w:t>处理流程</w:t>
      </w:r>
    </w:p>
    <w:p w14:paraId="0B63FEC4" w14:textId="77777777" w:rsidR="00A168B8" w:rsidRDefault="00715A77" w:rsidP="003E6020">
      <w:pPr>
        <w:ind w:left="289" w:firstLine="420"/>
        <w:rPr>
          <w:b/>
          <w:sz w:val="24"/>
          <w:szCs w:val="24"/>
        </w:rPr>
      </w:pPr>
      <w:r>
        <w:object w:dxaOrig="7591" w:dyaOrig="1006" w14:anchorId="6A63979D">
          <v:shape id="_x0000_i1081" type="#_x0000_t75" style="width:381.5pt;height:50.05pt" o:ole="">
            <v:imagedata r:id="rId129" o:title=""/>
          </v:shape>
          <o:OLEObject Type="Embed" ProgID="Visio.Drawing.15" ShapeID="_x0000_i1081" DrawAspect="Content" ObjectID="_1569760954" r:id="rId130"/>
        </w:object>
      </w:r>
    </w:p>
    <w:p w14:paraId="16315037" w14:textId="77777777" w:rsidR="00715A77" w:rsidRDefault="00715A77" w:rsidP="003E6020">
      <w:pPr>
        <w:ind w:left="289" w:firstLine="420"/>
        <w:rPr>
          <w:b/>
          <w:sz w:val="24"/>
          <w:szCs w:val="24"/>
        </w:rPr>
      </w:pPr>
    </w:p>
    <w:p w14:paraId="7CDF0B7E" w14:textId="77777777" w:rsidR="003E6020" w:rsidRPr="004F010F" w:rsidRDefault="003E6020" w:rsidP="003E6020">
      <w:pPr>
        <w:ind w:left="289" w:firstLine="420"/>
      </w:pPr>
      <w:r w:rsidRPr="00646F01">
        <w:rPr>
          <w:rFonts w:hint="eastAsia"/>
          <w:b/>
          <w:sz w:val="24"/>
          <w:szCs w:val="24"/>
        </w:rPr>
        <w:t>【流程描述】</w:t>
      </w:r>
    </w:p>
    <w:p w14:paraId="13C8E5D9" w14:textId="77777777" w:rsidR="003E6020" w:rsidRDefault="00FA3604">
      <w:pPr>
        <w:pStyle w:val="afb"/>
        <w:numPr>
          <w:ilvl w:val="0"/>
          <w:numId w:val="12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49" w:author="wangq" w:date="2017-08-21T17:25:00Z">
          <w:pPr>
            <w:pStyle w:val="afb"/>
            <w:numPr>
              <w:numId w:val="13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通过</w:t>
      </w:r>
      <w:r w:rsidR="0022444C">
        <w:rPr>
          <w:rFonts w:ascii="宋体" w:hAnsi="宋体" w:hint="eastAsia"/>
          <w:kern w:val="0"/>
          <w:sz w:val="24"/>
          <w:szCs w:val="21"/>
        </w:rPr>
        <w:t>传</w:t>
      </w:r>
      <w:r w:rsidR="0022444C">
        <w:rPr>
          <w:rFonts w:ascii="宋体" w:hAnsi="宋体"/>
          <w:kern w:val="0"/>
          <w:sz w:val="24"/>
          <w:szCs w:val="21"/>
        </w:rPr>
        <w:t>入</w:t>
      </w:r>
      <w:r w:rsidR="0022444C">
        <w:rPr>
          <w:rFonts w:ascii="宋体" w:hAnsi="宋体" w:hint="eastAsia"/>
          <w:kern w:val="0"/>
          <w:sz w:val="24"/>
          <w:szCs w:val="21"/>
        </w:rPr>
        <w:t>渠道</w:t>
      </w:r>
      <w:r w:rsidR="0022444C">
        <w:rPr>
          <w:rFonts w:ascii="宋体" w:hAnsi="宋体"/>
          <w:kern w:val="0"/>
          <w:sz w:val="24"/>
          <w:szCs w:val="21"/>
        </w:rPr>
        <w:t>人唯一标识查询</w:t>
      </w:r>
      <w:r w:rsidR="0022444C">
        <w:rPr>
          <w:rFonts w:ascii="宋体" w:hAnsi="宋体" w:hint="eastAsia"/>
          <w:kern w:val="0"/>
          <w:sz w:val="24"/>
          <w:szCs w:val="21"/>
        </w:rPr>
        <w:t>业务</w:t>
      </w:r>
      <w:r w:rsidR="0022444C">
        <w:rPr>
          <w:rFonts w:ascii="宋体" w:hAnsi="宋体"/>
          <w:kern w:val="0"/>
          <w:sz w:val="24"/>
          <w:szCs w:val="21"/>
        </w:rPr>
        <w:t>相</w:t>
      </w:r>
      <w:r w:rsidR="0022444C">
        <w:rPr>
          <w:rFonts w:ascii="宋体" w:hAnsi="宋体" w:hint="eastAsia"/>
          <w:kern w:val="0"/>
          <w:sz w:val="24"/>
          <w:szCs w:val="21"/>
        </w:rPr>
        <w:t>关</w:t>
      </w:r>
      <w:r w:rsidR="0022444C">
        <w:rPr>
          <w:rFonts w:ascii="宋体" w:hAnsi="宋体"/>
          <w:kern w:val="0"/>
          <w:sz w:val="24"/>
          <w:szCs w:val="21"/>
        </w:rPr>
        <w:t>信息</w:t>
      </w:r>
    </w:p>
    <w:p w14:paraId="1D268017" w14:textId="77777777" w:rsidR="0022444C" w:rsidRDefault="0022444C">
      <w:pPr>
        <w:pStyle w:val="afb"/>
        <w:numPr>
          <w:ilvl w:val="0"/>
          <w:numId w:val="12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50" w:author="wangq" w:date="2017-08-21T17:25:00Z">
          <w:pPr>
            <w:pStyle w:val="afb"/>
            <w:numPr>
              <w:numId w:val="13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返回</w:t>
      </w:r>
      <w:r>
        <w:rPr>
          <w:rFonts w:ascii="宋体" w:hAnsi="宋体"/>
          <w:kern w:val="0"/>
          <w:sz w:val="24"/>
          <w:szCs w:val="21"/>
        </w:rPr>
        <w:t>查询</w:t>
      </w:r>
      <w:r>
        <w:rPr>
          <w:rFonts w:ascii="宋体" w:hAnsi="宋体" w:hint="eastAsia"/>
          <w:kern w:val="0"/>
          <w:sz w:val="24"/>
          <w:szCs w:val="21"/>
        </w:rPr>
        <w:t>结果</w:t>
      </w:r>
    </w:p>
    <w:p w14:paraId="690CA60E" w14:textId="77777777" w:rsidR="00FA3604" w:rsidRPr="00C3467F" w:rsidRDefault="00FA3604" w:rsidP="003E6020">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254B4DAA" w14:textId="77777777" w:rsidR="003E6020" w:rsidRPr="00F9212D" w:rsidRDefault="003E6020" w:rsidP="003E6020">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C659A" w:rsidRPr="00736667" w14:paraId="09B94A41" w14:textId="77777777" w:rsidTr="004664EA">
        <w:tc>
          <w:tcPr>
            <w:tcW w:w="1559" w:type="dxa"/>
            <w:shd w:val="clear" w:color="auto" w:fill="E0E0E0"/>
          </w:tcPr>
          <w:p w14:paraId="54EF3FC8" w14:textId="77777777" w:rsidR="00AC659A" w:rsidRPr="00736667" w:rsidRDefault="00AC659A"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796ED15E" w14:textId="77777777" w:rsidR="00AC659A" w:rsidRPr="00736667" w:rsidRDefault="00AC659A"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B62EAB3" w14:textId="77777777" w:rsidR="00AC659A" w:rsidRPr="00736667" w:rsidRDefault="00AC659A"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CD2B012" w14:textId="77777777" w:rsidR="00AC659A" w:rsidRPr="00736667" w:rsidRDefault="00AC659A" w:rsidP="004664EA">
            <w:pPr>
              <w:jc w:val="center"/>
              <w:rPr>
                <w:b/>
                <w:snapToGrid w:val="0"/>
                <w:kern w:val="0"/>
              </w:rPr>
            </w:pPr>
            <w:r w:rsidRPr="00736667">
              <w:rPr>
                <w:rFonts w:hint="eastAsia"/>
                <w:b/>
                <w:snapToGrid w:val="0"/>
                <w:kern w:val="0"/>
              </w:rPr>
              <w:t>备注</w:t>
            </w:r>
          </w:p>
        </w:tc>
      </w:tr>
      <w:tr w:rsidR="00AC659A" w:rsidRPr="00736667" w14:paraId="0D1F5E45" w14:textId="77777777" w:rsidTr="004664EA">
        <w:tc>
          <w:tcPr>
            <w:tcW w:w="1559" w:type="dxa"/>
            <w:shd w:val="clear" w:color="auto" w:fill="auto"/>
          </w:tcPr>
          <w:p w14:paraId="24625D6E" w14:textId="77777777" w:rsidR="00AC659A" w:rsidRPr="00736667" w:rsidRDefault="00AC659A" w:rsidP="004664EA">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701" w:type="dxa"/>
            <w:shd w:val="clear" w:color="auto" w:fill="auto"/>
          </w:tcPr>
          <w:p w14:paraId="6CA7192E" w14:textId="77777777" w:rsidR="00AC659A" w:rsidRPr="00736667" w:rsidRDefault="00AC659A" w:rsidP="004664EA">
            <w:pPr>
              <w:jc w:val="left"/>
              <w:rPr>
                <w:rFonts w:ascii="宋体" w:hAnsi="宋体"/>
                <w:snapToGrid w:val="0"/>
                <w:kern w:val="0"/>
              </w:rPr>
            </w:pPr>
          </w:p>
        </w:tc>
        <w:tc>
          <w:tcPr>
            <w:tcW w:w="1134" w:type="dxa"/>
            <w:shd w:val="clear" w:color="auto" w:fill="auto"/>
          </w:tcPr>
          <w:p w14:paraId="617DD9D8" w14:textId="77777777" w:rsidR="00AC659A" w:rsidRPr="00736667" w:rsidRDefault="00AC659A"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41B0F1B" w14:textId="77777777" w:rsidR="00AC659A" w:rsidRPr="00736667" w:rsidRDefault="00AC659A" w:rsidP="004664EA">
            <w:pPr>
              <w:jc w:val="left"/>
              <w:rPr>
                <w:rFonts w:ascii="宋体" w:hAnsi="宋体"/>
                <w:snapToGrid w:val="0"/>
                <w:kern w:val="0"/>
              </w:rPr>
            </w:pPr>
          </w:p>
        </w:tc>
      </w:tr>
      <w:tr w:rsidR="00AC659A" w:rsidRPr="00736667" w14:paraId="2547688A" w14:textId="77777777" w:rsidTr="004664EA">
        <w:tc>
          <w:tcPr>
            <w:tcW w:w="1559" w:type="dxa"/>
            <w:shd w:val="clear" w:color="auto" w:fill="auto"/>
          </w:tcPr>
          <w:p w14:paraId="07704048" w14:textId="77777777" w:rsidR="00AC659A" w:rsidRPr="00736667" w:rsidRDefault="00AC659A" w:rsidP="004664EA">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w:t>
            </w:r>
            <w:r>
              <w:rPr>
                <w:rFonts w:ascii="宋体" w:hAnsi="宋体" w:hint="eastAsia"/>
                <w:snapToGrid w:val="0"/>
                <w:kern w:val="0"/>
              </w:rPr>
              <w:t>唯一</w:t>
            </w:r>
            <w:r>
              <w:rPr>
                <w:rFonts w:ascii="宋体" w:hAnsi="宋体"/>
                <w:snapToGrid w:val="0"/>
                <w:kern w:val="0"/>
              </w:rPr>
              <w:t>标识</w:t>
            </w:r>
          </w:p>
        </w:tc>
        <w:tc>
          <w:tcPr>
            <w:tcW w:w="1701" w:type="dxa"/>
            <w:shd w:val="clear" w:color="auto" w:fill="auto"/>
          </w:tcPr>
          <w:p w14:paraId="785EBB02" w14:textId="77777777" w:rsidR="00AC659A" w:rsidRPr="00736667" w:rsidRDefault="00AC659A" w:rsidP="004664EA">
            <w:pPr>
              <w:jc w:val="left"/>
              <w:rPr>
                <w:rFonts w:ascii="宋体" w:hAnsi="宋体"/>
                <w:snapToGrid w:val="0"/>
                <w:kern w:val="0"/>
              </w:rPr>
            </w:pPr>
          </w:p>
        </w:tc>
        <w:tc>
          <w:tcPr>
            <w:tcW w:w="1134" w:type="dxa"/>
            <w:shd w:val="clear" w:color="auto" w:fill="auto"/>
          </w:tcPr>
          <w:p w14:paraId="6539260C" w14:textId="77777777" w:rsidR="00AC659A" w:rsidRPr="00736667" w:rsidRDefault="00AC659A"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C7590F8" w14:textId="77777777" w:rsidR="00AC659A" w:rsidRPr="00736667" w:rsidRDefault="00AC659A" w:rsidP="004664EA">
            <w:pPr>
              <w:jc w:val="left"/>
              <w:rPr>
                <w:rFonts w:ascii="宋体" w:hAnsi="宋体"/>
                <w:snapToGrid w:val="0"/>
                <w:kern w:val="0"/>
              </w:rPr>
            </w:pPr>
          </w:p>
        </w:tc>
      </w:tr>
      <w:tr w:rsidR="00AC659A" w:rsidRPr="00736667" w14:paraId="43540C8A" w14:textId="77777777" w:rsidTr="004664EA">
        <w:tc>
          <w:tcPr>
            <w:tcW w:w="1559" w:type="dxa"/>
            <w:shd w:val="clear" w:color="auto" w:fill="auto"/>
          </w:tcPr>
          <w:p w14:paraId="3F8245EF" w14:textId="77777777" w:rsidR="00AC659A" w:rsidRDefault="00AC659A" w:rsidP="004664EA">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状态</w:t>
            </w:r>
          </w:p>
        </w:tc>
        <w:tc>
          <w:tcPr>
            <w:tcW w:w="1701" w:type="dxa"/>
            <w:shd w:val="clear" w:color="auto" w:fill="auto"/>
          </w:tcPr>
          <w:p w14:paraId="03C1A676" w14:textId="77777777" w:rsidR="00AC659A" w:rsidRDefault="00AC659A" w:rsidP="004664EA">
            <w:pPr>
              <w:jc w:val="left"/>
              <w:rPr>
                <w:rFonts w:ascii="宋体" w:hAnsi="宋体"/>
                <w:snapToGrid w:val="0"/>
                <w:kern w:val="0"/>
              </w:rPr>
            </w:pPr>
          </w:p>
        </w:tc>
        <w:tc>
          <w:tcPr>
            <w:tcW w:w="1134" w:type="dxa"/>
            <w:shd w:val="clear" w:color="auto" w:fill="auto"/>
          </w:tcPr>
          <w:p w14:paraId="371BBF08" w14:textId="77777777" w:rsidR="00AC659A" w:rsidRDefault="00AC659A"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E7C584B" w14:textId="77777777" w:rsidR="00AC659A" w:rsidRPr="00736667" w:rsidRDefault="00AC659A" w:rsidP="004664EA">
            <w:pPr>
              <w:jc w:val="left"/>
              <w:rPr>
                <w:rFonts w:ascii="宋体" w:hAnsi="宋体"/>
                <w:snapToGrid w:val="0"/>
                <w:kern w:val="0"/>
              </w:rPr>
            </w:pPr>
          </w:p>
        </w:tc>
      </w:tr>
      <w:tr w:rsidR="00AC659A" w:rsidRPr="00736667" w14:paraId="26A1318E" w14:textId="77777777" w:rsidTr="004664EA">
        <w:tc>
          <w:tcPr>
            <w:tcW w:w="1559" w:type="dxa"/>
            <w:shd w:val="clear" w:color="auto" w:fill="auto"/>
          </w:tcPr>
          <w:p w14:paraId="0A71D511" w14:textId="77777777" w:rsidR="00AC659A" w:rsidRDefault="00AC659A" w:rsidP="004664EA">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进度</w:t>
            </w:r>
          </w:p>
        </w:tc>
        <w:tc>
          <w:tcPr>
            <w:tcW w:w="1701" w:type="dxa"/>
            <w:shd w:val="clear" w:color="auto" w:fill="auto"/>
          </w:tcPr>
          <w:p w14:paraId="4C0792DD" w14:textId="77777777" w:rsidR="00AC659A" w:rsidRDefault="00AC659A" w:rsidP="004664EA">
            <w:pPr>
              <w:jc w:val="left"/>
              <w:rPr>
                <w:rFonts w:ascii="宋体" w:hAnsi="宋体"/>
                <w:snapToGrid w:val="0"/>
                <w:kern w:val="0"/>
              </w:rPr>
            </w:pPr>
          </w:p>
        </w:tc>
        <w:tc>
          <w:tcPr>
            <w:tcW w:w="1134" w:type="dxa"/>
            <w:shd w:val="clear" w:color="auto" w:fill="auto"/>
          </w:tcPr>
          <w:p w14:paraId="599A1022" w14:textId="77777777" w:rsidR="00AC659A" w:rsidRDefault="00AC659A"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669DF1E" w14:textId="77777777" w:rsidR="00AC659A" w:rsidRPr="00736667" w:rsidRDefault="00AC659A" w:rsidP="004664EA">
            <w:pPr>
              <w:jc w:val="left"/>
              <w:rPr>
                <w:rFonts w:ascii="宋体" w:hAnsi="宋体"/>
                <w:snapToGrid w:val="0"/>
                <w:kern w:val="0"/>
              </w:rPr>
            </w:pPr>
          </w:p>
        </w:tc>
      </w:tr>
      <w:tr w:rsidR="00AC659A" w:rsidRPr="00736667" w14:paraId="3EAD8AA7" w14:textId="77777777" w:rsidTr="004664EA">
        <w:tc>
          <w:tcPr>
            <w:tcW w:w="1559" w:type="dxa"/>
            <w:shd w:val="clear" w:color="auto" w:fill="auto"/>
          </w:tcPr>
          <w:p w14:paraId="10F6DC25" w14:textId="77777777" w:rsidR="00AC659A" w:rsidRDefault="00AC659A" w:rsidP="004664E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701" w:type="dxa"/>
            <w:shd w:val="clear" w:color="auto" w:fill="auto"/>
          </w:tcPr>
          <w:p w14:paraId="69683CD3" w14:textId="77777777" w:rsidR="00AC659A" w:rsidRDefault="00AC659A" w:rsidP="004664EA">
            <w:pPr>
              <w:jc w:val="left"/>
              <w:rPr>
                <w:rFonts w:ascii="宋体" w:hAnsi="宋体"/>
                <w:snapToGrid w:val="0"/>
                <w:kern w:val="0"/>
              </w:rPr>
            </w:pPr>
          </w:p>
        </w:tc>
        <w:tc>
          <w:tcPr>
            <w:tcW w:w="1134" w:type="dxa"/>
            <w:shd w:val="clear" w:color="auto" w:fill="auto"/>
          </w:tcPr>
          <w:p w14:paraId="5EF24C22" w14:textId="77777777" w:rsidR="00AC659A" w:rsidRDefault="00AC659A"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05F9A42" w14:textId="77777777" w:rsidR="00AC659A" w:rsidRPr="00736667" w:rsidRDefault="00AC659A" w:rsidP="004664EA">
            <w:pPr>
              <w:jc w:val="left"/>
              <w:rPr>
                <w:rFonts w:ascii="宋体" w:hAnsi="宋体"/>
                <w:snapToGrid w:val="0"/>
                <w:kern w:val="0"/>
              </w:rPr>
            </w:pPr>
          </w:p>
        </w:tc>
      </w:tr>
      <w:tr w:rsidR="00AC659A" w:rsidRPr="00736667" w14:paraId="3C3193E6" w14:textId="77777777" w:rsidTr="004664EA">
        <w:tc>
          <w:tcPr>
            <w:tcW w:w="1559" w:type="dxa"/>
            <w:shd w:val="clear" w:color="auto" w:fill="auto"/>
          </w:tcPr>
          <w:p w14:paraId="22ACF6BF" w14:textId="77777777" w:rsidR="00AC659A" w:rsidRDefault="00AC659A" w:rsidP="004664EA">
            <w:pPr>
              <w:jc w:val="left"/>
              <w:rPr>
                <w:rFonts w:ascii="宋体" w:hAnsi="宋体"/>
                <w:snapToGrid w:val="0"/>
                <w:kern w:val="0"/>
              </w:rPr>
            </w:pPr>
            <w:r>
              <w:rPr>
                <w:rFonts w:ascii="宋体" w:hAnsi="宋体" w:hint="eastAsia"/>
                <w:snapToGrid w:val="0"/>
                <w:kern w:val="0"/>
              </w:rPr>
              <w:t>联系</w:t>
            </w:r>
            <w:r>
              <w:rPr>
                <w:rFonts w:ascii="宋体" w:hAnsi="宋体"/>
                <w:snapToGrid w:val="0"/>
                <w:kern w:val="0"/>
              </w:rPr>
              <w:t>方式</w:t>
            </w:r>
          </w:p>
        </w:tc>
        <w:tc>
          <w:tcPr>
            <w:tcW w:w="1701" w:type="dxa"/>
            <w:shd w:val="clear" w:color="auto" w:fill="auto"/>
          </w:tcPr>
          <w:p w14:paraId="6082BB33" w14:textId="77777777" w:rsidR="00AC659A" w:rsidRDefault="00AC659A" w:rsidP="004664EA">
            <w:pPr>
              <w:jc w:val="left"/>
              <w:rPr>
                <w:rFonts w:ascii="宋体" w:hAnsi="宋体"/>
                <w:snapToGrid w:val="0"/>
                <w:kern w:val="0"/>
              </w:rPr>
            </w:pPr>
          </w:p>
        </w:tc>
        <w:tc>
          <w:tcPr>
            <w:tcW w:w="1134" w:type="dxa"/>
            <w:shd w:val="clear" w:color="auto" w:fill="auto"/>
          </w:tcPr>
          <w:p w14:paraId="12548E1D" w14:textId="77777777" w:rsidR="00AC659A" w:rsidRDefault="00AC659A"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0DCA84E" w14:textId="77777777" w:rsidR="00AC659A" w:rsidRPr="00736667" w:rsidRDefault="00AC659A" w:rsidP="004664EA">
            <w:pPr>
              <w:jc w:val="left"/>
              <w:rPr>
                <w:rFonts w:ascii="宋体" w:hAnsi="宋体"/>
                <w:snapToGrid w:val="0"/>
                <w:kern w:val="0"/>
              </w:rPr>
            </w:pPr>
          </w:p>
        </w:tc>
      </w:tr>
      <w:tr w:rsidR="00AC659A" w:rsidRPr="00736667" w14:paraId="475F5783" w14:textId="77777777" w:rsidTr="004664EA">
        <w:tc>
          <w:tcPr>
            <w:tcW w:w="1559" w:type="dxa"/>
            <w:shd w:val="clear" w:color="auto" w:fill="auto"/>
          </w:tcPr>
          <w:p w14:paraId="5503B70B" w14:textId="77777777" w:rsidR="00AC659A" w:rsidRDefault="00AC659A" w:rsidP="00AC659A">
            <w:pPr>
              <w:jc w:val="left"/>
              <w:rPr>
                <w:rFonts w:ascii="宋体" w:hAnsi="宋体"/>
                <w:snapToGrid w:val="0"/>
                <w:kern w:val="0"/>
              </w:rPr>
            </w:pPr>
            <w:r w:rsidRPr="006E5E43">
              <w:rPr>
                <w:rFonts w:hint="eastAsia"/>
              </w:rPr>
              <w:t>每页行数</w:t>
            </w:r>
          </w:p>
        </w:tc>
        <w:tc>
          <w:tcPr>
            <w:tcW w:w="1701" w:type="dxa"/>
            <w:shd w:val="clear" w:color="auto" w:fill="auto"/>
          </w:tcPr>
          <w:p w14:paraId="0A920EB2" w14:textId="77777777" w:rsidR="00AC659A" w:rsidRDefault="00AC659A" w:rsidP="00AC659A">
            <w:pPr>
              <w:jc w:val="left"/>
              <w:rPr>
                <w:rFonts w:ascii="宋体" w:hAnsi="宋体"/>
                <w:snapToGrid w:val="0"/>
                <w:kern w:val="0"/>
              </w:rPr>
            </w:pPr>
            <w:r w:rsidRPr="006E5E43">
              <w:rPr>
                <w:rFonts w:hint="eastAsia"/>
              </w:rPr>
              <w:t>rows</w:t>
            </w:r>
          </w:p>
        </w:tc>
        <w:tc>
          <w:tcPr>
            <w:tcW w:w="1134" w:type="dxa"/>
            <w:shd w:val="clear" w:color="auto" w:fill="auto"/>
          </w:tcPr>
          <w:p w14:paraId="204A7325" w14:textId="77777777" w:rsidR="00AC659A" w:rsidRDefault="00AC659A" w:rsidP="00AC659A">
            <w:pPr>
              <w:jc w:val="left"/>
              <w:rPr>
                <w:rFonts w:ascii="宋体" w:hAnsi="宋体"/>
                <w:snapToGrid w:val="0"/>
                <w:kern w:val="0"/>
              </w:rPr>
            </w:pPr>
            <w:r w:rsidRPr="006E5E43">
              <w:rPr>
                <w:rFonts w:hint="eastAsia"/>
              </w:rPr>
              <w:t>Y</w:t>
            </w:r>
          </w:p>
        </w:tc>
        <w:tc>
          <w:tcPr>
            <w:tcW w:w="3119" w:type="dxa"/>
            <w:shd w:val="clear" w:color="auto" w:fill="auto"/>
          </w:tcPr>
          <w:p w14:paraId="633019EC" w14:textId="77777777" w:rsidR="00AC659A" w:rsidRPr="00736667" w:rsidRDefault="00AC659A" w:rsidP="00AC659A">
            <w:pPr>
              <w:jc w:val="left"/>
              <w:rPr>
                <w:rFonts w:ascii="宋体" w:hAnsi="宋体"/>
                <w:snapToGrid w:val="0"/>
                <w:kern w:val="0"/>
              </w:rPr>
            </w:pPr>
          </w:p>
        </w:tc>
      </w:tr>
      <w:tr w:rsidR="00AC659A" w:rsidRPr="00736667" w14:paraId="160DF570" w14:textId="77777777" w:rsidTr="004664EA">
        <w:tc>
          <w:tcPr>
            <w:tcW w:w="1559" w:type="dxa"/>
            <w:shd w:val="clear" w:color="auto" w:fill="auto"/>
          </w:tcPr>
          <w:p w14:paraId="2FAD2232" w14:textId="77777777" w:rsidR="00AC659A" w:rsidRDefault="00AC659A" w:rsidP="00AC659A">
            <w:pPr>
              <w:jc w:val="left"/>
              <w:rPr>
                <w:rFonts w:ascii="宋体" w:hAnsi="宋体"/>
                <w:snapToGrid w:val="0"/>
                <w:kern w:val="0"/>
              </w:rPr>
            </w:pPr>
            <w:r w:rsidRPr="006E5E43">
              <w:rPr>
                <w:rFonts w:hint="eastAsia"/>
              </w:rPr>
              <w:t>起始条数</w:t>
            </w:r>
          </w:p>
        </w:tc>
        <w:tc>
          <w:tcPr>
            <w:tcW w:w="1701" w:type="dxa"/>
            <w:shd w:val="clear" w:color="auto" w:fill="auto"/>
          </w:tcPr>
          <w:p w14:paraId="20059755" w14:textId="77777777" w:rsidR="00AC659A" w:rsidRDefault="00AC659A" w:rsidP="00AC659A">
            <w:pPr>
              <w:jc w:val="left"/>
              <w:rPr>
                <w:rFonts w:ascii="宋体" w:hAnsi="宋体"/>
                <w:snapToGrid w:val="0"/>
                <w:kern w:val="0"/>
              </w:rPr>
            </w:pPr>
            <w:r w:rsidRPr="006E5E43">
              <w:rPr>
                <w:rFonts w:hint="eastAsia"/>
              </w:rPr>
              <w:t>start</w:t>
            </w:r>
          </w:p>
        </w:tc>
        <w:tc>
          <w:tcPr>
            <w:tcW w:w="1134" w:type="dxa"/>
            <w:shd w:val="clear" w:color="auto" w:fill="auto"/>
          </w:tcPr>
          <w:p w14:paraId="118B5014" w14:textId="77777777" w:rsidR="00AC659A" w:rsidRDefault="00AC659A" w:rsidP="00AC659A">
            <w:pPr>
              <w:jc w:val="left"/>
              <w:rPr>
                <w:rFonts w:ascii="宋体" w:hAnsi="宋体"/>
                <w:snapToGrid w:val="0"/>
                <w:kern w:val="0"/>
              </w:rPr>
            </w:pPr>
            <w:r w:rsidRPr="006E5E43">
              <w:rPr>
                <w:rFonts w:hint="eastAsia"/>
              </w:rPr>
              <w:t>y</w:t>
            </w:r>
          </w:p>
        </w:tc>
        <w:tc>
          <w:tcPr>
            <w:tcW w:w="3119" w:type="dxa"/>
            <w:shd w:val="clear" w:color="auto" w:fill="auto"/>
          </w:tcPr>
          <w:p w14:paraId="288BCB96" w14:textId="77777777" w:rsidR="00AC659A" w:rsidRPr="00736667" w:rsidRDefault="00AC659A" w:rsidP="00AC659A">
            <w:pPr>
              <w:jc w:val="left"/>
              <w:rPr>
                <w:rFonts w:ascii="宋体" w:hAnsi="宋体"/>
                <w:snapToGrid w:val="0"/>
                <w:kern w:val="0"/>
              </w:rPr>
            </w:pPr>
          </w:p>
        </w:tc>
      </w:tr>
    </w:tbl>
    <w:p w14:paraId="40D3713D" w14:textId="77777777" w:rsidR="003E6020" w:rsidRPr="00C56A4E" w:rsidRDefault="003E6020" w:rsidP="003E6020"/>
    <w:p w14:paraId="0AAC035C" w14:textId="77777777" w:rsidR="003E6020" w:rsidRPr="00A52328" w:rsidRDefault="003E6020" w:rsidP="003E6020">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C659A" w:rsidRPr="00736667" w14:paraId="37FD3B4A" w14:textId="77777777" w:rsidTr="004664EA">
        <w:tc>
          <w:tcPr>
            <w:tcW w:w="1559" w:type="dxa"/>
            <w:shd w:val="clear" w:color="auto" w:fill="E0E0E0"/>
          </w:tcPr>
          <w:p w14:paraId="04099DDE" w14:textId="77777777" w:rsidR="00AC659A" w:rsidRPr="00736667" w:rsidRDefault="00AC659A"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7FF9FF06" w14:textId="77777777" w:rsidR="00AC659A" w:rsidRPr="00736667" w:rsidRDefault="00AC659A"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4B97DEB" w14:textId="77777777" w:rsidR="00AC659A" w:rsidRPr="00736667" w:rsidRDefault="00AC659A"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B207A36" w14:textId="77777777" w:rsidR="00AC659A" w:rsidRPr="00736667" w:rsidRDefault="00AC659A" w:rsidP="004664EA">
            <w:pPr>
              <w:jc w:val="center"/>
              <w:rPr>
                <w:b/>
                <w:snapToGrid w:val="0"/>
                <w:kern w:val="0"/>
              </w:rPr>
            </w:pPr>
            <w:r w:rsidRPr="00736667">
              <w:rPr>
                <w:rFonts w:hint="eastAsia"/>
                <w:b/>
                <w:snapToGrid w:val="0"/>
                <w:kern w:val="0"/>
              </w:rPr>
              <w:t>备注</w:t>
            </w:r>
          </w:p>
        </w:tc>
      </w:tr>
      <w:tr w:rsidR="00AC659A" w:rsidRPr="00736667" w14:paraId="6B5BB776" w14:textId="77777777" w:rsidTr="004664EA">
        <w:tc>
          <w:tcPr>
            <w:tcW w:w="1559" w:type="dxa"/>
            <w:shd w:val="clear" w:color="auto" w:fill="auto"/>
          </w:tcPr>
          <w:p w14:paraId="08D85F47" w14:textId="77777777" w:rsidR="00AC659A" w:rsidRPr="00736667" w:rsidRDefault="00AC659A" w:rsidP="004664EA">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w:t>
            </w:r>
            <w:r>
              <w:rPr>
                <w:rFonts w:ascii="宋体" w:hAnsi="宋体" w:hint="eastAsia"/>
                <w:snapToGrid w:val="0"/>
                <w:kern w:val="0"/>
              </w:rPr>
              <w:t>唯一</w:t>
            </w:r>
            <w:r>
              <w:rPr>
                <w:rFonts w:ascii="宋体" w:hAnsi="宋体"/>
                <w:snapToGrid w:val="0"/>
                <w:kern w:val="0"/>
              </w:rPr>
              <w:t>标</w:t>
            </w:r>
            <w:r>
              <w:rPr>
                <w:rFonts w:ascii="宋体" w:hAnsi="宋体"/>
                <w:snapToGrid w:val="0"/>
                <w:kern w:val="0"/>
              </w:rPr>
              <w:lastRenderedPageBreak/>
              <w:t>识</w:t>
            </w:r>
          </w:p>
        </w:tc>
        <w:tc>
          <w:tcPr>
            <w:tcW w:w="1701" w:type="dxa"/>
            <w:shd w:val="clear" w:color="auto" w:fill="auto"/>
          </w:tcPr>
          <w:p w14:paraId="6FCBCEA7" w14:textId="77777777" w:rsidR="00AC659A" w:rsidRPr="00736667" w:rsidRDefault="00AC659A" w:rsidP="004664EA">
            <w:pPr>
              <w:jc w:val="left"/>
              <w:rPr>
                <w:rFonts w:ascii="宋体" w:hAnsi="宋体"/>
                <w:snapToGrid w:val="0"/>
                <w:kern w:val="0"/>
              </w:rPr>
            </w:pPr>
          </w:p>
        </w:tc>
        <w:tc>
          <w:tcPr>
            <w:tcW w:w="1134" w:type="dxa"/>
            <w:shd w:val="clear" w:color="auto" w:fill="auto"/>
          </w:tcPr>
          <w:p w14:paraId="78C3CEC8" w14:textId="77777777" w:rsidR="00AC659A" w:rsidRPr="00736667" w:rsidRDefault="00AC659A"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AE0C113" w14:textId="77777777" w:rsidR="00AC659A" w:rsidRPr="00736667" w:rsidRDefault="00AC659A" w:rsidP="004664EA">
            <w:pPr>
              <w:jc w:val="left"/>
              <w:rPr>
                <w:rFonts w:ascii="宋体" w:hAnsi="宋体"/>
                <w:snapToGrid w:val="0"/>
                <w:kern w:val="0"/>
              </w:rPr>
            </w:pPr>
          </w:p>
        </w:tc>
      </w:tr>
      <w:tr w:rsidR="00AC659A" w:rsidRPr="00736667" w14:paraId="043AC2A0" w14:textId="77777777" w:rsidTr="004664EA">
        <w:tc>
          <w:tcPr>
            <w:tcW w:w="1559" w:type="dxa"/>
            <w:shd w:val="clear" w:color="auto" w:fill="auto"/>
          </w:tcPr>
          <w:p w14:paraId="389A2799" w14:textId="77777777" w:rsidR="00AC659A" w:rsidRPr="00736667" w:rsidRDefault="00AC659A" w:rsidP="004664EA">
            <w:pPr>
              <w:jc w:val="left"/>
              <w:rPr>
                <w:rFonts w:ascii="宋体" w:hAnsi="宋体"/>
                <w:snapToGrid w:val="0"/>
                <w:kern w:val="0"/>
              </w:rPr>
            </w:pPr>
            <w:r>
              <w:rPr>
                <w:rFonts w:ascii="宋体" w:hAnsi="宋体" w:hint="eastAsia"/>
                <w:snapToGrid w:val="0"/>
                <w:kern w:val="0"/>
              </w:rPr>
              <w:lastRenderedPageBreak/>
              <w:t>总</w:t>
            </w:r>
            <w:r>
              <w:rPr>
                <w:rFonts w:ascii="宋体" w:hAnsi="宋体"/>
                <w:snapToGrid w:val="0"/>
                <w:kern w:val="0"/>
              </w:rPr>
              <w:t>行数</w:t>
            </w:r>
          </w:p>
        </w:tc>
        <w:tc>
          <w:tcPr>
            <w:tcW w:w="1701" w:type="dxa"/>
            <w:shd w:val="clear" w:color="auto" w:fill="auto"/>
          </w:tcPr>
          <w:p w14:paraId="0CEDEAA2" w14:textId="77777777" w:rsidR="00AC659A" w:rsidRPr="00736667" w:rsidRDefault="00AC659A" w:rsidP="004664EA">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1E4EF85C" w14:textId="77777777" w:rsidR="00AC659A" w:rsidRPr="00736667" w:rsidRDefault="00AC659A"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69A9B0A" w14:textId="77777777" w:rsidR="00AC659A" w:rsidRPr="00736667" w:rsidRDefault="00AC659A" w:rsidP="004664EA">
            <w:pPr>
              <w:jc w:val="left"/>
              <w:rPr>
                <w:rFonts w:ascii="宋体" w:hAnsi="宋体"/>
                <w:snapToGrid w:val="0"/>
                <w:kern w:val="0"/>
              </w:rPr>
            </w:pPr>
          </w:p>
        </w:tc>
      </w:tr>
      <w:tr w:rsidR="00AC659A" w:rsidRPr="00736667" w14:paraId="5B8984B8" w14:textId="77777777" w:rsidTr="004664EA">
        <w:tc>
          <w:tcPr>
            <w:tcW w:w="7513" w:type="dxa"/>
            <w:gridSpan w:val="4"/>
            <w:shd w:val="clear" w:color="auto" w:fill="auto"/>
          </w:tcPr>
          <w:p w14:paraId="5D492E7E" w14:textId="77777777" w:rsidR="00AC659A" w:rsidRPr="00736667" w:rsidRDefault="00AC659A" w:rsidP="00052773">
            <w:pPr>
              <w:jc w:val="center"/>
              <w:rPr>
                <w:rFonts w:ascii="宋体" w:hAnsi="宋体"/>
                <w:snapToGrid w:val="0"/>
                <w:kern w:val="0"/>
              </w:rPr>
            </w:pPr>
            <w:r>
              <w:rPr>
                <w:rFonts w:ascii="宋体" w:hAnsi="宋体" w:hint="eastAsia"/>
                <w:snapToGrid w:val="0"/>
                <w:kern w:val="0"/>
              </w:rPr>
              <w:t>业务</w:t>
            </w:r>
            <w:r>
              <w:rPr>
                <w:rFonts w:ascii="宋体" w:hAnsi="宋体"/>
                <w:snapToGrid w:val="0"/>
                <w:kern w:val="0"/>
              </w:rPr>
              <w:t>列表</w:t>
            </w:r>
            <w:r>
              <w:rPr>
                <w:rFonts w:ascii="宋体" w:hAnsi="宋体" w:hint="eastAsia"/>
                <w:snapToGrid w:val="0"/>
                <w:kern w:val="0"/>
              </w:rPr>
              <w:t>&lt;</w:t>
            </w:r>
            <w:r>
              <w:rPr>
                <w:rFonts w:ascii="宋体" w:hAnsi="宋体"/>
                <w:snapToGrid w:val="0"/>
                <w:kern w:val="0"/>
              </w:rPr>
              <w:t>LIST</w:t>
            </w:r>
            <w:r>
              <w:rPr>
                <w:rFonts w:ascii="宋体" w:hAnsi="宋体" w:hint="eastAsia"/>
                <w:snapToGrid w:val="0"/>
                <w:kern w:val="0"/>
              </w:rPr>
              <w:t>&gt;</w:t>
            </w:r>
          </w:p>
        </w:tc>
      </w:tr>
      <w:tr w:rsidR="00AC659A" w:rsidRPr="00736667" w14:paraId="3E9C147F" w14:textId="77777777" w:rsidTr="004664EA">
        <w:tc>
          <w:tcPr>
            <w:tcW w:w="1559" w:type="dxa"/>
            <w:shd w:val="clear" w:color="auto" w:fill="auto"/>
          </w:tcPr>
          <w:p w14:paraId="45B564BB" w14:textId="77777777" w:rsidR="00AC659A" w:rsidRDefault="00AC659A" w:rsidP="004664EA">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状态</w:t>
            </w:r>
          </w:p>
        </w:tc>
        <w:tc>
          <w:tcPr>
            <w:tcW w:w="1701" w:type="dxa"/>
            <w:shd w:val="clear" w:color="auto" w:fill="auto"/>
          </w:tcPr>
          <w:p w14:paraId="5AE62443" w14:textId="77777777" w:rsidR="00AC659A" w:rsidRDefault="00AC659A" w:rsidP="004664EA">
            <w:pPr>
              <w:jc w:val="left"/>
              <w:rPr>
                <w:rFonts w:ascii="宋体" w:hAnsi="宋体"/>
                <w:snapToGrid w:val="0"/>
                <w:kern w:val="0"/>
              </w:rPr>
            </w:pPr>
          </w:p>
        </w:tc>
        <w:tc>
          <w:tcPr>
            <w:tcW w:w="1134" w:type="dxa"/>
            <w:shd w:val="clear" w:color="auto" w:fill="auto"/>
          </w:tcPr>
          <w:p w14:paraId="4A09FF5F" w14:textId="77777777" w:rsidR="00AC659A" w:rsidRDefault="001C79D8"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7C96C1F7" w14:textId="77777777" w:rsidR="00AC659A" w:rsidRPr="00736667" w:rsidRDefault="00AC659A" w:rsidP="004664EA">
            <w:pPr>
              <w:jc w:val="left"/>
              <w:rPr>
                <w:rFonts w:ascii="宋体" w:hAnsi="宋体"/>
                <w:snapToGrid w:val="0"/>
                <w:kern w:val="0"/>
              </w:rPr>
            </w:pPr>
          </w:p>
        </w:tc>
      </w:tr>
      <w:tr w:rsidR="00AC659A" w:rsidRPr="00736667" w14:paraId="21DC4B0A" w14:textId="77777777" w:rsidTr="004664EA">
        <w:tc>
          <w:tcPr>
            <w:tcW w:w="1559" w:type="dxa"/>
            <w:shd w:val="clear" w:color="auto" w:fill="auto"/>
          </w:tcPr>
          <w:p w14:paraId="04CB180B" w14:textId="77777777" w:rsidR="00AC659A" w:rsidRDefault="00AC659A" w:rsidP="004664EA">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进度</w:t>
            </w:r>
          </w:p>
        </w:tc>
        <w:tc>
          <w:tcPr>
            <w:tcW w:w="1701" w:type="dxa"/>
            <w:shd w:val="clear" w:color="auto" w:fill="auto"/>
          </w:tcPr>
          <w:p w14:paraId="7E66118B" w14:textId="77777777" w:rsidR="00AC659A" w:rsidRDefault="00AC659A" w:rsidP="004664EA">
            <w:pPr>
              <w:jc w:val="left"/>
              <w:rPr>
                <w:rFonts w:ascii="宋体" w:hAnsi="宋体"/>
                <w:snapToGrid w:val="0"/>
                <w:kern w:val="0"/>
              </w:rPr>
            </w:pPr>
          </w:p>
        </w:tc>
        <w:tc>
          <w:tcPr>
            <w:tcW w:w="1134" w:type="dxa"/>
            <w:shd w:val="clear" w:color="auto" w:fill="auto"/>
          </w:tcPr>
          <w:p w14:paraId="2CBC0080" w14:textId="77777777" w:rsidR="00AC659A" w:rsidRDefault="001C79D8"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436C03D8" w14:textId="77777777" w:rsidR="00AC659A" w:rsidRPr="00736667" w:rsidRDefault="00AC659A" w:rsidP="004664EA">
            <w:pPr>
              <w:jc w:val="left"/>
              <w:rPr>
                <w:rFonts w:ascii="宋体" w:hAnsi="宋体"/>
                <w:snapToGrid w:val="0"/>
                <w:kern w:val="0"/>
              </w:rPr>
            </w:pPr>
          </w:p>
        </w:tc>
      </w:tr>
      <w:tr w:rsidR="001C79D8" w:rsidRPr="00736667" w14:paraId="587C7F9F" w14:textId="77777777" w:rsidTr="004664EA">
        <w:tc>
          <w:tcPr>
            <w:tcW w:w="1559" w:type="dxa"/>
            <w:shd w:val="clear" w:color="auto" w:fill="auto"/>
          </w:tcPr>
          <w:p w14:paraId="1B3782BF" w14:textId="11C1294A" w:rsidR="001C79D8" w:rsidRDefault="001C79D8" w:rsidP="00FE37D0">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状态描述</w:t>
            </w:r>
          </w:p>
        </w:tc>
        <w:tc>
          <w:tcPr>
            <w:tcW w:w="1701" w:type="dxa"/>
            <w:shd w:val="clear" w:color="auto" w:fill="auto"/>
          </w:tcPr>
          <w:p w14:paraId="3B9F9122" w14:textId="77777777" w:rsidR="001C79D8" w:rsidRDefault="001C79D8" w:rsidP="004664EA">
            <w:pPr>
              <w:jc w:val="left"/>
              <w:rPr>
                <w:rFonts w:ascii="宋体" w:hAnsi="宋体"/>
                <w:snapToGrid w:val="0"/>
                <w:kern w:val="0"/>
              </w:rPr>
            </w:pPr>
          </w:p>
        </w:tc>
        <w:tc>
          <w:tcPr>
            <w:tcW w:w="1134" w:type="dxa"/>
            <w:shd w:val="clear" w:color="auto" w:fill="auto"/>
          </w:tcPr>
          <w:p w14:paraId="738FA495" w14:textId="77777777" w:rsidR="001C79D8" w:rsidRDefault="001C79D8"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8A9E329" w14:textId="524D4E26" w:rsidR="001C79D8" w:rsidRPr="00736667" w:rsidRDefault="001C79D8" w:rsidP="004664EA">
            <w:pPr>
              <w:jc w:val="left"/>
              <w:rPr>
                <w:rFonts w:ascii="宋体" w:hAnsi="宋体"/>
                <w:snapToGrid w:val="0"/>
                <w:kern w:val="0"/>
              </w:rPr>
            </w:pPr>
          </w:p>
        </w:tc>
      </w:tr>
      <w:tr w:rsidR="00FE37D0" w:rsidRPr="00736667" w14:paraId="397854DD" w14:textId="77777777" w:rsidTr="004664EA">
        <w:tc>
          <w:tcPr>
            <w:tcW w:w="1559" w:type="dxa"/>
            <w:shd w:val="clear" w:color="auto" w:fill="auto"/>
          </w:tcPr>
          <w:p w14:paraId="694DF180" w14:textId="34811D2F" w:rsidR="00FE37D0" w:rsidRDefault="00FE37D0" w:rsidP="004664EA">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进度</w:t>
            </w:r>
            <w:r>
              <w:rPr>
                <w:rFonts w:ascii="宋体" w:hAnsi="宋体" w:hint="eastAsia"/>
                <w:snapToGrid w:val="0"/>
                <w:kern w:val="0"/>
              </w:rPr>
              <w:t>描述</w:t>
            </w:r>
          </w:p>
        </w:tc>
        <w:tc>
          <w:tcPr>
            <w:tcW w:w="1701" w:type="dxa"/>
            <w:shd w:val="clear" w:color="auto" w:fill="auto"/>
          </w:tcPr>
          <w:p w14:paraId="6E3697CF" w14:textId="77777777" w:rsidR="00FE37D0" w:rsidRDefault="00FE37D0" w:rsidP="004664EA">
            <w:pPr>
              <w:jc w:val="left"/>
              <w:rPr>
                <w:rFonts w:ascii="宋体" w:hAnsi="宋体"/>
                <w:snapToGrid w:val="0"/>
                <w:kern w:val="0"/>
              </w:rPr>
            </w:pPr>
          </w:p>
        </w:tc>
        <w:tc>
          <w:tcPr>
            <w:tcW w:w="1134" w:type="dxa"/>
            <w:shd w:val="clear" w:color="auto" w:fill="auto"/>
          </w:tcPr>
          <w:p w14:paraId="3F6AD803" w14:textId="584966A5" w:rsidR="00FE37D0" w:rsidRDefault="00FE37D0"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0EDAFA7" w14:textId="77777777" w:rsidR="00FE37D0" w:rsidDel="00FE37D0" w:rsidRDefault="00FE37D0" w:rsidP="004664EA">
            <w:pPr>
              <w:jc w:val="left"/>
              <w:rPr>
                <w:rFonts w:ascii="宋体" w:hAnsi="宋体"/>
                <w:snapToGrid w:val="0"/>
                <w:kern w:val="0"/>
              </w:rPr>
            </w:pPr>
          </w:p>
        </w:tc>
      </w:tr>
      <w:tr w:rsidR="00AC659A" w:rsidRPr="00736667" w14:paraId="458D83B4" w14:textId="77777777" w:rsidTr="004664EA">
        <w:tc>
          <w:tcPr>
            <w:tcW w:w="1559" w:type="dxa"/>
            <w:shd w:val="clear" w:color="auto" w:fill="auto"/>
          </w:tcPr>
          <w:p w14:paraId="3B38EDE6" w14:textId="77777777" w:rsidR="00AC659A" w:rsidRDefault="00AC659A" w:rsidP="004664E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701" w:type="dxa"/>
            <w:shd w:val="clear" w:color="auto" w:fill="auto"/>
          </w:tcPr>
          <w:p w14:paraId="120B630E" w14:textId="77777777" w:rsidR="00AC659A" w:rsidRDefault="00AC659A" w:rsidP="004664EA">
            <w:pPr>
              <w:jc w:val="left"/>
              <w:rPr>
                <w:rFonts w:ascii="宋体" w:hAnsi="宋体"/>
                <w:snapToGrid w:val="0"/>
                <w:kern w:val="0"/>
              </w:rPr>
            </w:pPr>
          </w:p>
        </w:tc>
        <w:tc>
          <w:tcPr>
            <w:tcW w:w="1134" w:type="dxa"/>
            <w:shd w:val="clear" w:color="auto" w:fill="auto"/>
          </w:tcPr>
          <w:p w14:paraId="59E3C309" w14:textId="77777777" w:rsidR="00AC659A" w:rsidRDefault="001C79D8"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1BE1DE5" w14:textId="77777777" w:rsidR="00AC659A" w:rsidRPr="00736667" w:rsidRDefault="00AC659A" w:rsidP="004664EA">
            <w:pPr>
              <w:jc w:val="left"/>
              <w:rPr>
                <w:rFonts w:ascii="宋体" w:hAnsi="宋体"/>
                <w:snapToGrid w:val="0"/>
                <w:kern w:val="0"/>
              </w:rPr>
            </w:pPr>
          </w:p>
        </w:tc>
      </w:tr>
      <w:tr w:rsidR="00AC659A" w:rsidRPr="00736667" w14:paraId="4D8AEDC2" w14:textId="77777777" w:rsidTr="004664EA">
        <w:tc>
          <w:tcPr>
            <w:tcW w:w="1559" w:type="dxa"/>
            <w:shd w:val="clear" w:color="auto" w:fill="auto"/>
          </w:tcPr>
          <w:p w14:paraId="61025BFE" w14:textId="77777777" w:rsidR="00AC659A" w:rsidRDefault="00AC659A" w:rsidP="004664EA">
            <w:pPr>
              <w:jc w:val="left"/>
              <w:rPr>
                <w:rFonts w:ascii="宋体" w:hAnsi="宋体"/>
                <w:snapToGrid w:val="0"/>
                <w:kern w:val="0"/>
              </w:rPr>
            </w:pPr>
            <w:r>
              <w:rPr>
                <w:rFonts w:ascii="宋体" w:hAnsi="宋体" w:hint="eastAsia"/>
                <w:snapToGrid w:val="0"/>
                <w:kern w:val="0"/>
              </w:rPr>
              <w:t>联系</w:t>
            </w:r>
            <w:r>
              <w:rPr>
                <w:rFonts w:ascii="宋体" w:hAnsi="宋体"/>
                <w:snapToGrid w:val="0"/>
                <w:kern w:val="0"/>
              </w:rPr>
              <w:t>方式</w:t>
            </w:r>
          </w:p>
        </w:tc>
        <w:tc>
          <w:tcPr>
            <w:tcW w:w="1701" w:type="dxa"/>
            <w:shd w:val="clear" w:color="auto" w:fill="auto"/>
          </w:tcPr>
          <w:p w14:paraId="329003AE" w14:textId="77777777" w:rsidR="00AC659A" w:rsidRDefault="00AC659A" w:rsidP="004664EA">
            <w:pPr>
              <w:jc w:val="left"/>
              <w:rPr>
                <w:rFonts w:ascii="宋体" w:hAnsi="宋体"/>
                <w:snapToGrid w:val="0"/>
                <w:kern w:val="0"/>
              </w:rPr>
            </w:pPr>
          </w:p>
        </w:tc>
        <w:tc>
          <w:tcPr>
            <w:tcW w:w="1134" w:type="dxa"/>
            <w:shd w:val="clear" w:color="auto" w:fill="auto"/>
          </w:tcPr>
          <w:p w14:paraId="59E9ECF9" w14:textId="77777777" w:rsidR="00AC659A" w:rsidRDefault="001C79D8"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E34E039" w14:textId="77777777" w:rsidR="00AC659A" w:rsidRPr="00736667" w:rsidRDefault="00AC659A" w:rsidP="004664EA">
            <w:pPr>
              <w:jc w:val="left"/>
              <w:rPr>
                <w:rFonts w:ascii="宋体" w:hAnsi="宋体"/>
                <w:snapToGrid w:val="0"/>
                <w:kern w:val="0"/>
              </w:rPr>
            </w:pPr>
          </w:p>
        </w:tc>
      </w:tr>
      <w:tr w:rsidR="00AC659A" w:rsidRPr="00736667" w14:paraId="44AA3065" w14:textId="77777777" w:rsidTr="004664EA">
        <w:tc>
          <w:tcPr>
            <w:tcW w:w="1559" w:type="dxa"/>
            <w:shd w:val="clear" w:color="auto" w:fill="auto"/>
          </w:tcPr>
          <w:p w14:paraId="65CFF97A" w14:textId="77777777" w:rsidR="00AC659A" w:rsidRDefault="00AC659A" w:rsidP="004664E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唯一标识</w:t>
            </w:r>
          </w:p>
        </w:tc>
        <w:tc>
          <w:tcPr>
            <w:tcW w:w="1701" w:type="dxa"/>
            <w:shd w:val="clear" w:color="auto" w:fill="auto"/>
          </w:tcPr>
          <w:p w14:paraId="76A29A87" w14:textId="77777777" w:rsidR="00AC659A" w:rsidRDefault="00AC659A" w:rsidP="004664EA">
            <w:pPr>
              <w:jc w:val="left"/>
              <w:rPr>
                <w:rFonts w:ascii="宋体" w:hAnsi="宋体"/>
                <w:snapToGrid w:val="0"/>
                <w:kern w:val="0"/>
              </w:rPr>
            </w:pPr>
          </w:p>
        </w:tc>
        <w:tc>
          <w:tcPr>
            <w:tcW w:w="1134" w:type="dxa"/>
            <w:shd w:val="clear" w:color="auto" w:fill="auto"/>
          </w:tcPr>
          <w:p w14:paraId="570F2BBF" w14:textId="77777777" w:rsidR="00AC659A" w:rsidRDefault="001C79D8"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C0E1E37" w14:textId="77777777" w:rsidR="00AC659A" w:rsidRPr="00736667" w:rsidRDefault="00AC659A" w:rsidP="004664EA">
            <w:pPr>
              <w:jc w:val="left"/>
              <w:rPr>
                <w:rFonts w:ascii="宋体" w:hAnsi="宋体"/>
                <w:snapToGrid w:val="0"/>
                <w:kern w:val="0"/>
              </w:rPr>
            </w:pPr>
          </w:p>
        </w:tc>
      </w:tr>
      <w:tr w:rsidR="00AC659A" w:rsidRPr="00736667" w14:paraId="0EC520E1" w14:textId="77777777" w:rsidTr="004664EA">
        <w:tc>
          <w:tcPr>
            <w:tcW w:w="1559" w:type="dxa"/>
            <w:shd w:val="clear" w:color="auto" w:fill="auto"/>
          </w:tcPr>
          <w:p w14:paraId="500F7BD1" w14:textId="77777777" w:rsidR="00AC659A" w:rsidRDefault="00AC659A" w:rsidP="00AA6841">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701" w:type="dxa"/>
            <w:shd w:val="clear" w:color="auto" w:fill="auto"/>
          </w:tcPr>
          <w:p w14:paraId="7D0DD4B1" w14:textId="77777777" w:rsidR="00AC659A" w:rsidRDefault="00AC659A" w:rsidP="004664EA">
            <w:pPr>
              <w:jc w:val="left"/>
              <w:rPr>
                <w:rFonts w:ascii="宋体" w:hAnsi="宋体"/>
                <w:snapToGrid w:val="0"/>
                <w:kern w:val="0"/>
              </w:rPr>
            </w:pPr>
          </w:p>
        </w:tc>
        <w:tc>
          <w:tcPr>
            <w:tcW w:w="1134" w:type="dxa"/>
            <w:shd w:val="clear" w:color="auto" w:fill="auto"/>
          </w:tcPr>
          <w:p w14:paraId="16A58D5A" w14:textId="77777777" w:rsidR="00AC659A" w:rsidRDefault="001C79D8"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82C83B2" w14:textId="77777777" w:rsidR="00AC659A" w:rsidRPr="00736667" w:rsidRDefault="00AC659A" w:rsidP="004664EA">
            <w:pPr>
              <w:jc w:val="left"/>
              <w:rPr>
                <w:rFonts w:ascii="宋体" w:hAnsi="宋体"/>
                <w:snapToGrid w:val="0"/>
                <w:kern w:val="0"/>
              </w:rPr>
            </w:pPr>
          </w:p>
        </w:tc>
      </w:tr>
    </w:tbl>
    <w:p w14:paraId="3B8B09B7" w14:textId="77777777" w:rsidR="00AC659A" w:rsidRPr="00A9755C" w:rsidRDefault="00AC659A"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000913D" w14:textId="77777777" w:rsidR="003E6020" w:rsidRPr="00FE1432" w:rsidRDefault="003E6020" w:rsidP="003E6020">
      <w:pPr>
        <w:pStyle w:val="6"/>
      </w:pPr>
      <w:r>
        <w:rPr>
          <w:rFonts w:hint="eastAsia"/>
        </w:rPr>
        <w:t>数据</w:t>
      </w:r>
      <w:r>
        <w:t>库表</w:t>
      </w:r>
    </w:p>
    <w:p w14:paraId="10D0B03F" w14:textId="77777777" w:rsidR="003E6020" w:rsidRDefault="00AA6841" w:rsidP="00052773">
      <w:pPr>
        <w:ind w:left="840"/>
      </w:pPr>
      <w:r>
        <w:rPr>
          <w:rFonts w:hint="eastAsia"/>
        </w:rPr>
        <w:t>业务</w:t>
      </w:r>
      <w:r>
        <w:t>申请表基础信息</w:t>
      </w:r>
      <w:r>
        <w:rPr>
          <w:rFonts w:hint="eastAsia"/>
        </w:rPr>
        <w:t>（</w:t>
      </w:r>
      <w:r>
        <w:t>微服务）</w:t>
      </w:r>
    </w:p>
    <w:p w14:paraId="3106279F" w14:textId="77777777" w:rsidR="00AA6841" w:rsidRDefault="00AA6841" w:rsidP="00052773">
      <w:pPr>
        <w:ind w:left="840"/>
      </w:pPr>
      <w:r>
        <w:rPr>
          <w:rFonts w:hint="eastAsia"/>
        </w:rPr>
        <w:t>客户基础</w:t>
      </w:r>
      <w:r>
        <w:t>信息表（微服务）</w:t>
      </w:r>
    </w:p>
    <w:p w14:paraId="542AC438" w14:textId="77777777" w:rsidR="00AA6841" w:rsidRDefault="00AA6841" w:rsidP="00052773">
      <w:pPr>
        <w:ind w:left="840"/>
      </w:pPr>
    </w:p>
    <w:p w14:paraId="07B680CC" w14:textId="3F0C2D13" w:rsidR="003E6020" w:rsidRPr="0082647F" w:rsidRDefault="003E6020" w:rsidP="003E6020">
      <w:pPr>
        <w:pStyle w:val="5"/>
      </w:pPr>
      <w:r>
        <w:rPr>
          <w:rFonts w:hint="eastAsia"/>
        </w:rPr>
        <w:t>业务</w:t>
      </w:r>
      <w:r>
        <w:t>明细</w:t>
      </w:r>
      <w:r w:rsidR="00E872D7">
        <w:rPr>
          <w:rFonts w:hint="eastAsia"/>
        </w:rPr>
        <w:t>查看</w:t>
      </w:r>
    </w:p>
    <w:p w14:paraId="7F77CD86" w14:textId="77777777" w:rsidR="003E6020" w:rsidRDefault="003E6020" w:rsidP="003E6020">
      <w:pPr>
        <w:pStyle w:val="6"/>
      </w:pPr>
      <w:r>
        <w:rPr>
          <w:rFonts w:hint="eastAsia"/>
        </w:rPr>
        <w:t>功能</w:t>
      </w:r>
      <w:r>
        <w:t>描述</w:t>
      </w:r>
    </w:p>
    <w:p w14:paraId="32148F75" w14:textId="77777777" w:rsidR="003E6020" w:rsidRPr="004E564A" w:rsidRDefault="003E6020" w:rsidP="004E564A">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4E564A">
        <w:rPr>
          <w:rFonts w:ascii="宋体" w:hAnsi="宋体" w:hint="eastAsia"/>
          <w:kern w:val="0"/>
          <w:sz w:val="24"/>
          <w:szCs w:val="21"/>
        </w:rPr>
        <w:t>提供</w:t>
      </w:r>
      <w:r w:rsidR="004E564A">
        <w:rPr>
          <w:rFonts w:ascii="宋体" w:hAnsi="宋体"/>
          <w:kern w:val="0"/>
          <w:sz w:val="24"/>
          <w:szCs w:val="21"/>
        </w:rPr>
        <w:t>给APP</w:t>
      </w:r>
      <w:r w:rsidR="004E564A">
        <w:rPr>
          <w:rFonts w:ascii="宋体" w:hAnsi="宋体" w:hint="eastAsia"/>
          <w:kern w:val="0"/>
          <w:sz w:val="24"/>
          <w:szCs w:val="21"/>
        </w:rPr>
        <w:t>端</w:t>
      </w:r>
      <w:r w:rsidR="004E564A">
        <w:rPr>
          <w:rFonts w:ascii="宋体" w:hAnsi="宋体"/>
          <w:kern w:val="0"/>
          <w:sz w:val="24"/>
          <w:szCs w:val="21"/>
        </w:rPr>
        <w:t>查询渠道人</w:t>
      </w:r>
      <w:r w:rsidR="004E564A">
        <w:rPr>
          <w:rFonts w:ascii="宋体" w:hAnsi="宋体" w:hint="eastAsia"/>
          <w:kern w:val="0"/>
          <w:sz w:val="24"/>
          <w:szCs w:val="21"/>
        </w:rPr>
        <w:t>进行</w:t>
      </w:r>
      <w:r w:rsidR="004E564A">
        <w:rPr>
          <w:rFonts w:ascii="宋体" w:hAnsi="宋体"/>
          <w:kern w:val="0"/>
          <w:sz w:val="24"/>
          <w:szCs w:val="21"/>
        </w:rPr>
        <w:t>业务</w:t>
      </w:r>
      <w:r w:rsidR="004E564A">
        <w:rPr>
          <w:rFonts w:ascii="宋体" w:hAnsi="宋体" w:hint="eastAsia"/>
          <w:kern w:val="0"/>
          <w:sz w:val="24"/>
          <w:szCs w:val="21"/>
        </w:rPr>
        <w:t>明细</w:t>
      </w:r>
      <w:r w:rsidR="004E564A">
        <w:rPr>
          <w:rFonts w:ascii="宋体" w:hAnsi="宋体"/>
          <w:kern w:val="0"/>
          <w:sz w:val="24"/>
          <w:szCs w:val="21"/>
        </w:rPr>
        <w:t>查询的</w:t>
      </w:r>
      <w:r w:rsidR="004E564A">
        <w:rPr>
          <w:rFonts w:ascii="宋体" w:hAnsi="宋体" w:hint="eastAsia"/>
          <w:kern w:val="0"/>
          <w:sz w:val="24"/>
          <w:szCs w:val="21"/>
        </w:rPr>
        <w:t>接口</w:t>
      </w:r>
      <w:r w:rsidR="004E564A">
        <w:rPr>
          <w:rFonts w:ascii="宋体" w:hAnsi="宋体"/>
          <w:kern w:val="0"/>
          <w:sz w:val="24"/>
          <w:szCs w:val="21"/>
        </w:rPr>
        <w:t>服务</w:t>
      </w:r>
    </w:p>
    <w:p w14:paraId="59D0460E" w14:textId="77777777" w:rsidR="003E6020" w:rsidRPr="00676A58" w:rsidRDefault="003E6020" w:rsidP="003E6020">
      <w:pPr>
        <w:pStyle w:val="6"/>
      </w:pPr>
      <w:r w:rsidRPr="00676A58">
        <w:rPr>
          <w:rFonts w:hint="eastAsia"/>
        </w:rPr>
        <w:t>处理流程</w:t>
      </w:r>
    </w:p>
    <w:p w14:paraId="261C7D06" w14:textId="77777777" w:rsidR="004E564A" w:rsidRDefault="004E564A" w:rsidP="003E6020">
      <w:pPr>
        <w:ind w:left="289" w:firstLine="420"/>
        <w:rPr>
          <w:b/>
          <w:sz w:val="24"/>
          <w:szCs w:val="24"/>
        </w:rPr>
      </w:pPr>
    </w:p>
    <w:p w14:paraId="2DF52546" w14:textId="77777777" w:rsidR="004E564A" w:rsidRDefault="004E564A" w:rsidP="003E6020">
      <w:pPr>
        <w:ind w:left="289" w:firstLine="420"/>
        <w:rPr>
          <w:b/>
          <w:sz w:val="24"/>
          <w:szCs w:val="24"/>
        </w:rPr>
      </w:pPr>
      <w:r>
        <w:object w:dxaOrig="7591" w:dyaOrig="1006" w14:anchorId="09BC56ED">
          <v:shape id="_x0000_i1082" type="#_x0000_t75" style="width:381.5pt;height:50.05pt" o:ole="">
            <v:imagedata r:id="rId131" o:title=""/>
          </v:shape>
          <o:OLEObject Type="Embed" ProgID="Visio.Drawing.15" ShapeID="_x0000_i1082" DrawAspect="Content" ObjectID="_1569760955" r:id="rId132"/>
        </w:object>
      </w:r>
    </w:p>
    <w:p w14:paraId="30A3BCF5" w14:textId="77777777" w:rsidR="003E6020" w:rsidRPr="004F010F" w:rsidRDefault="003E6020" w:rsidP="003E6020">
      <w:pPr>
        <w:ind w:left="289" w:firstLine="420"/>
      </w:pPr>
      <w:r w:rsidRPr="00646F01">
        <w:rPr>
          <w:rFonts w:hint="eastAsia"/>
          <w:b/>
          <w:sz w:val="24"/>
          <w:szCs w:val="24"/>
        </w:rPr>
        <w:t>【流程描述】</w:t>
      </w:r>
    </w:p>
    <w:p w14:paraId="1494C445" w14:textId="77777777" w:rsidR="004E564A" w:rsidRDefault="004E564A">
      <w:pPr>
        <w:pStyle w:val="afb"/>
        <w:numPr>
          <w:ilvl w:val="0"/>
          <w:numId w:val="12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51" w:author="wangq" w:date="2017-08-21T17:25:00Z">
          <w:pPr>
            <w:pStyle w:val="afb"/>
            <w:numPr>
              <w:numId w:val="13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通过传</w:t>
      </w:r>
      <w:r>
        <w:rPr>
          <w:rFonts w:ascii="宋体" w:hAnsi="宋体"/>
          <w:kern w:val="0"/>
          <w:sz w:val="24"/>
          <w:szCs w:val="21"/>
        </w:rPr>
        <w:t>入</w:t>
      </w:r>
      <w:r>
        <w:rPr>
          <w:rFonts w:ascii="宋体" w:hAnsi="宋体" w:hint="eastAsia"/>
          <w:kern w:val="0"/>
          <w:sz w:val="24"/>
          <w:szCs w:val="21"/>
        </w:rPr>
        <w:t>业务</w:t>
      </w:r>
      <w:r>
        <w:rPr>
          <w:rFonts w:ascii="宋体" w:hAnsi="宋体"/>
          <w:kern w:val="0"/>
          <w:sz w:val="24"/>
          <w:szCs w:val="21"/>
        </w:rPr>
        <w:t>唯一标识查询</w:t>
      </w:r>
      <w:r>
        <w:rPr>
          <w:rFonts w:ascii="宋体" w:hAnsi="宋体" w:hint="eastAsia"/>
          <w:kern w:val="0"/>
          <w:sz w:val="24"/>
          <w:szCs w:val="21"/>
        </w:rPr>
        <w:t>业务</w:t>
      </w:r>
      <w:r>
        <w:rPr>
          <w:rFonts w:ascii="宋体" w:hAnsi="宋体"/>
          <w:kern w:val="0"/>
          <w:sz w:val="24"/>
          <w:szCs w:val="21"/>
        </w:rPr>
        <w:t>相</w:t>
      </w:r>
      <w:r>
        <w:rPr>
          <w:rFonts w:ascii="宋体" w:hAnsi="宋体" w:hint="eastAsia"/>
          <w:kern w:val="0"/>
          <w:sz w:val="24"/>
          <w:szCs w:val="21"/>
        </w:rPr>
        <w:t>关</w:t>
      </w:r>
      <w:r>
        <w:rPr>
          <w:rFonts w:ascii="宋体" w:hAnsi="宋体"/>
          <w:kern w:val="0"/>
          <w:sz w:val="24"/>
          <w:szCs w:val="21"/>
        </w:rPr>
        <w:t>信息</w:t>
      </w:r>
    </w:p>
    <w:p w14:paraId="2A3A4690" w14:textId="77777777" w:rsidR="004E564A" w:rsidRDefault="004E564A">
      <w:pPr>
        <w:pStyle w:val="afb"/>
        <w:numPr>
          <w:ilvl w:val="0"/>
          <w:numId w:val="12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52" w:author="wangq" w:date="2017-08-21T17:25:00Z">
          <w:pPr>
            <w:pStyle w:val="afb"/>
            <w:numPr>
              <w:numId w:val="13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返回</w:t>
      </w:r>
      <w:r>
        <w:rPr>
          <w:rFonts w:ascii="宋体" w:hAnsi="宋体"/>
          <w:kern w:val="0"/>
          <w:sz w:val="24"/>
          <w:szCs w:val="21"/>
        </w:rPr>
        <w:t>查询</w:t>
      </w:r>
      <w:r>
        <w:rPr>
          <w:rFonts w:ascii="宋体" w:hAnsi="宋体" w:hint="eastAsia"/>
          <w:kern w:val="0"/>
          <w:sz w:val="24"/>
          <w:szCs w:val="21"/>
        </w:rPr>
        <w:t>结果</w:t>
      </w:r>
    </w:p>
    <w:p w14:paraId="18B1BE55" w14:textId="77777777" w:rsidR="003E6020" w:rsidRPr="00C3467F" w:rsidRDefault="003E6020" w:rsidP="003E6020">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75DF894F" w14:textId="77777777" w:rsidR="003E6020" w:rsidRPr="00F9212D" w:rsidRDefault="003E6020" w:rsidP="003E6020">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4E564A" w:rsidRPr="00736667" w14:paraId="35638A86" w14:textId="77777777" w:rsidTr="004664EA">
        <w:tc>
          <w:tcPr>
            <w:tcW w:w="1559" w:type="dxa"/>
            <w:shd w:val="clear" w:color="auto" w:fill="E0E0E0"/>
          </w:tcPr>
          <w:p w14:paraId="1BA39203" w14:textId="77777777" w:rsidR="004E564A" w:rsidRPr="00736667" w:rsidRDefault="004E564A"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6D254FBC" w14:textId="77777777" w:rsidR="004E564A" w:rsidRPr="00736667" w:rsidRDefault="004E564A"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B70C68C" w14:textId="77777777" w:rsidR="004E564A" w:rsidRPr="00736667" w:rsidRDefault="004E564A"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07DCE63" w14:textId="77777777" w:rsidR="004E564A" w:rsidRPr="00736667" w:rsidRDefault="004E564A" w:rsidP="004664EA">
            <w:pPr>
              <w:jc w:val="center"/>
              <w:rPr>
                <w:b/>
                <w:snapToGrid w:val="0"/>
                <w:kern w:val="0"/>
              </w:rPr>
            </w:pPr>
            <w:r w:rsidRPr="00736667">
              <w:rPr>
                <w:rFonts w:hint="eastAsia"/>
                <w:b/>
                <w:snapToGrid w:val="0"/>
                <w:kern w:val="0"/>
              </w:rPr>
              <w:t>备注</w:t>
            </w:r>
          </w:p>
        </w:tc>
      </w:tr>
      <w:tr w:rsidR="004E564A" w:rsidRPr="00736667" w14:paraId="71F093D2" w14:textId="77777777" w:rsidTr="004664EA">
        <w:tc>
          <w:tcPr>
            <w:tcW w:w="1559" w:type="dxa"/>
            <w:shd w:val="clear" w:color="auto" w:fill="auto"/>
          </w:tcPr>
          <w:p w14:paraId="46C6195C" w14:textId="77777777" w:rsidR="004E564A" w:rsidRPr="00736667" w:rsidRDefault="004E564A" w:rsidP="004664EA">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701" w:type="dxa"/>
            <w:shd w:val="clear" w:color="auto" w:fill="auto"/>
          </w:tcPr>
          <w:p w14:paraId="38C7C0BB" w14:textId="77777777" w:rsidR="004E564A" w:rsidRPr="00736667" w:rsidRDefault="004E564A" w:rsidP="004664EA">
            <w:pPr>
              <w:jc w:val="left"/>
              <w:rPr>
                <w:rFonts w:ascii="宋体" w:hAnsi="宋体"/>
                <w:snapToGrid w:val="0"/>
                <w:kern w:val="0"/>
              </w:rPr>
            </w:pPr>
          </w:p>
        </w:tc>
        <w:tc>
          <w:tcPr>
            <w:tcW w:w="1134" w:type="dxa"/>
            <w:shd w:val="clear" w:color="auto" w:fill="auto"/>
          </w:tcPr>
          <w:p w14:paraId="62398565" w14:textId="77777777" w:rsidR="004E564A" w:rsidRPr="00736667" w:rsidRDefault="004E564A"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3BF6E20" w14:textId="77777777" w:rsidR="004E564A" w:rsidRPr="00736667" w:rsidRDefault="004E564A" w:rsidP="004664EA">
            <w:pPr>
              <w:jc w:val="left"/>
              <w:rPr>
                <w:rFonts w:ascii="宋体" w:hAnsi="宋体"/>
                <w:snapToGrid w:val="0"/>
                <w:kern w:val="0"/>
              </w:rPr>
            </w:pPr>
          </w:p>
        </w:tc>
      </w:tr>
      <w:tr w:rsidR="004E564A" w:rsidRPr="00736667" w14:paraId="146A9DCB" w14:textId="77777777" w:rsidTr="004664EA">
        <w:tc>
          <w:tcPr>
            <w:tcW w:w="1559" w:type="dxa"/>
            <w:shd w:val="clear" w:color="auto" w:fill="auto"/>
          </w:tcPr>
          <w:p w14:paraId="3563C318" w14:textId="77777777" w:rsidR="004E564A" w:rsidRPr="00736667" w:rsidRDefault="004E564A" w:rsidP="004664EA">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w:t>
            </w:r>
            <w:r>
              <w:rPr>
                <w:rFonts w:ascii="宋体" w:hAnsi="宋体" w:hint="eastAsia"/>
                <w:snapToGrid w:val="0"/>
                <w:kern w:val="0"/>
              </w:rPr>
              <w:t>唯一</w:t>
            </w:r>
            <w:r>
              <w:rPr>
                <w:rFonts w:ascii="宋体" w:hAnsi="宋体"/>
                <w:snapToGrid w:val="0"/>
                <w:kern w:val="0"/>
              </w:rPr>
              <w:t>标识</w:t>
            </w:r>
          </w:p>
        </w:tc>
        <w:tc>
          <w:tcPr>
            <w:tcW w:w="1701" w:type="dxa"/>
            <w:shd w:val="clear" w:color="auto" w:fill="auto"/>
          </w:tcPr>
          <w:p w14:paraId="4F404776" w14:textId="77777777" w:rsidR="004E564A" w:rsidRPr="00736667" w:rsidRDefault="004E564A" w:rsidP="004664EA">
            <w:pPr>
              <w:jc w:val="left"/>
              <w:rPr>
                <w:rFonts w:ascii="宋体" w:hAnsi="宋体"/>
                <w:snapToGrid w:val="0"/>
                <w:kern w:val="0"/>
              </w:rPr>
            </w:pPr>
          </w:p>
        </w:tc>
        <w:tc>
          <w:tcPr>
            <w:tcW w:w="1134" w:type="dxa"/>
            <w:shd w:val="clear" w:color="auto" w:fill="auto"/>
          </w:tcPr>
          <w:p w14:paraId="7002483D" w14:textId="77777777" w:rsidR="004E564A" w:rsidRPr="00736667" w:rsidRDefault="004E564A"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29A4C37" w14:textId="77777777" w:rsidR="004E564A" w:rsidRPr="00736667" w:rsidRDefault="004E564A" w:rsidP="004664EA">
            <w:pPr>
              <w:jc w:val="left"/>
              <w:rPr>
                <w:rFonts w:ascii="宋体" w:hAnsi="宋体"/>
                <w:snapToGrid w:val="0"/>
                <w:kern w:val="0"/>
              </w:rPr>
            </w:pPr>
          </w:p>
        </w:tc>
      </w:tr>
      <w:tr w:rsidR="004E564A" w:rsidRPr="00736667" w14:paraId="057DCFEE" w14:textId="77777777" w:rsidTr="004664EA">
        <w:tc>
          <w:tcPr>
            <w:tcW w:w="1559" w:type="dxa"/>
            <w:shd w:val="clear" w:color="auto" w:fill="auto"/>
          </w:tcPr>
          <w:p w14:paraId="593436FB" w14:textId="77777777" w:rsidR="004E564A" w:rsidRDefault="004E564A" w:rsidP="004664EA">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701" w:type="dxa"/>
            <w:shd w:val="clear" w:color="auto" w:fill="auto"/>
          </w:tcPr>
          <w:p w14:paraId="432E2AE7" w14:textId="77777777" w:rsidR="004E564A" w:rsidRDefault="004E564A" w:rsidP="004664EA">
            <w:pPr>
              <w:jc w:val="left"/>
              <w:rPr>
                <w:rFonts w:ascii="宋体" w:hAnsi="宋体"/>
                <w:snapToGrid w:val="0"/>
                <w:kern w:val="0"/>
              </w:rPr>
            </w:pPr>
          </w:p>
        </w:tc>
        <w:tc>
          <w:tcPr>
            <w:tcW w:w="1134" w:type="dxa"/>
            <w:shd w:val="clear" w:color="auto" w:fill="auto"/>
          </w:tcPr>
          <w:p w14:paraId="5D30B316" w14:textId="77777777" w:rsidR="004E564A" w:rsidRDefault="004E564A"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305344A9" w14:textId="77777777" w:rsidR="004E564A" w:rsidRPr="00736667" w:rsidRDefault="004E564A" w:rsidP="004664EA">
            <w:pPr>
              <w:jc w:val="left"/>
              <w:rPr>
                <w:rFonts w:ascii="宋体" w:hAnsi="宋体"/>
                <w:snapToGrid w:val="0"/>
                <w:kern w:val="0"/>
              </w:rPr>
            </w:pPr>
          </w:p>
        </w:tc>
      </w:tr>
    </w:tbl>
    <w:p w14:paraId="469E8A58" w14:textId="77777777" w:rsidR="003E6020" w:rsidRPr="00A9755C" w:rsidRDefault="003E6020" w:rsidP="00052773">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4B2E243D" w14:textId="77777777" w:rsidR="003E6020" w:rsidRPr="00C56A4E" w:rsidRDefault="003E6020" w:rsidP="003E6020"/>
    <w:p w14:paraId="443122EF" w14:textId="77777777" w:rsidR="003E6020" w:rsidRPr="00A52328" w:rsidRDefault="003E6020" w:rsidP="003E6020">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4E564A" w:rsidRPr="00736667" w14:paraId="2E48AFDD" w14:textId="77777777" w:rsidTr="004664EA">
        <w:tc>
          <w:tcPr>
            <w:tcW w:w="1559" w:type="dxa"/>
            <w:shd w:val="clear" w:color="auto" w:fill="E0E0E0"/>
          </w:tcPr>
          <w:p w14:paraId="2C15FE72" w14:textId="77777777" w:rsidR="004E564A" w:rsidRPr="00736667" w:rsidRDefault="004E564A"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62CF2A29" w14:textId="77777777" w:rsidR="004E564A" w:rsidRPr="00736667" w:rsidRDefault="004E564A"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091636D" w14:textId="77777777" w:rsidR="004E564A" w:rsidRPr="00736667" w:rsidRDefault="004E564A"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4A02218" w14:textId="77777777" w:rsidR="004E564A" w:rsidRPr="00736667" w:rsidRDefault="004E564A" w:rsidP="004664EA">
            <w:pPr>
              <w:jc w:val="center"/>
              <w:rPr>
                <w:b/>
                <w:snapToGrid w:val="0"/>
                <w:kern w:val="0"/>
              </w:rPr>
            </w:pPr>
            <w:r w:rsidRPr="00736667">
              <w:rPr>
                <w:rFonts w:hint="eastAsia"/>
                <w:b/>
                <w:snapToGrid w:val="0"/>
                <w:kern w:val="0"/>
              </w:rPr>
              <w:t>备注</w:t>
            </w:r>
          </w:p>
        </w:tc>
      </w:tr>
      <w:tr w:rsidR="004E564A" w:rsidRPr="00736667" w14:paraId="342E403A" w14:textId="77777777" w:rsidTr="004664EA">
        <w:tc>
          <w:tcPr>
            <w:tcW w:w="1559" w:type="dxa"/>
            <w:shd w:val="clear" w:color="auto" w:fill="auto"/>
          </w:tcPr>
          <w:p w14:paraId="358F6D27" w14:textId="77777777" w:rsidR="004E564A" w:rsidRPr="00736667" w:rsidRDefault="004E564A" w:rsidP="004664EA">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状态</w:t>
            </w:r>
          </w:p>
        </w:tc>
        <w:tc>
          <w:tcPr>
            <w:tcW w:w="1701" w:type="dxa"/>
            <w:shd w:val="clear" w:color="auto" w:fill="auto"/>
          </w:tcPr>
          <w:p w14:paraId="5A5B5007" w14:textId="77777777" w:rsidR="004E564A" w:rsidRPr="00736667" w:rsidRDefault="004E564A" w:rsidP="004664EA">
            <w:pPr>
              <w:jc w:val="left"/>
              <w:rPr>
                <w:rFonts w:ascii="宋体" w:hAnsi="宋体"/>
                <w:snapToGrid w:val="0"/>
                <w:kern w:val="0"/>
              </w:rPr>
            </w:pPr>
          </w:p>
        </w:tc>
        <w:tc>
          <w:tcPr>
            <w:tcW w:w="1134" w:type="dxa"/>
            <w:shd w:val="clear" w:color="auto" w:fill="auto"/>
          </w:tcPr>
          <w:p w14:paraId="7C19F4BB" w14:textId="77777777" w:rsidR="004E564A" w:rsidRPr="00736667" w:rsidRDefault="004E564A"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ACEA21F" w14:textId="77777777" w:rsidR="004E564A" w:rsidRPr="00736667" w:rsidRDefault="004E564A" w:rsidP="004664EA">
            <w:pPr>
              <w:jc w:val="left"/>
              <w:rPr>
                <w:rFonts w:ascii="宋体" w:hAnsi="宋体"/>
                <w:snapToGrid w:val="0"/>
                <w:kern w:val="0"/>
              </w:rPr>
            </w:pPr>
          </w:p>
        </w:tc>
      </w:tr>
      <w:tr w:rsidR="004E564A" w:rsidRPr="00736667" w14:paraId="690A0EF9" w14:textId="77777777" w:rsidTr="004664EA">
        <w:tc>
          <w:tcPr>
            <w:tcW w:w="1559" w:type="dxa"/>
            <w:shd w:val="clear" w:color="auto" w:fill="auto"/>
          </w:tcPr>
          <w:p w14:paraId="6D62B70D" w14:textId="77777777" w:rsidR="004E564A" w:rsidRPr="00736667" w:rsidRDefault="00A60317" w:rsidP="004664EA">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方名称</w:t>
            </w:r>
          </w:p>
        </w:tc>
        <w:tc>
          <w:tcPr>
            <w:tcW w:w="1701" w:type="dxa"/>
            <w:shd w:val="clear" w:color="auto" w:fill="auto"/>
          </w:tcPr>
          <w:p w14:paraId="7F156096" w14:textId="77777777" w:rsidR="004E564A" w:rsidRPr="00736667" w:rsidRDefault="004E564A" w:rsidP="004664EA">
            <w:pPr>
              <w:jc w:val="left"/>
              <w:rPr>
                <w:rFonts w:ascii="宋体" w:hAnsi="宋体"/>
                <w:snapToGrid w:val="0"/>
                <w:kern w:val="0"/>
              </w:rPr>
            </w:pPr>
          </w:p>
        </w:tc>
        <w:tc>
          <w:tcPr>
            <w:tcW w:w="1134" w:type="dxa"/>
            <w:shd w:val="clear" w:color="auto" w:fill="auto"/>
          </w:tcPr>
          <w:p w14:paraId="722745DD" w14:textId="77777777" w:rsidR="004E564A" w:rsidRPr="00736667" w:rsidRDefault="004E564A"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7B0145D" w14:textId="77777777" w:rsidR="004E564A" w:rsidRPr="00736667" w:rsidRDefault="004E564A" w:rsidP="004664EA">
            <w:pPr>
              <w:jc w:val="left"/>
              <w:rPr>
                <w:rFonts w:ascii="宋体" w:hAnsi="宋体"/>
                <w:snapToGrid w:val="0"/>
                <w:kern w:val="0"/>
              </w:rPr>
            </w:pPr>
          </w:p>
        </w:tc>
      </w:tr>
      <w:tr w:rsidR="00A60317" w:rsidRPr="00736667" w14:paraId="779CC671" w14:textId="77777777" w:rsidTr="004664EA">
        <w:tc>
          <w:tcPr>
            <w:tcW w:w="1559" w:type="dxa"/>
            <w:shd w:val="clear" w:color="auto" w:fill="auto"/>
          </w:tcPr>
          <w:p w14:paraId="41ED4278" w14:textId="77777777" w:rsidR="00A60317" w:rsidRDefault="00A60317" w:rsidP="004664EA">
            <w:pPr>
              <w:jc w:val="left"/>
              <w:rPr>
                <w:rFonts w:ascii="宋体" w:hAnsi="宋体"/>
                <w:snapToGrid w:val="0"/>
                <w:kern w:val="0"/>
              </w:rPr>
            </w:pPr>
            <w:r>
              <w:rPr>
                <w:rFonts w:ascii="宋体" w:hAnsi="宋体" w:hint="eastAsia"/>
                <w:snapToGrid w:val="0"/>
                <w:kern w:val="0"/>
              </w:rPr>
              <w:t>产品首次</w:t>
            </w:r>
            <w:r>
              <w:rPr>
                <w:rFonts w:ascii="宋体" w:hAnsi="宋体"/>
                <w:snapToGrid w:val="0"/>
                <w:kern w:val="0"/>
              </w:rPr>
              <w:t>申请名称</w:t>
            </w:r>
          </w:p>
        </w:tc>
        <w:tc>
          <w:tcPr>
            <w:tcW w:w="1701" w:type="dxa"/>
            <w:shd w:val="clear" w:color="auto" w:fill="auto"/>
          </w:tcPr>
          <w:p w14:paraId="461BD188" w14:textId="77777777" w:rsidR="00A60317" w:rsidRPr="00736667" w:rsidRDefault="00A60317" w:rsidP="004664EA">
            <w:pPr>
              <w:jc w:val="left"/>
              <w:rPr>
                <w:rFonts w:ascii="宋体" w:hAnsi="宋体"/>
                <w:snapToGrid w:val="0"/>
                <w:kern w:val="0"/>
              </w:rPr>
            </w:pPr>
          </w:p>
        </w:tc>
        <w:tc>
          <w:tcPr>
            <w:tcW w:w="1134" w:type="dxa"/>
            <w:shd w:val="clear" w:color="auto" w:fill="auto"/>
          </w:tcPr>
          <w:p w14:paraId="34422360" w14:textId="77777777" w:rsidR="00A60317" w:rsidRDefault="00A60317"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853F2F6" w14:textId="77777777" w:rsidR="00A60317" w:rsidRPr="00736667" w:rsidRDefault="00A60317" w:rsidP="004664EA">
            <w:pPr>
              <w:jc w:val="left"/>
              <w:rPr>
                <w:rFonts w:ascii="宋体" w:hAnsi="宋体"/>
                <w:snapToGrid w:val="0"/>
                <w:kern w:val="0"/>
              </w:rPr>
            </w:pPr>
          </w:p>
        </w:tc>
      </w:tr>
      <w:tr w:rsidR="004E564A" w:rsidRPr="00736667" w14:paraId="389A53C7" w14:textId="77777777" w:rsidTr="004664EA">
        <w:tc>
          <w:tcPr>
            <w:tcW w:w="1559" w:type="dxa"/>
            <w:shd w:val="clear" w:color="auto" w:fill="auto"/>
          </w:tcPr>
          <w:p w14:paraId="5475DFA6" w14:textId="77777777" w:rsidR="004E564A" w:rsidRDefault="00A60317" w:rsidP="004664EA">
            <w:pPr>
              <w:jc w:val="left"/>
              <w:rPr>
                <w:rFonts w:ascii="宋体" w:hAnsi="宋体"/>
                <w:snapToGrid w:val="0"/>
                <w:kern w:val="0"/>
              </w:rPr>
            </w:pPr>
            <w:r>
              <w:rPr>
                <w:rFonts w:ascii="宋体" w:hAnsi="宋体" w:hint="eastAsia"/>
                <w:snapToGrid w:val="0"/>
                <w:kern w:val="0"/>
              </w:rPr>
              <w:t>借款</w:t>
            </w:r>
            <w:r>
              <w:rPr>
                <w:rFonts w:ascii="宋体" w:hAnsi="宋体"/>
                <w:snapToGrid w:val="0"/>
                <w:kern w:val="0"/>
              </w:rPr>
              <w:t>金额</w:t>
            </w:r>
          </w:p>
        </w:tc>
        <w:tc>
          <w:tcPr>
            <w:tcW w:w="1701" w:type="dxa"/>
            <w:shd w:val="clear" w:color="auto" w:fill="auto"/>
          </w:tcPr>
          <w:p w14:paraId="4911D439" w14:textId="77777777" w:rsidR="004E564A" w:rsidRDefault="004E564A" w:rsidP="004664EA">
            <w:pPr>
              <w:jc w:val="left"/>
              <w:rPr>
                <w:rFonts w:ascii="宋体" w:hAnsi="宋体"/>
                <w:snapToGrid w:val="0"/>
                <w:kern w:val="0"/>
              </w:rPr>
            </w:pPr>
          </w:p>
        </w:tc>
        <w:tc>
          <w:tcPr>
            <w:tcW w:w="1134" w:type="dxa"/>
            <w:shd w:val="clear" w:color="auto" w:fill="auto"/>
          </w:tcPr>
          <w:p w14:paraId="4C075E48" w14:textId="77777777" w:rsidR="004E564A" w:rsidRDefault="004E564A"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51B8C640" w14:textId="77777777" w:rsidR="004E564A" w:rsidRPr="00736667" w:rsidRDefault="001E270D" w:rsidP="004664EA">
            <w:pPr>
              <w:jc w:val="left"/>
              <w:rPr>
                <w:rFonts w:ascii="宋体" w:hAnsi="宋体"/>
                <w:snapToGrid w:val="0"/>
                <w:kern w:val="0"/>
              </w:rPr>
            </w:pPr>
            <w:r>
              <w:rPr>
                <w:rFonts w:ascii="宋体" w:hAnsi="宋体" w:hint="eastAsia"/>
                <w:snapToGrid w:val="0"/>
                <w:kern w:val="0"/>
              </w:rPr>
              <w:t>业务进度</w:t>
            </w:r>
            <w:r>
              <w:rPr>
                <w:rFonts w:ascii="宋体" w:hAnsi="宋体"/>
                <w:snapToGrid w:val="0"/>
                <w:kern w:val="0"/>
              </w:rPr>
              <w:t>不为</w:t>
            </w:r>
            <w:r>
              <w:rPr>
                <w:rFonts w:ascii="宋体" w:hAnsi="宋体" w:hint="eastAsia"/>
                <w:snapToGrid w:val="0"/>
                <w:kern w:val="0"/>
              </w:rPr>
              <w:t>放款</w:t>
            </w:r>
            <w:r>
              <w:rPr>
                <w:rFonts w:ascii="宋体" w:hAnsi="宋体"/>
                <w:snapToGrid w:val="0"/>
                <w:kern w:val="0"/>
              </w:rPr>
              <w:t>时，皆显示</w:t>
            </w:r>
            <w:r>
              <w:rPr>
                <w:rFonts w:ascii="宋体" w:hAnsi="宋体" w:hint="eastAsia"/>
                <w:snapToGrid w:val="0"/>
                <w:kern w:val="0"/>
              </w:rPr>
              <w:t>申请</w:t>
            </w:r>
            <w:r>
              <w:rPr>
                <w:rFonts w:ascii="宋体" w:hAnsi="宋体"/>
                <w:snapToGrid w:val="0"/>
                <w:kern w:val="0"/>
              </w:rPr>
              <w:t>类型数据</w:t>
            </w:r>
          </w:p>
        </w:tc>
      </w:tr>
      <w:tr w:rsidR="001E270D" w:rsidRPr="00736667" w14:paraId="666B6A6C" w14:textId="77777777" w:rsidTr="004664EA">
        <w:tc>
          <w:tcPr>
            <w:tcW w:w="1559" w:type="dxa"/>
            <w:shd w:val="clear" w:color="auto" w:fill="auto"/>
          </w:tcPr>
          <w:p w14:paraId="138CBA8F" w14:textId="77777777" w:rsidR="001E270D" w:rsidRDefault="001E270D" w:rsidP="001E270D">
            <w:pPr>
              <w:jc w:val="left"/>
              <w:rPr>
                <w:rFonts w:ascii="宋体" w:hAnsi="宋体"/>
                <w:snapToGrid w:val="0"/>
                <w:kern w:val="0"/>
              </w:rPr>
            </w:pPr>
            <w:r>
              <w:rPr>
                <w:rFonts w:ascii="宋体" w:hAnsi="宋体" w:hint="eastAsia"/>
                <w:snapToGrid w:val="0"/>
                <w:kern w:val="0"/>
              </w:rPr>
              <w:t>借款</w:t>
            </w:r>
            <w:r>
              <w:rPr>
                <w:rFonts w:ascii="宋体" w:hAnsi="宋体"/>
                <w:snapToGrid w:val="0"/>
                <w:kern w:val="0"/>
              </w:rPr>
              <w:t>期限</w:t>
            </w:r>
          </w:p>
        </w:tc>
        <w:tc>
          <w:tcPr>
            <w:tcW w:w="1701" w:type="dxa"/>
            <w:shd w:val="clear" w:color="auto" w:fill="auto"/>
          </w:tcPr>
          <w:p w14:paraId="18DDBB72" w14:textId="77777777" w:rsidR="001E270D" w:rsidRDefault="001E270D" w:rsidP="001E270D">
            <w:pPr>
              <w:jc w:val="left"/>
              <w:rPr>
                <w:rFonts w:ascii="宋体" w:hAnsi="宋体"/>
                <w:snapToGrid w:val="0"/>
                <w:kern w:val="0"/>
              </w:rPr>
            </w:pPr>
          </w:p>
        </w:tc>
        <w:tc>
          <w:tcPr>
            <w:tcW w:w="1134" w:type="dxa"/>
            <w:shd w:val="clear" w:color="auto" w:fill="auto"/>
          </w:tcPr>
          <w:p w14:paraId="0D6CC06F" w14:textId="77777777" w:rsidR="001E270D" w:rsidRDefault="001E270D" w:rsidP="001E270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01F28C2" w14:textId="77777777" w:rsidR="001E270D" w:rsidRPr="00736667" w:rsidRDefault="001E270D" w:rsidP="001E270D">
            <w:pPr>
              <w:jc w:val="left"/>
              <w:rPr>
                <w:rFonts w:ascii="宋体" w:hAnsi="宋体"/>
                <w:snapToGrid w:val="0"/>
                <w:kern w:val="0"/>
              </w:rPr>
            </w:pPr>
            <w:r w:rsidRPr="005D3AE4">
              <w:rPr>
                <w:rFonts w:ascii="宋体" w:hAnsi="宋体" w:hint="eastAsia"/>
                <w:snapToGrid w:val="0"/>
                <w:kern w:val="0"/>
              </w:rPr>
              <w:t>业务进度</w:t>
            </w:r>
            <w:r w:rsidRPr="005D3AE4">
              <w:rPr>
                <w:rFonts w:ascii="宋体" w:hAnsi="宋体"/>
                <w:snapToGrid w:val="0"/>
                <w:kern w:val="0"/>
              </w:rPr>
              <w:t>不为</w:t>
            </w:r>
            <w:r w:rsidRPr="005D3AE4">
              <w:rPr>
                <w:rFonts w:ascii="宋体" w:hAnsi="宋体" w:hint="eastAsia"/>
                <w:snapToGrid w:val="0"/>
                <w:kern w:val="0"/>
              </w:rPr>
              <w:t>放款</w:t>
            </w:r>
            <w:r w:rsidRPr="005D3AE4">
              <w:rPr>
                <w:rFonts w:ascii="宋体" w:hAnsi="宋体"/>
                <w:snapToGrid w:val="0"/>
                <w:kern w:val="0"/>
              </w:rPr>
              <w:t>时，皆显示</w:t>
            </w:r>
            <w:r w:rsidRPr="005D3AE4">
              <w:rPr>
                <w:rFonts w:ascii="宋体" w:hAnsi="宋体" w:hint="eastAsia"/>
                <w:snapToGrid w:val="0"/>
                <w:kern w:val="0"/>
              </w:rPr>
              <w:t>申请</w:t>
            </w:r>
            <w:r w:rsidRPr="005D3AE4">
              <w:rPr>
                <w:rFonts w:ascii="宋体" w:hAnsi="宋体"/>
                <w:snapToGrid w:val="0"/>
                <w:kern w:val="0"/>
              </w:rPr>
              <w:t>类型数据</w:t>
            </w:r>
          </w:p>
        </w:tc>
      </w:tr>
      <w:tr w:rsidR="001E270D" w:rsidRPr="00736667" w14:paraId="6395A057" w14:textId="77777777" w:rsidTr="004664EA">
        <w:tc>
          <w:tcPr>
            <w:tcW w:w="1559" w:type="dxa"/>
            <w:shd w:val="clear" w:color="auto" w:fill="auto"/>
          </w:tcPr>
          <w:p w14:paraId="41DEAA2B" w14:textId="77777777" w:rsidR="001E270D" w:rsidRDefault="001E270D" w:rsidP="001E270D">
            <w:pPr>
              <w:jc w:val="left"/>
              <w:rPr>
                <w:rFonts w:ascii="宋体" w:hAnsi="宋体"/>
                <w:snapToGrid w:val="0"/>
                <w:kern w:val="0"/>
              </w:rPr>
            </w:pPr>
            <w:r>
              <w:rPr>
                <w:rFonts w:ascii="宋体" w:hAnsi="宋体" w:hint="eastAsia"/>
                <w:snapToGrid w:val="0"/>
                <w:kern w:val="0"/>
              </w:rPr>
              <w:t>借款</w:t>
            </w:r>
            <w:r>
              <w:rPr>
                <w:rFonts w:ascii="宋体" w:hAnsi="宋体"/>
                <w:snapToGrid w:val="0"/>
                <w:kern w:val="0"/>
              </w:rPr>
              <w:t>利率</w:t>
            </w:r>
          </w:p>
        </w:tc>
        <w:tc>
          <w:tcPr>
            <w:tcW w:w="1701" w:type="dxa"/>
            <w:shd w:val="clear" w:color="auto" w:fill="auto"/>
          </w:tcPr>
          <w:p w14:paraId="163313E8" w14:textId="77777777" w:rsidR="001E270D" w:rsidRDefault="001E270D" w:rsidP="001E270D">
            <w:pPr>
              <w:jc w:val="left"/>
              <w:rPr>
                <w:rFonts w:ascii="宋体" w:hAnsi="宋体"/>
                <w:snapToGrid w:val="0"/>
                <w:kern w:val="0"/>
              </w:rPr>
            </w:pPr>
          </w:p>
        </w:tc>
        <w:tc>
          <w:tcPr>
            <w:tcW w:w="1134" w:type="dxa"/>
            <w:shd w:val="clear" w:color="auto" w:fill="auto"/>
          </w:tcPr>
          <w:p w14:paraId="408F6E6B" w14:textId="77777777" w:rsidR="001E270D" w:rsidRDefault="001E270D" w:rsidP="001E270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98BCF1E" w14:textId="77777777" w:rsidR="001E270D" w:rsidRPr="00736667" w:rsidRDefault="001E270D" w:rsidP="001E270D">
            <w:pPr>
              <w:jc w:val="left"/>
              <w:rPr>
                <w:rFonts w:ascii="宋体" w:hAnsi="宋体"/>
                <w:snapToGrid w:val="0"/>
                <w:kern w:val="0"/>
              </w:rPr>
            </w:pPr>
            <w:r w:rsidRPr="005D3AE4">
              <w:rPr>
                <w:rFonts w:ascii="宋体" w:hAnsi="宋体" w:hint="eastAsia"/>
                <w:snapToGrid w:val="0"/>
                <w:kern w:val="0"/>
              </w:rPr>
              <w:t>业务进度</w:t>
            </w:r>
            <w:r w:rsidRPr="005D3AE4">
              <w:rPr>
                <w:rFonts w:ascii="宋体" w:hAnsi="宋体"/>
                <w:snapToGrid w:val="0"/>
                <w:kern w:val="0"/>
              </w:rPr>
              <w:t>不为</w:t>
            </w:r>
            <w:r w:rsidRPr="005D3AE4">
              <w:rPr>
                <w:rFonts w:ascii="宋体" w:hAnsi="宋体" w:hint="eastAsia"/>
                <w:snapToGrid w:val="0"/>
                <w:kern w:val="0"/>
              </w:rPr>
              <w:t>放款</w:t>
            </w:r>
            <w:r w:rsidRPr="005D3AE4">
              <w:rPr>
                <w:rFonts w:ascii="宋体" w:hAnsi="宋体"/>
                <w:snapToGrid w:val="0"/>
                <w:kern w:val="0"/>
              </w:rPr>
              <w:t>时，皆显示</w:t>
            </w:r>
            <w:r w:rsidRPr="005D3AE4">
              <w:rPr>
                <w:rFonts w:ascii="宋体" w:hAnsi="宋体" w:hint="eastAsia"/>
                <w:snapToGrid w:val="0"/>
                <w:kern w:val="0"/>
              </w:rPr>
              <w:t>申请</w:t>
            </w:r>
            <w:r w:rsidRPr="005D3AE4">
              <w:rPr>
                <w:rFonts w:ascii="宋体" w:hAnsi="宋体"/>
                <w:snapToGrid w:val="0"/>
                <w:kern w:val="0"/>
              </w:rPr>
              <w:t>类型数据</w:t>
            </w:r>
          </w:p>
        </w:tc>
      </w:tr>
      <w:tr w:rsidR="001E270D" w:rsidRPr="00736667" w14:paraId="1EBCFE40" w14:textId="77777777" w:rsidTr="004664EA">
        <w:tc>
          <w:tcPr>
            <w:tcW w:w="1559" w:type="dxa"/>
            <w:shd w:val="clear" w:color="auto" w:fill="auto"/>
          </w:tcPr>
          <w:p w14:paraId="7E351FC4" w14:textId="77777777" w:rsidR="001E270D" w:rsidRDefault="001E270D" w:rsidP="001E270D">
            <w:pPr>
              <w:jc w:val="left"/>
              <w:rPr>
                <w:rFonts w:ascii="宋体" w:hAnsi="宋体"/>
                <w:snapToGrid w:val="0"/>
                <w:kern w:val="0"/>
              </w:rPr>
            </w:pPr>
            <w:r>
              <w:rPr>
                <w:rFonts w:ascii="宋体" w:hAnsi="宋体" w:hint="eastAsia"/>
                <w:snapToGrid w:val="0"/>
                <w:kern w:val="0"/>
              </w:rPr>
              <w:t>还款</w:t>
            </w:r>
            <w:r>
              <w:rPr>
                <w:rFonts w:ascii="宋体" w:hAnsi="宋体"/>
                <w:snapToGrid w:val="0"/>
                <w:kern w:val="0"/>
              </w:rPr>
              <w:t>方式</w:t>
            </w:r>
          </w:p>
        </w:tc>
        <w:tc>
          <w:tcPr>
            <w:tcW w:w="1701" w:type="dxa"/>
            <w:shd w:val="clear" w:color="auto" w:fill="auto"/>
          </w:tcPr>
          <w:p w14:paraId="57108D33" w14:textId="77777777" w:rsidR="001E270D" w:rsidRDefault="001E270D" w:rsidP="001E270D">
            <w:pPr>
              <w:jc w:val="left"/>
              <w:rPr>
                <w:rFonts w:ascii="宋体" w:hAnsi="宋体"/>
                <w:snapToGrid w:val="0"/>
                <w:kern w:val="0"/>
              </w:rPr>
            </w:pPr>
          </w:p>
        </w:tc>
        <w:tc>
          <w:tcPr>
            <w:tcW w:w="1134" w:type="dxa"/>
            <w:shd w:val="clear" w:color="auto" w:fill="auto"/>
          </w:tcPr>
          <w:p w14:paraId="3105C60E" w14:textId="77777777" w:rsidR="001E270D" w:rsidRDefault="001E270D" w:rsidP="001E270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58BC979" w14:textId="77777777" w:rsidR="001E270D" w:rsidRPr="00736667" w:rsidRDefault="001E270D" w:rsidP="001E270D">
            <w:pPr>
              <w:jc w:val="left"/>
              <w:rPr>
                <w:rFonts w:ascii="宋体" w:hAnsi="宋体"/>
                <w:snapToGrid w:val="0"/>
                <w:kern w:val="0"/>
              </w:rPr>
            </w:pPr>
            <w:r w:rsidRPr="005D3AE4">
              <w:rPr>
                <w:rFonts w:ascii="宋体" w:hAnsi="宋体" w:hint="eastAsia"/>
                <w:snapToGrid w:val="0"/>
                <w:kern w:val="0"/>
              </w:rPr>
              <w:t>业务进度</w:t>
            </w:r>
            <w:r w:rsidRPr="005D3AE4">
              <w:rPr>
                <w:rFonts w:ascii="宋体" w:hAnsi="宋体"/>
                <w:snapToGrid w:val="0"/>
                <w:kern w:val="0"/>
              </w:rPr>
              <w:t>不为</w:t>
            </w:r>
            <w:r w:rsidRPr="005D3AE4">
              <w:rPr>
                <w:rFonts w:ascii="宋体" w:hAnsi="宋体" w:hint="eastAsia"/>
                <w:snapToGrid w:val="0"/>
                <w:kern w:val="0"/>
              </w:rPr>
              <w:t>放款</w:t>
            </w:r>
            <w:r w:rsidRPr="005D3AE4">
              <w:rPr>
                <w:rFonts w:ascii="宋体" w:hAnsi="宋体"/>
                <w:snapToGrid w:val="0"/>
                <w:kern w:val="0"/>
              </w:rPr>
              <w:t>时，皆显示</w:t>
            </w:r>
            <w:r w:rsidRPr="005D3AE4">
              <w:rPr>
                <w:rFonts w:ascii="宋体" w:hAnsi="宋体" w:hint="eastAsia"/>
                <w:snapToGrid w:val="0"/>
                <w:kern w:val="0"/>
              </w:rPr>
              <w:t>申请</w:t>
            </w:r>
            <w:r w:rsidRPr="005D3AE4">
              <w:rPr>
                <w:rFonts w:ascii="宋体" w:hAnsi="宋体"/>
                <w:snapToGrid w:val="0"/>
                <w:kern w:val="0"/>
              </w:rPr>
              <w:t>类型数据</w:t>
            </w:r>
          </w:p>
        </w:tc>
      </w:tr>
    </w:tbl>
    <w:p w14:paraId="5372A82D"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0AAB8C3" w14:textId="77777777" w:rsidR="003E6020" w:rsidRPr="00FE1432" w:rsidRDefault="003E6020" w:rsidP="003E6020">
      <w:pPr>
        <w:pStyle w:val="6"/>
      </w:pPr>
      <w:r>
        <w:rPr>
          <w:rFonts w:hint="eastAsia"/>
        </w:rPr>
        <w:t>数据</w:t>
      </w:r>
      <w:r>
        <w:t>库表</w:t>
      </w:r>
    </w:p>
    <w:p w14:paraId="607EF8B0" w14:textId="77777777" w:rsidR="006F712C" w:rsidRDefault="006F712C" w:rsidP="006F712C">
      <w:pPr>
        <w:ind w:left="840"/>
      </w:pPr>
      <w:r>
        <w:rPr>
          <w:rFonts w:hint="eastAsia"/>
        </w:rPr>
        <w:t>业务</w:t>
      </w:r>
      <w:r>
        <w:t>申请表基础信息</w:t>
      </w:r>
      <w:r>
        <w:rPr>
          <w:rFonts w:hint="eastAsia"/>
        </w:rPr>
        <w:t>（</w:t>
      </w:r>
      <w:r>
        <w:t>微服务）</w:t>
      </w:r>
    </w:p>
    <w:p w14:paraId="02176EDA" w14:textId="77777777" w:rsidR="006F712C" w:rsidRDefault="006F712C" w:rsidP="006F712C">
      <w:pPr>
        <w:ind w:left="840"/>
      </w:pPr>
      <w:r>
        <w:rPr>
          <w:rFonts w:hint="eastAsia"/>
        </w:rPr>
        <w:t>客户基础</w:t>
      </w:r>
      <w:r>
        <w:t>信息表（微服务）</w:t>
      </w:r>
    </w:p>
    <w:p w14:paraId="58045EC9" w14:textId="77777777" w:rsidR="006F712C" w:rsidRDefault="006F712C" w:rsidP="006F712C">
      <w:pPr>
        <w:ind w:left="840"/>
      </w:pPr>
      <w:r>
        <w:rPr>
          <w:rFonts w:hint="eastAsia"/>
        </w:rPr>
        <w:t>资金</w:t>
      </w:r>
      <w:r>
        <w:t>方用户信息表（微服务）</w:t>
      </w:r>
    </w:p>
    <w:p w14:paraId="3AB52AB3" w14:textId="77777777" w:rsidR="003E6020" w:rsidRPr="006F712C" w:rsidRDefault="006F712C" w:rsidP="00052773">
      <w:pPr>
        <w:ind w:left="840"/>
      </w:pPr>
      <w:r>
        <w:rPr>
          <w:rFonts w:hint="eastAsia"/>
        </w:rPr>
        <w:t>产品</w:t>
      </w:r>
      <w:r>
        <w:t>基础信息表（微服务）</w:t>
      </w:r>
    </w:p>
    <w:p w14:paraId="5333F22A" w14:textId="77777777" w:rsidR="003E6020" w:rsidRPr="0082647F" w:rsidRDefault="003E6020" w:rsidP="003E6020">
      <w:pPr>
        <w:pStyle w:val="5"/>
      </w:pPr>
      <w:r>
        <w:rPr>
          <w:rFonts w:hint="eastAsia"/>
        </w:rPr>
        <w:t>客户</w:t>
      </w:r>
      <w:r>
        <w:t>明细</w:t>
      </w:r>
    </w:p>
    <w:p w14:paraId="0ADE06A2" w14:textId="77777777" w:rsidR="003E6020" w:rsidRDefault="003E6020" w:rsidP="003E6020">
      <w:pPr>
        <w:pStyle w:val="6"/>
      </w:pPr>
      <w:r>
        <w:rPr>
          <w:rFonts w:hint="eastAsia"/>
        </w:rPr>
        <w:t>功能</w:t>
      </w:r>
      <w:r>
        <w:t>描述</w:t>
      </w:r>
    </w:p>
    <w:p w14:paraId="02B1325F" w14:textId="77777777" w:rsidR="003E6020" w:rsidRPr="0088761E" w:rsidRDefault="003E6020" w:rsidP="0088761E">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88761E">
        <w:rPr>
          <w:rFonts w:ascii="宋体" w:hAnsi="宋体" w:hint="eastAsia"/>
          <w:kern w:val="0"/>
          <w:sz w:val="24"/>
          <w:szCs w:val="21"/>
        </w:rPr>
        <w:t>提供</w:t>
      </w:r>
      <w:r w:rsidR="0088761E">
        <w:rPr>
          <w:rFonts w:ascii="宋体" w:hAnsi="宋体"/>
          <w:kern w:val="0"/>
          <w:sz w:val="24"/>
          <w:szCs w:val="21"/>
        </w:rPr>
        <w:t>给APP</w:t>
      </w:r>
      <w:r w:rsidR="0088761E">
        <w:rPr>
          <w:rFonts w:ascii="宋体" w:hAnsi="宋体" w:hint="eastAsia"/>
          <w:kern w:val="0"/>
          <w:sz w:val="24"/>
          <w:szCs w:val="21"/>
        </w:rPr>
        <w:t>端</w:t>
      </w:r>
      <w:r w:rsidR="0088761E">
        <w:rPr>
          <w:rFonts w:ascii="宋体" w:hAnsi="宋体"/>
          <w:kern w:val="0"/>
          <w:sz w:val="24"/>
          <w:szCs w:val="21"/>
        </w:rPr>
        <w:t>查询渠道人</w:t>
      </w:r>
      <w:r w:rsidR="0088761E">
        <w:rPr>
          <w:rFonts w:ascii="宋体" w:hAnsi="宋体" w:hint="eastAsia"/>
          <w:kern w:val="0"/>
          <w:sz w:val="24"/>
          <w:szCs w:val="21"/>
        </w:rPr>
        <w:t>进行客户明细</w:t>
      </w:r>
      <w:r w:rsidR="0088761E">
        <w:rPr>
          <w:rFonts w:ascii="宋体" w:hAnsi="宋体"/>
          <w:kern w:val="0"/>
          <w:sz w:val="24"/>
          <w:szCs w:val="21"/>
        </w:rPr>
        <w:t>查询的</w:t>
      </w:r>
      <w:r w:rsidR="0088761E">
        <w:rPr>
          <w:rFonts w:ascii="宋体" w:hAnsi="宋体" w:hint="eastAsia"/>
          <w:kern w:val="0"/>
          <w:sz w:val="24"/>
          <w:szCs w:val="21"/>
        </w:rPr>
        <w:t>接口</w:t>
      </w:r>
      <w:r w:rsidR="0088761E">
        <w:rPr>
          <w:rFonts w:ascii="宋体" w:hAnsi="宋体"/>
          <w:kern w:val="0"/>
          <w:sz w:val="24"/>
          <w:szCs w:val="21"/>
        </w:rPr>
        <w:t>服务</w:t>
      </w:r>
    </w:p>
    <w:p w14:paraId="62E61EDB" w14:textId="77777777" w:rsidR="003E6020" w:rsidRPr="00676A58" w:rsidRDefault="003E6020" w:rsidP="003E6020">
      <w:pPr>
        <w:pStyle w:val="6"/>
      </w:pPr>
      <w:r w:rsidRPr="00676A58">
        <w:rPr>
          <w:rFonts w:hint="eastAsia"/>
        </w:rPr>
        <w:t>处理流程</w:t>
      </w:r>
    </w:p>
    <w:p w14:paraId="313AA82E" w14:textId="77777777" w:rsidR="0088761E" w:rsidRDefault="004E60FF" w:rsidP="003E6020">
      <w:pPr>
        <w:ind w:left="289" w:firstLine="420"/>
        <w:rPr>
          <w:b/>
          <w:sz w:val="24"/>
          <w:szCs w:val="24"/>
        </w:rPr>
      </w:pPr>
      <w:r>
        <w:object w:dxaOrig="7591" w:dyaOrig="1006" w14:anchorId="195F835D">
          <v:shape id="_x0000_i1083" type="#_x0000_t75" style="width:381.5pt;height:50.05pt" o:ole="">
            <v:imagedata r:id="rId133" o:title=""/>
          </v:shape>
          <o:OLEObject Type="Embed" ProgID="Visio.Drawing.15" ShapeID="_x0000_i1083" DrawAspect="Content" ObjectID="_1569760956" r:id="rId134"/>
        </w:object>
      </w:r>
    </w:p>
    <w:p w14:paraId="3252B76A" w14:textId="77777777" w:rsidR="003E6020" w:rsidRPr="004F010F" w:rsidRDefault="003E6020" w:rsidP="003E6020">
      <w:pPr>
        <w:ind w:left="289" w:firstLine="420"/>
      </w:pPr>
      <w:r w:rsidRPr="00646F01">
        <w:rPr>
          <w:rFonts w:hint="eastAsia"/>
          <w:b/>
          <w:sz w:val="24"/>
          <w:szCs w:val="24"/>
        </w:rPr>
        <w:t>【流程描述】</w:t>
      </w:r>
    </w:p>
    <w:p w14:paraId="2A533B05" w14:textId="77777777" w:rsidR="00306E20" w:rsidRDefault="00306E20">
      <w:pPr>
        <w:pStyle w:val="afb"/>
        <w:numPr>
          <w:ilvl w:val="0"/>
          <w:numId w:val="12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53" w:author="wangq" w:date="2017-08-21T17:25:00Z">
          <w:pPr>
            <w:pStyle w:val="afb"/>
            <w:numPr>
              <w:numId w:val="14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通过传</w:t>
      </w:r>
      <w:r>
        <w:rPr>
          <w:rFonts w:ascii="宋体" w:hAnsi="宋体"/>
          <w:kern w:val="0"/>
          <w:sz w:val="24"/>
          <w:szCs w:val="21"/>
        </w:rPr>
        <w:t>入</w:t>
      </w:r>
      <w:r>
        <w:rPr>
          <w:rFonts w:ascii="宋体" w:hAnsi="宋体" w:hint="eastAsia"/>
          <w:kern w:val="0"/>
          <w:sz w:val="24"/>
          <w:szCs w:val="21"/>
        </w:rPr>
        <w:t>客户</w:t>
      </w:r>
      <w:r>
        <w:rPr>
          <w:rFonts w:ascii="宋体" w:hAnsi="宋体"/>
          <w:kern w:val="0"/>
          <w:sz w:val="24"/>
          <w:szCs w:val="21"/>
        </w:rPr>
        <w:t>唯一标识查询</w:t>
      </w:r>
      <w:r>
        <w:rPr>
          <w:rFonts w:ascii="宋体" w:hAnsi="宋体" w:hint="eastAsia"/>
          <w:kern w:val="0"/>
          <w:sz w:val="24"/>
          <w:szCs w:val="21"/>
        </w:rPr>
        <w:t>客户详细</w:t>
      </w:r>
      <w:r>
        <w:rPr>
          <w:rFonts w:ascii="宋体" w:hAnsi="宋体"/>
          <w:kern w:val="0"/>
          <w:sz w:val="24"/>
          <w:szCs w:val="21"/>
        </w:rPr>
        <w:t>信息</w:t>
      </w:r>
    </w:p>
    <w:p w14:paraId="560BFCAA" w14:textId="77777777" w:rsidR="00306E20" w:rsidRDefault="00306E20">
      <w:pPr>
        <w:pStyle w:val="afb"/>
        <w:numPr>
          <w:ilvl w:val="0"/>
          <w:numId w:val="12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54" w:author="wangq" w:date="2017-08-21T17:25:00Z">
          <w:pPr>
            <w:pStyle w:val="afb"/>
            <w:numPr>
              <w:numId w:val="14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返回</w:t>
      </w:r>
      <w:r>
        <w:rPr>
          <w:rFonts w:ascii="宋体" w:hAnsi="宋体"/>
          <w:kern w:val="0"/>
          <w:sz w:val="24"/>
          <w:szCs w:val="21"/>
        </w:rPr>
        <w:t>查询</w:t>
      </w:r>
      <w:r>
        <w:rPr>
          <w:rFonts w:ascii="宋体" w:hAnsi="宋体" w:hint="eastAsia"/>
          <w:kern w:val="0"/>
          <w:sz w:val="24"/>
          <w:szCs w:val="21"/>
        </w:rPr>
        <w:t>结果</w:t>
      </w:r>
    </w:p>
    <w:p w14:paraId="24E8FB66" w14:textId="77777777" w:rsidR="0088761E" w:rsidRPr="00C3467F" w:rsidRDefault="0088761E" w:rsidP="003E6020">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19013247" w14:textId="77777777" w:rsidR="003E6020" w:rsidRPr="00F9212D" w:rsidRDefault="003E6020" w:rsidP="003E6020">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306E20" w:rsidRPr="00736667" w14:paraId="71CCA77D" w14:textId="77777777" w:rsidTr="004664EA">
        <w:tc>
          <w:tcPr>
            <w:tcW w:w="1559" w:type="dxa"/>
            <w:shd w:val="clear" w:color="auto" w:fill="E0E0E0"/>
          </w:tcPr>
          <w:p w14:paraId="5DF28670" w14:textId="77777777" w:rsidR="00306E20" w:rsidRPr="00736667" w:rsidRDefault="00306E20"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3C1C5CD1" w14:textId="77777777" w:rsidR="00306E20" w:rsidRPr="00736667" w:rsidRDefault="00306E20"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7218782" w14:textId="77777777" w:rsidR="00306E20" w:rsidRPr="00736667" w:rsidRDefault="00306E20"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C5847F0" w14:textId="77777777" w:rsidR="00306E20" w:rsidRPr="00736667" w:rsidRDefault="00306E20" w:rsidP="004664EA">
            <w:pPr>
              <w:jc w:val="center"/>
              <w:rPr>
                <w:b/>
                <w:snapToGrid w:val="0"/>
                <w:kern w:val="0"/>
              </w:rPr>
            </w:pPr>
            <w:r w:rsidRPr="00736667">
              <w:rPr>
                <w:rFonts w:hint="eastAsia"/>
                <w:b/>
                <w:snapToGrid w:val="0"/>
                <w:kern w:val="0"/>
              </w:rPr>
              <w:t>备注</w:t>
            </w:r>
          </w:p>
        </w:tc>
      </w:tr>
      <w:tr w:rsidR="00306E20" w:rsidRPr="00736667" w14:paraId="1689D860" w14:textId="77777777" w:rsidTr="004664EA">
        <w:tc>
          <w:tcPr>
            <w:tcW w:w="1559" w:type="dxa"/>
            <w:shd w:val="clear" w:color="auto" w:fill="auto"/>
          </w:tcPr>
          <w:p w14:paraId="5342566D" w14:textId="77777777" w:rsidR="00306E20" w:rsidRPr="00736667" w:rsidRDefault="00306E20" w:rsidP="004664EA">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701" w:type="dxa"/>
            <w:shd w:val="clear" w:color="auto" w:fill="auto"/>
          </w:tcPr>
          <w:p w14:paraId="32FA82B8" w14:textId="77777777" w:rsidR="00306E20" w:rsidRPr="00736667" w:rsidRDefault="00306E20" w:rsidP="004664EA">
            <w:pPr>
              <w:jc w:val="left"/>
              <w:rPr>
                <w:rFonts w:ascii="宋体" w:hAnsi="宋体"/>
                <w:snapToGrid w:val="0"/>
                <w:kern w:val="0"/>
              </w:rPr>
            </w:pPr>
          </w:p>
        </w:tc>
        <w:tc>
          <w:tcPr>
            <w:tcW w:w="1134" w:type="dxa"/>
            <w:shd w:val="clear" w:color="auto" w:fill="auto"/>
          </w:tcPr>
          <w:p w14:paraId="4F758EA1" w14:textId="77777777" w:rsidR="00306E20" w:rsidRPr="00736667" w:rsidRDefault="00306E20"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BEDA2C2" w14:textId="77777777" w:rsidR="00306E20" w:rsidRPr="00736667" w:rsidRDefault="00306E20" w:rsidP="004664EA">
            <w:pPr>
              <w:jc w:val="left"/>
              <w:rPr>
                <w:rFonts w:ascii="宋体" w:hAnsi="宋体"/>
                <w:snapToGrid w:val="0"/>
                <w:kern w:val="0"/>
              </w:rPr>
            </w:pPr>
          </w:p>
        </w:tc>
      </w:tr>
      <w:tr w:rsidR="00306E20" w:rsidRPr="00736667" w14:paraId="6CDF0671" w14:textId="77777777" w:rsidTr="004664EA">
        <w:tc>
          <w:tcPr>
            <w:tcW w:w="1559" w:type="dxa"/>
            <w:shd w:val="clear" w:color="auto" w:fill="auto"/>
          </w:tcPr>
          <w:p w14:paraId="413EA3EE" w14:textId="77777777" w:rsidR="00306E20" w:rsidRPr="00736667" w:rsidRDefault="00306E20" w:rsidP="004664EA">
            <w:pPr>
              <w:jc w:val="left"/>
              <w:rPr>
                <w:rFonts w:ascii="宋体" w:hAnsi="宋体"/>
                <w:snapToGrid w:val="0"/>
                <w:kern w:val="0"/>
              </w:rPr>
            </w:pPr>
            <w:r>
              <w:rPr>
                <w:rFonts w:ascii="宋体" w:hAnsi="宋体" w:hint="eastAsia"/>
                <w:snapToGrid w:val="0"/>
                <w:kern w:val="0"/>
              </w:rPr>
              <w:lastRenderedPageBreak/>
              <w:t>渠道</w:t>
            </w:r>
            <w:r>
              <w:rPr>
                <w:rFonts w:ascii="宋体" w:hAnsi="宋体"/>
                <w:snapToGrid w:val="0"/>
                <w:kern w:val="0"/>
              </w:rPr>
              <w:t>人</w:t>
            </w:r>
            <w:r>
              <w:rPr>
                <w:rFonts w:ascii="宋体" w:hAnsi="宋体" w:hint="eastAsia"/>
                <w:snapToGrid w:val="0"/>
                <w:kern w:val="0"/>
              </w:rPr>
              <w:t>唯一</w:t>
            </w:r>
            <w:r>
              <w:rPr>
                <w:rFonts w:ascii="宋体" w:hAnsi="宋体"/>
                <w:snapToGrid w:val="0"/>
                <w:kern w:val="0"/>
              </w:rPr>
              <w:t>标识</w:t>
            </w:r>
          </w:p>
        </w:tc>
        <w:tc>
          <w:tcPr>
            <w:tcW w:w="1701" w:type="dxa"/>
            <w:shd w:val="clear" w:color="auto" w:fill="auto"/>
          </w:tcPr>
          <w:p w14:paraId="1B23BF20" w14:textId="77777777" w:rsidR="00306E20" w:rsidRPr="00736667" w:rsidRDefault="00306E20" w:rsidP="004664EA">
            <w:pPr>
              <w:jc w:val="left"/>
              <w:rPr>
                <w:rFonts w:ascii="宋体" w:hAnsi="宋体"/>
                <w:snapToGrid w:val="0"/>
                <w:kern w:val="0"/>
              </w:rPr>
            </w:pPr>
          </w:p>
        </w:tc>
        <w:tc>
          <w:tcPr>
            <w:tcW w:w="1134" w:type="dxa"/>
            <w:shd w:val="clear" w:color="auto" w:fill="auto"/>
          </w:tcPr>
          <w:p w14:paraId="4567E40D" w14:textId="77777777" w:rsidR="00306E20" w:rsidRPr="00736667" w:rsidRDefault="00306E20"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DA48DC1" w14:textId="77777777" w:rsidR="00306E20" w:rsidRPr="00736667" w:rsidRDefault="00306E20" w:rsidP="004664EA">
            <w:pPr>
              <w:jc w:val="left"/>
              <w:rPr>
                <w:rFonts w:ascii="宋体" w:hAnsi="宋体"/>
                <w:snapToGrid w:val="0"/>
                <w:kern w:val="0"/>
              </w:rPr>
            </w:pPr>
          </w:p>
        </w:tc>
      </w:tr>
      <w:tr w:rsidR="00306E20" w:rsidRPr="00736667" w14:paraId="776C06EF" w14:textId="77777777" w:rsidTr="004664EA">
        <w:tc>
          <w:tcPr>
            <w:tcW w:w="1559" w:type="dxa"/>
            <w:shd w:val="clear" w:color="auto" w:fill="auto"/>
          </w:tcPr>
          <w:p w14:paraId="43071B61" w14:textId="77777777" w:rsidR="00306E20" w:rsidRDefault="00555D67" w:rsidP="004664EA">
            <w:pPr>
              <w:jc w:val="left"/>
              <w:rPr>
                <w:rFonts w:ascii="宋体" w:hAnsi="宋体"/>
                <w:snapToGrid w:val="0"/>
                <w:kern w:val="0"/>
              </w:rPr>
            </w:pPr>
            <w:r>
              <w:rPr>
                <w:rFonts w:ascii="宋体" w:hAnsi="宋体" w:hint="eastAsia"/>
                <w:snapToGrid w:val="0"/>
                <w:kern w:val="0"/>
              </w:rPr>
              <w:t>客户</w:t>
            </w:r>
            <w:r w:rsidR="00306E20">
              <w:rPr>
                <w:rFonts w:ascii="宋体" w:hAnsi="宋体"/>
                <w:snapToGrid w:val="0"/>
                <w:kern w:val="0"/>
              </w:rPr>
              <w:t>唯一标识</w:t>
            </w:r>
          </w:p>
        </w:tc>
        <w:tc>
          <w:tcPr>
            <w:tcW w:w="1701" w:type="dxa"/>
            <w:shd w:val="clear" w:color="auto" w:fill="auto"/>
          </w:tcPr>
          <w:p w14:paraId="02B23BAC" w14:textId="77777777" w:rsidR="00306E20" w:rsidRDefault="00306E20" w:rsidP="004664EA">
            <w:pPr>
              <w:jc w:val="left"/>
              <w:rPr>
                <w:rFonts w:ascii="宋体" w:hAnsi="宋体"/>
                <w:snapToGrid w:val="0"/>
                <w:kern w:val="0"/>
              </w:rPr>
            </w:pPr>
          </w:p>
        </w:tc>
        <w:tc>
          <w:tcPr>
            <w:tcW w:w="1134" w:type="dxa"/>
            <w:shd w:val="clear" w:color="auto" w:fill="auto"/>
          </w:tcPr>
          <w:p w14:paraId="0AA7EA63" w14:textId="77777777" w:rsidR="00306E20" w:rsidRDefault="00306E20"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66D79495" w14:textId="77777777" w:rsidR="00306E20" w:rsidRPr="00736667" w:rsidRDefault="00306E20" w:rsidP="004664EA">
            <w:pPr>
              <w:jc w:val="left"/>
              <w:rPr>
                <w:rFonts w:ascii="宋体" w:hAnsi="宋体"/>
                <w:snapToGrid w:val="0"/>
                <w:kern w:val="0"/>
              </w:rPr>
            </w:pPr>
          </w:p>
        </w:tc>
      </w:tr>
    </w:tbl>
    <w:p w14:paraId="0653088C"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A7B90F1" w14:textId="77777777" w:rsidR="003E6020" w:rsidRPr="00C56A4E" w:rsidRDefault="003E6020" w:rsidP="003E6020"/>
    <w:p w14:paraId="31743C3A" w14:textId="77777777" w:rsidR="003E6020" w:rsidRPr="00A52328" w:rsidRDefault="003E6020" w:rsidP="003E6020">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306E20" w:rsidRPr="00736667" w14:paraId="50E28B86" w14:textId="77777777" w:rsidTr="004664EA">
        <w:tc>
          <w:tcPr>
            <w:tcW w:w="1559" w:type="dxa"/>
            <w:shd w:val="clear" w:color="auto" w:fill="E0E0E0"/>
          </w:tcPr>
          <w:p w14:paraId="53374C45" w14:textId="77777777" w:rsidR="00306E20" w:rsidRPr="00736667" w:rsidRDefault="00306E20"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0B75CCAF" w14:textId="77777777" w:rsidR="00306E20" w:rsidRPr="00736667" w:rsidRDefault="00306E20"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13A1257" w14:textId="77777777" w:rsidR="00306E20" w:rsidRPr="00736667" w:rsidRDefault="00306E20"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BDE795B" w14:textId="77777777" w:rsidR="00306E20" w:rsidRPr="00736667" w:rsidRDefault="00306E20" w:rsidP="004664EA">
            <w:pPr>
              <w:jc w:val="center"/>
              <w:rPr>
                <w:b/>
                <w:snapToGrid w:val="0"/>
                <w:kern w:val="0"/>
              </w:rPr>
            </w:pPr>
            <w:r w:rsidRPr="00736667">
              <w:rPr>
                <w:rFonts w:hint="eastAsia"/>
                <w:b/>
                <w:snapToGrid w:val="0"/>
                <w:kern w:val="0"/>
              </w:rPr>
              <w:t>备注</w:t>
            </w:r>
          </w:p>
        </w:tc>
      </w:tr>
      <w:tr w:rsidR="00555D67" w:rsidRPr="00736667" w14:paraId="1A36884F" w14:textId="77777777" w:rsidTr="004664EA">
        <w:tc>
          <w:tcPr>
            <w:tcW w:w="1559" w:type="dxa"/>
            <w:shd w:val="clear" w:color="auto" w:fill="auto"/>
          </w:tcPr>
          <w:p w14:paraId="1E0F6A13" w14:textId="77777777" w:rsidR="00555D67" w:rsidRDefault="00555D67" w:rsidP="004664E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701" w:type="dxa"/>
            <w:shd w:val="clear" w:color="auto" w:fill="auto"/>
          </w:tcPr>
          <w:p w14:paraId="50651EF0" w14:textId="77777777" w:rsidR="00555D67" w:rsidRDefault="00555D67" w:rsidP="004664EA">
            <w:pPr>
              <w:jc w:val="left"/>
              <w:rPr>
                <w:rFonts w:ascii="宋体" w:hAnsi="宋体"/>
                <w:snapToGrid w:val="0"/>
                <w:kern w:val="0"/>
              </w:rPr>
            </w:pPr>
          </w:p>
        </w:tc>
        <w:tc>
          <w:tcPr>
            <w:tcW w:w="1134" w:type="dxa"/>
            <w:shd w:val="clear" w:color="auto" w:fill="auto"/>
          </w:tcPr>
          <w:p w14:paraId="5260B454" w14:textId="77777777" w:rsidR="00555D67" w:rsidRDefault="00555D67"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62F2DDDE" w14:textId="77777777" w:rsidR="00555D67" w:rsidRPr="00736667" w:rsidRDefault="00555D67" w:rsidP="004664EA">
            <w:pPr>
              <w:jc w:val="left"/>
              <w:rPr>
                <w:rFonts w:ascii="宋体" w:hAnsi="宋体"/>
                <w:snapToGrid w:val="0"/>
                <w:kern w:val="0"/>
              </w:rPr>
            </w:pPr>
          </w:p>
        </w:tc>
      </w:tr>
      <w:tr w:rsidR="00555D67" w:rsidRPr="00736667" w14:paraId="08A608C1" w14:textId="77777777" w:rsidTr="004664EA">
        <w:tc>
          <w:tcPr>
            <w:tcW w:w="1559" w:type="dxa"/>
            <w:shd w:val="clear" w:color="auto" w:fill="auto"/>
          </w:tcPr>
          <w:p w14:paraId="3917FF70" w14:textId="77777777" w:rsidR="00555D67" w:rsidRDefault="00555D67" w:rsidP="004664EA">
            <w:pPr>
              <w:jc w:val="left"/>
              <w:rPr>
                <w:rFonts w:ascii="宋体" w:hAnsi="宋体"/>
                <w:snapToGrid w:val="0"/>
                <w:kern w:val="0"/>
              </w:rPr>
            </w:pPr>
            <w:r>
              <w:rPr>
                <w:rFonts w:ascii="宋体" w:hAnsi="宋体" w:hint="eastAsia"/>
                <w:snapToGrid w:val="0"/>
                <w:kern w:val="0"/>
              </w:rPr>
              <w:t>联系</w:t>
            </w:r>
            <w:r>
              <w:rPr>
                <w:rFonts w:ascii="宋体" w:hAnsi="宋体"/>
                <w:snapToGrid w:val="0"/>
                <w:kern w:val="0"/>
              </w:rPr>
              <w:t>方式</w:t>
            </w:r>
          </w:p>
        </w:tc>
        <w:tc>
          <w:tcPr>
            <w:tcW w:w="1701" w:type="dxa"/>
            <w:shd w:val="clear" w:color="auto" w:fill="auto"/>
          </w:tcPr>
          <w:p w14:paraId="68AF4320" w14:textId="77777777" w:rsidR="00555D67" w:rsidRDefault="00555D67" w:rsidP="004664EA">
            <w:pPr>
              <w:jc w:val="left"/>
              <w:rPr>
                <w:rFonts w:ascii="宋体" w:hAnsi="宋体"/>
                <w:snapToGrid w:val="0"/>
                <w:kern w:val="0"/>
              </w:rPr>
            </w:pPr>
          </w:p>
        </w:tc>
        <w:tc>
          <w:tcPr>
            <w:tcW w:w="1134" w:type="dxa"/>
            <w:shd w:val="clear" w:color="auto" w:fill="auto"/>
          </w:tcPr>
          <w:p w14:paraId="26AF21DB" w14:textId="77777777" w:rsidR="00555D67" w:rsidRDefault="00555D67"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27B2925F" w14:textId="77777777" w:rsidR="00555D67" w:rsidRPr="00736667" w:rsidRDefault="00555D67" w:rsidP="004664EA">
            <w:pPr>
              <w:jc w:val="left"/>
              <w:rPr>
                <w:rFonts w:ascii="宋体" w:hAnsi="宋体"/>
                <w:snapToGrid w:val="0"/>
                <w:kern w:val="0"/>
              </w:rPr>
            </w:pPr>
          </w:p>
        </w:tc>
      </w:tr>
      <w:tr w:rsidR="00555D67" w:rsidRPr="00736667" w14:paraId="20448CAB" w14:textId="77777777" w:rsidTr="004664EA">
        <w:tc>
          <w:tcPr>
            <w:tcW w:w="1559" w:type="dxa"/>
            <w:shd w:val="clear" w:color="auto" w:fill="auto"/>
          </w:tcPr>
          <w:p w14:paraId="64AA771A" w14:textId="77777777" w:rsidR="00555D67" w:rsidRDefault="00555D67" w:rsidP="004664E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地址</w:t>
            </w:r>
          </w:p>
        </w:tc>
        <w:tc>
          <w:tcPr>
            <w:tcW w:w="1701" w:type="dxa"/>
            <w:shd w:val="clear" w:color="auto" w:fill="auto"/>
          </w:tcPr>
          <w:p w14:paraId="7AA819FA" w14:textId="77777777" w:rsidR="00555D67" w:rsidRDefault="00555D67" w:rsidP="004664EA">
            <w:pPr>
              <w:jc w:val="left"/>
              <w:rPr>
                <w:rFonts w:ascii="宋体" w:hAnsi="宋体"/>
                <w:snapToGrid w:val="0"/>
                <w:kern w:val="0"/>
              </w:rPr>
            </w:pPr>
          </w:p>
        </w:tc>
        <w:tc>
          <w:tcPr>
            <w:tcW w:w="1134" w:type="dxa"/>
            <w:shd w:val="clear" w:color="auto" w:fill="auto"/>
          </w:tcPr>
          <w:p w14:paraId="1DF97D7D" w14:textId="77777777" w:rsidR="00555D67" w:rsidRDefault="00555D67"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74FED05" w14:textId="77777777" w:rsidR="00555D67" w:rsidRPr="00736667" w:rsidRDefault="00555D67" w:rsidP="004664EA">
            <w:pPr>
              <w:jc w:val="left"/>
              <w:rPr>
                <w:rFonts w:ascii="宋体" w:hAnsi="宋体"/>
                <w:snapToGrid w:val="0"/>
                <w:kern w:val="0"/>
              </w:rPr>
            </w:pPr>
          </w:p>
        </w:tc>
      </w:tr>
      <w:tr w:rsidR="00555D67" w:rsidRPr="00736667" w14:paraId="658B7514" w14:textId="77777777" w:rsidTr="004664EA">
        <w:tc>
          <w:tcPr>
            <w:tcW w:w="1559" w:type="dxa"/>
            <w:shd w:val="clear" w:color="auto" w:fill="auto"/>
          </w:tcPr>
          <w:p w14:paraId="00D54A47" w14:textId="77777777" w:rsidR="00555D67" w:rsidRDefault="00555D67" w:rsidP="004664EA">
            <w:pPr>
              <w:jc w:val="left"/>
              <w:rPr>
                <w:rFonts w:ascii="宋体" w:hAnsi="宋体"/>
                <w:snapToGrid w:val="0"/>
                <w:kern w:val="0"/>
              </w:rPr>
            </w:pPr>
            <w:r>
              <w:rPr>
                <w:rFonts w:ascii="宋体" w:hAnsi="宋体" w:hint="eastAsia"/>
                <w:snapToGrid w:val="0"/>
                <w:kern w:val="0"/>
              </w:rPr>
              <w:t>证件</w:t>
            </w:r>
            <w:r>
              <w:rPr>
                <w:rFonts w:ascii="宋体" w:hAnsi="宋体"/>
                <w:snapToGrid w:val="0"/>
                <w:kern w:val="0"/>
              </w:rPr>
              <w:t>号码</w:t>
            </w:r>
          </w:p>
        </w:tc>
        <w:tc>
          <w:tcPr>
            <w:tcW w:w="1701" w:type="dxa"/>
            <w:shd w:val="clear" w:color="auto" w:fill="auto"/>
          </w:tcPr>
          <w:p w14:paraId="118F2438" w14:textId="77777777" w:rsidR="00555D67" w:rsidRDefault="00555D67" w:rsidP="004664EA">
            <w:pPr>
              <w:jc w:val="left"/>
              <w:rPr>
                <w:rFonts w:ascii="宋体" w:hAnsi="宋体"/>
                <w:snapToGrid w:val="0"/>
                <w:kern w:val="0"/>
              </w:rPr>
            </w:pPr>
          </w:p>
        </w:tc>
        <w:tc>
          <w:tcPr>
            <w:tcW w:w="1134" w:type="dxa"/>
            <w:shd w:val="clear" w:color="auto" w:fill="auto"/>
          </w:tcPr>
          <w:p w14:paraId="3B6D2215" w14:textId="77777777" w:rsidR="00555D67" w:rsidRDefault="00555D67"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4C14546" w14:textId="77777777" w:rsidR="00555D67" w:rsidRPr="00736667" w:rsidRDefault="00555D67" w:rsidP="004664EA">
            <w:pPr>
              <w:jc w:val="left"/>
              <w:rPr>
                <w:rFonts w:ascii="宋体" w:hAnsi="宋体"/>
                <w:snapToGrid w:val="0"/>
                <w:kern w:val="0"/>
              </w:rPr>
            </w:pPr>
          </w:p>
        </w:tc>
      </w:tr>
      <w:tr w:rsidR="00555D67" w:rsidRPr="00736667" w14:paraId="0032D9E4" w14:textId="77777777" w:rsidTr="004664EA">
        <w:tc>
          <w:tcPr>
            <w:tcW w:w="1559" w:type="dxa"/>
            <w:shd w:val="clear" w:color="auto" w:fill="auto"/>
          </w:tcPr>
          <w:p w14:paraId="32177AA0" w14:textId="77777777" w:rsidR="00555D67" w:rsidRDefault="00555D67" w:rsidP="004664EA">
            <w:pPr>
              <w:jc w:val="left"/>
              <w:rPr>
                <w:rFonts w:ascii="宋体" w:hAnsi="宋体"/>
                <w:snapToGrid w:val="0"/>
                <w:kern w:val="0"/>
              </w:rPr>
            </w:pPr>
            <w:r>
              <w:rPr>
                <w:rFonts w:ascii="宋体" w:hAnsi="宋体" w:hint="eastAsia"/>
                <w:snapToGrid w:val="0"/>
                <w:kern w:val="0"/>
              </w:rPr>
              <w:t>婚姻</w:t>
            </w:r>
            <w:r>
              <w:rPr>
                <w:rFonts w:ascii="宋体" w:hAnsi="宋体"/>
                <w:snapToGrid w:val="0"/>
                <w:kern w:val="0"/>
              </w:rPr>
              <w:t>状况</w:t>
            </w:r>
          </w:p>
        </w:tc>
        <w:tc>
          <w:tcPr>
            <w:tcW w:w="1701" w:type="dxa"/>
            <w:shd w:val="clear" w:color="auto" w:fill="auto"/>
          </w:tcPr>
          <w:p w14:paraId="49C8175A" w14:textId="77777777" w:rsidR="00555D67" w:rsidRDefault="00555D67" w:rsidP="004664EA">
            <w:pPr>
              <w:jc w:val="left"/>
              <w:rPr>
                <w:rFonts w:ascii="宋体" w:hAnsi="宋体"/>
                <w:snapToGrid w:val="0"/>
                <w:kern w:val="0"/>
              </w:rPr>
            </w:pPr>
          </w:p>
        </w:tc>
        <w:tc>
          <w:tcPr>
            <w:tcW w:w="1134" w:type="dxa"/>
            <w:shd w:val="clear" w:color="auto" w:fill="auto"/>
          </w:tcPr>
          <w:p w14:paraId="1C34BFA0" w14:textId="77777777" w:rsidR="00555D67" w:rsidRDefault="00555D67"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EA80E21" w14:textId="77777777" w:rsidR="00555D67" w:rsidRPr="00736667" w:rsidRDefault="00555D67" w:rsidP="004664EA">
            <w:pPr>
              <w:jc w:val="left"/>
              <w:rPr>
                <w:rFonts w:ascii="宋体" w:hAnsi="宋体"/>
                <w:snapToGrid w:val="0"/>
                <w:kern w:val="0"/>
              </w:rPr>
            </w:pPr>
          </w:p>
        </w:tc>
      </w:tr>
      <w:tr w:rsidR="00555D67" w:rsidRPr="00736667" w14:paraId="76DE6D31" w14:textId="77777777" w:rsidTr="004664EA">
        <w:tc>
          <w:tcPr>
            <w:tcW w:w="1559" w:type="dxa"/>
            <w:shd w:val="clear" w:color="auto" w:fill="auto"/>
          </w:tcPr>
          <w:p w14:paraId="39DDA166" w14:textId="77777777" w:rsidR="00555D67" w:rsidRDefault="00555D67" w:rsidP="004664EA">
            <w:pPr>
              <w:jc w:val="left"/>
              <w:rPr>
                <w:rFonts w:ascii="宋体" w:hAnsi="宋体"/>
                <w:snapToGrid w:val="0"/>
                <w:kern w:val="0"/>
              </w:rPr>
            </w:pPr>
            <w:r>
              <w:rPr>
                <w:rFonts w:ascii="宋体" w:hAnsi="宋体" w:hint="eastAsia"/>
                <w:snapToGrid w:val="0"/>
                <w:kern w:val="0"/>
              </w:rPr>
              <w:t>职业</w:t>
            </w:r>
            <w:r>
              <w:rPr>
                <w:rFonts w:ascii="宋体" w:hAnsi="宋体"/>
                <w:snapToGrid w:val="0"/>
                <w:kern w:val="0"/>
              </w:rPr>
              <w:t>类别</w:t>
            </w:r>
          </w:p>
        </w:tc>
        <w:tc>
          <w:tcPr>
            <w:tcW w:w="1701" w:type="dxa"/>
            <w:shd w:val="clear" w:color="auto" w:fill="auto"/>
          </w:tcPr>
          <w:p w14:paraId="068587EC" w14:textId="77777777" w:rsidR="00555D67" w:rsidRDefault="00555D67" w:rsidP="004664EA">
            <w:pPr>
              <w:jc w:val="left"/>
              <w:rPr>
                <w:rFonts w:ascii="宋体" w:hAnsi="宋体"/>
                <w:snapToGrid w:val="0"/>
                <w:kern w:val="0"/>
              </w:rPr>
            </w:pPr>
          </w:p>
        </w:tc>
        <w:tc>
          <w:tcPr>
            <w:tcW w:w="1134" w:type="dxa"/>
            <w:shd w:val="clear" w:color="auto" w:fill="auto"/>
          </w:tcPr>
          <w:p w14:paraId="4BBC1DA2" w14:textId="77777777" w:rsidR="00555D67" w:rsidRDefault="00555D67"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AC9B2D6" w14:textId="77777777" w:rsidR="00555D67" w:rsidRPr="00736667" w:rsidRDefault="00555D67" w:rsidP="004664EA">
            <w:pPr>
              <w:jc w:val="left"/>
              <w:rPr>
                <w:rFonts w:ascii="宋体" w:hAnsi="宋体"/>
                <w:snapToGrid w:val="0"/>
                <w:kern w:val="0"/>
              </w:rPr>
            </w:pPr>
          </w:p>
        </w:tc>
      </w:tr>
    </w:tbl>
    <w:p w14:paraId="4E0FEC82" w14:textId="77777777" w:rsidR="003E6020" w:rsidRPr="00306E20"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3F10CDE" w14:textId="77777777" w:rsidR="003E6020" w:rsidRDefault="003E6020" w:rsidP="003E6020">
      <w:pPr>
        <w:pStyle w:val="6"/>
      </w:pPr>
      <w:r>
        <w:rPr>
          <w:rFonts w:hint="eastAsia"/>
        </w:rPr>
        <w:t>数据</w:t>
      </w:r>
      <w:r>
        <w:t>库表</w:t>
      </w:r>
    </w:p>
    <w:p w14:paraId="61879217" w14:textId="77777777" w:rsidR="00555D67" w:rsidRPr="000E37F4" w:rsidRDefault="00555D67" w:rsidP="00555D67">
      <w:pPr>
        <w:ind w:left="840"/>
      </w:pPr>
      <w:r>
        <w:rPr>
          <w:rFonts w:hint="eastAsia"/>
        </w:rPr>
        <w:t>客户</w:t>
      </w:r>
      <w:r>
        <w:t>基础信息表（微服务）</w:t>
      </w:r>
    </w:p>
    <w:p w14:paraId="28FC5659" w14:textId="77777777" w:rsidR="00555D67" w:rsidRPr="00555D67" w:rsidRDefault="00555D67" w:rsidP="00052773"/>
    <w:p w14:paraId="73894D93" w14:textId="53EEF6C2" w:rsidR="003E6020" w:rsidRPr="0082647F" w:rsidRDefault="007E581A" w:rsidP="003E6020">
      <w:pPr>
        <w:pStyle w:val="5"/>
      </w:pPr>
      <w:r>
        <w:rPr>
          <w:rFonts w:hint="eastAsia"/>
          <w:szCs w:val="21"/>
        </w:rPr>
        <w:t>分页</w:t>
      </w:r>
      <w:r>
        <w:rPr>
          <w:szCs w:val="21"/>
        </w:rPr>
        <w:t>查询客户</w:t>
      </w:r>
    </w:p>
    <w:p w14:paraId="7571F7E9" w14:textId="77777777" w:rsidR="003E6020" w:rsidRDefault="003E6020" w:rsidP="003E6020">
      <w:pPr>
        <w:pStyle w:val="6"/>
      </w:pPr>
      <w:r>
        <w:rPr>
          <w:rFonts w:hint="eastAsia"/>
        </w:rPr>
        <w:t>功能</w:t>
      </w:r>
      <w:r>
        <w:t>描述</w:t>
      </w:r>
    </w:p>
    <w:p w14:paraId="30409B0F" w14:textId="77777777" w:rsidR="003E6020" w:rsidRPr="0088761E" w:rsidRDefault="003E6020" w:rsidP="0088761E">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88761E">
        <w:rPr>
          <w:rFonts w:ascii="宋体" w:hAnsi="宋体" w:hint="eastAsia"/>
          <w:kern w:val="0"/>
          <w:sz w:val="24"/>
          <w:szCs w:val="21"/>
        </w:rPr>
        <w:t>提供</w:t>
      </w:r>
      <w:r w:rsidR="0088761E">
        <w:rPr>
          <w:rFonts w:ascii="宋体" w:hAnsi="宋体"/>
          <w:kern w:val="0"/>
          <w:sz w:val="24"/>
          <w:szCs w:val="21"/>
        </w:rPr>
        <w:t>给APP</w:t>
      </w:r>
      <w:r w:rsidR="0088761E">
        <w:rPr>
          <w:rFonts w:ascii="宋体" w:hAnsi="宋体" w:hint="eastAsia"/>
          <w:kern w:val="0"/>
          <w:sz w:val="24"/>
          <w:szCs w:val="21"/>
        </w:rPr>
        <w:t>端</w:t>
      </w:r>
      <w:r w:rsidR="0088761E">
        <w:rPr>
          <w:rFonts w:ascii="宋体" w:hAnsi="宋体"/>
          <w:kern w:val="0"/>
          <w:sz w:val="24"/>
          <w:szCs w:val="21"/>
        </w:rPr>
        <w:t>查询渠道人</w:t>
      </w:r>
      <w:r w:rsidR="0088761E">
        <w:rPr>
          <w:rFonts w:ascii="宋体" w:hAnsi="宋体" w:hint="eastAsia"/>
          <w:kern w:val="0"/>
          <w:sz w:val="24"/>
          <w:szCs w:val="21"/>
        </w:rPr>
        <w:t>进行客户</w:t>
      </w:r>
      <w:r w:rsidR="0088761E">
        <w:rPr>
          <w:rFonts w:ascii="宋体" w:hAnsi="宋体"/>
          <w:kern w:val="0"/>
          <w:sz w:val="24"/>
          <w:szCs w:val="21"/>
        </w:rPr>
        <w:t>查询的</w:t>
      </w:r>
      <w:r w:rsidR="0088761E">
        <w:rPr>
          <w:rFonts w:ascii="宋体" w:hAnsi="宋体" w:hint="eastAsia"/>
          <w:kern w:val="0"/>
          <w:sz w:val="24"/>
          <w:szCs w:val="21"/>
        </w:rPr>
        <w:t>接口</w:t>
      </w:r>
      <w:r w:rsidR="0088761E">
        <w:rPr>
          <w:rFonts w:ascii="宋体" w:hAnsi="宋体"/>
          <w:kern w:val="0"/>
          <w:sz w:val="24"/>
          <w:szCs w:val="21"/>
        </w:rPr>
        <w:t>服务</w:t>
      </w:r>
    </w:p>
    <w:p w14:paraId="39895A34" w14:textId="77777777" w:rsidR="003E6020" w:rsidRPr="00676A58" w:rsidRDefault="003E6020" w:rsidP="003E6020">
      <w:pPr>
        <w:pStyle w:val="6"/>
      </w:pPr>
      <w:r w:rsidRPr="00676A58">
        <w:rPr>
          <w:rFonts w:hint="eastAsia"/>
        </w:rPr>
        <w:t>处理流程</w:t>
      </w:r>
    </w:p>
    <w:p w14:paraId="655648DE" w14:textId="77777777" w:rsidR="0088761E" w:rsidRDefault="004E60FF" w:rsidP="003E6020">
      <w:pPr>
        <w:ind w:left="289" w:firstLine="420"/>
        <w:rPr>
          <w:b/>
          <w:sz w:val="24"/>
          <w:szCs w:val="24"/>
        </w:rPr>
      </w:pPr>
      <w:r>
        <w:object w:dxaOrig="7591" w:dyaOrig="1006" w14:anchorId="003F4248">
          <v:shape id="_x0000_i1084" type="#_x0000_t75" style="width:381.5pt;height:50.05pt" o:ole="">
            <v:imagedata r:id="rId135" o:title=""/>
          </v:shape>
          <o:OLEObject Type="Embed" ProgID="Visio.Drawing.15" ShapeID="_x0000_i1084" DrawAspect="Content" ObjectID="_1569760957" r:id="rId136"/>
        </w:object>
      </w:r>
    </w:p>
    <w:p w14:paraId="3A364D88" w14:textId="77777777" w:rsidR="00315296" w:rsidRDefault="00315296" w:rsidP="003E6020">
      <w:pPr>
        <w:ind w:left="289" w:firstLine="420"/>
        <w:rPr>
          <w:b/>
          <w:sz w:val="24"/>
          <w:szCs w:val="24"/>
        </w:rPr>
      </w:pPr>
    </w:p>
    <w:p w14:paraId="50492EED" w14:textId="77777777" w:rsidR="003E6020" w:rsidRPr="004F010F" w:rsidRDefault="003E6020" w:rsidP="003E6020">
      <w:pPr>
        <w:ind w:left="289" w:firstLine="420"/>
      </w:pPr>
      <w:r w:rsidRPr="00646F01">
        <w:rPr>
          <w:rFonts w:hint="eastAsia"/>
          <w:b/>
          <w:sz w:val="24"/>
          <w:szCs w:val="24"/>
        </w:rPr>
        <w:t>【流程描述】</w:t>
      </w:r>
    </w:p>
    <w:p w14:paraId="229A0FBE" w14:textId="77777777" w:rsidR="00315296" w:rsidRDefault="00315296">
      <w:pPr>
        <w:pStyle w:val="afb"/>
        <w:numPr>
          <w:ilvl w:val="0"/>
          <w:numId w:val="12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55" w:author="wangq" w:date="2017-08-21T17:25:00Z">
          <w:pPr>
            <w:pStyle w:val="afb"/>
            <w:numPr>
              <w:numId w:val="14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通过传</w:t>
      </w:r>
      <w:r>
        <w:rPr>
          <w:rFonts w:ascii="宋体" w:hAnsi="宋体"/>
          <w:kern w:val="0"/>
          <w:sz w:val="24"/>
          <w:szCs w:val="21"/>
        </w:rPr>
        <w:t>入</w:t>
      </w:r>
      <w:r>
        <w:rPr>
          <w:rFonts w:ascii="宋体" w:hAnsi="宋体" w:hint="eastAsia"/>
          <w:kern w:val="0"/>
          <w:sz w:val="24"/>
          <w:szCs w:val="21"/>
        </w:rPr>
        <w:t>渠道</w:t>
      </w:r>
      <w:r>
        <w:rPr>
          <w:rFonts w:ascii="宋体" w:hAnsi="宋体"/>
          <w:kern w:val="0"/>
          <w:sz w:val="24"/>
          <w:szCs w:val="21"/>
        </w:rPr>
        <w:t>人唯一标识查询</w:t>
      </w:r>
      <w:r>
        <w:rPr>
          <w:rFonts w:ascii="宋体" w:hAnsi="宋体" w:hint="eastAsia"/>
          <w:kern w:val="0"/>
          <w:sz w:val="24"/>
          <w:szCs w:val="21"/>
        </w:rPr>
        <w:t>客户</w:t>
      </w:r>
      <w:r>
        <w:rPr>
          <w:rFonts w:ascii="宋体" w:hAnsi="宋体"/>
          <w:kern w:val="0"/>
          <w:sz w:val="24"/>
          <w:szCs w:val="21"/>
        </w:rPr>
        <w:t>列表信息</w:t>
      </w:r>
    </w:p>
    <w:p w14:paraId="0B5AB71B" w14:textId="77777777" w:rsidR="00315296" w:rsidRDefault="00315296">
      <w:pPr>
        <w:pStyle w:val="afb"/>
        <w:numPr>
          <w:ilvl w:val="0"/>
          <w:numId w:val="12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56" w:author="wangq" w:date="2017-08-21T17:25:00Z">
          <w:pPr>
            <w:pStyle w:val="afb"/>
            <w:numPr>
              <w:numId w:val="14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返回</w:t>
      </w:r>
      <w:r>
        <w:rPr>
          <w:rFonts w:ascii="宋体" w:hAnsi="宋体"/>
          <w:kern w:val="0"/>
          <w:sz w:val="24"/>
          <w:szCs w:val="21"/>
        </w:rPr>
        <w:t>查询</w:t>
      </w:r>
      <w:r>
        <w:rPr>
          <w:rFonts w:ascii="宋体" w:hAnsi="宋体" w:hint="eastAsia"/>
          <w:kern w:val="0"/>
          <w:sz w:val="24"/>
          <w:szCs w:val="21"/>
        </w:rPr>
        <w:t>结果</w:t>
      </w:r>
    </w:p>
    <w:p w14:paraId="58E193EE" w14:textId="77777777" w:rsidR="003E6020" w:rsidRPr="00F9212D" w:rsidRDefault="003E6020" w:rsidP="003E6020">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315296" w:rsidRPr="00736667" w14:paraId="5BE189AF" w14:textId="77777777" w:rsidTr="004664EA">
        <w:tc>
          <w:tcPr>
            <w:tcW w:w="1559" w:type="dxa"/>
            <w:shd w:val="clear" w:color="auto" w:fill="E0E0E0"/>
          </w:tcPr>
          <w:p w14:paraId="60F508F8" w14:textId="77777777" w:rsidR="00315296" w:rsidRPr="00736667" w:rsidRDefault="00315296"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3366076F" w14:textId="77777777" w:rsidR="00315296" w:rsidRPr="00736667" w:rsidRDefault="00315296"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C37F208" w14:textId="77777777" w:rsidR="00315296" w:rsidRPr="00736667" w:rsidRDefault="00315296"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94D0C66" w14:textId="77777777" w:rsidR="00315296" w:rsidRPr="00736667" w:rsidRDefault="00315296" w:rsidP="004664EA">
            <w:pPr>
              <w:jc w:val="center"/>
              <w:rPr>
                <w:b/>
                <w:snapToGrid w:val="0"/>
                <w:kern w:val="0"/>
              </w:rPr>
            </w:pPr>
            <w:r w:rsidRPr="00736667">
              <w:rPr>
                <w:rFonts w:hint="eastAsia"/>
                <w:b/>
                <w:snapToGrid w:val="0"/>
                <w:kern w:val="0"/>
              </w:rPr>
              <w:t>备注</w:t>
            </w:r>
          </w:p>
        </w:tc>
      </w:tr>
      <w:tr w:rsidR="00315296" w:rsidRPr="00736667" w14:paraId="12C0A76E" w14:textId="77777777" w:rsidTr="004664EA">
        <w:tc>
          <w:tcPr>
            <w:tcW w:w="1559" w:type="dxa"/>
            <w:shd w:val="clear" w:color="auto" w:fill="auto"/>
          </w:tcPr>
          <w:p w14:paraId="766BD63D" w14:textId="77777777" w:rsidR="00315296" w:rsidRPr="00736667" w:rsidRDefault="00315296" w:rsidP="004664EA">
            <w:pPr>
              <w:jc w:val="left"/>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701" w:type="dxa"/>
            <w:shd w:val="clear" w:color="auto" w:fill="auto"/>
          </w:tcPr>
          <w:p w14:paraId="2206CFEF" w14:textId="77777777" w:rsidR="00315296" w:rsidRPr="00736667" w:rsidRDefault="00315296" w:rsidP="004664EA">
            <w:pPr>
              <w:jc w:val="left"/>
              <w:rPr>
                <w:rFonts w:ascii="宋体" w:hAnsi="宋体"/>
                <w:snapToGrid w:val="0"/>
                <w:kern w:val="0"/>
              </w:rPr>
            </w:pPr>
          </w:p>
        </w:tc>
        <w:tc>
          <w:tcPr>
            <w:tcW w:w="1134" w:type="dxa"/>
            <w:shd w:val="clear" w:color="auto" w:fill="auto"/>
          </w:tcPr>
          <w:p w14:paraId="7A63BB58" w14:textId="77777777" w:rsidR="00315296" w:rsidRPr="00736667" w:rsidRDefault="00315296"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F170FA9" w14:textId="77777777" w:rsidR="00315296" w:rsidRPr="00736667" w:rsidRDefault="00315296" w:rsidP="004664EA">
            <w:pPr>
              <w:jc w:val="left"/>
              <w:rPr>
                <w:rFonts w:ascii="宋体" w:hAnsi="宋体"/>
                <w:snapToGrid w:val="0"/>
                <w:kern w:val="0"/>
              </w:rPr>
            </w:pPr>
          </w:p>
        </w:tc>
      </w:tr>
      <w:tr w:rsidR="00315296" w:rsidRPr="00736667" w14:paraId="7A7D7391" w14:textId="77777777" w:rsidTr="004664EA">
        <w:tc>
          <w:tcPr>
            <w:tcW w:w="1559" w:type="dxa"/>
            <w:shd w:val="clear" w:color="auto" w:fill="auto"/>
          </w:tcPr>
          <w:p w14:paraId="03E3E30F" w14:textId="77777777" w:rsidR="00315296" w:rsidRPr="00736667" w:rsidRDefault="00315296" w:rsidP="004664EA">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w:t>
            </w:r>
            <w:r>
              <w:rPr>
                <w:rFonts w:ascii="宋体" w:hAnsi="宋体" w:hint="eastAsia"/>
                <w:snapToGrid w:val="0"/>
                <w:kern w:val="0"/>
              </w:rPr>
              <w:t>唯一</w:t>
            </w:r>
            <w:r>
              <w:rPr>
                <w:rFonts w:ascii="宋体" w:hAnsi="宋体"/>
                <w:snapToGrid w:val="0"/>
                <w:kern w:val="0"/>
              </w:rPr>
              <w:t>标识</w:t>
            </w:r>
          </w:p>
        </w:tc>
        <w:tc>
          <w:tcPr>
            <w:tcW w:w="1701" w:type="dxa"/>
            <w:shd w:val="clear" w:color="auto" w:fill="auto"/>
          </w:tcPr>
          <w:p w14:paraId="588A5D7C" w14:textId="77777777" w:rsidR="00315296" w:rsidRPr="00736667" w:rsidRDefault="00315296" w:rsidP="004664EA">
            <w:pPr>
              <w:jc w:val="left"/>
              <w:rPr>
                <w:rFonts w:ascii="宋体" w:hAnsi="宋体"/>
                <w:snapToGrid w:val="0"/>
                <w:kern w:val="0"/>
              </w:rPr>
            </w:pPr>
          </w:p>
        </w:tc>
        <w:tc>
          <w:tcPr>
            <w:tcW w:w="1134" w:type="dxa"/>
            <w:shd w:val="clear" w:color="auto" w:fill="auto"/>
          </w:tcPr>
          <w:p w14:paraId="4F31503D" w14:textId="77777777" w:rsidR="00315296" w:rsidRPr="00736667" w:rsidRDefault="00315296"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1E0071B" w14:textId="77777777" w:rsidR="00315296" w:rsidRPr="00736667" w:rsidRDefault="00315296" w:rsidP="004664EA">
            <w:pPr>
              <w:jc w:val="left"/>
              <w:rPr>
                <w:rFonts w:ascii="宋体" w:hAnsi="宋体"/>
                <w:snapToGrid w:val="0"/>
                <w:kern w:val="0"/>
              </w:rPr>
            </w:pPr>
          </w:p>
        </w:tc>
      </w:tr>
      <w:tr w:rsidR="00315296" w:rsidRPr="00736667" w14:paraId="23EBA83E" w14:textId="77777777" w:rsidTr="004664EA">
        <w:tc>
          <w:tcPr>
            <w:tcW w:w="1559" w:type="dxa"/>
            <w:shd w:val="clear" w:color="auto" w:fill="auto"/>
          </w:tcPr>
          <w:p w14:paraId="39C77CEF" w14:textId="77777777" w:rsidR="00315296" w:rsidRDefault="00315296" w:rsidP="004664E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701" w:type="dxa"/>
            <w:shd w:val="clear" w:color="auto" w:fill="auto"/>
          </w:tcPr>
          <w:p w14:paraId="3510AF06" w14:textId="77777777" w:rsidR="00315296" w:rsidRDefault="00315296" w:rsidP="004664EA">
            <w:pPr>
              <w:jc w:val="left"/>
              <w:rPr>
                <w:rFonts w:ascii="宋体" w:hAnsi="宋体"/>
                <w:snapToGrid w:val="0"/>
                <w:kern w:val="0"/>
              </w:rPr>
            </w:pPr>
          </w:p>
        </w:tc>
        <w:tc>
          <w:tcPr>
            <w:tcW w:w="1134" w:type="dxa"/>
            <w:shd w:val="clear" w:color="auto" w:fill="auto"/>
          </w:tcPr>
          <w:p w14:paraId="5C17369F" w14:textId="77777777" w:rsidR="00315296" w:rsidRDefault="00315296"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1974982" w14:textId="77777777" w:rsidR="00315296" w:rsidRPr="00736667" w:rsidRDefault="00315296" w:rsidP="004664EA">
            <w:pPr>
              <w:jc w:val="left"/>
              <w:rPr>
                <w:rFonts w:ascii="宋体" w:hAnsi="宋体"/>
                <w:snapToGrid w:val="0"/>
                <w:kern w:val="0"/>
              </w:rPr>
            </w:pPr>
          </w:p>
        </w:tc>
      </w:tr>
      <w:tr w:rsidR="00315296" w:rsidRPr="00736667" w14:paraId="04070D06" w14:textId="77777777" w:rsidTr="004664EA">
        <w:tc>
          <w:tcPr>
            <w:tcW w:w="1559" w:type="dxa"/>
            <w:shd w:val="clear" w:color="auto" w:fill="auto"/>
          </w:tcPr>
          <w:p w14:paraId="22A205DA" w14:textId="77777777" w:rsidR="00315296" w:rsidRDefault="00315296" w:rsidP="004664EA">
            <w:pPr>
              <w:jc w:val="left"/>
              <w:rPr>
                <w:rFonts w:ascii="宋体" w:hAnsi="宋体"/>
                <w:snapToGrid w:val="0"/>
                <w:kern w:val="0"/>
              </w:rPr>
            </w:pPr>
            <w:r>
              <w:rPr>
                <w:rFonts w:ascii="宋体" w:hAnsi="宋体" w:hint="eastAsia"/>
                <w:snapToGrid w:val="0"/>
                <w:kern w:val="0"/>
              </w:rPr>
              <w:t>联系</w:t>
            </w:r>
            <w:r>
              <w:rPr>
                <w:rFonts w:ascii="宋体" w:hAnsi="宋体"/>
                <w:snapToGrid w:val="0"/>
                <w:kern w:val="0"/>
              </w:rPr>
              <w:t>方式</w:t>
            </w:r>
          </w:p>
        </w:tc>
        <w:tc>
          <w:tcPr>
            <w:tcW w:w="1701" w:type="dxa"/>
            <w:shd w:val="clear" w:color="auto" w:fill="auto"/>
          </w:tcPr>
          <w:p w14:paraId="3CC74B6F" w14:textId="77777777" w:rsidR="00315296" w:rsidRDefault="00315296" w:rsidP="004664EA">
            <w:pPr>
              <w:jc w:val="left"/>
              <w:rPr>
                <w:rFonts w:ascii="宋体" w:hAnsi="宋体"/>
                <w:snapToGrid w:val="0"/>
                <w:kern w:val="0"/>
              </w:rPr>
            </w:pPr>
          </w:p>
        </w:tc>
        <w:tc>
          <w:tcPr>
            <w:tcW w:w="1134" w:type="dxa"/>
            <w:shd w:val="clear" w:color="auto" w:fill="auto"/>
          </w:tcPr>
          <w:p w14:paraId="44A5AB3E" w14:textId="77777777" w:rsidR="00315296" w:rsidRDefault="00315296"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2A73773" w14:textId="77777777" w:rsidR="00315296" w:rsidRPr="00736667" w:rsidRDefault="00315296" w:rsidP="004664EA">
            <w:pPr>
              <w:jc w:val="left"/>
              <w:rPr>
                <w:rFonts w:ascii="宋体" w:hAnsi="宋体"/>
                <w:snapToGrid w:val="0"/>
                <w:kern w:val="0"/>
              </w:rPr>
            </w:pPr>
          </w:p>
        </w:tc>
      </w:tr>
      <w:tr w:rsidR="00315296" w:rsidRPr="00736667" w14:paraId="1E51D3D9" w14:textId="77777777" w:rsidTr="004664EA">
        <w:tc>
          <w:tcPr>
            <w:tcW w:w="1559" w:type="dxa"/>
            <w:shd w:val="clear" w:color="auto" w:fill="auto"/>
          </w:tcPr>
          <w:p w14:paraId="1D8B5548" w14:textId="77777777" w:rsidR="00315296" w:rsidRDefault="00315296" w:rsidP="004664EA">
            <w:pPr>
              <w:jc w:val="left"/>
              <w:rPr>
                <w:rFonts w:ascii="宋体" w:hAnsi="宋体"/>
                <w:snapToGrid w:val="0"/>
                <w:kern w:val="0"/>
              </w:rPr>
            </w:pPr>
            <w:r>
              <w:rPr>
                <w:rFonts w:ascii="宋体" w:hAnsi="宋体" w:hint="eastAsia"/>
                <w:snapToGrid w:val="0"/>
                <w:kern w:val="0"/>
              </w:rPr>
              <w:lastRenderedPageBreak/>
              <w:t>证件</w:t>
            </w:r>
            <w:r>
              <w:rPr>
                <w:rFonts w:ascii="宋体" w:hAnsi="宋体"/>
                <w:snapToGrid w:val="0"/>
                <w:kern w:val="0"/>
              </w:rPr>
              <w:t>号码</w:t>
            </w:r>
          </w:p>
        </w:tc>
        <w:tc>
          <w:tcPr>
            <w:tcW w:w="1701" w:type="dxa"/>
            <w:shd w:val="clear" w:color="auto" w:fill="auto"/>
          </w:tcPr>
          <w:p w14:paraId="0553642E" w14:textId="77777777" w:rsidR="00315296" w:rsidRDefault="00315296" w:rsidP="004664EA">
            <w:pPr>
              <w:jc w:val="left"/>
              <w:rPr>
                <w:rFonts w:ascii="宋体" w:hAnsi="宋体"/>
                <w:snapToGrid w:val="0"/>
                <w:kern w:val="0"/>
              </w:rPr>
            </w:pPr>
          </w:p>
        </w:tc>
        <w:tc>
          <w:tcPr>
            <w:tcW w:w="1134" w:type="dxa"/>
            <w:shd w:val="clear" w:color="auto" w:fill="auto"/>
          </w:tcPr>
          <w:p w14:paraId="6B36F4F3" w14:textId="77777777" w:rsidR="00315296" w:rsidRDefault="00315296"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6600FFB" w14:textId="77777777" w:rsidR="00315296" w:rsidRPr="00736667" w:rsidRDefault="00315296" w:rsidP="004664EA">
            <w:pPr>
              <w:jc w:val="left"/>
              <w:rPr>
                <w:rFonts w:ascii="宋体" w:hAnsi="宋体"/>
                <w:snapToGrid w:val="0"/>
                <w:kern w:val="0"/>
              </w:rPr>
            </w:pPr>
          </w:p>
        </w:tc>
      </w:tr>
      <w:tr w:rsidR="00315296" w:rsidRPr="00736667" w14:paraId="76E4A840" w14:textId="77777777" w:rsidTr="004664EA">
        <w:tc>
          <w:tcPr>
            <w:tcW w:w="1559" w:type="dxa"/>
            <w:shd w:val="clear" w:color="auto" w:fill="auto"/>
          </w:tcPr>
          <w:p w14:paraId="4438E022" w14:textId="77777777" w:rsidR="00315296" w:rsidRDefault="00315296" w:rsidP="004664EA">
            <w:pPr>
              <w:jc w:val="left"/>
              <w:rPr>
                <w:rFonts w:ascii="宋体" w:hAnsi="宋体"/>
                <w:snapToGrid w:val="0"/>
                <w:kern w:val="0"/>
              </w:rPr>
            </w:pPr>
            <w:r w:rsidRPr="006E5E43">
              <w:rPr>
                <w:rFonts w:hint="eastAsia"/>
              </w:rPr>
              <w:t>每页行数</w:t>
            </w:r>
          </w:p>
        </w:tc>
        <w:tc>
          <w:tcPr>
            <w:tcW w:w="1701" w:type="dxa"/>
            <w:shd w:val="clear" w:color="auto" w:fill="auto"/>
          </w:tcPr>
          <w:p w14:paraId="54FB49F3" w14:textId="77777777" w:rsidR="00315296" w:rsidRDefault="00315296" w:rsidP="004664EA">
            <w:pPr>
              <w:jc w:val="left"/>
              <w:rPr>
                <w:rFonts w:ascii="宋体" w:hAnsi="宋体"/>
                <w:snapToGrid w:val="0"/>
                <w:kern w:val="0"/>
              </w:rPr>
            </w:pPr>
            <w:r w:rsidRPr="006E5E43">
              <w:rPr>
                <w:rFonts w:hint="eastAsia"/>
              </w:rPr>
              <w:t>rows</w:t>
            </w:r>
          </w:p>
        </w:tc>
        <w:tc>
          <w:tcPr>
            <w:tcW w:w="1134" w:type="dxa"/>
            <w:shd w:val="clear" w:color="auto" w:fill="auto"/>
          </w:tcPr>
          <w:p w14:paraId="4750C1B3" w14:textId="77777777" w:rsidR="00315296" w:rsidRDefault="00315296" w:rsidP="004664EA">
            <w:pPr>
              <w:jc w:val="left"/>
              <w:rPr>
                <w:rFonts w:ascii="宋体" w:hAnsi="宋体"/>
                <w:snapToGrid w:val="0"/>
                <w:kern w:val="0"/>
              </w:rPr>
            </w:pPr>
            <w:r w:rsidRPr="006E5E43">
              <w:rPr>
                <w:rFonts w:hint="eastAsia"/>
              </w:rPr>
              <w:t>Y</w:t>
            </w:r>
          </w:p>
        </w:tc>
        <w:tc>
          <w:tcPr>
            <w:tcW w:w="3119" w:type="dxa"/>
            <w:shd w:val="clear" w:color="auto" w:fill="auto"/>
          </w:tcPr>
          <w:p w14:paraId="0023C261" w14:textId="77777777" w:rsidR="00315296" w:rsidRPr="00736667" w:rsidRDefault="00315296" w:rsidP="004664EA">
            <w:pPr>
              <w:jc w:val="left"/>
              <w:rPr>
                <w:rFonts w:ascii="宋体" w:hAnsi="宋体"/>
                <w:snapToGrid w:val="0"/>
                <w:kern w:val="0"/>
              </w:rPr>
            </w:pPr>
          </w:p>
        </w:tc>
      </w:tr>
      <w:tr w:rsidR="00315296" w:rsidRPr="00736667" w14:paraId="7419869C" w14:textId="77777777" w:rsidTr="004664EA">
        <w:tc>
          <w:tcPr>
            <w:tcW w:w="1559" w:type="dxa"/>
            <w:shd w:val="clear" w:color="auto" w:fill="auto"/>
          </w:tcPr>
          <w:p w14:paraId="3D17951D" w14:textId="77777777" w:rsidR="00315296" w:rsidRDefault="00315296" w:rsidP="004664EA">
            <w:pPr>
              <w:jc w:val="left"/>
              <w:rPr>
                <w:rFonts w:ascii="宋体" w:hAnsi="宋体"/>
                <w:snapToGrid w:val="0"/>
                <w:kern w:val="0"/>
              </w:rPr>
            </w:pPr>
            <w:r w:rsidRPr="006E5E43">
              <w:rPr>
                <w:rFonts w:hint="eastAsia"/>
              </w:rPr>
              <w:t>起始条数</w:t>
            </w:r>
          </w:p>
        </w:tc>
        <w:tc>
          <w:tcPr>
            <w:tcW w:w="1701" w:type="dxa"/>
            <w:shd w:val="clear" w:color="auto" w:fill="auto"/>
          </w:tcPr>
          <w:p w14:paraId="4CC0571F" w14:textId="77777777" w:rsidR="00315296" w:rsidRDefault="00315296" w:rsidP="004664EA">
            <w:pPr>
              <w:jc w:val="left"/>
              <w:rPr>
                <w:rFonts w:ascii="宋体" w:hAnsi="宋体"/>
                <w:snapToGrid w:val="0"/>
                <w:kern w:val="0"/>
              </w:rPr>
            </w:pPr>
            <w:r w:rsidRPr="006E5E43">
              <w:rPr>
                <w:rFonts w:hint="eastAsia"/>
              </w:rPr>
              <w:t>start</w:t>
            </w:r>
          </w:p>
        </w:tc>
        <w:tc>
          <w:tcPr>
            <w:tcW w:w="1134" w:type="dxa"/>
            <w:shd w:val="clear" w:color="auto" w:fill="auto"/>
          </w:tcPr>
          <w:p w14:paraId="09DB1516" w14:textId="77777777" w:rsidR="00315296" w:rsidRDefault="00315296" w:rsidP="004664EA">
            <w:pPr>
              <w:jc w:val="left"/>
              <w:rPr>
                <w:rFonts w:ascii="宋体" w:hAnsi="宋体"/>
                <w:snapToGrid w:val="0"/>
                <w:kern w:val="0"/>
              </w:rPr>
            </w:pPr>
            <w:r w:rsidRPr="006E5E43">
              <w:rPr>
                <w:rFonts w:hint="eastAsia"/>
              </w:rPr>
              <w:t>y</w:t>
            </w:r>
          </w:p>
        </w:tc>
        <w:tc>
          <w:tcPr>
            <w:tcW w:w="3119" w:type="dxa"/>
            <w:shd w:val="clear" w:color="auto" w:fill="auto"/>
          </w:tcPr>
          <w:p w14:paraId="34C491C8" w14:textId="77777777" w:rsidR="00315296" w:rsidRPr="00736667" w:rsidRDefault="00315296" w:rsidP="004664EA">
            <w:pPr>
              <w:jc w:val="left"/>
              <w:rPr>
                <w:rFonts w:ascii="宋体" w:hAnsi="宋体"/>
                <w:snapToGrid w:val="0"/>
                <w:kern w:val="0"/>
              </w:rPr>
            </w:pPr>
          </w:p>
        </w:tc>
      </w:tr>
    </w:tbl>
    <w:p w14:paraId="124E1087"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7DCB647" w14:textId="77777777" w:rsidR="003E6020" w:rsidRPr="00C56A4E" w:rsidRDefault="003E6020" w:rsidP="003E6020"/>
    <w:p w14:paraId="49499437" w14:textId="77777777" w:rsidR="003E6020" w:rsidRPr="00A52328" w:rsidRDefault="003E6020" w:rsidP="003E6020">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315296" w:rsidRPr="00736667" w14:paraId="2F5C223F" w14:textId="77777777" w:rsidTr="004664EA">
        <w:tc>
          <w:tcPr>
            <w:tcW w:w="1559" w:type="dxa"/>
            <w:shd w:val="clear" w:color="auto" w:fill="E0E0E0"/>
          </w:tcPr>
          <w:p w14:paraId="26C7D454" w14:textId="77777777" w:rsidR="00315296" w:rsidRPr="00736667" w:rsidRDefault="00315296"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5B2965E4" w14:textId="77777777" w:rsidR="00315296" w:rsidRPr="00736667" w:rsidRDefault="00315296"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36D1B0" w14:textId="77777777" w:rsidR="00315296" w:rsidRPr="00736667" w:rsidRDefault="00315296"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817426C" w14:textId="77777777" w:rsidR="00315296" w:rsidRPr="00736667" w:rsidRDefault="00315296" w:rsidP="004664EA">
            <w:pPr>
              <w:jc w:val="center"/>
              <w:rPr>
                <w:b/>
                <w:snapToGrid w:val="0"/>
                <w:kern w:val="0"/>
              </w:rPr>
            </w:pPr>
            <w:r w:rsidRPr="00736667">
              <w:rPr>
                <w:rFonts w:hint="eastAsia"/>
                <w:b/>
                <w:snapToGrid w:val="0"/>
                <w:kern w:val="0"/>
              </w:rPr>
              <w:t>备注</w:t>
            </w:r>
          </w:p>
        </w:tc>
      </w:tr>
      <w:tr w:rsidR="00315296" w:rsidRPr="00736667" w14:paraId="3B1125D3" w14:textId="77777777" w:rsidTr="004664EA">
        <w:tc>
          <w:tcPr>
            <w:tcW w:w="1559" w:type="dxa"/>
            <w:shd w:val="clear" w:color="auto" w:fill="auto"/>
          </w:tcPr>
          <w:p w14:paraId="7C9A8BD9" w14:textId="77777777" w:rsidR="00315296" w:rsidRPr="00736667" w:rsidRDefault="00315296" w:rsidP="004664EA">
            <w:pPr>
              <w:jc w:val="left"/>
              <w:rPr>
                <w:rFonts w:ascii="宋体" w:hAnsi="宋体"/>
                <w:snapToGrid w:val="0"/>
                <w:kern w:val="0"/>
              </w:rPr>
            </w:pPr>
            <w:r>
              <w:rPr>
                <w:rFonts w:ascii="宋体" w:hAnsi="宋体" w:hint="eastAsia"/>
                <w:snapToGrid w:val="0"/>
                <w:kern w:val="0"/>
              </w:rPr>
              <w:t>总</w:t>
            </w:r>
            <w:r>
              <w:rPr>
                <w:rFonts w:ascii="宋体" w:hAnsi="宋体"/>
                <w:snapToGrid w:val="0"/>
                <w:kern w:val="0"/>
              </w:rPr>
              <w:t>行数</w:t>
            </w:r>
          </w:p>
        </w:tc>
        <w:tc>
          <w:tcPr>
            <w:tcW w:w="1701" w:type="dxa"/>
            <w:shd w:val="clear" w:color="auto" w:fill="auto"/>
          </w:tcPr>
          <w:p w14:paraId="4FF3F02D" w14:textId="77777777" w:rsidR="00315296" w:rsidRPr="00736667" w:rsidRDefault="00315296" w:rsidP="004664EA">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5C51E15C" w14:textId="77777777" w:rsidR="00315296" w:rsidRPr="00736667" w:rsidRDefault="00315296"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C3F7FA8" w14:textId="77777777" w:rsidR="00315296" w:rsidRPr="00736667" w:rsidRDefault="00315296" w:rsidP="004664EA">
            <w:pPr>
              <w:jc w:val="left"/>
              <w:rPr>
                <w:rFonts w:ascii="宋体" w:hAnsi="宋体"/>
                <w:snapToGrid w:val="0"/>
                <w:kern w:val="0"/>
              </w:rPr>
            </w:pPr>
          </w:p>
        </w:tc>
      </w:tr>
      <w:tr w:rsidR="00315296" w:rsidRPr="00736667" w14:paraId="37BEB9DE" w14:textId="77777777" w:rsidTr="004664EA">
        <w:tc>
          <w:tcPr>
            <w:tcW w:w="7513" w:type="dxa"/>
            <w:gridSpan w:val="4"/>
            <w:shd w:val="clear" w:color="auto" w:fill="auto"/>
          </w:tcPr>
          <w:p w14:paraId="1BE4E8AB" w14:textId="117D441A" w:rsidR="00315296" w:rsidRPr="00736667" w:rsidRDefault="007E581A" w:rsidP="004664EA">
            <w:pPr>
              <w:jc w:val="center"/>
              <w:rPr>
                <w:rFonts w:ascii="宋体" w:hAnsi="宋体"/>
                <w:snapToGrid w:val="0"/>
                <w:kern w:val="0"/>
              </w:rPr>
            </w:pPr>
            <w:r>
              <w:rPr>
                <w:rFonts w:ascii="宋体" w:hAnsi="宋体" w:hint="eastAsia"/>
                <w:snapToGrid w:val="0"/>
                <w:kern w:val="0"/>
              </w:rPr>
              <w:t>客户</w:t>
            </w:r>
            <w:r w:rsidR="00315296">
              <w:rPr>
                <w:rFonts w:ascii="宋体" w:hAnsi="宋体"/>
                <w:snapToGrid w:val="0"/>
                <w:kern w:val="0"/>
              </w:rPr>
              <w:t>列表</w:t>
            </w:r>
            <w:r w:rsidR="00315296">
              <w:rPr>
                <w:rFonts w:ascii="宋体" w:hAnsi="宋体" w:hint="eastAsia"/>
                <w:snapToGrid w:val="0"/>
                <w:kern w:val="0"/>
              </w:rPr>
              <w:t>&lt;</w:t>
            </w:r>
            <w:r w:rsidR="00315296">
              <w:rPr>
                <w:rFonts w:ascii="宋体" w:hAnsi="宋体"/>
                <w:snapToGrid w:val="0"/>
                <w:kern w:val="0"/>
              </w:rPr>
              <w:t>LIST</w:t>
            </w:r>
            <w:r w:rsidR="00315296">
              <w:rPr>
                <w:rFonts w:ascii="宋体" w:hAnsi="宋体" w:hint="eastAsia"/>
                <w:snapToGrid w:val="0"/>
                <w:kern w:val="0"/>
              </w:rPr>
              <w:t>&gt;</w:t>
            </w:r>
          </w:p>
        </w:tc>
      </w:tr>
      <w:tr w:rsidR="00315296" w:rsidRPr="00736667" w14:paraId="4F75F3ED" w14:textId="77777777" w:rsidTr="004664EA">
        <w:tc>
          <w:tcPr>
            <w:tcW w:w="1559" w:type="dxa"/>
            <w:shd w:val="clear" w:color="auto" w:fill="auto"/>
          </w:tcPr>
          <w:p w14:paraId="2AED5A02" w14:textId="77777777" w:rsidR="00315296" w:rsidRDefault="00315296" w:rsidP="004664E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701" w:type="dxa"/>
            <w:shd w:val="clear" w:color="auto" w:fill="auto"/>
          </w:tcPr>
          <w:p w14:paraId="6EA2C8D4" w14:textId="77777777" w:rsidR="00315296" w:rsidRDefault="00315296" w:rsidP="004664EA">
            <w:pPr>
              <w:jc w:val="left"/>
              <w:rPr>
                <w:rFonts w:ascii="宋体" w:hAnsi="宋体"/>
                <w:snapToGrid w:val="0"/>
                <w:kern w:val="0"/>
              </w:rPr>
            </w:pPr>
          </w:p>
        </w:tc>
        <w:tc>
          <w:tcPr>
            <w:tcW w:w="1134" w:type="dxa"/>
            <w:shd w:val="clear" w:color="auto" w:fill="auto"/>
          </w:tcPr>
          <w:p w14:paraId="75FF5F81" w14:textId="77777777" w:rsidR="00315296" w:rsidRDefault="00315296"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60FFC6AE" w14:textId="77777777" w:rsidR="00315296" w:rsidRPr="00736667" w:rsidRDefault="00315296" w:rsidP="004664EA">
            <w:pPr>
              <w:jc w:val="left"/>
              <w:rPr>
                <w:rFonts w:ascii="宋体" w:hAnsi="宋体"/>
                <w:snapToGrid w:val="0"/>
                <w:kern w:val="0"/>
              </w:rPr>
            </w:pPr>
          </w:p>
        </w:tc>
      </w:tr>
      <w:tr w:rsidR="00315296" w:rsidRPr="00736667" w14:paraId="7D135ABC" w14:textId="77777777" w:rsidTr="004664EA">
        <w:tc>
          <w:tcPr>
            <w:tcW w:w="1559" w:type="dxa"/>
            <w:shd w:val="clear" w:color="auto" w:fill="auto"/>
          </w:tcPr>
          <w:p w14:paraId="7B1BA874" w14:textId="77777777" w:rsidR="00315296" w:rsidRDefault="00315296" w:rsidP="004664EA">
            <w:pPr>
              <w:jc w:val="left"/>
              <w:rPr>
                <w:rFonts w:ascii="宋体" w:hAnsi="宋体"/>
                <w:snapToGrid w:val="0"/>
                <w:kern w:val="0"/>
              </w:rPr>
            </w:pPr>
            <w:r>
              <w:rPr>
                <w:rFonts w:ascii="宋体" w:hAnsi="宋体" w:hint="eastAsia"/>
                <w:snapToGrid w:val="0"/>
                <w:kern w:val="0"/>
              </w:rPr>
              <w:t>联系</w:t>
            </w:r>
            <w:r>
              <w:rPr>
                <w:rFonts w:ascii="宋体" w:hAnsi="宋体"/>
                <w:snapToGrid w:val="0"/>
                <w:kern w:val="0"/>
              </w:rPr>
              <w:t>方式</w:t>
            </w:r>
          </w:p>
        </w:tc>
        <w:tc>
          <w:tcPr>
            <w:tcW w:w="1701" w:type="dxa"/>
            <w:shd w:val="clear" w:color="auto" w:fill="auto"/>
          </w:tcPr>
          <w:p w14:paraId="6F1A76C7" w14:textId="77777777" w:rsidR="00315296" w:rsidRDefault="00315296" w:rsidP="004664EA">
            <w:pPr>
              <w:jc w:val="left"/>
              <w:rPr>
                <w:rFonts w:ascii="宋体" w:hAnsi="宋体"/>
                <w:snapToGrid w:val="0"/>
                <w:kern w:val="0"/>
              </w:rPr>
            </w:pPr>
          </w:p>
        </w:tc>
        <w:tc>
          <w:tcPr>
            <w:tcW w:w="1134" w:type="dxa"/>
            <w:shd w:val="clear" w:color="auto" w:fill="auto"/>
          </w:tcPr>
          <w:p w14:paraId="654BAE3F" w14:textId="77777777" w:rsidR="00315296" w:rsidRDefault="00315296" w:rsidP="004664EA">
            <w:pPr>
              <w:jc w:val="left"/>
              <w:rPr>
                <w:rFonts w:ascii="宋体" w:hAnsi="宋体"/>
                <w:snapToGrid w:val="0"/>
                <w:kern w:val="0"/>
              </w:rPr>
            </w:pPr>
            <w:r>
              <w:rPr>
                <w:rFonts w:ascii="宋体" w:hAnsi="宋体"/>
                <w:snapToGrid w:val="0"/>
                <w:kern w:val="0"/>
              </w:rPr>
              <w:t>Y</w:t>
            </w:r>
          </w:p>
        </w:tc>
        <w:tc>
          <w:tcPr>
            <w:tcW w:w="3119" w:type="dxa"/>
            <w:shd w:val="clear" w:color="auto" w:fill="auto"/>
          </w:tcPr>
          <w:p w14:paraId="23688DC4" w14:textId="77777777" w:rsidR="00315296" w:rsidRPr="00736667" w:rsidRDefault="00315296" w:rsidP="004664EA">
            <w:pPr>
              <w:jc w:val="left"/>
              <w:rPr>
                <w:rFonts w:ascii="宋体" w:hAnsi="宋体"/>
                <w:snapToGrid w:val="0"/>
                <w:kern w:val="0"/>
              </w:rPr>
            </w:pPr>
          </w:p>
        </w:tc>
      </w:tr>
      <w:tr w:rsidR="00315296" w:rsidRPr="00736667" w14:paraId="4DA7A590" w14:textId="77777777" w:rsidTr="004664EA">
        <w:tc>
          <w:tcPr>
            <w:tcW w:w="1559" w:type="dxa"/>
            <w:shd w:val="clear" w:color="auto" w:fill="auto"/>
          </w:tcPr>
          <w:p w14:paraId="6A8CE9E3" w14:textId="77777777" w:rsidR="00315296" w:rsidRDefault="00315296" w:rsidP="004664E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地址</w:t>
            </w:r>
          </w:p>
        </w:tc>
        <w:tc>
          <w:tcPr>
            <w:tcW w:w="1701" w:type="dxa"/>
            <w:shd w:val="clear" w:color="auto" w:fill="auto"/>
          </w:tcPr>
          <w:p w14:paraId="3AF59297" w14:textId="77777777" w:rsidR="00315296" w:rsidRDefault="00315296" w:rsidP="004664EA">
            <w:pPr>
              <w:jc w:val="left"/>
              <w:rPr>
                <w:rFonts w:ascii="宋体" w:hAnsi="宋体"/>
                <w:snapToGrid w:val="0"/>
                <w:kern w:val="0"/>
              </w:rPr>
            </w:pPr>
          </w:p>
        </w:tc>
        <w:tc>
          <w:tcPr>
            <w:tcW w:w="1134" w:type="dxa"/>
            <w:shd w:val="clear" w:color="auto" w:fill="auto"/>
          </w:tcPr>
          <w:p w14:paraId="7A057E9F" w14:textId="77777777" w:rsidR="00315296" w:rsidRDefault="00315296"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FD79CD0" w14:textId="77777777" w:rsidR="00315296" w:rsidRPr="00736667" w:rsidRDefault="00315296" w:rsidP="004664EA">
            <w:pPr>
              <w:jc w:val="left"/>
              <w:rPr>
                <w:rFonts w:ascii="宋体" w:hAnsi="宋体"/>
                <w:snapToGrid w:val="0"/>
                <w:kern w:val="0"/>
              </w:rPr>
            </w:pPr>
          </w:p>
        </w:tc>
      </w:tr>
      <w:tr w:rsidR="001D3EF0" w:rsidRPr="00736667" w14:paraId="73CD49E2" w14:textId="77777777" w:rsidTr="004664EA">
        <w:tc>
          <w:tcPr>
            <w:tcW w:w="1559" w:type="dxa"/>
            <w:shd w:val="clear" w:color="auto" w:fill="auto"/>
          </w:tcPr>
          <w:p w14:paraId="33876286" w14:textId="77777777" w:rsidR="001D3EF0" w:rsidRDefault="001D3EF0" w:rsidP="004664EA">
            <w:pPr>
              <w:jc w:val="left"/>
              <w:rPr>
                <w:rFonts w:ascii="宋体" w:hAnsi="宋体"/>
                <w:snapToGrid w:val="0"/>
                <w:kern w:val="0"/>
              </w:rPr>
            </w:pPr>
            <w:r>
              <w:rPr>
                <w:rFonts w:ascii="宋体" w:hAnsi="宋体" w:hint="eastAsia"/>
                <w:snapToGrid w:val="0"/>
                <w:kern w:val="0"/>
              </w:rPr>
              <w:t>证件</w:t>
            </w:r>
            <w:r>
              <w:rPr>
                <w:rFonts w:ascii="宋体" w:hAnsi="宋体"/>
                <w:snapToGrid w:val="0"/>
                <w:kern w:val="0"/>
              </w:rPr>
              <w:t>号码</w:t>
            </w:r>
          </w:p>
        </w:tc>
        <w:tc>
          <w:tcPr>
            <w:tcW w:w="1701" w:type="dxa"/>
            <w:shd w:val="clear" w:color="auto" w:fill="auto"/>
          </w:tcPr>
          <w:p w14:paraId="6BDB8705" w14:textId="77777777" w:rsidR="001D3EF0" w:rsidRDefault="001D3EF0" w:rsidP="004664EA">
            <w:pPr>
              <w:jc w:val="left"/>
              <w:rPr>
                <w:rFonts w:ascii="宋体" w:hAnsi="宋体"/>
                <w:snapToGrid w:val="0"/>
                <w:kern w:val="0"/>
              </w:rPr>
            </w:pPr>
          </w:p>
        </w:tc>
        <w:tc>
          <w:tcPr>
            <w:tcW w:w="1134" w:type="dxa"/>
            <w:shd w:val="clear" w:color="auto" w:fill="auto"/>
          </w:tcPr>
          <w:p w14:paraId="5FD7AA93" w14:textId="0DAA41D6" w:rsidR="001D3EF0" w:rsidRDefault="007E581A" w:rsidP="004664EA">
            <w:pPr>
              <w:jc w:val="left"/>
              <w:rPr>
                <w:rFonts w:ascii="宋体" w:hAnsi="宋体"/>
                <w:snapToGrid w:val="0"/>
                <w:kern w:val="0"/>
              </w:rPr>
            </w:pPr>
            <w:r>
              <w:rPr>
                <w:rFonts w:ascii="宋体" w:hAnsi="宋体"/>
                <w:snapToGrid w:val="0"/>
                <w:kern w:val="0"/>
              </w:rPr>
              <w:t>N</w:t>
            </w:r>
          </w:p>
        </w:tc>
        <w:tc>
          <w:tcPr>
            <w:tcW w:w="3119" w:type="dxa"/>
            <w:shd w:val="clear" w:color="auto" w:fill="auto"/>
          </w:tcPr>
          <w:p w14:paraId="6FB7A8A2" w14:textId="77777777" w:rsidR="001D3EF0" w:rsidRPr="00736667" w:rsidRDefault="001D3EF0" w:rsidP="004664EA">
            <w:pPr>
              <w:jc w:val="left"/>
              <w:rPr>
                <w:rFonts w:ascii="宋体" w:hAnsi="宋体"/>
                <w:snapToGrid w:val="0"/>
                <w:kern w:val="0"/>
              </w:rPr>
            </w:pPr>
          </w:p>
        </w:tc>
      </w:tr>
      <w:tr w:rsidR="00315296" w:rsidRPr="00736667" w14:paraId="2EFE635D" w14:textId="77777777" w:rsidTr="004664EA">
        <w:tc>
          <w:tcPr>
            <w:tcW w:w="1559" w:type="dxa"/>
            <w:shd w:val="clear" w:color="auto" w:fill="auto"/>
          </w:tcPr>
          <w:p w14:paraId="259846D5" w14:textId="77777777" w:rsidR="00315296" w:rsidRDefault="00315296" w:rsidP="004664EA">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唯一标识</w:t>
            </w:r>
          </w:p>
        </w:tc>
        <w:tc>
          <w:tcPr>
            <w:tcW w:w="1701" w:type="dxa"/>
            <w:shd w:val="clear" w:color="auto" w:fill="auto"/>
          </w:tcPr>
          <w:p w14:paraId="5DE22A3A" w14:textId="164636AC" w:rsidR="00315296" w:rsidRDefault="00315296" w:rsidP="004664EA">
            <w:pPr>
              <w:jc w:val="left"/>
              <w:rPr>
                <w:rFonts w:ascii="宋体" w:hAnsi="宋体"/>
                <w:snapToGrid w:val="0"/>
                <w:kern w:val="0"/>
              </w:rPr>
            </w:pPr>
          </w:p>
        </w:tc>
        <w:tc>
          <w:tcPr>
            <w:tcW w:w="1134" w:type="dxa"/>
            <w:shd w:val="clear" w:color="auto" w:fill="auto"/>
          </w:tcPr>
          <w:p w14:paraId="487ACC89" w14:textId="77777777" w:rsidR="00315296" w:rsidRDefault="00315296"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A0578F7" w14:textId="77777777" w:rsidR="00315296" w:rsidRPr="00736667" w:rsidRDefault="00315296" w:rsidP="004664EA">
            <w:pPr>
              <w:jc w:val="left"/>
              <w:rPr>
                <w:rFonts w:ascii="宋体" w:hAnsi="宋体"/>
                <w:snapToGrid w:val="0"/>
                <w:kern w:val="0"/>
              </w:rPr>
            </w:pPr>
          </w:p>
        </w:tc>
      </w:tr>
    </w:tbl>
    <w:p w14:paraId="7036B322"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D832312" w14:textId="77777777" w:rsidR="003E6020" w:rsidRDefault="003E6020" w:rsidP="003E6020">
      <w:pPr>
        <w:pStyle w:val="6"/>
      </w:pPr>
      <w:r>
        <w:rPr>
          <w:rFonts w:hint="eastAsia"/>
        </w:rPr>
        <w:t>数据</w:t>
      </w:r>
      <w:r>
        <w:t>库表</w:t>
      </w:r>
    </w:p>
    <w:p w14:paraId="2AE57655" w14:textId="77777777" w:rsidR="000E37F4" w:rsidRDefault="001D3EF0" w:rsidP="00052773">
      <w:pPr>
        <w:ind w:left="840"/>
      </w:pPr>
      <w:r>
        <w:rPr>
          <w:rFonts w:hint="eastAsia"/>
        </w:rPr>
        <w:t>客户</w:t>
      </w:r>
      <w:r>
        <w:t>基础信息表（微服务）</w:t>
      </w:r>
    </w:p>
    <w:p w14:paraId="5448FAA0" w14:textId="1A3B019D" w:rsidR="004E0CDA" w:rsidRPr="0082647F" w:rsidRDefault="004E0CDA" w:rsidP="004E0CDA">
      <w:pPr>
        <w:pStyle w:val="5"/>
      </w:pPr>
      <w:r w:rsidRPr="004E0CDA">
        <w:rPr>
          <w:rFonts w:hint="eastAsia"/>
        </w:rPr>
        <w:t>分页查询客户业务列表</w:t>
      </w:r>
    </w:p>
    <w:p w14:paraId="0EC3B999" w14:textId="77777777" w:rsidR="004E0CDA" w:rsidRDefault="004E0CDA" w:rsidP="004E0CDA">
      <w:pPr>
        <w:pStyle w:val="6"/>
      </w:pPr>
      <w:r>
        <w:rPr>
          <w:rFonts w:hint="eastAsia"/>
        </w:rPr>
        <w:t>功能</w:t>
      </w:r>
      <w:r>
        <w:t>描述</w:t>
      </w:r>
    </w:p>
    <w:p w14:paraId="05B3E486" w14:textId="0053804E" w:rsidR="004E0CDA" w:rsidRPr="00A9755C" w:rsidRDefault="004E0CDA" w:rsidP="00041BC9">
      <w:pPr>
        <w:tabs>
          <w:tab w:val="left" w:pos="0"/>
          <w:tab w:val="left" w:pos="90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分</w:t>
      </w:r>
      <w:r>
        <w:rPr>
          <w:rFonts w:ascii="宋体" w:hAnsi="宋体"/>
          <w:kern w:val="0"/>
          <w:sz w:val="24"/>
          <w:szCs w:val="21"/>
        </w:rPr>
        <w:t>页查询客户业务信息</w:t>
      </w:r>
    </w:p>
    <w:p w14:paraId="61529629" w14:textId="77777777" w:rsidR="004E0CDA" w:rsidRPr="00676A58" w:rsidRDefault="004E0CDA" w:rsidP="004E0CDA">
      <w:pPr>
        <w:pStyle w:val="6"/>
      </w:pPr>
      <w:r w:rsidRPr="00676A58">
        <w:rPr>
          <w:rFonts w:hint="eastAsia"/>
        </w:rPr>
        <w:t>处理流程</w:t>
      </w:r>
    </w:p>
    <w:p w14:paraId="1E70D5B7" w14:textId="7894B338" w:rsidR="004E0CDA" w:rsidRDefault="004E0CDA">
      <w:pPr>
        <w:pStyle w:val="afb"/>
        <w:numPr>
          <w:ilvl w:val="0"/>
          <w:numId w:val="20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57" w:author="wangq" w:date="2017-08-21T17:25:00Z">
          <w:pPr>
            <w:pStyle w:val="afb"/>
            <w:numPr>
              <w:numId w:val="23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070" w:firstLineChars="0" w:hanging="360"/>
            <w:jc w:val="left"/>
          </w:pPr>
        </w:pPrChange>
      </w:pPr>
      <w:r>
        <w:rPr>
          <w:rFonts w:ascii="宋体" w:hAnsi="宋体" w:hint="eastAsia"/>
          <w:kern w:val="0"/>
          <w:sz w:val="24"/>
          <w:szCs w:val="21"/>
        </w:rPr>
        <w:t>通过传</w:t>
      </w:r>
      <w:r>
        <w:rPr>
          <w:rFonts w:ascii="宋体" w:hAnsi="宋体"/>
          <w:kern w:val="0"/>
          <w:sz w:val="24"/>
          <w:szCs w:val="21"/>
        </w:rPr>
        <w:t>入</w:t>
      </w:r>
      <w:r w:rsidR="007E581A">
        <w:rPr>
          <w:rFonts w:ascii="宋体" w:hAnsi="宋体"/>
          <w:kern w:val="0"/>
          <w:sz w:val="24"/>
          <w:szCs w:val="21"/>
        </w:rPr>
        <w:t>渠道人唯一标识和客户</w:t>
      </w:r>
      <w:r>
        <w:rPr>
          <w:rFonts w:ascii="宋体" w:hAnsi="宋体"/>
          <w:kern w:val="0"/>
          <w:sz w:val="24"/>
          <w:szCs w:val="21"/>
        </w:rPr>
        <w:t>唯一标识查询</w:t>
      </w:r>
      <w:r>
        <w:rPr>
          <w:rFonts w:ascii="宋体" w:hAnsi="宋体" w:hint="eastAsia"/>
          <w:kern w:val="0"/>
          <w:sz w:val="24"/>
          <w:szCs w:val="21"/>
        </w:rPr>
        <w:t>客户业务</w:t>
      </w:r>
      <w:r>
        <w:rPr>
          <w:rFonts w:ascii="宋体" w:hAnsi="宋体"/>
          <w:kern w:val="0"/>
          <w:sz w:val="24"/>
          <w:szCs w:val="21"/>
        </w:rPr>
        <w:t>列表信息</w:t>
      </w:r>
    </w:p>
    <w:p w14:paraId="69C38932" w14:textId="77777777" w:rsidR="004E0CDA" w:rsidRDefault="004E0CDA">
      <w:pPr>
        <w:pStyle w:val="afb"/>
        <w:numPr>
          <w:ilvl w:val="0"/>
          <w:numId w:val="20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58" w:author="wangq" w:date="2017-08-21T17:25:00Z">
          <w:pPr>
            <w:pStyle w:val="afb"/>
            <w:numPr>
              <w:numId w:val="23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070" w:firstLineChars="0" w:hanging="360"/>
            <w:jc w:val="left"/>
          </w:pPr>
        </w:pPrChange>
      </w:pPr>
      <w:r>
        <w:rPr>
          <w:rFonts w:ascii="宋体" w:hAnsi="宋体" w:hint="eastAsia"/>
          <w:kern w:val="0"/>
          <w:sz w:val="24"/>
          <w:szCs w:val="21"/>
        </w:rPr>
        <w:t>返回</w:t>
      </w:r>
      <w:r>
        <w:rPr>
          <w:rFonts w:ascii="宋体" w:hAnsi="宋体"/>
          <w:kern w:val="0"/>
          <w:sz w:val="24"/>
          <w:szCs w:val="21"/>
        </w:rPr>
        <w:t>查询</w:t>
      </w:r>
      <w:r>
        <w:rPr>
          <w:rFonts w:ascii="宋体" w:hAnsi="宋体" w:hint="eastAsia"/>
          <w:kern w:val="0"/>
          <w:sz w:val="24"/>
          <w:szCs w:val="21"/>
        </w:rPr>
        <w:t>结果</w:t>
      </w:r>
    </w:p>
    <w:p w14:paraId="53E87829" w14:textId="77777777" w:rsidR="004E0CDA" w:rsidRPr="00C3467F" w:rsidRDefault="004E0CDA" w:rsidP="004E0CDA">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185695D6" w14:textId="77777777" w:rsidR="004E0CDA" w:rsidRPr="00F9212D" w:rsidRDefault="004E0CDA" w:rsidP="004E0CDA">
      <w:pPr>
        <w:pStyle w:val="6"/>
      </w:pPr>
      <w:r w:rsidRPr="00F9212D">
        <w:rPr>
          <w:rFonts w:hint="eastAsia"/>
        </w:rPr>
        <w:t>输入</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6"/>
        <w:gridCol w:w="1304"/>
        <w:gridCol w:w="1134"/>
        <w:gridCol w:w="3119"/>
      </w:tblGrid>
      <w:tr w:rsidR="004E0CDA" w14:paraId="18FD2BCE" w14:textId="77777777" w:rsidTr="00095965">
        <w:tc>
          <w:tcPr>
            <w:tcW w:w="1956" w:type="dxa"/>
            <w:shd w:val="clear" w:color="auto" w:fill="E0E0E0"/>
          </w:tcPr>
          <w:p w14:paraId="139ECD74" w14:textId="77777777" w:rsidR="004E0CDA" w:rsidRDefault="004E0CDA" w:rsidP="00095965">
            <w:pPr>
              <w:jc w:val="center"/>
              <w:rPr>
                <w:b/>
                <w:snapToGrid w:val="0"/>
                <w:kern w:val="0"/>
              </w:rPr>
            </w:pPr>
            <w:r>
              <w:rPr>
                <w:rFonts w:hint="eastAsia"/>
                <w:b/>
                <w:snapToGrid w:val="0"/>
                <w:kern w:val="0"/>
              </w:rPr>
              <w:t>输入要素</w:t>
            </w:r>
          </w:p>
        </w:tc>
        <w:tc>
          <w:tcPr>
            <w:tcW w:w="1304" w:type="dxa"/>
            <w:shd w:val="clear" w:color="auto" w:fill="E0E0E0"/>
          </w:tcPr>
          <w:p w14:paraId="4E3C9728" w14:textId="77777777" w:rsidR="004E0CDA" w:rsidRDefault="004E0CDA" w:rsidP="0009596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57FC655" w14:textId="77777777" w:rsidR="004E0CDA" w:rsidRDefault="004E0CDA" w:rsidP="0009596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1E85478" w14:textId="77777777" w:rsidR="004E0CDA" w:rsidRDefault="004E0CDA" w:rsidP="00095965">
            <w:pPr>
              <w:jc w:val="center"/>
              <w:rPr>
                <w:b/>
                <w:snapToGrid w:val="0"/>
                <w:kern w:val="0"/>
              </w:rPr>
            </w:pPr>
            <w:r>
              <w:rPr>
                <w:rFonts w:hint="eastAsia"/>
                <w:b/>
                <w:snapToGrid w:val="0"/>
                <w:kern w:val="0"/>
              </w:rPr>
              <w:t>备注</w:t>
            </w:r>
          </w:p>
        </w:tc>
      </w:tr>
      <w:tr w:rsidR="004E0CDA" w14:paraId="4AC21ABE" w14:textId="77777777" w:rsidTr="00095965">
        <w:tc>
          <w:tcPr>
            <w:tcW w:w="1956" w:type="dxa"/>
          </w:tcPr>
          <w:p w14:paraId="438637C1" w14:textId="77777777" w:rsidR="004E0CDA" w:rsidRDefault="004E0CDA" w:rsidP="00095965">
            <w:pPr>
              <w:jc w:val="center"/>
              <w:rPr>
                <w:rFonts w:ascii="宋体" w:hAnsi="宋体"/>
                <w:snapToGrid w:val="0"/>
                <w:kern w:val="0"/>
              </w:rPr>
            </w:pPr>
            <w:r>
              <w:rPr>
                <w:rFonts w:ascii="宋体" w:hAnsi="宋体" w:hint="eastAsia"/>
                <w:snapToGrid w:val="0"/>
                <w:kern w:val="0"/>
              </w:rPr>
              <w:t>渠道</w:t>
            </w:r>
            <w:r>
              <w:rPr>
                <w:rFonts w:ascii="宋体" w:hAnsi="宋体"/>
                <w:snapToGrid w:val="0"/>
                <w:kern w:val="0"/>
              </w:rPr>
              <w:t>人唯一标识</w:t>
            </w:r>
          </w:p>
        </w:tc>
        <w:tc>
          <w:tcPr>
            <w:tcW w:w="1304" w:type="dxa"/>
          </w:tcPr>
          <w:p w14:paraId="0F15D09E" w14:textId="77777777" w:rsidR="004E0CDA" w:rsidRDefault="004E0CDA" w:rsidP="00095965">
            <w:pPr>
              <w:jc w:val="left"/>
              <w:rPr>
                <w:rFonts w:ascii="宋体" w:hAnsi="宋体"/>
                <w:snapToGrid w:val="0"/>
                <w:kern w:val="0"/>
              </w:rPr>
            </w:pPr>
          </w:p>
        </w:tc>
        <w:tc>
          <w:tcPr>
            <w:tcW w:w="1134" w:type="dxa"/>
          </w:tcPr>
          <w:p w14:paraId="52F0E748" w14:textId="77777777" w:rsidR="004E0CDA" w:rsidRDefault="004E0CDA" w:rsidP="00095965">
            <w:pPr>
              <w:jc w:val="center"/>
              <w:rPr>
                <w:rFonts w:ascii="宋体" w:hAnsi="宋体"/>
                <w:snapToGrid w:val="0"/>
                <w:kern w:val="0"/>
              </w:rPr>
            </w:pPr>
            <w:r>
              <w:rPr>
                <w:rFonts w:ascii="宋体" w:hAnsi="宋体" w:hint="eastAsia"/>
                <w:snapToGrid w:val="0"/>
                <w:kern w:val="0"/>
              </w:rPr>
              <w:t>Y</w:t>
            </w:r>
          </w:p>
        </w:tc>
        <w:tc>
          <w:tcPr>
            <w:tcW w:w="3119" w:type="dxa"/>
          </w:tcPr>
          <w:p w14:paraId="7EE5A399" w14:textId="77777777" w:rsidR="004E0CDA" w:rsidRDefault="004E0CDA" w:rsidP="00095965">
            <w:pPr>
              <w:jc w:val="left"/>
              <w:rPr>
                <w:rFonts w:ascii="宋体" w:hAnsi="宋体"/>
                <w:snapToGrid w:val="0"/>
                <w:kern w:val="0"/>
              </w:rPr>
            </w:pPr>
          </w:p>
        </w:tc>
      </w:tr>
      <w:tr w:rsidR="004E0CDA" w14:paraId="50D370FE" w14:textId="77777777" w:rsidTr="00095965">
        <w:tc>
          <w:tcPr>
            <w:tcW w:w="1956" w:type="dxa"/>
          </w:tcPr>
          <w:p w14:paraId="1388D619" w14:textId="77777777" w:rsidR="004E0CDA" w:rsidRDefault="004E0CDA" w:rsidP="00095965">
            <w:pPr>
              <w:jc w:val="center"/>
              <w:rPr>
                <w:rFonts w:ascii="宋体" w:hAnsi="宋体"/>
                <w:snapToGrid w:val="0"/>
                <w:kern w:val="0"/>
              </w:rPr>
            </w:pPr>
            <w:r>
              <w:rPr>
                <w:rFonts w:ascii="宋体" w:hAnsi="宋体" w:hint="eastAsia"/>
                <w:snapToGrid w:val="0"/>
                <w:kern w:val="0"/>
              </w:rPr>
              <w:t>客户</w:t>
            </w:r>
            <w:r>
              <w:rPr>
                <w:rFonts w:ascii="宋体" w:hAnsi="宋体"/>
                <w:snapToGrid w:val="0"/>
                <w:kern w:val="0"/>
              </w:rPr>
              <w:t>唯一标识</w:t>
            </w:r>
          </w:p>
        </w:tc>
        <w:tc>
          <w:tcPr>
            <w:tcW w:w="1304" w:type="dxa"/>
          </w:tcPr>
          <w:p w14:paraId="038A4637" w14:textId="77777777" w:rsidR="004E0CDA" w:rsidRDefault="004E0CDA" w:rsidP="00095965">
            <w:pPr>
              <w:jc w:val="left"/>
              <w:rPr>
                <w:rFonts w:ascii="宋体" w:hAnsi="宋体"/>
                <w:snapToGrid w:val="0"/>
                <w:kern w:val="0"/>
              </w:rPr>
            </w:pPr>
          </w:p>
        </w:tc>
        <w:tc>
          <w:tcPr>
            <w:tcW w:w="1134" w:type="dxa"/>
          </w:tcPr>
          <w:p w14:paraId="6AB46A3E" w14:textId="77777777" w:rsidR="004E0CDA" w:rsidRDefault="004E0CDA" w:rsidP="00095965">
            <w:pPr>
              <w:jc w:val="center"/>
              <w:rPr>
                <w:rFonts w:ascii="宋体" w:hAnsi="宋体"/>
                <w:snapToGrid w:val="0"/>
                <w:kern w:val="0"/>
              </w:rPr>
            </w:pPr>
            <w:r>
              <w:rPr>
                <w:rFonts w:ascii="宋体" w:hAnsi="宋体" w:hint="eastAsia"/>
                <w:snapToGrid w:val="0"/>
                <w:kern w:val="0"/>
              </w:rPr>
              <w:t>Y</w:t>
            </w:r>
          </w:p>
        </w:tc>
        <w:tc>
          <w:tcPr>
            <w:tcW w:w="3119" w:type="dxa"/>
          </w:tcPr>
          <w:p w14:paraId="265CCA8E" w14:textId="77777777" w:rsidR="004E0CDA" w:rsidRDefault="004E0CDA" w:rsidP="00095965">
            <w:pPr>
              <w:jc w:val="left"/>
              <w:rPr>
                <w:rFonts w:ascii="宋体" w:hAnsi="宋体"/>
                <w:snapToGrid w:val="0"/>
                <w:kern w:val="0"/>
              </w:rPr>
            </w:pPr>
          </w:p>
        </w:tc>
      </w:tr>
      <w:tr w:rsidR="004E0CDA" w14:paraId="74826201" w14:textId="77777777" w:rsidTr="00095965">
        <w:tc>
          <w:tcPr>
            <w:tcW w:w="1956" w:type="dxa"/>
          </w:tcPr>
          <w:p w14:paraId="5AA29E15" w14:textId="77777777" w:rsidR="004E0CDA" w:rsidRDefault="004E0CDA" w:rsidP="00095965">
            <w:pPr>
              <w:ind w:firstLineChars="100" w:firstLine="210"/>
              <w:jc w:val="center"/>
              <w:rPr>
                <w:rFonts w:ascii="宋体" w:hAnsi="宋体"/>
                <w:snapToGrid w:val="0"/>
                <w:kern w:val="0"/>
              </w:rPr>
            </w:pPr>
            <w:r>
              <w:rPr>
                <w:rFonts w:ascii="宋体" w:hAnsi="宋体" w:hint="eastAsia"/>
                <w:snapToGrid w:val="0"/>
                <w:kern w:val="0"/>
              </w:rPr>
              <w:t>每页</w:t>
            </w:r>
            <w:r>
              <w:rPr>
                <w:rFonts w:ascii="宋体" w:hAnsi="宋体"/>
                <w:snapToGrid w:val="0"/>
                <w:kern w:val="0"/>
              </w:rPr>
              <w:t>行数</w:t>
            </w:r>
          </w:p>
        </w:tc>
        <w:tc>
          <w:tcPr>
            <w:tcW w:w="1304" w:type="dxa"/>
          </w:tcPr>
          <w:p w14:paraId="2B97755B" w14:textId="77777777" w:rsidR="004E0CDA" w:rsidRDefault="004E0CDA" w:rsidP="00095965">
            <w:pPr>
              <w:rPr>
                <w:rFonts w:ascii="宋体" w:hAnsi="宋体"/>
                <w:snapToGrid w:val="0"/>
                <w:kern w:val="0"/>
              </w:rPr>
            </w:pPr>
          </w:p>
        </w:tc>
        <w:tc>
          <w:tcPr>
            <w:tcW w:w="1134" w:type="dxa"/>
          </w:tcPr>
          <w:p w14:paraId="6C7DE2D9" w14:textId="77777777" w:rsidR="004E0CDA" w:rsidRDefault="004E0CDA" w:rsidP="00095965">
            <w:pPr>
              <w:jc w:val="center"/>
              <w:rPr>
                <w:rFonts w:ascii="宋体" w:hAnsi="宋体"/>
                <w:snapToGrid w:val="0"/>
                <w:kern w:val="0"/>
              </w:rPr>
            </w:pPr>
            <w:r>
              <w:rPr>
                <w:rFonts w:ascii="宋体" w:hAnsi="宋体" w:hint="eastAsia"/>
                <w:snapToGrid w:val="0"/>
                <w:kern w:val="0"/>
              </w:rPr>
              <w:t>Y</w:t>
            </w:r>
          </w:p>
        </w:tc>
        <w:tc>
          <w:tcPr>
            <w:tcW w:w="3119" w:type="dxa"/>
          </w:tcPr>
          <w:p w14:paraId="347480EA" w14:textId="77777777" w:rsidR="004E0CDA" w:rsidRDefault="004E0CDA" w:rsidP="00095965">
            <w:pPr>
              <w:rPr>
                <w:rFonts w:ascii="宋体" w:hAnsi="宋体"/>
                <w:snapToGrid w:val="0"/>
                <w:kern w:val="0"/>
              </w:rPr>
            </w:pPr>
          </w:p>
        </w:tc>
      </w:tr>
      <w:tr w:rsidR="004E0CDA" w14:paraId="59EB64F0" w14:textId="77777777" w:rsidTr="00095965">
        <w:tc>
          <w:tcPr>
            <w:tcW w:w="1956" w:type="dxa"/>
          </w:tcPr>
          <w:p w14:paraId="48F6A7C4" w14:textId="77777777" w:rsidR="004E0CDA" w:rsidRDefault="004E0CDA" w:rsidP="00095965">
            <w:pPr>
              <w:ind w:firstLineChars="100" w:firstLine="210"/>
              <w:jc w:val="center"/>
              <w:rPr>
                <w:rFonts w:ascii="宋体" w:hAnsi="宋体"/>
                <w:snapToGrid w:val="0"/>
                <w:kern w:val="0"/>
              </w:rPr>
            </w:pPr>
            <w:r>
              <w:rPr>
                <w:rFonts w:ascii="宋体" w:hAnsi="宋体" w:hint="eastAsia"/>
                <w:snapToGrid w:val="0"/>
                <w:kern w:val="0"/>
              </w:rPr>
              <w:t>起始</w:t>
            </w:r>
            <w:r>
              <w:rPr>
                <w:rFonts w:ascii="宋体" w:hAnsi="宋体"/>
                <w:snapToGrid w:val="0"/>
                <w:kern w:val="0"/>
              </w:rPr>
              <w:t>条数</w:t>
            </w:r>
          </w:p>
        </w:tc>
        <w:tc>
          <w:tcPr>
            <w:tcW w:w="1304" w:type="dxa"/>
          </w:tcPr>
          <w:p w14:paraId="398ED728" w14:textId="77777777" w:rsidR="004E0CDA" w:rsidRDefault="004E0CDA" w:rsidP="00095965">
            <w:pPr>
              <w:rPr>
                <w:rFonts w:ascii="宋体" w:hAnsi="宋体"/>
                <w:snapToGrid w:val="0"/>
                <w:kern w:val="0"/>
              </w:rPr>
            </w:pPr>
          </w:p>
        </w:tc>
        <w:tc>
          <w:tcPr>
            <w:tcW w:w="1134" w:type="dxa"/>
          </w:tcPr>
          <w:p w14:paraId="37E0E1EA" w14:textId="77777777" w:rsidR="004E0CDA" w:rsidRDefault="004E0CDA" w:rsidP="00095965">
            <w:pPr>
              <w:jc w:val="center"/>
              <w:rPr>
                <w:rFonts w:ascii="宋体" w:hAnsi="宋体"/>
                <w:snapToGrid w:val="0"/>
                <w:kern w:val="0"/>
              </w:rPr>
            </w:pPr>
            <w:r>
              <w:rPr>
                <w:rFonts w:ascii="宋体" w:hAnsi="宋体" w:hint="eastAsia"/>
                <w:snapToGrid w:val="0"/>
                <w:kern w:val="0"/>
              </w:rPr>
              <w:t>Y</w:t>
            </w:r>
          </w:p>
        </w:tc>
        <w:tc>
          <w:tcPr>
            <w:tcW w:w="3119" w:type="dxa"/>
          </w:tcPr>
          <w:p w14:paraId="49479351" w14:textId="77777777" w:rsidR="004E0CDA" w:rsidRDefault="004E0CDA" w:rsidP="00095965">
            <w:pPr>
              <w:rPr>
                <w:rFonts w:ascii="宋体" w:hAnsi="宋体"/>
                <w:snapToGrid w:val="0"/>
                <w:kern w:val="0"/>
              </w:rPr>
            </w:pPr>
          </w:p>
        </w:tc>
      </w:tr>
    </w:tbl>
    <w:p w14:paraId="607FC4E8" w14:textId="77777777" w:rsidR="004E0CDA" w:rsidRPr="00A9755C" w:rsidRDefault="004E0CDA" w:rsidP="004E0CDA">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20B1D964" w14:textId="77777777" w:rsidR="004E0CDA" w:rsidRPr="00C56A4E" w:rsidRDefault="004E0CDA" w:rsidP="004E0CDA"/>
    <w:p w14:paraId="61ED9463" w14:textId="77777777" w:rsidR="004E0CDA" w:rsidRPr="00A52328" w:rsidRDefault="004E0CDA" w:rsidP="004E0CDA">
      <w:pPr>
        <w:pStyle w:val="6"/>
      </w:pPr>
      <w:r w:rsidRPr="00A52328">
        <w:rPr>
          <w:rFonts w:hint="eastAsia"/>
        </w:rPr>
        <w:lastRenderedPageBreak/>
        <w:t>输出</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4E0CDA" w14:paraId="63D673BA" w14:textId="77777777" w:rsidTr="00095965">
        <w:tc>
          <w:tcPr>
            <w:tcW w:w="1559" w:type="dxa"/>
            <w:shd w:val="clear" w:color="auto" w:fill="E0E0E0"/>
          </w:tcPr>
          <w:p w14:paraId="651381D5" w14:textId="77777777" w:rsidR="004E0CDA" w:rsidRDefault="004E0CDA" w:rsidP="00095965">
            <w:pPr>
              <w:jc w:val="center"/>
              <w:rPr>
                <w:b/>
                <w:snapToGrid w:val="0"/>
                <w:kern w:val="0"/>
              </w:rPr>
            </w:pPr>
            <w:r>
              <w:rPr>
                <w:rFonts w:hint="eastAsia"/>
                <w:b/>
                <w:snapToGrid w:val="0"/>
                <w:kern w:val="0"/>
              </w:rPr>
              <w:t>输入要素</w:t>
            </w:r>
          </w:p>
        </w:tc>
        <w:tc>
          <w:tcPr>
            <w:tcW w:w="1701" w:type="dxa"/>
            <w:shd w:val="clear" w:color="auto" w:fill="E0E0E0"/>
          </w:tcPr>
          <w:p w14:paraId="3868B8C6" w14:textId="77777777" w:rsidR="004E0CDA" w:rsidRDefault="004E0CDA" w:rsidP="0009596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4854917" w14:textId="77777777" w:rsidR="004E0CDA" w:rsidRDefault="004E0CDA" w:rsidP="0009596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851C3EF" w14:textId="77777777" w:rsidR="004E0CDA" w:rsidRDefault="004E0CDA" w:rsidP="00095965">
            <w:pPr>
              <w:jc w:val="center"/>
              <w:rPr>
                <w:b/>
                <w:snapToGrid w:val="0"/>
                <w:kern w:val="0"/>
              </w:rPr>
            </w:pPr>
            <w:r>
              <w:rPr>
                <w:rFonts w:hint="eastAsia"/>
                <w:b/>
                <w:snapToGrid w:val="0"/>
                <w:kern w:val="0"/>
              </w:rPr>
              <w:t>备注</w:t>
            </w:r>
          </w:p>
        </w:tc>
      </w:tr>
      <w:tr w:rsidR="004E0CDA" w14:paraId="036A3ACB" w14:textId="77777777" w:rsidTr="00095965">
        <w:tc>
          <w:tcPr>
            <w:tcW w:w="1559" w:type="dxa"/>
          </w:tcPr>
          <w:p w14:paraId="3522807C" w14:textId="368C3536" w:rsidR="004E0CDA" w:rsidRDefault="004E0CDA" w:rsidP="00095965">
            <w:pPr>
              <w:jc w:val="center"/>
              <w:rPr>
                <w:rFonts w:ascii="宋体" w:hAnsi="宋体"/>
                <w:snapToGrid w:val="0"/>
                <w:kern w:val="0"/>
              </w:rPr>
            </w:pPr>
            <w:r>
              <w:rPr>
                <w:rFonts w:ascii="宋体" w:hAnsi="宋体" w:hint="eastAsia"/>
                <w:snapToGrid w:val="0"/>
                <w:kern w:val="0"/>
              </w:rPr>
              <w:t>放款总次数</w:t>
            </w:r>
          </w:p>
        </w:tc>
        <w:tc>
          <w:tcPr>
            <w:tcW w:w="1701" w:type="dxa"/>
          </w:tcPr>
          <w:p w14:paraId="07A7EDB1" w14:textId="77777777" w:rsidR="004E0CDA" w:rsidRDefault="004E0CDA" w:rsidP="00095965">
            <w:pPr>
              <w:jc w:val="left"/>
              <w:rPr>
                <w:rFonts w:ascii="宋体" w:hAnsi="宋体"/>
                <w:snapToGrid w:val="0"/>
                <w:kern w:val="0"/>
              </w:rPr>
            </w:pPr>
          </w:p>
        </w:tc>
        <w:tc>
          <w:tcPr>
            <w:tcW w:w="1134" w:type="dxa"/>
          </w:tcPr>
          <w:p w14:paraId="50564E35" w14:textId="77777777" w:rsidR="004E0CDA" w:rsidRDefault="004E0CDA" w:rsidP="00095965">
            <w:pPr>
              <w:jc w:val="center"/>
              <w:rPr>
                <w:rFonts w:ascii="宋体" w:hAnsi="宋体"/>
                <w:snapToGrid w:val="0"/>
                <w:kern w:val="0"/>
              </w:rPr>
            </w:pPr>
            <w:r>
              <w:rPr>
                <w:rFonts w:ascii="宋体" w:hAnsi="宋体" w:hint="eastAsia"/>
                <w:snapToGrid w:val="0"/>
                <w:kern w:val="0"/>
              </w:rPr>
              <w:t>Y</w:t>
            </w:r>
          </w:p>
        </w:tc>
        <w:tc>
          <w:tcPr>
            <w:tcW w:w="3119" w:type="dxa"/>
          </w:tcPr>
          <w:p w14:paraId="1A0315DB" w14:textId="77777777" w:rsidR="004E0CDA" w:rsidRDefault="004E0CDA" w:rsidP="00095965">
            <w:pPr>
              <w:jc w:val="left"/>
              <w:rPr>
                <w:rFonts w:ascii="宋体" w:hAnsi="宋体"/>
                <w:snapToGrid w:val="0"/>
                <w:kern w:val="0"/>
              </w:rPr>
            </w:pPr>
          </w:p>
        </w:tc>
      </w:tr>
      <w:tr w:rsidR="004E0CDA" w14:paraId="74542C6B" w14:textId="77777777" w:rsidTr="00095965">
        <w:tc>
          <w:tcPr>
            <w:tcW w:w="1559" w:type="dxa"/>
          </w:tcPr>
          <w:p w14:paraId="1D5E351F" w14:textId="77777777" w:rsidR="004E0CDA" w:rsidRDefault="004E0CDA" w:rsidP="00095965">
            <w:pPr>
              <w:jc w:val="center"/>
              <w:rPr>
                <w:rFonts w:ascii="宋体" w:hAnsi="宋体"/>
                <w:snapToGrid w:val="0"/>
                <w:kern w:val="0"/>
              </w:rPr>
            </w:pPr>
            <w:r>
              <w:rPr>
                <w:rFonts w:ascii="宋体" w:hAnsi="宋体" w:hint="eastAsia"/>
                <w:snapToGrid w:val="0"/>
                <w:kern w:val="0"/>
              </w:rPr>
              <w:t>借款总金额</w:t>
            </w:r>
          </w:p>
        </w:tc>
        <w:tc>
          <w:tcPr>
            <w:tcW w:w="1701" w:type="dxa"/>
          </w:tcPr>
          <w:p w14:paraId="4228A2A7" w14:textId="77777777" w:rsidR="004E0CDA" w:rsidRDefault="004E0CDA" w:rsidP="00095965">
            <w:pPr>
              <w:jc w:val="left"/>
              <w:rPr>
                <w:rFonts w:ascii="宋体" w:hAnsi="宋体"/>
                <w:snapToGrid w:val="0"/>
                <w:kern w:val="0"/>
              </w:rPr>
            </w:pPr>
          </w:p>
        </w:tc>
        <w:tc>
          <w:tcPr>
            <w:tcW w:w="1134" w:type="dxa"/>
          </w:tcPr>
          <w:p w14:paraId="2BF4C9F2" w14:textId="77777777" w:rsidR="004E0CDA" w:rsidRDefault="004E0CDA" w:rsidP="00095965">
            <w:pPr>
              <w:jc w:val="center"/>
              <w:rPr>
                <w:rFonts w:ascii="宋体" w:hAnsi="宋体"/>
                <w:snapToGrid w:val="0"/>
                <w:kern w:val="0"/>
              </w:rPr>
            </w:pPr>
            <w:r>
              <w:rPr>
                <w:rFonts w:ascii="宋体" w:hAnsi="宋体" w:hint="eastAsia"/>
                <w:snapToGrid w:val="0"/>
                <w:kern w:val="0"/>
              </w:rPr>
              <w:t>Y</w:t>
            </w:r>
          </w:p>
        </w:tc>
        <w:tc>
          <w:tcPr>
            <w:tcW w:w="3119" w:type="dxa"/>
          </w:tcPr>
          <w:p w14:paraId="68F40441" w14:textId="77777777" w:rsidR="004E0CDA" w:rsidRDefault="004E0CDA" w:rsidP="00095965">
            <w:pPr>
              <w:jc w:val="left"/>
              <w:rPr>
                <w:rFonts w:ascii="宋体" w:hAnsi="宋体"/>
                <w:snapToGrid w:val="0"/>
                <w:kern w:val="0"/>
              </w:rPr>
            </w:pPr>
          </w:p>
        </w:tc>
      </w:tr>
      <w:tr w:rsidR="004E0CDA" w14:paraId="7AC75EA2" w14:textId="77777777" w:rsidTr="00095965">
        <w:tc>
          <w:tcPr>
            <w:tcW w:w="1559" w:type="dxa"/>
          </w:tcPr>
          <w:p w14:paraId="5C38F9E8" w14:textId="77777777" w:rsidR="004E0CDA" w:rsidRDefault="004E0CDA" w:rsidP="00095965">
            <w:pPr>
              <w:jc w:val="center"/>
              <w:rPr>
                <w:rFonts w:ascii="宋体" w:hAnsi="宋体"/>
                <w:snapToGrid w:val="0"/>
                <w:kern w:val="0"/>
              </w:rPr>
            </w:pPr>
            <w:r>
              <w:rPr>
                <w:rFonts w:ascii="宋体" w:hAnsi="宋体" w:hint="eastAsia"/>
                <w:snapToGrid w:val="0"/>
                <w:kern w:val="0"/>
              </w:rPr>
              <w:t>总</w:t>
            </w:r>
            <w:r>
              <w:rPr>
                <w:rFonts w:ascii="宋体" w:hAnsi="宋体"/>
                <w:snapToGrid w:val="0"/>
                <w:kern w:val="0"/>
              </w:rPr>
              <w:t>行数</w:t>
            </w:r>
          </w:p>
        </w:tc>
        <w:tc>
          <w:tcPr>
            <w:tcW w:w="1701" w:type="dxa"/>
          </w:tcPr>
          <w:p w14:paraId="10D82EFF" w14:textId="77777777" w:rsidR="004E0CDA" w:rsidRDefault="004E0CDA" w:rsidP="00095965">
            <w:pPr>
              <w:jc w:val="left"/>
              <w:rPr>
                <w:rFonts w:ascii="宋体" w:hAnsi="宋体"/>
                <w:snapToGrid w:val="0"/>
                <w:kern w:val="0"/>
              </w:rPr>
            </w:pPr>
          </w:p>
        </w:tc>
        <w:tc>
          <w:tcPr>
            <w:tcW w:w="1134" w:type="dxa"/>
          </w:tcPr>
          <w:p w14:paraId="508FADD3" w14:textId="77777777" w:rsidR="004E0CDA" w:rsidRDefault="004E0CDA" w:rsidP="00095965">
            <w:pPr>
              <w:jc w:val="center"/>
              <w:rPr>
                <w:rFonts w:ascii="宋体" w:hAnsi="宋体"/>
                <w:snapToGrid w:val="0"/>
                <w:kern w:val="0"/>
              </w:rPr>
            </w:pPr>
            <w:r>
              <w:rPr>
                <w:rFonts w:ascii="宋体" w:hAnsi="宋体" w:hint="eastAsia"/>
                <w:snapToGrid w:val="0"/>
                <w:kern w:val="0"/>
              </w:rPr>
              <w:t>Y</w:t>
            </w:r>
          </w:p>
        </w:tc>
        <w:tc>
          <w:tcPr>
            <w:tcW w:w="3119" w:type="dxa"/>
          </w:tcPr>
          <w:p w14:paraId="330C528B" w14:textId="77777777" w:rsidR="004E0CDA" w:rsidRDefault="004E0CDA" w:rsidP="00095965">
            <w:pPr>
              <w:jc w:val="left"/>
              <w:rPr>
                <w:rFonts w:ascii="宋体" w:hAnsi="宋体"/>
                <w:snapToGrid w:val="0"/>
                <w:kern w:val="0"/>
              </w:rPr>
            </w:pPr>
          </w:p>
        </w:tc>
      </w:tr>
      <w:tr w:rsidR="004E0CDA" w14:paraId="361BA5FA" w14:textId="77777777" w:rsidTr="00095965">
        <w:tc>
          <w:tcPr>
            <w:tcW w:w="7513" w:type="dxa"/>
            <w:gridSpan w:val="4"/>
          </w:tcPr>
          <w:p w14:paraId="4D865946" w14:textId="77777777" w:rsidR="004E0CDA" w:rsidRDefault="004E0CDA" w:rsidP="00095965">
            <w:pPr>
              <w:jc w:val="center"/>
              <w:rPr>
                <w:rFonts w:ascii="宋体" w:hAnsi="宋体"/>
                <w:snapToGrid w:val="0"/>
                <w:kern w:val="0"/>
              </w:rPr>
            </w:pPr>
            <w:r>
              <w:rPr>
                <w:rFonts w:ascii="宋体" w:hAnsi="宋体" w:hint="eastAsia"/>
                <w:snapToGrid w:val="0"/>
                <w:kern w:val="0"/>
              </w:rPr>
              <w:t>借款记录列表&lt;</w:t>
            </w:r>
            <w:r>
              <w:rPr>
                <w:rFonts w:ascii="宋体" w:hAnsi="宋体"/>
                <w:snapToGrid w:val="0"/>
                <w:kern w:val="0"/>
              </w:rPr>
              <w:t>LIST&gt;</w:t>
            </w:r>
          </w:p>
        </w:tc>
      </w:tr>
      <w:tr w:rsidR="004E0CDA" w14:paraId="21D528BF" w14:textId="77777777" w:rsidTr="00095965">
        <w:tc>
          <w:tcPr>
            <w:tcW w:w="1559" w:type="dxa"/>
          </w:tcPr>
          <w:p w14:paraId="5DBB2F9A" w14:textId="77777777" w:rsidR="004E0CDA" w:rsidRDefault="004E0CDA" w:rsidP="00095965">
            <w:pPr>
              <w:jc w:val="center"/>
              <w:rPr>
                <w:rFonts w:ascii="宋体" w:hAnsi="宋体"/>
                <w:snapToGrid w:val="0"/>
                <w:kern w:val="0"/>
              </w:rPr>
            </w:pPr>
            <w:r>
              <w:rPr>
                <w:rFonts w:ascii="宋体" w:hAnsi="宋体" w:hint="eastAsia"/>
                <w:snapToGrid w:val="0"/>
                <w:kern w:val="0"/>
              </w:rPr>
              <w:t>资金方名称</w:t>
            </w:r>
          </w:p>
        </w:tc>
        <w:tc>
          <w:tcPr>
            <w:tcW w:w="1701" w:type="dxa"/>
          </w:tcPr>
          <w:p w14:paraId="711E013B" w14:textId="77777777" w:rsidR="004E0CDA" w:rsidRDefault="004E0CDA" w:rsidP="00095965">
            <w:pPr>
              <w:jc w:val="left"/>
              <w:rPr>
                <w:rFonts w:ascii="宋体" w:hAnsi="宋体"/>
                <w:snapToGrid w:val="0"/>
                <w:kern w:val="0"/>
              </w:rPr>
            </w:pPr>
          </w:p>
        </w:tc>
        <w:tc>
          <w:tcPr>
            <w:tcW w:w="1134" w:type="dxa"/>
          </w:tcPr>
          <w:p w14:paraId="27222FEB" w14:textId="77777777" w:rsidR="004E0CDA" w:rsidRDefault="004E0CDA" w:rsidP="00095965">
            <w:pPr>
              <w:jc w:val="center"/>
              <w:rPr>
                <w:rFonts w:ascii="宋体" w:hAnsi="宋体"/>
                <w:snapToGrid w:val="0"/>
                <w:kern w:val="0"/>
              </w:rPr>
            </w:pPr>
            <w:r>
              <w:rPr>
                <w:rFonts w:ascii="宋体" w:hAnsi="宋体" w:hint="eastAsia"/>
                <w:snapToGrid w:val="0"/>
                <w:kern w:val="0"/>
              </w:rPr>
              <w:t>Y</w:t>
            </w:r>
          </w:p>
        </w:tc>
        <w:tc>
          <w:tcPr>
            <w:tcW w:w="3119" w:type="dxa"/>
          </w:tcPr>
          <w:p w14:paraId="65950B08" w14:textId="77777777" w:rsidR="004E0CDA" w:rsidRDefault="004E0CDA" w:rsidP="00095965">
            <w:pPr>
              <w:jc w:val="left"/>
              <w:rPr>
                <w:rFonts w:ascii="宋体" w:hAnsi="宋体"/>
                <w:snapToGrid w:val="0"/>
                <w:kern w:val="0"/>
              </w:rPr>
            </w:pPr>
          </w:p>
        </w:tc>
      </w:tr>
      <w:tr w:rsidR="004E0CDA" w14:paraId="11A13DA0" w14:textId="77777777" w:rsidTr="00095965">
        <w:tc>
          <w:tcPr>
            <w:tcW w:w="1559" w:type="dxa"/>
          </w:tcPr>
          <w:p w14:paraId="0988DE03" w14:textId="77777777" w:rsidR="004E0CDA" w:rsidRDefault="004E0CDA" w:rsidP="00095965">
            <w:pPr>
              <w:jc w:val="center"/>
              <w:rPr>
                <w:rFonts w:ascii="宋体" w:hAnsi="宋体"/>
                <w:snapToGrid w:val="0"/>
                <w:kern w:val="0"/>
              </w:rPr>
            </w:pPr>
            <w:r>
              <w:rPr>
                <w:rFonts w:ascii="宋体" w:hAnsi="宋体" w:hint="eastAsia"/>
                <w:snapToGrid w:val="0"/>
                <w:kern w:val="0"/>
              </w:rPr>
              <w:t>放款日期</w:t>
            </w:r>
          </w:p>
        </w:tc>
        <w:tc>
          <w:tcPr>
            <w:tcW w:w="1701" w:type="dxa"/>
          </w:tcPr>
          <w:p w14:paraId="62B9DC86" w14:textId="77777777" w:rsidR="004E0CDA" w:rsidRDefault="004E0CDA" w:rsidP="00095965">
            <w:pPr>
              <w:jc w:val="left"/>
              <w:rPr>
                <w:rFonts w:ascii="宋体" w:hAnsi="宋体"/>
                <w:snapToGrid w:val="0"/>
                <w:kern w:val="0"/>
              </w:rPr>
            </w:pPr>
          </w:p>
        </w:tc>
        <w:tc>
          <w:tcPr>
            <w:tcW w:w="1134" w:type="dxa"/>
          </w:tcPr>
          <w:p w14:paraId="0F4DECCE" w14:textId="77777777" w:rsidR="004E0CDA" w:rsidRDefault="004E0CDA" w:rsidP="00095965">
            <w:pPr>
              <w:jc w:val="center"/>
              <w:rPr>
                <w:rFonts w:ascii="宋体" w:hAnsi="宋体"/>
                <w:snapToGrid w:val="0"/>
                <w:kern w:val="0"/>
              </w:rPr>
            </w:pPr>
            <w:r>
              <w:rPr>
                <w:rFonts w:ascii="宋体" w:hAnsi="宋体" w:hint="eastAsia"/>
                <w:snapToGrid w:val="0"/>
                <w:kern w:val="0"/>
              </w:rPr>
              <w:t>Y</w:t>
            </w:r>
          </w:p>
        </w:tc>
        <w:tc>
          <w:tcPr>
            <w:tcW w:w="3119" w:type="dxa"/>
          </w:tcPr>
          <w:p w14:paraId="3B82526F" w14:textId="77777777" w:rsidR="004E0CDA" w:rsidRDefault="004E0CDA" w:rsidP="00095965">
            <w:pPr>
              <w:jc w:val="left"/>
              <w:rPr>
                <w:rFonts w:ascii="宋体" w:hAnsi="宋体"/>
                <w:snapToGrid w:val="0"/>
                <w:kern w:val="0"/>
              </w:rPr>
            </w:pPr>
          </w:p>
        </w:tc>
      </w:tr>
      <w:tr w:rsidR="004E0CDA" w14:paraId="2A796073" w14:textId="77777777" w:rsidTr="00095965">
        <w:tc>
          <w:tcPr>
            <w:tcW w:w="1559" w:type="dxa"/>
          </w:tcPr>
          <w:p w14:paraId="71C5D9AC" w14:textId="77777777" w:rsidR="004E0CDA" w:rsidRDefault="004E0CDA" w:rsidP="00095965">
            <w:pPr>
              <w:jc w:val="center"/>
              <w:rPr>
                <w:rFonts w:ascii="宋体" w:hAnsi="宋体"/>
                <w:snapToGrid w:val="0"/>
                <w:kern w:val="0"/>
              </w:rPr>
            </w:pPr>
            <w:r>
              <w:rPr>
                <w:rFonts w:ascii="宋体" w:hAnsi="宋体" w:hint="eastAsia"/>
                <w:snapToGrid w:val="0"/>
                <w:kern w:val="0"/>
              </w:rPr>
              <w:t>放款次数</w:t>
            </w:r>
          </w:p>
        </w:tc>
        <w:tc>
          <w:tcPr>
            <w:tcW w:w="1701" w:type="dxa"/>
          </w:tcPr>
          <w:p w14:paraId="4E3C7E50" w14:textId="77777777" w:rsidR="004E0CDA" w:rsidRDefault="004E0CDA" w:rsidP="00095965">
            <w:pPr>
              <w:jc w:val="left"/>
              <w:rPr>
                <w:rFonts w:ascii="宋体" w:hAnsi="宋体"/>
                <w:snapToGrid w:val="0"/>
                <w:kern w:val="0"/>
              </w:rPr>
            </w:pPr>
          </w:p>
        </w:tc>
        <w:tc>
          <w:tcPr>
            <w:tcW w:w="1134" w:type="dxa"/>
          </w:tcPr>
          <w:p w14:paraId="01C6B362" w14:textId="77777777" w:rsidR="004E0CDA" w:rsidRDefault="004E0CDA" w:rsidP="00095965">
            <w:pPr>
              <w:jc w:val="center"/>
              <w:rPr>
                <w:rFonts w:ascii="宋体" w:hAnsi="宋体"/>
                <w:snapToGrid w:val="0"/>
                <w:kern w:val="0"/>
              </w:rPr>
            </w:pPr>
            <w:r>
              <w:rPr>
                <w:rFonts w:ascii="宋体" w:hAnsi="宋体" w:hint="eastAsia"/>
                <w:snapToGrid w:val="0"/>
                <w:kern w:val="0"/>
              </w:rPr>
              <w:t>Y</w:t>
            </w:r>
          </w:p>
        </w:tc>
        <w:tc>
          <w:tcPr>
            <w:tcW w:w="3119" w:type="dxa"/>
          </w:tcPr>
          <w:p w14:paraId="3EDC74CB" w14:textId="77777777" w:rsidR="004E0CDA" w:rsidRDefault="004E0CDA" w:rsidP="00095965">
            <w:pPr>
              <w:jc w:val="left"/>
              <w:rPr>
                <w:rFonts w:ascii="宋体" w:hAnsi="宋体"/>
                <w:snapToGrid w:val="0"/>
                <w:kern w:val="0"/>
              </w:rPr>
            </w:pPr>
          </w:p>
        </w:tc>
      </w:tr>
      <w:tr w:rsidR="004E0CDA" w14:paraId="256A2071" w14:textId="77777777" w:rsidTr="00095965">
        <w:tc>
          <w:tcPr>
            <w:tcW w:w="1559" w:type="dxa"/>
          </w:tcPr>
          <w:p w14:paraId="0D75D7F3" w14:textId="77777777" w:rsidR="004E0CDA" w:rsidRDefault="004E0CDA" w:rsidP="00095965">
            <w:pPr>
              <w:jc w:val="center"/>
              <w:rPr>
                <w:rFonts w:ascii="宋体" w:hAnsi="宋体"/>
                <w:snapToGrid w:val="0"/>
                <w:kern w:val="0"/>
              </w:rPr>
            </w:pPr>
            <w:r>
              <w:rPr>
                <w:rFonts w:ascii="宋体" w:hAnsi="宋体" w:hint="eastAsia"/>
                <w:snapToGrid w:val="0"/>
                <w:kern w:val="0"/>
              </w:rPr>
              <w:t>放款金额</w:t>
            </w:r>
          </w:p>
        </w:tc>
        <w:tc>
          <w:tcPr>
            <w:tcW w:w="1701" w:type="dxa"/>
          </w:tcPr>
          <w:p w14:paraId="7CEA3348" w14:textId="77777777" w:rsidR="004E0CDA" w:rsidRDefault="004E0CDA" w:rsidP="00095965">
            <w:pPr>
              <w:jc w:val="left"/>
              <w:rPr>
                <w:rFonts w:ascii="宋体" w:hAnsi="宋体"/>
                <w:snapToGrid w:val="0"/>
                <w:kern w:val="0"/>
              </w:rPr>
            </w:pPr>
          </w:p>
        </w:tc>
        <w:tc>
          <w:tcPr>
            <w:tcW w:w="1134" w:type="dxa"/>
          </w:tcPr>
          <w:p w14:paraId="3FBE3F3A" w14:textId="77777777" w:rsidR="004E0CDA" w:rsidRDefault="004E0CDA" w:rsidP="00095965">
            <w:pPr>
              <w:jc w:val="center"/>
              <w:rPr>
                <w:rFonts w:ascii="宋体" w:hAnsi="宋体"/>
                <w:snapToGrid w:val="0"/>
                <w:kern w:val="0"/>
              </w:rPr>
            </w:pPr>
            <w:r>
              <w:rPr>
                <w:rFonts w:ascii="宋体" w:hAnsi="宋体" w:hint="eastAsia"/>
                <w:snapToGrid w:val="0"/>
                <w:kern w:val="0"/>
              </w:rPr>
              <w:t>Y</w:t>
            </w:r>
          </w:p>
        </w:tc>
        <w:tc>
          <w:tcPr>
            <w:tcW w:w="3119" w:type="dxa"/>
          </w:tcPr>
          <w:p w14:paraId="008C6778" w14:textId="77777777" w:rsidR="004E0CDA" w:rsidRDefault="004E0CDA" w:rsidP="00095965">
            <w:pPr>
              <w:jc w:val="left"/>
              <w:rPr>
                <w:rFonts w:ascii="宋体" w:hAnsi="宋体"/>
                <w:snapToGrid w:val="0"/>
                <w:kern w:val="0"/>
              </w:rPr>
            </w:pPr>
          </w:p>
        </w:tc>
      </w:tr>
    </w:tbl>
    <w:p w14:paraId="2A43EA70" w14:textId="77777777" w:rsidR="004E0CDA" w:rsidRPr="00A9755C" w:rsidRDefault="004E0CDA" w:rsidP="004E0CD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A858369" w14:textId="77777777" w:rsidR="004E0CDA" w:rsidRPr="00FE1432" w:rsidRDefault="004E0CDA" w:rsidP="004E0CDA">
      <w:pPr>
        <w:pStyle w:val="6"/>
      </w:pPr>
      <w:r>
        <w:rPr>
          <w:rFonts w:hint="eastAsia"/>
        </w:rPr>
        <w:t>数据</w:t>
      </w:r>
      <w:r>
        <w:t>库表</w:t>
      </w:r>
    </w:p>
    <w:p w14:paraId="7D201EC2" w14:textId="322323A3" w:rsidR="004E0CDA" w:rsidRDefault="00994FE5" w:rsidP="00052773">
      <w:pPr>
        <w:ind w:left="840"/>
      </w:pPr>
      <w:r w:rsidRPr="00994FE5">
        <w:rPr>
          <w:rFonts w:hint="eastAsia"/>
        </w:rPr>
        <w:t>业务申请表</w:t>
      </w:r>
      <w:r>
        <w:rPr>
          <w:rFonts w:hint="eastAsia"/>
        </w:rPr>
        <w:t>（</w:t>
      </w:r>
      <w:r>
        <w:t>微服务）</w:t>
      </w:r>
    </w:p>
    <w:p w14:paraId="393F6A30" w14:textId="77777777" w:rsidR="00994FE5" w:rsidRPr="000E37F4" w:rsidRDefault="00994FE5" w:rsidP="00052773">
      <w:pPr>
        <w:ind w:left="840"/>
      </w:pPr>
    </w:p>
    <w:p w14:paraId="116A4C45" w14:textId="77777777" w:rsidR="003E6020" w:rsidRDefault="003E6020" w:rsidP="003E6020"/>
    <w:p w14:paraId="35FCC09E" w14:textId="77777777" w:rsidR="003E6020" w:rsidRPr="00485DFA" w:rsidRDefault="003E6020" w:rsidP="003E6020"/>
    <w:p w14:paraId="3C76472A" w14:textId="77777777" w:rsidR="003E6020" w:rsidRDefault="003E6020" w:rsidP="003E6020">
      <w:pPr>
        <w:pStyle w:val="4"/>
        <w:ind w:hanging="580"/>
        <w:rPr>
          <w:rFonts w:ascii="黑体" w:hAnsi="黑体"/>
        </w:rPr>
      </w:pPr>
      <w:r>
        <w:rPr>
          <w:rFonts w:ascii="黑体" w:hAnsi="黑体" w:hint="eastAsia"/>
        </w:rPr>
        <w:t>业务</w:t>
      </w:r>
      <w:r>
        <w:rPr>
          <w:rFonts w:ascii="黑体" w:hAnsi="黑体"/>
        </w:rPr>
        <w:t>管理</w:t>
      </w:r>
      <w:r>
        <w:rPr>
          <w:rFonts w:ascii="黑体" w:hAnsi="黑体" w:hint="eastAsia"/>
        </w:rPr>
        <w:t>接口</w:t>
      </w:r>
      <w:r>
        <w:rPr>
          <w:rFonts w:ascii="黑体" w:hAnsi="黑体"/>
        </w:rPr>
        <w:t>服务</w:t>
      </w:r>
    </w:p>
    <w:p w14:paraId="429BB144" w14:textId="43E8E363" w:rsidR="00C93415" w:rsidRPr="0082647F" w:rsidRDefault="00C96BDE" w:rsidP="00C93415">
      <w:pPr>
        <w:pStyle w:val="5"/>
      </w:pPr>
      <w:r>
        <w:rPr>
          <w:rFonts w:hint="eastAsia"/>
        </w:rPr>
        <w:t>分</w:t>
      </w:r>
      <w:r>
        <w:t>页</w:t>
      </w:r>
      <w:r w:rsidR="00C93415">
        <w:t>查询</w:t>
      </w:r>
      <w:r>
        <w:rPr>
          <w:rFonts w:hint="eastAsia"/>
        </w:rPr>
        <w:t>业务</w:t>
      </w:r>
    </w:p>
    <w:p w14:paraId="69EC62DB" w14:textId="77777777" w:rsidR="00C93415" w:rsidRDefault="00C93415" w:rsidP="00C93415">
      <w:pPr>
        <w:pStyle w:val="6"/>
      </w:pPr>
      <w:r>
        <w:rPr>
          <w:rFonts w:hint="eastAsia"/>
        </w:rPr>
        <w:t>功能</w:t>
      </w:r>
      <w:r>
        <w:t>描述</w:t>
      </w:r>
    </w:p>
    <w:p w14:paraId="2C994DA4"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提供给管理人员分页查询业务</w:t>
      </w:r>
      <w:r>
        <w:rPr>
          <w:rFonts w:ascii="宋体" w:hAnsi="宋体" w:hint="eastAsia"/>
          <w:kern w:val="0"/>
          <w:sz w:val="24"/>
          <w:szCs w:val="21"/>
        </w:rPr>
        <w:t>。</w:t>
      </w:r>
    </w:p>
    <w:p w14:paraId="10445D81" w14:textId="77777777" w:rsidR="00C93415" w:rsidRPr="00676A58" w:rsidRDefault="00C93415" w:rsidP="00C93415">
      <w:pPr>
        <w:pStyle w:val="6"/>
      </w:pPr>
      <w:r w:rsidRPr="00676A58">
        <w:rPr>
          <w:rFonts w:hint="eastAsia"/>
        </w:rPr>
        <w:t>处理流程</w:t>
      </w:r>
    </w:p>
    <w:p w14:paraId="29C3D7EF" w14:textId="77777777" w:rsidR="00C93415" w:rsidRDefault="00C93415">
      <w:pPr>
        <w:pStyle w:val="afb"/>
        <w:numPr>
          <w:ilvl w:val="0"/>
          <w:numId w:val="14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59" w:author="wangq" w:date="2017-08-21T17:25:00Z">
          <w:pPr>
            <w:pStyle w:val="afb"/>
            <w:numPr>
              <w:numId w:val="161"/>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传入分页查询条件</w:t>
      </w:r>
    </w:p>
    <w:p w14:paraId="593FBCE5" w14:textId="77777777" w:rsidR="00C93415" w:rsidRPr="00456A4B" w:rsidRDefault="00C93415">
      <w:pPr>
        <w:pStyle w:val="afb"/>
        <w:numPr>
          <w:ilvl w:val="0"/>
          <w:numId w:val="14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60" w:author="wangq" w:date="2017-08-21T17:25:00Z">
          <w:pPr>
            <w:pStyle w:val="afb"/>
            <w:numPr>
              <w:numId w:val="161"/>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返回分页信息</w:t>
      </w:r>
    </w:p>
    <w:p w14:paraId="7D3E8B8F" w14:textId="77777777" w:rsidR="00C93415" w:rsidRPr="00C3467F" w:rsidRDefault="00C93415" w:rsidP="00C93415">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637CDC24"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1B00D25A" w14:textId="77777777" w:rsidTr="004E1359">
        <w:tc>
          <w:tcPr>
            <w:tcW w:w="1559" w:type="dxa"/>
            <w:shd w:val="clear" w:color="auto" w:fill="E0E0E0"/>
          </w:tcPr>
          <w:p w14:paraId="48164032"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8A9A651"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F5E3756"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C7DA3C7"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2D9CA884" w14:textId="77777777" w:rsidTr="004E1359">
        <w:tc>
          <w:tcPr>
            <w:tcW w:w="1559" w:type="dxa"/>
            <w:shd w:val="clear" w:color="auto" w:fill="auto"/>
          </w:tcPr>
          <w:p w14:paraId="09927DFF"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53F8550F"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78E40DD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FF3F8CD" w14:textId="77777777" w:rsidR="00C93415" w:rsidRPr="00736667" w:rsidRDefault="00C93415" w:rsidP="004E1359">
            <w:pPr>
              <w:jc w:val="left"/>
              <w:rPr>
                <w:rFonts w:ascii="宋体" w:hAnsi="宋体"/>
                <w:snapToGrid w:val="0"/>
                <w:kern w:val="0"/>
              </w:rPr>
            </w:pPr>
          </w:p>
        </w:tc>
      </w:tr>
      <w:tr w:rsidR="00C93415" w:rsidRPr="00736667" w14:paraId="5B888534" w14:textId="77777777" w:rsidTr="004E1359">
        <w:tc>
          <w:tcPr>
            <w:tcW w:w="1559" w:type="dxa"/>
            <w:shd w:val="clear" w:color="auto" w:fill="auto"/>
          </w:tcPr>
          <w:p w14:paraId="6DF993D6" w14:textId="77777777" w:rsidR="00C93415" w:rsidRDefault="00C93415" w:rsidP="004E1359">
            <w:pPr>
              <w:jc w:val="left"/>
              <w:rPr>
                <w:rFonts w:ascii="宋体" w:hAnsi="宋体"/>
                <w:snapToGrid w:val="0"/>
                <w:kern w:val="0"/>
              </w:rPr>
            </w:pPr>
            <w:r>
              <w:rPr>
                <w:rFonts w:ascii="宋体" w:hAnsi="宋体" w:hint="eastAsia"/>
                <w:snapToGrid w:val="0"/>
                <w:kern w:val="0"/>
              </w:rPr>
              <w:t>姓名</w:t>
            </w:r>
          </w:p>
        </w:tc>
        <w:tc>
          <w:tcPr>
            <w:tcW w:w="1701" w:type="dxa"/>
            <w:shd w:val="clear" w:color="auto" w:fill="auto"/>
          </w:tcPr>
          <w:p w14:paraId="1AA96850" w14:textId="77777777" w:rsidR="00C93415" w:rsidRDefault="00C93415" w:rsidP="004E1359">
            <w:pPr>
              <w:jc w:val="left"/>
              <w:rPr>
                <w:rFonts w:ascii="宋体" w:hAnsi="宋体"/>
                <w:snapToGrid w:val="0"/>
                <w:kern w:val="0"/>
              </w:rPr>
            </w:pPr>
            <w:r w:rsidRPr="00B0462F">
              <w:rPr>
                <w:rFonts w:ascii="宋体" w:hAnsi="宋体"/>
                <w:snapToGrid w:val="0"/>
                <w:kern w:val="0"/>
              </w:rPr>
              <w:t>CUST_NAME</w:t>
            </w:r>
          </w:p>
        </w:tc>
        <w:tc>
          <w:tcPr>
            <w:tcW w:w="1134" w:type="dxa"/>
            <w:shd w:val="clear" w:color="auto" w:fill="auto"/>
          </w:tcPr>
          <w:p w14:paraId="70138A5E"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38B03907" w14:textId="77777777" w:rsidR="00C93415" w:rsidRPr="00736667" w:rsidRDefault="00C93415" w:rsidP="004E1359">
            <w:pPr>
              <w:jc w:val="left"/>
              <w:rPr>
                <w:rFonts w:ascii="宋体" w:hAnsi="宋体"/>
                <w:snapToGrid w:val="0"/>
                <w:kern w:val="0"/>
              </w:rPr>
            </w:pPr>
          </w:p>
        </w:tc>
      </w:tr>
      <w:tr w:rsidR="00C93415" w:rsidRPr="00736667" w14:paraId="354E6A6D" w14:textId="77777777" w:rsidTr="004E1359">
        <w:tc>
          <w:tcPr>
            <w:tcW w:w="1559" w:type="dxa"/>
            <w:shd w:val="clear" w:color="auto" w:fill="auto"/>
          </w:tcPr>
          <w:p w14:paraId="1F6AF68E" w14:textId="77777777" w:rsidR="00C93415" w:rsidRDefault="00C93415" w:rsidP="004E1359">
            <w:pPr>
              <w:jc w:val="left"/>
              <w:rPr>
                <w:rFonts w:ascii="宋体" w:hAnsi="宋体"/>
                <w:snapToGrid w:val="0"/>
                <w:kern w:val="0"/>
              </w:rPr>
            </w:pPr>
            <w:r>
              <w:rPr>
                <w:rFonts w:ascii="宋体" w:hAnsi="宋体" w:hint="eastAsia"/>
                <w:snapToGrid w:val="0"/>
                <w:kern w:val="0"/>
              </w:rPr>
              <w:t>身份证</w:t>
            </w:r>
          </w:p>
        </w:tc>
        <w:tc>
          <w:tcPr>
            <w:tcW w:w="1701" w:type="dxa"/>
            <w:shd w:val="clear" w:color="auto" w:fill="auto"/>
          </w:tcPr>
          <w:p w14:paraId="6581772E" w14:textId="77777777" w:rsidR="00C93415" w:rsidRDefault="00C93415" w:rsidP="004E1359">
            <w:pPr>
              <w:jc w:val="left"/>
              <w:rPr>
                <w:rFonts w:ascii="宋体" w:hAnsi="宋体"/>
                <w:snapToGrid w:val="0"/>
                <w:kern w:val="0"/>
              </w:rPr>
            </w:pPr>
            <w:r w:rsidRPr="00B0462F">
              <w:rPr>
                <w:rFonts w:ascii="宋体" w:hAnsi="宋体"/>
                <w:snapToGrid w:val="0"/>
                <w:kern w:val="0"/>
              </w:rPr>
              <w:t>ID_CARD_NO</w:t>
            </w:r>
          </w:p>
        </w:tc>
        <w:tc>
          <w:tcPr>
            <w:tcW w:w="1134" w:type="dxa"/>
            <w:shd w:val="clear" w:color="auto" w:fill="auto"/>
          </w:tcPr>
          <w:p w14:paraId="32C6187F"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74A6927B" w14:textId="77777777" w:rsidR="00C93415" w:rsidRPr="00736667" w:rsidRDefault="00C93415" w:rsidP="004E1359">
            <w:pPr>
              <w:jc w:val="left"/>
              <w:rPr>
                <w:rFonts w:ascii="宋体" w:hAnsi="宋体"/>
                <w:snapToGrid w:val="0"/>
                <w:kern w:val="0"/>
              </w:rPr>
            </w:pPr>
          </w:p>
        </w:tc>
      </w:tr>
      <w:tr w:rsidR="00C93415" w:rsidRPr="00736667" w14:paraId="1D3BD0F4" w14:textId="77777777" w:rsidTr="004E1359">
        <w:tc>
          <w:tcPr>
            <w:tcW w:w="1559" w:type="dxa"/>
            <w:shd w:val="clear" w:color="auto" w:fill="auto"/>
          </w:tcPr>
          <w:p w14:paraId="1C55A740" w14:textId="77777777" w:rsidR="00C93415" w:rsidRDefault="00C93415" w:rsidP="004E1359">
            <w:pPr>
              <w:jc w:val="left"/>
              <w:rPr>
                <w:rFonts w:ascii="宋体" w:hAnsi="宋体"/>
                <w:snapToGrid w:val="0"/>
                <w:kern w:val="0"/>
              </w:rPr>
            </w:pPr>
            <w:r>
              <w:rPr>
                <w:rFonts w:ascii="宋体" w:hAnsi="宋体" w:hint="eastAsia"/>
                <w:snapToGrid w:val="0"/>
                <w:kern w:val="0"/>
              </w:rPr>
              <w:t>业务状态</w:t>
            </w:r>
          </w:p>
        </w:tc>
        <w:tc>
          <w:tcPr>
            <w:tcW w:w="1701" w:type="dxa"/>
            <w:shd w:val="clear" w:color="auto" w:fill="auto"/>
          </w:tcPr>
          <w:p w14:paraId="1CFDF8F3" w14:textId="77777777" w:rsidR="00C93415" w:rsidRDefault="00C93415" w:rsidP="004E1359">
            <w:pPr>
              <w:jc w:val="left"/>
              <w:rPr>
                <w:rFonts w:ascii="宋体" w:hAnsi="宋体"/>
                <w:snapToGrid w:val="0"/>
                <w:kern w:val="0"/>
              </w:rPr>
            </w:pPr>
            <w:r w:rsidRPr="00B0462F">
              <w:rPr>
                <w:rFonts w:ascii="宋体" w:hAnsi="宋体"/>
                <w:snapToGrid w:val="0"/>
                <w:kern w:val="0"/>
              </w:rPr>
              <w:t>BUSS_STATUS</w:t>
            </w:r>
          </w:p>
        </w:tc>
        <w:tc>
          <w:tcPr>
            <w:tcW w:w="1134" w:type="dxa"/>
            <w:shd w:val="clear" w:color="auto" w:fill="auto"/>
          </w:tcPr>
          <w:p w14:paraId="56444CAE"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153E9737" w14:textId="77777777" w:rsidR="00C93415" w:rsidRPr="00736667" w:rsidRDefault="00C93415" w:rsidP="004E1359">
            <w:pPr>
              <w:jc w:val="left"/>
              <w:rPr>
                <w:rFonts w:ascii="宋体" w:hAnsi="宋体"/>
                <w:snapToGrid w:val="0"/>
                <w:kern w:val="0"/>
              </w:rPr>
            </w:pPr>
          </w:p>
        </w:tc>
      </w:tr>
      <w:tr w:rsidR="00C93415" w:rsidRPr="00736667" w14:paraId="7C5BD7B4" w14:textId="77777777" w:rsidTr="004E1359">
        <w:tc>
          <w:tcPr>
            <w:tcW w:w="1559" w:type="dxa"/>
            <w:shd w:val="clear" w:color="auto" w:fill="auto"/>
          </w:tcPr>
          <w:p w14:paraId="1ACBEE6B" w14:textId="77777777" w:rsidR="00C93415" w:rsidRDefault="00C93415" w:rsidP="004E1359">
            <w:pPr>
              <w:jc w:val="left"/>
              <w:rPr>
                <w:rFonts w:ascii="宋体" w:hAnsi="宋体"/>
                <w:snapToGrid w:val="0"/>
                <w:kern w:val="0"/>
              </w:rPr>
            </w:pPr>
            <w:r w:rsidRPr="006E5E43">
              <w:rPr>
                <w:rFonts w:hint="eastAsia"/>
              </w:rPr>
              <w:t>每页行数</w:t>
            </w:r>
          </w:p>
        </w:tc>
        <w:tc>
          <w:tcPr>
            <w:tcW w:w="1701" w:type="dxa"/>
            <w:shd w:val="clear" w:color="auto" w:fill="auto"/>
          </w:tcPr>
          <w:p w14:paraId="1C86472E" w14:textId="77777777" w:rsidR="00C93415" w:rsidRPr="008040ED" w:rsidRDefault="00C93415" w:rsidP="004E1359">
            <w:pPr>
              <w:jc w:val="left"/>
              <w:rPr>
                <w:rFonts w:ascii="宋体" w:hAnsi="宋体"/>
                <w:snapToGrid w:val="0"/>
                <w:kern w:val="0"/>
              </w:rPr>
            </w:pPr>
            <w:r w:rsidRPr="008040ED">
              <w:rPr>
                <w:rFonts w:hint="eastAsia"/>
              </w:rPr>
              <w:t>rows</w:t>
            </w:r>
          </w:p>
        </w:tc>
        <w:tc>
          <w:tcPr>
            <w:tcW w:w="1134" w:type="dxa"/>
            <w:shd w:val="clear" w:color="auto" w:fill="auto"/>
          </w:tcPr>
          <w:p w14:paraId="66656E0D" w14:textId="77777777" w:rsidR="00C93415" w:rsidRPr="008040ED" w:rsidRDefault="00C93415" w:rsidP="004E1359">
            <w:pPr>
              <w:jc w:val="left"/>
              <w:rPr>
                <w:rFonts w:ascii="宋体" w:hAnsi="宋体"/>
                <w:snapToGrid w:val="0"/>
                <w:kern w:val="0"/>
              </w:rPr>
            </w:pPr>
            <w:r w:rsidRPr="008040ED">
              <w:rPr>
                <w:rFonts w:hint="eastAsia"/>
              </w:rPr>
              <w:t>Y</w:t>
            </w:r>
          </w:p>
        </w:tc>
        <w:tc>
          <w:tcPr>
            <w:tcW w:w="3119" w:type="dxa"/>
            <w:shd w:val="clear" w:color="auto" w:fill="auto"/>
          </w:tcPr>
          <w:p w14:paraId="5C3BC75B" w14:textId="77777777" w:rsidR="00C93415" w:rsidRPr="008040ED" w:rsidRDefault="00C93415" w:rsidP="004E1359">
            <w:pPr>
              <w:jc w:val="left"/>
              <w:rPr>
                <w:rFonts w:ascii="宋体" w:hAnsi="宋体"/>
                <w:snapToGrid w:val="0"/>
                <w:kern w:val="0"/>
              </w:rPr>
            </w:pPr>
          </w:p>
        </w:tc>
      </w:tr>
      <w:tr w:rsidR="00C93415" w:rsidRPr="00736667" w14:paraId="590A6265" w14:textId="77777777" w:rsidTr="004E1359">
        <w:tc>
          <w:tcPr>
            <w:tcW w:w="1559" w:type="dxa"/>
            <w:shd w:val="clear" w:color="auto" w:fill="auto"/>
          </w:tcPr>
          <w:p w14:paraId="6A6F18F0" w14:textId="77777777" w:rsidR="00C93415" w:rsidRDefault="00C93415" w:rsidP="004E1359">
            <w:pPr>
              <w:jc w:val="left"/>
              <w:rPr>
                <w:rFonts w:ascii="宋体" w:hAnsi="宋体"/>
                <w:snapToGrid w:val="0"/>
                <w:kern w:val="0"/>
              </w:rPr>
            </w:pPr>
            <w:r w:rsidRPr="006E5E43">
              <w:rPr>
                <w:rFonts w:hint="eastAsia"/>
              </w:rPr>
              <w:t>起始条数</w:t>
            </w:r>
          </w:p>
        </w:tc>
        <w:tc>
          <w:tcPr>
            <w:tcW w:w="1701" w:type="dxa"/>
            <w:shd w:val="clear" w:color="auto" w:fill="auto"/>
          </w:tcPr>
          <w:p w14:paraId="431C9577" w14:textId="77777777" w:rsidR="00C93415" w:rsidRPr="008040ED" w:rsidRDefault="00C93415" w:rsidP="004E1359">
            <w:pPr>
              <w:jc w:val="left"/>
              <w:rPr>
                <w:rFonts w:ascii="宋体" w:hAnsi="宋体"/>
                <w:snapToGrid w:val="0"/>
                <w:kern w:val="0"/>
              </w:rPr>
            </w:pPr>
            <w:r w:rsidRPr="008040ED">
              <w:rPr>
                <w:rFonts w:hint="eastAsia"/>
              </w:rPr>
              <w:t>start</w:t>
            </w:r>
          </w:p>
        </w:tc>
        <w:tc>
          <w:tcPr>
            <w:tcW w:w="1134" w:type="dxa"/>
            <w:shd w:val="clear" w:color="auto" w:fill="auto"/>
          </w:tcPr>
          <w:p w14:paraId="3A9ECDBF" w14:textId="77777777" w:rsidR="00C93415" w:rsidRPr="008040ED" w:rsidRDefault="00C93415" w:rsidP="004E1359">
            <w:pPr>
              <w:jc w:val="left"/>
              <w:rPr>
                <w:rFonts w:ascii="宋体" w:hAnsi="宋体"/>
                <w:snapToGrid w:val="0"/>
                <w:kern w:val="0"/>
              </w:rPr>
            </w:pPr>
            <w:r w:rsidRPr="008040ED">
              <w:rPr>
                <w:rFonts w:hint="eastAsia"/>
              </w:rPr>
              <w:t>y</w:t>
            </w:r>
          </w:p>
        </w:tc>
        <w:tc>
          <w:tcPr>
            <w:tcW w:w="3119" w:type="dxa"/>
            <w:shd w:val="clear" w:color="auto" w:fill="auto"/>
          </w:tcPr>
          <w:p w14:paraId="7947F838" w14:textId="77777777" w:rsidR="00C93415" w:rsidRPr="008040ED" w:rsidRDefault="00C93415" w:rsidP="004E1359">
            <w:pPr>
              <w:jc w:val="left"/>
              <w:rPr>
                <w:rFonts w:ascii="宋体" w:hAnsi="宋体"/>
                <w:snapToGrid w:val="0"/>
                <w:kern w:val="0"/>
              </w:rPr>
            </w:pPr>
          </w:p>
        </w:tc>
      </w:tr>
    </w:tbl>
    <w:p w14:paraId="7E6DA5D0"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4F7F16B2" w14:textId="77777777" w:rsidR="00C93415" w:rsidRPr="00C56A4E" w:rsidRDefault="00C93415" w:rsidP="00C93415"/>
    <w:p w14:paraId="59968780" w14:textId="77777777" w:rsidR="00C93415" w:rsidRDefault="00C93415" w:rsidP="00C93415">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5F23A94" w14:textId="77777777" w:rsidTr="004E1359">
        <w:tc>
          <w:tcPr>
            <w:tcW w:w="1559" w:type="dxa"/>
            <w:shd w:val="clear" w:color="auto" w:fill="E0E0E0"/>
          </w:tcPr>
          <w:p w14:paraId="7ED9155C"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69155EC9"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3E2224D"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54AE9A5"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9D3ABEA" w14:textId="77777777" w:rsidTr="004E1359">
        <w:tc>
          <w:tcPr>
            <w:tcW w:w="1559" w:type="dxa"/>
            <w:shd w:val="clear" w:color="auto" w:fill="auto"/>
          </w:tcPr>
          <w:p w14:paraId="18BE1F3A" w14:textId="77777777" w:rsidR="00C93415" w:rsidRPr="00736667" w:rsidRDefault="00C93415" w:rsidP="004E1359">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状态</w:t>
            </w:r>
          </w:p>
        </w:tc>
        <w:tc>
          <w:tcPr>
            <w:tcW w:w="1701" w:type="dxa"/>
            <w:shd w:val="clear" w:color="auto" w:fill="auto"/>
          </w:tcPr>
          <w:p w14:paraId="50C0B748" w14:textId="77777777" w:rsidR="00C93415" w:rsidRPr="00736667" w:rsidRDefault="00C93415" w:rsidP="004E1359">
            <w:pPr>
              <w:jc w:val="left"/>
              <w:rPr>
                <w:rFonts w:ascii="宋体" w:hAnsi="宋体"/>
                <w:snapToGrid w:val="0"/>
                <w:kern w:val="0"/>
              </w:rPr>
            </w:pPr>
            <w:r w:rsidRPr="00B0462F">
              <w:rPr>
                <w:rFonts w:ascii="宋体" w:hAnsi="宋体"/>
                <w:snapToGrid w:val="0"/>
                <w:kern w:val="0"/>
              </w:rPr>
              <w:t>BUSS_STATUS</w:t>
            </w:r>
            <w:r>
              <w:rPr>
                <w:rFonts w:ascii="宋体" w:hAnsi="宋体"/>
                <w:snapToGrid w:val="0"/>
                <w:kern w:val="0"/>
              </w:rPr>
              <w:t>NAME</w:t>
            </w:r>
          </w:p>
        </w:tc>
        <w:tc>
          <w:tcPr>
            <w:tcW w:w="1134" w:type="dxa"/>
            <w:shd w:val="clear" w:color="auto" w:fill="auto"/>
          </w:tcPr>
          <w:p w14:paraId="0C441C60"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C0152D6" w14:textId="77777777" w:rsidR="00C93415" w:rsidRPr="00736667" w:rsidRDefault="00C93415" w:rsidP="004E1359">
            <w:pPr>
              <w:jc w:val="left"/>
              <w:rPr>
                <w:rFonts w:ascii="宋体" w:hAnsi="宋体"/>
                <w:snapToGrid w:val="0"/>
                <w:kern w:val="0"/>
              </w:rPr>
            </w:pPr>
          </w:p>
        </w:tc>
      </w:tr>
      <w:tr w:rsidR="00C93415" w:rsidRPr="00736667" w14:paraId="7475A4E2" w14:textId="77777777" w:rsidTr="004E1359">
        <w:tc>
          <w:tcPr>
            <w:tcW w:w="1559" w:type="dxa"/>
            <w:shd w:val="clear" w:color="auto" w:fill="auto"/>
          </w:tcPr>
          <w:p w14:paraId="5877177C" w14:textId="77777777" w:rsidR="00C93415" w:rsidRPr="00736667" w:rsidRDefault="00C93415" w:rsidP="004E1359">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方名称</w:t>
            </w:r>
          </w:p>
        </w:tc>
        <w:tc>
          <w:tcPr>
            <w:tcW w:w="1701" w:type="dxa"/>
            <w:shd w:val="clear" w:color="auto" w:fill="auto"/>
          </w:tcPr>
          <w:p w14:paraId="6BCCC3F7" w14:textId="77777777" w:rsidR="00C93415" w:rsidRPr="00736667" w:rsidRDefault="00C93415" w:rsidP="004E1359">
            <w:pPr>
              <w:jc w:val="left"/>
              <w:rPr>
                <w:rFonts w:ascii="宋体" w:hAnsi="宋体"/>
                <w:snapToGrid w:val="0"/>
                <w:kern w:val="0"/>
              </w:rPr>
            </w:pPr>
            <w:r w:rsidRPr="005F23CC">
              <w:rPr>
                <w:rFonts w:ascii="宋体" w:hAnsi="宋体"/>
                <w:snapToGrid w:val="0"/>
                <w:kern w:val="0"/>
              </w:rPr>
              <w:t>COMPANY_USER</w:t>
            </w:r>
          </w:p>
        </w:tc>
        <w:tc>
          <w:tcPr>
            <w:tcW w:w="1134" w:type="dxa"/>
            <w:shd w:val="clear" w:color="auto" w:fill="auto"/>
          </w:tcPr>
          <w:p w14:paraId="2986C55B"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24DF9D1" w14:textId="77777777" w:rsidR="00C93415" w:rsidRPr="00736667" w:rsidRDefault="00C93415" w:rsidP="004E1359">
            <w:pPr>
              <w:jc w:val="left"/>
              <w:rPr>
                <w:rFonts w:ascii="宋体" w:hAnsi="宋体"/>
                <w:snapToGrid w:val="0"/>
                <w:kern w:val="0"/>
              </w:rPr>
            </w:pPr>
          </w:p>
        </w:tc>
      </w:tr>
      <w:tr w:rsidR="00C93415" w:rsidRPr="00736667" w14:paraId="2ACE6A84" w14:textId="77777777" w:rsidTr="004E1359">
        <w:tc>
          <w:tcPr>
            <w:tcW w:w="1559" w:type="dxa"/>
            <w:shd w:val="clear" w:color="auto" w:fill="auto"/>
          </w:tcPr>
          <w:p w14:paraId="604369C3" w14:textId="77777777" w:rsidR="00C93415" w:rsidRDefault="00C93415" w:rsidP="004E1359">
            <w:pPr>
              <w:jc w:val="left"/>
              <w:rPr>
                <w:rFonts w:ascii="宋体" w:hAnsi="宋体"/>
                <w:snapToGrid w:val="0"/>
                <w:kern w:val="0"/>
              </w:rPr>
            </w:pPr>
            <w:r>
              <w:rPr>
                <w:rFonts w:ascii="宋体" w:hAnsi="宋体" w:hint="eastAsia"/>
                <w:snapToGrid w:val="0"/>
                <w:kern w:val="0"/>
              </w:rPr>
              <w:t>产品首次</w:t>
            </w:r>
            <w:r>
              <w:rPr>
                <w:rFonts w:ascii="宋体" w:hAnsi="宋体"/>
                <w:snapToGrid w:val="0"/>
                <w:kern w:val="0"/>
              </w:rPr>
              <w:t>申请名称</w:t>
            </w:r>
          </w:p>
        </w:tc>
        <w:tc>
          <w:tcPr>
            <w:tcW w:w="1701" w:type="dxa"/>
            <w:shd w:val="clear" w:color="auto" w:fill="auto"/>
          </w:tcPr>
          <w:p w14:paraId="153D3AD4" w14:textId="77777777" w:rsidR="00C93415" w:rsidRPr="00736667" w:rsidRDefault="00C93415" w:rsidP="004E1359">
            <w:pPr>
              <w:jc w:val="left"/>
              <w:rPr>
                <w:rFonts w:ascii="宋体" w:hAnsi="宋体"/>
                <w:snapToGrid w:val="0"/>
                <w:kern w:val="0"/>
              </w:rPr>
            </w:pPr>
            <w:r w:rsidRPr="005F23CC">
              <w:rPr>
                <w:rFonts w:ascii="宋体" w:hAnsi="宋体"/>
                <w:snapToGrid w:val="0"/>
                <w:kern w:val="0"/>
              </w:rPr>
              <w:t>COMPANY_USER</w:t>
            </w:r>
          </w:p>
        </w:tc>
        <w:tc>
          <w:tcPr>
            <w:tcW w:w="1134" w:type="dxa"/>
            <w:shd w:val="clear" w:color="auto" w:fill="auto"/>
          </w:tcPr>
          <w:p w14:paraId="69069A7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D6019E6" w14:textId="77777777" w:rsidR="00C93415" w:rsidRPr="00736667" w:rsidRDefault="00C93415" w:rsidP="004E1359">
            <w:pPr>
              <w:jc w:val="left"/>
              <w:rPr>
                <w:rFonts w:ascii="宋体" w:hAnsi="宋体"/>
                <w:snapToGrid w:val="0"/>
                <w:kern w:val="0"/>
              </w:rPr>
            </w:pPr>
          </w:p>
        </w:tc>
      </w:tr>
      <w:tr w:rsidR="00C93415" w:rsidRPr="00736667" w14:paraId="5D414C5C" w14:textId="77777777" w:rsidTr="004E1359">
        <w:tc>
          <w:tcPr>
            <w:tcW w:w="1559" w:type="dxa"/>
            <w:shd w:val="clear" w:color="auto" w:fill="auto"/>
          </w:tcPr>
          <w:p w14:paraId="4BD91B40" w14:textId="77777777" w:rsidR="00C93415" w:rsidRDefault="00C93415" w:rsidP="004E1359">
            <w:pPr>
              <w:jc w:val="left"/>
              <w:rPr>
                <w:rFonts w:ascii="宋体" w:hAnsi="宋体"/>
                <w:snapToGrid w:val="0"/>
                <w:kern w:val="0"/>
              </w:rPr>
            </w:pPr>
            <w:r>
              <w:rPr>
                <w:rFonts w:ascii="宋体" w:hAnsi="宋体" w:hint="eastAsia"/>
                <w:snapToGrid w:val="0"/>
                <w:kern w:val="0"/>
              </w:rPr>
              <w:t>借款</w:t>
            </w:r>
            <w:r>
              <w:rPr>
                <w:rFonts w:ascii="宋体" w:hAnsi="宋体"/>
                <w:snapToGrid w:val="0"/>
                <w:kern w:val="0"/>
              </w:rPr>
              <w:t>金额</w:t>
            </w:r>
          </w:p>
        </w:tc>
        <w:tc>
          <w:tcPr>
            <w:tcW w:w="1701" w:type="dxa"/>
            <w:shd w:val="clear" w:color="auto" w:fill="auto"/>
          </w:tcPr>
          <w:p w14:paraId="62F74329" w14:textId="77777777" w:rsidR="00C93415" w:rsidRDefault="00C93415" w:rsidP="004E1359">
            <w:pPr>
              <w:jc w:val="left"/>
              <w:rPr>
                <w:rFonts w:ascii="宋体" w:hAnsi="宋体"/>
                <w:snapToGrid w:val="0"/>
                <w:kern w:val="0"/>
              </w:rPr>
            </w:pPr>
            <w:r w:rsidRPr="00385102">
              <w:rPr>
                <w:rFonts w:ascii="宋体" w:hAnsi="宋体"/>
                <w:snapToGrid w:val="0"/>
                <w:kern w:val="0"/>
              </w:rPr>
              <w:t>LOANS_AMT</w:t>
            </w:r>
          </w:p>
        </w:tc>
        <w:tc>
          <w:tcPr>
            <w:tcW w:w="1134" w:type="dxa"/>
            <w:shd w:val="clear" w:color="auto" w:fill="auto"/>
          </w:tcPr>
          <w:p w14:paraId="42D85EBA"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01B6CF74" w14:textId="77777777" w:rsidR="00C93415" w:rsidRPr="00736667" w:rsidRDefault="00C93415" w:rsidP="004E1359">
            <w:pPr>
              <w:jc w:val="left"/>
              <w:rPr>
                <w:rFonts w:ascii="宋体" w:hAnsi="宋体"/>
                <w:snapToGrid w:val="0"/>
                <w:kern w:val="0"/>
              </w:rPr>
            </w:pPr>
          </w:p>
        </w:tc>
      </w:tr>
      <w:tr w:rsidR="00C93415" w:rsidRPr="00736667" w14:paraId="360176DA" w14:textId="77777777" w:rsidTr="004E1359">
        <w:tc>
          <w:tcPr>
            <w:tcW w:w="1559" w:type="dxa"/>
            <w:shd w:val="clear" w:color="auto" w:fill="auto"/>
          </w:tcPr>
          <w:p w14:paraId="2D1B609C" w14:textId="77777777" w:rsidR="00C93415" w:rsidRDefault="00C93415" w:rsidP="004E1359">
            <w:pPr>
              <w:jc w:val="left"/>
              <w:rPr>
                <w:rFonts w:ascii="宋体" w:hAnsi="宋体"/>
                <w:snapToGrid w:val="0"/>
                <w:kern w:val="0"/>
              </w:rPr>
            </w:pPr>
            <w:r>
              <w:rPr>
                <w:rFonts w:ascii="宋体" w:hAnsi="宋体" w:hint="eastAsia"/>
                <w:snapToGrid w:val="0"/>
                <w:kern w:val="0"/>
              </w:rPr>
              <w:t>借款</w:t>
            </w:r>
            <w:r>
              <w:rPr>
                <w:rFonts w:ascii="宋体" w:hAnsi="宋体"/>
                <w:snapToGrid w:val="0"/>
                <w:kern w:val="0"/>
              </w:rPr>
              <w:t>期限</w:t>
            </w:r>
          </w:p>
        </w:tc>
        <w:tc>
          <w:tcPr>
            <w:tcW w:w="1701" w:type="dxa"/>
            <w:shd w:val="clear" w:color="auto" w:fill="auto"/>
          </w:tcPr>
          <w:p w14:paraId="0E55FC78" w14:textId="77777777" w:rsidR="00C93415" w:rsidRDefault="00C93415" w:rsidP="004E1359">
            <w:pPr>
              <w:jc w:val="left"/>
              <w:rPr>
                <w:rFonts w:ascii="宋体" w:hAnsi="宋体"/>
                <w:snapToGrid w:val="0"/>
                <w:kern w:val="0"/>
              </w:rPr>
            </w:pPr>
            <w:r w:rsidRPr="00385102">
              <w:rPr>
                <w:rFonts w:ascii="宋体" w:hAnsi="宋体"/>
                <w:snapToGrid w:val="0"/>
                <w:kern w:val="0"/>
              </w:rPr>
              <w:t>LOANS_AMT</w:t>
            </w:r>
          </w:p>
        </w:tc>
        <w:tc>
          <w:tcPr>
            <w:tcW w:w="1134" w:type="dxa"/>
            <w:shd w:val="clear" w:color="auto" w:fill="auto"/>
          </w:tcPr>
          <w:p w14:paraId="13C33920"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3733693" w14:textId="77777777" w:rsidR="00C93415" w:rsidRPr="00736667" w:rsidRDefault="00C93415" w:rsidP="004E1359">
            <w:pPr>
              <w:jc w:val="left"/>
              <w:rPr>
                <w:rFonts w:ascii="宋体" w:hAnsi="宋体"/>
                <w:snapToGrid w:val="0"/>
                <w:kern w:val="0"/>
              </w:rPr>
            </w:pPr>
          </w:p>
        </w:tc>
      </w:tr>
      <w:tr w:rsidR="00C93415" w:rsidRPr="00736667" w14:paraId="71DD6DC5" w14:textId="77777777" w:rsidTr="004E1359">
        <w:tc>
          <w:tcPr>
            <w:tcW w:w="1559" w:type="dxa"/>
            <w:shd w:val="clear" w:color="auto" w:fill="auto"/>
          </w:tcPr>
          <w:p w14:paraId="71394DAD" w14:textId="77777777" w:rsidR="00C93415" w:rsidRDefault="00C93415" w:rsidP="004E1359">
            <w:pPr>
              <w:jc w:val="left"/>
              <w:rPr>
                <w:rFonts w:ascii="宋体" w:hAnsi="宋体"/>
                <w:snapToGrid w:val="0"/>
                <w:kern w:val="0"/>
              </w:rPr>
            </w:pPr>
            <w:r>
              <w:rPr>
                <w:rFonts w:ascii="宋体" w:hAnsi="宋体" w:hint="eastAsia"/>
                <w:snapToGrid w:val="0"/>
                <w:kern w:val="0"/>
              </w:rPr>
              <w:t>借款</w:t>
            </w:r>
            <w:r>
              <w:rPr>
                <w:rFonts w:ascii="宋体" w:hAnsi="宋体"/>
                <w:snapToGrid w:val="0"/>
                <w:kern w:val="0"/>
              </w:rPr>
              <w:t>利率</w:t>
            </w:r>
          </w:p>
        </w:tc>
        <w:tc>
          <w:tcPr>
            <w:tcW w:w="1701" w:type="dxa"/>
            <w:shd w:val="clear" w:color="auto" w:fill="auto"/>
          </w:tcPr>
          <w:p w14:paraId="3E65E6CD" w14:textId="77777777" w:rsidR="00C93415" w:rsidRDefault="00C93415" w:rsidP="004E1359">
            <w:pPr>
              <w:jc w:val="left"/>
              <w:rPr>
                <w:rFonts w:ascii="宋体" w:hAnsi="宋体"/>
                <w:snapToGrid w:val="0"/>
                <w:kern w:val="0"/>
              </w:rPr>
            </w:pPr>
            <w:r w:rsidRPr="00385102">
              <w:rPr>
                <w:rFonts w:ascii="宋体" w:hAnsi="宋体"/>
                <w:snapToGrid w:val="0"/>
                <w:kern w:val="0"/>
              </w:rPr>
              <w:t>LOANS_AMT</w:t>
            </w:r>
          </w:p>
        </w:tc>
        <w:tc>
          <w:tcPr>
            <w:tcW w:w="1134" w:type="dxa"/>
            <w:shd w:val="clear" w:color="auto" w:fill="auto"/>
          </w:tcPr>
          <w:p w14:paraId="6654112D"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223C8DC" w14:textId="77777777" w:rsidR="00C93415" w:rsidRPr="00736667" w:rsidRDefault="00C93415" w:rsidP="004E1359">
            <w:pPr>
              <w:jc w:val="left"/>
              <w:rPr>
                <w:rFonts w:ascii="宋体" w:hAnsi="宋体"/>
                <w:snapToGrid w:val="0"/>
                <w:kern w:val="0"/>
              </w:rPr>
            </w:pPr>
          </w:p>
        </w:tc>
      </w:tr>
      <w:tr w:rsidR="00C93415" w:rsidRPr="00736667" w14:paraId="790F71A5" w14:textId="77777777" w:rsidTr="004E1359">
        <w:tc>
          <w:tcPr>
            <w:tcW w:w="1559" w:type="dxa"/>
            <w:shd w:val="clear" w:color="auto" w:fill="auto"/>
          </w:tcPr>
          <w:p w14:paraId="56C91434" w14:textId="77777777" w:rsidR="00C93415" w:rsidRDefault="00C93415" w:rsidP="004E1359">
            <w:pPr>
              <w:jc w:val="left"/>
              <w:rPr>
                <w:rFonts w:ascii="宋体" w:hAnsi="宋体"/>
                <w:snapToGrid w:val="0"/>
                <w:kern w:val="0"/>
              </w:rPr>
            </w:pPr>
            <w:r>
              <w:rPr>
                <w:rFonts w:ascii="宋体" w:hAnsi="宋体" w:hint="eastAsia"/>
                <w:snapToGrid w:val="0"/>
                <w:kern w:val="0"/>
              </w:rPr>
              <w:t>还款</w:t>
            </w:r>
            <w:r>
              <w:rPr>
                <w:rFonts w:ascii="宋体" w:hAnsi="宋体"/>
                <w:snapToGrid w:val="0"/>
                <w:kern w:val="0"/>
              </w:rPr>
              <w:t>方式</w:t>
            </w:r>
          </w:p>
        </w:tc>
        <w:tc>
          <w:tcPr>
            <w:tcW w:w="1701" w:type="dxa"/>
            <w:shd w:val="clear" w:color="auto" w:fill="auto"/>
          </w:tcPr>
          <w:p w14:paraId="7B18EF9F" w14:textId="77777777" w:rsidR="00C93415" w:rsidRDefault="00C93415" w:rsidP="004E1359">
            <w:pPr>
              <w:jc w:val="left"/>
              <w:rPr>
                <w:rFonts w:ascii="宋体" w:hAnsi="宋体"/>
                <w:snapToGrid w:val="0"/>
                <w:kern w:val="0"/>
              </w:rPr>
            </w:pPr>
            <w:r w:rsidRPr="00385102">
              <w:rPr>
                <w:rFonts w:ascii="宋体" w:hAnsi="宋体"/>
                <w:snapToGrid w:val="0"/>
                <w:kern w:val="0"/>
              </w:rPr>
              <w:t>REPAYMENT_TYPE</w:t>
            </w:r>
            <w:r>
              <w:rPr>
                <w:rFonts w:ascii="宋体" w:hAnsi="宋体"/>
                <w:snapToGrid w:val="0"/>
                <w:kern w:val="0"/>
              </w:rPr>
              <w:t>NAME</w:t>
            </w:r>
          </w:p>
        </w:tc>
        <w:tc>
          <w:tcPr>
            <w:tcW w:w="1134" w:type="dxa"/>
            <w:shd w:val="clear" w:color="auto" w:fill="auto"/>
          </w:tcPr>
          <w:p w14:paraId="06AD93B6"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C0864CA" w14:textId="77777777" w:rsidR="00C93415" w:rsidRPr="00736667" w:rsidRDefault="00C93415" w:rsidP="004E1359">
            <w:pPr>
              <w:jc w:val="left"/>
              <w:rPr>
                <w:rFonts w:ascii="宋体" w:hAnsi="宋体"/>
                <w:snapToGrid w:val="0"/>
                <w:kern w:val="0"/>
              </w:rPr>
            </w:pPr>
          </w:p>
        </w:tc>
      </w:tr>
    </w:tbl>
    <w:p w14:paraId="6087C618" w14:textId="77777777" w:rsidR="00C93415" w:rsidRPr="00077AE8" w:rsidRDefault="00C93415" w:rsidP="00C93415"/>
    <w:p w14:paraId="0F1EC529"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A7E81B9" w14:textId="77777777" w:rsidR="003E6020" w:rsidRPr="00FE1432" w:rsidRDefault="003E6020" w:rsidP="003E6020">
      <w:pPr>
        <w:pStyle w:val="6"/>
      </w:pPr>
      <w:r>
        <w:rPr>
          <w:rFonts w:hint="eastAsia"/>
        </w:rPr>
        <w:t>数据</w:t>
      </w:r>
      <w:r>
        <w:t>库表</w:t>
      </w:r>
    </w:p>
    <w:p w14:paraId="52436927" w14:textId="77777777" w:rsidR="003E6020" w:rsidRDefault="003E6020" w:rsidP="003E6020">
      <w:pPr>
        <w:rPr>
          <w:kern w:val="0"/>
        </w:rPr>
      </w:pPr>
    </w:p>
    <w:p w14:paraId="7F25D9ED" w14:textId="77777777" w:rsidR="003E6020" w:rsidRPr="0082647F" w:rsidRDefault="003E6020" w:rsidP="003E6020">
      <w:pPr>
        <w:pStyle w:val="5"/>
      </w:pPr>
      <w:r>
        <w:rPr>
          <w:rFonts w:hint="eastAsia"/>
        </w:rPr>
        <w:t>业务</w:t>
      </w:r>
      <w:r>
        <w:t>进度明细</w:t>
      </w:r>
    </w:p>
    <w:p w14:paraId="77B69D87" w14:textId="77777777" w:rsidR="00C93415" w:rsidRDefault="00C93415" w:rsidP="00C93415">
      <w:pPr>
        <w:pStyle w:val="6"/>
      </w:pPr>
      <w:r>
        <w:rPr>
          <w:rFonts w:hint="eastAsia"/>
        </w:rPr>
        <w:t>功能</w:t>
      </w:r>
      <w:r>
        <w:t>描述</w:t>
      </w:r>
    </w:p>
    <w:p w14:paraId="33C6460B" w14:textId="77777777" w:rsidR="00C93415" w:rsidRPr="004E564A" w:rsidRDefault="00C93415" w:rsidP="00C93415">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提供</w:t>
      </w:r>
      <w:r>
        <w:rPr>
          <w:rFonts w:ascii="宋体" w:hAnsi="宋体"/>
          <w:kern w:val="0"/>
          <w:sz w:val="24"/>
          <w:szCs w:val="21"/>
        </w:rPr>
        <w:t>给管理人员查询渠道人业务</w:t>
      </w:r>
      <w:r>
        <w:rPr>
          <w:rFonts w:ascii="宋体" w:hAnsi="宋体" w:hint="eastAsia"/>
          <w:kern w:val="0"/>
          <w:sz w:val="24"/>
          <w:szCs w:val="21"/>
        </w:rPr>
        <w:t>明细接口</w:t>
      </w:r>
      <w:r>
        <w:rPr>
          <w:rFonts w:ascii="宋体" w:hAnsi="宋体"/>
          <w:kern w:val="0"/>
          <w:sz w:val="24"/>
          <w:szCs w:val="21"/>
        </w:rPr>
        <w:t>服务</w:t>
      </w:r>
    </w:p>
    <w:p w14:paraId="5879F387" w14:textId="77777777" w:rsidR="00C93415" w:rsidRPr="00676A58" w:rsidRDefault="00C93415" w:rsidP="00C93415">
      <w:pPr>
        <w:pStyle w:val="6"/>
      </w:pPr>
      <w:r w:rsidRPr="00676A58">
        <w:rPr>
          <w:rFonts w:hint="eastAsia"/>
        </w:rPr>
        <w:t>处理流程</w:t>
      </w:r>
    </w:p>
    <w:p w14:paraId="59807296" w14:textId="77777777" w:rsidR="00C93415" w:rsidRDefault="00C93415" w:rsidP="00C93415">
      <w:pPr>
        <w:ind w:left="289" w:firstLine="420"/>
        <w:rPr>
          <w:b/>
          <w:sz w:val="24"/>
          <w:szCs w:val="24"/>
        </w:rPr>
      </w:pPr>
    </w:p>
    <w:p w14:paraId="2FB8B797" w14:textId="77777777" w:rsidR="00C93415" w:rsidRDefault="00C93415" w:rsidP="00C93415">
      <w:pPr>
        <w:ind w:left="289" w:firstLine="420"/>
        <w:rPr>
          <w:b/>
          <w:sz w:val="24"/>
          <w:szCs w:val="24"/>
        </w:rPr>
      </w:pPr>
      <w:r>
        <w:object w:dxaOrig="7591" w:dyaOrig="1006" w14:anchorId="62C3418D">
          <v:shape id="_x0000_i1085" type="#_x0000_t75" style="width:381.5pt;height:50.05pt" o:ole="">
            <v:imagedata r:id="rId131" o:title=""/>
          </v:shape>
          <o:OLEObject Type="Embed" ProgID="Visio.Drawing.15" ShapeID="_x0000_i1085" DrawAspect="Content" ObjectID="_1569760958" r:id="rId137"/>
        </w:object>
      </w:r>
    </w:p>
    <w:p w14:paraId="5C67E030" w14:textId="77777777" w:rsidR="00C93415" w:rsidRPr="004F010F" w:rsidRDefault="00C93415" w:rsidP="00C93415">
      <w:pPr>
        <w:ind w:left="289" w:firstLine="420"/>
      </w:pPr>
      <w:r w:rsidRPr="00646F01">
        <w:rPr>
          <w:rFonts w:hint="eastAsia"/>
          <w:b/>
          <w:sz w:val="24"/>
          <w:szCs w:val="24"/>
        </w:rPr>
        <w:t>【流程描述】</w:t>
      </w:r>
    </w:p>
    <w:p w14:paraId="18108475" w14:textId="77777777" w:rsidR="00C93415" w:rsidRDefault="00C93415">
      <w:pPr>
        <w:pStyle w:val="afb"/>
        <w:numPr>
          <w:ilvl w:val="0"/>
          <w:numId w:val="14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61" w:author="wangq" w:date="2017-08-21T17:25:00Z">
          <w:pPr>
            <w:pStyle w:val="afb"/>
            <w:numPr>
              <w:numId w:val="162"/>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通过传</w:t>
      </w:r>
      <w:r>
        <w:rPr>
          <w:rFonts w:ascii="宋体" w:hAnsi="宋体"/>
          <w:kern w:val="0"/>
          <w:sz w:val="24"/>
          <w:szCs w:val="21"/>
        </w:rPr>
        <w:t>入</w:t>
      </w:r>
      <w:r>
        <w:rPr>
          <w:rFonts w:ascii="宋体" w:hAnsi="宋体" w:hint="eastAsia"/>
          <w:kern w:val="0"/>
          <w:sz w:val="24"/>
          <w:szCs w:val="21"/>
        </w:rPr>
        <w:t>业务</w:t>
      </w:r>
      <w:r>
        <w:rPr>
          <w:rFonts w:ascii="宋体" w:hAnsi="宋体"/>
          <w:kern w:val="0"/>
          <w:sz w:val="24"/>
          <w:szCs w:val="21"/>
        </w:rPr>
        <w:t>唯一标识查询</w:t>
      </w:r>
      <w:r>
        <w:rPr>
          <w:rFonts w:ascii="宋体" w:hAnsi="宋体" w:hint="eastAsia"/>
          <w:kern w:val="0"/>
          <w:sz w:val="24"/>
          <w:szCs w:val="21"/>
        </w:rPr>
        <w:t>业务</w:t>
      </w:r>
      <w:r>
        <w:rPr>
          <w:rFonts w:ascii="宋体" w:hAnsi="宋体"/>
          <w:kern w:val="0"/>
          <w:sz w:val="24"/>
          <w:szCs w:val="21"/>
        </w:rPr>
        <w:t>相</w:t>
      </w:r>
      <w:r>
        <w:rPr>
          <w:rFonts w:ascii="宋体" w:hAnsi="宋体" w:hint="eastAsia"/>
          <w:kern w:val="0"/>
          <w:sz w:val="24"/>
          <w:szCs w:val="21"/>
        </w:rPr>
        <w:t>关</w:t>
      </w:r>
      <w:r>
        <w:rPr>
          <w:rFonts w:ascii="宋体" w:hAnsi="宋体"/>
          <w:kern w:val="0"/>
          <w:sz w:val="24"/>
          <w:szCs w:val="21"/>
        </w:rPr>
        <w:t>信息</w:t>
      </w:r>
    </w:p>
    <w:p w14:paraId="4CB62903" w14:textId="77777777" w:rsidR="00C93415" w:rsidRDefault="00C93415">
      <w:pPr>
        <w:pStyle w:val="afb"/>
        <w:numPr>
          <w:ilvl w:val="0"/>
          <w:numId w:val="14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62" w:author="wangq" w:date="2017-08-21T17:25:00Z">
          <w:pPr>
            <w:pStyle w:val="afb"/>
            <w:numPr>
              <w:numId w:val="162"/>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返回</w:t>
      </w:r>
      <w:r>
        <w:rPr>
          <w:rFonts w:ascii="宋体" w:hAnsi="宋体"/>
          <w:kern w:val="0"/>
          <w:sz w:val="24"/>
          <w:szCs w:val="21"/>
        </w:rPr>
        <w:t>查询</w:t>
      </w:r>
      <w:r>
        <w:rPr>
          <w:rFonts w:ascii="宋体" w:hAnsi="宋体" w:hint="eastAsia"/>
          <w:kern w:val="0"/>
          <w:sz w:val="24"/>
          <w:szCs w:val="21"/>
        </w:rPr>
        <w:t>结果</w:t>
      </w:r>
    </w:p>
    <w:p w14:paraId="03502DE3" w14:textId="77777777" w:rsidR="00C93415" w:rsidRPr="00C3467F" w:rsidRDefault="00C93415" w:rsidP="00C93415">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35FD101E"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E02EE66" w14:textId="77777777" w:rsidTr="004E1359">
        <w:tc>
          <w:tcPr>
            <w:tcW w:w="1559" w:type="dxa"/>
            <w:shd w:val="clear" w:color="auto" w:fill="E0E0E0"/>
          </w:tcPr>
          <w:p w14:paraId="486020A6"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AD1514E"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B28DE60"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9E7D5D4"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16CEC18E" w14:textId="77777777" w:rsidTr="004E1359">
        <w:tc>
          <w:tcPr>
            <w:tcW w:w="1559" w:type="dxa"/>
            <w:shd w:val="clear" w:color="auto" w:fill="auto"/>
          </w:tcPr>
          <w:p w14:paraId="1180845E" w14:textId="77777777" w:rsidR="00C93415" w:rsidRPr="00736667"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0A62BE4D" w14:textId="77777777" w:rsidR="00C93415" w:rsidRPr="00736667"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092B53A3"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E344883" w14:textId="77777777" w:rsidR="00C93415" w:rsidRPr="00736667" w:rsidRDefault="00C93415" w:rsidP="004E1359">
            <w:pPr>
              <w:jc w:val="left"/>
              <w:rPr>
                <w:rFonts w:ascii="宋体" w:hAnsi="宋体"/>
                <w:snapToGrid w:val="0"/>
                <w:kern w:val="0"/>
              </w:rPr>
            </w:pPr>
          </w:p>
        </w:tc>
      </w:tr>
      <w:tr w:rsidR="00C93415" w:rsidRPr="00736667" w14:paraId="6E071A3A" w14:textId="77777777" w:rsidTr="004E1359">
        <w:tc>
          <w:tcPr>
            <w:tcW w:w="1559" w:type="dxa"/>
            <w:shd w:val="clear" w:color="auto" w:fill="auto"/>
          </w:tcPr>
          <w:p w14:paraId="14E410A6" w14:textId="77777777" w:rsidR="00C93415" w:rsidRDefault="00C93415" w:rsidP="004E1359">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701" w:type="dxa"/>
            <w:shd w:val="clear" w:color="auto" w:fill="auto"/>
          </w:tcPr>
          <w:p w14:paraId="0C5F5C4B" w14:textId="77777777" w:rsidR="00C93415" w:rsidRDefault="00C93415" w:rsidP="004E1359">
            <w:pPr>
              <w:jc w:val="left"/>
              <w:rPr>
                <w:rFonts w:ascii="宋体" w:hAnsi="宋体"/>
                <w:snapToGrid w:val="0"/>
                <w:kern w:val="0"/>
              </w:rPr>
            </w:pPr>
            <w:r w:rsidRPr="003E20C5">
              <w:rPr>
                <w:rFonts w:ascii="宋体" w:hAnsi="宋体"/>
                <w:snapToGrid w:val="0"/>
                <w:kern w:val="0"/>
              </w:rPr>
              <w:t>APPLY_INFO_ID</w:t>
            </w:r>
          </w:p>
        </w:tc>
        <w:tc>
          <w:tcPr>
            <w:tcW w:w="1134" w:type="dxa"/>
            <w:shd w:val="clear" w:color="auto" w:fill="auto"/>
          </w:tcPr>
          <w:p w14:paraId="41644E43"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401B2FD7" w14:textId="77777777" w:rsidR="00C93415" w:rsidRPr="00736667" w:rsidRDefault="00C93415" w:rsidP="004E1359">
            <w:pPr>
              <w:jc w:val="left"/>
              <w:rPr>
                <w:rFonts w:ascii="宋体" w:hAnsi="宋体"/>
                <w:snapToGrid w:val="0"/>
                <w:kern w:val="0"/>
              </w:rPr>
            </w:pPr>
          </w:p>
        </w:tc>
      </w:tr>
    </w:tbl>
    <w:p w14:paraId="21861C15"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30F01298" w14:textId="77777777" w:rsidR="00C93415" w:rsidRPr="00C56A4E" w:rsidRDefault="00C93415" w:rsidP="00C93415"/>
    <w:p w14:paraId="05061735" w14:textId="77777777" w:rsidR="00C93415" w:rsidRPr="00A52328" w:rsidRDefault="00C93415" w:rsidP="00C93415">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D0793B0" w14:textId="77777777" w:rsidTr="004E1359">
        <w:tc>
          <w:tcPr>
            <w:tcW w:w="1559" w:type="dxa"/>
            <w:shd w:val="clear" w:color="auto" w:fill="E0E0E0"/>
          </w:tcPr>
          <w:p w14:paraId="55B4F264"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9C3D1A1"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84DC52A"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A918E29"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CCB0E5C" w14:textId="77777777" w:rsidTr="004E1359">
        <w:tc>
          <w:tcPr>
            <w:tcW w:w="1559" w:type="dxa"/>
            <w:shd w:val="clear" w:color="auto" w:fill="auto"/>
          </w:tcPr>
          <w:p w14:paraId="16B983C8" w14:textId="77777777" w:rsidR="00C93415" w:rsidRPr="00736667" w:rsidRDefault="00C93415" w:rsidP="004E1359">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状态</w:t>
            </w:r>
          </w:p>
        </w:tc>
        <w:tc>
          <w:tcPr>
            <w:tcW w:w="1701" w:type="dxa"/>
            <w:shd w:val="clear" w:color="auto" w:fill="auto"/>
          </w:tcPr>
          <w:p w14:paraId="66015603" w14:textId="77777777" w:rsidR="00C93415" w:rsidRPr="00736667" w:rsidRDefault="00C93415" w:rsidP="004E1359">
            <w:pPr>
              <w:jc w:val="left"/>
              <w:rPr>
                <w:rFonts w:ascii="宋体" w:hAnsi="宋体"/>
                <w:snapToGrid w:val="0"/>
                <w:kern w:val="0"/>
              </w:rPr>
            </w:pPr>
            <w:r w:rsidRPr="00884398">
              <w:rPr>
                <w:rFonts w:ascii="宋体" w:hAnsi="宋体"/>
                <w:snapToGrid w:val="0"/>
                <w:kern w:val="0"/>
              </w:rPr>
              <w:t>BUSS_STATUS</w:t>
            </w:r>
          </w:p>
        </w:tc>
        <w:tc>
          <w:tcPr>
            <w:tcW w:w="1134" w:type="dxa"/>
            <w:shd w:val="clear" w:color="auto" w:fill="auto"/>
          </w:tcPr>
          <w:p w14:paraId="5C4DA06F"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9109905" w14:textId="77777777" w:rsidR="00C93415" w:rsidRPr="00736667" w:rsidRDefault="00C93415" w:rsidP="004E1359">
            <w:pPr>
              <w:jc w:val="left"/>
              <w:rPr>
                <w:rFonts w:ascii="宋体" w:hAnsi="宋体"/>
                <w:snapToGrid w:val="0"/>
                <w:kern w:val="0"/>
              </w:rPr>
            </w:pPr>
          </w:p>
        </w:tc>
      </w:tr>
      <w:tr w:rsidR="00C93415" w:rsidRPr="00736667" w14:paraId="190B3211" w14:textId="77777777" w:rsidTr="004E1359">
        <w:tc>
          <w:tcPr>
            <w:tcW w:w="1559" w:type="dxa"/>
            <w:shd w:val="clear" w:color="auto" w:fill="auto"/>
          </w:tcPr>
          <w:p w14:paraId="14F2CC72" w14:textId="77777777" w:rsidR="00C93415" w:rsidRPr="00736667" w:rsidRDefault="00C93415" w:rsidP="004E1359">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方名称</w:t>
            </w:r>
          </w:p>
        </w:tc>
        <w:tc>
          <w:tcPr>
            <w:tcW w:w="1701" w:type="dxa"/>
            <w:shd w:val="clear" w:color="auto" w:fill="auto"/>
          </w:tcPr>
          <w:p w14:paraId="4199EFFB" w14:textId="77777777" w:rsidR="00C93415" w:rsidRPr="00736667" w:rsidRDefault="00C93415" w:rsidP="004E1359">
            <w:pPr>
              <w:jc w:val="left"/>
              <w:rPr>
                <w:rFonts w:ascii="宋体" w:hAnsi="宋体"/>
                <w:snapToGrid w:val="0"/>
                <w:kern w:val="0"/>
              </w:rPr>
            </w:pPr>
            <w:r w:rsidRPr="005F23CC">
              <w:rPr>
                <w:rFonts w:ascii="宋体" w:hAnsi="宋体"/>
                <w:snapToGrid w:val="0"/>
                <w:kern w:val="0"/>
              </w:rPr>
              <w:t>COMPANY_USER</w:t>
            </w:r>
          </w:p>
        </w:tc>
        <w:tc>
          <w:tcPr>
            <w:tcW w:w="1134" w:type="dxa"/>
            <w:shd w:val="clear" w:color="auto" w:fill="auto"/>
          </w:tcPr>
          <w:p w14:paraId="49983D5C"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076CFB4" w14:textId="77777777" w:rsidR="00C93415" w:rsidRPr="00736667" w:rsidRDefault="00C93415" w:rsidP="004E1359">
            <w:pPr>
              <w:jc w:val="left"/>
              <w:rPr>
                <w:rFonts w:ascii="宋体" w:hAnsi="宋体"/>
                <w:snapToGrid w:val="0"/>
                <w:kern w:val="0"/>
              </w:rPr>
            </w:pPr>
          </w:p>
        </w:tc>
      </w:tr>
      <w:tr w:rsidR="00C93415" w:rsidRPr="00736667" w14:paraId="4DEFD1C4" w14:textId="77777777" w:rsidTr="004E1359">
        <w:tc>
          <w:tcPr>
            <w:tcW w:w="1559" w:type="dxa"/>
            <w:shd w:val="clear" w:color="auto" w:fill="auto"/>
          </w:tcPr>
          <w:p w14:paraId="5D8C6B73" w14:textId="77777777" w:rsidR="00C93415" w:rsidRDefault="00C93415" w:rsidP="004E1359">
            <w:pPr>
              <w:jc w:val="left"/>
              <w:rPr>
                <w:rFonts w:ascii="宋体" w:hAnsi="宋体"/>
                <w:snapToGrid w:val="0"/>
                <w:kern w:val="0"/>
              </w:rPr>
            </w:pPr>
            <w:r>
              <w:rPr>
                <w:rFonts w:ascii="宋体" w:hAnsi="宋体" w:hint="eastAsia"/>
                <w:snapToGrid w:val="0"/>
                <w:kern w:val="0"/>
              </w:rPr>
              <w:t>产品首次</w:t>
            </w:r>
            <w:r>
              <w:rPr>
                <w:rFonts w:ascii="宋体" w:hAnsi="宋体"/>
                <w:snapToGrid w:val="0"/>
                <w:kern w:val="0"/>
              </w:rPr>
              <w:t>申请名称</w:t>
            </w:r>
          </w:p>
        </w:tc>
        <w:tc>
          <w:tcPr>
            <w:tcW w:w="1701" w:type="dxa"/>
            <w:shd w:val="clear" w:color="auto" w:fill="auto"/>
          </w:tcPr>
          <w:p w14:paraId="6F02FA3C" w14:textId="77777777" w:rsidR="00C93415" w:rsidRPr="00736667" w:rsidRDefault="00C93415" w:rsidP="004E1359">
            <w:pPr>
              <w:jc w:val="left"/>
              <w:rPr>
                <w:rFonts w:ascii="宋体" w:hAnsi="宋体"/>
                <w:snapToGrid w:val="0"/>
                <w:kern w:val="0"/>
              </w:rPr>
            </w:pPr>
            <w:r w:rsidRPr="00AD0181">
              <w:rPr>
                <w:rFonts w:ascii="宋体" w:hAnsi="宋体"/>
                <w:snapToGrid w:val="0"/>
                <w:kern w:val="0"/>
              </w:rPr>
              <w:t>PROD_SHOW_NAME</w:t>
            </w:r>
          </w:p>
        </w:tc>
        <w:tc>
          <w:tcPr>
            <w:tcW w:w="1134" w:type="dxa"/>
            <w:shd w:val="clear" w:color="auto" w:fill="auto"/>
          </w:tcPr>
          <w:p w14:paraId="6046B95F"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44248CE" w14:textId="77777777" w:rsidR="00C93415" w:rsidRPr="00736667" w:rsidRDefault="00C93415" w:rsidP="004E1359">
            <w:pPr>
              <w:jc w:val="left"/>
              <w:rPr>
                <w:rFonts w:ascii="宋体" w:hAnsi="宋体"/>
                <w:snapToGrid w:val="0"/>
                <w:kern w:val="0"/>
              </w:rPr>
            </w:pPr>
          </w:p>
        </w:tc>
      </w:tr>
      <w:tr w:rsidR="00C93415" w:rsidRPr="00736667" w14:paraId="0885FEC9" w14:textId="77777777" w:rsidTr="004E1359">
        <w:tc>
          <w:tcPr>
            <w:tcW w:w="1559" w:type="dxa"/>
            <w:shd w:val="clear" w:color="auto" w:fill="auto"/>
          </w:tcPr>
          <w:p w14:paraId="044F1842" w14:textId="77777777" w:rsidR="00C93415" w:rsidRDefault="00C93415" w:rsidP="004E1359">
            <w:pPr>
              <w:jc w:val="left"/>
              <w:rPr>
                <w:rFonts w:ascii="宋体" w:hAnsi="宋体"/>
                <w:snapToGrid w:val="0"/>
                <w:kern w:val="0"/>
              </w:rPr>
            </w:pPr>
            <w:r>
              <w:rPr>
                <w:rFonts w:ascii="宋体" w:hAnsi="宋体" w:hint="eastAsia"/>
                <w:snapToGrid w:val="0"/>
                <w:kern w:val="0"/>
              </w:rPr>
              <w:t>借款</w:t>
            </w:r>
            <w:r>
              <w:rPr>
                <w:rFonts w:ascii="宋体" w:hAnsi="宋体"/>
                <w:snapToGrid w:val="0"/>
                <w:kern w:val="0"/>
              </w:rPr>
              <w:t>金额</w:t>
            </w:r>
          </w:p>
        </w:tc>
        <w:tc>
          <w:tcPr>
            <w:tcW w:w="1701" w:type="dxa"/>
            <w:shd w:val="clear" w:color="auto" w:fill="auto"/>
          </w:tcPr>
          <w:p w14:paraId="69625D76" w14:textId="77777777" w:rsidR="00C93415" w:rsidRDefault="00C93415" w:rsidP="004E1359">
            <w:pPr>
              <w:jc w:val="left"/>
              <w:rPr>
                <w:rFonts w:ascii="宋体" w:hAnsi="宋体"/>
                <w:snapToGrid w:val="0"/>
                <w:kern w:val="0"/>
              </w:rPr>
            </w:pPr>
            <w:r w:rsidRPr="00104618">
              <w:rPr>
                <w:rFonts w:ascii="宋体" w:hAnsi="宋体"/>
                <w:snapToGrid w:val="0"/>
                <w:kern w:val="0"/>
              </w:rPr>
              <w:t>LOANS_AMT</w:t>
            </w:r>
          </w:p>
        </w:tc>
        <w:tc>
          <w:tcPr>
            <w:tcW w:w="1134" w:type="dxa"/>
            <w:shd w:val="clear" w:color="auto" w:fill="auto"/>
          </w:tcPr>
          <w:p w14:paraId="7DA86EA0"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41A8EC82" w14:textId="77777777" w:rsidR="00C93415" w:rsidRPr="00736667" w:rsidRDefault="00C93415" w:rsidP="004E1359">
            <w:pPr>
              <w:jc w:val="left"/>
              <w:rPr>
                <w:rFonts w:ascii="宋体" w:hAnsi="宋体"/>
                <w:snapToGrid w:val="0"/>
                <w:kern w:val="0"/>
              </w:rPr>
            </w:pPr>
          </w:p>
        </w:tc>
      </w:tr>
      <w:tr w:rsidR="00C93415" w:rsidRPr="00736667" w14:paraId="1F1878A6" w14:textId="77777777" w:rsidTr="004E1359">
        <w:tc>
          <w:tcPr>
            <w:tcW w:w="1559" w:type="dxa"/>
            <w:shd w:val="clear" w:color="auto" w:fill="auto"/>
          </w:tcPr>
          <w:p w14:paraId="178C2A68" w14:textId="77777777" w:rsidR="00C93415" w:rsidRDefault="00C93415" w:rsidP="004E1359">
            <w:pPr>
              <w:jc w:val="left"/>
              <w:rPr>
                <w:rFonts w:ascii="宋体" w:hAnsi="宋体"/>
                <w:snapToGrid w:val="0"/>
                <w:kern w:val="0"/>
              </w:rPr>
            </w:pPr>
            <w:r>
              <w:rPr>
                <w:rFonts w:ascii="宋体" w:hAnsi="宋体" w:hint="eastAsia"/>
                <w:snapToGrid w:val="0"/>
                <w:kern w:val="0"/>
              </w:rPr>
              <w:t>借款</w:t>
            </w:r>
            <w:r>
              <w:rPr>
                <w:rFonts w:ascii="宋体" w:hAnsi="宋体"/>
                <w:snapToGrid w:val="0"/>
                <w:kern w:val="0"/>
              </w:rPr>
              <w:t>期限</w:t>
            </w:r>
          </w:p>
        </w:tc>
        <w:tc>
          <w:tcPr>
            <w:tcW w:w="1701" w:type="dxa"/>
            <w:shd w:val="clear" w:color="auto" w:fill="auto"/>
          </w:tcPr>
          <w:p w14:paraId="774392E6" w14:textId="77777777" w:rsidR="00C93415" w:rsidRDefault="00C93415" w:rsidP="004E1359">
            <w:pPr>
              <w:jc w:val="left"/>
              <w:rPr>
                <w:rFonts w:ascii="宋体" w:hAnsi="宋体"/>
                <w:snapToGrid w:val="0"/>
                <w:kern w:val="0"/>
              </w:rPr>
            </w:pPr>
            <w:r w:rsidRPr="00104618">
              <w:rPr>
                <w:rFonts w:ascii="宋体" w:hAnsi="宋体"/>
                <w:snapToGrid w:val="0"/>
                <w:kern w:val="0"/>
              </w:rPr>
              <w:t>LOANS_TERM</w:t>
            </w:r>
          </w:p>
        </w:tc>
        <w:tc>
          <w:tcPr>
            <w:tcW w:w="1134" w:type="dxa"/>
            <w:shd w:val="clear" w:color="auto" w:fill="auto"/>
          </w:tcPr>
          <w:p w14:paraId="76676774"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7F8CE8A" w14:textId="77777777" w:rsidR="00C93415" w:rsidRPr="00736667" w:rsidRDefault="00C93415" w:rsidP="004E1359">
            <w:pPr>
              <w:jc w:val="left"/>
              <w:rPr>
                <w:rFonts w:ascii="宋体" w:hAnsi="宋体"/>
                <w:snapToGrid w:val="0"/>
                <w:kern w:val="0"/>
              </w:rPr>
            </w:pPr>
          </w:p>
        </w:tc>
      </w:tr>
      <w:tr w:rsidR="00C93415" w:rsidRPr="00736667" w14:paraId="5901B296" w14:textId="77777777" w:rsidTr="004E1359">
        <w:tc>
          <w:tcPr>
            <w:tcW w:w="1559" w:type="dxa"/>
            <w:shd w:val="clear" w:color="auto" w:fill="auto"/>
          </w:tcPr>
          <w:p w14:paraId="08D93D2B" w14:textId="77777777" w:rsidR="00C93415" w:rsidRDefault="00C93415" w:rsidP="004E1359">
            <w:pPr>
              <w:jc w:val="left"/>
              <w:rPr>
                <w:rFonts w:ascii="宋体" w:hAnsi="宋体"/>
                <w:snapToGrid w:val="0"/>
                <w:kern w:val="0"/>
              </w:rPr>
            </w:pPr>
            <w:r>
              <w:rPr>
                <w:rFonts w:ascii="宋体" w:hAnsi="宋体" w:hint="eastAsia"/>
                <w:snapToGrid w:val="0"/>
                <w:kern w:val="0"/>
              </w:rPr>
              <w:t>借款</w:t>
            </w:r>
            <w:r>
              <w:rPr>
                <w:rFonts w:ascii="宋体" w:hAnsi="宋体"/>
                <w:snapToGrid w:val="0"/>
                <w:kern w:val="0"/>
              </w:rPr>
              <w:t>利率</w:t>
            </w:r>
          </w:p>
        </w:tc>
        <w:tc>
          <w:tcPr>
            <w:tcW w:w="1701" w:type="dxa"/>
            <w:shd w:val="clear" w:color="auto" w:fill="auto"/>
          </w:tcPr>
          <w:p w14:paraId="110C4B54" w14:textId="77777777" w:rsidR="00C93415" w:rsidRDefault="00C93415" w:rsidP="004E1359">
            <w:pPr>
              <w:jc w:val="left"/>
              <w:rPr>
                <w:rFonts w:ascii="宋体" w:hAnsi="宋体"/>
                <w:snapToGrid w:val="0"/>
                <w:kern w:val="0"/>
              </w:rPr>
            </w:pPr>
            <w:r w:rsidRPr="00104618">
              <w:rPr>
                <w:rFonts w:ascii="宋体" w:hAnsi="宋体"/>
                <w:snapToGrid w:val="0"/>
                <w:kern w:val="0"/>
              </w:rPr>
              <w:t>LOANS_RATE</w:t>
            </w:r>
          </w:p>
        </w:tc>
        <w:tc>
          <w:tcPr>
            <w:tcW w:w="1134" w:type="dxa"/>
            <w:shd w:val="clear" w:color="auto" w:fill="auto"/>
          </w:tcPr>
          <w:p w14:paraId="1FB28B8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FA0058D" w14:textId="77777777" w:rsidR="00C93415" w:rsidRPr="00736667" w:rsidRDefault="00C93415" w:rsidP="004E1359">
            <w:pPr>
              <w:jc w:val="left"/>
              <w:rPr>
                <w:rFonts w:ascii="宋体" w:hAnsi="宋体"/>
                <w:snapToGrid w:val="0"/>
                <w:kern w:val="0"/>
              </w:rPr>
            </w:pPr>
          </w:p>
        </w:tc>
      </w:tr>
      <w:tr w:rsidR="00C93415" w:rsidRPr="00736667" w14:paraId="30F0C3A1" w14:textId="77777777" w:rsidTr="004E1359">
        <w:tc>
          <w:tcPr>
            <w:tcW w:w="1559" w:type="dxa"/>
            <w:shd w:val="clear" w:color="auto" w:fill="auto"/>
          </w:tcPr>
          <w:p w14:paraId="312CFF75" w14:textId="77777777" w:rsidR="00C93415" w:rsidRDefault="00C93415" w:rsidP="004E1359">
            <w:pPr>
              <w:jc w:val="left"/>
              <w:rPr>
                <w:rFonts w:ascii="宋体" w:hAnsi="宋体"/>
                <w:snapToGrid w:val="0"/>
                <w:kern w:val="0"/>
              </w:rPr>
            </w:pPr>
            <w:r>
              <w:rPr>
                <w:rFonts w:ascii="宋体" w:hAnsi="宋体" w:hint="eastAsia"/>
                <w:snapToGrid w:val="0"/>
                <w:kern w:val="0"/>
              </w:rPr>
              <w:t>还款</w:t>
            </w:r>
            <w:r>
              <w:rPr>
                <w:rFonts w:ascii="宋体" w:hAnsi="宋体"/>
                <w:snapToGrid w:val="0"/>
                <w:kern w:val="0"/>
              </w:rPr>
              <w:t>方式名称</w:t>
            </w:r>
          </w:p>
        </w:tc>
        <w:tc>
          <w:tcPr>
            <w:tcW w:w="1701" w:type="dxa"/>
            <w:shd w:val="clear" w:color="auto" w:fill="auto"/>
          </w:tcPr>
          <w:p w14:paraId="2650F29D" w14:textId="77777777" w:rsidR="00C93415" w:rsidRDefault="00C93415" w:rsidP="004E1359">
            <w:pPr>
              <w:jc w:val="left"/>
              <w:rPr>
                <w:rFonts w:ascii="宋体" w:hAnsi="宋体"/>
                <w:snapToGrid w:val="0"/>
                <w:kern w:val="0"/>
              </w:rPr>
            </w:pPr>
            <w:r w:rsidRPr="00104618">
              <w:rPr>
                <w:rFonts w:ascii="宋体" w:hAnsi="宋体"/>
                <w:snapToGrid w:val="0"/>
                <w:kern w:val="0"/>
              </w:rPr>
              <w:t>REPAYMENT_TYPE</w:t>
            </w:r>
            <w:r>
              <w:rPr>
                <w:rFonts w:ascii="宋体" w:hAnsi="宋体"/>
                <w:snapToGrid w:val="0"/>
                <w:kern w:val="0"/>
              </w:rPr>
              <w:t>NAME</w:t>
            </w:r>
          </w:p>
        </w:tc>
        <w:tc>
          <w:tcPr>
            <w:tcW w:w="1134" w:type="dxa"/>
            <w:shd w:val="clear" w:color="auto" w:fill="auto"/>
          </w:tcPr>
          <w:p w14:paraId="0A7832FA"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0484E4D" w14:textId="77777777" w:rsidR="00C93415" w:rsidRPr="00736667" w:rsidRDefault="00C93415" w:rsidP="004E1359">
            <w:pPr>
              <w:jc w:val="left"/>
              <w:rPr>
                <w:rFonts w:ascii="宋体" w:hAnsi="宋体"/>
                <w:snapToGrid w:val="0"/>
                <w:kern w:val="0"/>
              </w:rPr>
            </w:pPr>
          </w:p>
        </w:tc>
      </w:tr>
      <w:tr w:rsidR="00C93415" w:rsidRPr="00736667" w14:paraId="1C60F777" w14:textId="77777777" w:rsidTr="004E1359">
        <w:tc>
          <w:tcPr>
            <w:tcW w:w="1559" w:type="dxa"/>
            <w:shd w:val="clear" w:color="auto" w:fill="auto"/>
          </w:tcPr>
          <w:p w14:paraId="1F8DC14C" w14:textId="77777777" w:rsidR="00C93415" w:rsidRDefault="00C93415" w:rsidP="004E1359">
            <w:pPr>
              <w:jc w:val="left"/>
              <w:rPr>
                <w:rFonts w:ascii="宋体" w:hAnsi="宋体"/>
                <w:snapToGrid w:val="0"/>
                <w:kern w:val="0"/>
              </w:rPr>
            </w:pPr>
            <w:r>
              <w:rPr>
                <w:rFonts w:ascii="宋体" w:hAnsi="宋体" w:hint="eastAsia"/>
                <w:snapToGrid w:val="0"/>
                <w:kern w:val="0"/>
              </w:rPr>
              <w:t>还款</w:t>
            </w:r>
            <w:r>
              <w:rPr>
                <w:rFonts w:ascii="宋体" w:hAnsi="宋体"/>
                <w:snapToGrid w:val="0"/>
                <w:kern w:val="0"/>
              </w:rPr>
              <w:t>方式</w:t>
            </w:r>
          </w:p>
        </w:tc>
        <w:tc>
          <w:tcPr>
            <w:tcW w:w="1701" w:type="dxa"/>
            <w:shd w:val="clear" w:color="auto" w:fill="auto"/>
          </w:tcPr>
          <w:p w14:paraId="1C3D30DE" w14:textId="77777777" w:rsidR="00C93415" w:rsidRPr="00104618" w:rsidRDefault="00C93415" w:rsidP="004E1359">
            <w:pPr>
              <w:jc w:val="left"/>
              <w:rPr>
                <w:rFonts w:ascii="宋体" w:hAnsi="宋体"/>
                <w:snapToGrid w:val="0"/>
                <w:kern w:val="0"/>
              </w:rPr>
            </w:pPr>
            <w:r>
              <w:rPr>
                <w:rFonts w:ascii="宋体" w:hAnsi="宋体"/>
                <w:snapToGrid w:val="0"/>
                <w:kern w:val="0"/>
              </w:rPr>
              <w:t>REPAYMENT_TYPE</w:t>
            </w:r>
          </w:p>
        </w:tc>
        <w:tc>
          <w:tcPr>
            <w:tcW w:w="1134" w:type="dxa"/>
            <w:shd w:val="clear" w:color="auto" w:fill="auto"/>
          </w:tcPr>
          <w:p w14:paraId="72886739"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5ECE6D9" w14:textId="77777777" w:rsidR="00C93415" w:rsidRPr="005D3AE4" w:rsidRDefault="00C93415" w:rsidP="004E1359">
            <w:pPr>
              <w:jc w:val="left"/>
              <w:rPr>
                <w:rFonts w:ascii="宋体" w:hAnsi="宋体"/>
                <w:snapToGrid w:val="0"/>
                <w:kern w:val="0"/>
              </w:rPr>
            </w:pPr>
          </w:p>
        </w:tc>
      </w:tr>
    </w:tbl>
    <w:p w14:paraId="169EE412"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8A04540" w14:textId="77777777" w:rsidR="003E6020" w:rsidRPr="00FE1432" w:rsidRDefault="003E6020" w:rsidP="003E6020">
      <w:pPr>
        <w:pStyle w:val="6"/>
      </w:pPr>
      <w:r>
        <w:rPr>
          <w:rFonts w:hint="eastAsia"/>
        </w:rPr>
        <w:t>数据</w:t>
      </w:r>
      <w:r>
        <w:t>库表</w:t>
      </w:r>
    </w:p>
    <w:p w14:paraId="678DA9B9" w14:textId="77777777" w:rsidR="003E6020" w:rsidRPr="0082647F" w:rsidRDefault="003E6020" w:rsidP="003E6020">
      <w:pPr>
        <w:pStyle w:val="5"/>
      </w:pPr>
      <w:r>
        <w:rPr>
          <w:rFonts w:hint="eastAsia"/>
        </w:rPr>
        <w:t>业务</w:t>
      </w:r>
      <w:r>
        <w:t>进度修改</w:t>
      </w:r>
    </w:p>
    <w:p w14:paraId="09AA54EC" w14:textId="77777777" w:rsidR="00C93415" w:rsidRDefault="00C93415" w:rsidP="00C93415">
      <w:pPr>
        <w:pStyle w:val="6"/>
      </w:pPr>
      <w:r>
        <w:rPr>
          <w:rFonts w:hint="eastAsia"/>
        </w:rPr>
        <w:t>功能</w:t>
      </w:r>
      <w:r>
        <w:t>描述</w:t>
      </w:r>
    </w:p>
    <w:p w14:paraId="66889DE6"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提供给管理人员修改每笔业务的相关进度</w:t>
      </w:r>
      <w:r>
        <w:rPr>
          <w:rFonts w:ascii="宋体" w:hAnsi="宋体" w:hint="eastAsia"/>
          <w:kern w:val="0"/>
          <w:sz w:val="24"/>
          <w:szCs w:val="21"/>
        </w:rPr>
        <w:t>。</w:t>
      </w:r>
    </w:p>
    <w:p w14:paraId="221E7B4A" w14:textId="77777777" w:rsidR="00C93415" w:rsidRPr="00676A58" w:rsidRDefault="00C93415" w:rsidP="00C93415">
      <w:pPr>
        <w:pStyle w:val="6"/>
      </w:pPr>
      <w:r w:rsidRPr="00676A58">
        <w:rPr>
          <w:rFonts w:hint="eastAsia"/>
        </w:rPr>
        <w:t>处理流程</w:t>
      </w:r>
    </w:p>
    <w:p w14:paraId="066C8D98" w14:textId="77777777" w:rsidR="00C93415" w:rsidRDefault="00C93415">
      <w:pPr>
        <w:pStyle w:val="afb"/>
        <w:numPr>
          <w:ilvl w:val="0"/>
          <w:numId w:val="14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63" w:author="wangq" w:date="2017-08-21T17:25:00Z">
          <w:pPr>
            <w:pStyle w:val="afb"/>
            <w:numPr>
              <w:numId w:val="163"/>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通过传</w:t>
      </w:r>
      <w:r>
        <w:rPr>
          <w:rFonts w:ascii="宋体" w:hAnsi="宋体"/>
          <w:kern w:val="0"/>
          <w:sz w:val="24"/>
          <w:szCs w:val="21"/>
        </w:rPr>
        <w:t>入</w:t>
      </w:r>
      <w:r>
        <w:rPr>
          <w:rFonts w:ascii="宋体" w:hAnsi="宋体" w:hint="eastAsia"/>
          <w:kern w:val="0"/>
          <w:sz w:val="24"/>
          <w:szCs w:val="21"/>
        </w:rPr>
        <w:t>业务</w:t>
      </w:r>
      <w:r>
        <w:rPr>
          <w:rFonts w:ascii="宋体" w:hAnsi="宋体"/>
          <w:kern w:val="0"/>
          <w:sz w:val="24"/>
          <w:szCs w:val="21"/>
        </w:rPr>
        <w:t>唯一标识</w:t>
      </w:r>
      <w:r>
        <w:rPr>
          <w:rFonts w:ascii="宋体" w:hAnsi="宋体" w:hint="eastAsia"/>
          <w:kern w:val="0"/>
          <w:sz w:val="24"/>
          <w:szCs w:val="21"/>
        </w:rPr>
        <w:t>、</w:t>
      </w:r>
      <w:r>
        <w:rPr>
          <w:rFonts w:ascii="宋体" w:hAnsi="宋体"/>
          <w:kern w:val="0"/>
          <w:sz w:val="24"/>
          <w:szCs w:val="21"/>
        </w:rPr>
        <w:t>业务进度</w:t>
      </w:r>
      <w:r>
        <w:rPr>
          <w:rFonts w:ascii="宋体" w:hAnsi="宋体" w:hint="eastAsia"/>
          <w:kern w:val="0"/>
          <w:sz w:val="24"/>
          <w:szCs w:val="21"/>
        </w:rPr>
        <w:t>、渠道人等信息</w:t>
      </w:r>
      <w:r>
        <w:rPr>
          <w:rFonts w:ascii="宋体" w:hAnsi="宋体"/>
          <w:kern w:val="0"/>
          <w:sz w:val="24"/>
          <w:szCs w:val="21"/>
        </w:rPr>
        <w:t>修改</w:t>
      </w:r>
      <w:r>
        <w:rPr>
          <w:rFonts w:ascii="宋体" w:hAnsi="宋体" w:hint="eastAsia"/>
          <w:kern w:val="0"/>
          <w:sz w:val="24"/>
          <w:szCs w:val="21"/>
        </w:rPr>
        <w:t>。</w:t>
      </w:r>
    </w:p>
    <w:p w14:paraId="0D80AD2E" w14:textId="77777777" w:rsidR="00C93415" w:rsidRPr="00456A4B" w:rsidRDefault="00C93415">
      <w:pPr>
        <w:pStyle w:val="afb"/>
        <w:numPr>
          <w:ilvl w:val="0"/>
          <w:numId w:val="14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64" w:author="wangq" w:date="2017-08-21T17:25:00Z">
          <w:pPr>
            <w:pStyle w:val="afb"/>
            <w:numPr>
              <w:numId w:val="163"/>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返回</w:t>
      </w:r>
      <w:r>
        <w:rPr>
          <w:rFonts w:ascii="宋体" w:hAnsi="宋体"/>
          <w:kern w:val="0"/>
          <w:sz w:val="24"/>
          <w:szCs w:val="21"/>
        </w:rPr>
        <w:t>修改结果</w:t>
      </w:r>
    </w:p>
    <w:p w14:paraId="1C807097" w14:textId="77777777" w:rsidR="00C93415" w:rsidRPr="00C3467F" w:rsidRDefault="00C93415" w:rsidP="00C93415">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066C1126"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059F14B4" w14:textId="77777777" w:rsidTr="004E1359">
        <w:tc>
          <w:tcPr>
            <w:tcW w:w="1559" w:type="dxa"/>
            <w:shd w:val="clear" w:color="auto" w:fill="E0E0E0"/>
          </w:tcPr>
          <w:p w14:paraId="7ADA8C6F"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D4A6FEB"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BB44BF0"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ED1E730"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12730C1F" w14:textId="77777777" w:rsidTr="004E1359">
        <w:tc>
          <w:tcPr>
            <w:tcW w:w="1559" w:type="dxa"/>
            <w:shd w:val="clear" w:color="auto" w:fill="auto"/>
          </w:tcPr>
          <w:p w14:paraId="42E9DF09" w14:textId="77777777" w:rsidR="00C93415" w:rsidRPr="00736667"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211E251A" w14:textId="77777777" w:rsidR="00C93415" w:rsidRPr="00736667"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1C821F34"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6F3CFAD" w14:textId="77777777" w:rsidR="00C93415" w:rsidRPr="00736667" w:rsidRDefault="00C93415" w:rsidP="004E1359">
            <w:pPr>
              <w:jc w:val="left"/>
              <w:rPr>
                <w:rFonts w:ascii="宋体" w:hAnsi="宋体"/>
                <w:snapToGrid w:val="0"/>
                <w:kern w:val="0"/>
              </w:rPr>
            </w:pPr>
          </w:p>
        </w:tc>
      </w:tr>
      <w:tr w:rsidR="00C93415" w:rsidRPr="00736667" w14:paraId="590EA7ED" w14:textId="77777777" w:rsidTr="004E1359">
        <w:tc>
          <w:tcPr>
            <w:tcW w:w="1559" w:type="dxa"/>
            <w:shd w:val="clear" w:color="auto" w:fill="auto"/>
          </w:tcPr>
          <w:p w14:paraId="62A4C6CB" w14:textId="77777777" w:rsidR="00C93415" w:rsidRDefault="00C93415" w:rsidP="004E1359">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701" w:type="dxa"/>
            <w:shd w:val="clear" w:color="auto" w:fill="auto"/>
          </w:tcPr>
          <w:p w14:paraId="666B492A" w14:textId="77777777" w:rsidR="00C93415" w:rsidRDefault="00C93415" w:rsidP="004E1359">
            <w:pPr>
              <w:jc w:val="left"/>
              <w:rPr>
                <w:rFonts w:ascii="宋体" w:hAnsi="宋体"/>
                <w:snapToGrid w:val="0"/>
                <w:kern w:val="0"/>
              </w:rPr>
            </w:pPr>
            <w:r w:rsidRPr="009F09B7">
              <w:rPr>
                <w:rFonts w:ascii="宋体" w:hAnsi="宋体"/>
                <w:snapToGrid w:val="0"/>
                <w:kern w:val="0"/>
              </w:rPr>
              <w:t>APPLY_INFO_ID</w:t>
            </w:r>
          </w:p>
        </w:tc>
        <w:tc>
          <w:tcPr>
            <w:tcW w:w="1134" w:type="dxa"/>
            <w:shd w:val="clear" w:color="auto" w:fill="auto"/>
          </w:tcPr>
          <w:p w14:paraId="3CE2ADEB"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5F36EC28" w14:textId="77777777" w:rsidR="00C93415" w:rsidRPr="00736667" w:rsidRDefault="00C93415" w:rsidP="004E1359">
            <w:pPr>
              <w:jc w:val="left"/>
              <w:rPr>
                <w:rFonts w:ascii="宋体" w:hAnsi="宋体"/>
                <w:snapToGrid w:val="0"/>
                <w:kern w:val="0"/>
              </w:rPr>
            </w:pPr>
          </w:p>
        </w:tc>
      </w:tr>
      <w:tr w:rsidR="00C93415" w:rsidRPr="00736667" w14:paraId="4CA55709" w14:textId="77777777" w:rsidTr="004E1359">
        <w:tc>
          <w:tcPr>
            <w:tcW w:w="1559" w:type="dxa"/>
            <w:shd w:val="clear" w:color="auto" w:fill="auto"/>
          </w:tcPr>
          <w:p w14:paraId="224D106F" w14:textId="77777777" w:rsidR="00C93415" w:rsidRDefault="00C93415" w:rsidP="004E1359">
            <w:pPr>
              <w:jc w:val="left"/>
              <w:rPr>
                <w:rFonts w:ascii="宋体" w:hAnsi="宋体"/>
                <w:snapToGrid w:val="0"/>
                <w:kern w:val="0"/>
              </w:rPr>
            </w:pPr>
            <w:r>
              <w:rPr>
                <w:rFonts w:ascii="宋体" w:hAnsi="宋体" w:hint="eastAsia"/>
                <w:snapToGrid w:val="0"/>
                <w:kern w:val="0"/>
              </w:rPr>
              <w:t>渠道人唯一标示</w:t>
            </w:r>
          </w:p>
        </w:tc>
        <w:tc>
          <w:tcPr>
            <w:tcW w:w="1701" w:type="dxa"/>
            <w:shd w:val="clear" w:color="auto" w:fill="auto"/>
          </w:tcPr>
          <w:p w14:paraId="017C23EE" w14:textId="77777777" w:rsidR="00C93415" w:rsidRDefault="00C93415" w:rsidP="004E1359">
            <w:pPr>
              <w:jc w:val="left"/>
              <w:rPr>
                <w:rFonts w:ascii="宋体" w:hAnsi="宋体"/>
                <w:snapToGrid w:val="0"/>
                <w:kern w:val="0"/>
              </w:rPr>
            </w:pPr>
            <w:r w:rsidRPr="00B519C7">
              <w:rPr>
                <w:rFonts w:ascii="宋体" w:hAnsi="宋体"/>
                <w:snapToGrid w:val="0"/>
                <w:kern w:val="0"/>
              </w:rPr>
              <w:t>CHANNEL_USER_ID</w:t>
            </w:r>
          </w:p>
        </w:tc>
        <w:tc>
          <w:tcPr>
            <w:tcW w:w="1134" w:type="dxa"/>
            <w:shd w:val="clear" w:color="auto" w:fill="auto"/>
          </w:tcPr>
          <w:p w14:paraId="127B1E61"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8493C91" w14:textId="77777777" w:rsidR="00C93415" w:rsidRPr="00736667" w:rsidRDefault="00C93415" w:rsidP="004E1359">
            <w:pPr>
              <w:jc w:val="left"/>
              <w:rPr>
                <w:rFonts w:ascii="宋体" w:hAnsi="宋体"/>
                <w:snapToGrid w:val="0"/>
                <w:kern w:val="0"/>
              </w:rPr>
            </w:pPr>
          </w:p>
        </w:tc>
      </w:tr>
      <w:tr w:rsidR="00C93415" w:rsidRPr="00736667" w14:paraId="376DDB39" w14:textId="77777777" w:rsidTr="004E1359">
        <w:tc>
          <w:tcPr>
            <w:tcW w:w="1559" w:type="dxa"/>
            <w:shd w:val="clear" w:color="auto" w:fill="auto"/>
          </w:tcPr>
          <w:p w14:paraId="7E08D9FB" w14:textId="77777777" w:rsidR="00C93415" w:rsidRDefault="00C93415" w:rsidP="004E1359">
            <w:pPr>
              <w:jc w:val="left"/>
              <w:rPr>
                <w:rFonts w:ascii="宋体" w:hAnsi="宋体"/>
                <w:snapToGrid w:val="0"/>
                <w:kern w:val="0"/>
              </w:rPr>
            </w:pPr>
            <w:r>
              <w:rPr>
                <w:rFonts w:ascii="宋体" w:hAnsi="宋体" w:hint="eastAsia"/>
                <w:snapToGrid w:val="0"/>
                <w:kern w:val="0"/>
              </w:rPr>
              <w:t>进度状态</w:t>
            </w:r>
          </w:p>
        </w:tc>
        <w:tc>
          <w:tcPr>
            <w:tcW w:w="1701" w:type="dxa"/>
            <w:shd w:val="clear" w:color="auto" w:fill="auto"/>
          </w:tcPr>
          <w:p w14:paraId="349F754F" w14:textId="77777777" w:rsidR="00C93415" w:rsidRDefault="00C93415" w:rsidP="004E1359">
            <w:pPr>
              <w:jc w:val="left"/>
              <w:rPr>
                <w:rFonts w:ascii="宋体" w:hAnsi="宋体"/>
                <w:snapToGrid w:val="0"/>
                <w:kern w:val="0"/>
              </w:rPr>
            </w:pPr>
            <w:r w:rsidRPr="006200AB">
              <w:rPr>
                <w:rFonts w:ascii="宋体" w:hAnsi="宋体"/>
                <w:snapToGrid w:val="0"/>
                <w:kern w:val="0"/>
              </w:rPr>
              <w:t>CHANNEL_USER_ID</w:t>
            </w:r>
          </w:p>
        </w:tc>
        <w:tc>
          <w:tcPr>
            <w:tcW w:w="1134" w:type="dxa"/>
            <w:shd w:val="clear" w:color="auto" w:fill="auto"/>
          </w:tcPr>
          <w:p w14:paraId="64642CBE"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2155514" w14:textId="77777777" w:rsidR="00C93415" w:rsidRPr="00736667" w:rsidRDefault="00C93415" w:rsidP="004E1359">
            <w:pPr>
              <w:jc w:val="left"/>
              <w:rPr>
                <w:rFonts w:ascii="宋体" w:hAnsi="宋体"/>
                <w:snapToGrid w:val="0"/>
                <w:kern w:val="0"/>
              </w:rPr>
            </w:pPr>
            <w:r>
              <w:rPr>
                <w:rFonts w:ascii="宋体" w:hAnsi="宋体"/>
                <w:snapToGrid w:val="0"/>
                <w:kern w:val="0"/>
              </w:rPr>
              <w:t>已放款</w:t>
            </w:r>
            <w:r>
              <w:rPr>
                <w:rFonts w:ascii="宋体" w:hAnsi="宋体" w:hint="eastAsia"/>
                <w:snapToGrid w:val="0"/>
                <w:kern w:val="0"/>
              </w:rPr>
              <w:t>，</w:t>
            </w:r>
            <w:r>
              <w:rPr>
                <w:rFonts w:ascii="宋体" w:hAnsi="宋体"/>
                <w:snapToGrid w:val="0"/>
                <w:kern w:val="0"/>
              </w:rPr>
              <w:t>已拒绝</w:t>
            </w:r>
            <w:r>
              <w:rPr>
                <w:rFonts w:ascii="宋体" w:hAnsi="宋体" w:hint="eastAsia"/>
                <w:snapToGrid w:val="0"/>
                <w:kern w:val="0"/>
              </w:rPr>
              <w:t>，</w:t>
            </w:r>
            <w:r>
              <w:rPr>
                <w:rFonts w:ascii="宋体" w:hAnsi="宋体"/>
                <w:snapToGrid w:val="0"/>
                <w:kern w:val="0"/>
              </w:rPr>
              <w:t>已签约等</w:t>
            </w:r>
          </w:p>
        </w:tc>
      </w:tr>
    </w:tbl>
    <w:p w14:paraId="0C7FF666"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241C4E9E" w14:textId="77777777" w:rsidR="00C93415" w:rsidRPr="00C56A4E" w:rsidRDefault="00C93415" w:rsidP="00C93415"/>
    <w:p w14:paraId="6D00D9A3" w14:textId="77777777" w:rsidR="00C93415" w:rsidRPr="00A52328" w:rsidRDefault="00C93415" w:rsidP="00C93415">
      <w:pPr>
        <w:pStyle w:val="6"/>
      </w:pPr>
      <w:r w:rsidRPr="00A52328">
        <w:rPr>
          <w:rFonts w:hint="eastAsia"/>
        </w:rPr>
        <w:t>输出</w:t>
      </w:r>
    </w:p>
    <w:p w14:paraId="54AA450A"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0AB8DA88" w14:textId="77777777" w:rsidTr="004E1359">
        <w:tc>
          <w:tcPr>
            <w:tcW w:w="1559" w:type="dxa"/>
            <w:shd w:val="clear" w:color="auto" w:fill="E0E0E0"/>
          </w:tcPr>
          <w:p w14:paraId="2327702B"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B06EBCD"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390EA92"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983A760"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320F47C8" w14:textId="77777777" w:rsidTr="004E1359">
        <w:tc>
          <w:tcPr>
            <w:tcW w:w="1559" w:type="dxa"/>
            <w:shd w:val="clear" w:color="auto" w:fill="auto"/>
          </w:tcPr>
          <w:p w14:paraId="70A43FE9" w14:textId="77777777" w:rsidR="00C93415" w:rsidRPr="00736667" w:rsidRDefault="00C93415" w:rsidP="004E1359">
            <w:pPr>
              <w:jc w:val="left"/>
              <w:rPr>
                <w:rFonts w:ascii="宋体" w:hAnsi="宋体"/>
                <w:snapToGrid w:val="0"/>
                <w:kern w:val="0"/>
              </w:rPr>
            </w:pPr>
            <w:r>
              <w:rPr>
                <w:rFonts w:ascii="宋体" w:hAnsi="宋体" w:hint="eastAsia"/>
                <w:snapToGrid w:val="0"/>
                <w:kern w:val="0"/>
              </w:rPr>
              <w:lastRenderedPageBreak/>
              <w:t>操作</w:t>
            </w:r>
            <w:r>
              <w:rPr>
                <w:rFonts w:ascii="宋体" w:hAnsi="宋体"/>
                <w:snapToGrid w:val="0"/>
                <w:kern w:val="0"/>
              </w:rPr>
              <w:t>结果</w:t>
            </w:r>
          </w:p>
        </w:tc>
        <w:tc>
          <w:tcPr>
            <w:tcW w:w="1701" w:type="dxa"/>
            <w:shd w:val="clear" w:color="auto" w:fill="auto"/>
          </w:tcPr>
          <w:p w14:paraId="6834C9CC"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C2E9690"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252EB07" w14:textId="77777777" w:rsidR="00C93415" w:rsidRPr="00736667" w:rsidRDefault="00C93415" w:rsidP="004E1359">
            <w:pPr>
              <w:jc w:val="left"/>
              <w:rPr>
                <w:rFonts w:ascii="宋体" w:hAnsi="宋体"/>
                <w:snapToGrid w:val="0"/>
                <w:kern w:val="0"/>
              </w:rPr>
            </w:pPr>
          </w:p>
        </w:tc>
      </w:tr>
      <w:tr w:rsidR="00C93415" w:rsidRPr="00736667" w14:paraId="03D785D1" w14:textId="77777777" w:rsidTr="004E1359">
        <w:tc>
          <w:tcPr>
            <w:tcW w:w="1559" w:type="dxa"/>
            <w:shd w:val="clear" w:color="auto" w:fill="auto"/>
          </w:tcPr>
          <w:p w14:paraId="0F418E23"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60F69D52"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6FFE2D00"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5114D84" w14:textId="77777777" w:rsidR="00C93415" w:rsidRPr="00736667" w:rsidRDefault="00C93415" w:rsidP="004E1359">
            <w:pPr>
              <w:jc w:val="left"/>
              <w:rPr>
                <w:rFonts w:ascii="宋体" w:hAnsi="宋体"/>
                <w:snapToGrid w:val="0"/>
                <w:kern w:val="0"/>
              </w:rPr>
            </w:pPr>
          </w:p>
        </w:tc>
      </w:tr>
    </w:tbl>
    <w:p w14:paraId="7E3553A0" w14:textId="77777777" w:rsidR="00C93415" w:rsidRPr="00456A4B" w:rsidRDefault="00C93415" w:rsidP="00C93415">
      <w:pPr>
        <w:ind w:firstLineChars="300" w:firstLine="630"/>
      </w:pPr>
      <w:r>
        <w:rPr>
          <w:rFonts w:hint="eastAsia"/>
        </w:rPr>
        <w:t>如果有错误建议直接返回协议体或者抛出异常</w:t>
      </w:r>
    </w:p>
    <w:p w14:paraId="2F8DFB75"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4F47BE9" w14:textId="77777777" w:rsidR="003E6020" w:rsidRPr="00FE1432" w:rsidRDefault="003E6020" w:rsidP="003E6020">
      <w:pPr>
        <w:pStyle w:val="6"/>
      </w:pPr>
      <w:r>
        <w:rPr>
          <w:rFonts w:hint="eastAsia"/>
        </w:rPr>
        <w:t>数据</w:t>
      </w:r>
      <w:r>
        <w:t>库表</w:t>
      </w:r>
    </w:p>
    <w:p w14:paraId="624293A0" w14:textId="535E8B39" w:rsidR="003E6020" w:rsidRPr="0082647F" w:rsidRDefault="003E6020" w:rsidP="003E6020">
      <w:pPr>
        <w:pStyle w:val="5"/>
      </w:pPr>
      <w:r>
        <w:rPr>
          <w:rFonts w:hint="eastAsia"/>
        </w:rPr>
        <w:t>客户</w:t>
      </w:r>
      <w:r w:rsidR="00C93415">
        <w:rPr>
          <w:rFonts w:hint="eastAsia"/>
        </w:rPr>
        <w:t>分页</w:t>
      </w:r>
      <w:r>
        <w:t>查询</w:t>
      </w:r>
    </w:p>
    <w:p w14:paraId="3581F8AE" w14:textId="77777777" w:rsidR="00C93415" w:rsidRDefault="00C93415" w:rsidP="00C93415">
      <w:pPr>
        <w:pStyle w:val="6"/>
      </w:pPr>
      <w:r>
        <w:rPr>
          <w:rFonts w:hint="eastAsia"/>
        </w:rPr>
        <w:t>功能</w:t>
      </w:r>
      <w:r>
        <w:t>描述</w:t>
      </w:r>
    </w:p>
    <w:p w14:paraId="562DF140"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提供给管理端查询客户列表</w:t>
      </w:r>
    </w:p>
    <w:p w14:paraId="3B8CFF97" w14:textId="77777777" w:rsidR="00C93415" w:rsidRPr="00676A58" w:rsidRDefault="00C93415" w:rsidP="00C93415">
      <w:pPr>
        <w:pStyle w:val="6"/>
      </w:pPr>
      <w:r w:rsidRPr="00676A58">
        <w:rPr>
          <w:rFonts w:hint="eastAsia"/>
        </w:rPr>
        <w:t>处理流程</w:t>
      </w:r>
    </w:p>
    <w:p w14:paraId="2B360771" w14:textId="77777777" w:rsidR="00C93415" w:rsidRDefault="00C93415">
      <w:pPr>
        <w:pStyle w:val="afb"/>
        <w:numPr>
          <w:ilvl w:val="0"/>
          <w:numId w:val="14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65" w:author="wangq" w:date="2017-08-21T17:25:00Z">
          <w:pPr>
            <w:pStyle w:val="afb"/>
            <w:numPr>
              <w:numId w:val="164"/>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kern w:val="0"/>
          <w:sz w:val="24"/>
          <w:szCs w:val="21"/>
        </w:rPr>
        <w:t>输入分页查询条件</w:t>
      </w:r>
      <w:r>
        <w:rPr>
          <w:rFonts w:ascii="宋体" w:hAnsi="宋体" w:hint="eastAsia"/>
          <w:kern w:val="0"/>
          <w:sz w:val="24"/>
          <w:szCs w:val="21"/>
        </w:rPr>
        <w:t>。</w:t>
      </w:r>
    </w:p>
    <w:p w14:paraId="52C84DBF" w14:textId="77777777" w:rsidR="00C93415" w:rsidRDefault="00C93415">
      <w:pPr>
        <w:pStyle w:val="afb"/>
        <w:numPr>
          <w:ilvl w:val="0"/>
          <w:numId w:val="14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66" w:author="wangq" w:date="2017-08-21T17:25:00Z">
          <w:pPr>
            <w:pStyle w:val="afb"/>
            <w:numPr>
              <w:numId w:val="164"/>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返回</w:t>
      </w:r>
      <w:r>
        <w:rPr>
          <w:rFonts w:ascii="宋体" w:hAnsi="宋体"/>
          <w:kern w:val="0"/>
          <w:sz w:val="24"/>
          <w:szCs w:val="21"/>
        </w:rPr>
        <w:t>查询结果集</w:t>
      </w:r>
    </w:p>
    <w:p w14:paraId="695B6E1A"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AE7C0C7" w14:textId="77777777" w:rsidTr="004E1359">
        <w:tc>
          <w:tcPr>
            <w:tcW w:w="1559" w:type="dxa"/>
            <w:shd w:val="clear" w:color="auto" w:fill="E0E0E0"/>
          </w:tcPr>
          <w:p w14:paraId="739BD3DA"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C1B4E6D"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E9C8BBA"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6A9607F"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3E5F305" w14:textId="77777777" w:rsidTr="004E1359">
        <w:tc>
          <w:tcPr>
            <w:tcW w:w="1559" w:type="dxa"/>
            <w:shd w:val="clear" w:color="auto" w:fill="auto"/>
          </w:tcPr>
          <w:p w14:paraId="67DB678F"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6720CDE9"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7088523C"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8C7CBE5" w14:textId="77777777" w:rsidR="00C93415" w:rsidRPr="00736667" w:rsidRDefault="00C93415" w:rsidP="004E1359">
            <w:pPr>
              <w:jc w:val="left"/>
              <w:rPr>
                <w:rFonts w:ascii="宋体" w:hAnsi="宋体"/>
                <w:snapToGrid w:val="0"/>
                <w:kern w:val="0"/>
              </w:rPr>
            </w:pPr>
          </w:p>
        </w:tc>
      </w:tr>
      <w:tr w:rsidR="00C93415" w:rsidRPr="00736667" w14:paraId="3A72DB2F" w14:textId="77777777" w:rsidTr="004E1359">
        <w:tc>
          <w:tcPr>
            <w:tcW w:w="1559" w:type="dxa"/>
            <w:shd w:val="clear" w:color="auto" w:fill="auto"/>
          </w:tcPr>
          <w:p w14:paraId="07A8F710" w14:textId="77777777" w:rsidR="00C93415" w:rsidRDefault="00C93415" w:rsidP="004E1359">
            <w:pPr>
              <w:jc w:val="left"/>
              <w:rPr>
                <w:rFonts w:ascii="宋体" w:hAnsi="宋体"/>
                <w:snapToGrid w:val="0"/>
                <w:kern w:val="0"/>
              </w:rPr>
            </w:pPr>
            <w:r>
              <w:rPr>
                <w:rFonts w:ascii="宋体" w:hAnsi="宋体" w:hint="eastAsia"/>
                <w:snapToGrid w:val="0"/>
                <w:kern w:val="0"/>
              </w:rPr>
              <w:t>姓名</w:t>
            </w:r>
          </w:p>
        </w:tc>
        <w:tc>
          <w:tcPr>
            <w:tcW w:w="1701" w:type="dxa"/>
            <w:shd w:val="clear" w:color="auto" w:fill="auto"/>
          </w:tcPr>
          <w:p w14:paraId="781AD808" w14:textId="77777777" w:rsidR="00C93415" w:rsidRDefault="00C93415" w:rsidP="004E1359">
            <w:pPr>
              <w:jc w:val="left"/>
              <w:rPr>
                <w:rFonts w:ascii="宋体" w:hAnsi="宋体"/>
                <w:snapToGrid w:val="0"/>
                <w:kern w:val="0"/>
              </w:rPr>
            </w:pPr>
            <w:r>
              <w:rPr>
                <w:rFonts w:ascii="宋体" w:hAnsi="宋体" w:hint="eastAsia"/>
                <w:snapToGrid w:val="0"/>
                <w:kern w:val="0"/>
              </w:rPr>
              <w:t>CUST</w:t>
            </w:r>
            <w:r>
              <w:rPr>
                <w:rFonts w:ascii="宋体" w:hAnsi="宋体"/>
                <w:snapToGrid w:val="0"/>
                <w:kern w:val="0"/>
              </w:rPr>
              <w:t>_NAME</w:t>
            </w:r>
          </w:p>
        </w:tc>
        <w:tc>
          <w:tcPr>
            <w:tcW w:w="1134" w:type="dxa"/>
            <w:shd w:val="clear" w:color="auto" w:fill="auto"/>
          </w:tcPr>
          <w:p w14:paraId="38DEA617"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50968B82" w14:textId="77777777" w:rsidR="00C93415" w:rsidRPr="00736667" w:rsidRDefault="00C93415" w:rsidP="004E1359">
            <w:pPr>
              <w:jc w:val="left"/>
              <w:rPr>
                <w:rFonts w:ascii="宋体" w:hAnsi="宋体"/>
                <w:snapToGrid w:val="0"/>
                <w:kern w:val="0"/>
              </w:rPr>
            </w:pPr>
          </w:p>
        </w:tc>
      </w:tr>
      <w:tr w:rsidR="00C93415" w:rsidRPr="00736667" w14:paraId="1FEA78CD" w14:textId="77777777" w:rsidTr="004E1359">
        <w:tc>
          <w:tcPr>
            <w:tcW w:w="1559" w:type="dxa"/>
            <w:shd w:val="clear" w:color="auto" w:fill="auto"/>
          </w:tcPr>
          <w:p w14:paraId="634F758F" w14:textId="77777777" w:rsidR="00C93415" w:rsidRDefault="00C93415" w:rsidP="004E1359">
            <w:pPr>
              <w:jc w:val="left"/>
              <w:rPr>
                <w:rFonts w:ascii="宋体" w:hAnsi="宋体"/>
                <w:snapToGrid w:val="0"/>
                <w:kern w:val="0"/>
              </w:rPr>
            </w:pPr>
            <w:r>
              <w:rPr>
                <w:rFonts w:ascii="宋体" w:hAnsi="宋体" w:hint="eastAsia"/>
                <w:snapToGrid w:val="0"/>
                <w:kern w:val="0"/>
              </w:rPr>
              <w:t>身份证</w:t>
            </w:r>
          </w:p>
        </w:tc>
        <w:tc>
          <w:tcPr>
            <w:tcW w:w="1701" w:type="dxa"/>
            <w:shd w:val="clear" w:color="auto" w:fill="auto"/>
          </w:tcPr>
          <w:p w14:paraId="7A5DE6D5" w14:textId="77777777" w:rsidR="00C93415" w:rsidRDefault="00C93415" w:rsidP="004E1359">
            <w:pPr>
              <w:jc w:val="left"/>
              <w:rPr>
                <w:rFonts w:ascii="宋体" w:hAnsi="宋体"/>
                <w:snapToGrid w:val="0"/>
                <w:kern w:val="0"/>
              </w:rPr>
            </w:pPr>
            <w:r w:rsidRPr="001A1F6C">
              <w:rPr>
                <w:rFonts w:ascii="宋体" w:hAnsi="宋体"/>
                <w:snapToGrid w:val="0"/>
                <w:kern w:val="0"/>
              </w:rPr>
              <w:t>ID_CARD_NO</w:t>
            </w:r>
          </w:p>
        </w:tc>
        <w:tc>
          <w:tcPr>
            <w:tcW w:w="1134" w:type="dxa"/>
            <w:shd w:val="clear" w:color="auto" w:fill="auto"/>
          </w:tcPr>
          <w:p w14:paraId="7F6D6B31"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23B633B5" w14:textId="77777777" w:rsidR="00C93415" w:rsidRPr="00736667" w:rsidRDefault="00C93415" w:rsidP="004E1359">
            <w:pPr>
              <w:jc w:val="left"/>
              <w:rPr>
                <w:rFonts w:ascii="宋体" w:hAnsi="宋体"/>
                <w:snapToGrid w:val="0"/>
                <w:kern w:val="0"/>
              </w:rPr>
            </w:pPr>
          </w:p>
        </w:tc>
      </w:tr>
      <w:tr w:rsidR="00C93415" w:rsidRPr="00736667" w14:paraId="3762AFB7" w14:textId="77777777" w:rsidTr="004E1359">
        <w:tc>
          <w:tcPr>
            <w:tcW w:w="1559" w:type="dxa"/>
            <w:shd w:val="clear" w:color="auto" w:fill="auto"/>
          </w:tcPr>
          <w:p w14:paraId="01292658" w14:textId="77777777" w:rsidR="00C93415" w:rsidRDefault="00C93415" w:rsidP="004E1359">
            <w:pPr>
              <w:jc w:val="left"/>
              <w:rPr>
                <w:rFonts w:ascii="宋体" w:hAnsi="宋体"/>
                <w:snapToGrid w:val="0"/>
                <w:kern w:val="0"/>
              </w:rPr>
            </w:pPr>
            <w:r w:rsidRPr="006E5E43">
              <w:rPr>
                <w:rFonts w:hint="eastAsia"/>
              </w:rPr>
              <w:t>每页行数</w:t>
            </w:r>
          </w:p>
        </w:tc>
        <w:tc>
          <w:tcPr>
            <w:tcW w:w="1701" w:type="dxa"/>
            <w:shd w:val="clear" w:color="auto" w:fill="auto"/>
          </w:tcPr>
          <w:p w14:paraId="22B0B797" w14:textId="77777777" w:rsidR="00C93415" w:rsidRPr="008040ED" w:rsidRDefault="00C93415" w:rsidP="004E1359">
            <w:pPr>
              <w:jc w:val="left"/>
              <w:rPr>
                <w:rFonts w:ascii="宋体" w:hAnsi="宋体"/>
                <w:snapToGrid w:val="0"/>
                <w:kern w:val="0"/>
              </w:rPr>
            </w:pPr>
            <w:r w:rsidRPr="008040ED">
              <w:rPr>
                <w:rFonts w:hint="eastAsia"/>
              </w:rPr>
              <w:t>rows</w:t>
            </w:r>
          </w:p>
        </w:tc>
        <w:tc>
          <w:tcPr>
            <w:tcW w:w="1134" w:type="dxa"/>
            <w:shd w:val="clear" w:color="auto" w:fill="auto"/>
          </w:tcPr>
          <w:p w14:paraId="707FE97B" w14:textId="77777777" w:rsidR="00C93415" w:rsidRPr="008040ED" w:rsidRDefault="00C93415" w:rsidP="004E1359">
            <w:pPr>
              <w:jc w:val="left"/>
              <w:rPr>
                <w:rFonts w:ascii="宋体" w:hAnsi="宋体"/>
                <w:snapToGrid w:val="0"/>
                <w:kern w:val="0"/>
              </w:rPr>
            </w:pPr>
            <w:r w:rsidRPr="008040ED">
              <w:rPr>
                <w:rFonts w:hint="eastAsia"/>
              </w:rPr>
              <w:t>Y</w:t>
            </w:r>
          </w:p>
        </w:tc>
        <w:tc>
          <w:tcPr>
            <w:tcW w:w="3119" w:type="dxa"/>
            <w:shd w:val="clear" w:color="auto" w:fill="auto"/>
          </w:tcPr>
          <w:p w14:paraId="762CFFEA" w14:textId="77777777" w:rsidR="00C93415" w:rsidRPr="008040ED" w:rsidRDefault="00C93415" w:rsidP="004E1359">
            <w:pPr>
              <w:jc w:val="left"/>
              <w:rPr>
                <w:rFonts w:ascii="宋体" w:hAnsi="宋体"/>
                <w:snapToGrid w:val="0"/>
                <w:kern w:val="0"/>
              </w:rPr>
            </w:pPr>
          </w:p>
        </w:tc>
      </w:tr>
      <w:tr w:rsidR="00C93415" w:rsidRPr="00736667" w14:paraId="61719BFA" w14:textId="77777777" w:rsidTr="004E1359">
        <w:tc>
          <w:tcPr>
            <w:tcW w:w="1559" w:type="dxa"/>
            <w:shd w:val="clear" w:color="auto" w:fill="auto"/>
          </w:tcPr>
          <w:p w14:paraId="5FFBD51F" w14:textId="77777777" w:rsidR="00C93415" w:rsidRDefault="00C93415" w:rsidP="004E1359">
            <w:pPr>
              <w:jc w:val="left"/>
              <w:rPr>
                <w:rFonts w:ascii="宋体" w:hAnsi="宋体"/>
                <w:snapToGrid w:val="0"/>
                <w:kern w:val="0"/>
              </w:rPr>
            </w:pPr>
            <w:r w:rsidRPr="006E5E43">
              <w:rPr>
                <w:rFonts w:hint="eastAsia"/>
              </w:rPr>
              <w:t>起始条数</w:t>
            </w:r>
          </w:p>
        </w:tc>
        <w:tc>
          <w:tcPr>
            <w:tcW w:w="1701" w:type="dxa"/>
            <w:shd w:val="clear" w:color="auto" w:fill="auto"/>
          </w:tcPr>
          <w:p w14:paraId="5B2BF7B4" w14:textId="77777777" w:rsidR="00C93415" w:rsidRPr="008040ED" w:rsidRDefault="00C93415" w:rsidP="004E1359">
            <w:pPr>
              <w:jc w:val="left"/>
              <w:rPr>
                <w:rFonts w:ascii="宋体" w:hAnsi="宋体"/>
                <w:snapToGrid w:val="0"/>
                <w:kern w:val="0"/>
              </w:rPr>
            </w:pPr>
            <w:r w:rsidRPr="008040ED">
              <w:rPr>
                <w:rFonts w:hint="eastAsia"/>
              </w:rPr>
              <w:t>start</w:t>
            </w:r>
          </w:p>
        </w:tc>
        <w:tc>
          <w:tcPr>
            <w:tcW w:w="1134" w:type="dxa"/>
            <w:shd w:val="clear" w:color="auto" w:fill="auto"/>
          </w:tcPr>
          <w:p w14:paraId="40CA8E61" w14:textId="77777777" w:rsidR="00C93415" w:rsidRPr="008040ED" w:rsidRDefault="00C93415" w:rsidP="004E1359">
            <w:pPr>
              <w:jc w:val="left"/>
              <w:rPr>
                <w:rFonts w:ascii="宋体" w:hAnsi="宋体"/>
                <w:snapToGrid w:val="0"/>
                <w:kern w:val="0"/>
              </w:rPr>
            </w:pPr>
            <w:r w:rsidRPr="008040ED">
              <w:rPr>
                <w:rFonts w:hint="eastAsia"/>
              </w:rPr>
              <w:t>y</w:t>
            </w:r>
          </w:p>
        </w:tc>
        <w:tc>
          <w:tcPr>
            <w:tcW w:w="3119" w:type="dxa"/>
            <w:shd w:val="clear" w:color="auto" w:fill="auto"/>
          </w:tcPr>
          <w:p w14:paraId="35C4FED9" w14:textId="77777777" w:rsidR="00C93415" w:rsidRPr="008040ED" w:rsidRDefault="00C93415" w:rsidP="004E1359">
            <w:pPr>
              <w:jc w:val="left"/>
              <w:rPr>
                <w:rFonts w:ascii="宋体" w:hAnsi="宋体"/>
                <w:snapToGrid w:val="0"/>
                <w:kern w:val="0"/>
              </w:rPr>
            </w:pPr>
          </w:p>
        </w:tc>
      </w:tr>
    </w:tbl>
    <w:p w14:paraId="5E79BB28"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7F0DD89A" w14:textId="77777777" w:rsidR="00C93415" w:rsidRPr="00C56A4E" w:rsidRDefault="00C93415" w:rsidP="00C93415"/>
    <w:p w14:paraId="513B7B70" w14:textId="77777777" w:rsidR="00C93415" w:rsidRPr="00A52328" w:rsidRDefault="00C93415" w:rsidP="00C93415">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7FB527D3" w14:textId="77777777" w:rsidTr="004E1359">
        <w:tc>
          <w:tcPr>
            <w:tcW w:w="1559" w:type="dxa"/>
            <w:shd w:val="clear" w:color="auto" w:fill="E0E0E0"/>
          </w:tcPr>
          <w:p w14:paraId="71FB5C50"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53116717"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DACCB46"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8FF282D"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50CA9FA" w14:textId="77777777" w:rsidTr="004E1359">
        <w:tc>
          <w:tcPr>
            <w:tcW w:w="1559" w:type="dxa"/>
            <w:shd w:val="clear" w:color="auto" w:fill="auto"/>
          </w:tcPr>
          <w:p w14:paraId="63C5D5EB"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7AC7369" w14:textId="77777777" w:rsidR="00C93415" w:rsidRPr="00736667" w:rsidRDefault="00C93415" w:rsidP="004E1359">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6DD45138"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53CB587" w14:textId="77777777" w:rsidR="00C93415" w:rsidRPr="00736667" w:rsidRDefault="00C93415" w:rsidP="004E1359">
            <w:pPr>
              <w:jc w:val="left"/>
              <w:rPr>
                <w:rFonts w:ascii="宋体" w:hAnsi="宋体"/>
                <w:snapToGrid w:val="0"/>
                <w:kern w:val="0"/>
              </w:rPr>
            </w:pPr>
          </w:p>
        </w:tc>
      </w:tr>
      <w:tr w:rsidR="00C93415" w:rsidRPr="00736667" w14:paraId="7ED6C80E" w14:textId="77777777" w:rsidTr="004E1359">
        <w:tc>
          <w:tcPr>
            <w:tcW w:w="1559" w:type="dxa"/>
            <w:shd w:val="clear" w:color="auto" w:fill="auto"/>
          </w:tcPr>
          <w:p w14:paraId="51E19C8F"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573FF164" w14:textId="77777777" w:rsidR="00C93415" w:rsidRPr="00736667" w:rsidRDefault="00C93415" w:rsidP="004E1359">
            <w:pPr>
              <w:jc w:val="left"/>
              <w:rPr>
                <w:rFonts w:ascii="宋体" w:hAnsi="宋体"/>
                <w:snapToGrid w:val="0"/>
                <w:kern w:val="0"/>
              </w:rPr>
            </w:pPr>
            <w:r>
              <w:rPr>
                <w:rFonts w:ascii="宋体" w:hAnsi="宋体"/>
                <w:snapToGrid w:val="0"/>
                <w:kern w:val="0"/>
              </w:rPr>
              <w:t>ROWS</w:t>
            </w:r>
          </w:p>
        </w:tc>
        <w:tc>
          <w:tcPr>
            <w:tcW w:w="1134" w:type="dxa"/>
            <w:shd w:val="clear" w:color="auto" w:fill="auto"/>
          </w:tcPr>
          <w:p w14:paraId="4B1C6231" w14:textId="77777777" w:rsidR="00C93415" w:rsidRPr="00736667"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1AEFDBFA" w14:textId="77777777" w:rsidR="00C93415" w:rsidRPr="00736667" w:rsidRDefault="00C93415" w:rsidP="004E1359">
            <w:pPr>
              <w:jc w:val="left"/>
              <w:rPr>
                <w:rFonts w:ascii="宋体" w:hAnsi="宋体"/>
                <w:snapToGrid w:val="0"/>
                <w:kern w:val="0"/>
              </w:rPr>
            </w:pPr>
          </w:p>
        </w:tc>
      </w:tr>
    </w:tbl>
    <w:p w14:paraId="10C5B0CF"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176D9678" w14:textId="77777777" w:rsidTr="004E1359">
        <w:tc>
          <w:tcPr>
            <w:tcW w:w="1559" w:type="dxa"/>
            <w:shd w:val="clear" w:color="auto" w:fill="E0E0E0"/>
          </w:tcPr>
          <w:p w14:paraId="0B1CA216"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6482D1E6"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9BB4F55"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1DF1D22"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1884F6AF" w14:textId="77777777" w:rsidTr="004E1359">
        <w:tc>
          <w:tcPr>
            <w:tcW w:w="1559" w:type="dxa"/>
            <w:shd w:val="clear" w:color="auto" w:fill="auto"/>
            <w:vAlign w:val="center"/>
          </w:tcPr>
          <w:p w14:paraId="62322979" w14:textId="77777777" w:rsidR="00C93415" w:rsidRDefault="00C93415" w:rsidP="004E1359">
            <w:pPr>
              <w:widowControl/>
              <w:jc w:val="left"/>
              <w:rPr>
                <w:rFonts w:ascii="宋体" w:hAnsi="宋体"/>
                <w:sz w:val="20"/>
                <w:szCs w:val="20"/>
              </w:rPr>
            </w:pPr>
            <w:r>
              <w:rPr>
                <w:rFonts w:hint="eastAsia"/>
                <w:sz w:val="20"/>
                <w:szCs w:val="20"/>
              </w:rPr>
              <w:t>客户名称</w:t>
            </w:r>
          </w:p>
        </w:tc>
        <w:tc>
          <w:tcPr>
            <w:tcW w:w="1701" w:type="dxa"/>
            <w:shd w:val="clear" w:color="auto" w:fill="auto"/>
            <w:vAlign w:val="center"/>
          </w:tcPr>
          <w:p w14:paraId="396DE36B" w14:textId="77777777" w:rsidR="00C93415" w:rsidRDefault="00C93415" w:rsidP="004E1359">
            <w:pPr>
              <w:widowControl/>
              <w:jc w:val="left"/>
              <w:rPr>
                <w:rFonts w:ascii="宋体" w:hAnsi="宋体"/>
                <w:color w:val="000000"/>
                <w:sz w:val="22"/>
              </w:rPr>
            </w:pPr>
            <w:r>
              <w:rPr>
                <w:rFonts w:ascii="宋体" w:hAnsi="宋体" w:hint="eastAsia"/>
                <w:color w:val="000000"/>
                <w:sz w:val="22"/>
              </w:rPr>
              <w:t>CUST_NAME</w:t>
            </w:r>
          </w:p>
        </w:tc>
        <w:tc>
          <w:tcPr>
            <w:tcW w:w="1134" w:type="dxa"/>
            <w:shd w:val="clear" w:color="auto" w:fill="auto"/>
          </w:tcPr>
          <w:p w14:paraId="47BA5F41"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53E52338" w14:textId="77777777" w:rsidR="00C93415" w:rsidRPr="00736667" w:rsidRDefault="00C93415" w:rsidP="004E1359">
            <w:pPr>
              <w:jc w:val="left"/>
              <w:rPr>
                <w:rFonts w:ascii="宋体" w:hAnsi="宋体"/>
                <w:snapToGrid w:val="0"/>
                <w:kern w:val="0"/>
              </w:rPr>
            </w:pPr>
          </w:p>
        </w:tc>
      </w:tr>
      <w:tr w:rsidR="00C93415" w:rsidRPr="00736667" w14:paraId="7170AFA4" w14:textId="77777777" w:rsidTr="004E1359">
        <w:tc>
          <w:tcPr>
            <w:tcW w:w="1559" w:type="dxa"/>
            <w:shd w:val="clear" w:color="auto" w:fill="auto"/>
            <w:vAlign w:val="center"/>
          </w:tcPr>
          <w:p w14:paraId="3FF85B29" w14:textId="77777777" w:rsidR="00C93415" w:rsidRPr="00362F6A" w:rsidRDefault="00C93415" w:rsidP="004E1359">
            <w:pPr>
              <w:widowControl/>
              <w:jc w:val="left"/>
              <w:rPr>
                <w:rFonts w:ascii="宋体" w:hAnsi="宋体"/>
                <w:sz w:val="20"/>
                <w:szCs w:val="20"/>
              </w:rPr>
            </w:pPr>
            <w:r>
              <w:rPr>
                <w:rFonts w:ascii="宋体" w:hAnsi="宋体" w:hint="eastAsia"/>
                <w:sz w:val="20"/>
                <w:szCs w:val="20"/>
              </w:rPr>
              <w:t>联系方式</w:t>
            </w:r>
          </w:p>
        </w:tc>
        <w:tc>
          <w:tcPr>
            <w:tcW w:w="1701" w:type="dxa"/>
            <w:shd w:val="clear" w:color="auto" w:fill="auto"/>
            <w:vAlign w:val="center"/>
          </w:tcPr>
          <w:p w14:paraId="35CE0797" w14:textId="77777777" w:rsidR="00C93415" w:rsidRDefault="00C93415" w:rsidP="004E1359">
            <w:pPr>
              <w:widowControl/>
              <w:jc w:val="left"/>
              <w:rPr>
                <w:color w:val="000000"/>
                <w:sz w:val="22"/>
              </w:rPr>
            </w:pPr>
            <w:r w:rsidRPr="004D3249">
              <w:rPr>
                <w:color w:val="000000"/>
                <w:sz w:val="22"/>
              </w:rPr>
              <w:t>MOBILE</w:t>
            </w:r>
          </w:p>
        </w:tc>
        <w:tc>
          <w:tcPr>
            <w:tcW w:w="1134" w:type="dxa"/>
            <w:shd w:val="clear" w:color="auto" w:fill="auto"/>
          </w:tcPr>
          <w:p w14:paraId="3C06019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D773673" w14:textId="77777777" w:rsidR="00C93415" w:rsidRPr="00736667" w:rsidRDefault="00C93415" w:rsidP="004E1359">
            <w:pPr>
              <w:jc w:val="left"/>
              <w:rPr>
                <w:rFonts w:ascii="宋体" w:hAnsi="宋体"/>
                <w:snapToGrid w:val="0"/>
                <w:kern w:val="0"/>
              </w:rPr>
            </w:pPr>
          </w:p>
        </w:tc>
      </w:tr>
      <w:tr w:rsidR="00C93415" w:rsidRPr="00736667" w14:paraId="601EBC70" w14:textId="77777777" w:rsidTr="004E1359">
        <w:tc>
          <w:tcPr>
            <w:tcW w:w="1559" w:type="dxa"/>
            <w:shd w:val="clear" w:color="auto" w:fill="auto"/>
            <w:vAlign w:val="center"/>
          </w:tcPr>
          <w:p w14:paraId="0B0F2CEE" w14:textId="77777777" w:rsidR="00C93415" w:rsidRDefault="00C93415" w:rsidP="004E1359">
            <w:pPr>
              <w:widowControl/>
              <w:jc w:val="left"/>
              <w:rPr>
                <w:rFonts w:ascii="宋体" w:hAnsi="宋体"/>
                <w:sz w:val="20"/>
                <w:szCs w:val="20"/>
              </w:rPr>
            </w:pPr>
            <w:r w:rsidRPr="00DA10FB">
              <w:rPr>
                <w:rFonts w:ascii="宋体" w:hAnsi="宋体" w:hint="eastAsia"/>
                <w:sz w:val="20"/>
                <w:szCs w:val="20"/>
              </w:rPr>
              <w:t>身份证号</w:t>
            </w:r>
          </w:p>
        </w:tc>
        <w:tc>
          <w:tcPr>
            <w:tcW w:w="1701" w:type="dxa"/>
            <w:shd w:val="clear" w:color="auto" w:fill="auto"/>
            <w:vAlign w:val="center"/>
          </w:tcPr>
          <w:p w14:paraId="603B4DCC" w14:textId="77777777" w:rsidR="00C93415" w:rsidRDefault="00C93415" w:rsidP="004E1359">
            <w:pPr>
              <w:widowControl/>
              <w:jc w:val="left"/>
              <w:rPr>
                <w:color w:val="000000"/>
                <w:sz w:val="22"/>
              </w:rPr>
            </w:pPr>
            <w:r w:rsidRPr="00DA10FB">
              <w:rPr>
                <w:color w:val="000000"/>
                <w:sz w:val="22"/>
              </w:rPr>
              <w:t>ID_CARD_NO</w:t>
            </w:r>
          </w:p>
        </w:tc>
        <w:tc>
          <w:tcPr>
            <w:tcW w:w="1134" w:type="dxa"/>
            <w:shd w:val="clear" w:color="auto" w:fill="auto"/>
          </w:tcPr>
          <w:p w14:paraId="5E2472CF"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7555806" w14:textId="77777777" w:rsidR="00C93415" w:rsidRPr="00736667" w:rsidRDefault="00C93415" w:rsidP="004E1359">
            <w:pPr>
              <w:jc w:val="left"/>
              <w:rPr>
                <w:rFonts w:ascii="宋体" w:hAnsi="宋体"/>
                <w:snapToGrid w:val="0"/>
                <w:kern w:val="0"/>
              </w:rPr>
            </w:pPr>
          </w:p>
        </w:tc>
      </w:tr>
      <w:tr w:rsidR="00C93415" w:rsidRPr="00736667" w14:paraId="70E7691C" w14:textId="77777777" w:rsidTr="004E1359">
        <w:tc>
          <w:tcPr>
            <w:tcW w:w="1559" w:type="dxa"/>
            <w:shd w:val="clear" w:color="auto" w:fill="auto"/>
            <w:vAlign w:val="center"/>
          </w:tcPr>
          <w:p w14:paraId="163001DC" w14:textId="77777777" w:rsidR="00C93415" w:rsidRDefault="00C93415" w:rsidP="004E1359">
            <w:pPr>
              <w:rPr>
                <w:sz w:val="20"/>
                <w:szCs w:val="20"/>
              </w:rPr>
            </w:pPr>
            <w:r>
              <w:rPr>
                <w:rFonts w:hint="eastAsia"/>
                <w:sz w:val="20"/>
                <w:szCs w:val="20"/>
              </w:rPr>
              <w:t>客户地址</w:t>
            </w:r>
          </w:p>
        </w:tc>
        <w:tc>
          <w:tcPr>
            <w:tcW w:w="1701" w:type="dxa"/>
            <w:shd w:val="clear" w:color="auto" w:fill="auto"/>
            <w:vAlign w:val="center"/>
          </w:tcPr>
          <w:p w14:paraId="4AC42159" w14:textId="77777777" w:rsidR="00C93415" w:rsidRDefault="00C93415" w:rsidP="004E1359">
            <w:pPr>
              <w:rPr>
                <w:sz w:val="20"/>
                <w:szCs w:val="20"/>
              </w:rPr>
            </w:pPr>
            <w:r w:rsidRPr="009E0FD5">
              <w:rPr>
                <w:sz w:val="20"/>
                <w:szCs w:val="20"/>
              </w:rPr>
              <w:t>CUST_ADDR</w:t>
            </w:r>
          </w:p>
        </w:tc>
        <w:tc>
          <w:tcPr>
            <w:tcW w:w="1134" w:type="dxa"/>
            <w:shd w:val="clear" w:color="auto" w:fill="auto"/>
          </w:tcPr>
          <w:p w14:paraId="614037A9"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77A4308C" w14:textId="77777777" w:rsidR="00C93415" w:rsidRPr="00736667" w:rsidRDefault="00C93415" w:rsidP="004E1359">
            <w:pPr>
              <w:jc w:val="left"/>
              <w:rPr>
                <w:rFonts w:ascii="宋体" w:hAnsi="宋体"/>
                <w:snapToGrid w:val="0"/>
                <w:kern w:val="0"/>
              </w:rPr>
            </w:pPr>
          </w:p>
        </w:tc>
      </w:tr>
    </w:tbl>
    <w:p w14:paraId="229094B1"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FA501AD" w14:textId="77777777" w:rsidR="003E6020" w:rsidRPr="00FE1432" w:rsidRDefault="003E6020" w:rsidP="003E6020">
      <w:pPr>
        <w:pStyle w:val="6"/>
      </w:pPr>
      <w:r>
        <w:rPr>
          <w:rFonts w:hint="eastAsia"/>
        </w:rPr>
        <w:t>数据</w:t>
      </w:r>
      <w:r>
        <w:t>库表</w:t>
      </w:r>
    </w:p>
    <w:p w14:paraId="183E063E" w14:textId="77777777" w:rsidR="003E6020" w:rsidRDefault="003E6020" w:rsidP="003E6020">
      <w:pPr>
        <w:rPr>
          <w:kern w:val="0"/>
        </w:rPr>
      </w:pPr>
    </w:p>
    <w:p w14:paraId="1E823B70" w14:textId="77777777" w:rsidR="003E6020" w:rsidRPr="0082647F" w:rsidRDefault="003E6020" w:rsidP="003E6020">
      <w:pPr>
        <w:pStyle w:val="5"/>
      </w:pPr>
      <w:r>
        <w:rPr>
          <w:rFonts w:hint="eastAsia"/>
        </w:rPr>
        <w:lastRenderedPageBreak/>
        <w:t>客户</w:t>
      </w:r>
      <w:r>
        <w:t>明细</w:t>
      </w:r>
    </w:p>
    <w:p w14:paraId="7FF89D13" w14:textId="77777777" w:rsidR="00C93415" w:rsidRDefault="00C93415" w:rsidP="00C93415">
      <w:pPr>
        <w:pStyle w:val="6"/>
      </w:pPr>
      <w:r>
        <w:rPr>
          <w:rFonts w:hint="eastAsia"/>
        </w:rPr>
        <w:t>功能</w:t>
      </w:r>
      <w:r>
        <w:t>描述</w:t>
      </w:r>
    </w:p>
    <w:p w14:paraId="7FAEE207" w14:textId="77777777" w:rsidR="00C93415" w:rsidRPr="00A9755C" w:rsidRDefault="00C93415" w:rsidP="00C93415">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提供给管理端查询客户的详细信息</w:t>
      </w:r>
      <w:r>
        <w:rPr>
          <w:rFonts w:ascii="宋体" w:hAnsi="宋体"/>
          <w:kern w:val="0"/>
          <w:sz w:val="24"/>
          <w:szCs w:val="21"/>
        </w:rPr>
        <w:tab/>
      </w:r>
    </w:p>
    <w:p w14:paraId="732217C2" w14:textId="77777777" w:rsidR="00C93415" w:rsidRPr="00676A58" w:rsidRDefault="00C93415" w:rsidP="00C93415">
      <w:pPr>
        <w:pStyle w:val="6"/>
      </w:pPr>
      <w:r w:rsidRPr="00676A58">
        <w:rPr>
          <w:rFonts w:hint="eastAsia"/>
        </w:rPr>
        <w:t>处理流程</w:t>
      </w:r>
    </w:p>
    <w:p w14:paraId="7DF658FF" w14:textId="77777777" w:rsidR="00C93415" w:rsidRDefault="00C93415" w:rsidP="00C93415">
      <w:pPr>
        <w:rPr>
          <w:b/>
          <w:sz w:val="24"/>
          <w:szCs w:val="24"/>
        </w:rPr>
      </w:pPr>
    </w:p>
    <w:p w14:paraId="6EC121A6" w14:textId="77777777" w:rsidR="00C93415" w:rsidRDefault="00C93415">
      <w:pPr>
        <w:pStyle w:val="afb"/>
        <w:numPr>
          <w:ilvl w:val="0"/>
          <w:numId w:val="14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67" w:author="wangq" w:date="2017-08-21T17:25:00Z">
          <w:pPr>
            <w:pStyle w:val="afb"/>
            <w:numPr>
              <w:numId w:val="16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输入查询客户的主键</w:t>
      </w:r>
      <w:r>
        <w:rPr>
          <w:rFonts w:ascii="宋体" w:hAnsi="宋体" w:hint="eastAsia"/>
          <w:kern w:val="0"/>
          <w:sz w:val="24"/>
          <w:szCs w:val="21"/>
        </w:rPr>
        <w:t>。</w:t>
      </w:r>
    </w:p>
    <w:p w14:paraId="0234D69E" w14:textId="77777777" w:rsidR="00C93415" w:rsidRPr="00F27462" w:rsidRDefault="00C93415">
      <w:pPr>
        <w:pStyle w:val="afb"/>
        <w:numPr>
          <w:ilvl w:val="0"/>
          <w:numId w:val="14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68" w:author="wangq" w:date="2017-08-21T17:25:00Z">
          <w:pPr>
            <w:pStyle w:val="afb"/>
            <w:numPr>
              <w:numId w:val="16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返回</w:t>
      </w:r>
      <w:r>
        <w:rPr>
          <w:rFonts w:ascii="宋体" w:hAnsi="宋体"/>
          <w:kern w:val="0"/>
          <w:sz w:val="24"/>
          <w:szCs w:val="21"/>
        </w:rPr>
        <w:t>查询结果</w:t>
      </w:r>
      <w:r>
        <w:rPr>
          <w:rFonts w:ascii="宋体" w:hAnsi="宋体" w:hint="eastAsia"/>
          <w:kern w:val="0"/>
          <w:sz w:val="24"/>
          <w:szCs w:val="21"/>
        </w:rPr>
        <w:t>。</w:t>
      </w:r>
    </w:p>
    <w:p w14:paraId="401A21DF"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04F5AD0A" w14:textId="77777777" w:rsidTr="004E1359">
        <w:tc>
          <w:tcPr>
            <w:tcW w:w="1559" w:type="dxa"/>
            <w:shd w:val="clear" w:color="auto" w:fill="E0E0E0"/>
          </w:tcPr>
          <w:p w14:paraId="459243E0"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742CD62"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8CDD661"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BA646C5"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FE296B4" w14:textId="77777777" w:rsidTr="004E1359">
        <w:tc>
          <w:tcPr>
            <w:tcW w:w="1559" w:type="dxa"/>
            <w:shd w:val="clear" w:color="auto" w:fill="auto"/>
          </w:tcPr>
          <w:p w14:paraId="5FFC1852" w14:textId="77777777" w:rsidR="00C93415" w:rsidRPr="00736667"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653DEAC3" w14:textId="77777777" w:rsidR="00C93415" w:rsidRPr="00736667" w:rsidRDefault="00C93415" w:rsidP="004E1359">
            <w:pPr>
              <w:jc w:val="left"/>
              <w:rPr>
                <w:rFonts w:ascii="宋体" w:hAnsi="宋体"/>
                <w:snapToGrid w:val="0"/>
                <w:kern w:val="0"/>
              </w:rPr>
            </w:pPr>
          </w:p>
        </w:tc>
        <w:tc>
          <w:tcPr>
            <w:tcW w:w="1134" w:type="dxa"/>
            <w:shd w:val="clear" w:color="auto" w:fill="auto"/>
          </w:tcPr>
          <w:p w14:paraId="1364270A"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43A6934" w14:textId="77777777" w:rsidR="00C93415" w:rsidRPr="00736667" w:rsidRDefault="00C93415" w:rsidP="004E1359">
            <w:pPr>
              <w:jc w:val="left"/>
              <w:rPr>
                <w:rFonts w:ascii="宋体" w:hAnsi="宋体"/>
                <w:snapToGrid w:val="0"/>
                <w:kern w:val="0"/>
              </w:rPr>
            </w:pPr>
          </w:p>
        </w:tc>
      </w:tr>
      <w:tr w:rsidR="00C93415" w:rsidRPr="00736667" w14:paraId="5E880FD7" w14:textId="77777777" w:rsidTr="004E1359">
        <w:tc>
          <w:tcPr>
            <w:tcW w:w="1559" w:type="dxa"/>
            <w:shd w:val="clear" w:color="auto" w:fill="auto"/>
          </w:tcPr>
          <w:p w14:paraId="42BC54AD" w14:textId="77777777" w:rsidR="00C93415" w:rsidRDefault="00C93415" w:rsidP="004E1359">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唯一标识</w:t>
            </w:r>
          </w:p>
        </w:tc>
        <w:tc>
          <w:tcPr>
            <w:tcW w:w="1701" w:type="dxa"/>
            <w:shd w:val="clear" w:color="auto" w:fill="auto"/>
          </w:tcPr>
          <w:p w14:paraId="4E095028" w14:textId="77777777" w:rsidR="00C93415" w:rsidRDefault="00C93415" w:rsidP="004E1359">
            <w:pPr>
              <w:jc w:val="left"/>
              <w:rPr>
                <w:rFonts w:ascii="宋体" w:hAnsi="宋体"/>
                <w:snapToGrid w:val="0"/>
                <w:kern w:val="0"/>
              </w:rPr>
            </w:pPr>
            <w:r w:rsidRPr="00A95F5E">
              <w:rPr>
                <w:rFonts w:ascii="宋体" w:hAnsi="宋体"/>
                <w:snapToGrid w:val="0"/>
                <w:kern w:val="0"/>
              </w:rPr>
              <w:t>CHANNEL_CUST_ID</w:t>
            </w:r>
          </w:p>
        </w:tc>
        <w:tc>
          <w:tcPr>
            <w:tcW w:w="1134" w:type="dxa"/>
            <w:shd w:val="clear" w:color="auto" w:fill="auto"/>
          </w:tcPr>
          <w:p w14:paraId="5654EA2B"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12A85315" w14:textId="77777777" w:rsidR="00C93415" w:rsidRPr="00736667" w:rsidRDefault="00C93415" w:rsidP="004E1359">
            <w:pPr>
              <w:jc w:val="left"/>
              <w:rPr>
                <w:rFonts w:ascii="宋体" w:hAnsi="宋体"/>
                <w:snapToGrid w:val="0"/>
                <w:kern w:val="0"/>
              </w:rPr>
            </w:pPr>
          </w:p>
        </w:tc>
      </w:tr>
    </w:tbl>
    <w:p w14:paraId="24D48253"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7986E1E" w14:textId="77777777" w:rsidR="00C93415" w:rsidRPr="00C56A4E" w:rsidRDefault="00C93415" w:rsidP="00C93415"/>
    <w:p w14:paraId="7DC51EB4" w14:textId="77777777" w:rsidR="00C93415" w:rsidRPr="00A52328" w:rsidRDefault="00C93415" w:rsidP="00C93415">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F8D6F39" w14:textId="77777777" w:rsidTr="004E1359">
        <w:tc>
          <w:tcPr>
            <w:tcW w:w="1559" w:type="dxa"/>
            <w:shd w:val="clear" w:color="auto" w:fill="E0E0E0"/>
          </w:tcPr>
          <w:p w14:paraId="0E37ED3C"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294C46E"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0407B30"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4C2C85C"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5AAA306F" w14:textId="77777777" w:rsidTr="004E1359">
        <w:tc>
          <w:tcPr>
            <w:tcW w:w="1559" w:type="dxa"/>
            <w:shd w:val="clear" w:color="auto" w:fill="auto"/>
          </w:tcPr>
          <w:p w14:paraId="1FF0DD03" w14:textId="77777777" w:rsidR="00C93415" w:rsidRDefault="00C93415" w:rsidP="004E1359">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701" w:type="dxa"/>
            <w:shd w:val="clear" w:color="auto" w:fill="auto"/>
          </w:tcPr>
          <w:p w14:paraId="765B86F1" w14:textId="77777777" w:rsidR="00C93415" w:rsidRDefault="00C93415" w:rsidP="004E1359">
            <w:pPr>
              <w:jc w:val="left"/>
              <w:rPr>
                <w:rFonts w:ascii="宋体" w:hAnsi="宋体"/>
                <w:snapToGrid w:val="0"/>
                <w:kern w:val="0"/>
              </w:rPr>
            </w:pPr>
            <w:r w:rsidRPr="00B540A2">
              <w:rPr>
                <w:rFonts w:ascii="宋体" w:hAnsi="宋体"/>
                <w:snapToGrid w:val="0"/>
                <w:kern w:val="0"/>
              </w:rPr>
              <w:t>CUST_NAME</w:t>
            </w:r>
          </w:p>
        </w:tc>
        <w:tc>
          <w:tcPr>
            <w:tcW w:w="1134" w:type="dxa"/>
            <w:shd w:val="clear" w:color="auto" w:fill="auto"/>
          </w:tcPr>
          <w:p w14:paraId="3054B700"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3CFD40C2" w14:textId="77777777" w:rsidR="00C93415" w:rsidRPr="00736667" w:rsidRDefault="00C93415" w:rsidP="004E1359">
            <w:pPr>
              <w:jc w:val="left"/>
              <w:rPr>
                <w:rFonts w:ascii="宋体" w:hAnsi="宋体"/>
                <w:snapToGrid w:val="0"/>
                <w:kern w:val="0"/>
              </w:rPr>
            </w:pPr>
          </w:p>
        </w:tc>
      </w:tr>
      <w:tr w:rsidR="00C93415" w:rsidRPr="00736667" w14:paraId="037BB7B9" w14:textId="77777777" w:rsidTr="004E1359">
        <w:tc>
          <w:tcPr>
            <w:tcW w:w="1559" w:type="dxa"/>
            <w:shd w:val="clear" w:color="auto" w:fill="auto"/>
          </w:tcPr>
          <w:p w14:paraId="4E1109FC" w14:textId="77777777" w:rsidR="00C93415" w:rsidRDefault="00C93415" w:rsidP="004E1359">
            <w:pPr>
              <w:jc w:val="left"/>
              <w:rPr>
                <w:rFonts w:ascii="宋体" w:hAnsi="宋体"/>
                <w:snapToGrid w:val="0"/>
                <w:kern w:val="0"/>
              </w:rPr>
            </w:pPr>
            <w:r>
              <w:rPr>
                <w:rFonts w:ascii="宋体" w:hAnsi="宋体" w:hint="eastAsia"/>
                <w:snapToGrid w:val="0"/>
                <w:kern w:val="0"/>
              </w:rPr>
              <w:t>联系</w:t>
            </w:r>
            <w:r>
              <w:rPr>
                <w:rFonts w:ascii="宋体" w:hAnsi="宋体"/>
                <w:snapToGrid w:val="0"/>
                <w:kern w:val="0"/>
              </w:rPr>
              <w:t>方式</w:t>
            </w:r>
          </w:p>
        </w:tc>
        <w:tc>
          <w:tcPr>
            <w:tcW w:w="1701" w:type="dxa"/>
            <w:shd w:val="clear" w:color="auto" w:fill="auto"/>
          </w:tcPr>
          <w:p w14:paraId="7EB8E574" w14:textId="77777777" w:rsidR="00C93415" w:rsidRDefault="00C93415" w:rsidP="004E1359">
            <w:pPr>
              <w:jc w:val="left"/>
              <w:rPr>
                <w:rFonts w:ascii="宋体" w:hAnsi="宋体"/>
                <w:snapToGrid w:val="0"/>
                <w:kern w:val="0"/>
              </w:rPr>
            </w:pPr>
            <w:r w:rsidRPr="00B540A2">
              <w:rPr>
                <w:rFonts w:ascii="宋体" w:hAnsi="宋体"/>
                <w:snapToGrid w:val="0"/>
                <w:kern w:val="0"/>
              </w:rPr>
              <w:t>CUST_NAME</w:t>
            </w:r>
          </w:p>
        </w:tc>
        <w:tc>
          <w:tcPr>
            <w:tcW w:w="1134" w:type="dxa"/>
            <w:shd w:val="clear" w:color="auto" w:fill="auto"/>
          </w:tcPr>
          <w:p w14:paraId="16479C56"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54455932" w14:textId="77777777" w:rsidR="00C93415" w:rsidRPr="00736667" w:rsidRDefault="00C93415" w:rsidP="004E1359">
            <w:pPr>
              <w:jc w:val="left"/>
              <w:rPr>
                <w:rFonts w:ascii="宋体" w:hAnsi="宋体"/>
                <w:snapToGrid w:val="0"/>
                <w:kern w:val="0"/>
              </w:rPr>
            </w:pPr>
          </w:p>
        </w:tc>
      </w:tr>
      <w:tr w:rsidR="00C93415" w:rsidRPr="00736667" w14:paraId="32B53A8E" w14:textId="77777777" w:rsidTr="004E1359">
        <w:tc>
          <w:tcPr>
            <w:tcW w:w="1559" w:type="dxa"/>
            <w:shd w:val="clear" w:color="auto" w:fill="auto"/>
          </w:tcPr>
          <w:p w14:paraId="3C43DE8B" w14:textId="77777777" w:rsidR="00C93415" w:rsidRDefault="00C93415" w:rsidP="004E1359">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地址</w:t>
            </w:r>
          </w:p>
        </w:tc>
        <w:tc>
          <w:tcPr>
            <w:tcW w:w="1701" w:type="dxa"/>
            <w:shd w:val="clear" w:color="auto" w:fill="auto"/>
          </w:tcPr>
          <w:p w14:paraId="12BD4607" w14:textId="77777777" w:rsidR="00C93415" w:rsidRDefault="00C93415" w:rsidP="004E1359">
            <w:pPr>
              <w:jc w:val="left"/>
              <w:rPr>
                <w:rFonts w:ascii="宋体" w:hAnsi="宋体"/>
                <w:snapToGrid w:val="0"/>
                <w:kern w:val="0"/>
              </w:rPr>
            </w:pPr>
            <w:r w:rsidRPr="00B540A2">
              <w:rPr>
                <w:rFonts w:ascii="宋体" w:hAnsi="宋体"/>
                <w:snapToGrid w:val="0"/>
                <w:kern w:val="0"/>
              </w:rPr>
              <w:t>CUST_NAME</w:t>
            </w:r>
          </w:p>
        </w:tc>
        <w:tc>
          <w:tcPr>
            <w:tcW w:w="1134" w:type="dxa"/>
            <w:shd w:val="clear" w:color="auto" w:fill="auto"/>
          </w:tcPr>
          <w:p w14:paraId="0234319F"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7604148" w14:textId="77777777" w:rsidR="00C93415" w:rsidRPr="00736667" w:rsidRDefault="00C93415" w:rsidP="004E1359">
            <w:pPr>
              <w:jc w:val="left"/>
              <w:rPr>
                <w:rFonts w:ascii="宋体" w:hAnsi="宋体"/>
                <w:snapToGrid w:val="0"/>
                <w:kern w:val="0"/>
              </w:rPr>
            </w:pPr>
          </w:p>
        </w:tc>
      </w:tr>
      <w:tr w:rsidR="00C93415" w:rsidRPr="00736667" w14:paraId="544B0530" w14:textId="77777777" w:rsidTr="004E1359">
        <w:tc>
          <w:tcPr>
            <w:tcW w:w="1559" w:type="dxa"/>
            <w:shd w:val="clear" w:color="auto" w:fill="auto"/>
          </w:tcPr>
          <w:p w14:paraId="6D942A6E" w14:textId="77777777" w:rsidR="00C93415" w:rsidRDefault="00C93415" w:rsidP="004E1359">
            <w:pPr>
              <w:jc w:val="left"/>
              <w:rPr>
                <w:rFonts w:ascii="宋体" w:hAnsi="宋体"/>
                <w:snapToGrid w:val="0"/>
                <w:kern w:val="0"/>
              </w:rPr>
            </w:pPr>
            <w:r>
              <w:rPr>
                <w:rFonts w:ascii="宋体" w:hAnsi="宋体" w:hint="eastAsia"/>
                <w:snapToGrid w:val="0"/>
                <w:kern w:val="0"/>
              </w:rPr>
              <w:t>证件</w:t>
            </w:r>
            <w:r>
              <w:rPr>
                <w:rFonts w:ascii="宋体" w:hAnsi="宋体"/>
                <w:snapToGrid w:val="0"/>
                <w:kern w:val="0"/>
              </w:rPr>
              <w:t>号码</w:t>
            </w:r>
          </w:p>
        </w:tc>
        <w:tc>
          <w:tcPr>
            <w:tcW w:w="1701" w:type="dxa"/>
            <w:shd w:val="clear" w:color="auto" w:fill="auto"/>
          </w:tcPr>
          <w:p w14:paraId="682CBDC9" w14:textId="77777777" w:rsidR="00C93415" w:rsidRDefault="00C93415" w:rsidP="004E1359">
            <w:pPr>
              <w:jc w:val="left"/>
              <w:rPr>
                <w:rFonts w:ascii="宋体" w:hAnsi="宋体"/>
                <w:snapToGrid w:val="0"/>
                <w:kern w:val="0"/>
              </w:rPr>
            </w:pPr>
            <w:r w:rsidRPr="00B540A2">
              <w:rPr>
                <w:rFonts w:ascii="宋体" w:hAnsi="宋体"/>
                <w:snapToGrid w:val="0"/>
                <w:kern w:val="0"/>
              </w:rPr>
              <w:t>ID_CARD_NO</w:t>
            </w:r>
          </w:p>
        </w:tc>
        <w:tc>
          <w:tcPr>
            <w:tcW w:w="1134" w:type="dxa"/>
            <w:shd w:val="clear" w:color="auto" w:fill="auto"/>
          </w:tcPr>
          <w:p w14:paraId="1779C3B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5568C24" w14:textId="77777777" w:rsidR="00C93415" w:rsidRPr="00736667" w:rsidRDefault="00C93415" w:rsidP="004E1359">
            <w:pPr>
              <w:jc w:val="left"/>
              <w:rPr>
                <w:rFonts w:ascii="宋体" w:hAnsi="宋体"/>
                <w:snapToGrid w:val="0"/>
                <w:kern w:val="0"/>
              </w:rPr>
            </w:pPr>
          </w:p>
        </w:tc>
      </w:tr>
      <w:tr w:rsidR="00C93415" w:rsidRPr="00736667" w14:paraId="018AA9B3" w14:textId="77777777" w:rsidTr="004E1359">
        <w:tc>
          <w:tcPr>
            <w:tcW w:w="1559" w:type="dxa"/>
            <w:shd w:val="clear" w:color="auto" w:fill="auto"/>
          </w:tcPr>
          <w:p w14:paraId="5D12E08C" w14:textId="77777777" w:rsidR="00C93415" w:rsidRDefault="00C93415" w:rsidP="004E1359">
            <w:pPr>
              <w:jc w:val="left"/>
              <w:rPr>
                <w:rFonts w:ascii="宋体" w:hAnsi="宋体"/>
                <w:snapToGrid w:val="0"/>
                <w:kern w:val="0"/>
              </w:rPr>
            </w:pPr>
            <w:r>
              <w:rPr>
                <w:rFonts w:ascii="宋体" w:hAnsi="宋体" w:hint="eastAsia"/>
                <w:snapToGrid w:val="0"/>
                <w:kern w:val="0"/>
              </w:rPr>
              <w:t>婚姻</w:t>
            </w:r>
            <w:r>
              <w:rPr>
                <w:rFonts w:ascii="宋体" w:hAnsi="宋体"/>
                <w:snapToGrid w:val="0"/>
                <w:kern w:val="0"/>
              </w:rPr>
              <w:t>状况</w:t>
            </w:r>
          </w:p>
        </w:tc>
        <w:tc>
          <w:tcPr>
            <w:tcW w:w="1701" w:type="dxa"/>
            <w:shd w:val="clear" w:color="auto" w:fill="auto"/>
          </w:tcPr>
          <w:p w14:paraId="383D3A18" w14:textId="77777777" w:rsidR="00C93415" w:rsidRDefault="00C93415" w:rsidP="004E1359">
            <w:pPr>
              <w:jc w:val="left"/>
              <w:rPr>
                <w:rFonts w:ascii="宋体" w:hAnsi="宋体"/>
                <w:snapToGrid w:val="0"/>
                <w:kern w:val="0"/>
              </w:rPr>
            </w:pPr>
            <w:r w:rsidRPr="00B540A2">
              <w:rPr>
                <w:rFonts w:ascii="宋体" w:hAnsi="宋体"/>
                <w:snapToGrid w:val="0"/>
                <w:kern w:val="0"/>
              </w:rPr>
              <w:t>ID_CARD_NO</w:t>
            </w:r>
            <w:r>
              <w:rPr>
                <w:rFonts w:ascii="宋体" w:hAnsi="宋体"/>
                <w:snapToGrid w:val="0"/>
                <w:kern w:val="0"/>
              </w:rPr>
              <w:t>NAME</w:t>
            </w:r>
          </w:p>
        </w:tc>
        <w:tc>
          <w:tcPr>
            <w:tcW w:w="1134" w:type="dxa"/>
            <w:shd w:val="clear" w:color="auto" w:fill="auto"/>
          </w:tcPr>
          <w:p w14:paraId="1FEA7F64"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225DC8C" w14:textId="77777777" w:rsidR="00C93415" w:rsidRPr="00736667" w:rsidRDefault="00C93415" w:rsidP="004E1359">
            <w:pPr>
              <w:jc w:val="left"/>
              <w:rPr>
                <w:rFonts w:ascii="宋体" w:hAnsi="宋体"/>
                <w:snapToGrid w:val="0"/>
                <w:kern w:val="0"/>
              </w:rPr>
            </w:pPr>
          </w:p>
        </w:tc>
      </w:tr>
      <w:tr w:rsidR="00C93415" w:rsidRPr="00736667" w14:paraId="59E8958C" w14:textId="77777777" w:rsidTr="004E1359">
        <w:tc>
          <w:tcPr>
            <w:tcW w:w="1559" w:type="dxa"/>
            <w:shd w:val="clear" w:color="auto" w:fill="auto"/>
          </w:tcPr>
          <w:p w14:paraId="3F9CEC68" w14:textId="77777777" w:rsidR="00C93415" w:rsidRDefault="00C93415" w:rsidP="004E1359">
            <w:pPr>
              <w:jc w:val="left"/>
              <w:rPr>
                <w:rFonts w:ascii="宋体" w:hAnsi="宋体"/>
                <w:snapToGrid w:val="0"/>
                <w:kern w:val="0"/>
              </w:rPr>
            </w:pPr>
            <w:r>
              <w:rPr>
                <w:rFonts w:ascii="宋体" w:hAnsi="宋体" w:hint="eastAsia"/>
                <w:snapToGrid w:val="0"/>
                <w:kern w:val="0"/>
              </w:rPr>
              <w:t>职业</w:t>
            </w:r>
            <w:r>
              <w:rPr>
                <w:rFonts w:ascii="宋体" w:hAnsi="宋体"/>
                <w:snapToGrid w:val="0"/>
                <w:kern w:val="0"/>
              </w:rPr>
              <w:t>类别</w:t>
            </w:r>
          </w:p>
        </w:tc>
        <w:tc>
          <w:tcPr>
            <w:tcW w:w="1701" w:type="dxa"/>
            <w:shd w:val="clear" w:color="auto" w:fill="auto"/>
          </w:tcPr>
          <w:p w14:paraId="02261AFC" w14:textId="77777777" w:rsidR="00C93415" w:rsidRDefault="00C93415" w:rsidP="004E1359">
            <w:pPr>
              <w:jc w:val="left"/>
              <w:rPr>
                <w:rFonts w:ascii="宋体" w:hAnsi="宋体"/>
                <w:snapToGrid w:val="0"/>
                <w:kern w:val="0"/>
              </w:rPr>
            </w:pPr>
            <w:r w:rsidRPr="00B540A2">
              <w:rPr>
                <w:rFonts w:ascii="宋体" w:hAnsi="宋体"/>
                <w:snapToGrid w:val="0"/>
                <w:kern w:val="0"/>
              </w:rPr>
              <w:t>OCCUPATION_CATEGORY</w:t>
            </w:r>
            <w:r>
              <w:rPr>
                <w:rFonts w:ascii="宋体" w:hAnsi="宋体"/>
                <w:snapToGrid w:val="0"/>
                <w:kern w:val="0"/>
              </w:rPr>
              <w:t>NAME</w:t>
            </w:r>
          </w:p>
        </w:tc>
        <w:tc>
          <w:tcPr>
            <w:tcW w:w="1134" w:type="dxa"/>
            <w:shd w:val="clear" w:color="auto" w:fill="auto"/>
          </w:tcPr>
          <w:p w14:paraId="0AE5E7AD"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0F59F2F" w14:textId="77777777" w:rsidR="00C93415" w:rsidRPr="00736667" w:rsidRDefault="00C93415" w:rsidP="004E1359">
            <w:pPr>
              <w:jc w:val="left"/>
              <w:rPr>
                <w:rFonts w:ascii="宋体" w:hAnsi="宋体"/>
                <w:snapToGrid w:val="0"/>
                <w:kern w:val="0"/>
              </w:rPr>
            </w:pPr>
          </w:p>
        </w:tc>
      </w:tr>
    </w:tbl>
    <w:p w14:paraId="11495649"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57FE272" w14:textId="77777777" w:rsidR="003E6020" w:rsidRPr="00FE1432" w:rsidRDefault="003E6020" w:rsidP="003E6020">
      <w:pPr>
        <w:pStyle w:val="6"/>
      </w:pPr>
      <w:r>
        <w:rPr>
          <w:rFonts w:hint="eastAsia"/>
        </w:rPr>
        <w:t>数据</w:t>
      </w:r>
      <w:r>
        <w:t>库表</w:t>
      </w:r>
    </w:p>
    <w:p w14:paraId="561F0488" w14:textId="77777777" w:rsidR="003E6020" w:rsidRDefault="003E6020" w:rsidP="003E6020">
      <w:pPr>
        <w:rPr>
          <w:kern w:val="0"/>
        </w:rPr>
      </w:pPr>
    </w:p>
    <w:p w14:paraId="1E410628" w14:textId="77777777" w:rsidR="00C93415" w:rsidRDefault="00C93415" w:rsidP="003E6020">
      <w:pPr>
        <w:rPr>
          <w:kern w:val="0"/>
        </w:rPr>
      </w:pPr>
    </w:p>
    <w:p w14:paraId="76D5FAD5" w14:textId="586828E7" w:rsidR="00C93415" w:rsidRPr="0082647F" w:rsidRDefault="00C96BDE" w:rsidP="002A0FA3">
      <w:pPr>
        <w:pStyle w:val="5"/>
      </w:pPr>
      <w:r>
        <w:rPr>
          <w:rFonts w:hint="eastAsia"/>
        </w:rPr>
        <w:t>分</w:t>
      </w:r>
      <w:r>
        <w:t>页查询</w:t>
      </w:r>
      <w:r>
        <w:rPr>
          <w:rFonts w:hint="eastAsia"/>
        </w:rPr>
        <w:t>客户</w:t>
      </w:r>
      <w:r>
        <w:t>业务</w:t>
      </w:r>
      <w:r w:rsidR="00C93415">
        <w:rPr>
          <w:rFonts w:hint="eastAsia"/>
        </w:rPr>
        <w:t>列表</w:t>
      </w:r>
    </w:p>
    <w:p w14:paraId="0A04A861" w14:textId="77777777" w:rsidR="00C93415" w:rsidRDefault="00C93415" w:rsidP="00C93415">
      <w:pPr>
        <w:pStyle w:val="6"/>
      </w:pPr>
      <w:r>
        <w:rPr>
          <w:rFonts w:hint="eastAsia"/>
        </w:rPr>
        <w:t>功能</w:t>
      </w:r>
      <w:r>
        <w:t>描述</w:t>
      </w:r>
    </w:p>
    <w:p w14:paraId="6FBC5366"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提供管理端</w:t>
      </w:r>
      <w:r>
        <w:rPr>
          <w:rFonts w:ascii="宋体" w:hAnsi="宋体" w:hint="eastAsia"/>
          <w:kern w:val="0"/>
          <w:sz w:val="24"/>
          <w:szCs w:val="21"/>
        </w:rPr>
        <w:t>，通过客户查询放款信息</w:t>
      </w:r>
    </w:p>
    <w:p w14:paraId="26D858CE" w14:textId="77777777" w:rsidR="00C93415" w:rsidRDefault="00C93415" w:rsidP="00C93415">
      <w:pPr>
        <w:pStyle w:val="6"/>
      </w:pPr>
      <w:r>
        <w:rPr>
          <w:rFonts w:hint="eastAsia"/>
        </w:rPr>
        <w:t>处理流程</w:t>
      </w:r>
    </w:p>
    <w:p w14:paraId="54D3AE47" w14:textId="77777777" w:rsidR="00C93415" w:rsidRDefault="00C93415">
      <w:pPr>
        <w:pStyle w:val="afb"/>
        <w:numPr>
          <w:ilvl w:val="0"/>
          <w:numId w:val="14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69" w:author="wangq" w:date="2017-08-21T17:25:00Z">
          <w:pPr>
            <w:pStyle w:val="afb"/>
            <w:numPr>
              <w:numId w:val="16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传入分页查询条件</w:t>
      </w:r>
    </w:p>
    <w:p w14:paraId="57D1B2A8" w14:textId="77777777" w:rsidR="00C93415" w:rsidRDefault="00C93415">
      <w:pPr>
        <w:pStyle w:val="afb"/>
        <w:numPr>
          <w:ilvl w:val="0"/>
          <w:numId w:val="14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70" w:author="wangq" w:date="2017-08-21T17:25:00Z">
          <w:pPr>
            <w:pStyle w:val="afb"/>
            <w:numPr>
              <w:numId w:val="16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lastRenderedPageBreak/>
        <w:t>返回分页信息</w:t>
      </w:r>
    </w:p>
    <w:p w14:paraId="22BFC135" w14:textId="77777777" w:rsidR="00C93415" w:rsidRPr="008040ED" w:rsidRDefault="00C93415" w:rsidP="00C93415"/>
    <w:p w14:paraId="3163D07E"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7C71FB2" w14:textId="77777777" w:rsidTr="004E1359">
        <w:tc>
          <w:tcPr>
            <w:tcW w:w="1559" w:type="dxa"/>
            <w:shd w:val="clear" w:color="auto" w:fill="E0E0E0"/>
          </w:tcPr>
          <w:p w14:paraId="5D423B20"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50E33428"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754D433"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C5D710F"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1C4429A4" w14:textId="77777777" w:rsidTr="004E1359">
        <w:tc>
          <w:tcPr>
            <w:tcW w:w="1559" w:type="dxa"/>
            <w:shd w:val="clear" w:color="auto" w:fill="auto"/>
          </w:tcPr>
          <w:p w14:paraId="6D17C1EF"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4377D899"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67BD3946"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14B2E82" w14:textId="77777777" w:rsidR="00C93415" w:rsidRPr="00736667" w:rsidRDefault="00C93415" w:rsidP="004E1359">
            <w:pPr>
              <w:jc w:val="left"/>
              <w:rPr>
                <w:rFonts w:ascii="宋体" w:hAnsi="宋体"/>
                <w:snapToGrid w:val="0"/>
                <w:kern w:val="0"/>
              </w:rPr>
            </w:pPr>
          </w:p>
        </w:tc>
      </w:tr>
      <w:tr w:rsidR="00C93415" w:rsidRPr="00736667" w14:paraId="2849BB77" w14:textId="77777777" w:rsidTr="004E1359">
        <w:tc>
          <w:tcPr>
            <w:tcW w:w="1559" w:type="dxa"/>
            <w:shd w:val="clear" w:color="auto" w:fill="auto"/>
          </w:tcPr>
          <w:p w14:paraId="7DFE2814" w14:textId="6F19C960" w:rsidR="00C93415" w:rsidRDefault="00E402F1" w:rsidP="004E1359">
            <w:pPr>
              <w:jc w:val="left"/>
              <w:rPr>
                <w:rFonts w:ascii="宋体" w:hAnsi="宋体"/>
                <w:snapToGrid w:val="0"/>
                <w:kern w:val="0"/>
              </w:rPr>
            </w:pPr>
            <w:r>
              <w:rPr>
                <w:rFonts w:ascii="宋体" w:hAnsi="宋体" w:hint="eastAsia"/>
                <w:snapToGrid w:val="0"/>
                <w:kern w:val="0"/>
              </w:rPr>
              <w:t>身份</w:t>
            </w:r>
            <w:r>
              <w:rPr>
                <w:rFonts w:ascii="宋体" w:hAnsi="宋体"/>
                <w:snapToGrid w:val="0"/>
                <w:kern w:val="0"/>
              </w:rPr>
              <w:t>证</w:t>
            </w:r>
            <w:r>
              <w:rPr>
                <w:rFonts w:ascii="宋体" w:hAnsi="宋体" w:hint="eastAsia"/>
                <w:snapToGrid w:val="0"/>
                <w:kern w:val="0"/>
              </w:rPr>
              <w:t>号码</w:t>
            </w:r>
          </w:p>
        </w:tc>
        <w:tc>
          <w:tcPr>
            <w:tcW w:w="1701" w:type="dxa"/>
            <w:shd w:val="clear" w:color="auto" w:fill="auto"/>
          </w:tcPr>
          <w:p w14:paraId="1A548D9D" w14:textId="4B4F5951" w:rsidR="00C93415" w:rsidRDefault="00E402F1" w:rsidP="004E1359">
            <w:pPr>
              <w:jc w:val="left"/>
              <w:rPr>
                <w:rFonts w:ascii="宋体" w:hAnsi="宋体"/>
                <w:snapToGrid w:val="0"/>
                <w:kern w:val="0"/>
              </w:rPr>
            </w:pPr>
            <w:r w:rsidRPr="00E402F1">
              <w:rPr>
                <w:rFonts w:ascii="宋体" w:hAnsi="宋体"/>
                <w:snapToGrid w:val="0"/>
                <w:kern w:val="0"/>
              </w:rPr>
              <w:t>ID_CARD_NO</w:t>
            </w:r>
          </w:p>
        </w:tc>
        <w:tc>
          <w:tcPr>
            <w:tcW w:w="1134" w:type="dxa"/>
            <w:shd w:val="clear" w:color="auto" w:fill="auto"/>
          </w:tcPr>
          <w:p w14:paraId="38C98DBD"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274F4D00" w14:textId="77777777" w:rsidR="00C93415" w:rsidRPr="00736667" w:rsidRDefault="00C93415" w:rsidP="004E1359">
            <w:pPr>
              <w:jc w:val="left"/>
              <w:rPr>
                <w:rFonts w:ascii="宋体" w:hAnsi="宋体"/>
                <w:snapToGrid w:val="0"/>
                <w:kern w:val="0"/>
              </w:rPr>
            </w:pPr>
          </w:p>
        </w:tc>
      </w:tr>
    </w:tbl>
    <w:p w14:paraId="2FA97C21"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140BC4CC" w14:textId="77777777" w:rsidR="00C93415" w:rsidRPr="00C56A4E" w:rsidRDefault="00C93415" w:rsidP="00C93415"/>
    <w:p w14:paraId="2289928A" w14:textId="77777777" w:rsidR="00C93415" w:rsidRDefault="00C93415" w:rsidP="00C93415">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2E4B4B8" w14:textId="77777777" w:rsidTr="004E1359">
        <w:tc>
          <w:tcPr>
            <w:tcW w:w="1559" w:type="dxa"/>
            <w:shd w:val="clear" w:color="auto" w:fill="E0E0E0"/>
          </w:tcPr>
          <w:p w14:paraId="12C7761A"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090A7F3E"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2C01F0C"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F741209" w14:textId="77777777" w:rsidR="00C93415" w:rsidRPr="00736667" w:rsidRDefault="00C93415" w:rsidP="004E1359">
            <w:pPr>
              <w:jc w:val="center"/>
              <w:rPr>
                <w:b/>
                <w:snapToGrid w:val="0"/>
                <w:kern w:val="0"/>
              </w:rPr>
            </w:pPr>
            <w:r w:rsidRPr="00736667">
              <w:rPr>
                <w:rFonts w:hint="eastAsia"/>
                <w:b/>
                <w:snapToGrid w:val="0"/>
                <w:kern w:val="0"/>
              </w:rPr>
              <w:t>备注</w:t>
            </w:r>
          </w:p>
        </w:tc>
      </w:tr>
      <w:tr w:rsidR="00E402F1" w:rsidRPr="00736667" w14:paraId="2A4E43AB" w14:textId="77777777" w:rsidTr="00803A8D">
        <w:tc>
          <w:tcPr>
            <w:tcW w:w="1559" w:type="dxa"/>
            <w:shd w:val="clear" w:color="auto" w:fill="auto"/>
            <w:vAlign w:val="center"/>
          </w:tcPr>
          <w:p w14:paraId="212DAD20" w14:textId="6A83A23B" w:rsidR="00E402F1" w:rsidRDefault="00E402F1" w:rsidP="00803A8D">
            <w:pPr>
              <w:widowControl/>
              <w:jc w:val="left"/>
              <w:rPr>
                <w:rFonts w:ascii="宋体" w:hAnsi="宋体"/>
                <w:sz w:val="20"/>
                <w:szCs w:val="20"/>
              </w:rPr>
            </w:pPr>
            <w:r>
              <w:rPr>
                <w:rFonts w:hint="eastAsia"/>
                <w:sz w:val="20"/>
                <w:szCs w:val="20"/>
              </w:rPr>
              <w:t>客户</w:t>
            </w:r>
            <w:r>
              <w:rPr>
                <w:sz w:val="20"/>
                <w:szCs w:val="20"/>
              </w:rPr>
              <w:t>姓名</w:t>
            </w:r>
          </w:p>
        </w:tc>
        <w:tc>
          <w:tcPr>
            <w:tcW w:w="1701" w:type="dxa"/>
            <w:shd w:val="clear" w:color="auto" w:fill="auto"/>
            <w:vAlign w:val="center"/>
          </w:tcPr>
          <w:p w14:paraId="7057758C" w14:textId="4667C51D" w:rsidR="00E402F1" w:rsidRDefault="00E402F1" w:rsidP="00803A8D">
            <w:pPr>
              <w:widowControl/>
              <w:jc w:val="left"/>
              <w:rPr>
                <w:rFonts w:ascii="宋体" w:hAnsi="宋体"/>
                <w:color w:val="000000"/>
                <w:sz w:val="22"/>
              </w:rPr>
            </w:pPr>
          </w:p>
        </w:tc>
        <w:tc>
          <w:tcPr>
            <w:tcW w:w="1134" w:type="dxa"/>
            <w:shd w:val="clear" w:color="auto" w:fill="auto"/>
          </w:tcPr>
          <w:p w14:paraId="66455C4A" w14:textId="77777777" w:rsidR="00E402F1" w:rsidRDefault="00E402F1" w:rsidP="00803A8D">
            <w:pPr>
              <w:jc w:val="left"/>
              <w:rPr>
                <w:rFonts w:ascii="宋体" w:hAnsi="宋体"/>
                <w:snapToGrid w:val="0"/>
                <w:kern w:val="0"/>
              </w:rPr>
            </w:pPr>
            <w:r>
              <w:rPr>
                <w:rFonts w:ascii="宋体" w:hAnsi="宋体"/>
                <w:snapToGrid w:val="0"/>
                <w:kern w:val="0"/>
              </w:rPr>
              <w:t>Y</w:t>
            </w:r>
          </w:p>
        </w:tc>
        <w:tc>
          <w:tcPr>
            <w:tcW w:w="3119" w:type="dxa"/>
            <w:shd w:val="clear" w:color="auto" w:fill="auto"/>
          </w:tcPr>
          <w:p w14:paraId="0DF27A66" w14:textId="77777777" w:rsidR="00E402F1" w:rsidRPr="00736667" w:rsidRDefault="00E402F1" w:rsidP="00803A8D">
            <w:pPr>
              <w:jc w:val="left"/>
              <w:rPr>
                <w:rFonts w:ascii="宋体" w:hAnsi="宋体"/>
                <w:snapToGrid w:val="0"/>
                <w:kern w:val="0"/>
              </w:rPr>
            </w:pPr>
          </w:p>
        </w:tc>
      </w:tr>
      <w:tr w:rsidR="00E402F1" w:rsidRPr="00736667" w14:paraId="1220DDFA" w14:textId="77777777" w:rsidTr="00803A8D">
        <w:tc>
          <w:tcPr>
            <w:tcW w:w="1559" w:type="dxa"/>
            <w:shd w:val="clear" w:color="auto" w:fill="auto"/>
            <w:vAlign w:val="center"/>
          </w:tcPr>
          <w:p w14:paraId="6B77F5A3" w14:textId="1B606441" w:rsidR="00E402F1" w:rsidRDefault="00E402F1" w:rsidP="00803A8D">
            <w:pPr>
              <w:widowControl/>
              <w:jc w:val="left"/>
              <w:rPr>
                <w:rFonts w:ascii="宋体" w:hAnsi="宋体"/>
                <w:sz w:val="20"/>
                <w:szCs w:val="20"/>
              </w:rPr>
            </w:pPr>
            <w:r>
              <w:rPr>
                <w:rFonts w:hint="eastAsia"/>
                <w:sz w:val="20"/>
                <w:szCs w:val="20"/>
              </w:rPr>
              <w:t>渠道</w:t>
            </w:r>
            <w:r>
              <w:rPr>
                <w:sz w:val="20"/>
                <w:szCs w:val="20"/>
              </w:rPr>
              <w:t>人</w:t>
            </w:r>
            <w:r>
              <w:rPr>
                <w:rFonts w:hint="eastAsia"/>
                <w:sz w:val="20"/>
                <w:szCs w:val="20"/>
              </w:rPr>
              <w:t>名称</w:t>
            </w:r>
          </w:p>
        </w:tc>
        <w:tc>
          <w:tcPr>
            <w:tcW w:w="1701" w:type="dxa"/>
            <w:shd w:val="clear" w:color="auto" w:fill="auto"/>
            <w:vAlign w:val="center"/>
          </w:tcPr>
          <w:p w14:paraId="74176965" w14:textId="620ACE26" w:rsidR="00E402F1" w:rsidRDefault="00E402F1" w:rsidP="00803A8D">
            <w:pPr>
              <w:widowControl/>
              <w:jc w:val="left"/>
              <w:rPr>
                <w:rFonts w:ascii="宋体" w:hAnsi="宋体"/>
                <w:color w:val="000000"/>
                <w:sz w:val="22"/>
              </w:rPr>
            </w:pPr>
          </w:p>
        </w:tc>
        <w:tc>
          <w:tcPr>
            <w:tcW w:w="1134" w:type="dxa"/>
            <w:shd w:val="clear" w:color="auto" w:fill="auto"/>
          </w:tcPr>
          <w:p w14:paraId="41333935" w14:textId="77777777" w:rsidR="00E402F1" w:rsidRDefault="00E402F1" w:rsidP="00803A8D">
            <w:pPr>
              <w:jc w:val="left"/>
              <w:rPr>
                <w:rFonts w:ascii="宋体" w:hAnsi="宋体"/>
                <w:snapToGrid w:val="0"/>
                <w:kern w:val="0"/>
              </w:rPr>
            </w:pPr>
            <w:r>
              <w:rPr>
                <w:rFonts w:ascii="宋体" w:hAnsi="宋体"/>
                <w:snapToGrid w:val="0"/>
                <w:kern w:val="0"/>
              </w:rPr>
              <w:t>Y</w:t>
            </w:r>
          </w:p>
        </w:tc>
        <w:tc>
          <w:tcPr>
            <w:tcW w:w="3119" w:type="dxa"/>
            <w:shd w:val="clear" w:color="auto" w:fill="auto"/>
          </w:tcPr>
          <w:p w14:paraId="65268749" w14:textId="77777777" w:rsidR="00E402F1" w:rsidRPr="00736667" w:rsidRDefault="00E402F1" w:rsidP="00803A8D">
            <w:pPr>
              <w:jc w:val="left"/>
              <w:rPr>
                <w:rFonts w:ascii="宋体" w:hAnsi="宋体"/>
                <w:snapToGrid w:val="0"/>
                <w:kern w:val="0"/>
              </w:rPr>
            </w:pPr>
          </w:p>
        </w:tc>
      </w:tr>
      <w:tr w:rsidR="00E402F1" w:rsidRPr="00736667" w14:paraId="50254097" w14:textId="77777777" w:rsidTr="00803A8D">
        <w:tc>
          <w:tcPr>
            <w:tcW w:w="1559" w:type="dxa"/>
            <w:shd w:val="clear" w:color="auto" w:fill="auto"/>
            <w:vAlign w:val="center"/>
          </w:tcPr>
          <w:p w14:paraId="6185A0F3" w14:textId="77777777" w:rsidR="00E402F1" w:rsidRDefault="00E402F1" w:rsidP="00803A8D">
            <w:pPr>
              <w:widowControl/>
              <w:jc w:val="left"/>
              <w:rPr>
                <w:rFonts w:ascii="宋体" w:hAnsi="宋体"/>
                <w:sz w:val="20"/>
                <w:szCs w:val="20"/>
              </w:rPr>
            </w:pPr>
            <w:r>
              <w:rPr>
                <w:rFonts w:hint="eastAsia"/>
                <w:sz w:val="20"/>
                <w:szCs w:val="20"/>
              </w:rPr>
              <w:t>资金方名称</w:t>
            </w:r>
          </w:p>
        </w:tc>
        <w:tc>
          <w:tcPr>
            <w:tcW w:w="1701" w:type="dxa"/>
            <w:shd w:val="clear" w:color="auto" w:fill="auto"/>
            <w:vAlign w:val="center"/>
          </w:tcPr>
          <w:p w14:paraId="5E7C6444" w14:textId="3A90B6C2" w:rsidR="00E402F1" w:rsidRDefault="00E402F1" w:rsidP="00803A8D">
            <w:pPr>
              <w:widowControl/>
              <w:jc w:val="left"/>
              <w:rPr>
                <w:rFonts w:ascii="宋体" w:hAnsi="宋体"/>
                <w:color w:val="000000"/>
                <w:sz w:val="22"/>
              </w:rPr>
            </w:pPr>
          </w:p>
        </w:tc>
        <w:tc>
          <w:tcPr>
            <w:tcW w:w="1134" w:type="dxa"/>
            <w:shd w:val="clear" w:color="auto" w:fill="auto"/>
          </w:tcPr>
          <w:p w14:paraId="651F644F" w14:textId="77777777" w:rsidR="00E402F1" w:rsidRDefault="00E402F1" w:rsidP="00803A8D">
            <w:pPr>
              <w:jc w:val="left"/>
              <w:rPr>
                <w:rFonts w:ascii="宋体" w:hAnsi="宋体"/>
                <w:snapToGrid w:val="0"/>
                <w:kern w:val="0"/>
              </w:rPr>
            </w:pPr>
            <w:r>
              <w:rPr>
                <w:rFonts w:ascii="宋体" w:hAnsi="宋体"/>
                <w:snapToGrid w:val="0"/>
                <w:kern w:val="0"/>
              </w:rPr>
              <w:t>Y</w:t>
            </w:r>
          </w:p>
        </w:tc>
        <w:tc>
          <w:tcPr>
            <w:tcW w:w="3119" w:type="dxa"/>
            <w:shd w:val="clear" w:color="auto" w:fill="auto"/>
          </w:tcPr>
          <w:p w14:paraId="00582237" w14:textId="77777777" w:rsidR="00E402F1" w:rsidRPr="00736667" w:rsidRDefault="00E402F1" w:rsidP="00803A8D">
            <w:pPr>
              <w:jc w:val="left"/>
              <w:rPr>
                <w:rFonts w:ascii="宋体" w:hAnsi="宋体"/>
                <w:snapToGrid w:val="0"/>
                <w:kern w:val="0"/>
              </w:rPr>
            </w:pPr>
          </w:p>
        </w:tc>
      </w:tr>
      <w:tr w:rsidR="00E402F1" w:rsidRPr="00736667" w14:paraId="08CA3C71" w14:textId="77777777" w:rsidTr="00803A8D">
        <w:tc>
          <w:tcPr>
            <w:tcW w:w="1559" w:type="dxa"/>
            <w:shd w:val="clear" w:color="auto" w:fill="auto"/>
            <w:vAlign w:val="center"/>
          </w:tcPr>
          <w:p w14:paraId="1DBF96DD" w14:textId="486AA8A6" w:rsidR="00E402F1" w:rsidRDefault="00E402F1" w:rsidP="00803A8D">
            <w:pPr>
              <w:widowControl/>
              <w:jc w:val="left"/>
              <w:rPr>
                <w:rFonts w:ascii="宋体" w:hAnsi="宋体"/>
                <w:sz w:val="20"/>
                <w:szCs w:val="20"/>
              </w:rPr>
            </w:pPr>
            <w:r>
              <w:rPr>
                <w:rFonts w:hint="eastAsia"/>
                <w:sz w:val="20"/>
                <w:szCs w:val="20"/>
              </w:rPr>
              <w:t>申请</w:t>
            </w:r>
            <w:r>
              <w:rPr>
                <w:sz w:val="20"/>
                <w:szCs w:val="20"/>
              </w:rPr>
              <w:t>金额</w:t>
            </w:r>
          </w:p>
        </w:tc>
        <w:tc>
          <w:tcPr>
            <w:tcW w:w="1701" w:type="dxa"/>
            <w:shd w:val="clear" w:color="auto" w:fill="auto"/>
            <w:vAlign w:val="center"/>
          </w:tcPr>
          <w:p w14:paraId="5A0B7107" w14:textId="2C0FDF2E" w:rsidR="00E402F1" w:rsidRDefault="00E402F1" w:rsidP="00803A8D">
            <w:pPr>
              <w:widowControl/>
              <w:jc w:val="left"/>
              <w:rPr>
                <w:rFonts w:ascii="宋体" w:hAnsi="宋体"/>
                <w:color w:val="000000"/>
                <w:sz w:val="22"/>
              </w:rPr>
            </w:pPr>
          </w:p>
        </w:tc>
        <w:tc>
          <w:tcPr>
            <w:tcW w:w="1134" w:type="dxa"/>
            <w:shd w:val="clear" w:color="auto" w:fill="auto"/>
          </w:tcPr>
          <w:p w14:paraId="03FC0418" w14:textId="77777777" w:rsidR="00E402F1" w:rsidRDefault="00E402F1" w:rsidP="00803A8D">
            <w:pPr>
              <w:jc w:val="left"/>
              <w:rPr>
                <w:rFonts w:ascii="宋体" w:hAnsi="宋体"/>
                <w:snapToGrid w:val="0"/>
                <w:kern w:val="0"/>
              </w:rPr>
            </w:pPr>
            <w:r>
              <w:rPr>
                <w:rFonts w:ascii="宋体" w:hAnsi="宋体"/>
                <w:snapToGrid w:val="0"/>
                <w:kern w:val="0"/>
              </w:rPr>
              <w:t>Y</w:t>
            </w:r>
          </w:p>
        </w:tc>
        <w:tc>
          <w:tcPr>
            <w:tcW w:w="3119" w:type="dxa"/>
            <w:shd w:val="clear" w:color="auto" w:fill="auto"/>
          </w:tcPr>
          <w:p w14:paraId="7635CB6E" w14:textId="77777777" w:rsidR="00E402F1" w:rsidRPr="00736667" w:rsidRDefault="00E402F1" w:rsidP="00803A8D">
            <w:pPr>
              <w:jc w:val="left"/>
              <w:rPr>
                <w:rFonts w:ascii="宋体" w:hAnsi="宋体"/>
                <w:snapToGrid w:val="0"/>
                <w:kern w:val="0"/>
              </w:rPr>
            </w:pPr>
          </w:p>
        </w:tc>
      </w:tr>
      <w:tr w:rsidR="00C93415" w:rsidRPr="00736667" w14:paraId="6E4A5267" w14:textId="77777777" w:rsidTr="004E1359">
        <w:tc>
          <w:tcPr>
            <w:tcW w:w="1559" w:type="dxa"/>
            <w:shd w:val="clear" w:color="auto" w:fill="auto"/>
            <w:vAlign w:val="center"/>
          </w:tcPr>
          <w:p w14:paraId="0AF5BB55" w14:textId="3E225291" w:rsidR="00C93415" w:rsidRDefault="00E402F1" w:rsidP="004E1359">
            <w:pPr>
              <w:widowControl/>
              <w:jc w:val="left"/>
              <w:rPr>
                <w:rFonts w:ascii="宋体" w:hAnsi="宋体"/>
                <w:sz w:val="20"/>
                <w:szCs w:val="20"/>
              </w:rPr>
            </w:pPr>
            <w:r>
              <w:rPr>
                <w:rFonts w:hint="eastAsia"/>
                <w:sz w:val="20"/>
                <w:szCs w:val="20"/>
              </w:rPr>
              <w:t>申请</w:t>
            </w:r>
            <w:r>
              <w:rPr>
                <w:sz w:val="20"/>
                <w:szCs w:val="20"/>
              </w:rPr>
              <w:t>时间</w:t>
            </w:r>
          </w:p>
        </w:tc>
        <w:tc>
          <w:tcPr>
            <w:tcW w:w="1701" w:type="dxa"/>
            <w:shd w:val="clear" w:color="auto" w:fill="auto"/>
            <w:vAlign w:val="center"/>
          </w:tcPr>
          <w:p w14:paraId="1020601B" w14:textId="45C64BDC" w:rsidR="00C93415" w:rsidRDefault="00C93415" w:rsidP="004E1359">
            <w:pPr>
              <w:widowControl/>
              <w:jc w:val="left"/>
              <w:rPr>
                <w:rFonts w:ascii="宋体" w:hAnsi="宋体"/>
                <w:color w:val="000000"/>
                <w:sz w:val="22"/>
              </w:rPr>
            </w:pPr>
          </w:p>
        </w:tc>
        <w:tc>
          <w:tcPr>
            <w:tcW w:w="1134" w:type="dxa"/>
            <w:shd w:val="clear" w:color="auto" w:fill="auto"/>
          </w:tcPr>
          <w:p w14:paraId="4513B670"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204ABD3B" w14:textId="77777777" w:rsidR="00C93415" w:rsidRPr="00736667" w:rsidRDefault="00C93415" w:rsidP="004E1359">
            <w:pPr>
              <w:jc w:val="left"/>
              <w:rPr>
                <w:rFonts w:ascii="宋体" w:hAnsi="宋体"/>
                <w:snapToGrid w:val="0"/>
                <w:kern w:val="0"/>
              </w:rPr>
            </w:pPr>
          </w:p>
        </w:tc>
      </w:tr>
      <w:tr w:rsidR="00C93415" w:rsidRPr="00736667" w14:paraId="056BCED7" w14:textId="77777777" w:rsidTr="004E1359">
        <w:tc>
          <w:tcPr>
            <w:tcW w:w="1559" w:type="dxa"/>
            <w:shd w:val="clear" w:color="auto" w:fill="auto"/>
            <w:vAlign w:val="center"/>
          </w:tcPr>
          <w:p w14:paraId="34482EAF" w14:textId="6358FFD3" w:rsidR="00C93415" w:rsidRPr="00362F6A" w:rsidRDefault="00E402F1" w:rsidP="004E1359">
            <w:pPr>
              <w:widowControl/>
              <w:jc w:val="left"/>
              <w:rPr>
                <w:rFonts w:ascii="宋体" w:hAnsi="宋体"/>
                <w:sz w:val="20"/>
                <w:szCs w:val="20"/>
              </w:rPr>
            </w:pPr>
            <w:r>
              <w:rPr>
                <w:rFonts w:ascii="宋体" w:hAnsi="宋体" w:hint="eastAsia"/>
                <w:sz w:val="20"/>
                <w:szCs w:val="20"/>
              </w:rPr>
              <w:t>业务</w:t>
            </w:r>
            <w:r>
              <w:rPr>
                <w:rFonts w:ascii="宋体" w:hAnsi="宋体"/>
                <w:sz w:val="20"/>
                <w:szCs w:val="20"/>
              </w:rPr>
              <w:t>进度</w:t>
            </w:r>
          </w:p>
        </w:tc>
        <w:tc>
          <w:tcPr>
            <w:tcW w:w="1701" w:type="dxa"/>
            <w:shd w:val="clear" w:color="auto" w:fill="auto"/>
            <w:vAlign w:val="center"/>
          </w:tcPr>
          <w:p w14:paraId="5033AD64" w14:textId="685B37BD" w:rsidR="00C93415" w:rsidRDefault="00C93415" w:rsidP="004E1359">
            <w:pPr>
              <w:widowControl/>
              <w:jc w:val="left"/>
              <w:rPr>
                <w:color w:val="000000"/>
                <w:sz w:val="22"/>
              </w:rPr>
            </w:pPr>
          </w:p>
        </w:tc>
        <w:tc>
          <w:tcPr>
            <w:tcW w:w="1134" w:type="dxa"/>
            <w:shd w:val="clear" w:color="auto" w:fill="auto"/>
          </w:tcPr>
          <w:p w14:paraId="698FA98C"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683FFE" w14:textId="77777777" w:rsidR="00C93415" w:rsidRPr="00736667" w:rsidRDefault="00C93415" w:rsidP="004E1359">
            <w:pPr>
              <w:jc w:val="left"/>
              <w:rPr>
                <w:rFonts w:ascii="宋体" w:hAnsi="宋体"/>
                <w:snapToGrid w:val="0"/>
                <w:kern w:val="0"/>
              </w:rPr>
            </w:pPr>
          </w:p>
        </w:tc>
      </w:tr>
      <w:tr w:rsidR="00C93415" w:rsidRPr="00736667" w14:paraId="54B027B3" w14:textId="77777777" w:rsidTr="004E1359">
        <w:tc>
          <w:tcPr>
            <w:tcW w:w="1559" w:type="dxa"/>
            <w:shd w:val="clear" w:color="auto" w:fill="auto"/>
            <w:vAlign w:val="center"/>
          </w:tcPr>
          <w:p w14:paraId="13EAC03C" w14:textId="0E7631B1" w:rsidR="00C93415" w:rsidRDefault="00E402F1" w:rsidP="004E1359">
            <w:pPr>
              <w:rPr>
                <w:sz w:val="20"/>
                <w:szCs w:val="20"/>
              </w:rPr>
            </w:pPr>
            <w:r>
              <w:rPr>
                <w:rFonts w:hint="eastAsia"/>
                <w:sz w:val="20"/>
                <w:szCs w:val="20"/>
              </w:rPr>
              <w:t>业务</w:t>
            </w:r>
            <w:r>
              <w:rPr>
                <w:sz w:val="20"/>
                <w:szCs w:val="20"/>
              </w:rPr>
              <w:t>状态</w:t>
            </w:r>
          </w:p>
        </w:tc>
        <w:tc>
          <w:tcPr>
            <w:tcW w:w="1701" w:type="dxa"/>
            <w:shd w:val="clear" w:color="auto" w:fill="auto"/>
            <w:vAlign w:val="center"/>
          </w:tcPr>
          <w:p w14:paraId="2FDD8521" w14:textId="675D1995" w:rsidR="00C93415" w:rsidRDefault="00C93415" w:rsidP="004E1359">
            <w:pPr>
              <w:rPr>
                <w:sz w:val="20"/>
                <w:szCs w:val="20"/>
              </w:rPr>
            </w:pPr>
          </w:p>
        </w:tc>
        <w:tc>
          <w:tcPr>
            <w:tcW w:w="1134" w:type="dxa"/>
            <w:shd w:val="clear" w:color="auto" w:fill="auto"/>
          </w:tcPr>
          <w:p w14:paraId="604919D4"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6F70C7DC" w14:textId="77777777" w:rsidR="00C93415" w:rsidRPr="00736667" w:rsidRDefault="00C93415" w:rsidP="004E1359">
            <w:pPr>
              <w:jc w:val="left"/>
              <w:rPr>
                <w:rFonts w:ascii="宋体" w:hAnsi="宋体"/>
                <w:snapToGrid w:val="0"/>
                <w:kern w:val="0"/>
              </w:rPr>
            </w:pPr>
          </w:p>
        </w:tc>
      </w:tr>
      <w:tr w:rsidR="00C93415" w:rsidRPr="00736667" w14:paraId="7A02E03E" w14:textId="77777777" w:rsidTr="004E1359">
        <w:tc>
          <w:tcPr>
            <w:tcW w:w="1559" w:type="dxa"/>
            <w:shd w:val="clear" w:color="auto" w:fill="auto"/>
            <w:vAlign w:val="center"/>
          </w:tcPr>
          <w:p w14:paraId="04EFE3B5" w14:textId="79AB5180" w:rsidR="00C93415" w:rsidRDefault="00E402F1" w:rsidP="004E1359">
            <w:pPr>
              <w:rPr>
                <w:sz w:val="20"/>
                <w:szCs w:val="20"/>
              </w:rPr>
            </w:pPr>
            <w:r>
              <w:rPr>
                <w:rFonts w:hint="eastAsia"/>
                <w:sz w:val="20"/>
                <w:szCs w:val="20"/>
              </w:rPr>
              <w:t>业务</w:t>
            </w:r>
            <w:r>
              <w:rPr>
                <w:sz w:val="20"/>
                <w:szCs w:val="20"/>
              </w:rPr>
              <w:t>唯一标识</w:t>
            </w:r>
          </w:p>
        </w:tc>
        <w:tc>
          <w:tcPr>
            <w:tcW w:w="1701" w:type="dxa"/>
            <w:shd w:val="clear" w:color="auto" w:fill="auto"/>
            <w:vAlign w:val="center"/>
          </w:tcPr>
          <w:p w14:paraId="01FF5CE4" w14:textId="3C629CAD" w:rsidR="00C93415" w:rsidRDefault="00C93415" w:rsidP="004E1359">
            <w:pPr>
              <w:rPr>
                <w:sz w:val="20"/>
                <w:szCs w:val="20"/>
              </w:rPr>
            </w:pPr>
          </w:p>
        </w:tc>
        <w:tc>
          <w:tcPr>
            <w:tcW w:w="1134" w:type="dxa"/>
            <w:shd w:val="clear" w:color="auto" w:fill="auto"/>
          </w:tcPr>
          <w:p w14:paraId="3C9B4AE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C9562FA" w14:textId="77777777" w:rsidR="00C93415" w:rsidRPr="00736667" w:rsidRDefault="00C93415" w:rsidP="004E1359">
            <w:pPr>
              <w:jc w:val="left"/>
              <w:rPr>
                <w:rFonts w:ascii="宋体" w:hAnsi="宋体"/>
                <w:snapToGrid w:val="0"/>
                <w:kern w:val="0"/>
              </w:rPr>
            </w:pPr>
          </w:p>
        </w:tc>
      </w:tr>
    </w:tbl>
    <w:p w14:paraId="5B61990B"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F95F49D" w14:textId="77777777" w:rsidR="00C93415" w:rsidRDefault="00C93415" w:rsidP="003E6020">
      <w:pPr>
        <w:rPr>
          <w:kern w:val="0"/>
        </w:rPr>
      </w:pPr>
    </w:p>
    <w:p w14:paraId="3255D5AC" w14:textId="77777777" w:rsidR="003E6020" w:rsidRPr="0082647F" w:rsidRDefault="003E6020" w:rsidP="003E6020">
      <w:pPr>
        <w:pStyle w:val="5"/>
      </w:pPr>
      <w:r>
        <w:rPr>
          <w:rFonts w:hint="eastAsia"/>
        </w:rPr>
        <w:t>产品</w:t>
      </w:r>
      <w:r w:rsidR="00F4371B">
        <w:rPr>
          <w:rFonts w:hint="eastAsia"/>
        </w:rPr>
        <w:t>添加</w:t>
      </w:r>
    </w:p>
    <w:p w14:paraId="152A84F2" w14:textId="77777777" w:rsidR="00C93415" w:rsidRDefault="00C93415" w:rsidP="00C93415">
      <w:pPr>
        <w:pStyle w:val="6"/>
      </w:pPr>
      <w:r>
        <w:rPr>
          <w:rFonts w:hint="eastAsia"/>
        </w:rPr>
        <w:t>功能</w:t>
      </w:r>
      <w:r>
        <w:t>描述</w:t>
      </w:r>
    </w:p>
    <w:p w14:paraId="1B3B03AB"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提供给管理端添加产品信息</w:t>
      </w:r>
    </w:p>
    <w:p w14:paraId="42088319" w14:textId="77777777" w:rsidR="00C93415" w:rsidRPr="00676A58" w:rsidRDefault="00C93415" w:rsidP="00C93415">
      <w:pPr>
        <w:pStyle w:val="6"/>
      </w:pPr>
      <w:r w:rsidRPr="00676A58">
        <w:rPr>
          <w:rFonts w:hint="eastAsia"/>
        </w:rPr>
        <w:t>处理流程</w:t>
      </w:r>
    </w:p>
    <w:p w14:paraId="5B9A36F7" w14:textId="77777777" w:rsidR="00C93415" w:rsidRDefault="00C93415">
      <w:pPr>
        <w:pStyle w:val="afb"/>
        <w:numPr>
          <w:ilvl w:val="0"/>
          <w:numId w:val="1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71" w:author="wangq" w:date="2017-08-21T17:25:00Z">
          <w:pPr>
            <w:pStyle w:val="afb"/>
            <w:numPr>
              <w:numId w:val="16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传入产品信息</w:t>
      </w:r>
    </w:p>
    <w:p w14:paraId="463B7640" w14:textId="51054CE2" w:rsidR="00C93415" w:rsidRDefault="00C93415">
      <w:pPr>
        <w:pStyle w:val="afb"/>
        <w:numPr>
          <w:ilvl w:val="0"/>
          <w:numId w:val="1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72" w:author="wangq" w:date="2017-08-21T17:25:00Z">
          <w:pPr>
            <w:pStyle w:val="afb"/>
            <w:numPr>
              <w:numId w:val="16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资金方信息从用户中获取。</w:t>
      </w:r>
    </w:p>
    <w:p w14:paraId="5B29FE45" w14:textId="77777777" w:rsidR="00C93415" w:rsidRDefault="00C93415">
      <w:pPr>
        <w:pStyle w:val="afb"/>
        <w:numPr>
          <w:ilvl w:val="0"/>
          <w:numId w:val="1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73" w:author="wangq" w:date="2017-08-21T17:25:00Z">
          <w:pPr>
            <w:pStyle w:val="afb"/>
            <w:numPr>
              <w:numId w:val="16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kern w:val="0"/>
          <w:sz w:val="24"/>
          <w:szCs w:val="21"/>
        </w:rPr>
        <w:t>根据产品类型写入不同的临时表和临时子表</w:t>
      </w:r>
      <w:r>
        <w:rPr>
          <w:rFonts w:ascii="宋体" w:hAnsi="宋体" w:hint="eastAsia"/>
          <w:kern w:val="0"/>
          <w:sz w:val="24"/>
          <w:szCs w:val="21"/>
        </w:rPr>
        <w:t>。</w:t>
      </w:r>
    </w:p>
    <w:p w14:paraId="750C7734" w14:textId="77777777" w:rsidR="00C93415" w:rsidRPr="00456A4B" w:rsidRDefault="00C93415">
      <w:pPr>
        <w:pStyle w:val="afb"/>
        <w:numPr>
          <w:ilvl w:val="0"/>
          <w:numId w:val="1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74" w:author="wangq" w:date="2017-08-21T17:25:00Z">
          <w:pPr>
            <w:pStyle w:val="afb"/>
            <w:numPr>
              <w:numId w:val="16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kern w:val="0"/>
          <w:sz w:val="24"/>
          <w:szCs w:val="21"/>
        </w:rPr>
        <w:t>如果是提交审核</w:t>
      </w:r>
      <w:r>
        <w:rPr>
          <w:rFonts w:ascii="宋体" w:hAnsi="宋体" w:hint="eastAsia"/>
          <w:kern w:val="0"/>
          <w:sz w:val="24"/>
          <w:szCs w:val="21"/>
        </w:rPr>
        <w:t>，</w:t>
      </w:r>
      <w:r>
        <w:rPr>
          <w:rFonts w:ascii="宋体" w:hAnsi="宋体"/>
          <w:kern w:val="0"/>
          <w:sz w:val="24"/>
          <w:szCs w:val="21"/>
        </w:rPr>
        <w:t>则数据在审核之前不能修改</w:t>
      </w:r>
      <w:r>
        <w:rPr>
          <w:rFonts w:ascii="宋体" w:hAnsi="宋体" w:hint="eastAsia"/>
          <w:kern w:val="0"/>
          <w:sz w:val="24"/>
          <w:szCs w:val="21"/>
        </w:rPr>
        <w:t>，否则数据为暂存状态。</w:t>
      </w:r>
    </w:p>
    <w:p w14:paraId="7A45F36F" w14:textId="77777777" w:rsidR="00C93415" w:rsidRDefault="00C93415">
      <w:pPr>
        <w:pStyle w:val="afb"/>
        <w:numPr>
          <w:ilvl w:val="0"/>
          <w:numId w:val="1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75" w:author="wangq" w:date="2017-08-21T17:25:00Z">
          <w:pPr>
            <w:pStyle w:val="afb"/>
            <w:numPr>
              <w:numId w:val="16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返回添加产品信息的结果消息。</w:t>
      </w:r>
    </w:p>
    <w:p w14:paraId="6898D8BE" w14:textId="77777777" w:rsidR="00C93415" w:rsidRPr="00C3467F" w:rsidRDefault="00C93415" w:rsidP="00C93415">
      <w:pPr>
        <w:rPr>
          <w:rFonts w:ascii="宋体" w:hAnsi="宋体"/>
          <w:kern w:val="0"/>
          <w:szCs w:val="21"/>
        </w:rPr>
      </w:pPr>
    </w:p>
    <w:p w14:paraId="4ABFCEC2"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1DE0A6BD" w14:textId="77777777" w:rsidTr="004E1359">
        <w:tc>
          <w:tcPr>
            <w:tcW w:w="1559" w:type="dxa"/>
            <w:shd w:val="clear" w:color="auto" w:fill="E0E0E0"/>
          </w:tcPr>
          <w:p w14:paraId="3B6BCB3C"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1607FB6"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102475"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C539750"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7835ACC" w14:textId="77777777" w:rsidTr="004E1359">
        <w:tc>
          <w:tcPr>
            <w:tcW w:w="1559" w:type="dxa"/>
            <w:shd w:val="clear" w:color="auto" w:fill="auto"/>
          </w:tcPr>
          <w:p w14:paraId="4E696FDC" w14:textId="77777777" w:rsidR="00C93415" w:rsidRDefault="00C93415" w:rsidP="004E1359">
            <w:pPr>
              <w:jc w:val="left"/>
              <w:rPr>
                <w:rFonts w:ascii="宋体" w:hAnsi="宋体"/>
                <w:snapToGrid w:val="0"/>
                <w:kern w:val="0"/>
              </w:rPr>
            </w:pPr>
            <w:r>
              <w:rPr>
                <w:rFonts w:ascii="宋体" w:hAnsi="宋体" w:hint="eastAsia"/>
                <w:snapToGrid w:val="0"/>
                <w:kern w:val="0"/>
              </w:rPr>
              <w:lastRenderedPageBreak/>
              <w:t>TOKEN</w:t>
            </w:r>
          </w:p>
        </w:tc>
        <w:tc>
          <w:tcPr>
            <w:tcW w:w="1701" w:type="dxa"/>
            <w:shd w:val="clear" w:color="auto" w:fill="auto"/>
          </w:tcPr>
          <w:p w14:paraId="3DF52489"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00877EE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91C234E" w14:textId="77777777" w:rsidR="00C93415" w:rsidRPr="00736667" w:rsidRDefault="00C93415" w:rsidP="004E1359">
            <w:pPr>
              <w:jc w:val="left"/>
              <w:rPr>
                <w:rFonts w:ascii="宋体" w:hAnsi="宋体"/>
                <w:snapToGrid w:val="0"/>
                <w:kern w:val="0"/>
              </w:rPr>
            </w:pPr>
          </w:p>
        </w:tc>
      </w:tr>
      <w:tr w:rsidR="00190C2D" w:rsidRPr="00736667" w14:paraId="2F31AB03" w14:textId="77777777" w:rsidTr="004E1359">
        <w:tc>
          <w:tcPr>
            <w:tcW w:w="1559" w:type="dxa"/>
            <w:shd w:val="clear" w:color="auto" w:fill="auto"/>
          </w:tcPr>
          <w:p w14:paraId="7C22EE51" w14:textId="342CD66C" w:rsidR="00190C2D" w:rsidRDefault="00190C2D" w:rsidP="004E1359">
            <w:pPr>
              <w:jc w:val="left"/>
              <w:rPr>
                <w:rFonts w:ascii="宋体" w:hAnsi="宋体"/>
                <w:snapToGrid w:val="0"/>
                <w:kern w:val="0"/>
              </w:rPr>
            </w:pPr>
            <w:r>
              <w:rPr>
                <w:rFonts w:ascii="宋体" w:hAnsi="宋体" w:hint="eastAsia"/>
                <w:snapToGrid w:val="0"/>
                <w:kern w:val="0"/>
              </w:rPr>
              <w:t>产品</w:t>
            </w:r>
            <w:r>
              <w:rPr>
                <w:rFonts w:ascii="宋体" w:hAnsi="宋体"/>
                <w:snapToGrid w:val="0"/>
                <w:kern w:val="0"/>
              </w:rPr>
              <w:t>代码</w:t>
            </w:r>
          </w:p>
        </w:tc>
        <w:tc>
          <w:tcPr>
            <w:tcW w:w="1701" w:type="dxa"/>
            <w:shd w:val="clear" w:color="auto" w:fill="auto"/>
          </w:tcPr>
          <w:p w14:paraId="631DA6BD" w14:textId="77777777" w:rsidR="00190C2D" w:rsidRDefault="00190C2D" w:rsidP="004E1359">
            <w:pPr>
              <w:jc w:val="left"/>
              <w:rPr>
                <w:rFonts w:ascii="宋体" w:hAnsi="宋体"/>
                <w:snapToGrid w:val="0"/>
                <w:kern w:val="0"/>
              </w:rPr>
            </w:pPr>
          </w:p>
        </w:tc>
        <w:tc>
          <w:tcPr>
            <w:tcW w:w="1134" w:type="dxa"/>
            <w:shd w:val="clear" w:color="auto" w:fill="auto"/>
          </w:tcPr>
          <w:p w14:paraId="039290AF" w14:textId="372AB9D0" w:rsidR="00190C2D" w:rsidRDefault="00190C2D"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8C52BE5" w14:textId="77777777" w:rsidR="00190C2D" w:rsidRPr="00736667" w:rsidRDefault="00190C2D" w:rsidP="004E1359">
            <w:pPr>
              <w:jc w:val="left"/>
              <w:rPr>
                <w:rFonts w:ascii="宋体" w:hAnsi="宋体"/>
                <w:snapToGrid w:val="0"/>
                <w:kern w:val="0"/>
              </w:rPr>
            </w:pPr>
          </w:p>
        </w:tc>
      </w:tr>
      <w:tr w:rsidR="00C93415" w:rsidRPr="00736667" w14:paraId="515CC153" w14:textId="77777777" w:rsidTr="004E1359">
        <w:tc>
          <w:tcPr>
            <w:tcW w:w="1559" w:type="dxa"/>
            <w:shd w:val="clear" w:color="auto" w:fill="auto"/>
          </w:tcPr>
          <w:p w14:paraId="053F4C42" w14:textId="77777777" w:rsidR="00C93415" w:rsidRDefault="00C93415" w:rsidP="004E1359">
            <w:pPr>
              <w:jc w:val="left"/>
              <w:rPr>
                <w:rFonts w:ascii="宋体" w:hAnsi="宋体"/>
                <w:snapToGrid w:val="0"/>
                <w:kern w:val="0"/>
              </w:rPr>
            </w:pPr>
            <w:r>
              <w:rPr>
                <w:rFonts w:ascii="宋体" w:hAnsi="宋体" w:hint="eastAsia"/>
                <w:snapToGrid w:val="0"/>
                <w:kern w:val="0"/>
              </w:rPr>
              <w:t>产品名称</w:t>
            </w:r>
          </w:p>
        </w:tc>
        <w:tc>
          <w:tcPr>
            <w:tcW w:w="1701" w:type="dxa"/>
            <w:shd w:val="clear" w:color="auto" w:fill="auto"/>
          </w:tcPr>
          <w:p w14:paraId="685D3519" w14:textId="77777777" w:rsidR="00C93415" w:rsidRDefault="00C93415" w:rsidP="004E1359">
            <w:pPr>
              <w:jc w:val="left"/>
              <w:rPr>
                <w:rFonts w:ascii="宋体" w:hAnsi="宋体"/>
                <w:snapToGrid w:val="0"/>
                <w:kern w:val="0"/>
              </w:rPr>
            </w:pPr>
            <w:r w:rsidRPr="0051737B">
              <w:rPr>
                <w:rFonts w:ascii="宋体" w:hAnsi="宋体"/>
                <w:snapToGrid w:val="0"/>
                <w:kern w:val="0"/>
              </w:rPr>
              <w:t>PROD_NAME</w:t>
            </w:r>
            <w:r>
              <w:rPr>
                <w:rFonts w:ascii="宋体" w:hAnsi="宋体"/>
                <w:snapToGrid w:val="0"/>
                <w:kern w:val="0"/>
              </w:rPr>
              <w:t xml:space="preserve"> </w:t>
            </w:r>
          </w:p>
        </w:tc>
        <w:tc>
          <w:tcPr>
            <w:tcW w:w="1134" w:type="dxa"/>
            <w:shd w:val="clear" w:color="auto" w:fill="auto"/>
          </w:tcPr>
          <w:p w14:paraId="5ACAF7F7"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3797B08C" w14:textId="77777777" w:rsidR="00C93415" w:rsidRPr="00736667" w:rsidRDefault="00C93415" w:rsidP="004E1359">
            <w:pPr>
              <w:jc w:val="left"/>
              <w:rPr>
                <w:rFonts w:ascii="宋体" w:hAnsi="宋体"/>
                <w:snapToGrid w:val="0"/>
                <w:kern w:val="0"/>
              </w:rPr>
            </w:pPr>
          </w:p>
        </w:tc>
      </w:tr>
      <w:tr w:rsidR="00C93415" w:rsidRPr="00736667" w14:paraId="3B61BFEE" w14:textId="77777777" w:rsidTr="004E1359">
        <w:tc>
          <w:tcPr>
            <w:tcW w:w="1559" w:type="dxa"/>
            <w:shd w:val="clear" w:color="auto" w:fill="auto"/>
          </w:tcPr>
          <w:p w14:paraId="6E717E84" w14:textId="77777777" w:rsidR="00C93415" w:rsidRDefault="00C93415" w:rsidP="004E1359">
            <w:pPr>
              <w:jc w:val="left"/>
              <w:rPr>
                <w:rFonts w:ascii="宋体" w:hAnsi="宋体"/>
                <w:snapToGrid w:val="0"/>
                <w:kern w:val="0"/>
              </w:rPr>
            </w:pPr>
            <w:r>
              <w:rPr>
                <w:rFonts w:ascii="宋体" w:hAnsi="宋体" w:hint="eastAsia"/>
                <w:snapToGrid w:val="0"/>
                <w:kern w:val="0"/>
              </w:rPr>
              <w:t>产品类型</w:t>
            </w:r>
          </w:p>
        </w:tc>
        <w:tc>
          <w:tcPr>
            <w:tcW w:w="1701" w:type="dxa"/>
            <w:shd w:val="clear" w:color="auto" w:fill="auto"/>
          </w:tcPr>
          <w:p w14:paraId="130F8757" w14:textId="77777777" w:rsidR="00C93415" w:rsidRPr="0051737B" w:rsidRDefault="00C93415" w:rsidP="004E1359">
            <w:pPr>
              <w:jc w:val="left"/>
              <w:rPr>
                <w:rFonts w:ascii="宋体" w:hAnsi="宋体"/>
                <w:snapToGrid w:val="0"/>
                <w:kern w:val="0"/>
              </w:rPr>
            </w:pPr>
            <w:r w:rsidRPr="005D3301">
              <w:rPr>
                <w:rFonts w:ascii="宋体" w:hAnsi="宋体"/>
                <w:snapToGrid w:val="0"/>
                <w:kern w:val="0"/>
              </w:rPr>
              <w:t>PROD_TYPE</w:t>
            </w:r>
          </w:p>
        </w:tc>
        <w:tc>
          <w:tcPr>
            <w:tcW w:w="1134" w:type="dxa"/>
            <w:shd w:val="clear" w:color="auto" w:fill="auto"/>
          </w:tcPr>
          <w:p w14:paraId="55C7D1F9"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DCF0E3A" w14:textId="77777777" w:rsidR="00C93415" w:rsidRPr="00736667" w:rsidRDefault="00C93415" w:rsidP="004E1359">
            <w:pPr>
              <w:jc w:val="left"/>
              <w:rPr>
                <w:rFonts w:ascii="宋体" w:hAnsi="宋体"/>
                <w:snapToGrid w:val="0"/>
                <w:kern w:val="0"/>
              </w:rPr>
            </w:pPr>
            <w:r w:rsidRPr="005D3301">
              <w:rPr>
                <w:rFonts w:ascii="宋体" w:hAnsi="宋体" w:hint="eastAsia"/>
                <w:snapToGrid w:val="0"/>
                <w:kern w:val="0"/>
              </w:rPr>
              <w:t>产品类型（房产，信用，车贷）</w:t>
            </w:r>
          </w:p>
        </w:tc>
      </w:tr>
      <w:tr w:rsidR="00C93415" w:rsidRPr="00736667" w14:paraId="2C4AF338" w14:textId="77777777" w:rsidTr="004E1359">
        <w:tc>
          <w:tcPr>
            <w:tcW w:w="1559" w:type="dxa"/>
            <w:shd w:val="clear" w:color="auto" w:fill="auto"/>
          </w:tcPr>
          <w:p w14:paraId="300CE6DA" w14:textId="77777777" w:rsidR="00C93415" w:rsidRDefault="00C93415" w:rsidP="004E1359">
            <w:pPr>
              <w:jc w:val="left"/>
              <w:rPr>
                <w:rFonts w:ascii="宋体" w:hAnsi="宋体"/>
                <w:snapToGrid w:val="0"/>
                <w:kern w:val="0"/>
              </w:rPr>
            </w:pPr>
            <w:r>
              <w:rPr>
                <w:rFonts w:ascii="宋体" w:hAnsi="宋体" w:hint="eastAsia"/>
                <w:snapToGrid w:val="0"/>
                <w:kern w:val="0"/>
              </w:rPr>
              <w:t>返佣比例</w:t>
            </w:r>
          </w:p>
        </w:tc>
        <w:tc>
          <w:tcPr>
            <w:tcW w:w="1701" w:type="dxa"/>
            <w:shd w:val="clear" w:color="auto" w:fill="auto"/>
          </w:tcPr>
          <w:p w14:paraId="7A01076B" w14:textId="77777777" w:rsidR="00C93415" w:rsidRPr="005D3301" w:rsidRDefault="00C93415" w:rsidP="004E1359">
            <w:pPr>
              <w:jc w:val="left"/>
              <w:rPr>
                <w:rFonts w:ascii="宋体" w:hAnsi="宋体"/>
                <w:snapToGrid w:val="0"/>
                <w:kern w:val="0"/>
              </w:rPr>
            </w:pPr>
            <w:r w:rsidRPr="005B3360">
              <w:rPr>
                <w:rFonts w:ascii="宋体" w:hAnsi="宋体"/>
                <w:snapToGrid w:val="0"/>
                <w:kern w:val="0"/>
              </w:rPr>
              <w:t>COMMISSION_RATIO</w:t>
            </w:r>
          </w:p>
        </w:tc>
        <w:tc>
          <w:tcPr>
            <w:tcW w:w="1134" w:type="dxa"/>
            <w:shd w:val="clear" w:color="auto" w:fill="auto"/>
          </w:tcPr>
          <w:p w14:paraId="148685FD"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7CF06F7" w14:textId="77777777" w:rsidR="00C93415" w:rsidRPr="005D3301" w:rsidRDefault="00C93415" w:rsidP="004E1359">
            <w:pPr>
              <w:jc w:val="left"/>
              <w:rPr>
                <w:rFonts w:ascii="宋体" w:hAnsi="宋体"/>
                <w:snapToGrid w:val="0"/>
                <w:kern w:val="0"/>
              </w:rPr>
            </w:pPr>
            <w:r>
              <w:rPr>
                <w:rFonts w:ascii="宋体" w:hAnsi="宋体" w:hint="eastAsia"/>
                <w:snapToGrid w:val="0"/>
                <w:kern w:val="0"/>
              </w:rPr>
              <w:t>乘以100之后的数据</w:t>
            </w:r>
          </w:p>
        </w:tc>
      </w:tr>
      <w:tr w:rsidR="00C93415" w:rsidRPr="00736667" w14:paraId="00BDFE14" w14:textId="77777777" w:rsidTr="004E1359">
        <w:tc>
          <w:tcPr>
            <w:tcW w:w="1559" w:type="dxa"/>
            <w:shd w:val="clear" w:color="auto" w:fill="auto"/>
            <w:vAlign w:val="center"/>
          </w:tcPr>
          <w:p w14:paraId="52617BBE" w14:textId="77777777" w:rsidR="00C93415" w:rsidRDefault="00C93415" w:rsidP="004E1359">
            <w:pPr>
              <w:jc w:val="left"/>
              <w:rPr>
                <w:rFonts w:ascii="宋体" w:hAnsi="宋体"/>
                <w:snapToGrid w:val="0"/>
                <w:kern w:val="0"/>
              </w:rPr>
            </w:pPr>
            <w:r>
              <w:rPr>
                <w:rFonts w:hint="eastAsia"/>
                <w:sz w:val="20"/>
                <w:szCs w:val="20"/>
              </w:rPr>
              <w:t>最大期限</w:t>
            </w:r>
          </w:p>
        </w:tc>
        <w:tc>
          <w:tcPr>
            <w:tcW w:w="1701" w:type="dxa"/>
            <w:shd w:val="clear" w:color="auto" w:fill="auto"/>
          </w:tcPr>
          <w:p w14:paraId="00D4FE0C"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MAX_TERM</w:t>
            </w:r>
          </w:p>
        </w:tc>
        <w:tc>
          <w:tcPr>
            <w:tcW w:w="1134" w:type="dxa"/>
            <w:shd w:val="clear" w:color="auto" w:fill="auto"/>
          </w:tcPr>
          <w:p w14:paraId="0622B38E"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C4F13F8" w14:textId="77777777" w:rsidR="00C93415" w:rsidRDefault="00C93415" w:rsidP="004E1359">
            <w:pPr>
              <w:jc w:val="left"/>
              <w:rPr>
                <w:rFonts w:ascii="宋体" w:hAnsi="宋体"/>
                <w:snapToGrid w:val="0"/>
                <w:kern w:val="0"/>
              </w:rPr>
            </w:pPr>
          </w:p>
        </w:tc>
      </w:tr>
      <w:tr w:rsidR="00C93415" w:rsidRPr="00736667" w14:paraId="689CF387" w14:textId="77777777" w:rsidTr="004E1359">
        <w:tc>
          <w:tcPr>
            <w:tcW w:w="1559" w:type="dxa"/>
            <w:shd w:val="clear" w:color="auto" w:fill="auto"/>
            <w:vAlign w:val="center"/>
          </w:tcPr>
          <w:p w14:paraId="13C8E590" w14:textId="77777777" w:rsidR="00C93415" w:rsidRDefault="00C93415" w:rsidP="004E1359">
            <w:pPr>
              <w:jc w:val="left"/>
              <w:rPr>
                <w:rFonts w:ascii="宋体" w:hAnsi="宋体"/>
                <w:snapToGrid w:val="0"/>
                <w:kern w:val="0"/>
              </w:rPr>
            </w:pPr>
            <w:r>
              <w:rPr>
                <w:rFonts w:hint="eastAsia"/>
                <w:sz w:val="20"/>
                <w:szCs w:val="20"/>
              </w:rPr>
              <w:t>最小期限</w:t>
            </w:r>
          </w:p>
        </w:tc>
        <w:tc>
          <w:tcPr>
            <w:tcW w:w="1701" w:type="dxa"/>
            <w:shd w:val="clear" w:color="auto" w:fill="auto"/>
          </w:tcPr>
          <w:p w14:paraId="1D1B83CE"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MIN_TERM</w:t>
            </w:r>
          </w:p>
        </w:tc>
        <w:tc>
          <w:tcPr>
            <w:tcW w:w="1134" w:type="dxa"/>
            <w:shd w:val="clear" w:color="auto" w:fill="auto"/>
          </w:tcPr>
          <w:p w14:paraId="439C478C"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D718F8D" w14:textId="77777777" w:rsidR="00C93415" w:rsidRDefault="00C93415" w:rsidP="004E1359">
            <w:pPr>
              <w:jc w:val="left"/>
              <w:rPr>
                <w:rFonts w:ascii="宋体" w:hAnsi="宋体"/>
                <w:snapToGrid w:val="0"/>
                <w:kern w:val="0"/>
              </w:rPr>
            </w:pPr>
          </w:p>
        </w:tc>
      </w:tr>
      <w:tr w:rsidR="00C93415" w:rsidRPr="00736667" w14:paraId="79812DFC" w14:textId="77777777" w:rsidTr="004E1359">
        <w:tc>
          <w:tcPr>
            <w:tcW w:w="1559" w:type="dxa"/>
            <w:shd w:val="clear" w:color="auto" w:fill="auto"/>
            <w:vAlign w:val="center"/>
          </w:tcPr>
          <w:p w14:paraId="6837840B" w14:textId="77777777" w:rsidR="00C93415" w:rsidRDefault="00C93415" w:rsidP="004E1359">
            <w:pPr>
              <w:jc w:val="left"/>
              <w:rPr>
                <w:rFonts w:ascii="宋体" w:hAnsi="宋体"/>
                <w:snapToGrid w:val="0"/>
                <w:kern w:val="0"/>
              </w:rPr>
            </w:pPr>
            <w:r>
              <w:rPr>
                <w:rFonts w:hint="eastAsia"/>
                <w:sz w:val="20"/>
                <w:szCs w:val="20"/>
              </w:rPr>
              <w:t>最大利率</w:t>
            </w:r>
          </w:p>
        </w:tc>
        <w:tc>
          <w:tcPr>
            <w:tcW w:w="1701" w:type="dxa"/>
            <w:shd w:val="clear" w:color="auto" w:fill="auto"/>
          </w:tcPr>
          <w:p w14:paraId="34D17975"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MAX_RATE</w:t>
            </w:r>
          </w:p>
        </w:tc>
        <w:tc>
          <w:tcPr>
            <w:tcW w:w="1134" w:type="dxa"/>
            <w:shd w:val="clear" w:color="auto" w:fill="auto"/>
          </w:tcPr>
          <w:p w14:paraId="632D40B6"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A1883B2" w14:textId="77777777" w:rsidR="00C93415" w:rsidRDefault="00C93415" w:rsidP="004E1359">
            <w:pPr>
              <w:jc w:val="left"/>
              <w:rPr>
                <w:rFonts w:ascii="宋体" w:hAnsi="宋体"/>
                <w:snapToGrid w:val="0"/>
                <w:kern w:val="0"/>
              </w:rPr>
            </w:pPr>
          </w:p>
        </w:tc>
      </w:tr>
      <w:tr w:rsidR="00C93415" w:rsidRPr="00736667" w14:paraId="26FD8B25" w14:textId="77777777" w:rsidTr="004E1359">
        <w:tc>
          <w:tcPr>
            <w:tcW w:w="1559" w:type="dxa"/>
            <w:shd w:val="clear" w:color="auto" w:fill="auto"/>
            <w:vAlign w:val="center"/>
          </w:tcPr>
          <w:p w14:paraId="6BCE1315" w14:textId="77777777" w:rsidR="00C93415" w:rsidRDefault="00C93415" w:rsidP="004E1359">
            <w:pPr>
              <w:jc w:val="left"/>
              <w:rPr>
                <w:rFonts w:ascii="宋体" w:hAnsi="宋体"/>
                <w:snapToGrid w:val="0"/>
                <w:kern w:val="0"/>
              </w:rPr>
            </w:pPr>
            <w:r>
              <w:rPr>
                <w:rFonts w:hint="eastAsia"/>
                <w:sz w:val="20"/>
                <w:szCs w:val="20"/>
              </w:rPr>
              <w:t>最小利率</w:t>
            </w:r>
          </w:p>
        </w:tc>
        <w:tc>
          <w:tcPr>
            <w:tcW w:w="1701" w:type="dxa"/>
            <w:shd w:val="clear" w:color="auto" w:fill="auto"/>
          </w:tcPr>
          <w:p w14:paraId="5BBEF441"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MAX_RATE</w:t>
            </w:r>
          </w:p>
        </w:tc>
        <w:tc>
          <w:tcPr>
            <w:tcW w:w="1134" w:type="dxa"/>
            <w:shd w:val="clear" w:color="auto" w:fill="auto"/>
          </w:tcPr>
          <w:p w14:paraId="47AD438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D0514D8" w14:textId="77777777" w:rsidR="00C93415" w:rsidRDefault="00C93415" w:rsidP="004E1359">
            <w:pPr>
              <w:jc w:val="left"/>
              <w:rPr>
                <w:rFonts w:ascii="宋体" w:hAnsi="宋体"/>
                <w:snapToGrid w:val="0"/>
                <w:kern w:val="0"/>
              </w:rPr>
            </w:pPr>
          </w:p>
        </w:tc>
      </w:tr>
      <w:tr w:rsidR="00C93415" w:rsidRPr="00736667" w14:paraId="291BCD9E" w14:textId="77777777" w:rsidTr="004E1359">
        <w:tc>
          <w:tcPr>
            <w:tcW w:w="1559" w:type="dxa"/>
            <w:shd w:val="clear" w:color="auto" w:fill="auto"/>
            <w:vAlign w:val="center"/>
          </w:tcPr>
          <w:p w14:paraId="67CFDAC3" w14:textId="77777777" w:rsidR="00C93415" w:rsidRDefault="00C93415" w:rsidP="004E1359">
            <w:pPr>
              <w:jc w:val="left"/>
              <w:rPr>
                <w:rFonts w:ascii="宋体" w:hAnsi="宋体"/>
                <w:snapToGrid w:val="0"/>
                <w:kern w:val="0"/>
              </w:rPr>
            </w:pPr>
            <w:r>
              <w:rPr>
                <w:rFonts w:hint="eastAsia"/>
                <w:sz w:val="20"/>
                <w:szCs w:val="20"/>
              </w:rPr>
              <w:t>最大贷款金额</w:t>
            </w:r>
          </w:p>
        </w:tc>
        <w:tc>
          <w:tcPr>
            <w:tcW w:w="1701" w:type="dxa"/>
            <w:shd w:val="clear" w:color="auto" w:fill="auto"/>
          </w:tcPr>
          <w:p w14:paraId="2C086041" w14:textId="77777777" w:rsidR="00C93415" w:rsidRPr="00187FE6" w:rsidRDefault="00C93415" w:rsidP="004E1359">
            <w:pPr>
              <w:jc w:val="left"/>
              <w:rPr>
                <w:rFonts w:ascii="宋体" w:hAnsi="宋体"/>
                <w:snapToGrid w:val="0"/>
                <w:kern w:val="0"/>
              </w:rPr>
            </w:pPr>
            <w:r w:rsidRPr="00187FE6">
              <w:rPr>
                <w:rFonts w:ascii="宋体" w:hAnsi="宋体"/>
                <w:snapToGrid w:val="0"/>
                <w:kern w:val="0"/>
              </w:rPr>
              <w:t>MAX_LOAN_AMT</w:t>
            </w:r>
          </w:p>
        </w:tc>
        <w:tc>
          <w:tcPr>
            <w:tcW w:w="1134" w:type="dxa"/>
            <w:shd w:val="clear" w:color="auto" w:fill="auto"/>
          </w:tcPr>
          <w:p w14:paraId="5861694A"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C112742" w14:textId="77777777" w:rsidR="00C93415" w:rsidRDefault="00C93415" w:rsidP="004E1359">
            <w:pPr>
              <w:jc w:val="left"/>
              <w:rPr>
                <w:rFonts w:ascii="宋体" w:hAnsi="宋体"/>
                <w:snapToGrid w:val="0"/>
                <w:kern w:val="0"/>
              </w:rPr>
            </w:pPr>
          </w:p>
        </w:tc>
      </w:tr>
      <w:tr w:rsidR="00C93415" w:rsidRPr="00736667" w14:paraId="11391B75" w14:textId="77777777" w:rsidTr="004E1359">
        <w:tc>
          <w:tcPr>
            <w:tcW w:w="1559" w:type="dxa"/>
            <w:shd w:val="clear" w:color="auto" w:fill="auto"/>
            <w:vAlign w:val="center"/>
          </w:tcPr>
          <w:p w14:paraId="2AABFA8B" w14:textId="77777777" w:rsidR="00C93415" w:rsidRDefault="00C93415" w:rsidP="004E1359">
            <w:pPr>
              <w:jc w:val="left"/>
              <w:rPr>
                <w:rFonts w:ascii="宋体" w:hAnsi="宋体"/>
                <w:snapToGrid w:val="0"/>
                <w:kern w:val="0"/>
              </w:rPr>
            </w:pPr>
            <w:r>
              <w:rPr>
                <w:rFonts w:hint="eastAsia"/>
                <w:sz w:val="20"/>
                <w:szCs w:val="20"/>
              </w:rPr>
              <w:t>最小贷款金额</w:t>
            </w:r>
          </w:p>
        </w:tc>
        <w:tc>
          <w:tcPr>
            <w:tcW w:w="1701" w:type="dxa"/>
            <w:shd w:val="clear" w:color="auto" w:fill="auto"/>
          </w:tcPr>
          <w:p w14:paraId="22B77FAA" w14:textId="77777777" w:rsidR="00C93415" w:rsidRPr="00187FE6" w:rsidRDefault="00C93415" w:rsidP="004E1359">
            <w:pPr>
              <w:jc w:val="left"/>
              <w:rPr>
                <w:rFonts w:ascii="宋体" w:hAnsi="宋体"/>
                <w:snapToGrid w:val="0"/>
                <w:kern w:val="0"/>
              </w:rPr>
            </w:pPr>
            <w:r w:rsidRPr="005746D5">
              <w:rPr>
                <w:rFonts w:ascii="宋体" w:hAnsi="宋体"/>
                <w:snapToGrid w:val="0"/>
                <w:kern w:val="0"/>
              </w:rPr>
              <w:t>MIN_LOAN_AMT</w:t>
            </w:r>
          </w:p>
        </w:tc>
        <w:tc>
          <w:tcPr>
            <w:tcW w:w="1134" w:type="dxa"/>
            <w:shd w:val="clear" w:color="auto" w:fill="auto"/>
          </w:tcPr>
          <w:p w14:paraId="74A9561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F581562" w14:textId="77777777" w:rsidR="00C93415" w:rsidRDefault="00C93415" w:rsidP="004E1359">
            <w:pPr>
              <w:jc w:val="left"/>
              <w:rPr>
                <w:rFonts w:ascii="宋体" w:hAnsi="宋体"/>
                <w:snapToGrid w:val="0"/>
                <w:kern w:val="0"/>
              </w:rPr>
            </w:pPr>
          </w:p>
        </w:tc>
      </w:tr>
      <w:tr w:rsidR="00C93415" w:rsidRPr="00736667" w14:paraId="445CF654" w14:textId="77777777" w:rsidTr="004E1359">
        <w:tc>
          <w:tcPr>
            <w:tcW w:w="1559" w:type="dxa"/>
            <w:shd w:val="clear" w:color="auto" w:fill="auto"/>
          </w:tcPr>
          <w:p w14:paraId="56DF1C96" w14:textId="584EFF56" w:rsidR="00C93415" w:rsidRDefault="00D04D2F" w:rsidP="004E1359">
            <w:pPr>
              <w:jc w:val="left"/>
              <w:rPr>
                <w:rFonts w:ascii="宋体" w:hAnsi="宋体"/>
                <w:snapToGrid w:val="0"/>
                <w:kern w:val="0"/>
              </w:rPr>
            </w:pPr>
            <w:r>
              <w:rPr>
                <w:rFonts w:ascii="宋体" w:hAnsi="宋体" w:hint="eastAsia"/>
                <w:snapToGrid w:val="0"/>
                <w:kern w:val="0"/>
              </w:rPr>
              <w:t>申请</w:t>
            </w:r>
            <w:r>
              <w:rPr>
                <w:rFonts w:ascii="宋体" w:hAnsi="宋体"/>
                <w:snapToGrid w:val="0"/>
                <w:kern w:val="0"/>
              </w:rPr>
              <w:t>条件</w:t>
            </w:r>
          </w:p>
        </w:tc>
        <w:tc>
          <w:tcPr>
            <w:tcW w:w="1701" w:type="dxa"/>
            <w:shd w:val="clear" w:color="auto" w:fill="auto"/>
          </w:tcPr>
          <w:p w14:paraId="48589277" w14:textId="0E835672" w:rsidR="00C93415" w:rsidRPr="00187FE6" w:rsidRDefault="00C93415" w:rsidP="004E1359">
            <w:pPr>
              <w:jc w:val="left"/>
              <w:rPr>
                <w:rFonts w:ascii="宋体" w:hAnsi="宋体"/>
                <w:snapToGrid w:val="0"/>
                <w:kern w:val="0"/>
              </w:rPr>
            </w:pPr>
            <w:r>
              <w:rPr>
                <w:rFonts w:ascii="宋体" w:hAnsi="宋体"/>
                <w:snapToGrid w:val="0"/>
                <w:kern w:val="0"/>
              </w:rPr>
              <w:t>PROD_DESC</w:t>
            </w:r>
            <w:r w:rsidR="00D04D2F">
              <w:rPr>
                <w:rFonts w:ascii="宋体" w:hAnsi="宋体"/>
                <w:snapToGrid w:val="0"/>
                <w:kern w:val="0"/>
              </w:rPr>
              <w:t>1</w:t>
            </w:r>
          </w:p>
        </w:tc>
        <w:tc>
          <w:tcPr>
            <w:tcW w:w="1134" w:type="dxa"/>
            <w:shd w:val="clear" w:color="auto" w:fill="auto"/>
          </w:tcPr>
          <w:p w14:paraId="08F7AF42" w14:textId="5A96B87F" w:rsidR="00C93415" w:rsidRDefault="00D04D2F"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210B2A28" w14:textId="77777777" w:rsidR="00C93415" w:rsidRDefault="00C93415" w:rsidP="004E1359">
            <w:pPr>
              <w:jc w:val="left"/>
              <w:rPr>
                <w:rFonts w:ascii="宋体" w:hAnsi="宋体"/>
                <w:snapToGrid w:val="0"/>
                <w:kern w:val="0"/>
              </w:rPr>
            </w:pPr>
          </w:p>
        </w:tc>
      </w:tr>
      <w:tr w:rsidR="00D04D2F" w:rsidRPr="00736667" w14:paraId="78C73D30" w14:textId="77777777" w:rsidTr="004E1359">
        <w:tc>
          <w:tcPr>
            <w:tcW w:w="1559" w:type="dxa"/>
            <w:shd w:val="clear" w:color="auto" w:fill="auto"/>
          </w:tcPr>
          <w:p w14:paraId="41B0DA13" w14:textId="33418371" w:rsidR="00D04D2F" w:rsidRPr="00645425" w:rsidRDefault="00D04D2F" w:rsidP="004E1359">
            <w:pPr>
              <w:jc w:val="left"/>
              <w:rPr>
                <w:rFonts w:ascii="宋体" w:hAnsi="宋体"/>
                <w:snapToGrid w:val="0"/>
                <w:kern w:val="0"/>
              </w:rPr>
            </w:pPr>
            <w:r>
              <w:rPr>
                <w:rFonts w:ascii="宋体" w:hAnsi="宋体" w:hint="eastAsia"/>
                <w:snapToGrid w:val="0"/>
                <w:kern w:val="0"/>
              </w:rPr>
              <w:t>所需</w:t>
            </w:r>
            <w:r>
              <w:rPr>
                <w:rFonts w:ascii="宋体" w:hAnsi="宋体"/>
                <w:snapToGrid w:val="0"/>
                <w:kern w:val="0"/>
              </w:rPr>
              <w:t>材料</w:t>
            </w:r>
          </w:p>
        </w:tc>
        <w:tc>
          <w:tcPr>
            <w:tcW w:w="1701" w:type="dxa"/>
            <w:shd w:val="clear" w:color="auto" w:fill="auto"/>
          </w:tcPr>
          <w:p w14:paraId="38AAD6A8" w14:textId="666A01CC" w:rsidR="00D04D2F" w:rsidRDefault="00D04D2F" w:rsidP="00D04D2F">
            <w:pPr>
              <w:jc w:val="left"/>
              <w:rPr>
                <w:rFonts w:ascii="宋体" w:hAnsi="宋体"/>
                <w:snapToGrid w:val="0"/>
                <w:kern w:val="0"/>
              </w:rPr>
            </w:pPr>
            <w:r>
              <w:rPr>
                <w:rFonts w:ascii="宋体" w:hAnsi="宋体"/>
                <w:snapToGrid w:val="0"/>
                <w:kern w:val="0"/>
              </w:rPr>
              <w:t>PROD_DESC2</w:t>
            </w:r>
          </w:p>
        </w:tc>
        <w:tc>
          <w:tcPr>
            <w:tcW w:w="1134" w:type="dxa"/>
            <w:shd w:val="clear" w:color="auto" w:fill="auto"/>
          </w:tcPr>
          <w:p w14:paraId="0CF9B703" w14:textId="6330B5EE" w:rsidR="00D04D2F" w:rsidRDefault="00D04D2F"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2EEA89B" w14:textId="77777777" w:rsidR="00D04D2F" w:rsidRDefault="00D04D2F" w:rsidP="004E1359">
            <w:pPr>
              <w:jc w:val="left"/>
              <w:rPr>
                <w:rFonts w:ascii="宋体" w:hAnsi="宋体"/>
                <w:snapToGrid w:val="0"/>
                <w:kern w:val="0"/>
              </w:rPr>
            </w:pPr>
          </w:p>
        </w:tc>
      </w:tr>
      <w:tr w:rsidR="00D04D2F" w:rsidRPr="00736667" w14:paraId="1E367214" w14:textId="77777777" w:rsidTr="004E1359">
        <w:tc>
          <w:tcPr>
            <w:tcW w:w="1559" w:type="dxa"/>
            <w:shd w:val="clear" w:color="auto" w:fill="auto"/>
          </w:tcPr>
          <w:p w14:paraId="16659C81" w14:textId="52197FFD" w:rsidR="00D04D2F" w:rsidRDefault="00D04D2F" w:rsidP="004E1359">
            <w:pPr>
              <w:jc w:val="left"/>
              <w:rPr>
                <w:rFonts w:ascii="宋体" w:hAnsi="宋体"/>
                <w:snapToGrid w:val="0"/>
                <w:kern w:val="0"/>
              </w:rPr>
            </w:pPr>
            <w:r>
              <w:rPr>
                <w:rFonts w:ascii="宋体" w:hAnsi="宋体" w:hint="eastAsia"/>
                <w:snapToGrid w:val="0"/>
                <w:kern w:val="0"/>
              </w:rPr>
              <w:t>预计</w:t>
            </w:r>
            <w:r>
              <w:rPr>
                <w:rFonts w:ascii="宋体" w:hAnsi="宋体"/>
                <w:snapToGrid w:val="0"/>
                <w:kern w:val="0"/>
              </w:rPr>
              <w:t>放款天数</w:t>
            </w:r>
          </w:p>
        </w:tc>
        <w:tc>
          <w:tcPr>
            <w:tcW w:w="1701" w:type="dxa"/>
            <w:shd w:val="clear" w:color="auto" w:fill="auto"/>
          </w:tcPr>
          <w:p w14:paraId="5331C951" w14:textId="77777777" w:rsidR="00D04D2F" w:rsidRDefault="00D04D2F" w:rsidP="00D04D2F">
            <w:pPr>
              <w:jc w:val="left"/>
              <w:rPr>
                <w:rFonts w:ascii="宋体" w:hAnsi="宋体"/>
                <w:snapToGrid w:val="0"/>
                <w:kern w:val="0"/>
              </w:rPr>
            </w:pPr>
          </w:p>
        </w:tc>
        <w:tc>
          <w:tcPr>
            <w:tcW w:w="1134" w:type="dxa"/>
            <w:shd w:val="clear" w:color="auto" w:fill="auto"/>
          </w:tcPr>
          <w:p w14:paraId="38051B11" w14:textId="374FF403" w:rsidR="00D04D2F" w:rsidRDefault="00D04D2F"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6EC3192" w14:textId="77777777" w:rsidR="00D04D2F" w:rsidRDefault="00D04D2F" w:rsidP="004E1359">
            <w:pPr>
              <w:jc w:val="left"/>
              <w:rPr>
                <w:rFonts w:ascii="宋体" w:hAnsi="宋体"/>
                <w:snapToGrid w:val="0"/>
                <w:kern w:val="0"/>
              </w:rPr>
            </w:pPr>
          </w:p>
        </w:tc>
      </w:tr>
      <w:tr w:rsidR="00C93415" w:rsidRPr="00736667" w14:paraId="0A596CF6" w14:textId="77777777" w:rsidTr="004E1359">
        <w:tc>
          <w:tcPr>
            <w:tcW w:w="1559" w:type="dxa"/>
            <w:shd w:val="clear" w:color="auto" w:fill="auto"/>
          </w:tcPr>
          <w:p w14:paraId="3D62DE64" w14:textId="77777777" w:rsidR="00C93415" w:rsidRPr="00645425" w:rsidRDefault="00C93415" w:rsidP="004E1359">
            <w:pPr>
              <w:jc w:val="left"/>
              <w:rPr>
                <w:rFonts w:ascii="宋体" w:hAnsi="宋体"/>
                <w:snapToGrid w:val="0"/>
                <w:kern w:val="0"/>
              </w:rPr>
            </w:pPr>
            <w:r>
              <w:rPr>
                <w:rFonts w:ascii="宋体" w:hAnsi="宋体" w:hint="eastAsia"/>
                <w:snapToGrid w:val="0"/>
                <w:kern w:val="0"/>
              </w:rPr>
              <w:t>是否提交审核</w:t>
            </w:r>
          </w:p>
        </w:tc>
        <w:tc>
          <w:tcPr>
            <w:tcW w:w="1701" w:type="dxa"/>
            <w:shd w:val="clear" w:color="auto" w:fill="auto"/>
          </w:tcPr>
          <w:p w14:paraId="14FA6F0F" w14:textId="77777777" w:rsidR="00C93415" w:rsidRDefault="00C93415" w:rsidP="004E1359">
            <w:pPr>
              <w:jc w:val="left"/>
              <w:rPr>
                <w:rFonts w:ascii="宋体" w:hAnsi="宋体"/>
                <w:snapToGrid w:val="0"/>
                <w:kern w:val="0"/>
              </w:rPr>
            </w:pPr>
            <w:r>
              <w:rPr>
                <w:rFonts w:ascii="宋体" w:hAnsi="宋体" w:hint="eastAsia"/>
                <w:snapToGrid w:val="0"/>
                <w:kern w:val="0"/>
              </w:rPr>
              <w:t>IS_APPROVE</w:t>
            </w:r>
          </w:p>
        </w:tc>
        <w:tc>
          <w:tcPr>
            <w:tcW w:w="1134" w:type="dxa"/>
            <w:shd w:val="clear" w:color="auto" w:fill="auto"/>
          </w:tcPr>
          <w:p w14:paraId="668345EC"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51E66C5" w14:textId="77777777" w:rsidR="00C93415" w:rsidRDefault="00C93415" w:rsidP="004E1359">
            <w:pPr>
              <w:jc w:val="left"/>
              <w:rPr>
                <w:rFonts w:ascii="宋体" w:hAnsi="宋体"/>
                <w:snapToGrid w:val="0"/>
                <w:kern w:val="0"/>
              </w:rPr>
            </w:pPr>
            <w:r>
              <w:rPr>
                <w:rFonts w:ascii="宋体" w:hAnsi="宋体" w:hint="eastAsia"/>
                <w:snapToGrid w:val="0"/>
                <w:kern w:val="0"/>
              </w:rPr>
              <w:t>0 否 1 是</w:t>
            </w:r>
          </w:p>
        </w:tc>
      </w:tr>
      <w:tr w:rsidR="00C93415" w:rsidRPr="00736667" w14:paraId="0EC2C030" w14:textId="77777777" w:rsidTr="004E1359">
        <w:tc>
          <w:tcPr>
            <w:tcW w:w="7513" w:type="dxa"/>
            <w:gridSpan w:val="4"/>
            <w:shd w:val="clear" w:color="auto" w:fill="auto"/>
          </w:tcPr>
          <w:p w14:paraId="23B5C13B" w14:textId="77777777" w:rsidR="00C93415" w:rsidRDefault="00C93415" w:rsidP="004E1359">
            <w:pPr>
              <w:jc w:val="left"/>
              <w:rPr>
                <w:rFonts w:ascii="宋体" w:hAnsi="宋体"/>
                <w:snapToGrid w:val="0"/>
                <w:kern w:val="0"/>
              </w:rPr>
            </w:pPr>
            <w:r>
              <w:rPr>
                <w:rFonts w:ascii="宋体" w:hAnsi="宋体" w:hint="eastAsia"/>
                <w:snapToGrid w:val="0"/>
                <w:kern w:val="0"/>
              </w:rPr>
              <w:t>以下是车辆抵押需要填写项</w:t>
            </w:r>
          </w:p>
        </w:tc>
      </w:tr>
      <w:tr w:rsidR="00C93415" w:rsidRPr="00736667" w14:paraId="65AB3166" w14:textId="77777777" w:rsidTr="004E1359">
        <w:tc>
          <w:tcPr>
            <w:tcW w:w="1559" w:type="dxa"/>
            <w:shd w:val="clear" w:color="auto" w:fill="auto"/>
          </w:tcPr>
          <w:p w14:paraId="6053BD6A" w14:textId="77777777" w:rsidR="00C93415" w:rsidRPr="00645425" w:rsidRDefault="00C93415" w:rsidP="004E1359">
            <w:pPr>
              <w:jc w:val="left"/>
              <w:rPr>
                <w:rFonts w:ascii="宋体" w:hAnsi="宋体"/>
                <w:snapToGrid w:val="0"/>
                <w:kern w:val="0"/>
              </w:rPr>
            </w:pPr>
            <w:r w:rsidRPr="00FB02C1">
              <w:rPr>
                <w:rFonts w:ascii="宋体" w:hAnsi="宋体" w:hint="eastAsia"/>
                <w:snapToGrid w:val="0"/>
                <w:kern w:val="0"/>
              </w:rPr>
              <w:t>抵押情况（是 否 全部）</w:t>
            </w:r>
          </w:p>
        </w:tc>
        <w:tc>
          <w:tcPr>
            <w:tcW w:w="1701" w:type="dxa"/>
            <w:shd w:val="clear" w:color="auto" w:fill="auto"/>
          </w:tcPr>
          <w:p w14:paraId="07966C65" w14:textId="77777777" w:rsidR="00C93415" w:rsidRDefault="00C93415" w:rsidP="004E1359">
            <w:pPr>
              <w:jc w:val="left"/>
              <w:rPr>
                <w:rFonts w:ascii="宋体" w:hAnsi="宋体"/>
                <w:snapToGrid w:val="0"/>
                <w:kern w:val="0"/>
              </w:rPr>
            </w:pPr>
            <w:r w:rsidRPr="00FB02C1">
              <w:rPr>
                <w:rFonts w:ascii="宋体" w:hAnsi="宋体"/>
                <w:snapToGrid w:val="0"/>
                <w:kern w:val="0"/>
              </w:rPr>
              <w:t>MORTGAGE_STATUS</w:t>
            </w:r>
          </w:p>
        </w:tc>
        <w:tc>
          <w:tcPr>
            <w:tcW w:w="1134" w:type="dxa"/>
            <w:shd w:val="clear" w:color="auto" w:fill="auto"/>
          </w:tcPr>
          <w:p w14:paraId="30C90CD9"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BFEB67A" w14:textId="77777777" w:rsidR="00C93415" w:rsidRDefault="00C93415" w:rsidP="004E1359">
            <w:pPr>
              <w:jc w:val="left"/>
              <w:rPr>
                <w:rFonts w:ascii="宋体" w:hAnsi="宋体"/>
                <w:snapToGrid w:val="0"/>
                <w:kern w:val="0"/>
              </w:rPr>
            </w:pPr>
          </w:p>
        </w:tc>
      </w:tr>
      <w:tr w:rsidR="00C93415" w:rsidRPr="00736667" w14:paraId="0E30FA65" w14:textId="77777777" w:rsidTr="004E1359">
        <w:tc>
          <w:tcPr>
            <w:tcW w:w="1559" w:type="dxa"/>
            <w:shd w:val="clear" w:color="auto" w:fill="auto"/>
          </w:tcPr>
          <w:p w14:paraId="7392F00A" w14:textId="77777777" w:rsidR="00C93415" w:rsidRPr="00645425" w:rsidRDefault="00C93415" w:rsidP="004E1359">
            <w:pPr>
              <w:jc w:val="left"/>
              <w:rPr>
                <w:rFonts w:ascii="宋体" w:hAnsi="宋体"/>
                <w:snapToGrid w:val="0"/>
                <w:kern w:val="0"/>
              </w:rPr>
            </w:pPr>
            <w:r w:rsidRPr="00D47002">
              <w:rPr>
                <w:rFonts w:ascii="宋体" w:hAnsi="宋体" w:hint="eastAsia"/>
                <w:snapToGrid w:val="0"/>
                <w:kern w:val="0"/>
              </w:rPr>
              <w:t>最大行驶公里</w:t>
            </w:r>
          </w:p>
        </w:tc>
        <w:tc>
          <w:tcPr>
            <w:tcW w:w="1701" w:type="dxa"/>
            <w:shd w:val="clear" w:color="auto" w:fill="auto"/>
          </w:tcPr>
          <w:p w14:paraId="670FB59A" w14:textId="77777777" w:rsidR="00C93415" w:rsidRDefault="00C93415" w:rsidP="004E1359">
            <w:pPr>
              <w:jc w:val="left"/>
              <w:rPr>
                <w:rFonts w:ascii="宋体" w:hAnsi="宋体"/>
                <w:snapToGrid w:val="0"/>
                <w:kern w:val="0"/>
              </w:rPr>
            </w:pPr>
            <w:r w:rsidRPr="00FB02C1">
              <w:rPr>
                <w:rFonts w:ascii="宋体" w:hAnsi="宋体"/>
                <w:snapToGrid w:val="0"/>
                <w:kern w:val="0"/>
              </w:rPr>
              <w:t>MAX_MILEAGE</w:t>
            </w:r>
          </w:p>
        </w:tc>
        <w:tc>
          <w:tcPr>
            <w:tcW w:w="1134" w:type="dxa"/>
            <w:shd w:val="clear" w:color="auto" w:fill="auto"/>
          </w:tcPr>
          <w:p w14:paraId="60B6CC74" w14:textId="77777777" w:rsidR="00C93415" w:rsidRDefault="00C93415" w:rsidP="004E1359">
            <w:pPr>
              <w:jc w:val="left"/>
              <w:rPr>
                <w:rFonts w:ascii="宋体" w:hAnsi="宋体"/>
                <w:snapToGrid w:val="0"/>
                <w:kern w:val="0"/>
              </w:rPr>
            </w:pPr>
          </w:p>
        </w:tc>
        <w:tc>
          <w:tcPr>
            <w:tcW w:w="3119" w:type="dxa"/>
            <w:shd w:val="clear" w:color="auto" w:fill="auto"/>
          </w:tcPr>
          <w:p w14:paraId="5FCE737A" w14:textId="77777777" w:rsidR="00C93415" w:rsidRDefault="00C93415" w:rsidP="004E1359">
            <w:pPr>
              <w:jc w:val="left"/>
              <w:rPr>
                <w:rFonts w:ascii="宋体" w:hAnsi="宋体"/>
                <w:snapToGrid w:val="0"/>
                <w:kern w:val="0"/>
              </w:rPr>
            </w:pPr>
          </w:p>
        </w:tc>
      </w:tr>
    </w:tbl>
    <w:p w14:paraId="0802BDD3"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r>
        <w:rPr>
          <w:rFonts w:ascii="宋体" w:hAnsi="宋体" w:hint="eastAsia"/>
          <w:kern w:val="0"/>
          <w:sz w:val="24"/>
          <w:szCs w:val="21"/>
        </w:rPr>
        <w:t xml:space="preserve">     </w:t>
      </w:r>
    </w:p>
    <w:p w14:paraId="6C3905EA" w14:textId="77777777" w:rsidR="00C93415" w:rsidRPr="00C56A4E" w:rsidRDefault="00C93415" w:rsidP="00C93415"/>
    <w:p w14:paraId="62A4E009" w14:textId="77777777" w:rsidR="00C93415" w:rsidRPr="00A52328" w:rsidRDefault="00C93415" w:rsidP="00C93415">
      <w:pPr>
        <w:pStyle w:val="6"/>
      </w:pPr>
      <w:r w:rsidRPr="00A52328">
        <w:rPr>
          <w:rFonts w:hint="eastAsia"/>
        </w:rPr>
        <w:t>输出</w:t>
      </w:r>
    </w:p>
    <w:p w14:paraId="6A33A730"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7339C0DA" w14:textId="77777777" w:rsidTr="004E1359">
        <w:tc>
          <w:tcPr>
            <w:tcW w:w="1559" w:type="dxa"/>
            <w:shd w:val="clear" w:color="auto" w:fill="E0E0E0"/>
          </w:tcPr>
          <w:p w14:paraId="5AA1C82F"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B89948F"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814F17D"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6812373"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A1BB32B" w14:textId="77777777" w:rsidTr="004E1359">
        <w:tc>
          <w:tcPr>
            <w:tcW w:w="1559" w:type="dxa"/>
            <w:shd w:val="clear" w:color="auto" w:fill="auto"/>
          </w:tcPr>
          <w:p w14:paraId="09A84F61"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8F9EA2C"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6995AB9"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43A42A7" w14:textId="77777777" w:rsidR="00C93415" w:rsidRPr="00736667" w:rsidRDefault="00C93415" w:rsidP="004E1359">
            <w:pPr>
              <w:jc w:val="left"/>
              <w:rPr>
                <w:rFonts w:ascii="宋体" w:hAnsi="宋体"/>
                <w:snapToGrid w:val="0"/>
                <w:kern w:val="0"/>
              </w:rPr>
            </w:pPr>
          </w:p>
        </w:tc>
      </w:tr>
      <w:tr w:rsidR="00C93415" w:rsidRPr="00736667" w14:paraId="7A418D03" w14:textId="77777777" w:rsidTr="004E1359">
        <w:tc>
          <w:tcPr>
            <w:tcW w:w="1559" w:type="dxa"/>
            <w:shd w:val="clear" w:color="auto" w:fill="auto"/>
          </w:tcPr>
          <w:p w14:paraId="23B562CC"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09BEE5A"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91395AF"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F62541B" w14:textId="77777777" w:rsidR="00C93415" w:rsidRPr="00736667" w:rsidRDefault="00C93415" w:rsidP="004E1359">
            <w:pPr>
              <w:jc w:val="left"/>
              <w:rPr>
                <w:rFonts w:ascii="宋体" w:hAnsi="宋体"/>
                <w:snapToGrid w:val="0"/>
                <w:kern w:val="0"/>
              </w:rPr>
            </w:pPr>
          </w:p>
        </w:tc>
      </w:tr>
    </w:tbl>
    <w:p w14:paraId="3FCB9A03" w14:textId="77777777" w:rsidR="00C93415" w:rsidRPr="00F27462" w:rsidRDefault="00C93415" w:rsidP="00C93415">
      <w:pPr>
        <w:ind w:firstLineChars="300" w:firstLine="630"/>
      </w:pPr>
      <w:r>
        <w:rPr>
          <w:rFonts w:hint="eastAsia"/>
        </w:rPr>
        <w:t>如果有错误建议直接返回协议体或者抛出异常</w:t>
      </w:r>
    </w:p>
    <w:p w14:paraId="02A00CDD"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11A2931" w14:textId="77777777" w:rsidR="003E6020" w:rsidRPr="00FE1432" w:rsidRDefault="003E6020" w:rsidP="003E6020">
      <w:pPr>
        <w:pStyle w:val="6"/>
      </w:pPr>
      <w:r>
        <w:rPr>
          <w:rFonts w:hint="eastAsia"/>
        </w:rPr>
        <w:t>数据</w:t>
      </w:r>
      <w:r>
        <w:t>库表</w:t>
      </w:r>
    </w:p>
    <w:p w14:paraId="73AB0B66" w14:textId="77777777" w:rsidR="00F4371B" w:rsidRPr="0082647F" w:rsidRDefault="00F4371B" w:rsidP="00F4371B">
      <w:pPr>
        <w:pStyle w:val="5"/>
      </w:pPr>
      <w:r>
        <w:rPr>
          <w:rFonts w:hint="eastAsia"/>
        </w:rPr>
        <w:t>产品修改</w:t>
      </w:r>
    </w:p>
    <w:p w14:paraId="725F3203" w14:textId="77777777" w:rsidR="00C93415" w:rsidRDefault="00C93415" w:rsidP="00C93415">
      <w:pPr>
        <w:pStyle w:val="6"/>
      </w:pPr>
      <w:r>
        <w:rPr>
          <w:rFonts w:hint="eastAsia"/>
        </w:rPr>
        <w:t>功能</w:t>
      </w:r>
      <w:r>
        <w:t>描述</w:t>
      </w:r>
    </w:p>
    <w:p w14:paraId="490E968C"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提供给管理端产品修改功能</w:t>
      </w:r>
    </w:p>
    <w:p w14:paraId="4FB263A2" w14:textId="77777777" w:rsidR="00C93415" w:rsidRPr="00676A58" w:rsidRDefault="00C93415" w:rsidP="00C93415">
      <w:pPr>
        <w:pStyle w:val="6"/>
      </w:pPr>
      <w:r w:rsidRPr="00676A58">
        <w:rPr>
          <w:rFonts w:hint="eastAsia"/>
        </w:rPr>
        <w:t>处理流程</w:t>
      </w:r>
    </w:p>
    <w:p w14:paraId="09A5117A" w14:textId="77777777" w:rsidR="00C93415" w:rsidRDefault="00C93415">
      <w:pPr>
        <w:pStyle w:val="afb"/>
        <w:numPr>
          <w:ilvl w:val="0"/>
          <w:numId w:val="14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76" w:author="wangq" w:date="2017-08-21T17:25:00Z">
          <w:pPr>
            <w:pStyle w:val="afb"/>
            <w:numPr>
              <w:numId w:val="16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传入产品信息</w:t>
      </w:r>
    </w:p>
    <w:p w14:paraId="1C9C1DB6" w14:textId="77777777" w:rsidR="00C93415" w:rsidRDefault="00C93415">
      <w:pPr>
        <w:pStyle w:val="afb"/>
        <w:numPr>
          <w:ilvl w:val="0"/>
          <w:numId w:val="14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77" w:author="wangq" w:date="2017-08-21T17:25:00Z">
          <w:pPr>
            <w:pStyle w:val="afb"/>
            <w:numPr>
              <w:numId w:val="16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lastRenderedPageBreak/>
        <w:t>判断临时表中是否有待审核状态的信息存在</w:t>
      </w:r>
      <w:r>
        <w:rPr>
          <w:rFonts w:ascii="宋体" w:hAnsi="宋体" w:hint="eastAsia"/>
          <w:kern w:val="0"/>
          <w:sz w:val="24"/>
          <w:szCs w:val="21"/>
        </w:rPr>
        <w:t>，</w:t>
      </w:r>
      <w:r>
        <w:rPr>
          <w:rFonts w:ascii="宋体" w:hAnsi="宋体"/>
          <w:kern w:val="0"/>
          <w:sz w:val="24"/>
          <w:szCs w:val="21"/>
        </w:rPr>
        <w:t>如果有则不能修改</w:t>
      </w:r>
      <w:r>
        <w:rPr>
          <w:rFonts w:ascii="宋体" w:hAnsi="宋体" w:hint="eastAsia"/>
          <w:kern w:val="0"/>
          <w:sz w:val="24"/>
          <w:szCs w:val="21"/>
        </w:rPr>
        <w:t>。</w:t>
      </w:r>
    </w:p>
    <w:p w14:paraId="420DF93A" w14:textId="77777777" w:rsidR="00C93415" w:rsidRDefault="00C93415">
      <w:pPr>
        <w:pStyle w:val="afb"/>
        <w:numPr>
          <w:ilvl w:val="0"/>
          <w:numId w:val="14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78" w:author="wangq" w:date="2017-08-21T17:25:00Z">
          <w:pPr>
            <w:pStyle w:val="afb"/>
            <w:numPr>
              <w:numId w:val="16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根据产品类型写入不同的临时表和临时子表</w:t>
      </w:r>
      <w:r>
        <w:rPr>
          <w:rFonts w:ascii="宋体" w:hAnsi="宋体" w:hint="eastAsia"/>
          <w:kern w:val="0"/>
          <w:sz w:val="24"/>
          <w:szCs w:val="21"/>
        </w:rPr>
        <w:t>。</w:t>
      </w:r>
    </w:p>
    <w:p w14:paraId="2D1F0994" w14:textId="77777777" w:rsidR="00C93415" w:rsidRDefault="00C93415">
      <w:pPr>
        <w:pStyle w:val="afb"/>
        <w:numPr>
          <w:ilvl w:val="0"/>
          <w:numId w:val="14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79" w:author="wangq" w:date="2017-08-21T17:25:00Z">
          <w:pPr>
            <w:pStyle w:val="afb"/>
            <w:numPr>
              <w:numId w:val="16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返回修改产品信息的结果消息。</w:t>
      </w:r>
    </w:p>
    <w:p w14:paraId="1ABF2EA3" w14:textId="77777777" w:rsidR="00C93415" w:rsidRPr="00C3467F" w:rsidRDefault="00C93415" w:rsidP="00C93415">
      <w:pPr>
        <w:rPr>
          <w:rFonts w:ascii="宋体" w:hAnsi="宋体"/>
          <w:kern w:val="0"/>
          <w:szCs w:val="21"/>
        </w:rPr>
      </w:pPr>
    </w:p>
    <w:p w14:paraId="336CDBB6"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6DA35C0" w14:textId="77777777" w:rsidTr="004E1359">
        <w:tc>
          <w:tcPr>
            <w:tcW w:w="1559" w:type="dxa"/>
            <w:shd w:val="clear" w:color="auto" w:fill="E0E0E0"/>
          </w:tcPr>
          <w:p w14:paraId="7235AD4E"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0468186"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BE3B2A4"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94929EC"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5AC978E" w14:textId="77777777" w:rsidTr="004E1359">
        <w:tc>
          <w:tcPr>
            <w:tcW w:w="1559" w:type="dxa"/>
            <w:shd w:val="clear" w:color="auto" w:fill="auto"/>
          </w:tcPr>
          <w:p w14:paraId="6C4CD99E" w14:textId="77777777" w:rsidR="00C93415" w:rsidRDefault="00C93415" w:rsidP="004E1359">
            <w:pPr>
              <w:jc w:val="left"/>
              <w:rPr>
                <w:rFonts w:ascii="宋体" w:hAnsi="宋体"/>
                <w:snapToGrid w:val="0"/>
                <w:kern w:val="0"/>
              </w:rPr>
            </w:pPr>
            <w:r>
              <w:rPr>
                <w:rFonts w:ascii="宋体" w:hAnsi="宋体" w:hint="eastAsia"/>
                <w:snapToGrid w:val="0"/>
                <w:kern w:val="0"/>
              </w:rPr>
              <w:t>产品主键</w:t>
            </w:r>
          </w:p>
        </w:tc>
        <w:tc>
          <w:tcPr>
            <w:tcW w:w="1701" w:type="dxa"/>
            <w:shd w:val="clear" w:color="auto" w:fill="auto"/>
          </w:tcPr>
          <w:p w14:paraId="5B457E8E" w14:textId="77777777" w:rsidR="00C93415" w:rsidRDefault="00C93415" w:rsidP="004E1359">
            <w:pPr>
              <w:jc w:val="left"/>
              <w:rPr>
                <w:rFonts w:ascii="宋体" w:hAnsi="宋体"/>
                <w:snapToGrid w:val="0"/>
                <w:kern w:val="0"/>
              </w:rPr>
            </w:pPr>
            <w:r w:rsidRPr="00EF62F7">
              <w:rPr>
                <w:rFonts w:ascii="宋体" w:hAnsi="宋体"/>
                <w:snapToGrid w:val="0"/>
                <w:kern w:val="0"/>
              </w:rPr>
              <w:t>PROD_ID</w:t>
            </w:r>
          </w:p>
        </w:tc>
        <w:tc>
          <w:tcPr>
            <w:tcW w:w="1134" w:type="dxa"/>
            <w:shd w:val="clear" w:color="auto" w:fill="auto"/>
          </w:tcPr>
          <w:p w14:paraId="1414E6AE"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0E25391" w14:textId="77777777" w:rsidR="00C93415" w:rsidRPr="00736667" w:rsidRDefault="00C93415" w:rsidP="004E1359">
            <w:pPr>
              <w:jc w:val="left"/>
              <w:rPr>
                <w:rFonts w:ascii="宋体" w:hAnsi="宋体"/>
                <w:snapToGrid w:val="0"/>
                <w:kern w:val="0"/>
              </w:rPr>
            </w:pPr>
          </w:p>
        </w:tc>
      </w:tr>
      <w:tr w:rsidR="00C93415" w:rsidRPr="00736667" w14:paraId="24785E65" w14:textId="77777777" w:rsidTr="004E1359">
        <w:tc>
          <w:tcPr>
            <w:tcW w:w="1559" w:type="dxa"/>
            <w:shd w:val="clear" w:color="auto" w:fill="auto"/>
          </w:tcPr>
          <w:p w14:paraId="493EC6B4"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0859BB7F"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757AB20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F0CADE6" w14:textId="77777777" w:rsidR="00C93415" w:rsidRPr="00736667" w:rsidRDefault="00C93415" w:rsidP="004E1359">
            <w:pPr>
              <w:jc w:val="left"/>
              <w:rPr>
                <w:rFonts w:ascii="宋体" w:hAnsi="宋体"/>
                <w:snapToGrid w:val="0"/>
                <w:kern w:val="0"/>
              </w:rPr>
            </w:pPr>
          </w:p>
        </w:tc>
      </w:tr>
      <w:tr w:rsidR="00C93415" w:rsidRPr="00736667" w14:paraId="213D9919" w14:textId="77777777" w:rsidTr="004E1359">
        <w:tc>
          <w:tcPr>
            <w:tcW w:w="1559" w:type="dxa"/>
            <w:shd w:val="clear" w:color="auto" w:fill="auto"/>
          </w:tcPr>
          <w:p w14:paraId="38CA1CB0" w14:textId="77777777" w:rsidR="00C93415" w:rsidRDefault="00C93415" w:rsidP="004E1359">
            <w:pPr>
              <w:jc w:val="left"/>
              <w:rPr>
                <w:rFonts w:ascii="宋体" w:hAnsi="宋体"/>
                <w:snapToGrid w:val="0"/>
                <w:kern w:val="0"/>
              </w:rPr>
            </w:pPr>
            <w:r>
              <w:rPr>
                <w:rFonts w:ascii="宋体" w:hAnsi="宋体" w:hint="eastAsia"/>
                <w:snapToGrid w:val="0"/>
                <w:kern w:val="0"/>
              </w:rPr>
              <w:t>产品名称</w:t>
            </w:r>
          </w:p>
        </w:tc>
        <w:tc>
          <w:tcPr>
            <w:tcW w:w="1701" w:type="dxa"/>
            <w:shd w:val="clear" w:color="auto" w:fill="auto"/>
          </w:tcPr>
          <w:p w14:paraId="3CBB572B" w14:textId="77777777" w:rsidR="00C93415" w:rsidRDefault="00C93415" w:rsidP="004E1359">
            <w:pPr>
              <w:jc w:val="left"/>
              <w:rPr>
                <w:rFonts w:ascii="宋体" w:hAnsi="宋体"/>
                <w:snapToGrid w:val="0"/>
                <w:kern w:val="0"/>
              </w:rPr>
            </w:pPr>
            <w:r w:rsidRPr="0051737B">
              <w:rPr>
                <w:rFonts w:ascii="宋体" w:hAnsi="宋体"/>
                <w:snapToGrid w:val="0"/>
                <w:kern w:val="0"/>
              </w:rPr>
              <w:t>PROD_NAME</w:t>
            </w:r>
            <w:r>
              <w:rPr>
                <w:rFonts w:ascii="宋体" w:hAnsi="宋体"/>
                <w:snapToGrid w:val="0"/>
                <w:kern w:val="0"/>
              </w:rPr>
              <w:t xml:space="preserve"> </w:t>
            </w:r>
          </w:p>
        </w:tc>
        <w:tc>
          <w:tcPr>
            <w:tcW w:w="1134" w:type="dxa"/>
            <w:shd w:val="clear" w:color="auto" w:fill="auto"/>
          </w:tcPr>
          <w:p w14:paraId="7A0BCE2E"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31F1B871" w14:textId="77777777" w:rsidR="00C93415" w:rsidRPr="00736667" w:rsidRDefault="00C93415" w:rsidP="004E1359">
            <w:pPr>
              <w:jc w:val="left"/>
              <w:rPr>
                <w:rFonts w:ascii="宋体" w:hAnsi="宋体"/>
                <w:snapToGrid w:val="0"/>
                <w:kern w:val="0"/>
              </w:rPr>
            </w:pPr>
          </w:p>
        </w:tc>
      </w:tr>
      <w:tr w:rsidR="00C93415" w:rsidRPr="00736667" w14:paraId="3AFE29D0" w14:textId="77777777" w:rsidTr="004E1359">
        <w:tc>
          <w:tcPr>
            <w:tcW w:w="1559" w:type="dxa"/>
            <w:shd w:val="clear" w:color="auto" w:fill="auto"/>
          </w:tcPr>
          <w:p w14:paraId="532729F3" w14:textId="77777777" w:rsidR="00C93415" w:rsidRDefault="00C93415" w:rsidP="004E1359">
            <w:pPr>
              <w:jc w:val="left"/>
              <w:rPr>
                <w:rFonts w:ascii="宋体" w:hAnsi="宋体"/>
                <w:snapToGrid w:val="0"/>
                <w:kern w:val="0"/>
              </w:rPr>
            </w:pPr>
            <w:r>
              <w:rPr>
                <w:rFonts w:ascii="宋体" w:hAnsi="宋体" w:hint="eastAsia"/>
                <w:snapToGrid w:val="0"/>
                <w:kern w:val="0"/>
              </w:rPr>
              <w:t>返佣比例</w:t>
            </w:r>
          </w:p>
        </w:tc>
        <w:tc>
          <w:tcPr>
            <w:tcW w:w="1701" w:type="dxa"/>
            <w:shd w:val="clear" w:color="auto" w:fill="auto"/>
          </w:tcPr>
          <w:p w14:paraId="20812F43" w14:textId="77777777" w:rsidR="00C93415" w:rsidRPr="005D3301" w:rsidRDefault="00C93415" w:rsidP="004E1359">
            <w:pPr>
              <w:jc w:val="left"/>
              <w:rPr>
                <w:rFonts w:ascii="宋体" w:hAnsi="宋体"/>
                <w:snapToGrid w:val="0"/>
                <w:kern w:val="0"/>
              </w:rPr>
            </w:pPr>
            <w:r w:rsidRPr="005B3360">
              <w:rPr>
                <w:rFonts w:ascii="宋体" w:hAnsi="宋体"/>
                <w:snapToGrid w:val="0"/>
                <w:kern w:val="0"/>
              </w:rPr>
              <w:t>COMMISSION_RATIO</w:t>
            </w:r>
          </w:p>
        </w:tc>
        <w:tc>
          <w:tcPr>
            <w:tcW w:w="1134" w:type="dxa"/>
            <w:shd w:val="clear" w:color="auto" w:fill="auto"/>
          </w:tcPr>
          <w:p w14:paraId="16FEEAF8"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C88E676" w14:textId="77777777" w:rsidR="00C93415" w:rsidRPr="005D3301" w:rsidRDefault="00C93415" w:rsidP="004E1359">
            <w:pPr>
              <w:jc w:val="left"/>
              <w:rPr>
                <w:rFonts w:ascii="宋体" w:hAnsi="宋体"/>
                <w:snapToGrid w:val="0"/>
                <w:kern w:val="0"/>
              </w:rPr>
            </w:pPr>
            <w:r>
              <w:rPr>
                <w:rFonts w:ascii="宋体" w:hAnsi="宋体" w:hint="eastAsia"/>
                <w:snapToGrid w:val="0"/>
                <w:kern w:val="0"/>
              </w:rPr>
              <w:t>乘以100之后的数据</w:t>
            </w:r>
          </w:p>
        </w:tc>
      </w:tr>
      <w:tr w:rsidR="00C93415" w:rsidRPr="00736667" w14:paraId="15268BDE" w14:textId="77777777" w:rsidTr="004E1359">
        <w:tc>
          <w:tcPr>
            <w:tcW w:w="1559" w:type="dxa"/>
            <w:shd w:val="clear" w:color="auto" w:fill="auto"/>
            <w:vAlign w:val="center"/>
          </w:tcPr>
          <w:p w14:paraId="4396EE73" w14:textId="77777777" w:rsidR="00C93415" w:rsidRDefault="00C93415" w:rsidP="004E1359">
            <w:pPr>
              <w:jc w:val="left"/>
              <w:rPr>
                <w:rFonts w:ascii="宋体" w:hAnsi="宋体"/>
                <w:snapToGrid w:val="0"/>
                <w:kern w:val="0"/>
              </w:rPr>
            </w:pPr>
            <w:r>
              <w:rPr>
                <w:rFonts w:hint="eastAsia"/>
                <w:sz w:val="20"/>
                <w:szCs w:val="20"/>
              </w:rPr>
              <w:t>最大期限</w:t>
            </w:r>
          </w:p>
        </w:tc>
        <w:tc>
          <w:tcPr>
            <w:tcW w:w="1701" w:type="dxa"/>
            <w:shd w:val="clear" w:color="auto" w:fill="auto"/>
          </w:tcPr>
          <w:p w14:paraId="10467C1C"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MAX_TERM</w:t>
            </w:r>
          </w:p>
        </w:tc>
        <w:tc>
          <w:tcPr>
            <w:tcW w:w="1134" w:type="dxa"/>
            <w:shd w:val="clear" w:color="auto" w:fill="auto"/>
          </w:tcPr>
          <w:p w14:paraId="7B13F8D6"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83E3290" w14:textId="77777777" w:rsidR="00C93415" w:rsidRDefault="00C93415" w:rsidP="004E1359">
            <w:pPr>
              <w:jc w:val="left"/>
              <w:rPr>
                <w:rFonts w:ascii="宋体" w:hAnsi="宋体"/>
                <w:snapToGrid w:val="0"/>
                <w:kern w:val="0"/>
              </w:rPr>
            </w:pPr>
          </w:p>
        </w:tc>
      </w:tr>
      <w:tr w:rsidR="00C93415" w:rsidRPr="00736667" w14:paraId="3D4510C0" w14:textId="77777777" w:rsidTr="004E1359">
        <w:tc>
          <w:tcPr>
            <w:tcW w:w="1559" w:type="dxa"/>
            <w:shd w:val="clear" w:color="auto" w:fill="auto"/>
            <w:vAlign w:val="center"/>
          </w:tcPr>
          <w:p w14:paraId="02D0770E" w14:textId="77777777" w:rsidR="00C93415" w:rsidRDefault="00C93415" w:rsidP="004E1359">
            <w:pPr>
              <w:jc w:val="left"/>
              <w:rPr>
                <w:rFonts w:ascii="宋体" w:hAnsi="宋体"/>
                <w:snapToGrid w:val="0"/>
                <w:kern w:val="0"/>
              </w:rPr>
            </w:pPr>
            <w:r>
              <w:rPr>
                <w:rFonts w:hint="eastAsia"/>
                <w:sz w:val="20"/>
                <w:szCs w:val="20"/>
              </w:rPr>
              <w:t>最小期限</w:t>
            </w:r>
          </w:p>
        </w:tc>
        <w:tc>
          <w:tcPr>
            <w:tcW w:w="1701" w:type="dxa"/>
            <w:shd w:val="clear" w:color="auto" w:fill="auto"/>
          </w:tcPr>
          <w:p w14:paraId="1273F86E"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MIN_TERM</w:t>
            </w:r>
          </w:p>
        </w:tc>
        <w:tc>
          <w:tcPr>
            <w:tcW w:w="1134" w:type="dxa"/>
            <w:shd w:val="clear" w:color="auto" w:fill="auto"/>
          </w:tcPr>
          <w:p w14:paraId="060E4B1D"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D645606" w14:textId="77777777" w:rsidR="00C93415" w:rsidRDefault="00C93415" w:rsidP="004E1359">
            <w:pPr>
              <w:jc w:val="left"/>
              <w:rPr>
                <w:rFonts w:ascii="宋体" w:hAnsi="宋体"/>
                <w:snapToGrid w:val="0"/>
                <w:kern w:val="0"/>
              </w:rPr>
            </w:pPr>
          </w:p>
        </w:tc>
      </w:tr>
      <w:tr w:rsidR="00C93415" w:rsidRPr="00736667" w14:paraId="67AAF99C" w14:textId="77777777" w:rsidTr="004E1359">
        <w:tc>
          <w:tcPr>
            <w:tcW w:w="1559" w:type="dxa"/>
            <w:shd w:val="clear" w:color="auto" w:fill="auto"/>
            <w:vAlign w:val="center"/>
          </w:tcPr>
          <w:p w14:paraId="1DA0773C" w14:textId="77777777" w:rsidR="00C93415" w:rsidRDefault="00C93415" w:rsidP="004E1359">
            <w:pPr>
              <w:jc w:val="left"/>
              <w:rPr>
                <w:rFonts w:ascii="宋体" w:hAnsi="宋体"/>
                <w:snapToGrid w:val="0"/>
                <w:kern w:val="0"/>
              </w:rPr>
            </w:pPr>
            <w:r>
              <w:rPr>
                <w:rFonts w:hint="eastAsia"/>
                <w:sz w:val="20"/>
                <w:szCs w:val="20"/>
              </w:rPr>
              <w:t>最大利率</w:t>
            </w:r>
          </w:p>
        </w:tc>
        <w:tc>
          <w:tcPr>
            <w:tcW w:w="1701" w:type="dxa"/>
            <w:shd w:val="clear" w:color="auto" w:fill="auto"/>
          </w:tcPr>
          <w:p w14:paraId="300AF856"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MAX_RATE</w:t>
            </w:r>
          </w:p>
        </w:tc>
        <w:tc>
          <w:tcPr>
            <w:tcW w:w="1134" w:type="dxa"/>
            <w:shd w:val="clear" w:color="auto" w:fill="auto"/>
          </w:tcPr>
          <w:p w14:paraId="2FE5D648"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F5A563C" w14:textId="77777777" w:rsidR="00C93415" w:rsidRDefault="00C93415" w:rsidP="004E1359">
            <w:pPr>
              <w:jc w:val="left"/>
              <w:rPr>
                <w:rFonts w:ascii="宋体" w:hAnsi="宋体"/>
                <w:snapToGrid w:val="0"/>
                <w:kern w:val="0"/>
              </w:rPr>
            </w:pPr>
          </w:p>
        </w:tc>
      </w:tr>
      <w:tr w:rsidR="00C93415" w:rsidRPr="00736667" w14:paraId="4D06F1E6" w14:textId="77777777" w:rsidTr="004E1359">
        <w:tc>
          <w:tcPr>
            <w:tcW w:w="1559" w:type="dxa"/>
            <w:shd w:val="clear" w:color="auto" w:fill="auto"/>
            <w:vAlign w:val="center"/>
          </w:tcPr>
          <w:p w14:paraId="2536D042" w14:textId="77777777" w:rsidR="00C93415" w:rsidRDefault="00C93415" w:rsidP="004E1359">
            <w:pPr>
              <w:jc w:val="left"/>
              <w:rPr>
                <w:rFonts w:ascii="宋体" w:hAnsi="宋体"/>
                <w:snapToGrid w:val="0"/>
                <w:kern w:val="0"/>
              </w:rPr>
            </w:pPr>
            <w:r>
              <w:rPr>
                <w:rFonts w:hint="eastAsia"/>
                <w:sz w:val="20"/>
                <w:szCs w:val="20"/>
              </w:rPr>
              <w:t>最小利率</w:t>
            </w:r>
          </w:p>
        </w:tc>
        <w:tc>
          <w:tcPr>
            <w:tcW w:w="1701" w:type="dxa"/>
            <w:shd w:val="clear" w:color="auto" w:fill="auto"/>
          </w:tcPr>
          <w:p w14:paraId="42E02DBF"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MAX_RATE</w:t>
            </w:r>
          </w:p>
        </w:tc>
        <w:tc>
          <w:tcPr>
            <w:tcW w:w="1134" w:type="dxa"/>
            <w:shd w:val="clear" w:color="auto" w:fill="auto"/>
          </w:tcPr>
          <w:p w14:paraId="2D47D3F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79AE9C5" w14:textId="77777777" w:rsidR="00C93415" w:rsidRDefault="00C93415" w:rsidP="004E1359">
            <w:pPr>
              <w:jc w:val="left"/>
              <w:rPr>
                <w:rFonts w:ascii="宋体" w:hAnsi="宋体"/>
                <w:snapToGrid w:val="0"/>
                <w:kern w:val="0"/>
              </w:rPr>
            </w:pPr>
          </w:p>
        </w:tc>
      </w:tr>
      <w:tr w:rsidR="00C93415" w:rsidRPr="00736667" w14:paraId="601CDB65" w14:textId="77777777" w:rsidTr="004E1359">
        <w:tc>
          <w:tcPr>
            <w:tcW w:w="1559" w:type="dxa"/>
            <w:shd w:val="clear" w:color="auto" w:fill="auto"/>
            <w:vAlign w:val="center"/>
          </w:tcPr>
          <w:p w14:paraId="1E7ADB66" w14:textId="77777777" w:rsidR="00C93415" w:rsidRDefault="00C93415" w:rsidP="004E1359">
            <w:pPr>
              <w:jc w:val="left"/>
              <w:rPr>
                <w:rFonts w:ascii="宋体" w:hAnsi="宋体"/>
                <w:snapToGrid w:val="0"/>
                <w:kern w:val="0"/>
              </w:rPr>
            </w:pPr>
            <w:r>
              <w:rPr>
                <w:rFonts w:hint="eastAsia"/>
                <w:sz w:val="20"/>
                <w:szCs w:val="20"/>
              </w:rPr>
              <w:t>最大贷款金额</w:t>
            </w:r>
          </w:p>
        </w:tc>
        <w:tc>
          <w:tcPr>
            <w:tcW w:w="1701" w:type="dxa"/>
            <w:shd w:val="clear" w:color="auto" w:fill="auto"/>
          </w:tcPr>
          <w:p w14:paraId="6A3F9F89" w14:textId="77777777" w:rsidR="00C93415" w:rsidRPr="00187FE6" w:rsidRDefault="00C93415" w:rsidP="004E1359">
            <w:pPr>
              <w:jc w:val="left"/>
              <w:rPr>
                <w:rFonts w:ascii="宋体" w:hAnsi="宋体"/>
                <w:snapToGrid w:val="0"/>
                <w:kern w:val="0"/>
              </w:rPr>
            </w:pPr>
            <w:r w:rsidRPr="00187FE6">
              <w:rPr>
                <w:rFonts w:ascii="宋体" w:hAnsi="宋体"/>
                <w:snapToGrid w:val="0"/>
                <w:kern w:val="0"/>
              </w:rPr>
              <w:t>MAX_LOAN_AMT</w:t>
            </w:r>
          </w:p>
        </w:tc>
        <w:tc>
          <w:tcPr>
            <w:tcW w:w="1134" w:type="dxa"/>
            <w:shd w:val="clear" w:color="auto" w:fill="auto"/>
          </w:tcPr>
          <w:p w14:paraId="25D82F8D"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1A4F376" w14:textId="77777777" w:rsidR="00C93415" w:rsidRDefault="00C93415" w:rsidP="004E1359">
            <w:pPr>
              <w:jc w:val="left"/>
              <w:rPr>
                <w:rFonts w:ascii="宋体" w:hAnsi="宋体"/>
                <w:snapToGrid w:val="0"/>
                <w:kern w:val="0"/>
              </w:rPr>
            </w:pPr>
          </w:p>
        </w:tc>
      </w:tr>
      <w:tr w:rsidR="00C93415" w:rsidRPr="00736667" w14:paraId="4788C858" w14:textId="77777777" w:rsidTr="004E1359">
        <w:tc>
          <w:tcPr>
            <w:tcW w:w="1559" w:type="dxa"/>
            <w:shd w:val="clear" w:color="auto" w:fill="auto"/>
            <w:vAlign w:val="center"/>
          </w:tcPr>
          <w:p w14:paraId="4E199053" w14:textId="77777777" w:rsidR="00C93415" w:rsidRDefault="00C93415" w:rsidP="004E1359">
            <w:pPr>
              <w:jc w:val="left"/>
              <w:rPr>
                <w:rFonts w:ascii="宋体" w:hAnsi="宋体"/>
                <w:snapToGrid w:val="0"/>
                <w:kern w:val="0"/>
              </w:rPr>
            </w:pPr>
            <w:r>
              <w:rPr>
                <w:rFonts w:hint="eastAsia"/>
                <w:sz w:val="20"/>
                <w:szCs w:val="20"/>
              </w:rPr>
              <w:t>最小贷款金额</w:t>
            </w:r>
          </w:p>
        </w:tc>
        <w:tc>
          <w:tcPr>
            <w:tcW w:w="1701" w:type="dxa"/>
            <w:shd w:val="clear" w:color="auto" w:fill="auto"/>
          </w:tcPr>
          <w:p w14:paraId="45C2A9CD" w14:textId="77777777" w:rsidR="00C93415" w:rsidRPr="00187FE6" w:rsidRDefault="00C93415" w:rsidP="004E1359">
            <w:pPr>
              <w:jc w:val="left"/>
              <w:rPr>
                <w:rFonts w:ascii="宋体" w:hAnsi="宋体"/>
                <w:snapToGrid w:val="0"/>
                <w:kern w:val="0"/>
              </w:rPr>
            </w:pPr>
            <w:r w:rsidRPr="005746D5">
              <w:rPr>
                <w:rFonts w:ascii="宋体" w:hAnsi="宋体"/>
                <w:snapToGrid w:val="0"/>
                <w:kern w:val="0"/>
              </w:rPr>
              <w:t>MIN_LOAN_AMT</w:t>
            </w:r>
          </w:p>
        </w:tc>
        <w:tc>
          <w:tcPr>
            <w:tcW w:w="1134" w:type="dxa"/>
            <w:shd w:val="clear" w:color="auto" w:fill="auto"/>
          </w:tcPr>
          <w:p w14:paraId="57F8FBA8"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5DB423D" w14:textId="77777777" w:rsidR="00C93415" w:rsidRDefault="00C93415" w:rsidP="004E1359">
            <w:pPr>
              <w:jc w:val="left"/>
              <w:rPr>
                <w:rFonts w:ascii="宋体" w:hAnsi="宋体"/>
                <w:snapToGrid w:val="0"/>
                <w:kern w:val="0"/>
              </w:rPr>
            </w:pPr>
          </w:p>
        </w:tc>
      </w:tr>
      <w:tr w:rsidR="00D04D2F" w:rsidRPr="00736667" w14:paraId="255A9CFF" w14:textId="77777777" w:rsidTr="00B86190">
        <w:tc>
          <w:tcPr>
            <w:tcW w:w="1559" w:type="dxa"/>
            <w:shd w:val="clear" w:color="auto" w:fill="auto"/>
          </w:tcPr>
          <w:p w14:paraId="5C13BCBB" w14:textId="77777777" w:rsidR="00D04D2F" w:rsidRDefault="00D04D2F" w:rsidP="00B86190">
            <w:pPr>
              <w:jc w:val="left"/>
              <w:rPr>
                <w:rFonts w:ascii="宋体" w:hAnsi="宋体"/>
                <w:snapToGrid w:val="0"/>
                <w:kern w:val="0"/>
              </w:rPr>
            </w:pPr>
            <w:r>
              <w:rPr>
                <w:rFonts w:ascii="宋体" w:hAnsi="宋体" w:hint="eastAsia"/>
                <w:snapToGrid w:val="0"/>
                <w:kern w:val="0"/>
              </w:rPr>
              <w:t>申请</w:t>
            </w:r>
            <w:r>
              <w:rPr>
                <w:rFonts w:ascii="宋体" w:hAnsi="宋体"/>
                <w:snapToGrid w:val="0"/>
                <w:kern w:val="0"/>
              </w:rPr>
              <w:t>条件</w:t>
            </w:r>
          </w:p>
        </w:tc>
        <w:tc>
          <w:tcPr>
            <w:tcW w:w="1701" w:type="dxa"/>
            <w:shd w:val="clear" w:color="auto" w:fill="auto"/>
          </w:tcPr>
          <w:p w14:paraId="7C3C4BD7" w14:textId="77777777" w:rsidR="00D04D2F" w:rsidRPr="00187FE6" w:rsidRDefault="00D04D2F" w:rsidP="00B86190">
            <w:pPr>
              <w:jc w:val="left"/>
              <w:rPr>
                <w:rFonts w:ascii="宋体" w:hAnsi="宋体"/>
                <w:snapToGrid w:val="0"/>
                <w:kern w:val="0"/>
              </w:rPr>
            </w:pPr>
            <w:r>
              <w:rPr>
                <w:rFonts w:ascii="宋体" w:hAnsi="宋体"/>
                <w:snapToGrid w:val="0"/>
                <w:kern w:val="0"/>
              </w:rPr>
              <w:t>PROD_DESC1</w:t>
            </w:r>
          </w:p>
        </w:tc>
        <w:tc>
          <w:tcPr>
            <w:tcW w:w="1134" w:type="dxa"/>
            <w:shd w:val="clear" w:color="auto" w:fill="auto"/>
          </w:tcPr>
          <w:p w14:paraId="30366540" w14:textId="77777777" w:rsidR="00D04D2F" w:rsidRDefault="00D04D2F" w:rsidP="00B86190">
            <w:pPr>
              <w:jc w:val="left"/>
              <w:rPr>
                <w:rFonts w:ascii="宋体" w:hAnsi="宋体"/>
                <w:snapToGrid w:val="0"/>
                <w:kern w:val="0"/>
              </w:rPr>
            </w:pPr>
            <w:r>
              <w:rPr>
                <w:rFonts w:ascii="宋体" w:hAnsi="宋体"/>
                <w:snapToGrid w:val="0"/>
                <w:kern w:val="0"/>
              </w:rPr>
              <w:t>Y</w:t>
            </w:r>
          </w:p>
        </w:tc>
        <w:tc>
          <w:tcPr>
            <w:tcW w:w="3119" w:type="dxa"/>
            <w:shd w:val="clear" w:color="auto" w:fill="auto"/>
          </w:tcPr>
          <w:p w14:paraId="31D722B1" w14:textId="77777777" w:rsidR="00D04D2F" w:rsidRDefault="00D04D2F" w:rsidP="00B86190">
            <w:pPr>
              <w:jc w:val="left"/>
              <w:rPr>
                <w:rFonts w:ascii="宋体" w:hAnsi="宋体"/>
                <w:snapToGrid w:val="0"/>
                <w:kern w:val="0"/>
              </w:rPr>
            </w:pPr>
          </w:p>
        </w:tc>
      </w:tr>
      <w:tr w:rsidR="00D04D2F" w:rsidRPr="00736667" w14:paraId="38210DBA" w14:textId="77777777" w:rsidTr="00B86190">
        <w:tc>
          <w:tcPr>
            <w:tcW w:w="1559" w:type="dxa"/>
            <w:shd w:val="clear" w:color="auto" w:fill="auto"/>
          </w:tcPr>
          <w:p w14:paraId="20459B0F" w14:textId="77777777" w:rsidR="00D04D2F" w:rsidRPr="00645425" w:rsidRDefault="00D04D2F" w:rsidP="00B86190">
            <w:pPr>
              <w:jc w:val="left"/>
              <w:rPr>
                <w:rFonts w:ascii="宋体" w:hAnsi="宋体"/>
                <w:snapToGrid w:val="0"/>
                <w:kern w:val="0"/>
              </w:rPr>
            </w:pPr>
            <w:r>
              <w:rPr>
                <w:rFonts w:ascii="宋体" w:hAnsi="宋体" w:hint="eastAsia"/>
                <w:snapToGrid w:val="0"/>
                <w:kern w:val="0"/>
              </w:rPr>
              <w:t>所需</w:t>
            </w:r>
            <w:r>
              <w:rPr>
                <w:rFonts w:ascii="宋体" w:hAnsi="宋体"/>
                <w:snapToGrid w:val="0"/>
                <w:kern w:val="0"/>
              </w:rPr>
              <w:t>材料</w:t>
            </w:r>
          </w:p>
        </w:tc>
        <w:tc>
          <w:tcPr>
            <w:tcW w:w="1701" w:type="dxa"/>
            <w:shd w:val="clear" w:color="auto" w:fill="auto"/>
          </w:tcPr>
          <w:p w14:paraId="295A5FAC" w14:textId="77777777" w:rsidR="00D04D2F" w:rsidRDefault="00D04D2F" w:rsidP="00B86190">
            <w:pPr>
              <w:jc w:val="left"/>
              <w:rPr>
                <w:rFonts w:ascii="宋体" w:hAnsi="宋体"/>
                <w:snapToGrid w:val="0"/>
                <w:kern w:val="0"/>
              </w:rPr>
            </w:pPr>
            <w:r>
              <w:rPr>
                <w:rFonts w:ascii="宋体" w:hAnsi="宋体"/>
                <w:snapToGrid w:val="0"/>
                <w:kern w:val="0"/>
              </w:rPr>
              <w:t>PROD_DESC2</w:t>
            </w:r>
          </w:p>
        </w:tc>
        <w:tc>
          <w:tcPr>
            <w:tcW w:w="1134" w:type="dxa"/>
            <w:shd w:val="clear" w:color="auto" w:fill="auto"/>
          </w:tcPr>
          <w:p w14:paraId="0B151F6E"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4637F8D" w14:textId="77777777" w:rsidR="00D04D2F" w:rsidRDefault="00D04D2F" w:rsidP="00B86190">
            <w:pPr>
              <w:jc w:val="left"/>
              <w:rPr>
                <w:rFonts w:ascii="宋体" w:hAnsi="宋体"/>
                <w:snapToGrid w:val="0"/>
                <w:kern w:val="0"/>
              </w:rPr>
            </w:pPr>
          </w:p>
        </w:tc>
      </w:tr>
      <w:tr w:rsidR="00D04D2F" w:rsidRPr="00736667" w14:paraId="7DE39036" w14:textId="77777777" w:rsidTr="00B86190">
        <w:tc>
          <w:tcPr>
            <w:tcW w:w="1559" w:type="dxa"/>
            <w:shd w:val="clear" w:color="auto" w:fill="auto"/>
          </w:tcPr>
          <w:p w14:paraId="671879AD" w14:textId="77777777" w:rsidR="00D04D2F" w:rsidRDefault="00D04D2F" w:rsidP="00B86190">
            <w:pPr>
              <w:jc w:val="left"/>
              <w:rPr>
                <w:rFonts w:ascii="宋体" w:hAnsi="宋体"/>
                <w:snapToGrid w:val="0"/>
                <w:kern w:val="0"/>
              </w:rPr>
            </w:pPr>
            <w:r>
              <w:rPr>
                <w:rFonts w:ascii="宋体" w:hAnsi="宋体" w:hint="eastAsia"/>
                <w:snapToGrid w:val="0"/>
                <w:kern w:val="0"/>
              </w:rPr>
              <w:t>预计</w:t>
            </w:r>
            <w:r>
              <w:rPr>
                <w:rFonts w:ascii="宋体" w:hAnsi="宋体"/>
                <w:snapToGrid w:val="0"/>
                <w:kern w:val="0"/>
              </w:rPr>
              <w:t>放款天数</w:t>
            </w:r>
          </w:p>
        </w:tc>
        <w:tc>
          <w:tcPr>
            <w:tcW w:w="1701" w:type="dxa"/>
            <w:shd w:val="clear" w:color="auto" w:fill="auto"/>
          </w:tcPr>
          <w:p w14:paraId="3100CB46" w14:textId="77777777" w:rsidR="00D04D2F" w:rsidRDefault="00D04D2F" w:rsidP="00B86190">
            <w:pPr>
              <w:jc w:val="left"/>
              <w:rPr>
                <w:rFonts w:ascii="宋体" w:hAnsi="宋体"/>
                <w:snapToGrid w:val="0"/>
                <w:kern w:val="0"/>
              </w:rPr>
            </w:pPr>
          </w:p>
        </w:tc>
        <w:tc>
          <w:tcPr>
            <w:tcW w:w="1134" w:type="dxa"/>
            <w:shd w:val="clear" w:color="auto" w:fill="auto"/>
          </w:tcPr>
          <w:p w14:paraId="068305B7"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B7EE351" w14:textId="77777777" w:rsidR="00D04D2F" w:rsidRDefault="00D04D2F" w:rsidP="00B86190">
            <w:pPr>
              <w:jc w:val="left"/>
              <w:rPr>
                <w:rFonts w:ascii="宋体" w:hAnsi="宋体"/>
                <w:snapToGrid w:val="0"/>
                <w:kern w:val="0"/>
              </w:rPr>
            </w:pPr>
          </w:p>
        </w:tc>
      </w:tr>
      <w:tr w:rsidR="00C93415" w:rsidRPr="00736667" w14:paraId="70095433" w14:textId="77777777" w:rsidTr="004E1359">
        <w:tc>
          <w:tcPr>
            <w:tcW w:w="7513" w:type="dxa"/>
            <w:gridSpan w:val="4"/>
            <w:shd w:val="clear" w:color="auto" w:fill="auto"/>
          </w:tcPr>
          <w:p w14:paraId="0228BDE3" w14:textId="77777777" w:rsidR="00C93415" w:rsidRDefault="00C93415" w:rsidP="004E1359">
            <w:pPr>
              <w:jc w:val="left"/>
              <w:rPr>
                <w:rFonts w:ascii="宋体" w:hAnsi="宋体"/>
                <w:snapToGrid w:val="0"/>
                <w:kern w:val="0"/>
              </w:rPr>
            </w:pPr>
            <w:r>
              <w:rPr>
                <w:rFonts w:ascii="宋体" w:hAnsi="宋体" w:hint="eastAsia"/>
                <w:snapToGrid w:val="0"/>
                <w:kern w:val="0"/>
              </w:rPr>
              <w:t>以下是车辆抵押需要填写项</w:t>
            </w:r>
          </w:p>
        </w:tc>
      </w:tr>
      <w:tr w:rsidR="00C93415" w:rsidRPr="00736667" w14:paraId="71F1C079" w14:textId="77777777" w:rsidTr="004E1359">
        <w:tc>
          <w:tcPr>
            <w:tcW w:w="1559" w:type="dxa"/>
            <w:shd w:val="clear" w:color="auto" w:fill="auto"/>
          </w:tcPr>
          <w:p w14:paraId="30F02536" w14:textId="77777777" w:rsidR="00C93415" w:rsidRPr="00645425" w:rsidRDefault="00C93415" w:rsidP="004E1359">
            <w:pPr>
              <w:jc w:val="left"/>
              <w:rPr>
                <w:rFonts w:ascii="宋体" w:hAnsi="宋体"/>
                <w:snapToGrid w:val="0"/>
                <w:kern w:val="0"/>
              </w:rPr>
            </w:pPr>
            <w:r w:rsidRPr="00FB02C1">
              <w:rPr>
                <w:rFonts w:ascii="宋体" w:hAnsi="宋体" w:hint="eastAsia"/>
                <w:snapToGrid w:val="0"/>
                <w:kern w:val="0"/>
              </w:rPr>
              <w:t>抵押情况（是 否 全部）</w:t>
            </w:r>
          </w:p>
        </w:tc>
        <w:tc>
          <w:tcPr>
            <w:tcW w:w="1701" w:type="dxa"/>
            <w:shd w:val="clear" w:color="auto" w:fill="auto"/>
          </w:tcPr>
          <w:p w14:paraId="07D05CC4" w14:textId="77777777" w:rsidR="00C93415" w:rsidRDefault="00C93415" w:rsidP="004E1359">
            <w:pPr>
              <w:jc w:val="left"/>
              <w:rPr>
                <w:rFonts w:ascii="宋体" w:hAnsi="宋体"/>
                <w:snapToGrid w:val="0"/>
                <w:kern w:val="0"/>
              </w:rPr>
            </w:pPr>
            <w:r w:rsidRPr="00FB02C1">
              <w:rPr>
                <w:rFonts w:ascii="宋体" w:hAnsi="宋体" w:hint="eastAsia"/>
                <w:snapToGrid w:val="0"/>
                <w:kern w:val="0"/>
              </w:rPr>
              <w:t>抵押情况（是 否 全部）</w:t>
            </w:r>
          </w:p>
        </w:tc>
        <w:tc>
          <w:tcPr>
            <w:tcW w:w="1134" w:type="dxa"/>
            <w:shd w:val="clear" w:color="auto" w:fill="auto"/>
          </w:tcPr>
          <w:p w14:paraId="5F837E01" w14:textId="77777777" w:rsidR="00C93415" w:rsidRDefault="00C93415" w:rsidP="004E1359">
            <w:pPr>
              <w:jc w:val="left"/>
              <w:rPr>
                <w:rFonts w:ascii="宋体" w:hAnsi="宋体"/>
                <w:snapToGrid w:val="0"/>
                <w:kern w:val="0"/>
              </w:rPr>
            </w:pPr>
            <w:r w:rsidRPr="00FB02C1">
              <w:rPr>
                <w:rFonts w:ascii="宋体" w:hAnsi="宋体" w:hint="eastAsia"/>
                <w:snapToGrid w:val="0"/>
                <w:kern w:val="0"/>
              </w:rPr>
              <w:t>抵押情况（是 否 全部）</w:t>
            </w:r>
          </w:p>
        </w:tc>
        <w:tc>
          <w:tcPr>
            <w:tcW w:w="3119" w:type="dxa"/>
            <w:shd w:val="clear" w:color="auto" w:fill="auto"/>
          </w:tcPr>
          <w:p w14:paraId="5285CC0C" w14:textId="77777777" w:rsidR="00C93415" w:rsidRDefault="00C93415" w:rsidP="004E1359">
            <w:pPr>
              <w:jc w:val="left"/>
              <w:rPr>
                <w:rFonts w:ascii="宋体" w:hAnsi="宋体"/>
                <w:snapToGrid w:val="0"/>
                <w:kern w:val="0"/>
              </w:rPr>
            </w:pPr>
          </w:p>
        </w:tc>
      </w:tr>
      <w:tr w:rsidR="00C93415" w:rsidRPr="00736667" w14:paraId="58907F93" w14:textId="77777777" w:rsidTr="004E1359">
        <w:tc>
          <w:tcPr>
            <w:tcW w:w="1559" w:type="dxa"/>
            <w:shd w:val="clear" w:color="auto" w:fill="auto"/>
          </w:tcPr>
          <w:p w14:paraId="6271D32C" w14:textId="77777777" w:rsidR="00C93415" w:rsidRPr="00645425" w:rsidRDefault="00C93415" w:rsidP="004E1359">
            <w:pPr>
              <w:jc w:val="left"/>
              <w:rPr>
                <w:rFonts w:ascii="宋体" w:hAnsi="宋体"/>
                <w:snapToGrid w:val="0"/>
                <w:kern w:val="0"/>
              </w:rPr>
            </w:pPr>
            <w:r w:rsidRPr="00D47002">
              <w:rPr>
                <w:rFonts w:ascii="宋体" w:hAnsi="宋体" w:hint="eastAsia"/>
                <w:snapToGrid w:val="0"/>
                <w:kern w:val="0"/>
              </w:rPr>
              <w:t>最大行驶公里</w:t>
            </w:r>
          </w:p>
        </w:tc>
        <w:tc>
          <w:tcPr>
            <w:tcW w:w="1701" w:type="dxa"/>
            <w:shd w:val="clear" w:color="auto" w:fill="auto"/>
          </w:tcPr>
          <w:p w14:paraId="43BF2A82" w14:textId="77777777" w:rsidR="00C93415" w:rsidRDefault="00C93415" w:rsidP="004E1359">
            <w:pPr>
              <w:jc w:val="left"/>
              <w:rPr>
                <w:rFonts w:ascii="宋体" w:hAnsi="宋体"/>
                <w:snapToGrid w:val="0"/>
                <w:kern w:val="0"/>
              </w:rPr>
            </w:pPr>
            <w:r w:rsidRPr="00D47002">
              <w:rPr>
                <w:rFonts w:ascii="宋体" w:hAnsi="宋体" w:hint="eastAsia"/>
                <w:snapToGrid w:val="0"/>
                <w:kern w:val="0"/>
              </w:rPr>
              <w:t>最大行驶公里</w:t>
            </w:r>
          </w:p>
        </w:tc>
        <w:tc>
          <w:tcPr>
            <w:tcW w:w="1134" w:type="dxa"/>
            <w:shd w:val="clear" w:color="auto" w:fill="auto"/>
          </w:tcPr>
          <w:p w14:paraId="17CE89CE" w14:textId="77777777" w:rsidR="00C93415" w:rsidRDefault="00C93415" w:rsidP="004E1359">
            <w:pPr>
              <w:jc w:val="left"/>
              <w:rPr>
                <w:rFonts w:ascii="宋体" w:hAnsi="宋体"/>
                <w:snapToGrid w:val="0"/>
                <w:kern w:val="0"/>
              </w:rPr>
            </w:pPr>
            <w:r w:rsidRPr="00D47002">
              <w:rPr>
                <w:rFonts w:ascii="宋体" w:hAnsi="宋体" w:hint="eastAsia"/>
                <w:snapToGrid w:val="0"/>
                <w:kern w:val="0"/>
              </w:rPr>
              <w:t>最大行驶公里</w:t>
            </w:r>
          </w:p>
        </w:tc>
        <w:tc>
          <w:tcPr>
            <w:tcW w:w="3119" w:type="dxa"/>
            <w:shd w:val="clear" w:color="auto" w:fill="auto"/>
          </w:tcPr>
          <w:p w14:paraId="69896FBC" w14:textId="77777777" w:rsidR="00C93415" w:rsidRDefault="00C93415" w:rsidP="004E1359">
            <w:pPr>
              <w:jc w:val="left"/>
              <w:rPr>
                <w:rFonts w:ascii="宋体" w:hAnsi="宋体"/>
                <w:snapToGrid w:val="0"/>
                <w:kern w:val="0"/>
              </w:rPr>
            </w:pPr>
          </w:p>
        </w:tc>
      </w:tr>
    </w:tbl>
    <w:p w14:paraId="3A7B030B"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C309244" w14:textId="77777777" w:rsidR="00C93415" w:rsidRPr="00C56A4E" w:rsidRDefault="00C93415" w:rsidP="00C93415"/>
    <w:p w14:paraId="0E68094E" w14:textId="77777777" w:rsidR="00C93415" w:rsidRPr="00A52328" w:rsidRDefault="00C93415" w:rsidP="00C93415">
      <w:pPr>
        <w:pStyle w:val="6"/>
      </w:pPr>
      <w:r w:rsidRPr="00A52328">
        <w:rPr>
          <w:rFonts w:hint="eastAsia"/>
        </w:rPr>
        <w:t>输出</w:t>
      </w:r>
    </w:p>
    <w:p w14:paraId="4839BD91"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76BF4285" w14:textId="77777777" w:rsidTr="004E1359">
        <w:tc>
          <w:tcPr>
            <w:tcW w:w="1559" w:type="dxa"/>
            <w:shd w:val="clear" w:color="auto" w:fill="E0E0E0"/>
          </w:tcPr>
          <w:p w14:paraId="6A2A4169"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721C3BE6"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032CFD4"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85BD9CB"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BF75736" w14:textId="77777777" w:rsidTr="004E1359">
        <w:tc>
          <w:tcPr>
            <w:tcW w:w="1559" w:type="dxa"/>
            <w:shd w:val="clear" w:color="auto" w:fill="auto"/>
          </w:tcPr>
          <w:p w14:paraId="2267D93C"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505A273"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435CC7A"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EF22EB9" w14:textId="77777777" w:rsidR="00C93415" w:rsidRPr="00736667" w:rsidRDefault="00C93415" w:rsidP="004E1359">
            <w:pPr>
              <w:jc w:val="left"/>
              <w:rPr>
                <w:rFonts w:ascii="宋体" w:hAnsi="宋体"/>
                <w:snapToGrid w:val="0"/>
                <w:kern w:val="0"/>
              </w:rPr>
            </w:pPr>
          </w:p>
        </w:tc>
      </w:tr>
      <w:tr w:rsidR="00C93415" w:rsidRPr="00736667" w14:paraId="3099AA61" w14:textId="77777777" w:rsidTr="004E1359">
        <w:tc>
          <w:tcPr>
            <w:tcW w:w="1559" w:type="dxa"/>
            <w:shd w:val="clear" w:color="auto" w:fill="auto"/>
          </w:tcPr>
          <w:p w14:paraId="2AD96A97"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1DAF0A1"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74E3F28"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FD9C650" w14:textId="77777777" w:rsidR="00C93415" w:rsidRPr="00736667" w:rsidRDefault="00C93415" w:rsidP="004E1359">
            <w:pPr>
              <w:jc w:val="left"/>
              <w:rPr>
                <w:rFonts w:ascii="宋体" w:hAnsi="宋体"/>
                <w:snapToGrid w:val="0"/>
                <w:kern w:val="0"/>
              </w:rPr>
            </w:pPr>
          </w:p>
        </w:tc>
      </w:tr>
    </w:tbl>
    <w:p w14:paraId="122A1160" w14:textId="77777777" w:rsidR="00C93415" w:rsidRPr="00F27462" w:rsidRDefault="00C93415" w:rsidP="00C93415">
      <w:pPr>
        <w:ind w:firstLineChars="300" w:firstLine="630"/>
      </w:pPr>
      <w:r>
        <w:rPr>
          <w:rFonts w:hint="eastAsia"/>
        </w:rPr>
        <w:t>如果有错误建议直接返回协议体或者抛出异常</w:t>
      </w:r>
    </w:p>
    <w:p w14:paraId="72E943F3"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7BACF84" w14:textId="77777777" w:rsidR="00F4371B" w:rsidRPr="00A9755C" w:rsidRDefault="00F4371B" w:rsidP="00F4371B">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4B7C5BB" w14:textId="77777777" w:rsidR="00F4371B" w:rsidRPr="00FE1432" w:rsidRDefault="00F4371B" w:rsidP="00F4371B">
      <w:pPr>
        <w:pStyle w:val="6"/>
      </w:pPr>
      <w:r>
        <w:rPr>
          <w:rFonts w:hint="eastAsia"/>
        </w:rPr>
        <w:lastRenderedPageBreak/>
        <w:t>数据</w:t>
      </w:r>
      <w:r>
        <w:t>库表</w:t>
      </w:r>
    </w:p>
    <w:p w14:paraId="79297B69" w14:textId="77777777" w:rsidR="00F4371B" w:rsidRPr="0082647F" w:rsidRDefault="00F4371B" w:rsidP="00F4371B">
      <w:pPr>
        <w:pStyle w:val="5"/>
      </w:pPr>
      <w:r>
        <w:rPr>
          <w:rFonts w:hint="eastAsia"/>
        </w:rPr>
        <w:t>产品发布</w:t>
      </w:r>
    </w:p>
    <w:p w14:paraId="7F90106E" w14:textId="77777777" w:rsidR="00C93415" w:rsidRDefault="00C93415" w:rsidP="00C93415">
      <w:pPr>
        <w:pStyle w:val="6"/>
      </w:pPr>
      <w:r>
        <w:rPr>
          <w:rFonts w:hint="eastAsia"/>
        </w:rPr>
        <w:t>功能</w:t>
      </w:r>
      <w:r>
        <w:t>描述</w:t>
      </w:r>
    </w:p>
    <w:p w14:paraId="54D33F20"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提供给管理端人员发布产品功能</w:t>
      </w:r>
      <w:r>
        <w:rPr>
          <w:rFonts w:ascii="宋体" w:hAnsi="宋体" w:hint="eastAsia"/>
          <w:kern w:val="0"/>
          <w:sz w:val="24"/>
          <w:szCs w:val="21"/>
        </w:rPr>
        <w:t>。</w:t>
      </w:r>
    </w:p>
    <w:p w14:paraId="47298F82" w14:textId="77777777" w:rsidR="00C93415" w:rsidRDefault="00C93415" w:rsidP="00C93415">
      <w:pPr>
        <w:pStyle w:val="6"/>
      </w:pPr>
      <w:r w:rsidRPr="00676A58">
        <w:rPr>
          <w:rFonts w:hint="eastAsia"/>
        </w:rPr>
        <w:t>处理流程</w:t>
      </w:r>
    </w:p>
    <w:p w14:paraId="207342BF" w14:textId="77777777" w:rsidR="00C93415" w:rsidRPr="00041BC9" w:rsidRDefault="00C93415">
      <w:pPr>
        <w:pStyle w:val="afb"/>
        <w:numPr>
          <w:ilvl w:val="0"/>
          <w:numId w:val="15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380" w:author="wangq" w:date="2017-08-21T17:25:00Z">
          <w:pPr>
            <w:pStyle w:val="afb"/>
            <w:numPr>
              <w:numId w:val="169"/>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传入产品主键</w:t>
      </w:r>
    </w:p>
    <w:p w14:paraId="35845CE2" w14:textId="1DF6FD23" w:rsidR="00805FFA" w:rsidRPr="00456A4B" w:rsidRDefault="00805FFA">
      <w:pPr>
        <w:pStyle w:val="afb"/>
        <w:numPr>
          <w:ilvl w:val="0"/>
          <w:numId w:val="15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381" w:author="wangq" w:date="2017-08-21T17:25:00Z">
          <w:pPr>
            <w:pStyle w:val="afb"/>
            <w:numPr>
              <w:numId w:val="169"/>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kern w:val="0"/>
          <w:sz w:val="24"/>
          <w:szCs w:val="21"/>
        </w:rPr>
        <w:t>产品临时表中有数据的</w:t>
      </w:r>
      <w:r>
        <w:rPr>
          <w:rFonts w:ascii="宋体" w:hAnsi="宋体" w:hint="eastAsia"/>
          <w:kern w:val="0"/>
          <w:sz w:val="24"/>
          <w:szCs w:val="21"/>
        </w:rPr>
        <w:t>且</w:t>
      </w:r>
      <w:r>
        <w:rPr>
          <w:rFonts w:ascii="宋体" w:hAnsi="宋体"/>
          <w:kern w:val="0"/>
          <w:sz w:val="24"/>
          <w:szCs w:val="21"/>
        </w:rPr>
        <w:t>状态为暂存的</w:t>
      </w:r>
      <w:r>
        <w:rPr>
          <w:rFonts w:ascii="宋体" w:hAnsi="宋体" w:hint="eastAsia"/>
          <w:kern w:val="0"/>
          <w:sz w:val="24"/>
          <w:szCs w:val="21"/>
        </w:rPr>
        <w:t>，</w:t>
      </w:r>
      <w:r>
        <w:rPr>
          <w:rFonts w:ascii="宋体" w:hAnsi="宋体"/>
          <w:kern w:val="0"/>
          <w:sz w:val="24"/>
          <w:szCs w:val="21"/>
        </w:rPr>
        <w:t>则可以进行发布操作</w:t>
      </w:r>
      <w:r>
        <w:rPr>
          <w:rFonts w:ascii="宋体" w:hAnsi="宋体" w:hint="eastAsia"/>
          <w:kern w:val="0"/>
          <w:sz w:val="24"/>
          <w:szCs w:val="21"/>
        </w:rPr>
        <w:t>。</w:t>
      </w:r>
    </w:p>
    <w:p w14:paraId="70B450FB" w14:textId="204A0E50" w:rsidR="00C93415" w:rsidRPr="00C3467F" w:rsidRDefault="00C93415">
      <w:pPr>
        <w:pStyle w:val="afb"/>
        <w:numPr>
          <w:ilvl w:val="0"/>
          <w:numId w:val="15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382" w:author="wangq" w:date="2017-08-21T17:25:00Z">
          <w:pPr>
            <w:pStyle w:val="afb"/>
            <w:numPr>
              <w:numId w:val="169"/>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kern w:val="0"/>
          <w:sz w:val="24"/>
          <w:szCs w:val="21"/>
        </w:rPr>
        <w:t>修改产品信息状态为</w:t>
      </w:r>
      <w:r w:rsidR="00805FFA">
        <w:rPr>
          <w:rFonts w:ascii="宋体" w:hAnsi="宋体" w:hint="eastAsia"/>
          <w:kern w:val="0"/>
          <w:sz w:val="24"/>
          <w:szCs w:val="21"/>
        </w:rPr>
        <w:t>待</w:t>
      </w:r>
      <w:r w:rsidR="00805FFA">
        <w:rPr>
          <w:rFonts w:ascii="宋体" w:hAnsi="宋体"/>
          <w:kern w:val="0"/>
          <w:sz w:val="24"/>
          <w:szCs w:val="21"/>
        </w:rPr>
        <w:t>审核</w:t>
      </w:r>
      <w:r>
        <w:rPr>
          <w:rFonts w:ascii="宋体" w:hAnsi="宋体" w:hint="eastAsia"/>
          <w:kern w:val="0"/>
          <w:sz w:val="24"/>
          <w:szCs w:val="21"/>
        </w:rPr>
        <w:t>。</w:t>
      </w:r>
    </w:p>
    <w:p w14:paraId="5093AD89"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79E119A9" w14:textId="77777777" w:rsidTr="004E1359">
        <w:tc>
          <w:tcPr>
            <w:tcW w:w="1559" w:type="dxa"/>
            <w:shd w:val="clear" w:color="auto" w:fill="E0E0E0"/>
          </w:tcPr>
          <w:p w14:paraId="4C754BFE"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4AF12657"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058B3FF"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5FDEFB1"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59A6818C" w14:textId="77777777" w:rsidTr="004E1359">
        <w:tc>
          <w:tcPr>
            <w:tcW w:w="1559" w:type="dxa"/>
            <w:shd w:val="clear" w:color="auto" w:fill="auto"/>
          </w:tcPr>
          <w:p w14:paraId="4BA269B8" w14:textId="77777777" w:rsidR="00C93415" w:rsidRDefault="00C93415" w:rsidP="004E1359">
            <w:pPr>
              <w:jc w:val="left"/>
              <w:rPr>
                <w:rFonts w:ascii="宋体" w:hAnsi="宋体"/>
                <w:snapToGrid w:val="0"/>
                <w:kern w:val="0"/>
              </w:rPr>
            </w:pPr>
            <w:r>
              <w:rPr>
                <w:rFonts w:ascii="宋体" w:hAnsi="宋体" w:hint="eastAsia"/>
                <w:snapToGrid w:val="0"/>
                <w:kern w:val="0"/>
              </w:rPr>
              <w:t>产品主键</w:t>
            </w:r>
          </w:p>
        </w:tc>
        <w:tc>
          <w:tcPr>
            <w:tcW w:w="1701" w:type="dxa"/>
            <w:shd w:val="clear" w:color="auto" w:fill="auto"/>
          </w:tcPr>
          <w:p w14:paraId="30BEA577" w14:textId="77777777" w:rsidR="00C93415" w:rsidRDefault="00C93415" w:rsidP="004E1359">
            <w:pPr>
              <w:jc w:val="left"/>
              <w:rPr>
                <w:rFonts w:ascii="宋体" w:hAnsi="宋体"/>
                <w:snapToGrid w:val="0"/>
                <w:kern w:val="0"/>
              </w:rPr>
            </w:pPr>
            <w:r w:rsidRPr="00EF62F7">
              <w:rPr>
                <w:rFonts w:ascii="宋体" w:hAnsi="宋体"/>
                <w:snapToGrid w:val="0"/>
                <w:kern w:val="0"/>
              </w:rPr>
              <w:t>PROD_ID</w:t>
            </w:r>
          </w:p>
        </w:tc>
        <w:tc>
          <w:tcPr>
            <w:tcW w:w="1134" w:type="dxa"/>
            <w:shd w:val="clear" w:color="auto" w:fill="auto"/>
          </w:tcPr>
          <w:p w14:paraId="1CDE961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231556A" w14:textId="77777777" w:rsidR="00C93415" w:rsidRPr="00736667" w:rsidRDefault="00C93415" w:rsidP="004E1359">
            <w:pPr>
              <w:jc w:val="left"/>
              <w:rPr>
                <w:rFonts w:ascii="宋体" w:hAnsi="宋体"/>
                <w:snapToGrid w:val="0"/>
                <w:kern w:val="0"/>
              </w:rPr>
            </w:pPr>
          </w:p>
        </w:tc>
      </w:tr>
      <w:tr w:rsidR="00C93415" w:rsidRPr="00736667" w14:paraId="5774061C" w14:textId="77777777" w:rsidTr="004E1359">
        <w:tc>
          <w:tcPr>
            <w:tcW w:w="1559" w:type="dxa"/>
            <w:shd w:val="clear" w:color="auto" w:fill="auto"/>
          </w:tcPr>
          <w:p w14:paraId="63C4C0FB"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0E2C5752"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561E9B1C"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F317575" w14:textId="77777777" w:rsidR="00C93415" w:rsidRPr="00736667" w:rsidRDefault="00C93415" w:rsidP="004E1359">
            <w:pPr>
              <w:jc w:val="left"/>
              <w:rPr>
                <w:rFonts w:ascii="宋体" w:hAnsi="宋体"/>
                <w:snapToGrid w:val="0"/>
                <w:kern w:val="0"/>
              </w:rPr>
            </w:pPr>
          </w:p>
        </w:tc>
      </w:tr>
    </w:tbl>
    <w:p w14:paraId="191B3CB6"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4F4D21B" w14:textId="77777777" w:rsidR="00C93415" w:rsidRPr="00C56A4E" w:rsidRDefault="00C93415" w:rsidP="00C93415"/>
    <w:p w14:paraId="7F2D344A" w14:textId="77777777" w:rsidR="00C93415" w:rsidRDefault="00C93415" w:rsidP="00C93415">
      <w:pPr>
        <w:pStyle w:val="6"/>
      </w:pPr>
      <w:r w:rsidRPr="00A52328">
        <w:rPr>
          <w:rFonts w:hint="eastAsia"/>
        </w:rPr>
        <w:t>输出</w:t>
      </w:r>
    </w:p>
    <w:p w14:paraId="043BFCF6"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63AF8E8" w14:textId="77777777" w:rsidTr="004E1359">
        <w:tc>
          <w:tcPr>
            <w:tcW w:w="1559" w:type="dxa"/>
            <w:shd w:val="clear" w:color="auto" w:fill="E0E0E0"/>
          </w:tcPr>
          <w:p w14:paraId="0C64296F"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79964669"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518281A"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AC72DF5"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26BB9A2B" w14:textId="77777777" w:rsidTr="004E1359">
        <w:tc>
          <w:tcPr>
            <w:tcW w:w="1559" w:type="dxa"/>
            <w:shd w:val="clear" w:color="auto" w:fill="auto"/>
          </w:tcPr>
          <w:p w14:paraId="3F6B9B25"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E2BC37E"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FF78594"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5CC3936" w14:textId="77777777" w:rsidR="00C93415" w:rsidRPr="00736667" w:rsidRDefault="00C93415" w:rsidP="004E1359">
            <w:pPr>
              <w:jc w:val="left"/>
              <w:rPr>
                <w:rFonts w:ascii="宋体" w:hAnsi="宋体"/>
                <w:snapToGrid w:val="0"/>
                <w:kern w:val="0"/>
              </w:rPr>
            </w:pPr>
          </w:p>
        </w:tc>
      </w:tr>
      <w:tr w:rsidR="00C93415" w:rsidRPr="00736667" w14:paraId="7E561EA9" w14:textId="77777777" w:rsidTr="004E1359">
        <w:tc>
          <w:tcPr>
            <w:tcW w:w="1559" w:type="dxa"/>
            <w:shd w:val="clear" w:color="auto" w:fill="auto"/>
          </w:tcPr>
          <w:p w14:paraId="06163D64"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E3DC9AC"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36E82A2"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1964EB5" w14:textId="77777777" w:rsidR="00C93415" w:rsidRPr="00736667" w:rsidRDefault="00C93415" w:rsidP="004E1359">
            <w:pPr>
              <w:jc w:val="left"/>
              <w:rPr>
                <w:rFonts w:ascii="宋体" w:hAnsi="宋体"/>
                <w:snapToGrid w:val="0"/>
                <w:kern w:val="0"/>
              </w:rPr>
            </w:pPr>
          </w:p>
        </w:tc>
      </w:tr>
    </w:tbl>
    <w:p w14:paraId="48E34057" w14:textId="77777777" w:rsidR="00C93415" w:rsidRDefault="00C93415" w:rsidP="00C93415">
      <w:pPr>
        <w:ind w:firstLineChars="300" w:firstLine="630"/>
      </w:pPr>
      <w:r>
        <w:rPr>
          <w:rFonts w:hint="eastAsia"/>
        </w:rPr>
        <w:t>如果有错误建议直接返回协议体或者抛出异常</w:t>
      </w:r>
    </w:p>
    <w:p w14:paraId="22B9DCEC" w14:textId="77777777" w:rsidR="00F4371B" w:rsidRPr="00A9755C" w:rsidRDefault="00F4371B" w:rsidP="00F4371B">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F5D0D05" w14:textId="77777777" w:rsidR="00F4371B" w:rsidRPr="00FE1432" w:rsidRDefault="00F4371B" w:rsidP="00F4371B">
      <w:pPr>
        <w:pStyle w:val="6"/>
      </w:pPr>
      <w:r>
        <w:rPr>
          <w:rFonts w:hint="eastAsia"/>
        </w:rPr>
        <w:t>数据</w:t>
      </w:r>
      <w:r>
        <w:t>库表</w:t>
      </w:r>
    </w:p>
    <w:p w14:paraId="4E709944" w14:textId="4C105917" w:rsidR="003E0540" w:rsidRPr="0082647F" w:rsidRDefault="003E0540" w:rsidP="003E0540">
      <w:pPr>
        <w:pStyle w:val="5"/>
      </w:pPr>
      <w:r>
        <w:rPr>
          <w:rFonts w:hint="eastAsia"/>
        </w:rPr>
        <w:t>产品下架</w:t>
      </w:r>
    </w:p>
    <w:p w14:paraId="50B4A8AF" w14:textId="77777777" w:rsidR="003E0540" w:rsidRDefault="003E0540" w:rsidP="003E0540">
      <w:pPr>
        <w:pStyle w:val="6"/>
      </w:pPr>
      <w:r>
        <w:rPr>
          <w:rFonts w:hint="eastAsia"/>
        </w:rPr>
        <w:t>功能</w:t>
      </w:r>
      <w:r>
        <w:t>描述</w:t>
      </w:r>
    </w:p>
    <w:p w14:paraId="3DB81964" w14:textId="1E78B1BA" w:rsidR="003E0540" w:rsidRPr="00A9755C" w:rsidRDefault="003E0540" w:rsidP="003E0540">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提供给管理端人员</w:t>
      </w:r>
      <w:r>
        <w:rPr>
          <w:rFonts w:ascii="宋体" w:hAnsi="宋体" w:hint="eastAsia"/>
          <w:kern w:val="0"/>
          <w:sz w:val="24"/>
          <w:szCs w:val="21"/>
        </w:rPr>
        <w:t>下架</w:t>
      </w:r>
      <w:r>
        <w:rPr>
          <w:rFonts w:ascii="宋体" w:hAnsi="宋体"/>
          <w:kern w:val="0"/>
          <w:sz w:val="24"/>
          <w:szCs w:val="21"/>
        </w:rPr>
        <w:t>产品功能</w:t>
      </w:r>
      <w:r>
        <w:rPr>
          <w:rFonts w:ascii="宋体" w:hAnsi="宋体" w:hint="eastAsia"/>
          <w:kern w:val="0"/>
          <w:sz w:val="24"/>
          <w:szCs w:val="21"/>
        </w:rPr>
        <w:t>。</w:t>
      </w:r>
    </w:p>
    <w:p w14:paraId="5AB2E6AC" w14:textId="77777777" w:rsidR="003E0540" w:rsidRDefault="003E0540" w:rsidP="003E0540">
      <w:pPr>
        <w:pStyle w:val="6"/>
      </w:pPr>
      <w:r w:rsidRPr="00676A58">
        <w:rPr>
          <w:rFonts w:hint="eastAsia"/>
        </w:rPr>
        <w:t>处理流程</w:t>
      </w:r>
    </w:p>
    <w:p w14:paraId="1C482A0E" w14:textId="77777777" w:rsidR="003E0540" w:rsidRPr="00456A4B" w:rsidRDefault="003E0540">
      <w:pPr>
        <w:pStyle w:val="afb"/>
        <w:numPr>
          <w:ilvl w:val="0"/>
          <w:numId w:val="21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383" w:author="wangq" w:date="2017-08-21T17:25:00Z">
          <w:pPr>
            <w:pStyle w:val="afb"/>
            <w:numPr>
              <w:numId w:val="256"/>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传入产品主键</w:t>
      </w:r>
    </w:p>
    <w:p w14:paraId="17821F33" w14:textId="42824BE3" w:rsidR="003E0540" w:rsidRDefault="003E0540">
      <w:pPr>
        <w:pStyle w:val="afb"/>
        <w:numPr>
          <w:ilvl w:val="0"/>
          <w:numId w:val="21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84" w:author="wangq" w:date="2017-08-21T17:25:00Z">
          <w:pPr>
            <w:pStyle w:val="afb"/>
            <w:numPr>
              <w:numId w:val="256"/>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已</w:t>
      </w:r>
      <w:r>
        <w:rPr>
          <w:rFonts w:ascii="宋体" w:hAnsi="宋体"/>
          <w:kern w:val="0"/>
          <w:sz w:val="24"/>
          <w:szCs w:val="21"/>
        </w:rPr>
        <w:t>成功发布的产品并且未在产品临时表中有数据的</w:t>
      </w:r>
      <w:r>
        <w:rPr>
          <w:rFonts w:ascii="宋体" w:hAnsi="宋体" w:hint="eastAsia"/>
          <w:kern w:val="0"/>
          <w:sz w:val="24"/>
          <w:szCs w:val="21"/>
        </w:rPr>
        <w:t>，</w:t>
      </w:r>
      <w:r>
        <w:rPr>
          <w:rFonts w:ascii="宋体" w:hAnsi="宋体"/>
          <w:kern w:val="0"/>
          <w:sz w:val="24"/>
          <w:szCs w:val="21"/>
        </w:rPr>
        <w:t>则可以进</w:t>
      </w:r>
      <w:r>
        <w:rPr>
          <w:rFonts w:ascii="宋体" w:hAnsi="宋体"/>
          <w:kern w:val="0"/>
          <w:sz w:val="24"/>
          <w:szCs w:val="21"/>
        </w:rPr>
        <w:lastRenderedPageBreak/>
        <w:t>行</w:t>
      </w:r>
      <w:r>
        <w:rPr>
          <w:rFonts w:ascii="宋体" w:hAnsi="宋体" w:hint="eastAsia"/>
          <w:kern w:val="0"/>
          <w:sz w:val="24"/>
          <w:szCs w:val="21"/>
        </w:rPr>
        <w:t>下架</w:t>
      </w:r>
      <w:r>
        <w:rPr>
          <w:rFonts w:ascii="宋体" w:hAnsi="宋体"/>
          <w:kern w:val="0"/>
          <w:sz w:val="24"/>
          <w:szCs w:val="21"/>
        </w:rPr>
        <w:t>操作</w:t>
      </w:r>
      <w:r>
        <w:rPr>
          <w:rFonts w:ascii="宋体" w:hAnsi="宋体" w:hint="eastAsia"/>
          <w:kern w:val="0"/>
          <w:sz w:val="24"/>
          <w:szCs w:val="21"/>
        </w:rPr>
        <w:t>。</w:t>
      </w:r>
    </w:p>
    <w:p w14:paraId="75F39F45" w14:textId="25BA692A" w:rsidR="003E0540" w:rsidRPr="00C3467F" w:rsidRDefault="00EB1EBC">
      <w:pPr>
        <w:pStyle w:val="afb"/>
        <w:numPr>
          <w:ilvl w:val="0"/>
          <w:numId w:val="21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385" w:author="wangq" w:date="2017-08-21T17:25:00Z">
          <w:pPr>
            <w:pStyle w:val="afb"/>
            <w:numPr>
              <w:numId w:val="256"/>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将</w:t>
      </w:r>
      <w:r>
        <w:rPr>
          <w:rFonts w:ascii="宋体" w:hAnsi="宋体"/>
          <w:kern w:val="0"/>
          <w:sz w:val="24"/>
          <w:szCs w:val="21"/>
        </w:rPr>
        <w:t>数据写</w:t>
      </w:r>
      <w:r>
        <w:rPr>
          <w:rFonts w:ascii="宋体" w:hAnsi="宋体" w:hint="eastAsia"/>
          <w:kern w:val="0"/>
          <w:sz w:val="24"/>
          <w:szCs w:val="21"/>
        </w:rPr>
        <w:t>入</w:t>
      </w:r>
      <w:r>
        <w:rPr>
          <w:rFonts w:ascii="宋体" w:hAnsi="宋体"/>
          <w:kern w:val="0"/>
          <w:sz w:val="24"/>
          <w:szCs w:val="21"/>
        </w:rPr>
        <w:t>产品</w:t>
      </w:r>
      <w:r>
        <w:rPr>
          <w:rFonts w:ascii="宋体" w:hAnsi="宋体" w:hint="eastAsia"/>
          <w:kern w:val="0"/>
          <w:sz w:val="24"/>
          <w:szCs w:val="21"/>
        </w:rPr>
        <w:t>临时</w:t>
      </w:r>
      <w:r>
        <w:rPr>
          <w:rFonts w:ascii="宋体" w:hAnsi="宋体"/>
          <w:kern w:val="0"/>
          <w:sz w:val="24"/>
          <w:szCs w:val="21"/>
        </w:rPr>
        <w:t>表</w:t>
      </w:r>
      <w:r w:rsidR="003E0540">
        <w:rPr>
          <w:rFonts w:ascii="宋体" w:hAnsi="宋体" w:hint="eastAsia"/>
          <w:kern w:val="0"/>
          <w:sz w:val="24"/>
          <w:szCs w:val="21"/>
        </w:rPr>
        <w:t>。</w:t>
      </w:r>
    </w:p>
    <w:p w14:paraId="1E321FAA" w14:textId="77777777" w:rsidR="003E0540" w:rsidRPr="00F9212D" w:rsidRDefault="003E0540" w:rsidP="003E0540">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3E0540" w:rsidRPr="00736667" w14:paraId="60557B63" w14:textId="77777777" w:rsidTr="00B86190">
        <w:tc>
          <w:tcPr>
            <w:tcW w:w="1559" w:type="dxa"/>
            <w:shd w:val="clear" w:color="auto" w:fill="E0E0E0"/>
          </w:tcPr>
          <w:p w14:paraId="03F59181" w14:textId="77777777" w:rsidR="003E0540" w:rsidRPr="00736667" w:rsidRDefault="003E0540"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7EDBC60B" w14:textId="77777777" w:rsidR="003E0540" w:rsidRPr="00736667" w:rsidRDefault="003E0540"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0499F70" w14:textId="77777777" w:rsidR="003E0540" w:rsidRPr="00736667" w:rsidRDefault="003E0540"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37666E0" w14:textId="77777777" w:rsidR="003E0540" w:rsidRPr="00736667" w:rsidRDefault="003E0540" w:rsidP="00B86190">
            <w:pPr>
              <w:jc w:val="center"/>
              <w:rPr>
                <w:b/>
                <w:snapToGrid w:val="0"/>
                <w:kern w:val="0"/>
              </w:rPr>
            </w:pPr>
            <w:r w:rsidRPr="00736667">
              <w:rPr>
                <w:rFonts w:hint="eastAsia"/>
                <w:b/>
                <w:snapToGrid w:val="0"/>
                <w:kern w:val="0"/>
              </w:rPr>
              <w:t>备注</w:t>
            </w:r>
          </w:p>
        </w:tc>
      </w:tr>
      <w:tr w:rsidR="003E0540" w:rsidRPr="00736667" w14:paraId="5F792535" w14:textId="77777777" w:rsidTr="00B86190">
        <w:tc>
          <w:tcPr>
            <w:tcW w:w="1559" w:type="dxa"/>
            <w:shd w:val="clear" w:color="auto" w:fill="auto"/>
          </w:tcPr>
          <w:p w14:paraId="4A6B60E7" w14:textId="77777777" w:rsidR="003E0540" w:rsidRDefault="003E0540" w:rsidP="00B86190">
            <w:pPr>
              <w:jc w:val="left"/>
              <w:rPr>
                <w:rFonts w:ascii="宋体" w:hAnsi="宋体"/>
                <w:snapToGrid w:val="0"/>
                <w:kern w:val="0"/>
              </w:rPr>
            </w:pPr>
            <w:r>
              <w:rPr>
                <w:rFonts w:ascii="宋体" w:hAnsi="宋体" w:hint="eastAsia"/>
                <w:snapToGrid w:val="0"/>
                <w:kern w:val="0"/>
              </w:rPr>
              <w:t>产品主键</w:t>
            </w:r>
          </w:p>
        </w:tc>
        <w:tc>
          <w:tcPr>
            <w:tcW w:w="1701" w:type="dxa"/>
            <w:shd w:val="clear" w:color="auto" w:fill="auto"/>
          </w:tcPr>
          <w:p w14:paraId="147152E4" w14:textId="77777777" w:rsidR="003E0540" w:rsidRDefault="003E0540" w:rsidP="00B86190">
            <w:pPr>
              <w:jc w:val="left"/>
              <w:rPr>
                <w:rFonts w:ascii="宋体" w:hAnsi="宋体"/>
                <w:snapToGrid w:val="0"/>
                <w:kern w:val="0"/>
              </w:rPr>
            </w:pPr>
            <w:r w:rsidRPr="00EF62F7">
              <w:rPr>
                <w:rFonts w:ascii="宋体" w:hAnsi="宋体"/>
                <w:snapToGrid w:val="0"/>
                <w:kern w:val="0"/>
              </w:rPr>
              <w:t>PROD_ID</w:t>
            </w:r>
          </w:p>
        </w:tc>
        <w:tc>
          <w:tcPr>
            <w:tcW w:w="1134" w:type="dxa"/>
            <w:shd w:val="clear" w:color="auto" w:fill="auto"/>
          </w:tcPr>
          <w:p w14:paraId="5A85A78E" w14:textId="77777777" w:rsidR="003E0540" w:rsidRDefault="003E0540"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479CB4D" w14:textId="77777777" w:rsidR="003E0540" w:rsidRPr="00736667" w:rsidRDefault="003E0540" w:rsidP="00B86190">
            <w:pPr>
              <w:jc w:val="left"/>
              <w:rPr>
                <w:rFonts w:ascii="宋体" w:hAnsi="宋体"/>
                <w:snapToGrid w:val="0"/>
                <w:kern w:val="0"/>
              </w:rPr>
            </w:pPr>
          </w:p>
        </w:tc>
      </w:tr>
      <w:tr w:rsidR="003E0540" w:rsidRPr="00736667" w14:paraId="3C3A4C93" w14:textId="77777777" w:rsidTr="00B86190">
        <w:tc>
          <w:tcPr>
            <w:tcW w:w="1559" w:type="dxa"/>
            <w:shd w:val="clear" w:color="auto" w:fill="auto"/>
          </w:tcPr>
          <w:p w14:paraId="45955319" w14:textId="77777777" w:rsidR="003E0540" w:rsidRDefault="003E0540" w:rsidP="00B86190">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0CA1AEB1" w14:textId="77777777" w:rsidR="003E0540" w:rsidDel="00CF76B1" w:rsidRDefault="003E0540" w:rsidP="00B86190">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31B77027" w14:textId="77777777" w:rsidR="003E0540" w:rsidRDefault="003E0540"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5565651" w14:textId="77777777" w:rsidR="003E0540" w:rsidRPr="00736667" w:rsidRDefault="003E0540" w:rsidP="00B86190">
            <w:pPr>
              <w:jc w:val="left"/>
              <w:rPr>
                <w:rFonts w:ascii="宋体" w:hAnsi="宋体"/>
                <w:snapToGrid w:val="0"/>
                <w:kern w:val="0"/>
              </w:rPr>
            </w:pPr>
          </w:p>
        </w:tc>
      </w:tr>
    </w:tbl>
    <w:p w14:paraId="23987381" w14:textId="77777777" w:rsidR="003E0540" w:rsidRPr="00A9755C" w:rsidRDefault="003E0540" w:rsidP="003E054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A93D602" w14:textId="77777777" w:rsidR="003E0540" w:rsidRPr="00C56A4E" w:rsidRDefault="003E0540" w:rsidP="003E0540"/>
    <w:p w14:paraId="0485E2C5" w14:textId="77777777" w:rsidR="003E0540" w:rsidRDefault="003E0540" w:rsidP="003E0540">
      <w:pPr>
        <w:pStyle w:val="6"/>
      </w:pPr>
      <w:r w:rsidRPr="00A52328">
        <w:rPr>
          <w:rFonts w:hint="eastAsia"/>
        </w:rPr>
        <w:t>输出</w:t>
      </w:r>
    </w:p>
    <w:p w14:paraId="1F596374" w14:textId="77777777" w:rsidR="003E0540" w:rsidRPr="007F58D2" w:rsidRDefault="003E0540" w:rsidP="003E0540">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3E0540" w:rsidRPr="00736667" w14:paraId="27FF26B3" w14:textId="77777777" w:rsidTr="00B86190">
        <w:tc>
          <w:tcPr>
            <w:tcW w:w="1559" w:type="dxa"/>
            <w:shd w:val="clear" w:color="auto" w:fill="E0E0E0"/>
          </w:tcPr>
          <w:p w14:paraId="43492258" w14:textId="77777777" w:rsidR="003E0540" w:rsidRPr="00736667" w:rsidRDefault="003E0540"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67B77590" w14:textId="77777777" w:rsidR="003E0540" w:rsidRPr="00736667" w:rsidRDefault="003E0540"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4260F3A" w14:textId="77777777" w:rsidR="003E0540" w:rsidRPr="00736667" w:rsidRDefault="003E0540"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322C57D" w14:textId="77777777" w:rsidR="003E0540" w:rsidRPr="00736667" w:rsidRDefault="003E0540" w:rsidP="00B86190">
            <w:pPr>
              <w:jc w:val="center"/>
              <w:rPr>
                <w:b/>
                <w:snapToGrid w:val="0"/>
                <w:kern w:val="0"/>
              </w:rPr>
            </w:pPr>
            <w:r w:rsidRPr="00736667">
              <w:rPr>
                <w:rFonts w:hint="eastAsia"/>
                <w:b/>
                <w:snapToGrid w:val="0"/>
                <w:kern w:val="0"/>
              </w:rPr>
              <w:t>备注</w:t>
            </w:r>
          </w:p>
        </w:tc>
      </w:tr>
      <w:tr w:rsidR="003E0540" w:rsidRPr="00736667" w14:paraId="3A0447DD" w14:textId="77777777" w:rsidTr="00B86190">
        <w:tc>
          <w:tcPr>
            <w:tcW w:w="1559" w:type="dxa"/>
            <w:shd w:val="clear" w:color="auto" w:fill="auto"/>
          </w:tcPr>
          <w:p w14:paraId="027C7626" w14:textId="77777777" w:rsidR="003E0540" w:rsidRPr="00736667" w:rsidRDefault="003E0540" w:rsidP="00B86190">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7BCD5077" w14:textId="77777777" w:rsidR="003E0540" w:rsidRPr="00736667" w:rsidRDefault="003E0540" w:rsidP="00B86190">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E94DC13" w14:textId="77777777" w:rsidR="003E0540" w:rsidRPr="00736667" w:rsidRDefault="003E0540"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FCB6C3C" w14:textId="77777777" w:rsidR="003E0540" w:rsidRPr="00736667" w:rsidRDefault="003E0540" w:rsidP="00B86190">
            <w:pPr>
              <w:jc w:val="left"/>
              <w:rPr>
                <w:rFonts w:ascii="宋体" w:hAnsi="宋体"/>
                <w:snapToGrid w:val="0"/>
                <w:kern w:val="0"/>
              </w:rPr>
            </w:pPr>
          </w:p>
        </w:tc>
      </w:tr>
      <w:tr w:rsidR="003E0540" w:rsidRPr="00736667" w14:paraId="6BC6E0A4" w14:textId="77777777" w:rsidTr="00B86190">
        <w:tc>
          <w:tcPr>
            <w:tcW w:w="1559" w:type="dxa"/>
            <w:shd w:val="clear" w:color="auto" w:fill="auto"/>
          </w:tcPr>
          <w:p w14:paraId="5145ABBF" w14:textId="77777777" w:rsidR="003E0540" w:rsidRPr="00736667" w:rsidRDefault="003E0540" w:rsidP="00B86190">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8DA9CA5" w14:textId="77777777" w:rsidR="003E0540" w:rsidRPr="00736667" w:rsidRDefault="003E0540" w:rsidP="00B86190">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5B8531C" w14:textId="77777777" w:rsidR="003E0540" w:rsidRPr="00736667" w:rsidRDefault="003E0540"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B594C0A" w14:textId="77777777" w:rsidR="003E0540" w:rsidRPr="00736667" w:rsidRDefault="003E0540" w:rsidP="00B86190">
            <w:pPr>
              <w:jc w:val="left"/>
              <w:rPr>
                <w:rFonts w:ascii="宋体" w:hAnsi="宋体"/>
                <w:snapToGrid w:val="0"/>
                <w:kern w:val="0"/>
              </w:rPr>
            </w:pPr>
          </w:p>
        </w:tc>
      </w:tr>
    </w:tbl>
    <w:p w14:paraId="47A4D895" w14:textId="77777777" w:rsidR="003E0540" w:rsidRDefault="003E0540" w:rsidP="003E0540">
      <w:pPr>
        <w:ind w:firstLineChars="300" w:firstLine="630"/>
      </w:pPr>
      <w:r>
        <w:rPr>
          <w:rFonts w:hint="eastAsia"/>
        </w:rPr>
        <w:t>如果有错误建议直接返回协议体或者抛出异常</w:t>
      </w:r>
    </w:p>
    <w:p w14:paraId="1A15A047" w14:textId="77777777" w:rsidR="003E0540" w:rsidRPr="00A9755C" w:rsidRDefault="003E0540" w:rsidP="003E054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AB27698" w14:textId="77777777" w:rsidR="003E0540" w:rsidRPr="00FE1432" w:rsidRDefault="003E0540" w:rsidP="003E0540">
      <w:pPr>
        <w:pStyle w:val="6"/>
      </w:pPr>
      <w:r>
        <w:rPr>
          <w:rFonts w:hint="eastAsia"/>
        </w:rPr>
        <w:t>数据</w:t>
      </w:r>
      <w:r>
        <w:t>库表</w:t>
      </w:r>
    </w:p>
    <w:p w14:paraId="3FC95700" w14:textId="77777777" w:rsidR="003E6020" w:rsidRDefault="003E6020" w:rsidP="003E6020">
      <w:pPr>
        <w:rPr>
          <w:kern w:val="0"/>
        </w:rPr>
      </w:pPr>
    </w:p>
    <w:p w14:paraId="5F6B1A44" w14:textId="111FAD6F" w:rsidR="001236EA" w:rsidRPr="0082647F" w:rsidRDefault="001236EA" w:rsidP="001236EA">
      <w:pPr>
        <w:pStyle w:val="5"/>
      </w:pPr>
      <w:r>
        <w:rPr>
          <w:rFonts w:hint="eastAsia"/>
        </w:rPr>
        <w:t>分页查询产品信息</w:t>
      </w:r>
    </w:p>
    <w:p w14:paraId="2ADB9DE3" w14:textId="77777777" w:rsidR="001236EA" w:rsidRDefault="001236EA" w:rsidP="001236EA">
      <w:pPr>
        <w:pStyle w:val="6"/>
      </w:pPr>
      <w:r>
        <w:rPr>
          <w:rFonts w:hint="eastAsia"/>
        </w:rPr>
        <w:t>功能</w:t>
      </w:r>
      <w:r>
        <w:t>描述</w:t>
      </w:r>
    </w:p>
    <w:p w14:paraId="4644D89E" w14:textId="6381A38A" w:rsidR="001236EA" w:rsidRPr="00A9755C" w:rsidRDefault="001236EA" w:rsidP="001236EA">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w:t>
      </w:r>
      <w:r>
        <w:rPr>
          <w:rFonts w:ascii="宋体" w:hAnsi="宋体" w:hint="eastAsia"/>
          <w:kern w:val="0"/>
          <w:sz w:val="24"/>
          <w:szCs w:val="21"/>
        </w:rPr>
        <w:t>分页</w:t>
      </w:r>
      <w:r>
        <w:rPr>
          <w:rFonts w:ascii="宋体" w:hAnsi="宋体"/>
          <w:kern w:val="0"/>
          <w:sz w:val="24"/>
          <w:szCs w:val="21"/>
        </w:rPr>
        <w:t>查询产品功能</w:t>
      </w:r>
      <w:r>
        <w:rPr>
          <w:rFonts w:ascii="宋体" w:hAnsi="宋体" w:hint="eastAsia"/>
          <w:kern w:val="0"/>
          <w:sz w:val="24"/>
          <w:szCs w:val="21"/>
        </w:rPr>
        <w:t>。</w:t>
      </w:r>
    </w:p>
    <w:p w14:paraId="5A37065B" w14:textId="77777777" w:rsidR="001236EA" w:rsidRDefault="001236EA" w:rsidP="001236EA">
      <w:pPr>
        <w:pStyle w:val="6"/>
      </w:pPr>
      <w:r w:rsidRPr="00676A58">
        <w:rPr>
          <w:rFonts w:hint="eastAsia"/>
        </w:rPr>
        <w:t>处理流程</w:t>
      </w:r>
    </w:p>
    <w:p w14:paraId="0BFBAC8D" w14:textId="77777777" w:rsidR="001236EA" w:rsidRPr="006B649A" w:rsidRDefault="001236EA">
      <w:pPr>
        <w:pStyle w:val="afb"/>
        <w:numPr>
          <w:ilvl w:val="0"/>
          <w:numId w:val="151"/>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86" w:author="wangq" w:date="2017-08-21T17:25:00Z">
          <w:pPr>
            <w:pStyle w:val="afb"/>
            <w:numPr>
              <w:numId w:val="170"/>
            </w:numPr>
            <w:tabs>
              <w:tab w:val="left" w:pos="0"/>
              <w:tab w:val="num" w:pos="432"/>
              <w:tab w:val="left" w:pos="900"/>
              <w:tab w:val="left" w:pos="1440"/>
              <w:tab w:val="left" w:pos="168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kern w:val="0"/>
          <w:sz w:val="24"/>
          <w:szCs w:val="21"/>
        </w:rPr>
        <w:tab/>
      </w:r>
      <w:r>
        <w:rPr>
          <w:rFonts w:ascii="宋体" w:hAnsi="宋体" w:hint="eastAsia"/>
          <w:kern w:val="0"/>
          <w:sz w:val="24"/>
          <w:szCs w:val="21"/>
        </w:rPr>
        <w:t>输入分页查询条件</w:t>
      </w:r>
    </w:p>
    <w:p w14:paraId="51174861" w14:textId="69697B8C" w:rsidR="001236EA" w:rsidRPr="006B649A" w:rsidRDefault="001236EA">
      <w:pPr>
        <w:pStyle w:val="afb"/>
        <w:numPr>
          <w:ilvl w:val="0"/>
          <w:numId w:val="15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87" w:author="wangq" w:date="2017-08-21T17:25:00Z">
          <w:pPr>
            <w:pStyle w:val="afb"/>
            <w:numPr>
              <w:numId w:val="170"/>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返回产品主表结果数据</w:t>
      </w:r>
    </w:p>
    <w:p w14:paraId="0540A30F" w14:textId="77777777" w:rsidR="001236EA" w:rsidRPr="00C3467F" w:rsidRDefault="001236EA" w:rsidP="001236EA">
      <w:pPr>
        <w:rPr>
          <w:rFonts w:ascii="宋体" w:hAnsi="宋体"/>
          <w:kern w:val="0"/>
          <w:szCs w:val="21"/>
        </w:rPr>
      </w:pPr>
      <w:r>
        <w:rPr>
          <w:rFonts w:hint="eastAsia"/>
          <w:b/>
          <w:sz w:val="24"/>
          <w:szCs w:val="24"/>
        </w:rPr>
        <w:t xml:space="preserve">       </w:t>
      </w:r>
    </w:p>
    <w:p w14:paraId="1BBC268E" w14:textId="77777777" w:rsidR="001236EA" w:rsidRPr="00F9212D" w:rsidRDefault="001236EA" w:rsidP="001236EA">
      <w:pPr>
        <w:pStyle w:val="6"/>
      </w:pPr>
      <w:bookmarkStart w:id="388" w:name="_输入_11"/>
      <w:bookmarkEnd w:id="388"/>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236EA" w:rsidRPr="00736667" w14:paraId="2B750EC7" w14:textId="77777777" w:rsidTr="00095965">
        <w:tc>
          <w:tcPr>
            <w:tcW w:w="1559" w:type="dxa"/>
            <w:shd w:val="clear" w:color="auto" w:fill="E0E0E0"/>
          </w:tcPr>
          <w:p w14:paraId="1C1FE097" w14:textId="77777777" w:rsidR="001236EA" w:rsidRPr="00736667" w:rsidRDefault="001236EA" w:rsidP="00095965">
            <w:pPr>
              <w:jc w:val="center"/>
              <w:rPr>
                <w:b/>
                <w:snapToGrid w:val="0"/>
                <w:kern w:val="0"/>
              </w:rPr>
            </w:pPr>
            <w:r w:rsidRPr="00736667">
              <w:rPr>
                <w:rFonts w:hint="eastAsia"/>
                <w:b/>
                <w:snapToGrid w:val="0"/>
                <w:kern w:val="0"/>
              </w:rPr>
              <w:t>输入要素</w:t>
            </w:r>
          </w:p>
        </w:tc>
        <w:tc>
          <w:tcPr>
            <w:tcW w:w="1701" w:type="dxa"/>
            <w:shd w:val="clear" w:color="auto" w:fill="E0E0E0"/>
          </w:tcPr>
          <w:p w14:paraId="0DF7D3E1" w14:textId="77777777" w:rsidR="001236EA" w:rsidRPr="00736667" w:rsidRDefault="001236EA" w:rsidP="0009596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7881C1A" w14:textId="77777777" w:rsidR="001236EA" w:rsidRPr="00736667" w:rsidRDefault="001236EA" w:rsidP="0009596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BAB0895" w14:textId="77777777" w:rsidR="001236EA" w:rsidRPr="00736667" w:rsidRDefault="001236EA" w:rsidP="00095965">
            <w:pPr>
              <w:jc w:val="center"/>
              <w:rPr>
                <w:b/>
                <w:snapToGrid w:val="0"/>
                <w:kern w:val="0"/>
              </w:rPr>
            </w:pPr>
            <w:r w:rsidRPr="00736667">
              <w:rPr>
                <w:rFonts w:hint="eastAsia"/>
                <w:b/>
                <w:snapToGrid w:val="0"/>
                <w:kern w:val="0"/>
              </w:rPr>
              <w:t>备注</w:t>
            </w:r>
          </w:p>
        </w:tc>
      </w:tr>
      <w:tr w:rsidR="001236EA" w:rsidRPr="00736667" w14:paraId="551A5494" w14:textId="77777777" w:rsidTr="00095965">
        <w:tc>
          <w:tcPr>
            <w:tcW w:w="1559" w:type="dxa"/>
            <w:shd w:val="clear" w:color="auto" w:fill="auto"/>
          </w:tcPr>
          <w:p w14:paraId="44C4A92E" w14:textId="77777777" w:rsidR="001236EA" w:rsidRDefault="001236EA" w:rsidP="00095965">
            <w:pPr>
              <w:jc w:val="left"/>
              <w:rPr>
                <w:rFonts w:ascii="宋体" w:hAnsi="宋体"/>
                <w:snapToGrid w:val="0"/>
                <w:kern w:val="0"/>
              </w:rPr>
            </w:pPr>
            <w:r>
              <w:rPr>
                <w:rFonts w:ascii="宋体" w:hAnsi="宋体" w:hint="eastAsia"/>
                <w:snapToGrid w:val="0"/>
                <w:kern w:val="0"/>
              </w:rPr>
              <w:t>产品名称</w:t>
            </w:r>
          </w:p>
        </w:tc>
        <w:tc>
          <w:tcPr>
            <w:tcW w:w="1701" w:type="dxa"/>
            <w:shd w:val="clear" w:color="auto" w:fill="auto"/>
          </w:tcPr>
          <w:p w14:paraId="479B2F17" w14:textId="77777777" w:rsidR="001236EA" w:rsidRDefault="001236EA" w:rsidP="00095965">
            <w:pPr>
              <w:jc w:val="left"/>
              <w:rPr>
                <w:rFonts w:ascii="宋体" w:hAnsi="宋体"/>
                <w:snapToGrid w:val="0"/>
                <w:kern w:val="0"/>
              </w:rPr>
            </w:pPr>
            <w:r>
              <w:rPr>
                <w:rFonts w:ascii="宋体" w:hAnsi="宋体"/>
                <w:snapToGrid w:val="0"/>
                <w:kern w:val="0"/>
              </w:rPr>
              <w:t>PROD_NAME</w:t>
            </w:r>
          </w:p>
        </w:tc>
        <w:tc>
          <w:tcPr>
            <w:tcW w:w="1134" w:type="dxa"/>
            <w:shd w:val="clear" w:color="auto" w:fill="auto"/>
          </w:tcPr>
          <w:p w14:paraId="276A55FB" w14:textId="77777777" w:rsidR="001236EA" w:rsidRDefault="001236EA" w:rsidP="00095965">
            <w:pPr>
              <w:jc w:val="left"/>
              <w:rPr>
                <w:rFonts w:ascii="宋体" w:hAnsi="宋体"/>
                <w:snapToGrid w:val="0"/>
                <w:kern w:val="0"/>
              </w:rPr>
            </w:pPr>
            <w:r>
              <w:rPr>
                <w:rFonts w:ascii="宋体" w:hAnsi="宋体"/>
                <w:snapToGrid w:val="0"/>
                <w:kern w:val="0"/>
              </w:rPr>
              <w:t>N</w:t>
            </w:r>
          </w:p>
        </w:tc>
        <w:tc>
          <w:tcPr>
            <w:tcW w:w="3119" w:type="dxa"/>
            <w:shd w:val="clear" w:color="auto" w:fill="auto"/>
          </w:tcPr>
          <w:p w14:paraId="357142BE" w14:textId="77777777" w:rsidR="001236EA" w:rsidRPr="00736667" w:rsidRDefault="001236EA" w:rsidP="00095965">
            <w:pPr>
              <w:jc w:val="left"/>
              <w:rPr>
                <w:rFonts w:ascii="宋体" w:hAnsi="宋体"/>
                <w:snapToGrid w:val="0"/>
                <w:kern w:val="0"/>
              </w:rPr>
            </w:pPr>
          </w:p>
        </w:tc>
      </w:tr>
      <w:tr w:rsidR="001236EA" w:rsidRPr="00736667" w14:paraId="738254F6" w14:textId="77777777" w:rsidTr="00095965">
        <w:tc>
          <w:tcPr>
            <w:tcW w:w="1559" w:type="dxa"/>
            <w:shd w:val="clear" w:color="auto" w:fill="auto"/>
          </w:tcPr>
          <w:p w14:paraId="6E2B9EA2" w14:textId="77777777" w:rsidR="001236EA" w:rsidRDefault="001236EA" w:rsidP="00095965">
            <w:pPr>
              <w:jc w:val="left"/>
              <w:rPr>
                <w:rFonts w:ascii="宋体" w:hAnsi="宋体"/>
                <w:snapToGrid w:val="0"/>
                <w:kern w:val="0"/>
              </w:rPr>
            </w:pPr>
            <w:r>
              <w:rPr>
                <w:rFonts w:ascii="宋体" w:hAnsi="宋体" w:hint="eastAsia"/>
                <w:snapToGrid w:val="0"/>
                <w:kern w:val="0"/>
              </w:rPr>
              <w:t>资金方名称</w:t>
            </w:r>
          </w:p>
        </w:tc>
        <w:tc>
          <w:tcPr>
            <w:tcW w:w="1701" w:type="dxa"/>
            <w:shd w:val="clear" w:color="auto" w:fill="auto"/>
          </w:tcPr>
          <w:p w14:paraId="1A71AA22" w14:textId="77777777" w:rsidR="001236EA" w:rsidRDefault="001236EA" w:rsidP="00095965">
            <w:pPr>
              <w:jc w:val="left"/>
              <w:rPr>
                <w:rFonts w:ascii="宋体" w:hAnsi="宋体"/>
                <w:snapToGrid w:val="0"/>
                <w:kern w:val="0"/>
              </w:rPr>
            </w:pPr>
            <w:r>
              <w:rPr>
                <w:rFonts w:ascii="宋体" w:hAnsi="宋体" w:hint="eastAsia"/>
                <w:snapToGrid w:val="0"/>
                <w:kern w:val="0"/>
              </w:rPr>
              <w:t>COMPANY_USER</w:t>
            </w:r>
          </w:p>
        </w:tc>
        <w:tc>
          <w:tcPr>
            <w:tcW w:w="1134" w:type="dxa"/>
            <w:shd w:val="clear" w:color="auto" w:fill="auto"/>
          </w:tcPr>
          <w:p w14:paraId="1598A8CE" w14:textId="77777777" w:rsidR="001236EA" w:rsidRDefault="001236EA" w:rsidP="00095965">
            <w:pPr>
              <w:jc w:val="left"/>
              <w:rPr>
                <w:rFonts w:ascii="宋体" w:hAnsi="宋体"/>
                <w:snapToGrid w:val="0"/>
                <w:kern w:val="0"/>
              </w:rPr>
            </w:pPr>
            <w:r>
              <w:rPr>
                <w:rFonts w:ascii="宋体" w:hAnsi="宋体"/>
                <w:snapToGrid w:val="0"/>
                <w:kern w:val="0"/>
              </w:rPr>
              <w:t>N</w:t>
            </w:r>
          </w:p>
        </w:tc>
        <w:tc>
          <w:tcPr>
            <w:tcW w:w="3119" w:type="dxa"/>
            <w:shd w:val="clear" w:color="auto" w:fill="auto"/>
          </w:tcPr>
          <w:p w14:paraId="1C90A122" w14:textId="77777777" w:rsidR="001236EA" w:rsidRPr="00736667" w:rsidRDefault="001236EA" w:rsidP="00095965">
            <w:pPr>
              <w:jc w:val="left"/>
              <w:rPr>
                <w:rFonts w:ascii="宋体" w:hAnsi="宋体"/>
                <w:snapToGrid w:val="0"/>
                <w:kern w:val="0"/>
              </w:rPr>
            </w:pPr>
          </w:p>
        </w:tc>
      </w:tr>
      <w:tr w:rsidR="00D321E3" w:rsidRPr="00736667" w14:paraId="22D2A740" w14:textId="77777777" w:rsidTr="00095965">
        <w:tc>
          <w:tcPr>
            <w:tcW w:w="1559" w:type="dxa"/>
            <w:shd w:val="clear" w:color="auto" w:fill="auto"/>
          </w:tcPr>
          <w:p w14:paraId="395FA205" w14:textId="09A9CC40" w:rsidR="00D321E3" w:rsidRDefault="00D321E3" w:rsidP="00095965">
            <w:pPr>
              <w:jc w:val="left"/>
              <w:rPr>
                <w:rFonts w:ascii="宋体" w:hAnsi="宋体"/>
                <w:snapToGrid w:val="0"/>
                <w:kern w:val="0"/>
              </w:rPr>
            </w:pPr>
            <w:r>
              <w:rPr>
                <w:rFonts w:ascii="宋体" w:hAnsi="宋体" w:hint="eastAsia"/>
                <w:snapToGrid w:val="0"/>
                <w:kern w:val="0"/>
              </w:rPr>
              <w:t>产品</w:t>
            </w:r>
            <w:r>
              <w:rPr>
                <w:rFonts w:ascii="宋体" w:hAnsi="宋体"/>
                <w:snapToGrid w:val="0"/>
                <w:kern w:val="0"/>
              </w:rPr>
              <w:t>代码</w:t>
            </w:r>
          </w:p>
        </w:tc>
        <w:tc>
          <w:tcPr>
            <w:tcW w:w="1701" w:type="dxa"/>
            <w:shd w:val="clear" w:color="auto" w:fill="auto"/>
          </w:tcPr>
          <w:p w14:paraId="24D76B44" w14:textId="77777777" w:rsidR="00D321E3" w:rsidRDefault="00D321E3" w:rsidP="00095965">
            <w:pPr>
              <w:jc w:val="left"/>
              <w:rPr>
                <w:rFonts w:ascii="宋体" w:hAnsi="宋体"/>
                <w:snapToGrid w:val="0"/>
                <w:kern w:val="0"/>
              </w:rPr>
            </w:pPr>
          </w:p>
        </w:tc>
        <w:tc>
          <w:tcPr>
            <w:tcW w:w="1134" w:type="dxa"/>
            <w:shd w:val="clear" w:color="auto" w:fill="auto"/>
          </w:tcPr>
          <w:p w14:paraId="773AD42F" w14:textId="77777777" w:rsidR="00D321E3" w:rsidRDefault="00D321E3" w:rsidP="00095965">
            <w:pPr>
              <w:jc w:val="left"/>
              <w:rPr>
                <w:rFonts w:ascii="宋体" w:hAnsi="宋体"/>
                <w:snapToGrid w:val="0"/>
                <w:kern w:val="0"/>
              </w:rPr>
            </w:pPr>
          </w:p>
        </w:tc>
        <w:tc>
          <w:tcPr>
            <w:tcW w:w="3119" w:type="dxa"/>
            <w:shd w:val="clear" w:color="auto" w:fill="auto"/>
          </w:tcPr>
          <w:p w14:paraId="26EB1007" w14:textId="77777777" w:rsidR="00D321E3" w:rsidRPr="00736667" w:rsidRDefault="00D321E3" w:rsidP="00095965">
            <w:pPr>
              <w:jc w:val="left"/>
              <w:rPr>
                <w:rFonts w:ascii="宋体" w:hAnsi="宋体"/>
                <w:snapToGrid w:val="0"/>
                <w:kern w:val="0"/>
              </w:rPr>
            </w:pPr>
          </w:p>
        </w:tc>
      </w:tr>
      <w:tr w:rsidR="00D321E3" w:rsidRPr="00736667" w14:paraId="64E0C8C1" w14:textId="77777777" w:rsidTr="00095965">
        <w:tc>
          <w:tcPr>
            <w:tcW w:w="1559" w:type="dxa"/>
            <w:shd w:val="clear" w:color="auto" w:fill="auto"/>
          </w:tcPr>
          <w:p w14:paraId="7010AD76" w14:textId="280B47F9" w:rsidR="00D321E3" w:rsidRDefault="00D321E3" w:rsidP="00095965">
            <w:pPr>
              <w:jc w:val="left"/>
              <w:rPr>
                <w:rFonts w:ascii="宋体" w:hAnsi="宋体"/>
                <w:snapToGrid w:val="0"/>
                <w:kern w:val="0"/>
              </w:rPr>
            </w:pPr>
            <w:r>
              <w:rPr>
                <w:rFonts w:ascii="宋体" w:hAnsi="宋体" w:hint="eastAsia"/>
                <w:snapToGrid w:val="0"/>
                <w:kern w:val="0"/>
              </w:rPr>
              <w:t>产品</w:t>
            </w:r>
            <w:r>
              <w:rPr>
                <w:rFonts w:ascii="宋体" w:hAnsi="宋体"/>
                <w:snapToGrid w:val="0"/>
                <w:kern w:val="0"/>
              </w:rPr>
              <w:t>类型</w:t>
            </w:r>
          </w:p>
        </w:tc>
        <w:tc>
          <w:tcPr>
            <w:tcW w:w="1701" w:type="dxa"/>
            <w:shd w:val="clear" w:color="auto" w:fill="auto"/>
          </w:tcPr>
          <w:p w14:paraId="4ADB8047" w14:textId="77777777" w:rsidR="00D321E3" w:rsidRDefault="00D321E3" w:rsidP="00095965">
            <w:pPr>
              <w:jc w:val="left"/>
              <w:rPr>
                <w:rFonts w:ascii="宋体" w:hAnsi="宋体"/>
                <w:snapToGrid w:val="0"/>
                <w:kern w:val="0"/>
              </w:rPr>
            </w:pPr>
          </w:p>
        </w:tc>
        <w:tc>
          <w:tcPr>
            <w:tcW w:w="1134" w:type="dxa"/>
            <w:shd w:val="clear" w:color="auto" w:fill="auto"/>
          </w:tcPr>
          <w:p w14:paraId="61D4F9BC" w14:textId="77777777" w:rsidR="00D321E3" w:rsidRDefault="00D321E3" w:rsidP="00095965">
            <w:pPr>
              <w:jc w:val="left"/>
              <w:rPr>
                <w:rFonts w:ascii="宋体" w:hAnsi="宋体"/>
                <w:snapToGrid w:val="0"/>
                <w:kern w:val="0"/>
              </w:rPr>
            </w:pPr>
          </w:p>
        </w:tc>
        <w:tc>
          <w:tcPr>
            <w:tcW w:w="3119" w:type="dxa"/>
            <w:shd w:val="clear" w:color="auto" w:fill="auto"/>
          </w:tcPr>
          <w:p w14:paraId="427D8840" w14:textId="77777777" w:rsidR="00D321E3" w:rsidRPr="00736667" w:rsidRDefault="00D321E3" w:rsidP="00095965">
            <w:pPr>
              <w:jc w:val="left"/>
              <w:rPr>
                <w:rFonts w:ascii="宋体" w:hAnsi="宋体"/>
                <w:snapToGrid w:val="0"/>
                <w:kern w:val="0"/>
              </w:rPr>
            </w:pPr>
          </w:p>
        </w:tc>
      </w:tr>
      <w:tr w:rsidR="00D321E3" w:rsidRPr="00736667" w14:paraId="5F944C41" w14:textId="77777777" w:rsidTr="00095965">
        <w:tc>
          <w:tcPr>
            <w:tcW w:w="1559" w:type="dxa"/>
            <w:shd w:val="clear" w:color="auto" w:fill="auto"/>
          </w:tcPr>
          <w:p w14:paraId="1A85B7F2" w14:textId="50FAC4F0" w:rsidR="00D321E3" w:rsidRDefault="00D321E3" w:rsidP="00095965">
            <w:pPr>
              <w:jc w:val="left"/>
              <w:rPr>
                <w:rFonts w:ascii="宋体" w:hAnsi="宋体"/>
                <w:snapToGrid w:val="0"/>
                <w:kern w:val="0"/>
              </w:rPr>
            </w:pPr>
            <w:r>
              <w:rPr>
                <w:rFonts w:ascii="宋体" w:hAnsi="宋体" w:hint="eastAsia"/>
                <w:snapToGrid w:val="0"/>
                <w:kern w:val="0"/>
              </w:rPr>
              <w:t>产品所属</w:t>
            </w:r>
            <w:r>
              <w:rPr>
                <w:rFonts w:ascii="宋体" w:hAnsi="宋体"/>
                <w:snapToGrid w:val="0"/>
                <w:kern w:val="0"/>
              </w:rPr>
              <w:t>机构</w:t>
            </w:r>
          </w:p>
        </w:tc>
        <w:tc>
          <w:tcPr>
            <w:tcW w:w="1701" w:type="dxa"/>
            <w:shd w:val="clear" w:color="auto" w:fill="auto"/>
          </w:tcPr>
          <w:p w14:paraId="16EE7FF4" w14:textId="77777777" w:rsidR="00D321E3" w:rsidRDefault="00D321E3" w:rsidP="00095965">
            <w:pPr>
              <w:jc w:val="left"/>
              <w:rPr>
                <w:rFonts w:ascii="宋体" w:hAnsi="宋体"/>
                <w:snapToGrid w:val="0"/>
                <w:kern w:val="0"/>
              </w:rPr>
            </w:pPr>
          </w:p>
        </w:tc>
        <w:tc>
          <w:tcPr>
            <w:tcW w:w="1134" w:type="dxa"/>
            <w:shd w:val="clear" w:color="auto" w:fill="auto"/>
          </w:tcPr>
          <w:p w14:paraId="56AF8097" w14:textId="77777777" w:rsidR="00D321E3" w:rsidRDefault="00D321E3" w:rsidP="00095965">
            <w:pPr>
              <w:jc w:val="left"/>
              <w:rPr>
                <w:rFonts w:ascii="宋体" w:hAnsi="宋体"/>
                <w:snapToGrid w:val="0"/>
                <w:kern w:val="0"/>
              </w:rPr>
            </w:pPr>
          </w:p>
        </w:tc>
        <w:tc>
          <w:tcPr>
            <w:tcW w:w="3119" w:type="dxa"/>
            <w:shd w:val="clear" w:color="auto" w:fill="auto"/>
          </w:tcPr>
          <w:p w14:paraId="25E50F9A" w14:textId="77777777" w:rsidR="00D321E3" w:rsidRPr="00736667" w:rsidRDefault="00D321E3" w:rsidP="00095965">
            <w:pPr>
              <w:jc w:val="left"/>
              <w:rPr>
                <w:rFonts w:ascii="宋体" w:hAnsi="宋体"/>
                <w:snapToGrid w:val="0"/>
                <w:kern w:val="0"/>
              </w:rPr>
            </w:pPr>
          </w:p>
        </w:tc>
      </w:tr>
      <w:tr w:rsidR="001236EA" w:rsidRPr="00736667" w14:paraId="1F4927EF" w14:textId="77777777" w:rsidTr="00095965">
        <w:tc>
          <w:tcPr>
            <w:tcW w:w="1559" w:type="dxa"/>
            <w:shd w:val="clear" w:color="auto" w:fill="auto"/>
          </w:tcPr>
          <w:p w14:paraId="6A0269BC" w14:textId="77777777" w:rsidR="001236EA" w:rsidRDefault="001236EA" w:rsidP="00095965">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799F419C" w14:textId="77777777" w:rsidR="001236EA" w:rsidDel="00CF76B1" w:rsidRDefault="001236EA" w:rsidP="00095965">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6DA50896" w14:textId="77777777" w:rsidR="001236EA" w:rsidRDefault="001236EA"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F4759B3" w14:textId="77777777" w:rsidR="001236EA" w:rsidRPr="00736667" w:rsidRDefault="001236EA" w:rsidP="00095965">
            <w:pPr>
              <w:jc w:val="left"/>
              <w:rPr>
                <w:rFonts w:ascii="宋体" w:hAnsi="宋体"/>
                <w:snapToGrid w:val="0"/>
                <w:kern w:val="0"/>
              </w:rPr>
            </w:pPr>
          </w:p>
        </w:tc>
      </w:tr>
      <w:tr w:rsidR="001236EA" w:rsidRPr="00736667" w14:paraId="45C3535E" w14:textId="77777777" w:rsidTr="00095965">
        <w:tc>
          <w:tcPr>
            <w:tcW w:w="1559" w:type="dxa"/>
            <w:shd w:val="clear" w:color="auto" w:fill="auto"/>
          </w:tcPr>
          <w:p w14:paraId="548DB1B2" w14:textId="77777777" w:rsidR="001236EA" w:rsidRDefault="001236EA" w:rsidP="00095965">
            <w:pPr>
              <w:jc w:val="left"/>
              <w:rPr>
                <w:rFonts w:ascii="宋体" w:hAnsi="宋体"/>
                <w:snapToGrid w:val="0"/>
                <w:kern w:val="0"/>
              </w:rPr>
            </w:pPr>
            <w:r>
              <w:rPr>
                <w:rFonts w:ascii="宋体" w:hAnsi="宋体" w:hint="eastAsia"/>
                <w:snapToGrid w:val="0"/>
                <w:kern w:val="0"/>
              </w:rPr>
              <w:t>开始记录</w:t>
            </w:r>
          </w:p>
        </w:tc>
        <w:tc>
          <w:tcPr>
            <w:tcW w:w="1701" w:type="dxa"/>
            <w:shd w:val="clear" w:color="auto" w:fill="auto"/>
          </w:tcPr>
          <w:p w14:paraId="5AE6EA81" w14:textId="77777777" w:rsidR="001236EA" w:rsidRDefault="001236EA" w:rsidP="00095965">
            <w:pPr>
              <w:jc w:val="left"/>
              <w:rPr>
                <w:rFonts w:ascii="宋体" w:hAnsi="宋体"/>
                <w:snapToGrid w:val="0"/>
                <w:kern w:val="0"/>
              </w:rPr>
            </w:pPr>
            <w:r>
              <w:rPr>
                <w:rFonts w:ascii="宋体" w:hAnsi="宋体" w:hint="eastAsia"/>
                <w:snapToGrid w:val="0"/>
                <w:kern w:val="0"/>
              </w:rPr>
              <w:t>start</w:t>
            </w:r>
          </w:p>
        </w:tc>
        <w:tc>
          <w:tcPr>
            <w:tcW w:w="1134" w:type="dxa"/>
            <w:shd w:val="clear" w:color="auto" w:fill="auto"/>
          </w:tcPr>
          <w:p w14:paraId="67BF45D4" w14:textId="77777777" w:rsidR="001236EA" w:rsidRDefault="001236EA"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FE6D698" w14:textId="77777777" w:rsidR="001236EA" w:rsidRPr="00736667" w:rsidRDefault="001236EA" w:rsidP="00095965">
            <w:pPr>
              <w:jc w:val="left"/>
              <w:rPr>
                <w:rFonts w:ascii="宋体" w:hAnsi="宋体"/>
                <w:snapToGrid w:val="0"/>
                <w:kern w:val="0"/>
              </w:rPr>
            </w:pPr>
          </w:p>
        </w:tc>
      </w:tr>
      <w:tr w:rsidR="001236EA" w:rsidRPr="00736667" w14:paraId="28319E61" w14:textId="77777777" w:rsidTr="00095965">
        <w:tc>
          <w:tcPr>
            <w:tcW w:w="1559" w:type="dxa"/>
            <w:shd w:val="clear" w:color="auto" w:fill="auto"/>
          </w:tcPr>
          <w:p w14:paraId="7162284B" w14:textId="77777777" w:rsidR="001236EA" w:rsidRDefault="001236EA" w:rsidP="00095965">
            <w:pPr>
              <w:jc w:val="left"/>
              <w:rPr>
                <w:rFonts w:ascii="宋体" w:hAnsi="宋体"/>
                <w:snapToGrid w:val="0"/>
                <w:kern w:val="0"/>
              </w:rPr>
            </w:pPr>
            <w:r>
              <w:rPr>
                <w:rFonts w:ascii="宋体" w:hAnsi="宋体" w:hint="eastAsia"/>
                <w:snapToGrid w:val="0"/>
                <w:kern w:val="0"/>
              </w:rPr>
              <w:t>分页条数</w:t>
            </w:r>
          </w:p>
        </w:tc>
        <w:tc>
          <w:tcPr>
            <w:tcW w:w="1701" w:type="dxa"/>
            <w:shd w:val="clear" w:color="auto" w:fill="auto"/>
          </w:tcPr>
          <w:p w14:paraId="5DB0BBB5" w14:textId="5970CBC9" w:rsidR="001236EA" w:rsidRDefault="00595F44" w:rsidP="00095965">
            <w:pPr>
              <w:jc w:val="left"/>
              <w:rPr>
                <w:rFonts w:ascii="宋体" w:hAnsi="宋体"/>
                <w:snapToGrid w:val="0"/>
                <w:kern w:val="0"/>
              </w:rPr>
            </w:pPr>
            <w:r>
              <w:rPr>
                <w:rFonts w:ascii="宋体" w:hAnsi="宋体" w:hint="eastAsia"/>
                <w:snapToGrid w:val="0"/>
                <w:kern w:val="0"/>
              </w:rPr>
              <w:t>rows</w:t>
            </w:r>
          </w:p>
        </w:tc>
        <w:tc>
          <w:tcPr>
            <w:tcW w:w="1134" w:type="dxa"/>
            <w:shd w:val="clear" w:color="auto" w:fill="auto"/>
          </w:tcPr>
          <w:p w14:paraId="601DEF56" w14:textId="77777777" w:rsidR="001236EA" w:rsidRDefault="001236EA"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7739540" w14:textId="77777777" w:rsidR="001236EA" w:rsidRPr="00736667" w:rsidRDefault="001236EA" w:rsidP="00095965">
            <w:pPr>
              <w:jc w:val="left"/>
              <w:rPr>
                <w:rFonts w:ascii="宋体" w:hAnsi="宋体"/>
                <w:snapToGrid w:val="0"/>
                <w:kern w:val="0"/>
              </w:rPr>
            </w:pPr>
          </w:p>
        </w:tc>
      </w:tr>
    </w:tbl>
    <w:p w14:paraId="1295B8E5" w14:textId="77777777" w:rsidR="001236EA" w:rsidRPr="00A9755C" w:rsidRDefault="001236EA" w:rsidP="001236E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4E2F1E0" w14:textId="77777777" w:rsidR="001236EA" w:rsidRPr="00C56A4E" w:rsidRDefault="001236EA" w:rsidP="001236EA"/>
    <w:p w14:paraId="6165D931" w14:textId="77777777" w:rsidR="001236EA" w:rsidRPr="00A52328" w:rsidRDefault="001236EA" w:rsidP="001236EA">
      <w:pPr>
        <w:pStyle w:val="6"/>
      </w:pPr>
      <w:bookmarkStart w:id="389" w:name="_输出_12"/>
      <w:bookmarkEnd w:id="389"/>
      <w:r w:rsidRPr="00A52328">
        <w:rPr>
          <w:rFonts w:hint="eastAsia"/>
        </w:rPr>
        <w:t>输出</w:t>
      </w:r>
    </w:p>
    <w:p w14:paraId="1B4A1D32" w14:textId="77777777" w:rsidR="001236EA" w:rsidRPr="007F58D2" w:rsidRDefault="001236EA" w:rsidP="001236EA">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236EA" w:rsidRPr="00736667" w14:paraId="457935AC" w14:textId="77777777" w:rsidTr="00095965">
        <w:tc>
          <w:tcPr>
            <w:tcW w:w="1559" w:type="dxa"/>
            <w:shd w:val="clear" w:color="auto" w:fill="E0E0E0"/>
          </w:tcPr>
          <w:p w14:paraId="054ECC54" w14:textId="77777777" w:rsidR="001236EA" w:rsidRPr="00736667" w:rsidRDefault="001236EA" w:rsidP="00095965">
            <w:pPr>
              <w:jc w:val="center"/>
              <w:rPr>
                <w:b/>
                <w:snapToGrid w:val="0"/>
                <w:kern w:val="0"/>
              </w:rPr>
            </w:pPr>
            <w:r w:rsidRPr="00736667">
              <w:rPr>
                <w:rFonts w:hint="eastAsia"/>
                <w:b/>
                <w:snapToGrid w:val="0"/>
                <w:kern w:val="0"/>
              </w:rPr>
              <w:t>输入要素</w:t>
            </w:r>
          </w:p>
        </w:tc>
        <w:tc>
          <w:tcPr>
            <w:tcW w:w="1701" w:type="dxa"/>
            <w:shd w:val="clear" w:color="auto" w:fill="E0E0E0"/>
          </w:tcPr>
          <w:p w14:paraId="3B0158BB" w14:textId="77777777" w:rsidR="001236EA" w:rsidRPr="00736667" w:rsidRDefault="001236EA" w:rsidP="0009596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DB5C9D6" w14:textId="77777777" w:rsidR="001236EA" w:rsidRPr="00736667" w:rsidRDefault="001236EA" w:rsidP="0009596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20CF0A9" w14:textId="77777777" w:rsidR="001236EA" w:rsidRPr="00736667" w:rsidRDefault="001236EA" w:rsidP="00095965">
            <w:pPr>
              <w:jc w:val="center"/>
              <w:rPr>
                <w:b/>
                <w:snapToGrid w:val="0"/>
                <w:kern w:val="0"/>
              </w:rPr>
            </w:pPr>
            <w:r w:rsidRPr="00736667">
              <w:rPr>
                <w:rFonts w:hint="eastAsia"/>
                <w:b/>
                <w:snapToGrid w:val="0"/>
                <w:kern w:val="0"/>
              </w:rPr>
              <w:t>备注</w:t>
            </w:r>
          </w:p>
        </w:tc>
      </w:tr>
      <w:tr w:rsidR="001236EA" w:rsidRPr="00736667" w14:paraId="0B918534" w14:textId="77777777" w:rsidTr="00095965">
        <w:tc>
          <w:tcPr>
            <w:tcW w:w="1559" w:type="dxa"/>
            <w:shd w:val="clear" w:color="auto" w:fill="auto"/>
          </w:tcPr>
          <w:p w14:paraId="560CDCC1" w14:textId="77777777" w:rsidR="001236EA" w:rsidRPr="00736667" w:rsidRDefault="001236EA" w:rsidP="00095965">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67DBDB7" w14:textId="77777777" w:rsidR="001236EA" w:rsidRPr="00736667" w:rsidRDefault="001236EA" w:rsidP="00095965">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0E3FB02" w14:textId="77777777" w:rsidR="001236EA" w:rsidRPr="00736667" w:rsidRDefault="001236EA"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5215A4A" w14:textId="77777777" w:rsidR="001236EA" w:rsidRPr="00736667" w:rsidRDefault="001236EA" w:rsidP="00095965">
            <w:pPr>
              <w:jc w:val="left"/>
              <w:rPr>
                <w:rFonts w:ascii="宋体" w:hAnsi="宋体"/>
                <w:snapToGrid w:val="0"/>
                <w:kern w:val="0"/>
              </w:rPr>
            </w:pPr>
          </w:p>
        </w:tc>
      </w:tr>
      <w:tr w:rsidR="001236EA" w:rsidRPr="00736667" w14:paraId="2C0A7D23" w14:textId="77777777" w:rsidTr="00095965">
        <w:tc>
          <w:tcPr>
            <w:tcW w:w="1559" w:type="dxa"/>
            <w:shd w:val="clear" w:color="auto" w:fill="auto"/>
          </w:tcPr>
          <w:p w14:paraId="68AFD7D5" w14:textId="77777777" w:rsidR="001236EA" w:rsidRPr="00736667" w:rsidRDefault="001236EA" w:rsidP="00095965">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CF7EC35" w14:textId="77777777" w:rsidR="001236EA" w:rsidRPr="00736667" w:rsidRDefault="001236EA" w:rsidP="00095965">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E2D8154" w14:textId="77777777" w:rsidR="001236EA" w:rsidRPr="00736667" w:rsidRDefault="001236EA" w:rsidP="0009596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2C71F5A" w14:textId="77777777" w:rsidR="001236EA" w:rsidRPr="00736667" w:rsidRDefault="001236EA" w:rsidP="00095965">
            <w:pPr>
              <w:jc w:val="left"/>
              <w:rPr>
                <w:rFonts w:ascii="宋体" w:hAnsi="宋体"/>
                <w:snapToGrid w:val="0"/>
                <w:kern w:val="0"/>
              </w:rPr>
            </w:pPr>
          </w:p>
        </w:tc>
      </w:tr>
    </w:tbl>
    <w:p w14:paraId="296F7F76" w14:textId="77777777" w:rsidR="001236EA" w:rsidRPr="00F27462" w:rsidRDefault="001236EA" w:rsidP="001236EA">
      <w:pPr>
        <w:ind w:firstLineChars="300" w:firstLine="630"/>
      </w:pPr>
      <w:r>
        <w:rPr>
          <w:rFonts w:hint="eastAsia"/>
        </w:rPr>
        <w:t>如果有错误建议直接返回协议体或者抛出异常</w:t>
      </w:r>
    </w:p>
    <w:p w14:paraId="357990E2" w14:textId="77777777" w:rsidR="001236EA" w:rsidRDefault="001236EA" w:rsidP="001236E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236EA" w:rsidRPr="00736667" w14:paraId="241D4711" w14:textId="77777777" w:rsidTr="00095965">
        <w:tc>
          <w:tcPr>
            <w:tcW w:w="1559" w:type="dxa"/>
            <w:shd w:val="clear" w:color="auto" w:fill="E0E0E0"/>
          </w:tcPr>
          <w:p w14:paraId="13B7FEBA" w14:textId="77777777" w:rsidR="001236EA" w:rsidRPr="00736667" w:rsidRDefault="001236EA" w:rsidP="00095965">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14B3EA22" w14:textId="77777777" w:rsidR="001236EA" w:rsidRPr="00736667" w:rsidRDefault="001236EA" w:rsidP="0009596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529D58B" w14:textId="77777777" w:rsidR="001236EA" w:rsidRPr="00736667" w:rsidRDefault="001236EA" w:rsidP="0009596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0F2225E" w14:textId="77777777" w:rsidR="001236EA" w:rsidRPr="00736667" w:rsidRDefault="001236EA" w:rsidP="00095965">
            <w:pPr>
              <w:jc w:val="center"/>
              <w:rPr>
                <w:b/>
                <w:snapToGrid w:val="0"/>
                <w:kern w:val="0"/>
              </w:rPr>
            </w:pPr>
            <w:r w:rsidRPr="00736667">
              <w:rPr>
                <w:rFonts w:hint="eastAsia"/>
                <w:b/>
                <w:snapToGrid w:val="0"/>
                <w:kern w:val="0"/>
              </w:rPr>
              <w:t>备注</w:t>
            </w:r>
          </w:p>
        </w:tc>
      </w:tr>
      <w:tr w:rsidR="001236EA" w:rsidRPr="00736667" w14:paraId="4E310EE0" w14:textId="77777777" w:rsidTr="00095965">
        <w:tc>
          <w:tcPr>
            <w:tcW w:w="1559" w:type="dxa"/>
            <w:shd w:val="clear" w:color="auto" w:fill="auto"/>
            <w:vAlign w:val="center"/>
          </w:tcPr>
          <w:p w14:paraId="123C25A1" w14:textId="77777777" w:rsidR="001236EA" w:rsidRDefault="001236EA" w:rsidP="00095965">
            <w:pPr>
              <w:widowControl/>
              <w:jc w:val="left"/>
              <w:rPr>
                <w:rFonts w:ascii="宋体" w:hAnsi="宋体"/>
                <w:sz w:val="20"/>
                <w:szCs w:val="20"/>
              </w:rPr>
            </w:pPr>
            <w:r w:rsidRPr="009A3B2E">
              <w:rPr>
                <w:rFonts w:hint="eastAsia"/>
                <w:sz w:val="20"/>
                <w:szCs w:val="20"/>
              </w:rPr>
              <w:t>产品唯一标识</w:t>
            </w:r>
          </w:p>
        </w:tc>
        <w:tc>
          <w:tcPr>
            <w:tcW w:w="1701" w:type="dxa"/>
            <w:shd w:val="clear" w:color="auto" w:fill="auto"/>
            <w:vAlign w:val="center"/>
          </w:tcPr>
          <w:p w14:paraId="287C4BC9" w14:textId="77777777" w:rsidR="001236EA" w:rsidRDefault="001236EA" w:rsidP="00095965">
            <w:pPr>
              <w:widowControl/>
              <w:jc w:val="left"/>
              <w:rPr>
                <w:rFonts w:ascii="宋体" w:hAnsi="宋体"/>
                <w:color w:val="000000"/>
                <w:sz w:val="22"/>
              </w:rPr>
            </w:pPr>
            <w:r w:rsidRPr="003832B0">
              <w:rPr>
                <w:rFonts w:ascii="宋体" w:hAnsi="宋体"/>
                <w:color w:val="000000"/>
                <w:sz w:val="22"/>
              </w:rPr>
              <w:t>PROD_ID</w:t>
            </w:r>
          </w:p>
        </w:tc>
        <w:tc>
          <w:tcPr>
            <w:tcW w:w="1134" w:type="dxa"/>
            <w:shd w:val="clear" w:color="auto" w:fill="auto"/>
          </w:tcPr>
          <w:p w14:paraId="43741DA2" w14:textId="77777777" w:rsidR="001236EA" w:rsidRDefault="001236EA" w:rsidP="00095965">
            <w:pPr>
              <w:jc w:val="left"/>
              <w:rPr>
                <w:rFonts w:ascii="宋体" w:hAnsi="宋体"/>
                <w:snapToGrid w:val="0"/>
                <w:kern w:val="0"/>
              </w:rPr>
            </w:pPr>
            <w:r>
              <w:rPr>
                <w:rFonts w:ascii="宋体" w:hAnsi="宋体"/>
                <w:snapToGrid w:val="0"/>
                <w:kern w:val="0"/>
              </w:rPr>
              <w:t>Y</w:t>
            </w:r>
          </w:p>
        </w:tc>
        <w:tc>
          <w:tcPr>
            <w:tcW w:w="3119" w:type="dxa"/>
            <w:shd w:val="clear" w:color="auto" w:fill="auto"/>
          </w:tcPr>
          <w:p w14:paraId="58A1B1DB" w14:textId="77777777" w:rsidR="001236EA" w:rsidRPr="00736667" w:rsidRDefault="001236EA" w:rsidP="00095965">
            <w:pPr>
              <w:jc w:val="left"/>
              <w:rPr>
                <w:rFonts w:ascii="宋体" w:hAnsi="宋体"/>
                <w:snapToGrid w:val="0"/>
                <w:kern w:val="0"/>
              </w:rPr>
            </w:pPr>
          </w:p>
        </w:tc>
      </w:tr>
      <w:tr w:rsidR="00D321E3" w:rsidRPr="00736667" w14:paraId="447DB6FE" w14:textId="77777777" w:rsidTr="00095965">
        <w:tc>
          <w:tcPr>
            <w:tcW w:w="1559" w:type="dxa"/>
            <w:shd w:val="clear" w:color="auto" w:fill="auto"/>
            <w:vAlign w:val="center"/>
          </w:tcPr>
          <w:p w14:paraId="3277820B" w14:textId="176DAA0E" w:rsidR="00D321E3" w:rsidRPr="009A3B2E" w:rsidRDefault="00D321E3" w:rsidP="00095965">
            <w:pPr>
              <w:widowControl/>
              <w:jc w:val="left"/>
              <w:rPr>
                <w:sz w:val="20"/>
                <w:szCs w:val="20"/>
              </w:rPr>
            </w:pPr>
            <w:r>
              <w:rPr>
                <w:rFonts w:hint="eastAsia"/>
                <w:sz w:val="20"/>
                <w:szCs w:val="20"/>
              </w:rPr>
              <w:t>产品</w:t>
            </w:r>
            <w:r>
              <w:rPr>
                <w:sz w:val="20"/>
                <w:szCs w:val="20"/>
              </w:rPr>
              <w:t>代码</w:t>
            </w:r>
          </w:p>
        </w:tc>
        <w:tc>
          <w:tcPr>
            <w:tcW w:w="1701" w:type="dxa"/>
            <w:shd w:val="clear" w:color="auto" w:fill="auto"/>
            <w:vAlign w:val="center"/>
          </w:tcPr>
          <w:p w14:paraId="2DC4BD95" w14:textId="77777777" w:rsidR="00D321E3" w:rsidRPr="003832B0" w:rsidRDefault="00D321E3" w:rsidP="00095965">
            <w:pPr>
              <w:widowControl/>
              <w:jc w:val="left"/>
              <w:rPr>
                <w:rFonts w:ascii="宋体" w:hAnsi="宋体"/>
                <w:color w:val="000000"/>
                <w:sz w:val="22"/>
              </w:rPr>
            </w:pPr>
          </w:p>
        </w:tc>
        <w:tc>
          <w:tcPr>
            <w:tcW w:w="1134" w:type="dxa"/>
            <w:shd w:val="clear" w:color="auto" w:fill="auto"/>
          </w:tcPr>
          <w:p w14:paraId="6FA9D1F2" w14:textId="77777777" w:rsidR="00D321E3" w:rsidRDefault="00D321E3" w:rsidP="00095965">
            <w:pPr>
              <w:jc w:val="left"/>
              <w:rPr>
                <w:rFonts w:ascii="宋体" w:hAnsi="宋体"/>
                <w:snapToGrid w:val="0"/>
                <w:kern w:val="0"/>
              </w:rPr>
            </w:pPr>
          </w:p>
        </w:tc>
        <w:tc>
          <w:tcPr>
            <w:tcW w:w="3119" w:type="dxa"/>
            <w:shd w:val="clear" w:color="auto" w:fill="auto"/>
          </w:tcPr>
          <w:p w14:paraId="60E8226E" w14:textId="77777777" w:rsidR="00D321E3" w:rsidRPr="00736667" w:rsidRDefault="00D321E3" w:rsidP="00095965">
            <w:pPr>
              <w:jc w:val="left"/>
              <w:rPr>
                <w:rFonts w:ascii="宋体" w:hAnsi="宋体"/>
                <w:snapToGrid w:val="0"/>
                <w:kern w:val="0"/>
              </w:rPr>
            </w:pPr>
          </w:p>
        </w:tc>
      </w:tr>
      <w:tr w:rsidR="00D321E3" w:rsidRPr="00736667" w14:paraId="7A21057B" w14:textId="77777777" w:rsidTr="00095965">
        <w:tc>
          <w:tcPr>
            <w:tcW w:w="1559" w:type="dxa"/>
            <w:shd w:val="clear" w:color="auto" w:fill="auto"/>
            <w:vAlign w:val="center"/>
          </w:tcPr>
          <w:p w14:paraId="2001AFEA" w14:textId="6B79C1FF" w:rsidR="00D321E3" w:rsidRPr="009A3B2E" w:rsidRDefault="00D321E3" w:rsidP="00095965">
            <w:pPr>
              <w:widowControl/>
              <w:jc w:val="left"/>
              <w:rPr>
                <w:sz w:val="20"/>
                <w:szCs w:val="20"/>
              </w:rPr>
            </w:pPr>
            <w:r>
              <w:rPr>
                <w:rFonts w:hint="eastAsia"/>
                <w:sz w:val="20"/>
                <w:szCs w:val="20"/>
              </w:rPr>
              <w:t>产品</w:t>
            </w:r>
            <w:r>
              <w:rPr>
                <w:sz w:val="20"/>
                <w:szCs w:val="20"/>
              </w:rPr>
              <w:t>名称</w:t>
            </w:r>
          </w:p>
        </w:tc>
        <w:tc>
          <w:tcPr>
            <w:tcW w:w="1701" w:type="dxa"/>
            <w:shd w:val="clear" w:color="auto" w:fill="auto"/>
            <w:vAlign w:val="center"/>
          </w:tcPr>
          <w:p w14:paraId="7BC66AF6" w14:textId="77777777" w:rsidR="00D321E3" w:rsidRPr="003832B0" w:rsidRDefault="00D321E3" w:rsidP="00095965">
            <w:pPr>
              <w:widowControl/>
              <w:jc w:val="left"/>
              <w:rPr>
                <w:rFonts w:ascii="宋体" w:hAnsi="宋体"/>
                <w:color w:val="000000"/>
                <w:sz w:val="22"/>
              </w:rPr>
            </w:pPr>
          </w:p>
        </w:tc>
        <w:tc>
          <w:tcPr>
            <w:tcW w:w="1134" w:type="dxa"/>
            <w:shd w:val="clear" w:color="auto" w:fill="auto"/>
          </w:tcPr>
          <w:p w14:paraId="06026019" w14:textId="77777777" w:rsidR="00D321E3" w:rsidRDefault="00D321E3" w:rsidP="00095965">
            <w:pPr>
              <w:jc w:val="left"/>
              <w:rPr>
                <w:rFonts w:ascii="宋体" w:hAnsi="宋体"/>
                <w:snapToGrid w:val="0"/>
                <w:kern w:val="0"/>
              </w:rPr>
            </w:pPr>
          </w:p>
        </w:tc>
        <w:tc>
          <w:tcPr>
            <w:tcW w:w="3119" w:type="dxa"/>
            <w:shd w:val="clear" w:color="auto" w:fill="auto"/>
          </w:tcPr>
          <w:p w14:paraId="242D54F5" w14:textId="77777777" w:rsidR="00D321E3" w:rsidRPr="00736667" w:rsidRDefault="00D321E3" w:rsidP="00095965">
            <w:pPr>
              <w:jc w:val="left"/>
              <w:rPr>
                <w:rFonts w:ascii="宋体" w:hAnsi="宋体"/>
                <w:snapToGrid w:val="0"/>
                <w:kern w:val="0"/>
              </w:rPr>
            </w:pPr>
          </w:p>
        </w:tc>
      </w:tr>
      <w:tr w:rsidR="001236EA" w:rsidRPr="00736667" w14:paraId="4A473B5E" w14:textId="77777777" w:rsidTr="00095965">
        <w:tc>
          <w:tcPr>
            <w:tcW w:w="1559" w:type="dxa"/>
            <w:shd w:val="clear" w:color="auto" w:fill="auto"/>
            <w:vAlign w:val="center"/>
          </w:tcPr>
          <w:p w14:paraId="4B148BEE" w14:textId="6820F261" w:rsidR="001236EA" w:rsidRPr="00362F6A" w:rsidRDefault="001236EA" w:rsidP="00095965">
            <w:pPr>
              <w:widowControl/>
              <w:jc w:val="left"/>
              <w:rPr>
                <w:rFonts w:ascii="宋体" w:hAnsi="宋体"/>
                <w:sz w:val="20"/>
                <w:szCs w:val="20"/>
              </w:rPr>
            </w:pPr>
            <w:r w:rsidRPr="00D60DD3">
              <w:rPr>
                <w:rFonts w:ascii="宋体" w:hAnsi="宋体" w:hint="eastAsia"/>
                <w:sz w:val="20"/>
                <w:szCs w:val="20"/>
              </w:rPr>
              <w:t>资金方</w:t>
            </w:r>
            <w:r w:rsidR="00D321E3">
              <w:rPr>
                <w:rFonts w:ascii="宋体" w:hAnsi="宋体" w:hint="eastAsia"/>
                <w:sz w:val="20"/>
                <w:szCs w:val="20"/>
              </w:rPr>
              <w:t>名称</w:t>
            </w:r>
          </w:p>
        </w:tc>
        <w:tc>
          <w:tcPr>
            <w:tcW w:w="1701" w:type="dxa"/>
            <w:shd w:val="clear" w:color="auto" w:fill="auto"/>
            <w:vAlign w:val="center"/>
          </w:tcPr>
          <w:p w14:paraId="6E48FA28" w14:textId="60610556" w:rsidR="001236EA" w:rsidRDefault="001236EA" w:rsidP="00095965">
            <w:pPr>
              <w:widowControl/>
              <w:jc w:val="left"/>
              <w:rPr>
                <w:color w:val="000000"/>
                <w:sz w:val="22"/>
              </w:rPr>
            </w:pPr>
          </w:p>
        </w:tc>
        <w:tc>
          <w:tcPr>
            <w:tcW w:w="1134" w:type="dxa"/>
            <w:shd w:val="clear" w:color="auto" w:fill="auto"/>
          </w:tcPr>
          <w:p w14:paraId="00B1C26D" w14:textId="77777777" w:rsidR="001236EA" w:rsidRDefault="001236EA"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E7C86AC" w14:textId="77777777" w:rsidR="001236EA" w:rsidRPr="00736667" w:rsidRDefault="001236EA" w:rsidP="00095965">
            <w:pPr>
              <w:jc w:val="left"/>
              <w:rPr>
                <w:rFonts w:ascii="宋体" w:hAnsi="宋体"/>
                <w:snapToGrid w:val="0"/>
                <w:kern w:val="0"/>
              </w:rPr>
            </w:pPr>
          </w:p>
        </w:tc>
      </w:tr>
      <w:tr w:rsidR="001236EA" w:rsidRPr="00736667" w14:paraId="375F03F9" w14:textId="77777777" w:rsidTr="00095965">
        <w:tc>
          <w:tcPr>
            <w:tcW w:w="1559" w:type="dxa"/>
            <w:shd w:val="clear" w:color="auto" w:fill="auto"/>
            <w:vAlign w:val="center"/>
          </w:tcPr>
          <w:p w14:paraId="29BD6402" w14:textId="05169F78" w:rsidR="001236EA" w:rsidRDefault="001236EA" w:rsidP="00095965">
            <w:pPr>
              <w:widowControl/>
              <w:jc w:val="left"/>
              <w:rPr>
                <w:rFonts w:ascii="宋体" w:hAnsi="宋体"/>
                <w:sz w:val="20"/>
                <w:szCs w:val="20"/>
              </w:rPr>
            </w:pPr>
            <w:r>
              <w:rPr>
                <w:rFonts w:ascii="宋体" w:hAnsi="宋体" w:hint="eastAsia"/>
                <w:sz w:val="20"/>
                <w:szCs w:val="20"/>
              </w:rPr>
              <w:t>产品类型</w:t>
            </w:r>
          </w:p>
        </w:tc>
        <w:tc>
          <w:tcPr>
            <w:tcW w:w="1701" w:type="dxa"/>
            <w:shd w:val="clear" w:color="auto" w:fill="auto"/>
            <w:vAlign w:val="center"/>
          </w:tcPr>
          <w:p w14:paraId="61B278EA" w14:textId="77777777" w:rsidR="001236EA" w:rsidRDefault="001236EA" w:rsidP="00095965">
            <w:pPr>
              <w:widowControl/>
              <w:jc w:val="left"/>
              <w:rPr>
                <w:color w:val="000000"/>
                <w:sz w:val="22"/>
              </w:rPr>
            </w:pPr>
            <w:r w:rsidRPr="00522F81">
              <w:rPr>
                <w:color w:val="000000"/>
                <w:sz w:val="22"/>
              </w:rPr>
              <w:t>PROD_TYPE</w:t>
            </w:r>
            <w:r>
              <w:rPr>
                <w:color w:val="000000"/>
                <w:sz w:val="22"/>
              </w:rPr>
              <w:t>NAME</w:t>
            </w:r>
          </w:p>
        </w:tc>
        <w:tc>
          <w:tcPr>
            <w:tcW w:w="1134" w:type="dxa"/>
            <w:shd w:val="clear" w:color="auto" w:fill="auto"/>
          </w:tcPr>
          <w:p w14:paraId="16D5A132" w14:textId="77777777" w:rsidR="001236EA" w:rsidRDefault="001236EA"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C95BC21" w14:textId="77777777" w:rsidR="001236EA" w:rsidRPr="00736667" w:rsidRDefault="001236EA" w:rsidP="00095965">
            <w:pPr>
              <w:jc w:val="left"/>
              <w:rPr>
                <w:rFonts w:ascii="宋体" w:hAnsi="宋体"/>
                <w:snapToGrid w:val="0"/>
                <w:kern w:val="0"/>
              </w:rPr>
            </w:pPr>
          </w:p>
        </w:tc>
      </w:tr>
      <w:tr w:rsidR="001236EA" w:rsidRPr="00736667" w14:paraId="0A217211" w14:textId="77777777" w:rsidTr="00095965">
        <w:tc>
          <w:tcPr>
            <w:tcW w:w="1559" w:type="dxa"/>
            <w:shd w:val="clear" w:color="auto" w:fill="auto"/>
            <w:vAlign w:val="center"/>
          </w:tcPr>
          <w:p w14:paraId="532833F5" w14:textId="77777777" w:rsidR="001236EA" w:rsidRDefault="001236EA" w:rsidP="00095965">
            <w:pPr>
              <w:rPr>
                <w:sz w:val="20"/>
                <w:szCs w:val="20"/>
              </w:rPr>
            </w:pPr>
            <w:r w:rsidRPr="004C1C07">
              <w:rPr>
                <w:rFonts w:hint="eastAsia"/>
                <w:sz w:val="20"/>
                <w:szCs w:val="20"/>
              </w:rPr>
              <w:t>返佣比例</w:t>
            </w:r>
          </w:p>
        </w:tc>
        <w:tc>
          <w:tcPr>
            <w:tcW w:w="1701" w:type="dxa"/>
            <w:shd w:val="clear" w:color="auto" w:fill="auto"/>
            <w:vAlign w:val="center"/>
          </w:tcPr>
          <w:p w14:paraId="485E294D" w14:textId="77777777" w:rsidR="001236EA" w:rsidRDefault="001236EA" w:rsidP="00095965">
            <w:pPr>
              <w:rPr>
                <w:sz w:val="20"/>
                <w:szCs w:val="20"/>
              </w:rPr>
            </w:pPr>
            <w:r w:rsidRPr="004C1C07">
              <w:rPr>
                <w:sz w:val="20"/>
                <w:szCs w:val="20"/>
              </w:rPr>
              <w:t>COMMISSION_RATIO</w:t>
            </w:r>
          </w:p>
        </w:tc>
        <w:tc>
          <w:tcPr>
            <w:tcW w:w="1134" w:type="dxa"/>
            <w:shd w:val="clear" w:color="auto" w:fill="auto"/>
          </w:tcPr>
          <w:p w14:paraId="5F634D02" w14:textId="77777777" w:rsidR="001236EA" w:rsidRDefault="001236EA" w:rsidP="00095965">
            <w:pPr>
              <w:jc w:val="left"/>
              <w:rPr>
                <w:rFonts w:ascii="宋体" w:hAnsi="宋体"/>
                <w:snapToGrid w:val="0"/>
                <w:kern w:val="0"/>
              </w:rPr>
            </w:pPr>
            <w:r>
              <w:rPr>
                <w:rFonts w:ascii="宋体" w:hAnsi="宋体"/>
                <w:snapToGrid w:val="0"/>
                <w:kern w:val="0"/>
              </w:rPr>
              <w:t>N</w:t>
            </w:r>
          </w:p>
        </w:tc>
        <w:tc>
          <w:tcPr>
            <w:tcW w:w="3119" w:type="dxa"/>
            <w:shd w:val="clear" w:color="auto" w:fill="auto"/>
          </w:tcPr>
          <w:p w14:paraId="7F8E1DFD" w14:textId="77777777" w:rsidR="001236EA" w:rsidRPr="00736667" w:rsidRDefault="001236EA" w:rsidP="00095965">
            <w:pPr>
              <w:jc w:val="left"/>
              <w:rPr>
                <w:rFonts w:ascii="宋体" w:hAnsi="宋体"/>
                <w:snapToGrid w:val="0"/>
                <w:kern w:val="0"/>
              </w:rPr>
            </w:pPr>
          </w:p>
        </w:tc>
      </w:tr>
      <w:tr w:rsidR="001236EA" w:rsidRPr="00736667" w14:paraId="7A9C0187" w14:textId="77777777" w:rsidTr="00095965">
        <w:tc>
          <w:tcPr>
            <w:tcW w:w="1559" w:type="dxa"/>
            <w:shd w:val="clear" w:color="auto" w:fill="auto"/>
            <w:vAlign w:val="center"/>
          </w:tcPr>
          <w:p w14:paraId="4021B318" w14:textId="77777777" w:rsidR="001236EA" w:rsidRPr="004C1C07" w:rsidRDefault="001236EA" w:rsidP="00095965">
            <w:pPr>
              <w:rPr>
                <w:sz w:val="20"/>
                <w:szCs w:val="20"/>
              </w:rPr>
            </w:pPr>
            <w:r>
              <w:rPr>
                <w:rFonts w:hint="eastAsia"/>
                <w:sz w:val="20"/>
                <w:szCs w:val="20"/>
              </w:rPr>
              <w:t>最大期限</w:t>
            </w:r>
          </w:p>
        </w:tc>
        <w:tc>
          <w:tcPr>
            <w:tcW w:w="1701" w:type="dxa"/>
            <w:shd w:val="clear" w:color="auto" w:fill="auto"/>
            <w:vAlign w:val="center"/>
          </w:tcPr>
          <w:p w14:paraId="67E06D0B" w14:textId="77777777" w:rsidR="001236EA" w:rsidRPr="004C1C07" w:rsidRDefault="001236EA" w:rsidP="00095965">
            <w:pPr>
              <w:rPr>
                <w:sz w:val="20"/>
                <w:szCs w:val="20"/>
              </w:rPr>
            </w:pPr>
            <w:r w:rsidRPr="00C5122C">
              <w:rPr>
                <w:sz w:val="20"/>
                <w:szCs w:val="20"/>
              </w:rPr>
              <w:t>MAX_TERM</w:t>
            </w:r>
          </w:p>
        </w:tc>
        <w:tc>
          <w:tcPr>
            <w:tcW w:w="1134" w:type="dxa"/>
            <w:shd w:val="clear" w:color="auto" w:fill="auto"/>
          </w:tcPr>
          <w:p w14:paraId="27C42A38" w14:textId="77777777" w:rsidR="001236EA" w:rsidRDefault="001236EA"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B947D69" w14:textId="77777777" w:rsidR="001236EA" w:rsidRPr="00736667" w:rsidRDefault="001236EA" w:rsidP="00095965">
            <w:pPr>
              <w:jc w:val="left"/>
              <w:rPr>
                <w:rFonts w:ascii="宋体" w:hAnsi="宋体"/>
                <w:snapToGrid w:val="0"/>
                <w:kern w:val="0"/>
              </w:rPr>
            </w:pPr>
          </w:p>
        </w:tc>
      </w:tr>
      <w:tr w:rsidR="001236EA" w:rsidRPr="00736667" w14:paraId="57E4F71F" w14:textId="77777777" w:rsidTr="00095965">
        <w:tc>
          <w:tcPr>
            <w:tcW w:w="1559" w:type="dxa"/>
            <w:shd w:val="clear" w:color="auto" w:fill="auto"/>
            <w:vAlign w:val="center"/>
          </w:tcPr>
          <w:p w14:paraId="4DF396D2" w14:textId="77777777" w:rsidR="001236EA" w:rsidRDefault="001236EA" w:rsidP="00095965">
            <w:pPr>
              <w:rPr>
                <w:sz w:val="20"/>
                <w:szCs w:val="20"/>
              </w:rPr>
            </w:pPr>
            <w:r>
              <w:rPr>
                <w:rFonts w:hint="eastAsia"/>
                <w:sz w:val="20"/>
                <w:szCs w:val="20"/>
              </w:rPr>
              <w:t>最小期限</w:t>
            </w:r>
          </w:p>
        </w:tc>
        <w:tc>
          <w:tcPr>
            <w:tcW w:w="1701" w:type="dxa"/>
            <w:shd w:val="clear" w:color="auto" w:fill="auto"/>
            <w:vAlign w:val="center"/>
          </w:tcPr>
          <w:p w14:paraId="14EDDD05" w14:textId="77777777" w:rsidR="001236EA" w:rsidRPr="00C5122C" w:rsidRDefault="001236EA" w:rsidP="00095965">
            <w:pPr>
              <w:rPr>
                <w:sz w:val="20"/>
                <w:szCs w:val="20"/>
              </w:rPr>
            </w:pPr>
            <w:r w:rsidRPr="00FE1707">
              <w:rPr>
                <w:sz w:val="20"/>
                <w:szCs w:val="20"/>
              </w:rPr>
              <w:t>MIN_TERM</w:t>
            </w:r>
          </w:p>
        </w:tc>
        <w:tc>
          <w:tcPr>
            <w:tcW w:w="1134" w:type="dxa"/>
            <w:shd w:val="clear" w:color="auto" w:fill="auto"/>
          </w:tcPr>
          <w:p w14:paraId="0444BD6C" w14:textId="77777777" w:rsidR="001236EA" w:rsidRDefault="001236EA"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C2378FA" w14:textId="77777777" w:rsidR="001236EA" w:rsidRPr="00736667" w:rsidRDefault="001236EA" w:rsidP="00095965">
            <w:pPr>
              <w:jc w:val="left"/>
              <w:rPr>
                <w:rFonts w:ascii="宋体" w:hAnsi="宋体"/>
                <w:snapToGrid w:val="0"/>
                <w:kern w:val="0"/>
              </w:rPr>
            </w:pPr>
          </w:p>
        </w:tc>
      </w:tr>
      <w:tr w:rsidR="00D321E3" w:rsidRPr="00736667" w14:paraId="6B70325A" w14:textId="77777777" w:rsidTr="00095965">
        <w:tc>
          <w:tcPr>
            <w:tcW w:w="1559" w:type="dxa"/>
            <w:shd w:val="clear" w:color="auto" w:fill="auto"/>
            <w:vAlign w:val="center"/>
          </w:tcPr>
          <w:p w14:paraId="4951AA92" w14:textId="17446CA4" w:rsidR="00D321E3" w:rsidRDefault="00D321E3" w:rsidP="00095965">
            <w:pPr>
              <w:rPr>
                <w:sz w:val="20"/>
                <w:szCs w:val="20"/>
              </w:rPr>
            </w:pPr>
            <w:r>
              <w:rPr>
                <w:rFonts w:hint="eastAsia"/>
                <w:sz w:val="20"/>
                <w:szCs w:val="20"/>
              </w:rPr>
              <w:t>最</w:t>
            </w:r>
            <w:r>
              <w:rPr>
                <w:sz w:val="20"/>
                <w:szCs w:val="20"/>
              </w:rPr>
              <w:t>大放款金额</w:t>
            </w:r>
          </w:p>
        </w:tc>
        <w:tc>
          <w:tcPr>
            <w:tcW w:w="1701" w:type="dxa"/>
            <w:shd w:val="clear" w:color="auto" w:fill="auto"/>
            <w:vAlign w:val="center"/>
          </w:tcPr>
          <w:p w14:paraId="5D09765C" w14:textId="77777777" w:rsidR="00D321E3" w:rsidRPr="00FE1707" w:rsidRDefault="00D321E3" w:rsidP="00095965">
            <w:pPr>
              <w:rPr>
                <w:sz w:val="20"/>
                <w:szCs w:val="20"/>
              </w:rPr>
            </w:pPr>
          </w:p>
        </w:tc>
        <w:tc>
          <w:tcPr>
            <w:tcW w:w="1134" w:type="dxa"/>
            <w:shd w:val="clear" w:color="auto" w:fill="auto"/>
          </w:tcPr>
          <w:p w14:paraId="4F0E80A9" w14:textId="7C0F98F3" w:rsidR="00D321E3" w:rsidRDefault="00D321E3"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A6ABA0B" w14:textId="77777777" w:rsidR="00D321E3" w:rsidRPr="00736667" w:rsidRDefault="00D321E3" w:rsidP="00095965">
            <w:pPr>
              <w:jc w:val="left"/>
              <w:rPr>
                <w:rFonts w:ascii="宋体" w:hAnsi="宋体"/>
                <w:snapToGrid w:val="0"/>
                <w:kern w:val="0"/>
              </w:rPr>
            </w:pPr>
          </w:p>
        </w:tc>
      </w:tr>
      <w:tr w:rsidR="00D321E3" w:rsidRPr="00736667" w14:paraId="6254E0F0" w14:textId="77777777" w:rsidTr="00095965">
        <w:tc>
          <w:tcPr>
            <w:tcW w:w="1559" w:type="dxa"/>
            <w:shd w:val="clear" w:color="auto" w:fill="auto"/>
            <w:vAlign w:val="center"/>
          </w:tcPr>
          <w:p w14:paraId="0DCB3939" w14:textId="08FDD101" w:rsidR="00D321E3" w:rsidRDefault="00D321E3" w:rsidP="00095965">
            <w:pPr>
              <w:rPr>
                <w:sz w:val="20"/>
                <w:szCs w:val="20"/>
              </w:rPr>
            </w:pPr>
            <w:r>
              <w:rPr>
                <w:rFonts w:hint="eastAsia"/>
                <w:sz w:val="20"/>
                <w:szCs w:val="20"/>
              </w:rPr>
              <w:t>最小</w:t>
            </w:r>
            <w:r>
              <w:rPr>
                <w:sz w:val="20"/>
                <w:szCs w:val="20"/>
              </w:rPr>
              <w:t>放款金额</w:t>
            </w:r>
          </w:p>
        </w:tc>
        <w:tc>
          <w:tcPr>
            <w:tcW w:w="1701" w:type="dxa"/>
            <w:shd w:val="clear" w:color="auto" w:fill="auto"/>
            <w:vAlign w:val="center"/>
          </w:tcPr>
          <w:p w14:paraId="485EEC4A" w14:textId="77777777" w:rsidR="00D321E3" w:rsidRPr="00FE1707" w:rsidRDefault="00D321E3" w:rsidP="00095965">
            <w:pPr>
              <w:rPr>
                <w:sz w:val="20"/>
                <w:szCs w:val="20"/>
              </w:rPr>
            </w:pPr>
          </w:p>
        </w:tc>
        <w:tc>
          <w:tcPr>
            <w:tcW w:w="1134" w:type="dxa"/>
            <w:shd w:val="clear" w:color="auto" w:fill="auto"/>
          </w:tcPr>
          <w:p w14:paraId="7C9BAFA4" w14:textId="5DE9F352" w:rsidR="00D321E3" w:rsidRDefault="00D321E3"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BAE21D5" w14:textId="77777777" w:rsidR="00D321E3" w:rsidRPr="00736667" w:rsidRDefault="00D321E3" w:rsidP="00095965">
            <w:pPr>
              <w:jc w:val="left"/>
              <w:rPr>
                <w:rFonts w:ascii="宋体" w:hAnsi="宋体"/>
                <w:snapToGrid w:val="0"/>
                <w:kern w:val="0"/>
              </w:rPr>
            </w:pPr>
          </w:p>
        </w:tc>
      </w:tr>
      <w:tr w:rsidR="00D321E3" w:rsidRPr="00736667" w14:paraId="3CAAC649" w14:textId="77777777" w:rsidTr="00095965">
        <w:tc>
          <w:tcPr>
            <w:tcW w:w="1559" w:type="dxa"/>
            <w:shd w:val="clear" w:color="auto" w:fill="auto"/>
            <w:vAlign w:val="center"/>
          </w:tcPr>
          <w:p w14:paraId="1F0F10BC" w14:textId="61F5F403" w:rsidR="00D321E3" w:rsidRDefault="00D321E3" w:rsidP="00095965">
            <w:pPr>
              <w:rPr>
                <w:sz w:val="20"/>
                <w:szCs w:val="20"/>
              </w:rPr>
            </w:pPr>
            <w:r>
              <w:rPr>
                <w:rFonts w:hint="eastAsia"/>
                <w:sz w:val="20"/>
                <w:szCs w:val="20"/>
              </w:rPr>
              <w:t>最高</w:t>
            </w:r>
            <w:r>
              <w:rPr>
                <w:sz w:val="20"/>
                <w:szCs w:val="20"/>
              </w:rPr>
              <w:t>利率</w:t>
            </w:r>
          </w:p>
        </w:tc>
        <w:tc>
          <w:tcPr>
            <w:tcW w:w="1701" w:type="dxa"/>
            <w:shd w:val="clear" w:color="auto" w:fill="auto"/>
            <w:vAlign w:val="center"/>
          </w:tcPr>
          <w:p w14:paraId="2001C5E1" w14:textId="77777777" w:rsidR="00D321E3" w:rsidRPr="00FE1707" w:rsidRDefault="00D321E3" w:rsidP="00095965">
            <w:pPr>
              <w:rPr>
                <w:sz w:val="20"/>
                <w:szCs w:val="20"/>
              </w:rPr>
            </w:pPr>
          </w:p>
        </w:tc>
        <w:tc>
          <w:tcPr>
            <w:tcW w:w="1134" w:type="dxa"/>
            <w:shd w:val="clear" w:color="auto" w:fill="auto"/>
          </w:tcPr>
          <w:p w14:paraId="7F110A72" w14:textId="6F15123F" w:rsidR="00D321E3" w:rsidRDefault="00D321E3"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BCAC314" w14:textId="77777777" w:rsidR="00D321E3" w:rsidRPr="00736667" w:rsidRDefault="00D321E3" w:rsidP="00095965">
            <w:pPr>
              <w:jc w:val="left"/>
              <w:rPr>
                <w:rFonts w:ascii="宋体" w:hAnsi="宋体"/>
                <w:snapToGrid w:val="0"/>
                <w:kern w:val="0"/>
              </w:rPr>
            </w:pPr>
          </w:p>
        </w:tc>
      </w:tr>
      <w:tr w:rsidR="00D321E3" w:rsidRPr="00736667" w14:paraId="7F1E5E7B" w14:textId="77777777" w:rsidTr="00095965">
        <w:tc>
          <w:tcPr>
            <w:tcW w:w="1559" w:type="dxa"/>
            <w:shd w:val="clear" w:color="auto" w:fill="auto"/>
            <w:vAlign w:val="center"/>
          </w:tcPr>
          <w:p w14:paraId="5B981024" w14:textId="0AE5DC62" w:rsidR="00D321E3" w:rsidRDefault="00D321E3" w:rsidP="00095965">
            <w:pPr>
              <w:rPr>
                <w:sz w:val="20"/>
                <w:szCs w:val="20"/>
              </w:rPr>
            </w:pPr>
            <w:r>
              <w:rPr>
                <w:rFonts w:hint="eastAsia"/>
                <w:sz w:val="20"/>
                <w:szCs w:val="20"/>
              </w:rPr>
              <w:t>最低</w:t>
            </w:r>
            <w:r>
              <w:rPr>
                <w:sz w:val="20"/>
                <w:szCs w:val="20"/>
              </w:rPr>
              <w:t>利率</w:t>
            </w:r>
          </w:p>
        </w:tc>
        <w:tc>
          <w:tcPr>
            <w:tcW w:w="1701" w:type="dxa"/>
            <w:shd w:val="clear" w:color="auto" w:fill="auto"/>
            <w:vAlign w:val="center"/>
          </w:tcPr>
          <w:p w14:paraId="73B014FC" w14:textId="77777777" w:rsidR="00D321E3" w:rsidRPr="00FE1707" w:rsidRDefault="00D321E3" w:rsidP="00095965">
            <w:pPr>
              <w:rPr>
                <w:sz w:val="20"/>
                <w:szCs w:val="20"/>
              </w:rPr>
            </w:pPr>
          </w:p>
        </w:tc>
        <w:tc>
          <w:tcPr>
            <w:tcW w:w="1134" w:type="dxa"/>
            <w:shd w:val="clear" w:color="auto" w:fill="auto"/>
          </w:tcPr>
          <w:p w14:paraId="4521F491" w14:textId="1E35EB41" w:rsidR="00D321E3" w:rsidRDefault="00D321E3" w:rsidP="0009596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2B0439B" w14:textId="77777777" w:rsidR="00D321E3" w:rsidRPr="00736667" w:rsidRDefault="00D321E3" w:rsidP="00095965">
            <w:pPr>
              <w:jc w:val="left"/>
              <w:rPr>
                <w:rFonts w:ascii="宋体" w:hAnsi="宋体"/>
                <w:snapToGrid w:val="0"/>
                <w:kern w:val="0"/>
              </w:rPr>
            </w:pPr>
          </w:p>
        </w:tc>
      </w:tr>
    </w:tbl>
    <w:p w14:paraId="05E9341C" w14:textId="77777777" w:rsidR="001236EA" w:rsidRPr="00FE1432" w:rsidRDefault="001236EA">
      <w:pPr>
        <w:pStyle w:val="6"/>
        <w:numPr>
          <w:ilvl w:val="5"/>
          <w:numId w:val="161"/>
        </w:numPr>
        <w:pPrChange w:id="390" w:author="wangq" w:date="2017-08-21T17:25:00Z">
          <w:pPr>
            <w:pStyle w:val="6"/>
            <w:numPr>
              <w:numId w:val="180"/>
            </w:numPr>
            <w:tabs>
              <w:tab w:val="clear" w:pos="1282"/>
            </w:tabs>
            <w:ind w:left="3780" w:hanging="420"/>
          </w:pPr>
        </w:pPrChange>
      </w:pPr>
      <w:r>
        <w:rPr>
          <w:rFonts w:hint="eastAsia"/>
        </w:rPr>
        <w:t>数据</w:t>
      </w:r>
      <w:r>
        <w:t>库表</w:t>
      </w:r>
    </w:p>
    <w:p w14:paraId="5B62267B" w14:textId="77777777" w:rsidR="001236EA" w:rsidRDefault="001236EA" w:rsidP="003E6020">
      <w:pPr>
        <w:rPr>
          <w:kern w:val="0"/>
        </w:rPr>
      </w:pPr>
    </w:p>
    <w:p w14:paraId="162D6A61" w14:textId="77777777" w:rsidR="00C93415" w:rsidRPr="0082647F" w:rsidRDefault="00C93415" w:rsidP="00C93415">
      <w:pPr>
        <w:pStyle w:val="5"/>
      </w:pPr>
      <w:r>
        <w:rPr>
          <w:rFonts w:hint="eastAsia"/>
        </w:rPr>
        <w:t>分页查询产品审核</w:t>
      </w:r>
    </w:p>
    <w:p w14:paraId="6756CE86" w14:textId="77777777" w:rsidR="00C93415" w:rsidRDefault="00C93415" w:rsidP="00C93415">
      <w:pPr>
        <w:pStyle w:val="6"/>
      </w:pPr>
      <w:r>
        <w:rPr>
          <w:rFonts w:hint="eastAsia"/>
        </w:rPr>
        <w:t>功能</w:t>
      </w:r>
      <w:r>
        <w:t>描述</w:t>
      </w:r>
    </w:p>
    <w:p w14:paraId="083DC8DE"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提供给管理人查询</w:t>
      </w:r>
      <w:r>
        <w:rPr>
          <w:rFonts w:ascii="宋体" w:hAnsi="宋体" w:hint="eastAsia"/>
          <w:kern w:val="0"/>
          <w:sz w:val="24"/>
          <w:szCs w:val="21"/>
        </w:rPr>
        <w:t>可</w:t>
      </w:r>
      <w:r>
        <w:rPr>
          <w:rFonts w:ascii="宋体" w:hAnsi="宋体"/>
          <w:kern w:val="0"/>
          <w:sz w:val="24"/>
          <w:szCs w:val="21"/>
        </w:rPr>
        <w:t>审核的产品功能</w:t>
      </w:r>
      <w:r>
        <w:rPr>
          <w:rFonts w:ascii="宋体" w:hAnsi="宋体" w:hint="eastAsia"/>
          <w:kern w:val="0"/>
          <w:sz w:val="24"/>
          <w:szCs w:val="21"/>
        </w:rPr>
        <w:t>。</w:t>
      </w:r>
    </w:p>
    <w:p w14:paraId="454FAC7D" w14:textId="77777777" w:rsidR="00C93415" w:rsidRDefault="00C93415" w:rsidP="00C93415">
      <w:pPr>
        <w:pStyle w:val="6"/>
      </w:pPr>
      <w:r w:rsidRPr="00676A58">
        <w:rPr>
          <w:rFonts w:hint="eastAsia"/>
        </w:rPr>
        <w:t>处理流程</w:t>
      </w:r>
    </w:p>
    <w:p w14:paraId="1C9907F6" w14:textId="77777777" w:rsidR="00C93415" w:rsidRPr="006B649A" w:rsidRDefault="00C93415">
      <w:pPr>
        <w:pStyle w:val="afb"/>
        <w:numPr>
          <w:ilvl w:val="0"/>
          <w:numId w:val="213"/>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91" w:author="wangq" w:date="2017-08-21T17:25:00Z">
          <w:pPr>
            <w:pStyle w:val="afb"/>
            <w:numPr>
              <w:numId w:val="245"/>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ab/>
      </w:r>
      <w:r>
        <w:rPr>
          <w:rFonts w:ascii="宋体" w:hAnsi="宋体" w:hint="eastAsia"/>
          <w:kern w:val="0"/>
          <w:sz w:val="24"/>
          <w:szCs w:val="21"/>
        </w:rPr>
        <w:t>输入分页查询条件</w:t>
      </w:r>
    </w:p>
    <w:p w14:paraId="35D325F6" w14:textId="77777777" w:rsidR="00C93415" w:rsidRPr="006B649A" w:rsidRDefault="00C93415">
      <w:pPr>
        <w:pStyle w:val="afb"/>
        <w:numPr>
          <w:ilvl w:val="0"/>
          <w:numId w:val="21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92" w:author="wangq" w:date="2017-08-21T17:25:00Z">
          <w:pPr>
            <w:pStyle w:val="afb"/>
            <w:numPr>
              <w:numId w:val="24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从临时表中查询出状态为待审核的数据</w:t>
      </w:r>
    </w:p>
    <w:p w14:paraId="00640DB0" w14:textId="77777777" w:rsidR="00C93415" w:rsidRPr="00C3467F" w:rsidRDefault="00C93415" w:rsidP="00C93415">
      <w:pPr>
        <w:rPr>
          <w:rFonts w:ascii="宋体" w:hAnsi="宋体"/>
          <w:kern w:val="0"/>
          <w:szCs w:val="21"/>
        </w:rPr>
      </w:pPr>
      <w:r>
        <w:rPr>
          <w:rFonts w:hint="eastAsia"/>
          <w:b/>
          <w:sz w:val="24"/>
          <w:szCs w:val="24"/>
        </w:rPr>
        <w:t xml:space="preserve">       </w:t>
      </w:r>
    </w:p>
    <w:p w14:paraId="196DB8B6"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7717FC18" w14:textId="77777777" w:rsidTr="004E1359">
        <w:tc>
          <w:tcPr>
            <w:tcW w:w="1559" w:type="dxa"/>
            <w:shd w:val="clear" w:color="auto" w:fill="E0E0E0"/>
          </w:tcPr>
          <w:p w14:paraId="2153D232"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7B3933A"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F23D391"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C781DB2"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6D014E8" w14:textId="77777777" w:rsidTr="004E1359">
        <w:tc>
          <w:tcPr>
            <w:tcW w:w="1559" w:type="dxa"/>
            <w:shd w:val="clear" w:color="auto" w:fill="auto"/>
          </w:tcPr>
          <w:p w14:paraId="6E2F1B07" w14:textId="77777777" w:rsidR="00C93415" w:rsidRDefault="00C93415" w:rsidP="004E1359">
            <w:pPr>
              <w:jc w:val="left"/>
              <w:rPr>
                <w:rFonts w:ascii="宋体" w:hAnsi="宋体"/>
                <w:snapToGrid w:val="0"/>
                <w:kern w:val="0"/>
              </w:rPr>
            </w:pPr>
            <w:r>
              <w:rPr>
                <w:rFonts w:ascii="宋体" w:hAnsi="宋体" w:hint="eastAsia"/>
                <w:snapToGrid w:val="0"/>
                <w:kern w:val="0"/>
              </w:rPr>
              <w:t>产品名称</w:t>
            </w:r>
          </w:p>
        </w:tc>
        <w:tc>
          <w:tcPr>
            <w:tcW w:w="1701" w:type="dxa"/>
            <w:shd w:val="clear" w:color="auto" w:fill="auto"/>
          </w:tcPr>
          <w:p w14:paraId="202CD48E" w14:textId="77777777" w:rsidR="00C93415" w:rsidRDefault="00C93415" w:rsidP="004E1359">
            <w:pPr>
              <w:jc w:val="left"/>
              <w:rPr>
                <w:rFonts w:ascii="宋体" w:hAnsi="宋体"/>
                <w:snapToGrid w:val="0"/>
                <w:kern w:val="0"/>
              </w:rPr>
            </w:pPr>
            <w:r>
              <w:rPr>
                <w:rFonts w:ascii="宋体" w:hAnsi="宋体"/>
                <w:snapToGrid w:val="0"/>
                <w:kern w:val="0"/>
              </w:rPr>
              <w:t>PROD_NAME</w:t>
            </w:r>
          </w:p>
        </w:tc>
        <w:tc>
          <w:tcPr>
            <w:tcW w:w="1134" w:type="dxa"/>
            <w:shd w:val="clear" w:color="auto" w:fill="auto"/>
          </w:tcPr>
          <w:p w14:paraId="72E30C8C"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0B654336" w14:textId="77777777" w:rsidR="00C93415" w:rsidRPr="00736667" w:rsidRDefault="00C93415" w:rsidP="004E1359">
            <w:pPr>
              <w:jc w:val="left"/>
              <w:rPr>
                <w:rFonts w:ascii="宋体" w:hAnsi="宋体"/>
                <w:snapToGrid w:val="0"/>
                <w:kern w:val="0"/>
              </w:rPr>
            </w:pPr>
          </w:p>
        </w:tc>
      </w:tr>
      <w:tr w:rsidR="00C93415" w:rsidRPr="00736667" w14:paraId="431725B1" w14:textId="77777777" w:rsidTr="004E1359">
        <w:tc>
          <w:tcPr>
            <w:tcW w:w="1559" w:type="dxa"/>
            <w:shd w:val="clear" w:color="auto" w:fill="auto"/>
          </w:tcPr>
          <w:p w14:paraId="37BEDB27" w14:textId="77777777" w:rsidR="00C93415" w:rsidRDefault="00C93415" w:rsidP="004E1359">
            <w:pPr>
              <w:jc w:val="left"/>
              <w:rPr>
                <w:rFonts w:ascii="宋体" w:hAnsi="宋体"/>
                <w:snapToGrid w:val="0"/>
                <w:kern w:val="0"/>
              </w:rPr>
            </w:pPr>
            <w:r>
              <w:rPr>
                <w:rFonts w:ascii="宋体" w:hAnsi="宋体" w:hint="eastAsia"/>
                <w:snapToGrid w:val="0"/>
                <w:kern w:val="0"/>
              </w:rPr>
              <w:lastRenderedPageBreak/>
              <w:t>资金方名称</w:t>
            </w:r>
          </w:p>
        </w:tc>
        <w:tc>
          <w:tcPr>
            <w:tcW w:w="1701" w:type="dxa"/>
            <w:shd w:val="clear" w:color="auto" w:fill="auto"/>
          </w:tcPr>
          <w:p w14:paraId="2FEA3CF6" w14:textId="77777777" w:rsidR="00C93415" w:rsidRDefault="00C93415" w:rsidP="004E1359">
            <w:pPr>
              <w:jc w:val="left"/>
              <w:rPr>
                <w:rFonts w:ascii="宋体" w:hAnsi="宋体"/>
                <w:snapToGrid w:val="0"/>
                <w:kern w:val="0"/>
              </w:rPr>
            </w:pPr>
            <w:r>
              <w:rPr>
                <w:rFonts w:ascii="宋体" w:hAnsi="宋体" w:hint="eastAsia"/>
                <w:snapToGrid w:val="0"/>
                <w:kern w:val="0"/>
              </w:rPr>
              <w:t>COMPANY_USER</w:t>
            </w:r>
          </w:p>
        </w:tc>
        <w:tc>
          <w:tcPr>
            <w:tcW w:w="1134" w:type="dxa"/>
            <w:shd w:val="clear" w:color="auto" w:fill="auto"/>
          </w:tcPr>
          <w:p w14:paraId="48318262"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2E63BB5A" w14:textId="77777777" w:rsidR="00C93415" w:rsidRPr="00736667" w:rsidRDefault="00C93415" w:rsidP="004E1359">
            <w:pPr>
              <w:jc w:val="left"/>
              <w:rPr>
                <w:rFonts w:ascii="宋体" w:hAnsi="宋体"/>
                <w:snapToGrid w:val="0"/>
                <w:kern w:val="0"/>
              </w:rPr>
            </w:pPr>
          </w:p>
        </w:tc>
      </w:tr>
      <w:tr w:rsidR="00C93415" w:rsidRPr="00736667" w14:paraId="6B50DD99" w14:textId="77777777" w:rsidTr="004E1359">
        <w:tc>
          <w:tcPr>
            <w:tcW w:w="1559" w:type="dxa"/>
            <w:shd w:val="clear" w:color="auto" w:fill="auto"/>
          </w:tcPr>
          <w:p w14:paraId="6A0DC167"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2CC17EE9"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162E791A"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FE8A6BA" w14:textId="77777777" w:rsidR="00C93415" w:rsidRPr="00736667" w:rsidRDefault="00C93415" w:rsidP="004E1359">
            <w:pPr>
              <w:jc w:val="left"/>
              <w:rPr>
                <w:rFonts w:ascii="宋体" w:hAnsi="宋体"/>
                <w:snapToGrid w:val="0"/>
                <w:kern w:val="0"/>
              </w:rPr>
            </w:pPr>
          </w:p>
        </w:tc>
      </w:tr>
      <w:tr w:rsidR="00C93415" w:rsidRPr="00736667" w14:paraId="1C49176C" w14:textId="77777777" w:rsidTr="004E1359">
        <w:tc>
          <w:tcPr>
            <w:tcW w:w="1559" w:type="dxa"/>
            <w:shd w:val="clear" w:color="auto" w:fill="auto"/>
          </w:tcPr>
          <w:p w14:paraId="185220FC" w14:textId="77777777" w:rsidR="00C93415" w:rsidRDefault="00C93415" w:rsidP="004E1359">
            <w:pPr>
              <w:jc w:val="left"/>
              <w:rPr>
                <w:rFonts w:ascii="宋体" w:hAnsi="宋体"/>
                <w:snapToGrid w:val="0"/>
                <w:kern w:val="0"/>
              </w:rPr>
            </w:pPr>
            <w:r>
              <w:rPr>
                <w:rFonts w:ascii="宋体" w:hAnsi="宋体" w:hint="eastAsia"/>
                <w:snapToGrid w:val="0"/>
                <w:kern w:val="0"/>
              </w:rPr>
              <w:t>开始记录</w:t>
            </w:r>
          </w:p>
        </w:tc>
        <w:tc>
          <w:tcPr>
            <w:tcW w:w="1701" w:type="dxa"/>
            <w:shd w:val="clear" w:color="auto" w:fill="auto"/>
          </w:tcPr>
          <w:p w14:paraId="21C81454" w14:textId="77777777" w:rsidR="00C93415" w:rsidRDefault="00C93415" w:rsidP="004E1359">
            <w:pPr>
              <w:jc w:val="left"/>
              <w:rPr>
                <w:rFonts w:ascii="宋体" w:hAnsi="宋体"/>
                <w:snapToGrid w:val="0"/>
                <w:kern w:val="0"/>
              </w:rPr>
            </w:pPr>
            <w:r>
              <w:rPr>
                <w:rFonts w:ascii="宋体" w:hAnsi="宋体" w:hint="eastAsia"/>
                <w:snapToGrid w:val="0"/>
                <w:kern w:val="0"/>
              </w:rPr>
              <w:t>start</w:t>
            </w:r>
          </w:p>
        </w:tc>
        <w:tc>
          <w:tcPr>
            <w:tcW w:w="1134" w:type="dxa"/>
            <w:shd w:val="clear" w:color="auto" w:fill="auto"/>
          </w:tcPr>
          <w:p w14:paraId="13C0978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E812A85" w14:textId="77777777" w:rsidR="00C93415" w:rsidRPr="00736667" w:rsidRDefault="00C93415" w:rsidP="004E1359">
            <w:pPr>
              <w:jc w:val="left"/>
              <w:rPr>
                <w:rFonts w:ascii="宋体" w:hAnsi="宋体"/>
                <w:snapToGrid w:val="0"/>
                <w:kern w:val="0"/>
              </w:rPr>
            </w:pPr>
          </w:p>
        </w:tc>
      </w:tr>
      <w:tr w:rsidR="00C93415" w:rsidRPr="00736667" w14:paraId="4E53FE7A" w14:textId="77777777" w:rsidTr="004E1359">
        <w:tc>
          <w:tcPr>
            <w:tcW w:w="1559" w:type="dxa"/>
            <w:shd w:val="clear" w:color="auto" w:fill="auto"/>
          </w:tcPr>
          <w:p w14:paraId="3B143B50" w14:textId="77777777" w:rsidR="00C93415" w:rsidRDefault="00C93415" w:rsidP="004E1359">
            <w:pPr>
              <w:jc w:val="left"/>
              <w:rPr>
                <w:rFonts w:ascii="宋体" w:hAnsi="宋体"/>
                <w:snapToGrid w:val="0"/>
                <w:kern w:val="0"/>
              </w:rPr>
            </w:pPr>
            <w:r>
              <w:rPr>
                <w:rFonts w:ascii="宋体" w:hAnsi="宋体" w:hint="eastAsia"/>
                <w:snapToGrid w:val="0"/>
                <w:kern w:val="0"/>
              </w:rPr>
              <w:t>分页条数</w:t>
            </w:r>
          </w:p>
        </w:tc>
        <w:tc>
          <w:tcPr>
            <w:tcW w:w="1701" w:type="dxa"/>
            <w:shd w:val="clear" w:color="auto" w:fill="auto"/>
          </w:tcPr>
          <w:p w14:paraId="123444EE" w14:textId="511EEC8A" w:rsidR="00C93415" w:rsidRDefault="00595F44" w:rsidP="004E1359">
            <w:pPr>
              <w:jc w:val="left"/>
              <w:rPr>
                <w:rFonts w:ascii="宋体" w:hAnsi="宋体"/>
                <w:snapToGrid w:val="0"/>
                <w:kern w:val="0"/>
              </w:rPr>
            </w:pPr>
            <w:r>
              <w:rPr>
                <w:rFonts w:ascii="宋体" w:hAnsi="宋体" w:hint="eastAsia"/>
                <w:snapToGrid w:val="0"/>
                <w:kern w:val="0"/>
              </w:rPr>
              <w:t>rows</w:t>
            </w:r>
          </w:p>
        </w:tc>
        <w:tc>
          <w:tcPr>
            <w:tcW w:w="1134" w:type="dxa"/>
            <w:shd w:val="clear" w:color="auto" w:fill="auto"/>
          </w:tcPr>
          <w:p w14:paraId="7A452245"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94099AB" w14:textId="77777777" w:rsidR="00C93415" w:rsidRPr="00736667" w:rsidRDefault="00C93415" w:rsidP="004E1359">
            <w:pPr>
              <w:jc w:val="left"/>
              <w:rPr>
                <w:rFonts w:ascii="宋体" w:hAnsi="宋体"/>
                <w:snapToGrid w:val="0"/>
                <w:kern w:val="0"/>
              </w:rPr>
            </w:pPr>
          </w:p>
        </w:tc>
      </w:tr>
    </w:tbl>
    <w:p w14:paraId="0756617F"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7E6EA14" w14:textId="77777777" w:rsidR="00C93415" w:rsidRPr="00C56A4E" w:rsidRDefault="00C93415" w:rsidP="00C93415"/>
    <w:p w14:paraId="10AEC9CD" w14:textId="77777777" w:rsidR="00C93415" w:rsidRPr="00A52328" w:rsidRDefault="00C93415" w:rsidP="00C93415">
      <w:pPr>
        <w:pStyle w:val="6"/>
      </w:pPr>
      <w:r w:rsidRPr="00A52328">
        <w:rPr>
          <w:rFonts w:hint="eastAsia"/>
        </w:rPr>
        <w:t>输出</w:t>
      </w:r>
    </w:p>
    <w:p w14:paraId="1C806A5B"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839FA34" w14:textId="77777777" w:rsidTr="004E1359">
        <w:tc>
          <w:tcPr>
            <w:tcW w:w="1559" w:type="dxa"/>
            <w:shd w:val="clear" w:color="auto" w:fill="E0E0E0"/>
          </w:tcPr>
          <w:p w14:paraId="057CF755"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6293C4A"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6FAB681"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B38419D"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429AEF7" w14:textId="77777777" w:rsidTr="004E1359">
        <w:tc>
          <w:tcPr>
            <w:tcW w:w="1559" w:type="dxa"/>
            <w:shd w:val="clear" w:color="auto" w:fill="auto"/>
          </w:tcPr>
          <w:p w14:paraId="53407262"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6A70FD1B"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BAAD70B"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408797E" w14:textId="77777777" w:rsidR="00C93415" w:rsidRPr="00736667" w:rsidRDefault="00C93415" w:rsidP="004E1359">
            <w:pPr>
              <w:jc w:val="left"/>
              <w:rPr>
                <w:rFonts w:ascii="宋体" w:hAnsi="宋体"/>
                <w:snapToGrid w:val="0"/>
                <w:kern w:val="0"/>
              </w:rPr>
            </w:pPr>
          </w:p>
        </w:tc>
      </w:tr>
      <w:tr w:rsidR="00C93415" w:rsidRPr="00736667" w14:paraId="4499C227" w14:textId="77777777" w:rsidTr="004E1359">
        <w:tc>
          <w:tcPr>
            <w:tcW w:w="1559" w:type="dxa"/>
            <w:shd w:val="clear" w:color="auto" w:fill="auto"/>
          </w:tcPr>
          <w:p w14:paraId="0E2A0B8E"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E0A078C"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61D07234"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4BA27E9" w14:textId="77777777" w:rsidR="00C93415" w:rsidRPr="00736667" w:rsidRDefault="00C93415" w:rsidP="004E1359">
            <w:pPr>
              <w:jc w:val="left"/>
              <w:rPr>
                <w:rFonts w:ascii="宋体" w:hAnsi="宋体"/>
                <w:snapToGrid w:val="0"/>
                <w:kern w:val="0"/>
              </w:rPr>
            </w:pPr>
          </w:p>
        </w:tc>
      </w:tr>
    </w:tbl>
    <w:p w14:paraId="59BA27F6" w14:textId="77777777" w:rsidR="00C93415" w:rsidRPr="00F27462" w:rsidRDefault="00C93415" w:rsidP="00C93415">
      <w:pPr>
        <w:ind w:firstLineChars="300" w:firstLine="630"/>
      </w:pPr>
      <w:r>
        <w:rPr>
          <w:rFonts w:hint="eastAsia"/>
        </w:rPr>
        <w:t>如果有错误建议直接返回协议体或者抛出异常</w:t>
      </w:r>
    </w:p>
    <w:p w14:paraId="559BE162"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16C6C1A" w14:textId="77777777" w:rsidTr="004E1359">
        <w:tc>
          <w:tcPr>
            <w:tcW w:w="1559" w:type="dxa"/>
            <w:shd w:val="clear" w:color="auto" w:fill="E0E0E0"/>
          </w:tcPr>
          <w:p w14:paraId="58223E59"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34BEBCB1"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4599C68"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CD20DE8"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48E8E81" w14:textId="77777777" w:rsidTr="004E1359">
        <w:tc>
          <w:tcPr>
            <w:tcW w:w="1559" w:type="dxa"/>
            <w:shd w:val="clear" w:color="auto" w:fill="auto"/>
            <w:vAlign w:val="center"/>
          </w:tcPr>
          <w:p w14:paraId="277BEDB9" w14:textId="77777777" w:rsidR="00C93415" w:rsidRDefault="00C93415" w:rsidP="004E1359">
            <w:pPr>
              <w:widowControl/>
              <w:jc w:val="left"/>
              <w:rPr>
                <w:rFonts w:ascii="宋体" w:hAnsi="宋体"/>
                <w:sz w:val="20"/>
                <w:szCs w:val="20"/>
              </w:rPr>
            </w:pPr>
            <w:r w:rsidRPr="009A3B2E">
              <w:rPr>
                <w:rFonts w:hint="eastAsia"/>
                <w:sz w:val="20"/>
                <w:szCs w:val="20"/>
              </w:rPr>
              <w:t>产品唯一标识</w:t>
            </w:r>
          </w:p>
        </w:tc>
        <w:tc>
          <w:tcPr>
            <w:tcW w:w="1701" w:type="dxa"/>
            <w:shd w:val="clear" w:color="auto" w:fill="auto"/>
            <w:vAlign w:val="center"/>
          </w:tcPr>
          <w:p w14:paraId="585BA899" w14:textId="77777777" w:rsidR="00C93415" w:rsidRDefault="00C93415" w:rsidP="004E1359">
            <w:pPr>
              <w:widowControl/>
              <w:jc w:val="left"/>
              <w:rPr>
                <w:rFonts w:ascii="宋体" w:hAnsi="宋体"/>
                <w:color w:val="000000"/>
                <w:sz w:val="22"/>
              </w:rPr>
            </w:pPr>
            <w:r w:rsidRPr="003832B0">
              <w:rPr>
                <w:rFonts w:ascii="宋体" w:hAnsi="宋体"/>
                <w:color w:val="000000"/>
                <w:sz w:val="22"/>
              </w:rPr>
              <w:t>PROD_ID</w:t>
            </w:r>
          </w:p>
        </w:tc>
        <w:tc>
          <w:tcPr>
            <w:tcW w:w="1134" w:type="dxa"/>
            <w:shd w:val="clear" w:color="auto" w:fill="auto"/>
          </w:tcPr>
          <w:p w14:paraId="4F5FDFFB"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2C207754" w14:textId="77777777" w:rsidR="00C93415" w:rsidRPr="00736667" w:rsidRDefault="00C93415" w:rsidP="004E1359">
            <w:pPr>
              <w:jc w:val="left"/>
              <w:rPr>
                <w:rFonts w:ascii="宋体" w:hAnsi="宋体"/>
                <w:snapToGrid w:val="0"/>
                <w:kern w:val="0"/>
              </w:rPr>
            </w:pPr>
          </w:p>
        </w:tc>
      </w:tr>
      <w:tr w:rsidR="00C93415" w:rsidRPr="00736667" w14:paraId="3FA31D79" w14:textId="77777777" w:rsidTr="004E1359">
        <w:tc>
          <w:tcPr>
            <w:tcW w:w="1559" w:type="dxa"/>
            <w:shd w:val="clear" w:color="auto" w:fill="auto"/>
            <w:vAlign w:val="center"/>
          </w:tcPr>
          <w:p w14:paraId="1BFDE586" w14:textId="77777777" w:rsidR="00C93415" w:rsidRPr="00362F6A" w:rsidRDefault="00C93415" w:rsidP="004E1359">
            <w:pPr>
              <w:widowControl/>
              <w:jc w:val="left"/>
              <w:rPr>
                <w:rFonts w:ascii="宋体" w:hAnsi="宋体"/>
                <w:sz w:val="20"/>
                <w:szCs w:val="20"/>
              </w:rPr>
            </w:pPr>
            <w:r w:rsidRPr="00D60DD3">
              <w:rPr>
                <w:rFonts w:ascii="宋体" w:hAnsi="宋体" w:hint="eastAsia"/>
                <w:sz w:val="20"/>
                <w:szCs w:val="20"/>
              </w:rPr>
              <w:t>资金方</w:t>
            </w:r>
          </w:p>
        </w:tc>
        <w:tc>
          <w:tcPr>
            <w:tcW w:w="1701" w:type="dxa"/>
            <w:shd w:val="clear" w:color="auto" w:fill="auto"/>
            <w:vAlign w:val="center"/>
          </w:tcPr>
          <w:p w14:paraId="765B067D" w14:textId="77777777" w:rsidR="00C93415" w:rsidRDefault="00C93415" w:rsidP="004E1359">
            <w:pPr>
              <w:widowControl/>
              <w:jc w:val="left"/>
              <w:rPr>
                <w:color w:val="000000"/>
                <w:sz w:val="22"/>
              </w:rPr>
            </w:pPr>
            <w:r>
              <w:rPr>
                <w:color w:val="000000"/>
                <w:sz w:val="22"/>
              </w:rPr>
              <w:t>COMPANY_USER</w:t>
            </w:r>
          </w:p>
        </w:tc>
        <w:tc>
          <w:tcPr>
            <w:tcW w:w="1134" w:type="dxa"/>
            <w:shd w:val="clear" w:color="auto" w:fill="auto"/>
          </w:tcPr>
          <w:p w14:paraId="1D14EE2F"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0255D1" w14:textId="77777777" w:rsidR="00C93415" w:rsidRPr="00736667" w:rsidRDefault="00C93415" w:rsidP="004E1359">
            <w:pPr>
              <w:jc w:val="left"/>
              <w:rPr>
                <w:rFonts w:ascii="宋体" w:hAnsi="宋体"/>
                <w:snapToGrid w:val="0"/>
                <w:kern w:val="0"/>
              </w:rPr>
            </w:pPr>
          </w:p>
        </w:tc>
      </w:tr>
      <w:tr w:rsidR="00C93415" w:rsidRPr="00736667" w14:paraId="06FAFE99" w14:textId="77777777" w:rsidTr="004E1359">
        <w:tc>
          <w:tcPr>
            <w:tcW w:w="1559" w:type="dxa"/>
            <w:shd w:val="clear" w:color="auto" w:fill="auto"/>
            <w:vAlign w:val="center"/>
          </w:tcPr>
          <w:p w14:paraId="6FAE9008" w14:textId="77777777" w:rsidR="00C93415" w:rsidRDefault="00C93415" w:rsidP="004E1359">
            <w:pPr>
              <w:widowControl/>
              <w:jc w:val="left"/>
              <w:rPr>
                <w:rFonts w:ascii="宋体" w:hAnsi="宋体"/>
                <w:sz w:val="20"/>
                <w:szCs w:val="20"/>
              </w:rPr>
            </w:pPr>
            <w:r>
              <w:rPr>
                <w:rFonts w:ascii="宋体" w:hAnsi="宋体" w:hint="eastAsia"/>
                <w:sz w:val="20"/>
                <w:szCs w:val="20"/>
              </w:rPr>
              <w:t>产品类型名称</w:t>
            </w:r>
          </w:p>
        </w:tc>
        <w:tc>
          <w:tcPr>
            <w:tcW w:w="1701" w:type="dxa"/>
            <w:shd w:val="clear" w:color="auto" w:fill="auto"/>
            <w:vAlign w:val="center"/>
          </w:tcPr>
          <w:p w14:paraId="16D88463" w14:textId="77777777" w:rsidR="00C93415" w:rsidRDefault="00C93415" w:rsidP="004E1359">
            <w:pPr>
              <w:widowControl/>
              <w:jc w:val="left"/>
              <w:rPr>
                <w:color w:val="000000"/>
                <w:sz w:val="22"/>
              </w:rPr>
            </w:pPr>
            <w:r w:rsidRPr="00522F81">
              <w:rPr>
                <w:color w:val="000000"/>
                <w:sz w:val="22"/>
              </w:rPr>
              <w:t>PROD_TYPE</w:t>
            </w:r>
            <w:r>
              <w:rPr>
                <w:color w:val="000000"/>
                <w:sz w:val="22"/>
              </w:rPr>
              <w:t>NAME</w:t>
            </w:r>
          </w:p>
        </w:tc>
        <w:tc>
          <w:tcPr>
            <w:tcW w:w="1134" w:type="dxa"/>
            <w:shd w:val="clear" w:color="auto" w:fill="auto"/>
          </w:tcPr>
          <w:p w14:paraId="0B5B78A6"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F303200" w14:textId="77777777" w:rsidR="00C93415" w:rsidRPr="00736667" w:rsidRDefault="00C93415" w:rsidP="004E1359">
            <w:pPr>
              <w:jc w:val="left"/>
              <w:rPr>
                <w:rFonts w:ascii="宋体" w:hAnsi="宋体"/>
                <w:snapToGrid w:val="0"/>
                <w:kern w:val="0"/>
              </w:rPr>
            </w:pPr>
          </w:p>
        </w:tc>
      </w:tr>
      <w:tr w:rsidR="00C93415" w:rsidRPr="00736667" w14:paraId="11BC1BAD" w14:textId="77777777" w:rsidTr="004E1359">
        <w:tc>
          <w:tcPr>
            <w:tcW w:w="1559" w:type="dxa"/>
            <w:shd w:val="clear" w:color="auto" w:fill="auto"/>
            <w:vAlign w:val="center"/>
          </w:tcPr>
          <w:p w14:paraId="6605E9D4" w14:textId="77777777" w:rsidR="00C93415" w:rsidRDefault="00C93415" w:rsidP="004E1359">
            <w:pPr>
              <w:rPr>
                <w:sz w:val="20"/>
                <w:szCs w:val="20"/>
              </w:rPr>
            </w:pPr>
            <w:r w:rsidRPr="004C1C07">
              <w:rPr>
                <w:rFonts w:hint="eastAsia"/>
                <w:sz w:val="20"/>
                <w:szCs w:val="20"/>
              </w:rPr>
              <w:t>返佣比例</w:t>
            </w:r>
          </w:p>
        </w:tc>
        <w:tc>
          <w:tcPr>
            <w:tcW w:w="1701" w:type="dxa"/>
            <w:shd w:val="clear" w:color="auto" w:fill="auto"/>
            <w:vAlign w:val="center"/>
          </w:tcPr>
          <w:p w14:paraId="0BE85757" w14:textId="77777777" w:rsidR="00C93415" w:rsidRDefault="00C93415" w:rsidP="004E1359">
            <w:pPr>
              <w:rPr>
                <w:sz w:val="20"/>
                <w:szCs w:val="20"/>
              </w:rPr>
            </w:pPr>
            <w:r w:rsidRPr="004C1C07">
              <w:rPr>
                <w:sz w:val="20"/>
                <w:szCs w:val="20"/>
              </w:rPr>
              <w:t>COMMISSION_RATIO</w:t>
            </w:r>
          </w:p>
        </w:tc>
        <w:tc>
          <w:tcPr>
            <w:tcW w:w="1134" w:type="dxa"/>
            <w:shd w:val="clear" w:color="auto" w:fill="auto"/>
          </w:tcPr>
          <w:p w14:paraId="6B6B589A"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10330E66" w14:textId="77777777" w:rsidR="00C93415" w:rsidRPr="00736667" w:rsidRDefault="00C93415" w:rsidP="004E1359">
            <w:pPr>
              <w:jc w:val="left"/>
              <w:rPr>
                <w:rFonts w:ascii="宋体" w:hAnsi="宋体"/>
                <w:snapToGrid w:val="0"/>
                <w:kern w:val="0"/>
              </w:rPr>
            </w:pPr>
          </w:p>
        </w:tc>
      </w:tr>
      <w:tr w:rsidR="00C93415" w:rsidRPr="00736667" w14:paraId="75874962" w14:textId="77777777" w:rsidTr="004E1359">
        <w:tc>
          <w:tcPr>
            <w:tcW w:w="1559" w:type="dxa"/>
            <w:shd w:val="clear" w:color="auto" w:fill="auto"/>
            <w:vAlign w:val="center"/>
          </w:tcPr>
          <w:p w14:paraId="787E6D4C" w14:textId="77777777" w:rsidR="00C93415" w:rsidRPr="004C1C07" w:rsidRDefault="00C93415" w:rsidP="004E1359">
            <w:pPr>
              <w:rPr>
                <w:sz w:val="20"/>
                <w:szCs w:val="20"/>
              </w:rPr>
            </w:pPr>
            <w:r>
              <w:rPr>
                <w:rFonts w:hint="eastAsia"/>
                <w:sz w:val="20"/>
                <w:szCs w:val="20"/>
              </w:rPr>
              <w:t>最大期限</w:t>
            </w:r>
          </w:p>
        </w:tc>
        <w:tc>
          <w:tcPr>
            <w:tcW w:w="1701" w:type="dxa"/>
            <w:shd w:val="clear" w:color="auto" w:fill="auto"/>
            <w:vAlign w:val="center"/>
          </w:tcPr>
          <w:p w14:paraId="2533F851" w14:textId="77777777" w:rsidR="00C93415" w:rsidRPr="004C1C07" w:rsidRDefault="00C93415" w:rsidP="004E1359">
            <w:pPr>
              <w:rPr>
                <w:sz w:val="20"/>
                <w:szCs w:val="20"/>
              </w:rPr>
            </w:pPr>
            <w:r w:rsidRPr="00C5122C">
              <w:rPr>
                <w:sz w:val="20"/>
                <w:szCs w:val="20"/>
              </w:rPr>
              <w:t>MAX_TERM</w:t>
            </w:r>
          </w:p>
        </w:tc>
        <w:tc>
          <w:tcPr>
            <w:tcW w:w="1134" w:type="dxa"/>
            <w:shd w:val="clear" w:color="auto" w:fill="auto"/>
          </w:tcPr>
          <w:p w14:paraId="55CA1111"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3FDAA9E" w14:textId="77777777" w:rsidR="00C93415" w:rsidRPr="00736667" w:rsidRDefault="00C93415" w:rsidP="004E1359">
            <w:pPr>
              <w:jc w:val="left"/>
              <w:rPr>
                <w:rFonts w:ascii="宋体" w:hAnsi="宋体"/>
                <w:snapToGrid w:val="0"/>
                <w:kern w:val="0"/>
              </w:rPr>
            </w:pPr>
          </w:p>
        </w:tc>
      </w:tr>
      <w:tr w:rsidR="00C93415" w:rsidRPr="00736667" w14:paraId="5AA6144A" w14:textId="77777777" w:rsidTr="004E1359">
        <w:tc>
          <w:tcPr>
            <w:tcW w:w="1559" w:type="dxa"/>
            <w:shd w:val="clear" w:color="auto" w:fill="auto"/>
            <w:vAlign w:val="center"/>
          </w:tcPr>
          <w:p w14:paraId="62173A92" w14:textId="77777777" w:rsidR="00C93415" w:rsidRDefault="00C93415" w:rsidP="004E1359">
            <w:pPr>
              <w:rPr>
                <w:sz w:val="20"/>
                <w:szCs w:val="20"/>
              </w:rPr>
            </w:pPr>
            <w:r>
              <w:rPr>
                <w:rFonts w:hint="eastAsia"/>
                <w:sz w:val="20"/>
                <w:szCs w:val="20"/>
              </w:rPr>
              <w:t>最小期限</w:t>
            </w:r>
          </w:p>
        </w:tc>
        <w:tc>
          <w:tcPr>
            <w:tcW w:w="1701" w:type="dxa"/>
            <w:shd w:val="clear" w:color="auto" w:fill="auto"/>
            <w:vAlign w:val="center"/>
          </w:tcPr>
          <w:p w14:paraId="302EEA8D" w14:textId="77777777" w:rsidR="00C93415" w:rsidRPr="00C5122C" w:rsidRDefault="00C93415" w:rsidP="004E1359">
            <w:pPr>
              <w:rPr>
                <w:sz w:val="20"/>
                <w:szCs w:val="20"/>
              </w:rPr>
            </w:pPr>
            <w:r w:rsidRPr="00FE1707">
              <w:rPr>
                <w:sz w:val="20"/>
                <w:szCs w:val="20"/>
              </w:rPr>
              <w:t>MIN_TERM</w:t>
            </w:r>
          </w:p>
        </w:tc>
        <w:tc>
          <w:tcPr>
            <w:tcW w:w="1134" w:type="dxa"/>
            <w:shd w:val="clear" w:color="auto" w:fill="auto"/>
          </w:tcPr>
          <w:p w14:paraId="12E8F23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DA0533D" w14:textId="77777777" w:rsidR="00C93415" w:rsidRPr="00736667" w:rsidRDefault="00C93415" w:rsidP="004E1359">
            <w:pPr>
              <w:jc w:val="left"/>
              <w:rPr>
                <w:rFonts w:ascii="宋体" w:hAnsi="宋体"/>
                <w:snapToGrid w:val="0"/>
                <w:kern w:val="0"/>
              </w:rPr>
            </w:pPr>
          </w:p>
        </w:tc>
      </w:tr>
    </w:tbl>
    <w:p w14:paraId="0EEDCFF2" w14:textId="77777777" w:rsidR="00C93415" w:rsidRPr="00FE1432" w:rsidRDefault="00C93415">
      <w:pPr>
        <w:pStyle w:val="6"/>
        <w:numPr>
          <w:ilvl w:val="5"/>
          <w:numId w:val="161"/>
        </w:numPr>
        <w:pPrChange w:id="393" w:author="wangq" w:date="2017-08-21T17:25:00Z">
          <w:pPr>
            <w:pStyle w:val="6"/>
            <w:numPr>
              <w:numId w:val="180"/>
            </w:numPr>
            <w:tabs>
              <w:tab w:val="clear" w:pos="1282"/>
            </w:tabs>
            <w:ind w:left="3780" w:hanging="420"/>
          </w:pPr>
        </w:pPrChange>
      </w:pPr>
      <w:r>
        <w:rPr>
          <w:rFonts w:hint="eastAsia"/>
        </w:rPr>
        <w:t>数据</w:t>
      </w:r>
      <w:r>
        <w:t>库表</w:t>
      </w:r>
    </w:p>
    <w:p w14:paraId="5AC6C2D6" w14:textId="77777777" w:rsidR="00C93415" w:rsidRDefault="00C93415" w:rsidP="003E6020">
      <w:pPr>
        <w:rPr>
          <w:kern w:val="0"/>
        </w:rPr>
      </w:pPr>
    </w:p>
    <w:p w14:paraId="2A1B8134" w14:textId="77777777" w:rsidR="003E6020" w:rsidRPr="0082647F" w:rsidRDefault="003E6020" w:rsidP="003E6020">
      <w:pPr>
        <w:pStyle w:val="5"/>
      </w:pPr>
      <w:r>
        <w:rPr>
          <w:rFonts w:hint="eastAsia"/>
        </w:rPr>
        <w:t>产品审核</w:t>
      </w:r>
    </w:p>
    <w:p w14:paraId="361B59D8" w14:textId="77777777" w:rsidR="00C93415" w:rsidRDefault="00C93415" w:rsidP="00C93415">
      <w:pPr>
        <w:pStyle w:val="6"/>
      </w:pPr>
      <w:r>
        <w:rPr>
          <w:rFonts w:hint="eastAsia"/>
        </w:rPr>
        <w:t>功能</w:t>
      </w:r>
      <w:r>
        <w:t>描述</w:t>
      </w:r>
    </w:p>
    <w:p w14:paraId="525289DC"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提供给管理人产品审核功能</w:t>
      </w:r>
      <w:r>
        <w:rPr>
          <w:rFonts w:ascii="宋体" w:hAnsi="宋体" w:hint="eastAsia"/>
          <w:kern w:val="0"/>
          <w:sz w:val="24"/>
          <w:szCs w:val="21"/>
        </w:rPr>
        <w:t>。</w:t>
      </w:r>
    </w:p>
    <w:p w14:paraId="437FA752" w14:textId="77777777" w:rsidR="00C93415" w:rsidRDefault="00C93415" w:rsidP="00C93415">
      <w:pPr>
        <w:pStyle w:val="6"/>
      </w:pPr>
      <w:r w:rsidRPr="00676A58">
        <w:rPr>
          <w:rFonts w:hint="eastAsia"/>
        </w:rPr>
        <w:t>处理流程</w:t>
      </w:r>
    </w:p>
    <w:p w14:paraId="1342CBEF" w14:textId="77777777" w:rsidR="00C93415" w:rsidRPr="006B649A" w:rsidRDefault="00C93415">
      <w:pPr>
        <w:pStyle w:val="afb"/>
        <w:numPr>
          <w:ilvl w:val="0"/>
          <w:numId w:val="218"/>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94" w:author="wangq" w:date="2017-08-21T17:25:00Z">
          <w:pPr>
            <w:pStyle w:val="afb"/>
            <w:numPr>
              <w:numId w:val="257"/>
            </w:numPr>
            <w:tabs>
              <w:tab w:val="left" w:pos="0"/>
              <w:tab w:val="num" w:pos="360"/>
              <w:tab w:val="num" w:pos="720"/>
              <w:tab w:val="left" w:pos="900"/>
              <w:tab w:val="left" w:pos="1440"/>
              <w:tab w:val="left" w:pos="168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ab/>
      </w:r>
      <w:r>
        <w:rPr>
          <w:rFonts w:ascii="宋体" w:hAnsi="宋体" w:hint="eastAsia"/>
          <w:kern w:val="0"/>
          <w:sz w:val="24"/>
          <w:szCs w:val="21"/>
        </w:rPr>
        <w:t>传入产品主键</w:t>
      </w:r>
    </w:p>
    <w:p w14:paraId="04964CD2" w14:textId="77777777" w:rsidR="00C93415" w:rsidRDefault="00C93415">
      <w:pPr>
        <w:pStyle w:val="afb"/>
        <w:numPr>
          <w:ilvl w:val="0"/>
          <w:numId w:val="21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95" w:author="wangq" w:date="2017-08-21T17:25:00Z">
          <w:pPr>
            <w:pStyle w:val="afb"/>
            <w:numPr>
              <w:numId w:val="257"/>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审核通过时候删除临时表</w:t>
      </w:r>
      <w:r>
        <w:rPr>
          <w:rFonts w:ascii="宋体" w:hAnsi="宋体" w:hint="eastAsia"/>
          <w:kern w:val="0"/>
          <w:sz w:val="24"/>
          <w:szCs w:val="21"/>
        </w:rPr>
        <w:t>，</w:t>
      </w:r>
      <w:r>
        <w:rPr>
          <w:rFonts w:ascii="宋体" w:hAnsi="宋体"/>
          <w:kern w:val="0"/>
          <w:sz w:val="24"/>
          <w:szCs w:val="21"/>
        </w:rPr>
        <w:t>写入或者更新主表</w:t>
      </w:r>
      <w:r>
        <w:rPr>
          <w:rFonts w:ascii="宋体" w:hAnsi="宋体" w:hint="eastAsia"/>
          <w:kern w:val="0"/>
          <w:sz w:val="24"/>
          <w:szCs w:val="21"/>
        </w:rPr>
        <w:t>，</w:t>
      </w:r>
      <w:r>
        <w:rPr>
          <w:rFonts w:ascii="宋体" w:hAnsi="宋体"/>
          <w:kern w:val="0"/>
          <w:sz w:val="24"/>
          <w:szCs w:val="21"/>
        </w:rPr>
        <w:t>并且写入历史表</w:t>
      </w:r>
      <w:r>
        <w:rPr>
          <w:rFonts w:ascii="宋体" w:hAnsi="宋体" w:hint="eastAsia"/>
          <w:kern w:val="0"/>
          <w:sz w:val="24"/>
          <w:szCs w:val="21"/>
        </w:rPr>
        <w:t>。</w:t>
      </w:r>
    </w:p>
    <w:p w14:paraId="150DC239" w14:textId="77777777" w:rsidR="00C93415" w:rsidRPr="00456A4B" w:rsidRDefault="00C93415">
      <w:pPr>
        <w:pStyle w:val="afb"/>
        <w:numPr>
          <w:ilvl w:val="0"/>
          <w:numId w:val="21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396" w:author="wangq" w:date="2017-08-21T17:25:00Z">
          <w:pPr>
            <w:pStyle w:val="afb"/>
            <w:numPr>
              <w:numId w:val="257"/>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审核不通过时候</w:t>
      </w:r>
      <w:r>
        <w:rPr>
          <w:rFonts w:ascii="宋体" w:hAnsi="宋体" w:hint="eastAsia"/>
          <w:kern w:val="0"/>
          <w:sz w:val="24"/>
          <w:szCs w:val="21"/>
        </w:rPr>
        <w:t>，</w:t>
      </w:r>
      <w:r>
        <w:rPr>
          <w:rFonts w:ascii="宋体" w:hAnsi="宋体"/>
          <w:kern w:val="0"/>
          <w:sz w:val="24"/>
          <w:szCs w:val="21"/>
        </w:rPr>
        <w:t>直接写入历史表</w:t>
      </w:r>
      <w:r>
        <w:rPr>
          <w:rFonts w:ascii="宋体" w:hAnsi="宋体" w:hint="eastAsia"/>
          <w:kern w:val="0"/>
          <w:sz w:val="24"/>
          <w:szCs w:val="21"/>
        </w:rPr>
        <w:t>。</w:t>
      </w:r>
    </w:p>
    <w:p w14:paraId="4BE0C572" w14:textId="77777777" w:rsidR="00C93415" w:rsidRPr="00C3467F" w:rsidRDefault="00C93415" w:rsidP="00C93415">
      <w:pPr>
        <w:rPr>
          <w:rFonts w:ascii="宋体" w:hAnsi="宋体"/>
          <w:kern w:val="0"/>
          <w:szCs w:val="21"/>
        </w:rPr>
      </w:pPr>
      <w:r>
        <w:rPr>
          <w:rFonts w:hint="eastAsia"/>
          <w:b/>
          <w:sz w:val="24"/>
          <w:szCs w:val="24"/>
        </w:rPr>
        <w:t xml:space="preserve">       </w:t>
      </w:r>
    </w:p>
    <w:p w14:paraId="09037DDC" w14:textId="77777777" w:rsidR="00C93415" w:rsidRPr="00F9212D" w:rsidRDefault="00C93415" w:rsidP="00C93415">
      <w:pPr>
        <w:pStyle w:val="6"/>
      </w:pPr>
      <w:r w:rsidRPr="00F9212D">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82F102C" w14:textId="77777777" w:rsidTr="004E1359">
        <w:tc>
          <w:tcPr>
            <w:tcW w:w="1559" w:type="dxa"/>
            <w:shd w:val="clear" w:color="auto" w:fill="E0E0E0"/>
          </w:tcPr>
          <w:p w14:paraId="6600136C"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BF60069"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77A7E62"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14F3EF5"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18FD7874" w14:textId="77777777" w:rsidTr="004E1359">
        <w:tc>
          <w:tcPr>
            <w:tcW w:w="1559" w:type="dxa"/>
            <w:shd w:val="clear" w:color="auto" w:fill="auto"/>
          </w:tcPr>
          <w:p w14:paraId="708C59A6" w14:textId="77777777" w:rsidR="00C93415" w:rsidRDefault="00C93415" w:rsidP="004E1359">
            <w:pPr>
              <w:jc w:val="left"/>
              <w:rPr>
                <w:rFonts w:ascii="宋体" w:hAnsi="宋体"/>
                <w:snapToGrid w:val="0"/>
                <w:kern w:val="0"/>
              </w:rPr>
            </w:pPr>
            <w:r>
              <w:rPr>
                <w:rFonts w:ascii="宋体" w:hAnsi="宋体" w:hint="eastAsia"/>
                <w:snapToGrid w:val="0"/>
                <w:kern w:val="0"/>
              </w:rPr>
              <w:t>产品主键</w:t>
            </w:r>
          </w:p>
        </w:tc>
        <w:tc>
          <w:tcPr>
            <w:tcW w:w="1701" w:type="dxa"/>
            <w:shd w:val="clear" w:color="auto" w:fill="auto"/>
          </w:tcPr>
          <w:p w14:paraId="53582433" w14:textId="77777777" w:rsidR="00C93415" w:rsidRDefault="00C93415" w:rsidP="004E1359">
            <w:pPr>
              <w:jc w:val="left"/>
              <w:rPr>
                <w:rFonts w:ascii="宋体" w:hAnsi="宋体"/>
                <w:snapToGrid w:val="0"/>
                <w:kern w:val="0"/>
              </w:rPr>
            </w:pPr>
            <w:r w:rsidRPr="00EF62F7">
              <w:rPr>
                <w:rFonts w:ascii="宋体" w:hAnsi="宋体"/>
                <w:snapToGrid w:val="0"/>
                <w:kern w:val="0"/>
              </w:rPr>
              <w:t>PROD_ID</w:t>
            </w:r>
          </w:p>
        </w:tc>
        <w:tc>
          <w:tcPr>
            <w:tcW w:w="1134" w:type="dxa"/>
            <w:shd w:val="clear" w:color="auto" w:fill="auto"/>
          </w:tcPr>
          <w:p w14:paraId="77718BC5"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A0BFD33" w14:textId="77777777" w:rsidR="00C93415" w:rsidRPr="00736667" w:rsidRDefault="00C93415" w:rsidP="004E1359">
            <w:pPr>
              <w:jc w:val="left"/>
              <w:rPr>
                <w:rFonts w:ascii="宋体" w:hAnsi="宋体"/>
                <w:snapToGrid w:val="0"/>
                <w:kern w:val="0"/>
              </w:rPr>
            </w:pPr>
          </w:p>
        </w:tc>
      </w:tr>
      <w:tr w:rsidR="00C93415" w:rsidRPr="00736667" w14:paraId="32D545B3" w14:textId="77777777" w:rsidTr="004E1359">
        <w:tc>
          <w:tcPr>
            <w:tcW w:w="1559" w:type="dxa"/>
            <w:shd w:val="clear" w:color="auto" w:fill="auto"/>
          </w:tcPr>
          <w:p w14:paraId="4F02B555"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35F36AC0"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56531EAA"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DCC5492" w14:textId="77777777" w:rsidR="00C93415" w:rsidRPr="00736667" w:rsidRDefault="00C93415" w:rsidP="004E1359">
            <w:pPr>
              <w:jc w:val="left"/>
              <w:rPr>
                <w:rFonts w:ascii="宋体" w:hAnsi="宋体"/>
                <w:snapToGrid w:val="0"/>
                <w:kern w:val="0"/>
              </w:rPr>
            </w:pPr>
          </w:p>
        </w:tc>
      </w:tr>
      <w:tr w:rsidR="00190C2D" w:rsidRPr="00736667" w14:paraId="41E02AE6" w14:textId="77777777" w:rsidTr="004E1359">
        <w:tc>
          <w:tcPr>
            <w:tcW w:w="1559" w:type="dxa"/>
            <w:shd w:val="clear" w:color="auto" w:fill="auto"/>
          </w:tcPr>
          <w:p w14:paraId="6D5DF327" w14:textId="100A7338" w:rsidR="00190C2D" w:rsidRDefault="00190C2D" w:rsidP="004E1359">
            <w:pPr>
              <w:jc w:val="left"/>
              <w:rPr>
                <w:rFonts w:ascii="宋体" w:hAnsi="宋体"/>
                <w:snapToGrid w:val="0"/>
                <w:kern w:val="0"/>
              </w:rPr>
            </w:pPr>
            <w:r>
              <w:rPr>
                <w:rFonts w:ascii="宋体" w:hAnsi="宋体" w:hint="eastAsia"/>
                <w:snapToGrid w:val="0"/>
                <w:kern w:val="0"/>
              </w:rPr>
              <w:t>审核</w:t>
            </w:r>
            <w:r>
              <w:rPr>
                <w:rFonts w:ascii="宋体" w:hAnsi="宋体"/>
                <w:snapToGrid w:val="0"/>
                <w:kern w:val="0"/>
              </w:rPr>
              <w:t>结果</w:t>
            </w:r>
          </w:p>
        </w:tc>
        <w:tc>
          <w:tcPr>
            <w:tcW w:w="1701" w:type="dxa"/>
            <w:shd w:val="clear" w:color="auto" w:fill="auto"/>
          </w:tcPr>
          <w:p w14:paraId="48460DD6" w14:textId="77777777" w:rsidR="00190C2D" w:rsidRDefault="00190C2D" w:rsidP="004E1359">
            <w:pPr>
              <w:jc w:val="left"/>
              <w:rPr>
                <w:rFonts w:ascii="宋体" w:hAnsi="宋体"/>
                <w:snapToGrid w:val="0"/>
                <w:kern w:val="0"/>
              </w:rPr>
            </w:pPr>
          </w:p>
        </w:tc>
        <w:tc>
          <w:tcPr>
            <w:tcW w:w="1134" w:type="dxa"/>
            <w:shd w:val="clear" w:color="auto" w:fill="auto"/>
          </w:tcPr>
          <w:p w14:paraId="428DAF85" w14:textId="7BF2E748" w:rsidR="00190C2D" w:rsidRDefault="00190C2D"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09366EB" w14:textId="77777777" w:rsidR="00190C2D" w:rsidRPr="00736667" w:rsidRDefault="00190C2D" w:rsidP="004E1359">
            <w:pPr>
              <w:jc w:val="left"/>
              <w:rPr>
                <w:rFonts w:ascii="宋体" w:hAnsi="宋体"/>
                <w:snapToGrid w:val="0"/>
                <w:kern w:val="0"/>
              </w:rPr>
            </w:pPr>
          </w:p>
        </w:tc>
      </w:tr>
      <w:tr w:rsidR="00A73BDA" w:rsidRPr="00736667" w14:paraId="44B34C00" w14:textId="77777777" w:rsidTr="004E1359">
        <w:tc>
          <w:tcPr>
            <w:tcW w:w="1559" w:type="dxa"/>
            <w:shd w:val="clear" w:color="auto" w:fill="auto"/>
          </w:tcPr>
          <w:p w14:paraId="122BA6FC" w14:textId="58868695" w:rsidR="00A73BDA" w:rsidRDefault="00A73BDA"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类型</w:t>
            </w:r>
          </w:p>
        </w:tc>
        <w:tc>
          <w:tcPr>
            <w:tcW w:w="1701" w:type="dxa"/>
            <w:shd w:val="clear" w:color="auto" w:fill="auto"/>
          </w:tcPr>
          <w:p w14:paraId="2FB1C1CD" w14:textId="5A81D908" w:rsidR="00A73BDA" w:rsidRDefault="00A73BDA" w:rsidP="004E1359">
            <w:pPr>
              <w:jc w:val="left"/>
              <w:rPr>
                <w:rFonts w:ascii="宋体" w:hAnsi="宋体"/>
                <w:snapToGrid w:val="0"/>
                <w:kern w:val="0"/>
              </w:rPr>
            </w:pPr>
          </w:p>
        </w:tc>
        <w:tc>
          <w:tcPr>
            <w:tcW w:w="1134" w:type="dxa"/>
            <w:shd w:val="clear" w:color="auto" w:fill="auto"/>
          </w:tcPr>
          <w:p w14:paraId="5164AE69" w14:textId="3BE5DF31" w:rsidR="00A73BDA" w:rsidRDefault="00A73BDA"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E83E34A" w14:textId="13895538" w:rsidR="00A73BDA" w:rsidRPr="00736667" w:rsidRDefault="00A73BDA" w:rsidP="004E1359">
            <w:pPr>
              <w:jc w:val="left"/>
              <w:rPr>
                <w:rFonts w:ascii="宋体" w:hAnsi="宋体"/>
                <w:snapToGrid w:val="0"/>
                <w:kern w:val="0"/>
              </w:rPr>
            </w:pPr>
            <w:r>
              <w:rPr>
                <w:rFonts w:ascii="宋体" w:hAnsi="宋体" w:hint="eastAsia"/>
                <w:snapToGrid w:val="0"/>
                <w:kern w:val="0"/>
              </w:rPr>
              <w:t>发布</w:t>
            </w:r>
            <w:r>
              <w:rPr>
                <w:rFonts w:ascii="宋体" w:hAnsi="宋体"/>
                <w:snapToGrid w:val="0"/>
                <w:kern w:val="0"/>
              </w:rPr>
              <w:t>，</w:t>
            </w:r>
            <w:r>
              <w:rPr>
                <w:rFonts w:ascii="宋体" w:hAnsi="宋体" w:hint="eastAsia"/>
                <w:snapToGrid w:val="0"/>
                <w:kern w:val="0"/>
              </w:rPr>
              <w:t>下架</w:t>
            </w:r>
          </w:p>
        </w:tc>
      </w:tr>
      <w:tr w:rsidR="00C93415" w:rsidRPr="00736667" w14:paraId="213C2FF2" w14:textId="77777777" w:rsidTr="004E1359">
        <w:trPr>
          <w:trHeight w:val="286"/>
        </w:trPr>
        <w:tc>
          <w:tcPr>
            <w:tcW w:w="1559" w:type="dxa"/>
            <w:shd w:val="clear" w:color="auto" w:fill="auto"/>
          </w:tcPr>
          <w:p w14:paraId="3ADFA3A4" w14:textId="77777777" w:rsidR="00C93415" w:rsidRDefault="00C93415" w:rsidP="004E1359">
            <w:pPr>
              <w:jc w:val="left"/>
              <w:rPr>
                <w:rFonts w:ascii="宋体" w:hAnsi="宋体"/>
                <w:snapToGrid w:val="0"/>
                <w:kern w:val="0"/>
              </w:rPr>
            </w:pPr>
            <w:r>
              <w:rPr>
                <w:rFonts w:ascii="宋体" w:hAnsi="宋体" w:hint="eastAsia"/>
                <w:snapToGrid w:val="0"/>
                <w:kern w:val="0"/>
              </w:rPr>
              <w:t>原因</w:t>
            </w:r>
          </w:p>
        </w:tc>
        <w:tc>
          <w:tcPr>
            <w:tcW w:w="1701" w:type="dxa"/>
            <w:shd w:val="clear" w:color="auto" w:fill="auto"/>
          </w:tcPr>
          <w:p w14:paraId="3095AC96" w14:textId="77777777" w:rsidR="00C93415" w:rsidRDefault="00C93415" w:rsidP="004E1359">
            <w:pPr>
              <w:jc w:val="left"/>
              <w:rPr>
                <w:rFonts w:ascii="宋体" w:hAnsi="宋体"/>
                <w:snapToGrid w:val="0"/>
                <w:kern w:val="0"/>
              </w:rPr>
            </w:pPr>
            <w:r w:rsidRPr="00C93798">
              <w:rPr>
                <w:rFonts w:ascii="宋体" w:hAnsi="宋体"/>
                <w:snapToGrid w:val="0"/>
                <w:kern w:val="0"/>
              </w:rPr>
              <w:t>OPERATE_REASON</w:t>
            </w:r>
          </w:p>
        </w:tc>
        <w:tc>
          <w:tcPr>
            <w:tcW w:w="1134" w:type="dxa"/>
            <w:shd w:val="clear" w:color="auto" w:fill="auto"/>
          </w:tcPr>
          <w:p w14:paraId="790AC071"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C85B9F8" w14:textId="77777777" w:rsidR="00C93415" w:rsidRPr="00736667" w:rsidRDefault="00C93415" w:rsidP="004E1359">
            <w:pPr>
              <w:jc w:val="left"/>
              <w:rPr>
                <w:rFonts w:ascii="宋体" w:hAnsi="宋体"/>
                <w:snapToGrid w:val="0"/>
                <w:kern w:val="0"/>
              </w:rPr>
            </w:pPr>
          </w:p>
        </w:tc>
      </w:tr>
    </w:tbl>
    <w:p w14:paraId="1D080A05"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87510A5" w14:textId="77777777" w:rsidR="00C93415" w:rsidRPr="00C56A4E" w:rsidRDefault="00C93415" w:rsidP="00C93415"/>
    <w:p w14:paraId="1E0C77F0" w14:textId="77777777" w:rsidR="00C93415" w:rsidRPr="00A52328" w:rsidRDefault="00C93415" w:rsidP="00C93415">
      <w:pPr>
        <w:pStyle w:val="6"/>
      </w:pPr>
      <w:r w:rsidRPr="00A52328">
        <w:rPr>
          <w:rFonts w:hint="eastAsia"/>
        </w:rPr>
        <w:t>输出</w:t>
      </w:r>
    </w:p>
    <w:p w14:paraId="5F61FE8A"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7D13054" w14:textId="77777777" w:rsidTr="004E1359">
        <w:tc>
          <w:tcPr>
            <w:tcW w:w="1559" w:type="dxa"/>
            <w:shd w:val="clear" w:color="auto" w:fill="E0E0E0"/>
          </w:tcPr>
          <w:p w14:paraId="4D6ED17E"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F67B50D"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8998B3D"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57F82FE"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C20CC20" w14:textId="77777777" w:rsidTr="004E1359">
        <w:tc>
          <w:tcPr>
            <w:tcW w:w="1559" w:type="dxa"/>
            <w:shd w:val="clear" w:color="auto" w:fill="auto"/>
          </w:tcPr>
          <w:p w14:paraId="6F37C946"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A317C90"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7847D26"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0C1F6AA" w14:textId="77777777" w:rsidR="00C93415" w:rsidRPr="00736667" w:rsidRDefault="00C93415" w:rsidP="004E1359">
            <w:pPr>
              <w:jc w:val="left"/>
              <w:rPr>
                <w:rFonts w:ascii="宋体" w:hAnsi="宋体"/>
                <w:snapToGrid w:val="0"/>
                <w:kern w:val="0"/>
              </w:rPr>
            </w:pPr>
          </w:p>
        </w:tc>
      </w:tr>
      <w:tr w:rsidR="00C93415" w:rsidRPr="00736667" w14:paraId="46790045" w14:textId="77777777" w:rsidTr="004E1359">
        <w:tc>
          <w:tcPr>
            <w:tcW w:w="1559" w:type="dxa"/>
            <w:shd w:val="clear" w:color="auto" w:fill="auto"/>
          </w:tcPr>
          <w:p w14:paraId="61439E79"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A23604B"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A32235E"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083AC62" w14:textId="77777777" w:rsidR="00C93415" w:rsidRPr="00736667" w:rsidRDefault="00C93415" w:rsidP="004E1359">
            <w:pPr>
              <w:jc w:val="left"/>
              <w:rPr>
                <w:rFonts w:ascii="宋体" w:hAnsi="宋体"/>
                <w:snapToGrid w:val="0"/>
                <w:kern w:val="0"/>
              </w:rPr>
            </w:pPr>
          </w:p>
        </w:tc>
      </w:tr>
    </w:tbl>
    <w:p w14:paraId="2B0C3AA6" w14:textId="77777777" w:rsidR="00C93415" w:rsidRPr="00F27462" w:rsidRDefault="00C93415" w:rsidP="00C93415">
      <w:pPr>
        <w:ind w:firstLineChars="300" w:firstLine="630"/>
      </w:pPr>
      <w:r>
        <w:rPr>
          <w:rFonts w:hint="eastAsia"/>
        </w:rPr>
        <w:t>如果有错误建议直接返回协议体或者抛出异常</w:t>
      </w:r>
    </w:p>
    <w:p w14:paraId="193B62D2" w14:textId="77777777" w:rsidR="003E6020" w:rsidRPr="00FE1432" w:rsidRDefault="003E6020" w:rsidP="003E6020">
      <w:pPr>
        <w:pStyle w:val="6"/>
      </w:pPr>
      <w:r>
        <w:rPr>
          <w:rFonts w:hint="eastAsia"/>
        </w:rPr>
        <w:t>数据</w:t>
      </w:r>
      <w:r>
        <w:t>库表</w:t>
      </w:r>
    </w:p>
    <w:p w14:paraId="164AD38E" w14:textId="77777777" w:rsidR="003E6020" w:rsidRDefault="003E6020" w:rsidP="003E6020">
      <w:pPr>
        <w:rPr>
          <w:kern w:val="0"/>
        </w:rPr>
      </w:pPr>
    </w:p>
    <w:p w14:paraId="552A9CD2" w14:textId="6CA89755" w:rsidR="00C93415" w:rsidRPr="0082647F" w:rsidRDefault="00E94C4E" w:rsidP="00C93415">
      <w:pPr>
        <w:pStyle w:val="5"/>
      </w:pPr>
      <w:r>
        <w:rPr>
          <w:rFonts w:hint="eastAsia"/>
        </w:rPr>
        <w:t>产品详细</w:t>
      </w:r>
    </w:p>
    <w:p w14:paraId="5ECF0745" w14:textId="77777777" w:rsidR="00C93415" w:rsidRDefault="00C93415" w:rsidP="00C93415">
      <w:pPr>
        <w:pStyle w:val="6"/>
      </w:pPr>
      <w:r>
        <w:rPr>
          <w:rFonts w:hint="eastAsia"/>
        </w:rPr>
        <w:t>功能</w:t>
      </w:r>
      <w:r>
        <w:t>描述</w:t>
      </w:r>
    </w:p>
    <w:p w14:paraId="4756B9E2"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提供给管理人查询产品</w:t>
      </w:r>
      <w:r>
        <w:rPr>
          <w:rFonts w:ascii="宋体" w:hAnsi="宋体" w:hint="eastAsia"/>
          <w:kern w:val="0"/>
          <w:sz w:val="24"/>
          <w:szCs w:val="21"/>
        </w:rPr>
        <w:t>详细</w:t>
      </w:r>
      <w:r>
        <w:rPr>
          <w:rFonts w:ascii="宋体" w:hAnsi="宋体"/>
          <w:kern w:val="0"/>
          <w:sz w:val="24"/>
          <w:szCs w:val="21"/>
        </w:rPr>
        <w:t>信息</w:t>
      </w:r>
      <w:r>
        <w:rPr>
          <w:rFonts w:ascii="宋体" w:hAnsi="宋体" w:hint="eastAsia"/>
          <w:kern w:val="0"/>
          <w:sz w:val="24"/>
          <w:szCs w:val="21"/>
        </w:rPr>
        <w:t>。</w:t>
      </w:r>
    </w:p>
    <w:p w14:paraId="6525E871" w14:textId="77777777" w:rsidR="00C93415" w:rsidRDefault="00C93415" w:rsidP="00C93415">
      <w:pPr>
        <w:pStyle w:val="6"/>
      </w:pPr>
      <w:r w:rsidRPr="00676A58">
        <w:rPr>
          <w:rFonts w:hint="eastAsia"/>
        </w:rPr>
        <w:t>处理流程</w:t>
      </w:r>
    </w:p>
    <w:p w14:paraId="7A5332FB" w14:textId="77777777" w:rsidR="00C93415" w:rsidRPr="006B649A" w:rsidRDefault="00C93415">
      <w:pPr>
        <w:pStyle w:val="afb"/>
        <w:numPr>
          <w:ilvl w:val="0"/>
          <w:numId w:val="153"/>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97" w:author="wangq" w:date="2017-08-21T17:25:00Z">
          <w:pPr>
            <w:pStyle w:val="afb"/>
            <w:numPr>
              <w:numId w:val="172"/>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ab/>
      </w:r>
      <w:r>
        <w:rPr>
          <w:rFonts w:ascii="宋体" w:hAnsi="宋体" w:hint="eastAsia"/>
          <w:kern w:val="0"/>
          <w:sz w:val="24"/>
          <w:szCs w:val="21"/>
        </w:rPr>
        <w:t>输入产品主键</w:t>
      </w:r>
    </w:p>
    <w:p w14:paraId="64D7B1A8" w14:textId="77777777" w:rsidR="00C93415" w:rsidRPr="006B649A" w:rsidRDefault="00C93415">
      <w:pPr>
        <w:pStyle w:val="afb"/>
        <w:numPr>
          <w:ilvl w:val="0"/>
          <w:numId w:val="15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398" w:author="wangq" w:date="2017-08-21T17:25:00Z">
          <w:pPr>
            <w:pStyle w:val="afb"/>
            <w:numPr>
              <w:numId w:val="17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从主表中查询出产品详细信息审核</w:t>
      </w:r>
    </w:p>
    <w:p w14:paraId="41C75837" w14:textId="77777777" w:rsidR="00C93415" w:rsidRPr="00C3467F" w:rsidRDefault="00C93415" w:rsidP="00C93415">
      <w:pPr>
        <w:rPr>
          <w:rFonts w:ascii="宋体" w:hAnsi="宋体"/>
          <w:kern w:val="0"/>
          <w:szCs w:val="21"/>
        </w:rPr>
      </w:pPr>
      <w:r>
        <w:rPr>
          <w:rFonts w:hint="eastAsia"/>
          <w:b/>
          <w:sz w:val="24"/>
          <w:szCs w:val="24"/>
        </w:rPr>
        <w:t xml:space="preserve">       </w:t>
      </w:r>
    </w:p>
    <w:p w14:paraId="17901C2F"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5FDF1FB" w14:textId="77777777" w:rsidTr="004E1359">
        <w:tc>
          <w:tcPr>
            <w:tcW w:w="1559" w:type="dxa"/>
            <w:shd w:val="clear" w:color="auto" w:fill="E0E0E0"/>
          </w:tcPr>
          <w:p w14:paraId="0E9607A0"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CAF42B8"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A9F4C28"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C398707"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C867C10" w14:textId="77777777" w:rsidTr="004E1359">
        <w:tc>
          <w:tcPr>
            <w:tcW w:w="1559" w:type="dxa"/>
            <w:shd w:val="clear" w:color="auto" w:fill="auto"/>
          </w:tcPr>
          <w:p w14:paraId="6A390D3D" w14:textId="77777777" w:rsidR="00C93415" w:rsidRDefault="00C93415" w:rsidP="004E1359">
            <w:pPr>
              <w:jc w:val="left"/>
              <w:rPr>
                <w:rFonts w:ascii="宋体" w:hAnsi="宋体"/>
                <w:snapToGrid w:val="0"/>
                <w:kern w:val="0"/>
              </w:rPr>
            </w:pPr>
            <w:r w:rsidRPr="00C40B3B">
              <w:rPr>
                <w:rFonts w:ascii="宋体" w:hAnsi="宋体" w:hint="eastAsia"/>
                <w:snapToGrid w:val="0"/>
                <w:kern w:val="0"/>
              </w:rPr>
              <w:t>产品唯一标识</w:t>
            </w:r>
          </w:p>
        </w:tc>
        <w:tc>
          <w:tcPr>
            <w:tcW w:w="1701" w:type="dxa"/>
            <w:shd w:val="clear" w:color="auto" w:fill="auto"/>
          </w:tcPr>
          <w:p w14:paraId="29BDBBF2" w14:textId="77777777" w:rsidR="00C93415" w:rsidRDefault="00C93415" w:rsidP="004E1359">
            <w:pPr>
              <w:jc w:val="left"/>
              <w:rPr>
                <w:rFonts w:ascii="宋体" w:hAnsi="宋体"/>
                <w:snapToGrid w:val="0"/>
                <w:kern w:val="0"/>
              </w:rPr>
            </w:pPr>
            <w:r w:rsidRPr="00162C34">
              <w:rPr>
                <w:rFonts w:ascii="宋体" w:hAnsi="宋体"/>
                <w:snapToGrid w:val="0"/>
                <w:kern w:val="0"/>
              </w:rPr>
              <w:t>PROD_ID</w:t>
            </w:r>
          </w:p>
        </w:tc>
        <w:tc>
          <w:tcPr>
            <w:tcW w:w="1134" w:type="dxa"/>
            <w:shd w:val="clear" w:color="auto" w:fill="auto"/>
          </w:tcPr>
          <w:p w14:paraId="6EE00422"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230B88A9" w14:textId="77777777" w:rsidR="00C93415" w:rsidRPr="00736667" w:rsidRDefault="00C93415" w:rsidP="004E1359">
            <w:pPr>
              <w:jc w:val="left"/>
              <w:rPr>
                <w:rFonts w:ascii="宋体" w:hAnsi="宋体"/>
                <w:snapToGrid w:val="0"/>
                <w:kern w:val="0"/>
              </w:rPr>
            </w:pPr>
          </w:p>
        </w:tc>
      </w:tr>
      <w:tr w:rsidR="00C93415" w:rsidRPr="00736667" w14:paraId="701C5CFC" w14:textId="77777777" w:rsidTr="004E1359">
        <w:tc>
          <w:tcPr>
            <w:tcW w:w="1559" w:type="dxa"/>
            <w:shd w:val="clear" w:color="auto" w:fill="auto"/>
          </w:tcPr>
          <w:p w14:paraId="1E521BED"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4F0609B8"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35AFC1A5"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32A49CB3" w14:textId="77777777" w:rsidR="00C93415" w:rsidRPr="00736667" w:rsidRDefault="00C93415" w:rsidP="004E1359">
            <w:pPr>
              <w:jc w:val="left"/>
              <w:rPr>
                <w:rFonts w:ascii="宋体" w:hAnsi="宋体"/>
                <w:snapToGrid w:val="0"/>
                <w:kern w:val="0"/>
              </w:rPr>
            </w:pPr>
          </w:p>
        </w:tc>
      </w:tr>
    </w:tbl>
    <w:p w14:paraId="0B282736"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E74F93E" w14:textId="77777777" w:rsidR="00C93415" w:rsidRPr="00C56A4E" w:rsidRDefault="00C93415" w:rsidP="00C93415"/>
    <w:p w14:paraId="088A82F6" w14:textId="77777777" w:rsidR="00C93415" w:rsidRPr="00A52328" w:rsidRDefault="00C93415" w:rsidP="00C93415">
      <w:pPr>
        <w:pStyle w:val="6"/>
      </w:pPr>
      <w:r w:rsidRPr="00A52328">
        <w:rPr>
          <w:rFonts w:hint="eastAsia"/>
        </w:rPr>
        <w:t>输出</w:t>
      </w:r>
    </w:p>
    <w:p w14:paraId="44CEDD20"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6B649A" w14:paraId="260C2426" w14:textId="77777777" w:rsidTr="004E1359">
        <w:tc>
          <w:tcPr>
            <w:tcW w:w="1559" w:type="dxa"/>
            <w:shd w:val="clear" w:color="auto" w:fill="E0E0E0"/>
          </w:tcPr>
          <w:p w14:paraId="4F05F296" w14:textId="77777777" w:rsidR="00C93415" w:rsidRPr="006B649A" w:rsidRDefault="00C93415" w:rsidP="004E1359">
            <w:pPr>
              <w:jc w:val="center"/>
              <w:rPr>
                <w:snapToGrid w:val="0"/>
                <w:kern w:val="0"/>
              </w:rPr>
            </w:pPr>
            <w:r w:rsidRPr="006B649A">
              <w:rPr>
                <w:rFonts w:hint="eastAsia"/>
                <w:snapToGrid w:val="0"/>
                <w:kern w:val="0"/>
              </w:rPr>
              <w:t>输出要素</w:t>
            </w:r>
          </w:p>
        </w:tc>
        <w:tc>
          <w:tcPr>
            <w:tcW w:w="1701" w:type="dxa"/>
            <w:shd w:val="clear" w:color="auto" w:fill="E0E0E0"/>
          </w:tcPr>
          <w:p w14:paraId="323835CA" w14:textId="77777777" w:rsidR="00C93415" w:rsidRPr="006B649A" w:rsidRDefault="00C93415" w:rsidP="004E1359">
            <w:pPr>
              <w:jc w:val="center"/>
              <w:rPr>
                <w:snapToGrid w:val="0"/>
                <w:kern w:val="0"/>
              </w:rPr>
            </w:pPr>
            <w:r w:rsidRPr="006B649A">
              <w:rPr>
                <w:rFonts w:hint="eastAsia"/>
                <w:snapToGrid w:val="0"/>
                <w:kern w:val="0"/>
              </w:rPr>
              <w:t>字</w:t>
            </w:r>
            <w:r w:rsidRPr="006B649A">
              <w:rPr>
                <w:snapToGrid w:val="0"/>
                <w:kern w:val="0"/>
              </w:rPr>
              <w:t>段名</w:t>
            </w:r>
          </w:p>
        </w:tc>
        <w:tc>
          <w:tcPr>
            <w:tcW w:w="1134" w:type="dxa"/>
            <w:shd w:val="clear" w:color="auto" w:fill="E0E0E0"/>
          </w:tcPr>
          <w:p w14:paraId="3174634C" w14:textId="77777777" w:rsidR="00C93415" w:rsidRPr="006B649A" w:rsidRDefault="00C93415" w:rsidP="004E1359">
            <w:pPr>
              <w:jc w:val="center"/>
              <w:rPr>
                <w:snapToGrid w:val="0"/>
                <w:kern w:val="0"/>
              </w:rPr>
            </w:pPr>
            <w:r w:rsidRPr="006B649A">
              <w:rPr>
                <w:rFonts w:hint="eastAsia"/>
                <w:snapToGrid w:val="0"/>
                <w:kern w:val="0"/>
              </w:rPr>
              <w:t>是否</w:t>
            </w:r>
            <w:r w:rsidRPr="006B649A">
              <w:rPr>
                <w:snapToGrid w:val="0"/>
                <w:kern w:val="0"/>
              </w:rPr>
              <w:t>必填</w:t>
            </w:r>
          </w:p>
        </w:tc>
        <w:tc>
          <w:tcPr>
            <w:tcW w:w="3119" w:type="dxa"/>
            <w:shd w:val="clear" w:color="auto" w:fill="E0E0E0"/>
          </w:tcPr>
          <w:p w14:paraId="59121713" w14:textId="77777777" w:rsidR="00C93415" w:rsidRPr="006B649A" w:rsidRDefault="00C93415" w:rsidP="004E1359">
            <w:pPr>
              <w:jc w:val="center"/>
              <w:rPr>
                <w:snapToGrid w:val="0"/>
                <w:kern w:val="0"/>
              </w:rPr>
            </w:pPr>
            <w:r w:rsidRPr="006B649A">
              <w:rPr>
                <w:rFonts w:hint="eastAsia"/>
                <w:snapToGrid w:val="0"/>
                <w:kern w:val="0"/>
              </w:rPr>
              <w:t>备注</w:t>
            </w:r>
          </w:p>
        </w:tc>
      </w:tr>
      <w:tr w:rsidR="00C93415" w:rsidRPr="006B649A" w14:paraId="15305AEF"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3AD37D07" w14:textId="77777777" w:rsidR="00C93415" w:rsidRPr="006B649A" w:rsidRDefault="00C93415" w:rsidP="004E1359">
            <w:pPr>
              <w:jc w:val="center"/>
              <w:rPr>
                <w:snapToGrid w:val="0"/>
                <w:kern w:val="0"/>
              </w:rPr>
            </w:pPr>
            <w:r w:rsidRPr="006B649A">
              <w:rPr>
                <w:rFonts w:hint="eastAsia"/>
                <w:snapToGrid w:val="0"/>
                <w:kern w:val="0"/>
              </w:rPr>
              <w:t>产品唯一标识</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5E704A5C" w14:textId="77777777" w:rsidR="00C93415" w:rsidRPr="006B649A" w:rsidRDefault="00C93415" w:rsidP="004E1359">
            <w:pPr>
              <w:jc w:val="center"/>
              <w:rPr>
                <w:snapToGrid w:val="0"/>
                <w:kern w:val="0"/>
              </w:rPr>
            </w:pPr>
            <w:r w:rsidRPr="006B649A">
              <w:rPr>
                <w:snapToGrid w:val="0"/>
                <w:kern w:val="0"/>
              </w:rPr>
              <w:t>PROD_ID</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14E19CF1" w14:textId="77777777" w:rsidR="00C93415" w:rsidRPr="006B649A" w:rsidRDefault="00C93415" w:rsidP="004E1359">
            <w:pPr>
              <w:jc w:val="center"/>
              <w:rPr>
                <w:snapToGrid w:val="0"/>
                <w:kern w:val="0"/>
              </w:rPr>
            </w:pPr>
            <w:r w:rsidRPr="006B649A">
              <w:rPr>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2E4E8425" w14:textId="77777777" w:rsidR="00C93415" w:rsidRPr="006B649A" w:rsidRDefault="00C93415" w:rsidP="004E1359">
            <w:pPr>
              <w:jc w:val="center"/>
              <w:rPr>
                <w:snapToGrid w:val="0"/>
                <w:kern w:val="0"/>
              </w:rPr>
            </w:pPr>
          </w:p>
        </w:tc>
      </w:tr>
      <w:tr w:rsidR="00C93415" w:rsidRPr="006B649A" w14:paraId="1AAFA67F"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7B1D2DFB" w14:textId="77777777" w:rsidR="00C93415" w:rsidRPr="006B649A" w:rsidRDefault="00C93415" w:rsidP="004E1359">
            <w:pPr>
              <w:jc w:val="center"/>
              <w:rPr>
                <w:snapToGrid w:val="0"/>
                <w:kern w:val="0"/>
              </w:rPr>
            </w:pPr>
            <w:r w:rsidRPr="006B649A">
              <w:rPr>
                <w:rFonts w:hint="eastAsia"/>
                <w:snapToGrid w:val="0"/>
                <w:kern w:val="0"/>
              </w:rPr>
              <w:lastRenderedPageBreak/>
              <w:t>资金方名称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2979E800" w14:textId="77777777" w:rsidR="00C93415" w:rsidRPr="006B649A" w:rsidRDefault="00C93415" w:rsidP="004E1359">
            <w:pPr>
              <w:jc w:val="center"/>
              <w:rPr>
                <w:snapToGrid w:val="0"/>
                <w:kern w:val="0"/>
              </w:rPr>
            </w:pPr>
            <w:r w:rsidRPr="006B649A">
              <w:rPr>
                <w:rFonts w:hint="eastAsia"/>
                <w:snapToGrid w:val="0"/>
                <w:kern w:val="0"/>
              </w:rPr>
              <w:t>COMPANY_USER</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44C61E8B" w14:textId="77777777" w:rsidR="00C93415" w:rsidRPr="006B649A" w:rsidRDefault="00C93415" w:rsidP="004E1359">
            <w:pPr>
              <w:jc w:val="center"/>
              <w:rPr>
                <w:snapToGrid w:val="0"/>
                <w:kern w:val="0"/>
              </w:rPr>
            </w:pPr>
            <w:r w:rsidRPr="006B649A">
              <w:rPr>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7F8E8C77" w14:textId="77777777" w:rsidR="00C93415" w:rsidRPr="006B649A" w:rsidRDefault="00C93415" w:rsidP="004E1359">
            <w:pPr>
              <w:jc w:val="center"/>
              <w:rPr>
                <w:snapToGrid w:val="0"/>
                <w:kern w:val="0"/>
              </w:rPr>
            </w:pPr>
          </w:p>
        </w:tc>
      </w:tr>
      <w:tr w:rsidR="00C93415" w:rsidRPr="006B649A" w14:paraId="1D116BCC"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5F9313F3" w14:textId="77777777" w:rsidR="00C93415" w:rsidRPr="006B649A" w:rsidRDefault="00C93415" w:rsidP="004E1359">
            <w:pPr>
              <w:jc w:val="center"/>
              <w:rPr>
                <w:snapToGrid w:val="0"/>
                <w:kern w:val="0"/>
              </w:rPr>
            </w:pPr>
            <w:r w:rsidRPr="006B649A">
              <w:rPr>
                <w:rFonts w:hint="eastAsia"/>
                <w:snapToGrid w:val="0"/>
                <w:kern w:val="0"/>
              </w:rPr>
              <w:t>产品名称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28714BDD" w14:textId="77777777" w:rsidR="00C93415" w:rsidRPr="006B649A" w:rsidRDefault="00C93415" w:rsidP="004E1359">
            <w:pPr>
              <w:jc w:val="center"/>
              <w:rPr>
                <w:snapToGrid w:val="0"/>
                <w:kern w:val="0"/>
              </w:rPr>
            </w:pPr>
            <w:r w:rsidRPr="006B649A">
              <w:rPr>
                <w:snapToGrid w:val="0"/>
                <w:kern w:val="0"/>
              </w:rPr>
              <w:t>PROD_NAME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1D78170F"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23194FA7" w14:textId="77777777" w:rsidR="00C93415" w:rsidRPr="006B649A" w:rsidRDefault="00C93415" w:rsidP="004E1359">
            <w:pPr>
              <w:jc w:val="center"/>
              <w:rPr>
                <w:snapToGrid w:val="0"/>
                <w:kern w:val="0"/>
              </w:rPr>
            </w:pPr>
          </w:p>
        </w:tc>
      </w:tr>
      <w:tr w:rsidR="00C93415" w:rsidRPr="006B649A" w14:paraId="0FA037C3"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40613871" w14:textId="77777777" w:rsidR="00C93415" w:rsidRPr="006B649A" w:rsidRDefault="00C93415" w:rsidP="004E1359">
            <w:pPr>
              <w:jc w:val="center"/>
              <w:rPr>
                <w:snapToGrid w:val="0"/>
                <w:kern w:val="0"/>
              </w:rPr>
            </w:pPr>
            <w:r w:rsidRPr="006B649A">
              <w:rPr>
                <w:rFonts w:hint="eastAsia"/>
                <w:snapToGrid w:val="0"/>
                <w:kern w:val="0"/>
              </w:rPr>
              <w:t>产品类型名称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6CBF1DE4" w14:textId="77777777" w:rsidR="00C93415" w:rsidRPr="006B649A" w:rsidRDefault="00C93415" w:rsidP="004E1359">
            <w:pPr>
              <w:jc w:val="center"/>
              <w:rPr>
                <w:snapToGrid w:val="0"/>
                <w:kern w:val="0"/>
              </w:rPr>
            </w:pPr>
            <w:r w:rsidRPr="006B649A">
              <w:rPr>
                <w:snapToGrid w:val="0"/>
                <w:kern w:val="0"/>
              </w:rPr>
              <w:t>PROD_TYPENAME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7AEAA1AB"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1649286A" w14:textId="77777777" w:rsidR="00C93415" w:rsidRPr="006B649A" w:rsidRDefault="00C93415" w:rsidP="004E1359">
            <w:pPr>
              <w:jc w:val="center"/>
              <w:rPr>
                <w:snapToGrid w:val="0"/>
                <w:kern w:val="0"/>
              </w:rPr>
            </w:pPr>
          </w:p>
        </w:tc>
      </w:tr>
      <w:tr w:rsidR="00C93415" w:rsidRPr="006B649A" w14:paraId="114EAF1F"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1087F1BC" w14:textId="77777777" w:rsidR="00C93415" w:rsidRPr="006B649A" w:rsidRDefault="00C93415" w:rsidP="004E1359">
            <w:pPr>
              <w:jc w:val="center"/>
              <w:rPr>
                <w:snapToGrid w:val="0"/>
                <w:kern w:val="0"/>
              </w:rPr>
            </w:pPr>
            <w:r w:rsidRPr="006B649A">
              <w:rPr>
                <w:rFonts w:hint="eastAsia"/>
                <w:snapToGrid w:val="0"/>
                <w:kern w:val="0"/>
              </w:rPr>
              <w:t>返佣比例</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4A516E1F" w14:textId="77777777" w:rsidR="00C93415" w:rsidRPr="006B649A" w:rsidRDefault="00C93415" w:rsidP="004E1359">
            <w:pPr>
              <w:jc w:val="center"/>
              <w:rPr>
                <w:snapToGrid w:val="0"/>
                <w:kern w:val="0"/>
              </w:rPr>
            </w:pPr>
            <w:r w:rsidRPr="006B649A">
              <w:rPr>
                <w:rFonts w:hint="eastAsia"/>
                <w:snapToGrid w:val="0"/>
                <w:kern w:val="0"/>
              </w:rPr>
              <w:t>COMMISSION_RATIO</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30FA7746"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13BE945F" w14:textId="77777777" w:rsidR="00C93415" w:rsidRPr="006B649A" w:rsidRDefault="00C93415" w:rsidP="004E1359">
            <w:pPr>
              <w:jc w:val="center"/>
              <w:rPr>
                <w:snapToGrid w:val="0"/>
                <w:kern w:val="0"/>
              </w:rPr>
            </w:pPr>
          </w:p>
        </w:tc>
      </w:tr>
      <w:tr w:rsidR="00C93415" w:rsidRPr="006B649A" w14:paraId="6065654F"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12A0EAFE" w14:textId="77777777" w:rsidR="00C93415" w:rsidRPr="006B649A" w:rsidRDefault="00C93415" w:rsidP="004E1359">
            <w:pPr>
              <w:jc w:val="center"/>
              <w:rPr>
                <w:snapToGrid w:val="0"/>
                <w:kern w:val="0"/>
              </w:rPr>
            </w:pPr>
            <w:r w:rsidRPr="006B649A">
              <w:rPr>
                <w:rFonts w:hint="eastAsia"/>
                <w:snapToGrid w:val="0"/>
                <w:kern w:val="0"/>
              </w:rPr>
              <w:t>最大期限</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4263C4A0" w14:textId="77777777" w:rsidR="00C93415" w:rsidRPr="006B649A" w:rsidRDefault="00C93415" w:rsidP="004E1359">
            <w:pPr>
              <w:jc w:val="center"/>
              <w:rPr>
                <w:snapToGrid w:val="0"/>
                <w:kern w:val="0"/>
              </w:rPr>
            </w:pPr>
            <w:r w:rsidRPr="006B649A">
              <w:rPr>
                <w:rFonts w:hint="eastAsia"/>
                <w:snapToGrid w:val="0"/>
                <w:kern w:val="0"/>
              </w:rPr>
              <w:t>MAX_TERM</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087B0A5E"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73495C43" w14:textId="77777777" w:rsidR="00C93415" w:rsidRPr="006B649A" w:rsidRDefault="00C93415" w:rsidP="004E1359">
            <w:pPr>
              <w:jc w:val="center"/>
              <w:rPr>
                <w:snapToGrid w:val="0"/>
                <w:kern w:val="0"/>
              </w:rPr>
            </w:pPr>
          </w:p>
        </w:tc>
      </w:tr>
      <w:tr w:rsidR="00C93415" w:rsidRPr="006B649A" w14:paraId="76938293"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2CEC61FD" w14:textId="77777777" w:rsidR="00C93415" w:rsidRPr="006B649A" w:rsidRDefault="00C93415" w:rsidP="004E1359">
            <w:pPr>
              <w:jc w:val="center"/>
              <w:rPr>
                <w:snapToGrid w:val="0"/>
                <w:kern w:val="0"/>
              </w:rPr>
            </w:pPr>
            <w:r w:rsidRPr="006B649A">
              <w:rPr>
                <w:rFonts w:hint="eastAsia"/>
                <w:snapToGrid w:val="0"/>
                <w:kern w:val="0"/>
              </w:rPr>
              <w:t>最小期限</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0377FC08" w14:textId="77777777" w:rsidR="00C93415" w:rsidRPr="006B649A" w:rsidRDefault="00C93415" w:rsidP="004E1359">
            <w:pPr>
              <w:jc w:val="center"/>
              <w:rPr>
                <w:snapToGrid w:val="0"/>
                <w:kern w:val="0"/>
              </w:rPr>
            </w:pPr>
            <w:r w:rsidRPr="006B649A">
              <w:rPr>
                <w:rFonts w:hint="eastAsia"/>
                <w:snapToGrid w:val="0"/>
                <w:kern w:val="0"/>
              </w:rPr>
              <w:t>MIN_TERM</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2D0C7F92"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5386D483" w14:textId="77777777" w:rsidR="00C93415" w:rsidRPr="006B649A" w:rsidRDefault="00C93415" w:rsidP="004E1359">
            <w:pPr>
              <w:jc w:val="center"/>
              <w:rPr>
                <w:snapToGrid w:val="0"/>
                <w:kern w:val="0"/>
              </w:rPr>
            </w:pPr>
          </w:p>
        </w:tc>
      </w:tr>
      <w:tr w:rsidR="00C93415" w:rsidRPr="006B649A" w14:paraId="6108AFE9"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14052B34" w14:textId="77777777" w:rsidR="00C93415" w:rsidRPr="006B649A" w:rsidRDefault="00C93415" w:rsidP="004E1359">
            <w:pPr>
              <w:jc w:val="center"/>
              <w:rPr>
                <w:snapToGrid w:val="0"/>
                <w:kern w:val="0"/>
              </w:rPr>
            </w:pPr>
            <w:r w:rsidRPr="006B649A">
              <w:rPr>
                <w:rFonts w:hint="eastAsia"/>
                <w:snapToGrid w:val="0"/>
                <w:kern w:val="0"/>
              </w:rPr>
              <w:t>最大利率</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25572FA7" w14:textId="77777777" w:rsidR="00C93415" w:rsidRPr="006B649A" w:rsidRDefault="00C93415" w:rsidP="004E1359">
            <w:pPr>
              <w:jc w:val="center"/>
              <w:rPr>
                <w:snapToGrid w:val="0"/>
                <w:kern w:val="0"/>
              </w:rPr>
            </w:pPr>
            <w:r w:rsidRPr="006B649A">
              <w:rPr>
                <w:rFonts w:hint="eastAsia"/>
                <w:snapToGrid w:val="0"/>
                <w:kern w:val="0"/>
              </w:rPr>
              <w:t>MAX_RATE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1CCBD144"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5227EF00" w14:textId="77777777" w:rsidR="00C93415" w:rsidRPr="006B649A" w:rsidRDefault="00C93415" w:rsidP="004E1359">
            <w:pPr>
              <w:jc w:val="center"/>
              <w:rPr>
                <w:snapToGrid w:val="0"/>
                <w:kern w:val="0"/>
              </w:rPr>
            </w:pPr>
          </w:p>
        </w:tc>
      </w:tr>
      <w:tr w:rsidR="00C93415" w:rsidRPr="006B649A" w14:paraId="3AD49336"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2551607A" w14:textId="77777777" w:rsidR="00C93415" w:rsidRPr="006B649A" w:rsidRDefault="00C93415" w:rsidP="004E1359">
            <w:pPr>
              <w:jc w:val="center"/>
              <w:rPr>
                <w:snapToGrid w:val="0"/>
                <w:kern w:val="0"/>
              </w:rPr>
            </w:pPr>
            <w:r w:rsidRPr="006B649A">
              <w:rPr>
                <w:rFonts w:hint="eastAsia"/>
                <w:snapToGrid w:val="0"/>
                <w:kern w:val="0"/>
              </w:rPr>
              <w:t>最小利率</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3DEEF233" w14:textId="77777777" w:rsidR="00C93415" w:rsidRPr="006B649A" w:rsidRDefault="00C93415" w:rsidP="004E1359">
            <w:pPr>
              <w:jc w:val="center"/>
              <w:rPr>
                <w:snapToGrid w:val="0"/>
                <w:kern w:val="0"/>
              </w:rPr>
            </w:pPr>
            <w:r w:rsidRPr="006B649A">
              <w:rPr>
                <w:rFonts w:hint="eastAsia"/>
                <w:snapToGrid w:val="0"/>
                <w:kern w:val="0"/>
              </w:rPr>
              <w:t>MIN_RATE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12CE6C1E"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1416695B" w14:textId="77777777" w:rsidR="00C93415" w:rsidRPr="006B649A" w:rsidRDefault="00C93415" w:rsidP="004E1359">
            <w:pPr>
              <w:jc w:val="center"/>
              <w:rPr>
                <w:snapToGrid w:val="0"/>
                <w:kern w:val="0"/>
              </w:rPr>
            </w:pPr>
          </w:p>
        </w:tc>
      </w:tr>
      <w:tr w:rsidR="00C93415" w:rsidRPr="006B649A" w14:paraId="7D238545"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08205F94" w14:textId="77777777" w:rsidR="00C93415" w:rsidRPr="006B649A" w:rsidRDefault="00C93415" w:rsidP="004E1359">
            <w:pPr>
              <w:jc w:val="center"/>
              <w:rPr>
                <w:snapToGrid w:val="0"/>
                <w:kern w:val="0"/>
              </w:rPr>
            </w:pPr>
            <w:r w:rsidRPr="006B649A">
              <w:rPr>
                <w:rFonts w:hint="eastAsia"/>
                <w:snapToGrid w:val="0"/>
                <w:kern w:val="0"/>
              </w:rPr>
              <w:t>最大贷款金额</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5CFF65E3" w14:textId="77777777" w:rsidR="00C93415" w:rsidRPr="006B649A" w:rsidRDefault="00C93415" w:rsidP="004E1359">
            <w:pPr>
              <w:jc w:val="center"/>
              <w:rPr>
                <w:snapToGrid w:val="0"/>
                <w:kern w:val="0"/>
              </w:rPr>
            </w:pPr>
            <w:r w:rsidRPr="006B649A">
              <w:rPr>
                <w:rFonts w:hint="eastAsia"/>
                <w:snapToGrid w:val="0"/>
                <w:kern w:val="0"/>
              </w:rPr>
              <w:t>MAX_LOAN_AMT</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4CF4AD5A"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61AB2125" w14:textId="77777777" w:rsidR="00C93415" w:rsidRPr="006B649A" w:rsidRDefault="00C93415" w:rsidP="004E1359">
            <w:pPr>
              <w:jc w:val="center"/>
              <w:rPr>
                <w:snapToGrid w:val="0"/>
                <w:kern w:val="0"/>
              </w:rPr>
            </w:pPr>
          </w:p>
        </w:tc>
      </w:tr>
      <w:tr w:rsidR="00C93415" w:rsidRPr="006B649A" w14:paraId="5E132F2C"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56BC996F" w14:textId="77777777" w:rsidR="00C93415" w:rsidRPr="006B649A" w:rsidRDefault="00C93415" w:rsidP="004E1359">
            <w:pPr>
              <w:jc w:val="center"/>
              <w:rPr>
                <w:snapToGrid w:val="0"/>
                <w:kern w:val="0"/>
              </w:rPr>
            </w:pPr>
            <w:r w:rsidRPr="006B649A">
              <w:rPr>
                <w:rFonts w:hint="eastAsia"/>
                <w:snapToGrid w:val="0"/>
                <w:kern w:val="0"/>
              </w:rPr>
              <w:t>最小贷款金额</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1C570A6C" w14:textId="77777777" w:rsidR="00C93415" w:rsidRPr="006B649A" w:rsidRDefault="00C93415" w:rsidP="004E1359">
            <w:pPr>
              <w:jc w:val="center"/>
              <w:rPr>
                <w:snapToGrid w:val="0"/>
                <w:kern w:val="0"/>
              </w:rPr>
            </w:pPr>
            <w:r w:rsidRPr="006B649A">
              <w:rPr>
                <w:rFonts w:hint="eastAsia"/>
                <w:snapToGrid w:val="0"/>
                <w:kern w:val="0"/>
              </w:rPr>
              <w:t>MIN_LOAN_AMT</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52379591"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3971CEB1" w14:textId="77777777" w:rsidR="00C93415" w:rsidRPr="006B649A" w:rsidRDefault="00C93415" w:rsidP="004E1359">
            <w:pPr>
              <w:jc w:val="center"/>
              <w:rPr>
                <w:snapToGrid w:val="0"/>
                <w:kern w:val="0"/>
              </w:rPr>
            </w:pPr>
          </w:p>
        </w:tc>
      </w:tr>
      <w:tr w:rsidR="00D04D2F" w:rsidRPr="00736667" w14:paraId="2643D5F0" w14:textId="77777777" w:rsidTr="00B86190">
        <w:tc>
          <w:tcPr>
            <w:tcW w:w="1559" w:type="dxa"/>
            <w:shd w:val="clear" w:color="auto" w:fill="auto"/>
          </w:tcPr>
          <w:p w14:paraId="0BEDCCBE" w14:textId="77777777" w:rsidR="00D04D2F" w:rsidRDefault="00D04D2F" w:rsidP="00B86190">
            <w:pPr>
              <w:jc w:val="left"/>
              <w:rPr>
                <w:rFonts w:ascii="宋体" w:hAnsi="宋体"/>
                <w:snapToGrid w:val="0"/>
                <w:kern w:val="0"/>
              </w:rPr>
            </w:pPr>
            <w:r>
              <w:rPr>
                <w:rFonts w:ascii="宋体" w:hAnsi="宋体" w:hint="eastAsia"/>
                <w:snapToGrid w:val="0"/>
                <w:kern w:val="0"/>
              </w:rPr>
              <w:t>申请</w:t>
            </w:r>
            <w:r>
              <w:rPr>
                <w:rFonts w:ascii="宋体" w:hAnsi="宋体"/>
                <w:snapToGrid w:val="0"/>
                <w:kern w:val="0"/>
              </w:rPr>
              <w:t>条件</w:t>
            </w:r>
          </w:p>
        </w:tc>
        <w:tc>
          <w:tcPr>
            <w:tcW w:w="1701" w:type="dxa"/>
            <w:shd w:val="clear" w:color="auto" w:fill="auto"/>
          </w:tcPr>
          <w:p w14:paraId="3CD45443" w14:textId="77777777" w:rsidR="00D04D2F" w:rsidRPr="00187FE6" w:rsidRDefault="00D04D2F" w:rsidP="00B86190">
            <w:pPr>
              <w:jc w:val="left"/>
              <w:rPr>
                <w:rFonts w:ascii="宋体" w:hAnsi="宋体"/>
                <w:snapToGrid w:val="0"/>
                <w:kern w:val="0"/>
              </w:rPr>
            </w:pPr>
            <w:r>
              <w:rPr>
                <w:rFonts w:ascii="宋体" w:hAnsi="宋体"/>
                <w:snapToGrid w:val="0"/>
                <w:kern w:val="0"/>
              </w:rPr>
              <w:t>PROD_DESC1</w:t>
            </w:r>
          </w:p>
        </w:tc>
        <w:tc>
          <w:tcPr>
            <w:tcW w:w="1134" w:type="dxa"/>
            <w:shd w:val="clear" w:color="auto" w:fill="auto"/>
          </w:tcPr>
          <w:p w14:paraId="38B173DE" w14:textId="77777777" w:rsidR="00D04D2F" w:rsidRDefault="00D04D2F" w:rsidP="00B86190">
            <w:pPr>
              <w:jc w:val="left"/>
              <w:rPr>
                <w:rFonts w:ascii="宋体" w:hAnsi="宋体"/>
                <w:snapToGrid w:val="0"/>
                <w:kern w:val="0"/>
              </w:rPr>
            </w:pPr>
            <w:r>
              <w:rPr>
                <w:rFonts w:ascii="宋体" w:hAnsi="宋体"/>
                <w:snapToGrid w:val="0"/>
                <w:kern w:val="0"/>
              </w:rPr>
              <w:t>Y</w:t>
            </w:r>
          </w:p>
        </w:tc>
        <w:tc>
          <w:tcPr>
            <w:tcW w:w="3119" w:type="dxa"/>
            <w:shd w:val="clear" w:color="auto" w:fill="auto"/>
          </w:tcPr>
          <w:p w14:paraId="0AB6EA36" w14:textId="77777777" w:rsidR="00D04D2F" w:rsidRDefault="00D04D2F" w:rsidP="00B86190">
            <w:pPr>
              <w:jc w:val="left"/>
              <w:rPr>
                <w:rFonts w:ascii="宋体" w:hAnsi="宋体"/>
                <w:snapToGrid w:val="0"/>
                <w:kern w:val="0"/>
              </w:rPr>
            </w:pPr>
          </w:p>
        </w:tc>
      </w:tr>
      <w:tr w:rsidR="00D04D2F" w:rsidRPr="00736667" w14:paraId="72314B2E" w14:textId="77777777" w:rsidTr="00B86190">
        <w:tc>
          <w:tcPr>
            <w:tcW w:w="1559" w:type="dxa"/>
            <w:shd w:val="clear" w:color="auto" w:fill="auto"/>
          </w:tcPr>
          <w:p w14:paraId="13731422" w14:textId="77777777" w:rsidR="00D04D2F" w:rsidRPr="00645425" w:rsidRDefault="00D04D2F" w:rsidP="00B86190">
            <w:pPr>
              <w:jc w:val="left"/>
              <w:rPr>
                <w:rFonts w:ascii="宋体" w:hAnsi="宋体"/>
                <w:snapToGrid w:val="0"/>
                <w:kern w:val="0"/>
              </w:rPr>
            </w:pPr>
            <w:r>
              <w:rPr>
                <w:rFonts w:ascii="宋体" w:hAnsi="宋体" w:hint="eastAsia"/>
                <w:snapToGrid w:val="0"/>
                <w:kern w:val="0"/>
              </w:rPr>
              <w:t>所需</w:t>
            </w:r>
            <w:r>
              <w:rPr>
                <w:rFonts w:ascii="宋体" w:hAnsi="宋体"/>
                <w:snapToGrid w:val="0"/>
                <w:kern w:val="0"/>
              </w:rPr>
              <w:t>材料</w:t>
            </w:r>
          </w:p>
        </w:tc>
        <w:tc>
          <w:tcPr>
            <w:tcW w:w="1701" w:type="dxa"/>
            <w:shd w:val="clear" w:color="auto" w:fill="auto"/>
          </w:tcPr>
          <w:p w14:paraId="40D81BD1" w14:textId="77777777" w:rsidR="00D04D2F" w:rsidRDefault="00D04D2F" w:rsidP="00B86190">
            <w:pPr>
              <w:jc w:val="left"/>
              <w:rPr>
                <w:rFonts w:ascii="宋体" w:hAnsi="宋体"/>
                <w:snapToGrid w:val="0"/>
                <w:kern w:val="0"/>
              </w:rPr>
            </w:pPr>
            <w:r>
              <w:rPr>
                <w:rFonts w:ascii="宋体" w:hAnsi="宋体"/>
                <w:snapToGrid w:val="0"/>
                <w:kern w:val="0"/>
              </w:rPr>
              <w:t>PROD_DESC2</w:t>
            </w:r>
          </w:p>
        </w:tc>
        <w:tc>
          <w:tcPr>
            <w:tcW w:w="1134" w:type="dxa"/>
            <w:shd w:val="clear" w:color="auto" w:fill="auto"/>
          </w:tcPr>
          <w:p w14:paraId="3DAFF4FF"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256ACD6" w14:textId="77777777" w:rsidR="00D04D2F" w:rsidRDefault="00D04D2F" w:rsidP="00B86190">
            <w:pPr>
              <w:jc w:val="left"/>
              <w:rPr>
                <w:rFonts w:ascii="宋体" w:hAnsi="宋体"/>
                <w:snapToGrid w:val="0"/>
                <w:kern w:val="0"/>
              </w:rPr>
            </w:pPr>
          </w:p>
        </w:tc>
      </w:tr>
      <w:tr w:rsidR="00D04D2F" w:rsidRPr="00736667" w14:paraId="6D57889B" w14:textId="77777777" w:rsidTr="00B86190">
        <w:tc>
          <w:tcPr>
            <w:tcW w:w="1559" w:type="dxa"/>
            <w:shd w:val="clear" w:color="auto" w:fill="auto"/>
          </w:tcPr>
          <w:p w14:paraId="681E21D0" w14:textId="77777777" w:rsidR="00D04D2F" w:rsidRDefault="00D04D2F" w:rsidP="00B86190">
            <w:pPr>
              <w:jc w:val="left"/>
              <w:rPr>
                <w:rFonts w:ascii="宋体" w:hAnsi="宋体"/>
                <w:snapToGrid w:val="0"/>
                <w:kern w:val="0"/>
              </w:rPr>
            </w:pPr>
            <w:r>
              <w:rPr>
                <w:rFonts w:ascii="宋体" w:hAnsi="宋体" w:hint="eastAsia"/>
                <w:snapToGrid w:val="0"/>
                <w:kern w:val="0"/>
              </w:rPr>
              <w:t>预计</w:t>
            </w:r>
            <w:r>
              <w:rPr>
                <w:rFonts w:ascii="宋体" w:hAnsi="宋体"/>
                <w:snapToGrid w:val="0"/>
                <w:kern w:val="0"/>
              </w:rPr>
              <w:t>放款天数</w:t>
            </w:r>
          </w:p>
        </w:tc>
        <w:tc>
          <w:tcPr>
            <w:tcW w:w="1701" w:type="dxa"/>
            <w:shd w:val="clear" w:color="auto" w:fill="auto"/>
          </w:tcPr>
          <w:p w14:paraId="67041D60" w14:textId="77777777" w:rsidR="00D04D2F" w:rsidRDefault="00D04D2F" w:rsidP="00B86190">
            <w:pPr>
              <w:jc w:val="left"/>
              <w:rPr>
                <w:rFonts w:ascii="宋体" w:hAnsi="宋体"/>
                <w:snapToGrid w:val="0"/>
                <w:kern w:val="0"/>
              </w:rPr>
            </w:pPr>
          </w:p>
        </w:tc>
        <w:tc>
          <w:tcPr>
            <w:tcW w:w="1134" w:type="dxa"/>
            <w:shd w:val="clear" w:color="auto" w:fill="auto"/>
          </w:tcPr>
          <w:p w14:paraId="23E7CC89"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E9E6363" w14:textId="77777777" w:rsidR="00D04D2F" w:rsidRDefault="00D04D2F" w:rsidP="00B86190">
            <w:pPr>
              <w:jc w:val="left"/>
              <w:rPr>
                <w:rFonts w:ascii="宋体" w:hAnsi="宋体"/>
                <w:snapToGrid w:val="0"/>
                <w:kern w:val="0"/>
              </w:rPr>
            </w:pPr>
          </w:p>
        </w:tc>
      </w:tr>
    </w:tbl>
    <w:p w14:paraId="4A41B0DB" w14:textId="77777777" w:rsidR="00C93415" w:rsidRDefault="00C93415" w:rsidP="003E6020">
      <w:pPr>
        <w:rPr>
          <w:kern w:val="0"/>
        </w:rPr>
      </w:pPr>
    </w:p>
    <w:p w14:paraId="486FFED7" w14:textId="77777777" w:rsidR="00C93415" w:rsidRPr="00FE1432" w:rsidRDefault="00C93415">
      <w:pPr>
        <w:pStyle w:val="6"/>
        <w:numPr>
          <w:ilvl w:val="5"/>
          <w:numId w:val="159"/>
        </w:numPr>
        <w:pPrChange w:id="399" w:author="wangq" w:date="2017-08-21T17:25:00Z">
          <w:pPr>
            <w:pStyle w:val="6"/>
            <w:numPr>
              <w:numId w:val="178"/>
            </w:numPr>
          </w:pPr>
        </w:pPrChange>
      </w:pPr>
      <w:r>
        <w:rPr>
          <w:rFonts w:hint="eastAsia"/>
        </w:rPr>
        <w:t>数据</w:t>
      </w:r>
      <w:r>
        <w:t>库表</w:t>
      </w:r>
    </w:p>
    <w:p w14:paraId="294B4A59" w14:textId="77777777" w:rsidR="00C93415" w:rsidRDefault="00C93415" w:rsidP="003E6020">
      <w:pPr>
        <w:rPr>
          <w:kern w:val="0"/>
        </w:rPr>
      </w:pPr>
    </w:p>
    <w:p w14:paraId="4940AD82" w14:textId="77777777" w:rsidR="00C93415" w:rsidRPr="0082647F" w:rsidRDefault="00C93415" w:rsidP="00C93415">
      <w:pPr>
        <w:pStyle w:val="5"/>
      </w:pPr>
      <w:r>
        <w:rPr>
          <w:rFonts w:hint="eastAsia"/>
        </w:rPr>
        <w:t>查询待审核信息</w:t>
      </w:r>
    </w:p>
    <w:p w14:paraId="514D2752" w14:textId="77777777" w:rsidR="00C93415" w:rsidRDefault="00C93415" w:rsidP="00C93415">
      <w:pPr>
        <w:pStyle w:val="6"/>
      </w:pPr>
      <w:r>
        <w:rPr>
          <w:rFonts w:hint="eastAsia"/>
        </w:rPr>
        <w:t>功能</w:t>
      </w:r>
      <w:r>
        <w:t>描述</w:t>
      </w:r>
    </w:p>
    <w:p w14:paraId="17EA5F7D"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提供给管理人查询</w:t>
      </w:r>
      <w:r>
        <w:rPr>
          <w:rFonts w:ascii="宋体" w:hAnsi="宋体" w:hint="eastAsia"/>
          <w:kern w:val="0"/>
          <w:sz w:val="24"/>
          <w:szCs w:val="21"/>
        </w:rPr>
        <w:t>可</w:t>
      </w:r>
      <w:r>
        <w:rPr>
          <w:rFonts w:ascii="宋体" w:hAnsi="宋体"/>
          <w:kern w:val="0"/>
          <w:sz w:val="24"/>
          <w:szCs w:val="21"/>
        </w:rPr>
        <w:t>审核的产品</w:t>
      </w:r>
      <w:r>
        <w:rPr>
          <w:rFonts w:ascii="宋体" w:hAnsi="宋体" w:hint="eastAsia"/>
          <w:kern w:val="0"/>
          <w:sz w:val="24"/>
          <w:szCs w:val="21"/>
        </w:rPr>
        <w:t>详细</w:t>
      </w:r>
      <w:r>
        <w:rPr>
          <w:rFonts w:ascii="宋体" w:hAnsi="宋体"/>
          <w:kern w:val="0"/>
          <w:sz w:val="24"/>
          <w:szCs w:val="21"/>
        </w:rPr>
        <w:t>信息</w:t>
      </w:r>
      <w:r>
        <w:rPr>
          <w:rFonts w:ascii="宋体" w:hAnsi="宋体" w:hint="eastAsia"/>
          <w:kern w:val="0"/>
          <w:sz w:val="24"/>
          <w:szCs w:val="21"/>
        </w:rPr>
        <w:t>。</w:t>
      </w:r>
    </w:p>
    <w:p w14:paraId="155E0B11" w14:textId="77777777" w:rsidR="00C93415" w:rsidRDefault="00C93415" w:rsidP="00C93415">
      <w:pPr>
        <w:pStyle w:val="6"/>
      </w:pPr>
      <w:r w:rsidRPr="00676A58">
        <w:rPr>
          <w:rFonts w:hint="eastAsia"/>
        </w:rPr>
        <w:t>处理流程</w:t>
      </w:r>
    </w:p>
    <w:p w14:paraId="53DB37AF" w14:textId="77777777" w:rsidR="00C93415" w:rsidRPr="006B649A" w:rsidRDefault="00C93415">
      <w:pPr>
        <w:pStyle w:val="afb"/>
        <w:numPr>
          <w:ilvl w:val="0"/>
          <w:numId w:val="152"/>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00" w:author="wangq" w:date="2017-08-21T17:25:00Z">
          <w:pPr>
            <w:pStyle w:val="afb"/>
            <w:numPr>
              <w:numId w:val="171"/>
            </w:numPr>
            <w:tabs>
              <w:tab w:val="left" w:pos="0"/>
              <w:tab w:val="num" w:pos="432"/>
              <w:tab w:val="left" w:pos="900"/>
              <w:tab w:val="left" w:pos="1440"/>
              <w:tab w:val="left" w:pos="168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kern w:val="0"/>
          <w:sz w:val="24"/>
          <w:szCs w:val="21"/>
        </w:rPr>
        <w:tab/>
      </w:r>
      <w:r>
        <w:rPr>
          <w:rFonts w:ascii="宋体" w:hAnsi="宋体" w:hint="eastAsia"/>
          <w:kern w:val="0"/>
          <w:sz w:val="24"/>
          <w:szCs w:val="21"/>
        </w:rPr>
        <w:t>输入产品主键</w:t>
      </w:r>
    </w:p>
    <w:p w14:paraId="1BF40A5F" w14:textId="77777777" w:rsidR="00C93415" w:rsidRPr="00456A4B" w:rsidRDefault="00C93415">
      <w:pPr>
        <w:pStyle w:val="afb"/>
        <w:numPr>
          <w:ilvl w:val="0"/>
          <w:numId w:val="15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01" w:author="wangq" w:date="2017-08-21T17:25:00Z">
          <w:pPr>
            <w:pStyle w:val="afb"/>
            <w:numPr>
              <w:numId w:val="171"/>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从临时表中查询出</w:t>
      </w:r>
      <w:r>
        <w:rPr>
          <w:rFonts w:ascii="宋体" w:hAnsi="宋体"/>
          <w:kern w:val="0"/>
          <w:sz w:val="24"/>
          <w:szCs w:val="21"/>
        </w:rPr>
        <w:t>产品详细</w:t>
      </w:r>
      <w:r>
        <w:rPr>
          <w:rFonts w:ascii="宋体" w:hAnsi="宋体" w:hint="eastAsia"/>
          <w:kern w:val="0"/>
          <w:sz w:val="24"/>
          <w:szCs w:val="21"/>
        </w:rPr>
        <w:t>信息审核</w:t>
      </w:r>
    </w:p>
    <w:p w14:paraId="7C3E9129" w14:textId="77777777" w:rsidR="00C93415" w:rsidRPr="00C3467F" w:rsidRDefault="00C93415" w:rsidP="00C93415">
      <w:pPr>
        <w:rPr>
          <w:rFonts w:ascii="宋体" w:hAnsi="宋体"/>
          <w:kern w:val="0"/>
          <w:szCs w:val="21"/>
        </w:rPr>
      </w:pPr>
      <w:r>
        <w:rPr>
          <w:rFonts w:hint="eastAsia"/>
          <w:b/>
          <w:sz w:val="24"/>
          <w:szCs w:val="24"/>
        </w:rPr>
        <w:t xml:space="preserve">       </w:t>
      </w:r>
    </w:p>
    <w:p w14:paraId="0753CA02"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5BA6F9F" w14:textId="77777777" w:rsidTr="004E1359">
        <w:tc>
          <w:tcPr>
            <w:tcW w:w="1559" w:type="dxa"/>
            <w:shd w:val="clear" w:color="auto" w:fill="E0E0E0"/>
          </w:tcPr>
          <w:p w14:paraId="347968CC"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0B62B2F"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7A37214"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45C5876"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14C2DBCC" w14:textId="77777777" w:rsidTr="004E1359">
        <w:tc>
          <w:tcPr>
            <w:tcW w:w="1559" w:type="dxa"/>
            <w:shd w:val="clear" w:color="auto" w:fill="auto"/>
          </w:tcPr>
          <w:p w14:paraId="6C590EE9" w14:textId="77777777" w:rsidR="00C93415" w:rsidRDefault="00C93415" w:rsidP="004E1359">
            <w:pPr>
              <w:jc w:val="left"/>
              <w:rPr>
                <w:rFonts w:ascii="宋体" w:hAnsi="宋体"/>
                <w:snapToGrid w:val="0"/>
                <w:kern w:val="0"/>
              </w:rPr>
            </w:pPr>
            <w:r w:rsidRPr="00C40B3B">
              <w:rPr>
                <w:rFonts w:ascii="宋体" w:hAnsi="宋体" w:hint="eastAsia"/>
                <w:snapToGrid w:val="0"/>
                <w:kern w:val="0"/>
              </w:rPr>
              <w:t>产品唯一标识</w:t>
            </w:r>
          </w:p>
        </w:tc>
        <w:tc>
          <w:tcPr>
            <w:tcW w:w="1701" w:type="dxa"/>
            <w:shd w:val="clear" w:color="auto" w:fill="auto"/>
          </w:tcPr>
          <w:p w14:paraId="2F9DECEB" w14:textId="77777777" w:rsidR="00C93415" w:rsidRDefault="00C93415" w:rsidP="004E1359">
            <w:pPr>
              <w:jc w:val="left"/>
              <w:rPr>
                <w:rFonts w:ascii="宋体" w:hAnsi="宋体"/>
                <w:snapToGrid w:val="0"/>
                <w:kern w:val="0"/>
              </w:rPr>
            </w:pPr>
            <w:r w:rsidRPr="00162C34">
              <w:rPr>
                <w:rFonts w:ascii="宋体" w:hAnsi="宋体"/>
                <w:snapToGrid w:val="0"/>
                <w:kern w:val="0"/>
              </w:rPr>
              <w:t>PROD_ID</w:t>
            </w:r>
          </w:p>
        </w:tc>
        <w:tc>
          <w:tcPr>
            <w:tcW w:w="1134" w:type="dxa"/>
            <w:shd w:val="clear" w:color="auto" w:fill="auto"/>
          </w:tcPr>
          <w:p w14:paraId="5896B8FA"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29434535" w14:textId="77777777" w:rsidR="00C93415" w:rsidRPr="00736667" w:rsidRDefault="00C93415" w:rsidP="004E1359">
            <w:pPr>
              <w:jc w:val="left"/>
              <w:rPr>
                <w:rFonts w:ascii="宋体" w:hAnsi="宋体"/>
                <w:snapToGrid w:val="0"/>
                <w:kern w:val="0"/>
              </w:rPr>
            </w:pPr>
          </w:p>
        </w:tc>
      </w:tr>
      <w:tr w:rsidR="00C93415" w:rsidRPr="00736667" w14:paraId="3E1A4BAC" w14:textId="77777777" w:rsidTr="004E1359">
        <w:tc>
          <w:tcPr>
            <w:tcW w:w="1559" w:type="dxa"/>
            <w:shd w:val="clear" w:color="auto" w:fill="auto"/>
          </w:tcPr>
          <w:p w14:paraId="1276D6E9"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741F6C27"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74850741"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2E7448D1" w14:textId="77777777" w:rsidR="00C93415" w:rsidRPr="00736667" w:rsidRDefault="00C93415" w:rsidP="004E1359">
            <w:pPr>
              <w:jc w:val="left"/>
              <w:rPr>
                <w:rFonts w:ascii="宋体" w:hAnsi="宋体"/>
                <w:snapToGrid w:val="0"/>
                <w:kern w:val="0"/>
              </w:rPr>
            </w:pPr>
          </w:p>
        </w:tc>
      </w:tr>
    </w:tbl>
    <w:p w14:paraId="11D5E5D8"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5DF5992" w14:textId="77777777" w:rsidR="00C93415" w:rsidRPr="00C56A4E" w:rsidRDefault="00C93415" w:rsidP="00C93415"/>
    <w:p w14:paraId="747C2887" w14:textId="77777777" w:rsidR="00C93415" w:rsidRPr="00A52328" w:rsidRDefault="00C93415" w:rsidP="00C93415">
      <w:pPr>
        <w:pStyle w:val="6"/>
      </w:pPr>
      <w:r w:rsidRPr="00A52328">
        <w:rPr>
          <w:rFonts w:hint="eastAsia"/>
        </w:rPr>
        <w:t>输出</w:t>
      </w:r>
    </w:p>
    <w:p w14:paraId="5A2BB1DC"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3666DF" w14:paraId="19082F68" w14:textId="77777777" w:rsidTr="004E1359">
        <w:tc>
          <w:tcPr>
            <w:tcW w:w="1559" w:type="dxa"/>
            <w:shd w:val="clear" w:color="auto" w:fill="E0E0E0"/>
          </w:tcPr>
          <w:p w14:paraId="595337A3" w14:textId="77777777" w:rsidR="00C93415" w:rsidRPr="00456A4B" w:rsidRDefault="00C93415" w:rsidP="004E1359">
            <w:pPr>
              <w:jc w:val="center"/>
              <w:rPr>
                <w:snapToGrid w:val="0"/>
                <w:kern w:val="0"/>
              </w:rPr>
            </w:pPr>
            <w:r w:rsidRPr="00456A4B">
              <w:rPr>
                <w:rFonts w:hint="eastAsia"/>
                <w:snapToGrid w:val="0"/>
                <w:kern w:val="0"/>
              </w:rPr>
              <w:t>输出要素</w:t>
            </w:r>
          </w:p>
        </w:tc>
        <w:tc>
          <w:tcPr>
            <w:tcW w:w="1701" w:type="dxa"/>
            <w:shd w:val="clear" w:color="auto" w:fill="E0E0E0"/>
          </w:tcPr>
          <w:p w14:paraId="688A4593" w14:textId="77777777" w:rsidR="00C93415" w:rsidRPr="00456A4B" w:rsidRDefault="00C93415" w:rsidP="004E1359">
            <w:pPr>
              <w:jc w:val="center"/>
              <w:rPr>
                <w:snapToGrid w:val="0"/>
                <w:kern w:val="0"/>
              </w:rPr>
            </w:pPr>
            <w:r w:rsidRPr="00456A4B">
              <w:rPr>
                <w:rFonts w:hint="eastAsia"/>
                <w:snapToGrid w:val="0"/>
                <w:kern w:val="0"/>
              </w:rPr>
              <w:t>字段名</w:t>
            </w:r>
          </w:p>
        </w:tc>
        <w:tc>
          <w:tcPr>
            <w:tcW w:w="1134" w:type="dxa"/>
            <w:shd w:val="clear" w:color="auto" w:fill="E0E0E0"/>
          </w:tcPr>
          <w:p w14:paraId="1B9BFEAF" w14:textId="77777777" w:rsidR="00C93415" w:rsidRPr="00456A4B" w:rsidRDefault="00C93415" w:rsidP="004E1359">
            <w:pPr>
              <w:jc w:val="center"/>
              <w:rPr>
                <w:snapToGrid w:val="0"/>
                <w:kern w:val="0"/>
              </w:rPr>
            </w:pPr>
            <w:r w:rsidRPr="00456A4B">
              <w:rPr>
                <w:rFonts w:hint="eastAsia"/>
                <w:snapToGrid w:val="0"/>
                <w:kern w:val="0"/>
              </w:rPr>
              <w:t>是否必填</w:t>
            </w:r>
          </w:p>
        </w:tc>
        <w:tc>
          <w:tcPr>
            <w:tcW w:w="3119" w:type="dxa"/>
            <w:shd w:val="clear" w:color="auto" w:fill="E0E0E0"/>
          </w:tcPr>
          <w:p w14:paraId="4A8630BA" w14:textId="77777777" w:rsidR="00C93415" w:rsidRPr="00456A4B" w:rsidRDefault="00C93415" w:rsidP="004E1359">
            <w:pPr>
              <w:jc w:val="center"/>
              <w:rPr>
                <w:snapToGrid w:val="0"/>
                <w:kern w:val="0"/>
              </w:rPr>
            </w:pPr>
            <w:r w:rsidRPr="00456A4B">
              <w:rPr>
                <w:rFonts w:hint="eastAsia"/>
                <w:snapToGrid w:val="0"/>
                <w:kern w:val="0"/>
              </w:rPr>
              <w:t>备注</w:t>
            </w:r>
          </w:p>
        </w:tc>
      </w:tr>
      <w:tr w:rsidR="00C93415" w:rsidRPr="003666DF" w14:paraId="76A64FB9"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6A0F6878" w14:textId="77777777" w:rsidR="00C93415" w:rsidRPr="00456A4B" w:rsidRDefault="00C93415" w:rsidP="004E1359">
            <w:pPr>
              <w:jc w:val="center"/>
              <w:rPr>
                <w:snapToGrid w:val="0"/>
                <w:kern w:val="0"/>
              </w:rPr>
            </w:pPr>
            <w:r w:rsidRPr="00456A4B">
              <w:rPr>
                <w:rFonts w:hint="eastAsia"/>
                <w:snapToGrid w:val="0"/>
                <w:kern w:val="0"/>
              </w:rPr>
              <w:t>产品唯一标识</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6C27AC91" w14:textId="77777777" w:rsidR="00C93415" w:rsidRPr="00456A4B" w:rsidRDefault="00C93415" w:rsidP="004E1359">
            <w:pPr>
              <w:jc w:val="center"/>
              <w:rPr>
                <w:snapToGrid w:val="0"/>
                <w:kern w:val="0"/>
              </w:rPr>
            </w:pPr>
            <w:r w:rsidRPr="00456A4B">
              <w:rPr>
                <w:snapToGrid w:val="0"/>
                <w:kern w:val="0"/>
              </w:rPr>
              <w:t>PROD_ID</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491422DF" w14:textId="77777777" w:rsidR="00C93415" w:rsidRPr="00456A4B" w:rsidRDefault="00C93415" w:rsidP="004E1359">
            <w:pPr>
              <w:jc w:val="center"/>
              <w:rPr>
                <w:snapToGrid w:val="0"/>
                <w:kern w:val="0"/>
              </w:rPr>
            </w:pPr>
            <w:r w:rsidRPr="00456A4B">
              <w:rPr>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248AA9F1" w14:textId="77777777" w:rsidR="00C93415" w:rsidRPr="00456A4B" w:rsidRDefault="00C93415" w:rsidP="004E1359">
            <w:pPr>
              <w:jc w:val="center"/>
              <w:rPr>
                <w:snapToGrid w:val="0"/>
                <w:kern w:val="0"/>
              </w:rPr>
            </w:pPr>
          </w:p>
        </w:tc>
      </w:tr>
      <w:tr w:rsidR="00C93415" w:rsidRPr="003666DF" w14:paraId="48FB1299"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654D6FDB" w14:textId="77777777" w:rsidR="00C93415" w:rsidRPr="00456A4B" w:rsidRDefault="00C93415" w:rsidP="004E1359">
            <w:pPr>
              <w:jc w:val="center"/>
              <w:rPr>
                <w:snapToGrid w:val="0"/>
                <w:kern w:val="0"/>
              </w:rPr>
            </w:pPr>
            <w:r w:rsidRPr="00456A4B">
              <w:rPr>
                <w:rFonts w:hint="eastAsia"/>
                <w:snapToGrid w:val="0"/>
                <w:kern w:val="0"/>
              </w:rPr>
              <w:lastRenderedPageBreak/>
              <w:t>资金方名称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66C903F1" w14:textId="77777777" w:rsidR="00C93415" w:rsidRPr="00456A4B" w:rsidRDefault="00C93415" w:rsidP="004E1359">
            <w:pPr>
              <w:jc w:val="center"/>
              <w:rPr>
                <w:snapToGrid w:val="0"/>
                <w:kern w:val="0"/>
              </w:rPr>
            </w:pPr>
            <w:r w:rsidRPr="00456A4B">
              <w:rPr>
                <w:snapToGrid w:val="0"/>
                <w:kern w:val="0"/>
              </w:rPr>
              <w:t>COMPANY_USER</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48A91728" w14:textId="77777777" w:rsidR="00C93415" w:rsidRPr="00456A4B" w:rsidRDefault="00C93415" w:rsidP="004E1359">
            <w:pPr>
              <w:jc w:val="center"/>
              <w:rPr>
                <w:snapToGrid w:val="0"/>
                <w:kern w:val="0"/>
              </w:rPr>
            </w:pPr>
            <w:r w:rsidRPr="00456A4B">
              <w:rPr>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19EA34DF" w14:textId="77777777" w:rsidR="00C93415" w:rsidRPr="00456A4B" w:rsidRDefault="00C93415" w:rsidP="004E1359">
            <w:pPr>
              <w:jc w:val="center"/>
              <w:rPr>
                <w:snapToGrid w:val="0"/>
                <w:kern w:val="0"/>
              </w:rPr>
            </w:pPr>
          </w:p>
        </w:tc>
      </w:tr>
      <w:tr w:rsidR="00C93415" w:rsidRPr="003666DF" w14:paraId="7F693F9C"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63054B46" w14:textId="77777777" w:rsidR="00C93415" w:rsidRPr="00456A4B" w:rsidRDefault="00C93415" w:rsidP="004E1359">
            <w:pPr>
              <w:jc w:val="center"/>
              <w:rPr>
                <w:snapToGrid w:val="0"/>
                <w:kern w:val="0"/>
              </w:rPr>
            </w:pPr>
            <w:r w:rsidRPr="00456A4B">
              <w:rPr>
                <w:rFonts w:hint="eastAsia"/>
                <w:snapToGrid w:val="0"/>
                <w:kern w:val="0"/>
              </w:rPr>
              <w:t>产品名称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5D25B882" w14:textId="77777777" w:rsidR="00C93415" w:rsidRPr="00456A4B" w:rsidRDefault="00C93415" w:rsidP="004E1359">
            <w:pPr>
              <w:jc w:val="center"/>
              <w:rPr>
                <w:snapToGrid w:val="0"/>
                <w:kern w:val="0"/>
              </w:rPr>
            </w:pPr>
            <w:r w:rsidRPr="00456A4B">
              <w:rPr>
                <w:snapToGrid w:val="0"/>
                <w:kern w:val="0"/>
              </w:rPr>
              <w:t>PROD_NAME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0B244BA4" w14:textId="77777777" w:rsidR="00C93415" w:rsidRPr="00456A4B" w:rsidRDefault="00C93415" w:rsidP="004E1359">
            <w:pPr>
              <w:jc w:val="center"/>
              <w:rPr>
                <w:snapToGrid w:val="0"/>
                <w:kern w:val="0"/>
              </w:rPr>
            </w:pPr>
            <w:r w:rsidRPr="00456A4B">
              <w:rPr>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0A768216" w14:textId="77777777" w:rsidR="00C93415" w:rsidRPr="00456A4B" w:rsidRDefault="00C93415" w:rsidP="004E1359">
            <w:pPr>
              <w:jc w:val="center"/>
              <w:rPr>
                <w:snapToGrid w:val="0"/>
                <w:kern w:val="0"/>
              </w:rPr>
            </w:pPr>
          </w:p>
        </w:tc>
      </w:tr>
      <w:tr w:rsidR="00C93415" w:rsidRPr="003666DF" w14:paraId="504BB76D"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03BA37AA" w14:textId="77777777" w:rsidR="00C93415" w:rsidRPr="00456A4B" w:rsidRDefault="00C93415" w:rsidP="004E1359">
            <w:pPr>
              <w:jc w:val="center"/>
              <w:rPr>
                <w:snapToGrid w:val="0"/>
                <w:kern w:val="0"/>
              </w:rPr>
            </w:pPr>
            <w:r w:rsidRPr="00456A4B">
              <w:rPr>
                <w:rFonts w:hint="eastAsia"/>
                <w:snapToGrid w:val="0"/>
                <w:kern w:val="0"/>
              </w:rPr>
              <w:t>产品类型名称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19F62F21" w14:textId="77777777" w:rsidR="00C93415" w:rsidRPr="00456A4B" w:rsidRDefault="00C93415" w:rsidP="004E1359">
            <w:pPr>
              <w:jc w:val="center"/>
              <w:rPr>
                <w:snapToGrid w:val="0"/>
                <w:kern w:val="0"/>
              </w:rPr>
            </w:pPr>
            <w:r w:rsidRPr="00456A4B">
              <w:rPr>
                <w:snapToGrid w:val="0"/>
                <w:kern w:val="0"/>
              </w:rPr>
              <w:t>PROD_TYPENAME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147ACB93" w14:textId="77777777" w:rsidR="00C93415" w:rsidRPr="00456A4B" w:rsidRDefault="00C93415" w:rsidP="004E1359">
            <w:pPr>
              <w:jc w:val="center"/>
              <w:rPr>
                <w:snapToGrid w:val="0"/>
                <w:kern w:val="0"/>
              </w:rPr>
            </w:pPr>
            <w:r w:rsidRPr="00456A4B">
              <w:rPr>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45E07DED" w14:textId="77777777" w:rsidR="00C93415" w:rsidRPr="00456A4B" w:rsidRDefault="00C93415" w:rsidP="004E1359">
            <w:pPr>
              <w:jc w:val="center"/>
              <w:rPr>
                <w:snapToGrid w:val="0"/>
                <w:kern w:val="0"/>
              </w:rPr>
            </w:pPr>
          </w:p>
        </w:tc>
      </w:tr>
      <w:tr w:rsidR="00C93415" w:rsidRPr="003666DF" w14:paraId="760B478E"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03C8B1A2" w14:textId="77777777" w:rsidR="00C93415" w:rsidRPr="00456A4B" w:rsidRDefault="00C93415" w:rsidP="004E1359">
            <w:pPr>
              <w:jc w:val="center"/>
              <w:rPr>
                <w:snapToGrid w:val="0"/>
                <w:kern w:val="0"/>
              </w:rPr>
            </w:pPr>
            <w:r w:rsidRPr="00456A4B">
              <w:rPr>
                <w:rFonts w:hint="eastAsia"/>
                <w:snapToGrid w:val="0"/>
                <w:kern w:val="0"/>
              </w:rPr>
              <w:t>返佣比例</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45534FF2" w14:textId="77777777" w:rsidR="00C93415" w:rsidRPr="00456A4B" w:rsidRDefault="00C93415" w:rsidP="004E1359">
            <w:pPr>
              <w:jc w:val="center"/>
              <w:rPr>
                <w:snapToGrid w:val="0"/>
                <w:kern w:val="0"/>
              </w:rPr>
            </w:pPr>
            <w:r w:rsidRPr="00456A4B">
              <w:rPr>
                <w:snapToGrid w:val="0"/>
                <w:kern w:val="0"/>
              </w:rPr>
              <w:t>COMMISSION_RATIO</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282EC451" w14:textId="77777777" w:rsidR="00C93415" w:rsidRPr="00456A4B" w:rsidRDefault="00C93415" w:rsidP="004E1359">
            <w:pPr>
              <w:jc w:val="center"/>
              <w:rPr>
                <w:snapToGrid w:val="0"/>
                <w:kern w:val="0"/>
              </w:rPr>
            </w:pPr>
            <w:r w:rsidRPr="00456A4B">
              <w:rPr>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252E2341" w14:textId="77777777" w:rsidR="00C93415" w:rsidRPr="00456A4B" w:rsidRDefault="00C93415" w:rsidP="004E1359">
            <w:pPr>
              <w:jc w:val="center"/>
              <w:rPr>
                <w:snapToGrid w:val="0"/>
                <w:kern w:val="0"/>
              </w:rPr>
            </w:pPr>
          </w:p>
        </w:tc>
      </w:tr>
      <w:tr w:rsidR="00C93415" w:rsidRPr="003666DF" w14:paraId="3C215B69"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29C515B6" w14:textId="77777777" w:rsidR="00C93415" w:rsidRPr="00456A4B" w:rsidRDefault="00C93415" w:rsidP="004E1359">
            <w:pPr>
              <w:jc w:val="center"/>
              <w:rPr>
                <w:snapToGrid w:val="0"/>
                <w:kern w:val="0"/>
              </w:rPr>
            </w:pPr>
            <w:r w:rsidRPr="00456A4B">
              <w:rPr>
                <w:rFonts w:hint="eastAsia"/>
                <w:snapToGrid w:val="0"/>
                <w:kern w:val="0"/>
              </w:rPr>
              <w:t>最大期限</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08DEBC2A" w14:textId="77777777" w:rsidR="00C93415" w:rsidRPr="00456A4B" w:rsidRDefault="00C93415" w:rsidP="004E1359">
            <w:pPr>
              <w:jc w:val="center"/>
              <w:rPr>
                <w:snapToGrid w:val="0"/>
                <w:kern w:val="0"/>
              </w:rPr>
            </w:pPr>
            <w:r w:rsidRPr="00456A4B">
              <w:rPr>
                <w:snapToGrid w:val="0"/>
                <w:kern w:val="0"/>
              </w:rPr>
              <w:t>MAX_TERM</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63E550F3" w14:textId="77777777" w:rsidR="00C93415" w:rsidRPr="00456A4B" w:rsidRDefault="00C93415" w:rsidP="004E1359">
            <w:pPr>
              <w:jc w:val="center"/>
              <w:rPr>
                <w:snapToGrid w:val="0"/>
                <w:kern w:val="0"/>
              </w:rPr>
            </w:pPr>
            <w:r w:rsidRPr="00456A4B">
              <w:rPr>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6F5F753B" w14:textId="77777777" w:rsidR="00C93415" w:rsidRPr="00456A4B" w:rsidRDefault="00C93415" w:rsidP="004E1359">
            <w:pPr>
              <w:jc w:val="center"/>
              <w:rPr>
                <w:snapToGrid w:val="0"/>
                <w:kern w:val="0"/>
              </w:rPr>
            </w:pPr>
          </w:p>
        </w:tc>
      </w:tr>
      <w:tr w:rsidR="00C93415" w:rsidRPr="003666DF" w14:paraId="1DE74352"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66BC9219" w14:textId="77777777" w:rsidR="00C93415" w:rsidRPr="00456A4B" w:rsidRDefault="00C93415" w:rsidP="004E1359">
            <w:pPr>
              <w:jc w:val="center"/>
              <w:rPr>
                <w:snapToGrid w:val="0"/>
                <w:kern w:val="0"/>
              </w:rPr>
            </w:pPr>
            <w:r w:rsidRPr="00456A4B">
              <w:rPr>
                <w:rFonts w:hint="eastAsia"/>
                <w:snapToGrid w:val="0"/>
                <w:kern w:val="0"/>
              </w:rPr>
              <w:t>最小期限</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6B3DC9CE" w14:textId="77777777" w:rsidR="00C93415" w:rsidRPr="00456A4B" w:rsidRDefault="00C93415" w:rsidP="004E1359">
            <w:pPr>
              <w:jc w:val="center"/>
              <w:rPr>
                <w:snapToGrid w:val="0"/>
                <w:kern w:val="0"/>
              </w:rPr>
            </w:pPr>
            <w:r w:rsidRPr="00456A4B">
              <w:rPr>
                <w:snapToGrid w:val="0"/>
                <w:kern w:val="0"/>
              </w:rPr>
              <w:t>MIN_TERM</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3C73E649" w14:textId="77777777" w:rsidR="00C93415" w:rsidRPr="00456A4B" w:rsidRDefault="00C93415" w:rsidP="004E1359">
            <w:pPr>
              <w:jc w:val="center"/>
              <w:rPr>
                <w:snapToGrid w:val="0"/>
                <w:kern w:val="0"/>
              </w:rPr>
            </w:pPr>
            <w:r w:rsidRPr="00456A4B">
              <w:rPr>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45566180" w14:textId="77777777" w:rsidR="00C93415" w:rsidRPr="00456A4B" w:rsidRDefault="00C93415" w:rsidP="004E1359">
            <w:pPr>
              <w:jc w:val="center"/>
              <w:rPr>
                <w:snapToGrid w:val="0"/>
                <w:kern w:val="0"/>
              </w:rPr>
            </w:pPr>
          </w:p>
        </w:tc>
      </w:tr>
      <w:tr w:rsidR="00C93415" w:rsidRPr="003666DF" w14:paraId="78BBFC12"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4C0E4FC5" w14:textId="77777777" w:rsidR="00C93415" w:rsidRPr="00456A4B" w:rsidRDefault="00C93415" w:rsidP="004E1359">
            <w:pPr>
              <w:jc w:val="center"/>
              <w:rPr>
                <w:snapToGrid w:val="0"/>
                <w:kern w:val="0"/>
              </w:rPr>
            </w:pPr>
            <w:r w:rsidRPr="00456A4B">
              <w:rPr>
                <w:rFonts w:hint="eastAsia"/>
                <w:snapToGrid w:val="0"/>
                <w:kern w:val="0"/>
              </w:rPr>
              <w:t>最大利率</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5C170E22" w14:textId="77777777" w:rsidR="00C93415" w:rsidRPr="00456A4B" w:rsidRDefault="00C93415" w:rsidP="004E1359">
            <w:pPr>
              <w:jc w:val="center"/>
              <w:rPr>
                <w:snapToGrid w:val="0"/>
                <w:kern w:val="0"/>
              </w:rPr>
            </w:pPr>
            <w:r w:rsidRPr="00456A4B">
              <w:rPr>
                <w:snapToGrid w:val="0"/>
                <w:kern w:val="0"/>
              </w:rPr>
              <w:t>MAX_RATE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7B8618D2" w14:textId="77777777" w:rsidR="00C93415" w:rsidRPr="00456A4B" w:rsidRDefault="00C93415" w:rsidP="004E1359">
            <w:pPr>
              <w:jc w:val="center"/>
              <w:rPr>
                <w:snapToGrid w:val="0"/>
                <w:kern w:val="0"/>
              </w:rPr>
            </w:pPr>
            <w:r w:rsidRPr="00456A4B">
              <w:rPr>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627334C3" w14:textId="77777777" w:rsidR="00C93415" w:rsidRPr="00456A4B" w:rsidRDefault="00C93415" w:rsidP="004E1359">
            <w:pPr>
              <w:jc w:val="center"/>
              <w:rPr>
                <w:snapToGrid w:val="0"/>
                <w:kern w:val="0"/>
              </w:rPr>
            </w:pPr>
          </w:p>
        </w:tc>
      </w:tr>
      <w:tr w:rsidR="00C93415" w:rsidRPr="003666DF" w14:paraId="68268DD5"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5EC23992" w14:textId="77777777" w:rsidR="00C93415" w:rsidRPr="00456A4B" w:rsidRDefault="00C93415" w:rsidP="004E1359">
            <w:pPr>
              <w:jc w:val="center"/>
              <w:rPr>
                <w:snapToGrid w:val="0"/>
                <w:kern w:val="0"/>
              </w:rPr>
            </w:pPr>
            <w:r w:rsidRPr="00456A4B">
              <w:rPr>
                <w:rFonts w:hint="eastAsia"/>
                <w:snapToGrid w:val="0"/>
                <w:kern w:val="0"/>
              </w:rPr>
              <w:t>最小利率</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5C2779C4" w14:textId="77777777" w:rsidR="00C93415" w:rsidRPr="00456A4B" w:rsidRDefault="00C93415" w:rsidP="004E1359">
            <w:pPr>
              <w:jc w:val="center"/>
              <w:rPr>
                <w:snapToGrid w:val="0"/>
                <w:kern w:val="0"/>
              </w:rPr>
            </w:pPr>
            <w:r w:rsidRPr="00456A4B">
              <w:rPr>
                <w:snapToGrid w:val="0"/>
                <w:kern w:val="0"/>
              </w:rPr>
              <w:t>MIN_RATE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71774B56" w14:textId="77777777" w:rsidR="00C93415" w:rsidRPr="00456A4B" w:rsidRDefault="00C93415" w:rsidP="004E1359">
            <w:pPr>
              <w:jc w:val="center"/>
              <w:rPr>
                <w:snapToGrid w:val="0"/>
                <w:kern w:val="0"/>
              </w:rPr>
            </w:pPr>
            <w:r w:rsidRPr="00456A4B">
              <w:rPr>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08921B1B" w14:textId="77777777" w:rsidR="00C93415" w:rsidRPr="00456A4B" w:rsidRDefault="00C93415" w:rsidP="004E1359">
            <w:pPr>
              <w:jc w:val="center"/>
              <w:rPr>
                <w:snapToGrid w:val="0"/>
                <w:kern w:val="0"/>
              </w:rPr>
            </w:pPr>
          </w:p>
        </w:tc>
      </w:tr>
      <w:tr w:rsidR="00C93415" w:rsidRPr="003666DF" w14:paraId="25C3B926"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2A1C18F8" w14:textId="77777777" w:rsidR="00C93415" w:rsidRPr="00456A4B" w:rsidRDefault="00C93415" w:rsidP="004E1359">
            <w:pPr>
              <w:jc w:val="center"/>
              <w:rPr>
                <w:snapToGrid w:val="0"/>
                <w:kern w:val="0"/>
              </w:rPr>
            </w:pPr>
            <w:r w:rsidRPr="00456A4B">
              <w:rPr>
                <w:rFonts w:hint="eastAsia"/>
                <w:snapToGrid w:val="0"/>
                <w:kern w:val="0"/>
              </w:rPr>
              <w:t>最大贷款金额</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12F6ADD9" w14:textId="77777777" w:rsidR="00C93415" w:rsidRPr="00456A4B" w:rsidRDefault="00C93415" w:rsidP="004E1359">
            <w:pPr>
              <w:jc w:val="center"/>
              <w:rPr>
                <w:snapToGrid w:val="0"/>
                <w:kern w:val="0"/>
              </w:rPr>
            </w:pPr>
            <w:r w:rsidRPr="00456A4B">
              <w:rPr>
                <w:snapToGrid w:val="0"/>
                <w:kern w:val="0"/>
              </w:rPr>
              <w:t>MAX_LOAN_AMT</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1C7829D0" w14:textId="77777777" w:rsidR="00C93415" w:rsidRPr="00456A4B" w:rsidRDefault="00C93415" w:rsidP="004E1359">
            <w:pPr>
              <w:jc w:val="center"/>
              <w:rPr>
                <w:snapToGrid w:val="0"/>
                <w:kern w:val="0"/>
              </w:rPr>
            </w:pPr>
            <w:r w:rsidRPr="00456A4B">
              <w:rPr>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48E8CB15" w14:textId="77777777" w:rsidR="00C93415" w:rsidRPr="00456A4B" w:rsidRDefault="00C93415" w:rsidP="004E1359">
            <w:pPr>
              <w:jc w:val="center"/>
              <w:rPr>
                <w:snapToGrid w:val="0"/>
                <w:kern w:val="0"/>
              </w:rPr>
            </w:pPr>
          </w:p>
        </w:tc>
      </w:tr>
      <w:tr w:rsidR="00C93415" w:rsidRPr="003666DF" w14:paraId="6CA6DBBD"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60A2BC72" w14:textId="77777777" w:rsidR="00C93415" w:rsidRPr="00456A4B" w:rsidRDefault="00C93415" w:rsidP="004E1359">
            <w:pPr>
              <w:jc w:val="center"/>
              <w:rPr>
                <w:snapToGrid w:val="0"/>
                <w:kern w:val="0"/>
              </w:rPr>
            </w:pPr>
            <w:r w:rsidRPr="00456A4B">
              <w:rPr>
                <w:rFonts w:hint="eastAsia"/>
                <w:snapToGrid w:val="0"/>
                <w:kern w:val="0"/>
              </w:rPr>
              <w:t>最小贷款金额</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5E2452DB" w14:textId="77777777" w:rsidR="00C93415" w:rsidRPr="00456A4B" w:rsidRDefault="00C93415" w:rsidP="004E1359">
            <w:pPr>
              <w:jc w:val="center"/>
              <w:rPr>
                <w:snapToGrid w:val="0"/>
                <w:kern w:val="0"/>
              </w:rPr>
            </w:pPr>
            <w:r w:rsidRPr="00456A4B">
              <w:rPr>
                <w:snapToGrid w:val="0"/>
                <w:kern w:val="0"/>
              </w:rPr>
              <w:t>MIN_LOAN_AMT</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328B758C" w14:textId="77777777" w:rsidR="00C93415" w:rsidRPr="00456A4B" w:rsidRDefault="00C93415" w:rsidP="004E1359">
            <w:pPr>
              <w:jc w:val="center"/>
              <w:rPr>
                <w:snapToGrid w:val="0"/>
                <w:kern w:val="0"/>
              </w:rPr>
            </w:pPr>
            <w:r w:rsidRPr="00456A4B">
              <w:rPr>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2B295B78" w14:textId="77777777" w:rsidR="00C93415" w:rsidRPr="00456A4B" w:rsidRDefault="00C93415" w:rsidP="004E1359">
            <w:pPr>
              <w:jc w:val="center"/>
              <w:rPr>
                <w:snapToGrid w:val="0"/>
                <w:kern w:val="0"/>
              </w:rPr>
            </w:pPr>
          </w:p>
        </w:tc>
      </w:tr>
      <w:tr w:rsidR="00D04D2F" w:rsidRPr="00736667" w14:paraId="375D7B9C" w14:textId="77777777" w:rsidTr="00B86190">
        <w:tc>
          <w:tcPr>
            <w:tcW w:w="1559" w:type="dxa"/>
            <w:shd w:val="clear" w:color="auto" w:fill="auto"/>
          </w:tcPr>
          <w:p w14:paraId="38D3BF10" w14:textId="77777777" w:rsidR="00D04D2F" w:rsidRDefault="00D04D2F" w:rsidP="00B86190">
            <w:pPr>
              <w:jc w:val="left"/>
              <w:rPr>
                <w:rFonts w:ascii="宋体" w:hAnsi="宋体"/>
                <w:snapToGrid w:val="0"/>
                <w:kern w:val="0"/>
              </w:rPr>
            </w:pPr>
            <w:r>
              <w:rPr>
                <w:rFonts w:ascii="宋体" w:hAnsi="宋体" w:hint="eastAsia"/>
                <w:snapToGrid w:val="0"/>
                <w:kern w:val="0"/>
              </w:rPr>
              <w:t>申请</w:t>
            </w:r>
            <w:r>
              <w:rPr>
                <w:rFonts w:ascii="宋体" w:hAnsi="宋体"/>
                <w:snapToGrid w:val="0"/>
                <w:kern w:val="0"/>
              </w:rPr>
              <w:t>条件</w:t>
            </w:r>
          </w:p>
        </w:tc>
        <w:tc>
          <w:tcPr>
            <w:tcW w:w="1701" w:type="dxa"/>
            <w:shd w:val="clear" w:color="auto" w:fill="auto"/>
          </w:tcPr>
          <w:p w14:paraId="2E55A6A0" w14:textId="77777777" w:rsidR="00D04D2F" w:rsidRPr="00187FE6" w:rsidRDefault="00D04D2F" w:rsidP="00B86190">
            <w:pPr>
              <w:jc w:val="left"/>
              <w:rPr>
                <w:rFonts w:ascii="宋体" w:hAnsi="宋体"/>
                <w:snapToGrid w:val="0"/>
                <w:kern w:val="0"/>
              </w:rPr>
            </w:pPr>
            <w:r>
              <w:rPr>
                <w:rFonts w:ascii="宋体" w:hAnsi="宋体"/>
                <w:snapToGrid w:val="0"/>
                <w:kern w:val="0"/>
              </w:rPr>
              <w:t>PROD_DESC1</w:t>
            </w:r>
          </w:p>
        </w:tc>
        <w:tc>
          <w:tcPr>
            <w:tcW w:w="1134" w:type="dxa"/>
            <w:shd w:val="clear" w:color="auto" w:fill="auto"/>
          </w:tcPr>
          <w:p w14:paraId="26E60B7D" w14:textId="77777777" w:rsidR="00D04D2F" w:rsidRDefault="00D04D2F" w:rsidP="00B86190">
            <w:pPr>
              <w:jc w:val="left"/>
              <w:rPr>
                <w:rFonts w:ascii="宋体" w:hAnsi="宋体"/>
                <w:snapToGrid w:val="0"/>
                <w:kern w:val="0"/>
              </w:rPr>
            </w:pPr>
            <w:r>
              <w:rPr>
                <w:rFonts w:ascii="宋体" w:hAnsi="宋体"/>
                <w:snapToGrid w:val="0"/>
                <w:kern w:val="0"/>
              </w:rPr>
              <w:t>Y</w:t>
            </w:r>
          </w:p>
        </w:tc>
        <w:tc>
          <w:tcPr>
            <w:tcW w:w="3119" w:type="dxa"/>
            <w:shd w:val="clear" w:color="auto" w:fill="auto"/>
          </w:tcPr>
          <w:p w14:paraId="62537933" w14:textId="77777777" w:rsidR="00D04D2F" w:rsidRDefault="00D04D2F" w:rsidP="00B86190">
            <w:pPr>
              <w:jc w:val="left"/>
              <w:rPr>
                <w:rFonts w:ascii="宋体" w:hAnsi="宋体"/>
                <w:snapToGrid w:val="0"/>
                <w:kern w:val="0"/>
              </w:rPr>
            </w:pPr>
          </w:p>
        </w:tc>
      </w:tr>
      <w:tr w:rsidR="00D04D2F" w:rsidRPr="00736667" w14:paraId="236D8ABD" w14:textId="77777777" w:rsidTr="00B86190">
        <w:tc>
          <w:tcPr>
            <w:tcW w:w="1559" w:type="dxa"/>
            <w:shd w:val="clear" w:color="auto" w:fill="auto"/>
          </w:tcPr>
          <w:p w14:paraId="185BE099" w14:textId="77777777" w:rsidR="00D04D2F" w:rsidRPr="00645425" w:rsidRDefault="00D04D2F" w:rsidP="00B86190">
            <w:pPr>
              <w:jc w:val="left"/>
              <w:rPr>
                <w:rFonts w:ascii="宋体" w:hAnsi="宋体"/>
                <w:snapToGrid w:val="0"/>
                <w:kern w:val="0"/>
              </w:rPr>
            </w:pPr>
            <w:r>
              <w:rPr>
                <w:rFonts w:ascii="宋体" w:hAnsi="宋体" w:hint="eastAsia"/>
                <w:snapToGrid w:val="0"/>
                <w:kern w:val="0"/>
              </w:rPr>
              <w:t>所需</w:t>
            </w:r>
            <w:r>
              <w:rPr>
                <w:rFonts w:ascii="宋体" w:hAnsi="宋体"/>
                <w:snapToGrid w:val="0"/>
                <w:kern w:val="0"/>
              </w:rPr>
              <w:t>材料</w:t>
            </w:r>
          </w:p>
        </w:tc>
        <w:tc>
          <w:tcPr>
            <w:tcW w:w="1701" w:type="dxa"/>
            <w:shd w:val="clear" w:color="auto" w:fill="auto"/>
          </w:tcPr>
          <w:p w14:paraId="17C407A7" w14:textId="77777777" w:rsidR="00D04D2F" w:rsidRDefault="00D04D2F" w:rsidP="00B86190">
            <w:pPr>
              <w:jc w:val="left"/>
              <w:rPr>
                <w:rFonts w:ascii="宋体" w:hAnsi="宋体"/>
                <w:snapToGrid w:val="0"/>
                <w:kern w:val="0"/>
              </w:rPr>
            </w:pPr>
            <w:r>
              <w:rPr>
                <w:rFonts w:ascii="宋体" w:hAnsi="宋体"/>
                <w:snapToGrid w:val="0"/>
                <w:kern w:val="0"/>
              </w:rPr>
              <w:t>PROD_DESC2</w:t>
            </w:r>
          </w:p>
        </w:tc>
        <w:tc>
          <w:tcPr>
            <w:tcW w:w="1134" w:type="dxa"/>
            <w:shd w:val="clear" w:color="auto" w:fill="auto"/>
          </w:tcPr>
          <w:p w14:paraId="566662BD"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0E6DB08" w14:textId="77777777" w:rsidR="00D04D2F" w:rsidRDefault="00D04D2F" w:rsidP="00B86190">
            <w:pPr>
              <w:jc w:val="left"/>
              <w:rPr>
                <w:rFonts w:ascii="宋体" w:hAnsi="宋体"/>
                <w:snapToGrid w:val="0"/>
                <w:kern w:val="0"/>
              </w:rPr>
            </w:pPr>
          </w:p>
        </w:tc>
      </w:tr>
      <w:tr w:rsidR="00D04D2F" w:rsidRPr="00736667" w14:paraId="505A1511" w14:textId="77777777" w:rsidTr="00B86190">
        <w:tc>
          <w:tcPr>
            <w:tcW w:w="1559" w:type="dxa"/>
            <w:shd w:val="clear" w:color="auto" w:fill="auto"/>
          </w:tcPr>
          <w:p w14:paraId="3C703D6B" w14:textId="77777777" w:rsidR="00D04D2F" w:rsidRDefault="00D04D2F" w:rsidP="00B86190">
            <w:pPr>
              <w:jc w:val="left"/>
              <w:rPr>
                <w:rFonts w:ascii="宋体" w:hAnsi="宋体"/>
                <w:snapToGrid w:val="0"/>
                <w:kern w:val="0"/>
              </w:rPr>
            </w:pPr>
            <w:r>
              <w:rPr>
                <w:rFonts w:ascii="宋体" w:hAnsi="宋体" w:hint="eastAsia"/>
                <w:snapToGrid w:val="0"/>
                <w:kern w:val="0"/>
              </w:rPr>
              <w:t>预计</w:t>
            </w:r>
            <w:r>
              <w:rPr>
                <w:rFonts w:ascii="宋体" w:hAnsi="宋体"/>
                <w:snapToGrid w:val="0"/>
                <w:kern w:val="0"/>
              </w:rPr>
              <w:t>放款天数</w:t>
            </w:r>
          </w:p>
        </w:tc>
        <w:tc>
          <w:tcPr>
            <w:tcW w:w="1701" w:type="dxa"/>
            <w:shd w:val="clear" w:color="auto" w:fill="auto"/>
          </w:tcPr>
          <w:p w14:paraId="38F0F3A9" w14:textId="77777777" w:rsidR="00D04D2F" w:rsidRDefault="00D04D2F" w:rsidP="00B86190">
            <w:pPr>
              <w:jc w:val="left"/>
              <w:rPr>
                <w:rFonts w:ascii="宋体" w:hAnsi="宋体"/>
                <w:snapToGrid w:val="0"/>
                <w:kern w:val="0"/>
              </w:rPr>
            </w:pPr>
          </w:p>
        </w:tc>
        <w:tc>
          <w:tcPr>
            <w:tcW w:w="1134" w:type="dxa"/>
            <w:shd w:val="clear" w:color="auto" w:fill="auto"/>
          </w:tcPr>
          <w:p w14:paraId="0EC0604E"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53B55E0" w14:textId="77777777" w:rsidR="00D04D2F" w:rsidRDefault="00D04D2F" w:rsidP="00B86190">
            <w:pPr>
              <w:jc w:val="left"/>
              <w:rPr>
                <w:rFonts w:ascii="宋体" w:hAnsi="宋体"/>
                <w:snapToGrid w:val="0"/>
                <w:kern w:val="0"/>
              </w:rPr>
            </w:pPr>
          </w:p>
        </w:tc>
      </w:tr>
      <w:tr w:rsidR="00FC49D2" w:rsidRPr="00736667" w14:paraId="6F3A42F4" w14:textId="77777777" w:rsidTr="00B86190">
        <w:tc>
          <w:tcPr>
            <w:tcW w:w="1559" w:type="dxa"/>
            <w:shd w:val="clear" w:color="auto" w:fill="auto"/>
          </w:tcPr>
          <w:p w14:paraId="79DA8341" w14:textId="0FFCDF27" w:rsidR="00FC49D2" w:rsidRDefault="00FC49D2" w:rsidP="00B86190">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类</w:t>
            </w:r>
            <w:r>
              <w:rPr>
                <w:rFonts w:ascii="宋体" w:hAnsi="宋体" w:hint="eastAsia"/>
                <w:snapToGrid w:val="0"/>
                <w:kern w:val="0"/>
              </w:rPr>
              <w:t>型</w:t>
            </w:r>
          </w:p>
        </w:tc>
        <w:tc>
          <w:tcPr>
            <w:tcW w:w="1701" w:type="dxa"/>
            <w:shd w:val="clear" w:color="auto" w:fill="auto"/>
          </w:tcPr>
          <w:p w14:paraId="4EEA59C3" w14:textId="77777777" w:rsidR="00FC49D2" w:rsidRDefault="00FC49D2" w:rsidP="00B86190">
            <w:pPr>
              <w:jc w:val="left"/>
              <w:rPr>
                <w:rFonts w:ascii="宋体" w:hAnsi="宋体"/>
                <w:snapToGrid w:val="0"/>
                <w:kern w:val="0"/>
              </w:rPr>
            </w:pPr>
          </w:p>
        </w:tc>
        <w:tc>
          <w:tcPr>
            <w:tcW w:w="1134" w:type="dxa"/>
            <w:shd w:val="clear" w:color="auto" w:fill="auto"/>
          </w:tcPr>
          <w:p w14:paraId="0F825F24" w14:textId="4DB14C87" w:rsidR="00FC49D2" w:rsidRDefault="00FC49D2"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7889EA1" w14:textId="34B96276" w:rsidR="00FC49D2" w:rsidRDefault="00FC49D2" w:rsidP="00B86190">
            <w:pPr>
              <w:jc w:val="left"/>
              <w:rPr>
                <w:rFonts w:ascii="宋体" w:hAnsi="宋体"/>
                <w:snapToGrid w:val="0"/>
                <w:kern w:val="0"/>
              </w:rPr>
            </w:pPr>
            <w:r>
              <w:rPr>
                <w:rFonts w:ascii="宋体" w:hAnsi="宋体" w:hint="eastAsia"/>
                <w:snapToGrid w:val="0"/>
                <w:kern w:val="0"/>
              </w:rPr>
              <w:t>如果</w:t>
            </w:r>
            <w:r>
              <w:rPr>
                <w:rFonts w:ascii="宋体" w:hAnsi="宋体"/>
                <w:snapToGrid w:val="0"/>
                <w:kern w:val="0"/>
              </w:rPr>
              <w:t>当前状态为启</w:t>
            </w:r>
            <w:r>
              <w:rPr>
                <w:rFonts w:ascii="宋体" w:hAnsi="宋体" w:hint="eastAsia"/>
                <w:snapToGrid w:val="0"/>
                <w:kern w:val="0"/>
              </w:rPr>
              <w:t>用</w:t>
            </w:r>
            <w:r>
              <w:rPr>
                <w:rFonts w:ascii="宋体" w:hAnsi="宋体"/>
                <w:snapToGrid w:val="0"/>
                <w:kern w:val="0"/>
              </w:rPr>
              <w:t>，则类型为下</w:t>
            </w:r>
            <w:r>
              <w:rPr>
                <w:rFonts w:ascii="宋体" w:hAnsi="宋体" w:hint="eastAsia"/>
                <w:snapToGrid w:val="0"/>
                <w:kern w:val="0"/>
              </w:rPr>
              <w:t>架</w:t>
            </w:r>
            <w:r>
              <w:rPr>
                <w:rFonts w:ascii="宋体" w:hAnsi="宋体"/>
                <w:snapToGrid w:val="0"/>
                <w:kern w:val="0"/>
              </w:rPr>
              <w:t>，否则为发布</w:t>
            </w:r>
          </w:p>
        </w:tc>
      </w:tr>
    </w:tbl>
    <w:p w14:paraId="0BBC1364" w14:textId="77777777" w:rsidR="00C93415" w:rsidRDefault="00C93415" w:rsidP="003E6020">
      <w:pPr>
        <w:rPr>
          <w:kern w:val="0"/>
        </w:rPr>
      </w:pPr>
    </w:p>
    <w:p w14:paraId="48E23BF4" w14:textId="77777777" w:rsidR="00C93415" w:rsidRPr="00FE1432" w:rsidRDefault="00C93415">
      <w:pPr>
        <w:pStyle w:val="6"/>
        <w:numPr>
          <w:ilvl w:val="5"/>
          <w:numId w:val="160"/>
        </w:numPr>
        <w:pPrChange w:id="402" w:author="wangq" w:date="2017-08-21T17:25:00Z">
          <w:pPr>
            <w:pStyle w:val="6"/>
            <w:numPr>
              <w:numId w:val="179"/>
            </w:numPr>
            <w:tabs>
              <w:tab w:val="clear" w:pos="1282"/>
            </w:tabs>
            <w:ind w:left="3780" w:hanging="420"/>
          </w:pPr>
        </w:pPrChange>
      </w:pPr>
      <w:r>
        <w:rPr>
          <w:rFonts w:hint="eastAsia"/>
        </w:rPr>
        <w:t>数据</w:t>
      </w:r>
      <w:r>
        <w:t>库表</w:t>
      </w:r>
    </w:p>
    <w:p w14:paraId="5B2F83DA" w14:textId="77777777" w:rsidR="00C93415" w:rsidRDefault="00C93415" w:rsidP="003E6020">
      <w:pPr>
        <w:rPr>
          <w:kern w:val="0"/>
        </w:rPr>
      </w:pPr>
    </w:p>
    <w:p w14:paraId="1D7F87E0" w14:textId="77777777" w:rsidR="00C93415" w:rsidRPr="0082647F" w:rsidRDefault="00C93415" w:rsidP="00C93415">
      <w:pPr>
        <w:pStyle w:val="5"/>
      </w:pPr>
      <w:r>
        <w:rPr>
          <w:rFonts w:hint="eastAsia"/>
        </w:rPr>
        <w:t>产品</w:t>
      </w:r>
      <w:r>
        <w:t>匹配规则</w:t>
      </w:r>
      <w:r>
        <w:rPr>
          <w:rFonts w:hint="eastAsia"/>
        </w:rPr>
        <w:t>新增</w:t>
      </w:r>
    </w:p>
    <w:p w14:paraId="408C7085" w14:textId="77777777" w:rsidR="00C93415" w:rsidRDefault="00C93415" w:rsidP="00C93415">
      <w:pPr>
        <w:pStyle w:val="6"/>
      </w:pPr>
      <w:r>
        <w:rPr>
          <w:rFonts w:hint="eastAsia"/>
        </w:rPr>
        <w:t>功能</w:t>
      </w:r>
      <w:r>
        <w:t>描述</w:t>
      </w:r>
    </w:p>
    <w:p w14:paraId="66C5777B"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管理端新增产品通用规则</w:t>
      </w:r>
    </w:p>
    <w:p w14:paraId="4085895E" w14:textId="77777777" w:rsidR="00C93415" w:rsidRPr="00676A58" w:rsidRDefault="00C93415" w:rsidP="00C93415">
      <w:pPr>
        <w:pStyle w:val="6"/>
      </w:pPr>
      <w:r w:rsidRPr="00676A58">
        <w:rPr>
          <w:rFonts w:hint="eastAsia"/>
        </w:rPr>
        <w:t>处理流程</w:t>
      </w:r>
    </w:p>
    <w:p w14:paraId="5DF3B343" w14:textId="77777777" w:rsidR="00C93415" w:rsidRPr="006B649A" w:rsidRDefault="00C93415">
      <w:pPr>
        <w:pStyle w:val="afb"/>
        <w:numPr>
          <w:ilvl w:val="0"/>
          <w:numId w:val="154"/>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03" w:author="wangq" w:date="2017-08-21T17:25:00Z">
          <w:pPr>
            <w:pStyle w:val="afb"/>
            <w:numPr>
              <w:numId w:val="173"/>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kern w:val="0"/>
          <w:sz w:val="24"/>
          <w:szCs w:val="21"/>
        </w:rPr>
        <w:tab/>
      </w:r>
      <w:r>
        <w:rPr>
          <w:rFonts w:ascii="宋体" w:hAnsi="宋体" w:hint="eastAsia"/>
          <w:kern w:val="0"/>
          <w:sz w:val="24"/>
          <w:szCs w:val="21"/>
        </w:rPr>
        <w:t>输入规则相关信息</w:t>
      </w:r>
    </w:p>
    <w:p w14:paraId="6931028E" w14:textId="77777777" w:rsidR="00C93415" w:rsidRPr="006B649A" w:rsidRDefault="00C93415">
      <w:pPr>
        <w:pStyle w:val="afb"/>
        <w:numPr>
          <w:ilvl w:val="0"/>
          <w:numId w:val="15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04" w:author="wangq" w:date="2017-08-21T17:25:00Z">
          <w:pPr>
            <w:pStyle w:val="afb"/>
            <w:numPr>
              <w:numId w:val="17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将数据保存到主表和历史表</w:t>
      </w:r>
    </w:p>
    <w:p w14:paraId="183BED09" w14:textId="77777777" w:rsidR="00C93415" w:rsidRPr="00C3467F" w:rsidRDefault="00C93415" w:rsidP="00C93415">
      <w:pPr>
        <w:rPr>
          <w:rFonts w:ascii="宋体" w:hAnsi="宋体"/>
          <w:kern w:val="0"/>
          <w:szCs w:val="21"/>
        </w:rPr>
      </w:pPr>
    </w:p>
    <w:p w14:paraId="4E0137E1"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03A16A44" w14:textId="77777777" w:rsidTr="004E1359">
        <w:tc>
          <w:tcPr>
            <w:tcW w:w="1559" w:type="dxa"/>
            <w:shd w:val="clear" w:color="auto" w:fill="E0E0E0"/>
          </w:tcPr>
          <w:p w14:paraId="1FC982C4"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0AA4C62"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0410166"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8DF8FEF"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3B4E3950" w14:textId="77777777" w:rsidTr="004E1359">
        <w:tc>
          <w:tcPr>
            <w:tcW w:w="1559" w:type="dxa"/>
            <w:shd w:val="clear" w:color="auto" w:fill="auto"/>
          </w:tcPr>
          <w:p w14:paraId="62766D25"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7446185A"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402134D3"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54F44D81" w14:textId="77777777" w:rsidR="00C93415" w:rsidRPr="00736667" w:rsidRDefault="00C93415" w:rsidP="004E1359">
            <w:pPr>
              <w:jc w:val="left"/>
              <w:rPr>
                <w:rFonts w:ascii="宋体" w:hAnsi="宋体"/>
                <w:snapToGrid w:val="0"/>
                <w:kern w:val="0"/>
              </w:rPr>
            </w:pPr>
          </w:p>
        </w:tc>
      </w:tr>
      <w:tr w:rsidR="00C93415" w:rsidRPr="00736667" w14:paraId="50193187" w14:textId="77777777" w:rsidTr="004E1359">
        <w:tc>
          <w:tcPr>
            <w:tcW w:w="1559" w:type="dxa"/>
            <w:shd w:val="clear" w:color="auto" w:fill="auto"/>
            <w:vAlign w:val="center"/>
          </w:tcPr>
          <w:p w14:paraId="42F977AC" w14:textId="77777777" w:rsidR="00C93415" w:rsidRPr="006B649A" w:rsidRDefault="00C93415" w:rsidP="004E1359">
            <w:pPr>
              <w:jc w:val="left"/>
              <w:rPr>
                <w:snapToGrid w:val="0"/>
                <w:kern w:val="0"/>
              </w:rPr>
            </w:pPr>
            <w:r>
              <w:rPr>
                <w:rFonts w:hint="eastAsia"/>
                <w:sz w:val="20"/>
                <w:szCs w:val="20"/>
              </w:rPr>
              <w:t>字段名称</w:t>
            </w:r>
          </w:p>
        </w:tc>
        <w:tc>
          <w:tcPr>
            <w:tcW w:w="1701" w:type="dxa"/>
            <w:shd w:val="clear" w:color="auto" w:fill="auto"/>
            <w:vAlign w:val="center"/>
          </w:tcPr>
          <w:p w14:paraId="7770D181" w14:textId="77777777" w:rsidR="00C93415" w:rsidRPr="006B649A" w:rsidRDefault="00C93415" w:rsidP="004E1359">
            <w:pPr>
              <w:jc w:val="left"/>
              <w:rPr>
                <w:snapToGrid w:val="0"/>
                <w:kern w:val="0"/>
              </w:rPr>
            </w:pPr>
            <w:r>
              <w:rPr>
                <w:rFonts w:hint="eastAsia"/>
                <w:sz w:val="20"/>
                <w:szCs w:val="20"/>
              </w:rPr>
              <w:t>FIELD_NAME</w:t>
            </w:r>
          </w:p>
        </w:tc>
        <w:tc>
          <w:tcPr>
            <w:tcW w:w="1134" w:type="dxa"/>
            <w:shd w:val="clear" w:color="auto" w:fill="auto"/>
          </w:tcPr>
          <w:p w14:paraId="3E2241C4"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4341D871" w14:textId="77777777" w:rsidR="00C93415" w:rsidRPr="00736667" w:rsidRDefault="00C93415" w:rsidP="004E1359">
            <w:pPr>
              <w:jc w:val="left"/>
              <w:rPr>
                <w:rFonts w:ascii="宋体" w:hAnsi="宋体"/>
                <w:snapToGrid w:val="0"/>
                <w:kern w:val="0"/>
              </w:rPr>
            </w:pPr>
          </w:p>
        </w:tc>
      </w:tr>
      <w:tr w:rsidR="00C93415" w:rsidRPr="00736667" w14:paraId="157BC423" w14:textId="77777777" w:rsidTr="004E1359">
        <w:tc>
          <w:tcPr>
            <w:tcW w:w="1559" w:type="dxa"/>
            <w:shd w:val="clear" w:color="auto" w:fill="auto"/>
            <w:vAlign w:val="center"/>
          </w:tcPr>
          <w:p w14:paraId="718DF702" w14:textId="77777777" w:rsidR="00C93415" w:rsidRPr="006B649A" w:rsidRDefault="00C93415" w:rsidP="004E1359">
            <w:pPr>
              <w:jc w:val="left"/>
              <w:rPr>
                <w:snapToGrid w:val="0"/>
                <w:kern w:val="0"/>
              </w:rPr>
            </w:pPr>
            <w:r>
              <w:rPr>
                <w:rFonts w:hint="eastAsia"/>
                <w:sz w:val="20"/>
                <w:szCs w:val="20"/>
              </w:rPr>
              <w:t>字段描述</w:t>
            </w:r>
          </w:p>
        </w:tc>
        <w:tc>
          <w:tcPr>
            <w:tcW w:w="1701" w:type="dxa"/>
            <w:shd w:val="clear" w:color="auto" w:fill="auto"/>
            <w:vAlign w:val="center"/>
          </w:tcPr>
          <w:p w14:paraId="6E4A084D" w14:textId="77777777" w:rsidR="00C93415" w:rsidRPr="006B649A" w:rsidRDefault="00C93415" w:rsidP="004E1359">
            <w:pPr>
              <w:jc w:val="left"/>
              <w:rPr>
                <w:snapToGrid w:val="0"/>
                <w:kern w:val="0"/>
              </w:rPr>
            </w:pPr>
            <w:r>
              <w:rPr>
                <w:rFonts w:hint="eastAsia"/>
                <w:sz w:val="20"/>
                <w:szCs w:val="20"/>
              </w:rPr>
              <w:t>FIELD_DESC</w:t>
            </w:r>
          </w:p>
        </w:tc>
        <w:tc>
          <w:tcPr>
            <w:tcW w:w="1134" w:type="dxa"/>
            <w:shd w:val="clear" w:color="auto" w:fill="auto"/>
          </w:tcPr>
          <w:p w14:paraId="292D667D"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4DC18E45" w14:textId="77777777" w:rsidR="00C93415" w:rsidRPr="00736667" w:rsidRDefault="00C93415" w:rsidP="004E1359">
            <w:pPr>
              <w:jc w:val="left"/>
              <w:rPr>
                <w:rFonts w:ascii="宋体" w:hAnsi="宋体"/>
                <w:snapToGrid w:val="0"/>
                <w:kern w:val="0"/>
              </w:rPr>
            </w:pPr>
          </w:p>
        </w:tc>
      </w:tr>
      <w:tr w:rsidR="00C93415" w:rsidRPr="00736667" w14:paraId="49EDCE3F" w14:textId="77777777" w:rsidTr="004E1359">
        <w:tc>
          <w:tcPr>
            <w:tcW w:w="1559" w:type="dxa"/>
            <w:shd w:val="clear" w:color="auto" w:fill="auto"/>
            <w:vAlign w:val="center"/>
          </w:tcPr>
          <w:p w14:paraId="482028BD" w14:textId="77777777" w:rsidR="00C93415" w:rsidRPr="006B649A" w:rsidRDefault="00C93415" w:rsidP="004E1359">
            <w:pPr>
              <w:jc w:val="left"/>
              <w:rPr>
                <w:snapToGrid w:val="0"/>
                <w:kern w:val="0"/>
              </w:rPr>
            </w:pPr>
            <w:r>
              <w:rPr>
                <w:rFonts w:hint="eastAsia"/>
                <w:sz w:val="20"/>
                <w:szCs w:val="20"/>
              </w:rPr>
              <w:t>权重值</w:t>
            </w:r>
          </w:p>
        </w:tc>
        <w:tc>
          <w:tcPr>
            <w:tcW w:w="1701" w:type="dxa"/>
            <w:shd w:val="clear" w:color="auto" w:fill="auto"/>
            <w:vAlign w:val="center"/>
          </w:tcPr>
          <w:p w14:paraId="14C7B314" w14:textId="77777777" w:rsidR="00C93415" w:rsidRPr="006B649A" w:rsidRDefault="00C93415" w:rsidP="004E1359">
            <w:pPr>
              <w:jc w:val="left"/>
              <w:rPr>
                <w:snapToGrid w:val="0"/>
                <w:kern w:val="0"/>
              </w:rPr>
            </w:pPr>
            <w:r>
              <w:rPr>
                <w:rFonts w:hint="eastAsia"/>
                <w:sz w:val="20"/>
                <w:szCs w:val="20"/>
              </w:rPr>
              <w:t>WEIGHT_VALUE</w:t>
            </w:r>
          </w:p>
        </w:tc>
        <w:tc>
          <w:tcPr>
            <w:tcW w:w="1134" w:type="dxa"/>
            <w:shd w:val="clear" w:color="auto" w:fill="auto"/>
          </w:tcPr>
          <w:p w14:paraId="4C2DC6A1"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1329E974" w14:textId="77777777" w:rsidR="00C93415" w:rsidRPr="00736667" w:rsidRDefault="00C93415" w:rsidP="004E1359">
            <w:pPr>
              <w:jc w:val="left"/>
              <w:rPr>
                <w:rFonts w:ascii="宋体" w:hAnsi="宋体"/>
                <w:snapToGrid w:val="0"/>
                <w:kern w:val="0"/>
              </w:rPr>
            </w:pPr>
          </w:p>
        </w:tc>
      </w:tr>
      <w:tr w:rsidR="00C93415" w:rsidRPr="00736667" w14:paraId="718A3AC3" w14:textId="77777777" w:rsidTr="004E1359">
        <w:tc>
          <w:tcPr>
            <w:tcW w:w="1559" w:type="dxa"/>
            <w:shd w:val="clear" w:color="auto" w:fill="auto"/>
            <w:vAlign w:val="center"/>
          </w:tcPr>
          <w:p w14:paraId="430E2F30" w14:textId="77777777" w:rsidR="00C93415" w:rsidRPr="006B649A" w:rsidRDefault="00C93415" w:rsidP="004E1359">
            <w:pPr>
              <w:jc w:val="left"/>
              <w:rPr>
                <w:snapToGrid w:val="0"/>
                <w:kern w:val="0"/>
              </w:rPr>
            </w:pPr>
            <w:r>
              <w:rPr>
                <w:rFonts w:hint="eastAsia"/>
                <w:sz w:val="20"/>
                <w:szCs w:val="20"/>
              </w:rPr>
              <w:t>所属产品类型（房产，车辆，信用）</w:t>
            </w:r>
          </w:p>
        </w:tc>
        <w:tc>
          <w:tcPr>
            <w:tcW w:w="1701" w:type="dxa"/>
            <w:shd w:val="clear" w:color="auto" w:fill="auto"/>
            <w:vAlign w:val="center"/>
          </w:tcPr>
          <w:p w14:paraId="12351849" w14:textId="77777777" w:rsidR="00C93415" w:rsidRPr="006B649A" w:rsidRDefault="00C93415" w:rsidP="004E1359">
            <w:pPr>
              <w:jc w:val="left"/>
              <w:rPr>
                <w:snapToGrid w:val="0"/>
                <w:kern w:val="0"/>
              </w:rPr>
            </w:pPr>
            <w:r>
              <w:rPr>
                <w:rFonts w:hint="eastAsia"/>
                <w:sz w:val="20"/>
                <w:szCs w:val="20"/>
              </w:rPr>
              <w:t>PROD_TYPE</w:t>
            </w:r>
          </w:p>
        </w:tc>
        <w:tc>
          <w:tcPr>
            <w:tcW w:w="1134" w:type="dxa"/>
            <w:shd w:val="clear" w:color="auto" w:fill="auto"/>
          </w:tcPr>
          <w:p w14:paraId="19F165D0"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5CDBA65E" w14:textId="77777777" w:rsidR="00C93415" w:rsidRPr="00736667" w:rsidRDefault="00C93415" w:rsidP="004E1359">
            <w:pPr>
              <w:jc w:val="left"/>
              <w:rPr>
                <w:rFonts w:ascii="宋体" w:hAnsi="宋体"/>
                <w:snapToGrid w:val="0"/>
                <w:kern w:val="0"/>
              </w:rPr>
            </w:pPr>
          </w:p>
        </w:tc>
      </w:tr>
    </w:tbl>
    <w:p w14:paraId="5EFD4A24"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3612384C" w14:textId="77777777" w:rsidR="00C93415" w:rsidRPr="00C56A4E" w:rsidRDefault="00C93415" w:rsidP="00C93415"/>
    <w:p w14:paraId="740680B1" w14:textId="77777777" w:rsidR="00C93415" w:rsidRDefault="00C93415" w:rsidP="00C93415">
      <w:pPr>
        <w:pStyle w:val="6"/>
      </w:pPr>
      <w:r w:rsidRPr="00A52328">
        <w:rPr>
          <w:rFonts w:hint="eastAsia"/>
        </w:rPr>
        <w:t>输出</w:t>
      </w:r>
    </w:p>
    <w:p w14:paraId="3883F246"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7BD0FD35" w14:textId="77777777" w:rsidTr="004E1359">
        <w:tc>
          <w:tcPr>
            <w:tcW w:w="1559" w:type="dxa"/>
            <w:shd w:val="clear" w:color="auto" w:fill="E0E0E0"/>
          </w:tcPr>
          <w:p w14:paraId="38F23787"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F49168D"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1F2F743"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104AF97"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53A77BC8" w14:textId="77777777" w:rsidTr="004E1359">
        <w:tc>
          <w:tcPr>
            <w:tcW w:w="1559" w:type="dxa"/>
            <w:shd w:val="clear" w:color="auto" w:fill="auto"/>
          </w:tcPr>
          <w:p w14:paraId="1B8ED3CA"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15FB7D6"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01C6335"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C16D99F" w14:textId="77777777" w:rsidR="00C93415" w:rsidRPr="00736667" w:rsidRDefault="00C93415" w:rsidP="004E1359">
            <w:pPr>
              <w:jc w:val="left"/>
              <w:rPr>
                <w:rFonts w:ascii="宋体" w:hAnsi="宋体"/>
                <w:snapToGrid w:val="0"/>
                <w:kern w:val="0"/>
              </w:rPr>
            </w:pPr>
          </w:p>
        </w:tc>
      </w:tr>
      <w:tr w:rsidR="00C93415" w:rsidRPr="00736667" w14:paraId="75AE0CF5" w14:textId="77777777" w:rsidTr="004E1359">
        <w:tc>
          <w:tcPr>
            <w:tcW w:w="1559" w:type="dxa"/>
            <w:shd w:val="clear" w:color="auto" w:fill="auto"/>
          </w:tcPr>
          <w:p w14:paraId="5B448B62"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6FA425BC"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7489629"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6B555ED" w14:textId="77777777" w:rsidR="00C93415" w:rsidRPr="00736667" w:rsidRDefault="00C93415" w:rsidP="004E1359">
            <w:pPr>
              <w:jc w:val="left"/>
              <w:rPr>
                <w:rFonts w:ascii="宋体" w:hAnsi="宋体"/>
                <w:snapToGrid w:val="0"/>
                <w:kern w:val="0"/>
              </w:rPr>
            </w:pPr>
          </w:p>
        </w:tc>
      </w:tr>
    </w:tbl>
    <w:p w14:paraId="3134051F" w14:textId="77777777" w:rsidR="00C93415" w:rsidRPr="00F27462" w:rsidRDefault="00C93415" w:rsidP="00C93415">
      <w:pPr>
        <w:ind w:firstLineChars="300" w:firstLine="630"/>
      </w:pPr>
      <w:r>
        <w:rPr>
          <w:rFonts w:hint="eastAsia"/>
        </w:rPr>
        <w:t>如果有错误建议直接返回协议体或者抛出异常</w:t>
      </w:r>
    </w:p>
    <w:p w14:paraId="5487ACD3" w14:textId="77777777" w:rsidR="00C93415" w:rsidRPr="00FE1432" w:rsidRDefault="00C93415">
      <w:pPr>
        <w:pStyle w:val="6"/>
        <w:numPr>
          <w:ilvl w:val="5"/>
          <w:numId w:val="158"/>
        </w:numPr>
        <w:pPrChange w:id="405" w:author="wangq" w:date="2017-08-21T17:25:00Z">
          <w:pPr>
            <w:pStyle w:val="6"/>
            <w:numPr>
              <w:numId w:val="177"/>
            </w:numPr>
          </w:pPr>
        </w:pPrChange>
      </w:pPr>
      <w:r>
        <w:rPr>
          <w:rFonts w:hint="eastAsia"/>
        </w:rPr>
        <w:t>数据</w:t>
      </w:r>
      <w:r>
        <w:t>库表</w:t>
      </w:r>
    </w:p>
    <w:p w14:paraId="33B54251" w14:textId="77777777" w:rsidR="00C93415" w:rsidRPr="00077AE8" w:rsidRDefault="00C93415" w:rsidP="00C93415"/>
    <w:p w14:paraId="4BBDDEEA" w14:textId="77777777" w:rsidR="00C93415" w:rsidRPr="0082647F" w:rsidRDefault="00C93415" w:rsidP="00C93415">
      <w:pPr>
        <w:pStyle w:val="5"/>
      </w:pPr>
      <w:r>
        <w:rPr>
          <w:rFonts w:hint="eastAsia"/>
        </w:rPr>
        <w:t>产品</w:t>
      </w:r>
      <w:r>
        <w:t>匹配规则</w:t>
      </w:r>
      <w:r>
        <w:rPr>
          <w:rFonts w:hint="eastAsia"/>
        </w:rPr>
        <w:t>修改</w:t>
      </w:r>
    </w:p>
    <w:p w14:paraId="4E1D8768" w14:textId="77777777" w:rsidR="00C93415" w:rsidRDefault="00C93415" w:rsidP="00C93415">
      <w:pPr>
        <w:pStyle w:val="6"/>
      </w:pPr>
      <w:r>
        <w:rPr>
          <w:rFonts w:hint="eastAsia"/>
        </w:rPr>
        <w:t>功能</w:t>
      </w:r>
      <w:r>
        <w:t>描述</w:t>
      </w:r>
    </w:p>
    <w:p w14:paraId="5DE076CC"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管理端修改产品通用规则</w:t>
      </w:r>
    </w:p>
    <w:p w14:paraId="073A5E08" w14:textId="77777777" w:rsidR="00C93415" w:rsidRPr="00676A58" w:rsidRDefault="00C93415" w:rsidP="00C93415">
      <w:pPr>
        <w:pStyle w:val="6"/>
      </w:pPr>
      <w:r w:rsidRPr="00676A58">
        <w:rPr>
          <w:rFonts w:hint="eastAsia"/>
        </w:rPr>
        <w:t>处理流程</w:t>
      </w:r>
    </w:p>
    <w:p w14:paraId="65361E4A" w14:textId="77777777" w:rsidR="00C93415" w:rsidRPr="006B649A" w:rsidRDefault="00C93415">
      <w:pPr>
        <w:pStyle w:val="afb"/>
        <w:numPr>
          <w:ilvl w:val="0"/>
          <w:numId w:val="155"/>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06" w:author="wangq" w:date="2017-08-21T17:25:00Z">
          <w:pPr>
            <w:pStyle w:val="afb"/>
            <w:numPr>
              <w:numId w:val="174"/>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kern w:val="0"/>
          <w:sz w:val="24"/>
          <w:szCs w:val="21"/>
        </w:rPr>
        <w:tab/>
      </w:r>
      <w:r>
        <w:rPr>
          <w:rFonts w:ascii="宋体" w:hAnsi="宋体" w:hint="eastAsia"/>
          <w:kern w:val="0"/>
          <w:sz w:val="24"/>
          <w:szCs w:val="21"/>
        </w:rPr>
        <w:t>输入规则相关信息</w:t>
      </w:r>
    </w:p>
    <w:p w14:paraId="6834DE5D" w14:textId="77777777" w:rsidR="00C93415" w:rsidRPr="006B649A" w:rsidRDefault="00C93415">
      <w:pPr>
        <w:pStyle w:val="afb"/>
        <w:numPr>
          <w:ilvl w:val="0"/>
          <w:numId w:val="15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07" w:author="wangq" w:date="2017-08-21T17:25:00Z">
          <w:pPr>
            <w:pStyle w:val="afb"/>
            <w:numPr>
              <w:numId w:val="17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将数据保存到主表和历史表</w:t>
      </w:r>
    </w:p>
    <w:p w14:paraId="4F437BB0" w14:textId="77777777" w:rsidR="00C93415" w:rsidRPr="00A061EF" w:rsidRDefault="00C93415" w:rsidP="00C93415">
      <w:pPr>
        <w:rPr>
          <w:rFonts w:ascii="宋体" w:hAnsi="宋体"/>
          <w:kern w:val="0"/>
          <w:szCs w:val="21"/>
        </w:rPr>
      </w:pPr>
    </w:p>
    <w:p w14:paraId="6AECE9F9"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0E06825" w14:textId="77777777" w:rsidTr="004E1359">
        <w:tc>
          <w:tcPr>
            <w:tcW w:w="1559" w:type="dxa"/>
            <w:shd w:val="clear" w:color="auto" w:fill="E0E0E0"/>
          </w:tcPr>
          <w:p w14:paraId="1DD8E9E6"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591DA86"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7790278"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860B3DA"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33DB0527" w14:textId="77777777" w:rsidTr="004E1359">
        <w:tc>
          <w:tcPr>
            <w:tcW w:w="1559" w:type="dxa"/>
            <w:shd w:val="clear" w:color="auto" w:fill="auto"/>
          </w:tcPr>
          <w:p w14:paraId="5C0824E3"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3F7C0350"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1397EEA7"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46AB474C" w14:textId="77777777" w:rsidR="00C93415" w:rsidRPr="00736667" w:rsidRDefault="00C93415" w:rsidP="004E1359">
            <w:pPr>
              <w:jc w:val="left"/>
              <w:rPr>
                <w:rFonts w:ascii="宋体" w:hAnsi="宋体"/>
                <w:snapToGrid w:val="0"/>
                <w:kern w:val="0"/>
              </w:rPr>
            </w:pPr>
          </w:p>
        </w:tc>
      </w:tr>
      <w:tr w:rsidR="00C93415" w:rsidRPr="00736667" w14:paraId="2734257B" w14:textId="77777777" w:rsidTr="004E1359">
        <w:tc>
          <w:tcPr>
            <w:tcW w:w="1559" w:type="dxa"/>
            <w:shd w:val="clear" w:color="auto" w:fill="auto"/>
            <w:vAlign w:val="center"/>
          </w:tcPr>
          <w:p w14:paraId="74617B23" w14:textId="77777777" w:rsidR="00C93415" w:rsidRPr="006B649A" w:rsidRDefault="00C93415" w:rsidP="004E1359">
            <w:pPr>
              <w:jc w:val="left"/>
              <w:rPr>
                <w:snapToGrid w:val="0"/>
                <w:kern w:val="0"/>
              </w:rPr>
            </w:pPr>
            <w:r>
              <w:rPr>
                <w:rFonts w:hint="eastAsia"/>
                <w:sz w:val="20"/>
                <w:szCs w:val="20"/>
              </w:rPr>
              <w:t>字段名称</w:t>
            </w:r>
          </w:p>
        </w:tc>
        <w:tc>
          <w:tcPr>
            <w:tcW w:w="1701" w:type="dxa"/>
            <w:shd w:val="clear" w:color="auto" w:fill="auto"/>
            <w:vAlign w:val="center"/>
          </w:tcPr>
          <w:p w14:paraId="5ABDE2FA" w14:textId="77777777" w:rsidR="00C93415" w:rsidRPr="006B649A" w:rsidRDefault="00C93415" w:rsidP="004E1359">
            <w:pPr>
              <w:jc w:val="left"/>
              <w:rPr>
                <w:snapToGrid w:val="0"/>
                <w:kern w:val="0"/>
              </w:rPr>
            </w:pPr>
            <w:r>
              <w:rPr>
                <w:rFonts w:hint="eastAsia"/>
                <w:sz w:val="20"/>
                <w:szCs w:val="20"/>
              </w:rPr>
              <w:t>FIELD_NAME</w:t>
            </w:r>
          </w:p>
        </w:tc>
        <w:tc>
          <w:tcPr>
            <w:tcW w:w="1134" w:type="dxa"/>
            <w:shd w:val="clear" w:color="auto" w:fill="auto"/>
          </w:tcPr>
          <w:p w14:paraId="41B97500"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02CA5539" w14:textId="77777777" w:rsidR="00C93415" w:rsidRPr="00736667" w:rsidRDefault="00C93415" w:rsidP="004E1359">
            <w:pPr>
              <w:jc w:val="left"/>
              <w:rPr>
                <w:rFonts w:ascii="宋体" w:hAnsi="宋体"/>
                <w:snapToGrid w:val="0"/>
                <w:kern w:val="0"/>
              </w:rPr>
            </w:pPr>
          </w:p>
        </w:tc>
      </w:tr>
      <w:tr w:rsidR="00C93415" w:rsidRPr="00736667" w14:paraId="468A59C7" w14:textId="77777777" w:rsidTr="004E1359">
        <w:tc>
          <w:tcPr>
            <w:tcW w:w="1559" w:type="dxa"/>
            <w:shd w:val="clear" w:color="auto" w:fill="auto"/>
            <w:vAlign w:val="center"/>
          </w:tcPr>
          <w:p w14:paraId="168E94E3" w14:textId="77777777" w:rsidR="00C93415" w:rsidRDefault="00C93415" w:rsidP="004E1359">
            <w:pPr>
              <w:jc w:val="left"/>
              <w:rPr>
                <w:sz w:val="20"/>
                <w:szCs w:val="20"/>
              </w:rPr>
            </w:pPr>
            <w:r>
              <w:rPr>
                <w:rFonts w:hint="eastAsia"/>
                <w:sz w:val="20"/>
                <w:szCs w:val="20"/>
              </w:rPr>
              <w:t>规则主键</w:t>
            </w:r>
          </w:p>
        </w:tc>
        <w:tc>
          <w:tcPr>
            <w:tcW w:w="1701" w:type="dxa"/>
            <w:shd w:val="clear" w:color="auto" w:fill="auto"/>
            <w:vAlign w:val="center"/>
          </w:tcPr>
          <w:p w14:paraId="76F29198" w14:textId="77777777" w:rsidR="00C93415" w:rsidRDefault="00C93415" w:rsidP="004E1359">
            <w:pPr>
              <w:jc w:val="left"/>
              <w:rPr>
                <w:sz w:val="20"/>
                <w:szCs w:val="20"/>
              </w:rPr>
            </w:pPr>
            <w:r w:rsidRPr="0075222F">
              <w:rPr>
                <w:sz w:val="20"/>
                <w:szCs w:val="20"/>
              </w:rPr>
              <w:t>PROD_RULEMATCH_ID</w:t>
            </w:r>
          </w:p>
        </w:tc>
        <w:tc>
          <w:tcPr>
            <w:tcW w:w="1134" w:type="dxa"/>
            <w:shd w:val="clear" w:color="auto" w:fill="auto"/>
          </w:tcPr>
          <w:p w14:paraId="52C858D9"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6B055492" w14:textId="77777777" w:rsidR="00C93415" w:rsidRPr="00736667" w:rsidRDefault="00C93415" w:rsidP="004E1359">
            <w:pPr>
              <w:jc w:val="left"/>
              <w:rPr>
                <w:rFonts w:ascii="宋体" w:hAnsi="宋体"/>
                <w:snapToGrid w:val="0"/>
                <w:kern w:val="0"/>
              </w:rPr>
            </w:pPr>
          </w:p>
        </w:tc>
      </w:tr>
      <w:tr w:rsidR="00C93415" w:rsidRPr="00736667" w14:paraId="241CE975" w14:textId="77777777" w:rsidTr="004E1359">
        <w:tc>
          <w:tcPr>
            <w:tcW w:w="1559" w:type="dxa"/>
            <w:shd w:val="clear" w:color="auto" w:fill="auto"/>
            <w:vAlign w:val="center"/>
          </w:tcPr>
          <w:p w14:paraId="44A30122" w14:textId="77777777" w:rsidR="00C93415" w:rsidRPr="006B649A" w:rsidRDefault="00C93415" w:rsidP="004E1359">
            <w:pPr>
              <w:jc w:val="left"/>
              <w:rPr>
                <w:snapToGrid w:val="0"/>
                <w:kern w:val="0"/>
              </w:rPr>
            </w:pPr>
            <w:r>
              <w:rPr>
                <w:rFonts w:hint="eastAsia"/>
                <w:sz w:val="20"/>
                <w:szCs w:val="20"/>
              </w:rPr>
              <w:t>字段描述</w:t>
            </w:r>
          </w:p>
        </w:tc>
        <w:tc>
          <w:tcPr>
            <w:tcW w:w="1701" w:type="dxa"/>
            <w:shd w:val="clear" w:color="auto" w:fill="auto"/>
            <w:vAlign w:val="center"/>
          </w:tcPr>
          <w:p w14:paraId="3C6F4706" w14:textId="77777777" w:rsidR="00C93415" w:rsidRPr="006B649A" w:rsidRDefault="00C93415" w:rsidP="004E1359">
            <w:pPr>
              <w:jc w:val="left"/>
              <w:rPr>
                <w:snapToGrid w:val="0"/>
                <w:kern w:val="0"/>
              </w:rPr>
            </w:pPr>
            <w:r>
              <w:rPr>
                <w:rFonts w:hint="eastAsia"/>
                <w:sz w:val="20"/>
                <w:szCs w:val="20"/>
              </w:rPr>
              <w:t>FIELD_DESC</w:t>
            </w:r>
          </w:p>
        </w:tc>
        <w:tc>
          <w:tcPr>
            <w:tcW w:w="1134" w:type="dxa"/>
            <w:shd w:val="clear" w:color="auto" w:fill="auto"/>
          </w:tcPr>
          <w:p w14:paraId="14048A92"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0D44D145" w14:textId="77777777" w:rsidR="00C93415" w:rsidRPr="00736667" w:rsidRDefault="00C93415" w:rsidP="004E1359">
            <w:pPr>
              <w:jc w:val="left"/>
              <w:rPr>
                <w:rFonts w:ascii="宋体" w:hAnsi="宋体"/>
                <w:snapToGrid w:val="0"/>
                <w:kern w:val="0"/>
              </w:rPr>
            </w:pPr>
          </w:p>
        </w:tc>
      </w:tr>
      <w:tr w:rsidR="00C93415" w:rsidRPr="00736667" w14:paraId="72581246" w14:textId="77777777" w:rsidTr="004E1359">
        <w:tc>
          <w:tcPr>
            <w:tcW w:w="1559" w:type="dxa"/>
            <w:shd w:val="clear" w:color="auto" w:fill="auto"/>
            <w:vAlign w:val="center"/>
          </w:tcPr>
          <w:p w14:paraId="0434F97C" w14:textId="77777777" w:rsidR="00C93415" w:rsidRPr="006B649A" w:rsidRDefault="00C93415" w:rsidP="004E1359">
            <w:pPr>
              <w:jc w:val="left"/>
              <w:rPr>
                <w:snapToGrid w:val="0"/>
                <w:kern w:val="0"/>
              </w:rPr>
            </w:pPr>
            <w:r>
              <w:rPr>
                <w:rFonts w:hint="eastAsia"/>
                <w:sz w:val="20"/>
                <w:szCs w:val="20"/>
              </w:rPr>
              <w:t>权重值</w:t>
            </w:r>
          </w:p>
        </w:tc>
        <w:tc>
          <w:tcPr>
            <w:tcW w:w="1701" w:type="dxa"/>
            <w:shd w:val="clear" w:color="auto" w:fill="auto"/>
            <w:vAlign w:val="center"/>
          </w:tcPr>
          <w:p w14:paraId="7F53C490" w14:textId="77777777" w:rsidR="00C93415" w:rsidRPr="006B649A" w:rsidRDefault="00C93415" w:rsidP="004E1359">
            <w:pPr>
              <w:jc w:val="left"/>
              <w:rPr>
                <w:snapToGrid w:val="0"/>
                <w:kern w:val="0"/>
              </w:rPr>
            </w:pPr>
            <w:r>
              <w:rPr>
                <w:rFonts w:hint="eastAsia"/>
                <w:sz w:val="20"/>
                <w:szCs w:val="20"/>
              </w:rPr>
              <w:t>WEIGHT_VALUE</w:t>
            </w:r>
          </w:p>
        </w:tc>
        <w:tc>
          <w:tcPr>
            <w:tcW w:w="1134" w:type="dxa"/>
            <w:shd w:val="clear" w:color="auto" w:fill="auto"/>
          </w:tcPr>
          <w:p w14:paraId="4BA8C332"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24552ACF" w14:textId="77777777" w:rsidR="00C93415" w:rsidRPr="00736667" w:rsidRDefault="00C93415" w:rsidP="004E1359">
            <w:pPr>
              <w:jc w:val="left"/>
              <w:rPr>
                <w:rFonts w:ascii="宋体" w:hAnsi="宋体"/>
                <w:snapToGrid w:val="0"/>
                <w:kern w:val="0"/>
              </w:rPr>
            </w:pPr>
          </w:p>
        </w:tc>
      </w:tr>
      <w:tr w:rsidR="00C93415" w:rsidRPr="00736667" w14:paraId="3C9CB6E6" w14:textId="77777777" w:rsidTr="004E1359">
        <w:tc>
          <w:tcPr>
            <w:tcW w:w="1559" w:type="dxa"/>
            <w:shd w:val="clear" w:color="auto" w:fill="auto"/>
            <w:vAlign w:val="center"/>
          </w:tcPr>
          <w:p w14:paraId="37C207C8" w14:textId="77777777" w:rsidR="00C93415" w:rsidRPr="006B649A" w:rsidRDefault="00C93415" w:rsidP="004E1359">
            <w:pPr>
              <w:jc w:val="left"/>
              <w:rPr>
                <w:snapToGrid w:val="0"/>
                <w:kern w:val="0"/>
              </w:rPr>
            </w:pPr>
            <w:r>
              <w:rPr>
                <w:rFonts w:hint="eastAsia"/>
                <w:sz w:val="20"/>
                <w:szCs w:val="20"/>
              </w:rPr>
              <w:t>所属产品类型（房产，车辆，信用）</w:t>
            </w:r>
          </w:p>
        </w:tc>
        <w:tc>
          <w:tcPr>
            <w:tcW w:w="1701" w:type="dxa"/>
            <w:shd w:val="clear" w:color="auto" w:fill="auto"/>
            <w:vAlign w:val="center"/>
          </w:tcPr>
          <w:p w14:paraId="29B16357" w14:textId="77777777" w:rsidR="00C93415" w:rsidRPr="006B649A" w:rsidRDefault="00C93415" w:rsidP="004E1359">
            <w:pPr>
              <w:jc w:val="left"/>
              <w:rPr>
                <w:snapToGrid w:val="0"/>
                <w:kern w:val="0"/>
              </w:rPr>
            </w:pPr>
            <w:r>
              <w:rPr>
                <w:rFonts w:hint="eastAsia"/>
                <w:sz w:val="20"/>
                <w:szCs w:val="20"/>
              </w:rPr>
              <w:t>PROD_TYPE</w:t>
            </w:r>
          </w:p>
        </w:tc>
        <w:tc>
          <w:tcPr>
            <w:tcW w:w="1134" w:type="dxa"/>
            <w:shd w:val="clear" w:color="auto" w:fill="auto"/>
          </w:tcPr>
          <w:p w14:paraId="153CD8B9"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5A52FC0F" w14:textId="77777777" w:rsidR="00C93415" w:rsidRPr="00736667" w:rsidRDefault="00C93415" w:rsidP="004E1359">
            <w:pPr>
              <w:jc w:val="left"/>
              <w:rPr>
                <w:rFonts w:ascii="宋体" w:hAnsi="宋体"/>
                <w:snapToGrid w:val="0"/>
                <w:kern w:val="0"/>
              </w:rPr>
            </w:pPr>
          </w:p>
        </w:tc>
      </w:tr>
    </w:tbl>
    <w:p w14:paraId="63215B29"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11B32A49" w14:textId="77777777" w:rsidR="00C93415" w:rsidRPr="00C56A4E" w:rsidRDefault="00C93415" w:rsidP="00C93415"/>
    <w:p w14:paraId="2169E5B3" w14:textId="77777777" w:rsidR="00C93415" w:rsidRDefault="00C93415" w:rsidP="00C93415">
      <w:pPr>
        <w:pStyle w:val="6"/>
      </w:pPr>
      <w:r w:rsidRPr="00A52328">
        <w:rPr>
          <w:rFonts w:hint="eastAsia"/>
        </w:rPr>
        <w:t>输出</w:t>
      </w:r>
    </w:p>
    <w:p w14:paraId="769DB9D3"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427DFDBC" w14:textId="77777777" w:rsidTr="004E1359">
        <w:tc>
          <w:tcPr>
            <w:tcW w:w="1559" w:type="dxa"/>
            <w:shd w:val="clear" w:color="auto" w:fill="E0E0E0"/>
          </w:tcPr>
          <w:p w14:paraId="1BEEBD87"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0E9B0D9"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0322F48"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04C8457"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257E3142" w14:textId="77777777" w:rsidTr="004E1359">
        <w:tc>
          <w:tcPr>
            <w:tcW w:w="1559" w:type="dxa"/>
            <w:shd w:val="clear" w:color="auto" w:fill="auto"/>
          </w:tcPr>
          <w:p w14:paraId="767BE026"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952FD41"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FCA6C5F"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3AC5679" w14:textId="77777777" w:rsidR="00C93415" w:rsidRPr="00736667" w:rsidRDefault="00C93415" w:rsidP="004E1359">
            <w:pPr>
              <w:jc w:val="left"/>
              <w:rPr>
                <w:rFonts w:ascii="宋体" w:hAnsi="宋体"/>
                <w:snapToGrid w:val="0"/>
                <w:kern w:val="0"/>
              </w:rPr>
            </w:pPr>
          </w:p>
        </w:tc>
      </w:tr>
      <w:tr w:rsidR="00C93415" w:rsidRPr="00736667" w14:paraId="0B10C54B" w14:textId="77777777" w:rsidTr="004E1359">
        <w:tc>
          <w:tcPr>
            <w:tcW w:w="1559" w:type="dxa"/>
            <w:shd w:val="clear" w:color="auto" w:fill="auto"/>
          </w:tcPr>
          <w:p w14:paraId="75346785"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6746282"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69F4058B"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1858A20" w14:textId="77777777" w:rsidR="00C93415" w:rsidRPr="00736667" w:rsidRDefault="00C93415" w:rsidP="004E1359">
            <w:pPr>
              <w:jc w:val="left"/>
              <w:rPr>
                <w:rFonts w:ascii="宋体" w:hAnsi="宋体"/>
                <w:snapToGrid w:val="0"/>
                <w:kern w:val="0"/>
              </w:rPr>
            </w:pPr>
          </w:p>
        </w:tc>
      </w:tr>
    </w:tbl>
    <w:p w14:paraId="1D6D95A8" w14:textId="77777777" w:rsidR="00C93415" w:rsidRPr="00F27462" w:rsidRDefault="00C93415" w:rsidP="00C93415">
      <w:pPr>
        <w:ind w:firstLineChars="300" w:firstLine="630"/>
      </w:pPr>
      <w:r>
        <w:rPr>
          <w:rFonts w:hint="eastAsia"/>
        </w:rPr>
        <w:lastRenderedPageBreak/>
        <w:t>如果有错误建议直接返回协议体或者抛出异常</w:t>
      </w:r>
    </w:p>
    <w:p w14:paraId="6148FC59" w14:textId="77777777" w:rsidR="00C93415" w:rsidRPr="00FE1432" w:rsidRDefault="00C93415">
      <w:pPr>
        <w:pStyle w:val="6"/>
        <w:numPr>
          <w:ilvl w:val="5"/>
          <w:numId w:val="162"/>
        </w:numPr>
        <w:pPrChange w:id="408" w:author="wangq" w:date="2017-08-21T17:25:00Z">
          <w:pPr>
            <w:pStyle w:val="6"/>
            <w:numPr>
              <w:numId w:val="181"/>
            </w:numPr>
            <w:tabs>
              <w:tab w:val="clear" w:pos="1282"/>
            </w:tabs>
            <w:ind w:left="3780" w:hanging="420"/>
          </w:pPr>
        </w:pPrChange>
      </w:pPr>
      <w:r>
        <w:rPr>
          <w:rFonts w:hint="eastAsia"/>
        </w:rPr>
        <w:t>数据</w:t>
      </w:r>
      <w:r>
        <w:t>库表</w:t>
      </w:r>
    </w:p>
    <w:p w14:paraId="1013057B" w14:textId="77777777" w:rsidR="00C93415" w:rsidRPr="00077AE8" w:rsidRDefault="00C93415" w:rsidP="00C93415"/>
    <w:p w14:paraId="44C6030B" w14:textId="77777777" w:rsidR="00C93415" w:rsidRPr="0082647F" w:rsidRDefault="00C93415" w:rsidP="00C93415">
      <w:pPr>
        <w:pStyle w:val="5"/>
      </w:pPr>
      <w:r>
        <w:rPr>
          <w:rFonts w:hint="eastAsia"/>
        </w:rPr>
        <w:t>产品</w:t>
      </w:r>
      <w:r>
        <w:t>匹配规则</w:t>
      </w:r>
      <w:r>
        <w:rPr>
          <w:rFonts w:hint="eastAsia"/>
        </w:rPr>
        <w:t>删除</w:t>
      </w:r>
    </w:p>
    <w:p w14:paraId="7B6FA225" w14:textId="77777777" w:rsidR="00C93415" w:rsidRDefault="00C93415" w:rsidP="00C93415">
      <w:pPr>
        <w:pStyle w:val="6"/>
      </w:pPr>
      <w:r>
        <w:rPr>
          <w:rFonts w:hint="eastAsia"/>
        </w:rPr>
        <w:t>功能</w:t>
      </w:r>
      <w:r>
        <w:t>描述</w:t>
      </w:r>
    </w:p>
    <w:p w14:paraId="04AC6DE4"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提供给管理端删除规则</w:t>
      </w:r>
    </w:p>
    <w:p w14:paraId="66006E76" w14:textId="77777777" w:rsidR="00C93415" w:rsidRDefault="00C93415" w:rsidP="00C93415">
      <w:pPr>
        <w:pStyle w:val="6"/>
      </w:pPr>
      <w:r w:rsidRPr="00676A58">
        <w:rPr>
          <w:rFonts w:hint="eastAsia"/>
        </w:rPr>
        <w:t>处理流程</w:t>
      </w:r>
    </w:p>
    <w:p w14:paraId="399A8C45" w14:textId="77777777" w:rsidR="00C93415" w:rsidRDefault="00C93415">
      <w:pPr>
        <w:pStyle w:val="afb"/>
        <w:numPr>
          <w:ilvl w:val="0"/>
          <w:numId w:val="156"/>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09" w:author="wangq" w:date="2017-08-21T17:25:00Z">
          <w:pPr>
            <w:pStyle w:val="afb"/>
            <w:numPr>
              <w:numId w:val="175"/>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输入规则主键</w:t>
      </w:r>
    </w:p>
    <w:p w14:paraId="79040004" w14:textId="77777777" w:rsidR="00C93415" w:rsidRPr="00077AE8" w:rsidRDefault="00C93415">
      <w:pPr>
        <w:pStyle w:val="afb"/>
        <w:numPr>
          <w:ilvl w:val="0"/>
          <w:numId w:val="156"/>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pPrChange w:id="410" w:author="wangq" w:date="2017-08-21T17:25:00Z">
          <w:pPr>
            <w:pStyle w:val="afb"/>
            <w:numPr>
              <w:numId w:val="175"/>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将主表写入历史表</w:t>
      </w:r>
      <w:r>
        <w:rPr>
          <w:rFonts w:ascii="宋体" w:hAnsi="宋体" w:hint="eastAsia"/>
          <w:kern w:val="0"/>
          <w:sz w:val="24"/>
          <w:szCs w:val="21"/>
        </w:rPr>
        <w:t>，</w:t>
      </w:r>
      <w:r>
        <w:rPr>
          <w:rFonts w:ascii="宋体" w:hAnsi="宋体"/>
          <w:kern w:val="0"/>
          <w:sz w:val="24"/>
          <w:szCs w:val="21"/>
        </w:rPr>
        <w:t>并删除主表</w:t>
      </w:r>
    </w:p>
    <w:p w14:paraId="29818833" w14:textId="77777777" w:rsidR="00C93415" w:rsidRPr="00C3467F" w:rsidRDefault="00C93415" w:rsidP="00C93415">
      <w:pPr>
        <w:rPr>
          <w:rFonts w:ascii="宋体" w:hAnsi="宋体"/>
          <w:kern w:val="0"/>
          <w:szCs w:val="21"/>
        </w:rPr>
      </w:pPr>
      <w:r>
        <w:rPr>
          <w:rFonts w:ascii="宋体" w:hAnsi="宋体" w:hint="eastAsia"/>
          <w:kern w:val="0"/>
          <w:szCs w:val="21"/>
        </w:rPr>
        <w:t xml:space="preserve">       </w:t>
      </w:r>
      <w:r>
        <w:rPr>
          <w:rFonts w:ascii="宋体" w:hAnsi="宋体"/>
          <w:kern w:val="0"/>
          <w:szCs w:val="21"/>
        </w:rPr>
        <w:t xml:space="preserve"> </w:t>
      </w:r>
    </w:p>
    <w:p w14:paraId="6952D1FC"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45852B8D" w14:textId="77777777" w:rsidTr="004E1359">
        <w:tc>
          <w:tcPr>
            <w:tcW w:w="1559" w:type="dxa"/>
            <w:shd w:val="clear" w:color="auto" w:fill="E0E0E0"/>
          </w:tcPr>
          <w:p w14:paraId="294E9900"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4750506B"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F29F448"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78D5F13"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5BF6B2A0" w14:textId="77777777" w:rsidTr="004E1359">
        <w:tc>
          <w:tcPr>
            <w:tcW w:w="1559" w:type="dxa"/>
            <w:shd w:val="clear" w:color="auto" w:fill="auto"/>
          </w:tcPr>
          <w:p w14:paraId="20E49D49"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7D72C3EB"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36D31CBC"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5C0236A1" w14:textId="77777777" w:rsidR="00C93415" w:rsidRPr="00736667" w:rsidRDefault="00C93415" w:rsidP="004E1359">
            <w:pPr>
              <w:jc w:val="left"/>
              <w:rPr>
                <w:rFonts w:ascii="宋体" w:hAnsi="宋体"/>
                <w:snapToGrid w:val="0"/>
                <w:kern w:val="0"/>
              </w:rPr>
            </w:pPr>
          </w:p>
        </w:tc>
      </w:tr>
      <w:tr w:rsidR="00C93415" w:rsidRPr="00736667" w14:paraId="39D266EF" w14:textId="77777777" w:rsidTr="004E1359">
        <w:tc>
          <w:tcPr>
            <w:tcW w:w="1559" w:type="dxa"/>
            <w:shd w:val="clear" w:color="auto" w:fill="auto"/>
            <w:vAlign w:val="center"/>
          </w:tcPr>
          <w:p w14:paraId="222F92CC" w14:textId="77777777" w:rsidR="00C93415" w:rsidRDefault="00C93415" w:rsidP="004E1359">
            <w:pPr>
              <w:jc w:val="left"/>
              <w:rPr>
                <w:sz w:val="20"/>
                <w:szCs w:val="20"/>
              </w:rPr>
            </w:pPr>
            <w:r>
              <w:rPr>
                <w:rFonts w:hint="eastAsia"/>
                <w:sz w:val="20"/>
                <w:szCs w:val="20"/>
              </w:rPr>
              <w:t>规则主键</w:t>
            </w:r>
          </w:p>
        </w:tc>
        <w:tc>
          <w:tcPr>
            <w:tcW w:w="1701" w:type="dxa"/>
            <w:shd w:val="clear" w:color="auto" w:fill="auto"/>
            <w:vAlign w:val="center"/>
          </w:tcPr>
          <w:p w14:paraId="161F5A74" w14:textId="77777777" w:rsidR="00C93415" w:rsidRDefault="00C93415" w:rsidP="004E1359">
            <w:pPr>
              <w:jc w:val="left"/>
              <w:rPr>
                <w:sz w:val="20"/>
                <w:szCs w:val="20"/>
              </w:rPr>
            </w:pPr>
            <w:r w:rsidRPr="0075222F">
              <w:rPr>
                <w:sz w:val="20"/>
                <w:szCs w:val="20"/>
              </w:rPr>
              <w:t>PROD_RULEMATCH_ID</w:t>
            </w:r>
          </w:p>
        </w:tc>
        <w:tc>
          <w:tcPr>
            <w:tcW w:w="1134" w:type="dxa"/>
            <w:shd w:val="clear" w:color="auto" w:fill="auto"/>
          </w:tcPr>
          <w:p w14:paraId="4BDDCC69"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16F7C1CC" w14:textId="77777777" w:rsidR="00C93415" w:rsidRPr="00736667" w:rsidRDefault="00C93415" w:rsidP="004E1359">
            <w:pPr>
              <w:jc w:val="left"/>
              <w:rPr>
                <w:rFonts w:ascii="宋体" w:hAnsi="宋体"/>
                <w:snapToGrid w:val="0"/>
                <w:kern w:val="0"/>
              </w:rPr>
            </w:pPr>
          </w:p>
        </w:tc>
      </w:tr>
    </w:tbl>
    <w:p w14:paraId="57C39EA9" w14:textId="77777777" w:rsidR="00C93415" w:rsidRPr="00C56A4E" w:rsidRDefault="00C93415" w:rsidP="00C93415"/>
    <w:p w14:paraId="06AAB04F" w14:textId="77777777" w:rsidR="00C93415" w:rsidRPr="00A52328" w:rsidRDefault="00C93415" w:rsidP="00C93415">
      <w:pPr>
        <w:pStyle w:val="6"/>
      </w:pPr>
      <w:r w:rsidRPr="00A52328">
        <w:rPr>
          <w:rFonts w:hint="eastAsia"/>
        </w:rPr>
        <w:t>输出</w:t>
      </w:r>
    </w:p>
    <w:p w14:paraId="5D3A844A"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43BB6509" w14:textId="77777777" w:rsidTr="004E1359">
        <w:tc>
          <w:tcPr>
            <w:tcW w:w="1559" w:type="dxa"/>
            <w:shd w:val="clear" w:color="auto" w:fill="E0E0E0"/>
          </w:tcPr>
          <w:p w14:paraId="28F1F090"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64A68A72"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41A11DA"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72BBB40"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D69CDDC" w14:textId="77777777" w:rsidTr="004E1359">
        <w:tc>
          <w:tcPr>
            <w:tcW w:w="1559" w:type="dxa"/>
            <w:shd w:val="clear" w:color="auto" w:fill="auto"/>
          </w:tcPr>
          <w:p w14:paraId="071FDB7F"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6C3446B7"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2C89C16F"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BCE88FB" w14:textId="77777777" w:rsidR="00C93415" w:rsidRPr="00736667" w:rsidRDefault="00C93415" w:rsidP="004E1359">
            <w:pPr>
              <w:jc w:val="left"/>
              <w:rPr>
                <w:rFonts w:ascii="宋体" w:hAnsi="宋体"/>
                <w:snapToGrid w:val="0"/>
                <w:kern w:val="0"/>
              </w:rPr>
            </w:pPr>
          </w:p>
        </w:tc>
      </w:tr>
      <w:tr w:rsidR="00C93415" w:rsidRPr="00736667" w14:paraId="140E4C31" w14:textId="77777777" w:rsidTr="004E1359">
        <w:tc>
          <w:tcPr>
            <w:tcW w:w="1559" w:type="dxa"/>
            <w:shd w:val="clear" w:color="auto" w:fill="auto"/>
          </w:tcPr>
          <w:p w14:paraId="5F0B7877"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6195DB2"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262C6828"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0A48EFD" w14:textId="77777777" w:rsidR="00C93415" w:rsidRPr="00736667" w:rsidRDefault="00C93415" w:rsidP="004E1359">
            <w:pPr>
              <w:jc w:val="left"/>
              <w:rPr>
                <w:rFonts w:ascii="宋体" w:hAnsi="宋体"/>
                <w:snapToGrid w:val="0"/>
                <w:kern w:val="0"/>
              </w:rPr>
            </w:pPr>
          </w:p>
        </w:tc>
      </w:tr>
    </w:tbl>
    <w:p w14:paraId="038DA3D5" w14:textId="77777777" w:rsidR="00C93415" w:rsidRDefault="00C93415" w:rsidP="00C93415">
      <w:pPr>
        <w:ind w:firstLineChars="300" w:firstLine="630"/>
      </w:pPr>
      <w:r>
        <w:rPr>
          <w:rFonts w:hint="eastAsia"/>
        </w:rPr>
        <w:t>如果有错误建议直接返回协议体或者抛出异常</w:t>
      </w:r>
    </w:p>
    <w:p w14:paraId="3A1CD467" w14:textId="77777777" w:rsidR="00C93415" w:rsidRPr="00FE1432" w:rsidRDefault="00C93415">
      <w:pPr>
        <w:pStyle w:val="6"/>
        <w:numPr>
          <w:ilvl w:val="5"/>
          <w:numId w:val="163"/>
        </w:numPr>
        <w:pPrChange w:id="411" w:author="wangq" w:date="2017-08-21T17:25:00Z">
          <w:pPr>
            <w:pStyle w:val="6"/>
            <w:numPr>
              <w:numId w:val="182"/>
            </w:numPr>
            <w:tabs>
              <w:tab w:val="clear" w:pos="1282"/>
            </w:tabs>
            <w:ind w:left="3780" w:hanging="420"/>
          </w:pPr>
        </w:pPrChange>
      </w:pPr>
      <w:r>
        <w:rPr>
          <w:rFonts w:hint="eastAsia"/>
        </w:rPr>
        <w:t>数据</w:t>
      </w:r>
      <w:r>
        <w:t>库表</w:t>
      </w:r>
    </w:p>
    <w:p w14:paraId="08BC47D8" w14:textId="77777777" w:rsidR="00C93415" w:rsidRPr="00F27462" w:rsidRDefault="00C93415" w:rsidP="00C93415">
      <w:pPr>
        <w:ind w:firstLineChars="300" w:firstLine="630"/>
      </w:pPr>
    </w:p>
    <w:p w14:paraId="6BD2E669" w14:textId="77777777" w:rsidR="00C93415" w:rsidRPr="0082647F" w:rsidRDefault="00C93415" w:rsidP="00C93415">
      <w:pPr>
        <w:pStyle w:val="5"/>
      </w:pPr>
      <w:r>
        <w:rPr>
          <w:rFonts w:hint="eastAsia"/>
        </w:rPr>
        <w:t>分页查询产品规则</w:t>
      </w:r>
    </w:p>
    <w:p w14:paraId="14DE47A7" w14:textId="77777777" w:rsidR="00C93415" w:rsidRDefault="00C93415" w:rsidP="00C93415">
      <w:pPr>
        <w:pStyle w:val="6"/>
      </w:pPr>
      <w:r>
        <w:rPr>
          <w:rFonts w:hint="eastAsia"/>
        </w:rPr>
        <w:t>功能</w:t>
      </w:r>
      <w:r>
        <w:t>描述</w:t>
      </w:r>
    </w:p>
    <w:p w14:paraId="2E6F8EBC"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提供给管理人分页查询产品规则</w:t>
      </w:r>
      <w:r>
        <w:rPr>
          <w:rFonts w:ascii="宋体" w:hAnsi="宋体" w:hint="eastAsia"/>
          <w:kern w:val="0"/>
          <w:sz w:val="24"/>
          <w:szCs w:val="21"/>
        </w:rPr>
        <w:t>。</w:t>
      </w:r>
    </w:p>
    <w:p w14:paraId="08C39D90" w14:textId="77777777" w:rsidR="00C93415" w:rsidRDefault="00C93415" w:rsidP="00C93415">
      <w:pPr>
        <w:pStyle w:val="6"/>
      </w:pPr>
      <w:r w:rsidRPr="00676A58">
        <w:rPr>
          <w:rFonts w:hint="eastAsia"/>
        </w:rPr>
        <w:t>处理流程</w:t>
      </w:r>
    </w:p>
    <w:p w14:paraId="538059EE" w14:textId="77777777" w:rsidR="00C93415" w:rsidRPr="006B649A" w:rsidRDefault="00C93415">
      <w:pPr>
        <w:pStyle w:val="afb"/>
        <w:numPr>
          <w:ilvl w:val="0"/>
          <w:numId w:val="157"/>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12" w:author="wangq" w:date="2017-08-21T17:25:00Z">
          <w:pPr>
            <w:pStyle w:val="afb"/>
            <w:numPr>
              <w:numId w:val="176"/>
            </w:numPr>
            <w:tabs>
              <w:tab w:val="left" w:pos="0"/>
              <w:tab w:val="num" w:pos="432"/>
              <w:tab w:val="left" w:pos="900"/>
              <w:tab w:val="left" w:pos="1440"/>
              <w:tab w:val="left" w:pos="168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kern w:val="0"/>
          <w:sz w:val="24"/>
          <w:szCs w:val="21"/>
        </w:rPr>
        <w:tab/>
      </w:r>
      <w:r>
        <w:rPr>
          <w:rFonts w:ascii="宋体" w:hAnsi="宋体" w:hint="eastAsia"/>
          <w:kern w:val="0"/>
          <w:sz w:val="24"/>
          <w:szCs w:val="21"/>
        </w:rPr>
        <w:t>输入分页查询条件</w:t>
      </w:r>
    </w:p>
    <w:p w14:paraId="7E06D746" w14:textId="77777777" w:rsidR="00C93415" w:rsidRPr="006B649A" w:rsidRDefault="00C93415">
      <w:pPr>
        <w:pStyle w:val="afb"/>
        <w:numPr>
          <w:ilvl w:val="0"/>
          <w:numId w:val="15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13" w:author="wangq" w:date="2017-08-21T17:25:00Z">
          <w:pPr>
            <w:pStyle w:val="afb"/>
            <w:numPr>
              <w:numId w:val="176"/>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返回结果集</w:t>
      </w:r>
    </w:p>
    <w:p w14:paraId="677D9422" w14:textId="77777777" w:rsidR="00C93415" w:rsidRPr="00C3467F" w:rsidRDefault="00C93415" w:rsidP="00C93415">
      <w:pPr>
        <w:rPr>
          <w:rFonts w:ascii="宋体" w:hAnsi="宋体"/>
          <w:kern w:val="0"/>
          <w:szCs w:val="21"/>
        </w:rPr>
      </w:pPr>
      <w:r>
        <w:rPr>
          <w:rFonts w:hint="eastAsia"/>
          <w:b/>
          <w:sz w:val="24"/>
          <w:szCs w:val="24"/>
        </w:rPr>
        <w:t xml:space="preserve">       </w:t>
      </w:r>
    </w:p>
    <w:p w14:paraId="57A8D85B" w14:textId="77777777" w:rsidR="00C93415" w:rsidRPr="00F9212D" w:rsidRDefault="00C93415" w:rsidP="00C93415">
      <w:pPr>
        <w:pStyle w:val="6"/>
      </w:pPr>
      <w:r w:rsidRPr="00F9212D">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6CDC9B5" w14:textId="77777777" w:rsidTr="004E1359">
        <w:tc>
          <w:tcPr>
            <w:tcW w:w="1559" w:type="dxa"/>
            <w:shd w:val="clear" w:color="auto" w:fill="E0E0E0"/>
          </w:tcPr>
          <w:p w14:paraId="03810C81"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8C9647E"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120EF05"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77E63F6"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D5512BB" w14:textId="77777777" w:rsidTr="004E1359">
        <w:tc>
          <w:tcPr>
            <w:tcW w:w="1559" w:type="dxa"/>
            <w:shd w:val="clear" w:color="auto" w:fill="auto"/>
          </w:tcPr>
          <w:p w14:paraId="3FBFE977" w14:textId="77777777" w:rsidR="00C93415" w:rsidRDefault="00C93415" w:rsidP="004E1359">
            <w:pPr>
              <w:jc w:val="left"/>
              <w:rPr>
                <w:rFonts w:ascii="宋体" w:hAnsi="宋体"/>
                <w:snapToGrid w:val="0"/>
                <w:kern w:val="0"/>
              </w:rPr>
            </w:pPr>
            <w:r>
              <w:rPr>
                <w:rFonts w:ascii="宋体" w:hAnsi="宋体" w:hint="eastAsia"/>
                <w:snapToGrid w:val="0"/>
                <w:kern w:val="0"/>
              </w:rPr>
              <w:t>规则名称</w:t>
            </w:r>
          </w:p>
        </w:tc>
        <w:tc>
          <w:tcPr>
            <w:tcW w:w="1701" w:type="dxa"/>
            <w:shd w:val="clear" w:color="auto" w:fill="auto"/>
          </w:tcPr>
          <w:p w14:paraId="406C435C" w14:textId="77777777" w:rsidR="00C93415" w:rsidRDefault="00C93415" w:rsidP="004E1359">
            <w:pPr>
              <w:jc w:val="left"/>
              <w:rPr>
                <w:rFonts w:ascii="宋体" w:hAnsi="宋体"/>
                <w:snapToGrid w:val="0"/>
                <w:kern w:val="0"/>
              </w:rPr>
            </w:pPr>
            <w:r w:rsidRPr="004D22DB">
              <w:rPr>
                <w:rFonts w:ascii="宋体" w:hAnsi="宋体"/>
                <w:snapToGrid w:val="0"/>
                <w:kern w:val="0"/>
              </w:rPr>
              <w:t>FIELD_NAME</w:t>
            </w:r>
          </w:p>
        </w:tc>
        <w:tc>
          <w:tcPr>
            <w:tcW w:w="1134" w:type="dxa"/>
            <w:shd w:val="clear" w:color="auto" w:fill="auto"/>
          </w:tcPr>
          <w:p w14:paraId="1461050E"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690B9B63" w14:textId="77777777" w:rsidR="00C93415" w:rsidRPr="00736667" w:rsidRDefault="00C93415" w:rsidP="004E1359">
            <w:pPr>
              <w:jc w:val="left"/>
              <w:rPr>
                <w:rFonts w:ascii="宋体" w:hAnsi="宋体"/>
                <w:snapToGrid w:val="0"/>
                <w:kern w:val="0"/>
              </w:rPr>
            </w:pPr>
          </w:p>
        </w:tc>
      </w:tr>
      <w:tr w:rsidR="00C93415" w:rsidRPr="00736667" w14:paraId="0870A6D5" w14:textId="77777777" w:rsidTr="004E1359">
        <w:tc>
          <w:tcPr>
            <w:tcW w:w="1559" w:type="dxa"/>
            <w:shd w:val="clear" w:color="auto" w:fill="auto"/>
          </w:tcPr>
          <w:p w14:paraId="43BC941B"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348AB989"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48FC7B8F"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91CFF08" w14:textId="77777777" w:rsidR="00C93415" w:rsidRPr="00736667" w:rsidRDefault="00C93415" w:rsidP="004E1359">
            <w:pPr>
              <w:jc w:val="left"/>
              <w:rPr>
                <w:rFonts w:ascii="宋体" w:hAnsi="宋体"/>
                <w:snapToGrid w:val="0"/>
                <w:kern w:val="0"/>
              </w:rPr>
            </w:pPr>
          </w:p>
        </w:tc>
      </w:tr>
      <w:tr w:rsidR="00C93415" w:rsidRPr="00736667" w14:paraId="3A07D2F7" w14:textId="77777777" w:rsidTr="004E1359">
        <w:tc>
          <w:tcPr>
            <w:tcW w:w="1559" w:type="dxa"/>
            <w:shd w:val="clear" w:color="auto" w:fill="auto"/>
          </w:tcPr>
          <w:p w14:paraId="64BCF372" w14:textId="77777777" w:rsidR="00C93415" w:rsidRDefault="00C93415" w:rsidP="004E1359">
            <w:pPr>
              <w:jc w:val="left"/>
              <w:rPr>
                <w:rFonts w:ascii="宋体" w:hAnsi="宋体"/>
                <w:snapToGrid w:val="0"/>
                <w:kern w:val="0"/>
              </w:rPr>
            </w:pPr>
            <w:r>
              <w:rPr>
                <w:rFonts w:ascii="宋体" w:hAnsi="宋体" w:hint="eastAsia"/>
                <w:snapToGrid w:val="0"/>
                <w:kern w:val="0"/>
              </w:rPr>
              <w:t>开始记录</w:t>
            </w:r>
          </w:p>
        </w:tc>
        <w:tc>
          <w:tcPr>
            <w:tcW w:w="1701" w:type="dxa"/>
            <w:shd w:val="clear" w:color="auto" w:fill="auto"/>
          </w:tcPr>
          <w:p w14:paraId="3FD453DA" w14:textId="77777777" w:rsidR="00C93415" w:rsidRDefault="00C93415" w:rsidP="004E1359">
            <w:pPr>
              <w:jc w:val="left"/>
              <w:rPr>
                <w:rFonts w:ascii="宋体" w:hAnsi="宋体"/>
                <w:snapToGrid w:val="0"/>
                <w:kern w:val="0"/>
              </w:rPr>
            </w:pPr>
            <w:r>
              <w:rPr>
                <w:rFonts w:ascii="宋体" w:hAnsi="宋体" w:hint="eastAsia"/>
                <w:snapToGrid w:val="0"/>
                <w:kern w:val="0"/>
              </w:rPr>
              <w:t>start</w:t>
            </w:r>
          </w:p>
        </w:tc>
        <w:tc>
          <w:tcPr>
            <w:tcW w:w="1134" w:type="dxa"/>
            <w:shd w:val="clear" w:color="auto" w:fill="auto"/>
          </w:tcPr>
          <w:p w14:paraId="4FA19A3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5A585BA" w14:textId="77777777" w:rsidR="00C93415" w:rsidRPr="00736667" w:rsidRDefault="00C93415" w:rsidP="004E1359">
            <w:pPr>
              <w:jc w:val="left"/>
              <w:rPr>
                <w:rFonts w:ascii="宋体" w:hAnsi="宋体"/>
                <w:snapToGrid w:val="0"/>
                <w:kern w:val="0"/>
              </w:rPr>
            </w:pPr>
          </w:p>
        </w:tc>
      </w:tr>
      <w:tr w:rsidR="00C93415" w:rsidRPr="00736667" w14:paraId="73374D71" w14:textId="77777777" w:rsidTr="004E1359">
        <w:tc>
          <w:tcPr>
            <w:tcW w:w="1559" w:type="dxa"/>
            <w:shd w:val="clear" w:color="auto" w:fill="auto"/>
          </w:tcPr>
          <w:p w14:paraId="59350F84" w14:textId="77777777" w:rsidR="00C93415" w:rsidRDefault="00C93415" w:rsidP="004E1359">
            <w:pPr>
              <w:jc w:val="left"/>
              <w:rPr>
                <w:rFonts w:ascii="宋体" w:hAnsi="宋体"/>
                <w:snapToGrid w:val="0"/>
                <w:kern w:val="0"/>
              </w:rPr>
            </w:pPr>
            <w:r>
              <w:rPr>
                <w:rFonts w:ascii="宋体" w:hAnsi="宋体" w:hint="eastAsia"/>
                <w:snapToGrid w:val="0"/>
                <w:kern w:val="0"/>
              </w:rPr>
              <w:t>分页条数</w:t>
            </w:r>
          </w:p>
        </w:tc>
        <w:tc>
          <w:tcPr>
            <w:tcW w:w="1701" w:type="dxa"/>
            <w:shd w:val="clear" w:color="auto" w:fill="auto"/>
          </w:tcPr>
          <w:p w14:paraId="63A12739" w14:textId="09F8F89D" w:rsidR="00C93415" w:rsidRDefault="00595F44" w:rsidP="004E1359">
            <w:pPr>
              <w:jc w:val="left"/>
              <w:rPr>
                <w:rFonts w:ascii="宋体" w:hAnsi="宋体"/>
                <w:snapToGrid w:val="0"/>
                <w:kern w:val="0"/>
              </w:rPr>
            </w:pPr>
            <w:r>
              <w:rPr>
                <w:rFonts w:ascii="宋体" w:hAnsi="宋体" w:hint="eastAsia"/>
                <w:snapToGrid w:val="0"/>
                <w:kern w:val="0"/>
              </w:rPr>
              <w:t>rows</w:t>
            </w:r>
          </w:p>
        </w:tc>
        <w:tc>
          <w:tcPr>
            <w:tcW w:w="1134" w:type="dxa"/>
            <w:shd w:val="clear" w:color="auto" w:fill="auto"/>
          </w:tcPr>
          <w:p w14:paraId="386AA19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DC6805C" w14:textId="77777777" w:rsidR="00C93415" w:rsidRPr="00736667" w:rsidRDefault="00C93415" w:rsidP="004E1359">
            <w:pPr>
              <w:jc w:val="left"/>
              <w:rPr>
                <w:rFonts w:ascii="宋体" w:hAnsi="宋体"/>
                <w:snapToGrid w:val="0"/>
                <w:kern w:val="0"/>
              </w:rPr>
            </w:pPr>
          </w:p>
        </w:tc>
      </w:tr>
    </w:tbl>
    <w:p w14:paraId="2BA2EA5A"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40553BE" w14:textId="77777777" w:rsidR="00C93415" w:rsidRPr="00C56A4E" w:rsidRDefault="00C93415" w:rsidP="00C93415"/>
    <w:p w14:paraId="7B6A59B7" w14:textId="77777777" w:rsidR="00C93415" w:rsidRPr="00A52328" w:rsidRDefault="00C93415" w:rsidP="00C93415">
      <w:pPr>
        <w:pStyle w:val="6"/>
      </w:pPr>
      <w:r w:rsidRPr="00A52328">
        <w:rPr>
          <w:rFonts w:hint="eastAsia"/>
        </w:rPr>
        <w:t>输出</w:t>
      </w:r>
    </w:p>
    <w:p w14:paraId="3A00BC70"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CE85415" w14:textId="77777777" w:rsidTr="004E1359">
        <w:tc>
          <w:tcPr>
            <w:tcW w:w="1559" w:type="dxa"/>
            <w:shd w:val="clear" w:color="auto" w:fill="E0E0E0"/>
          </w:tcPr>
          <w:p w14:paraId="4949F160"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4BDBDCD"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E2737B6"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19143F0"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E3EFC0A" w14:textId="77777777" w:rsidTr="004E1359">
        <w:tc>
          <w:tcPr>
            <w:tcW w:w="1559" w:type="dxa"/>
            <w:shd w:val="clear" w:color="auto" w:fill="auto"/>
          </w:tcPr>
          <w:p w14:paraId="27EE9A3F"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7A03D07"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2951FCBA"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959347A" w14:textId="77777777" w:rsidR="00C93415" w:rsidRPr="00736667" w:rsidRDefault="00C93415" w:rsidP="004E1359">
            <w:pPr>
              <w:jc w:val="left"/>
              <w:rPr>
                <w:rFonts w:ascii="宋体" w:hAnsi="宋体"/>
                <w:snapToGrid w:val="0"/>
                <w:kern w:val="0"/>
              </w:rPr>
            </w:pPr>
          </w:p>
        </w:tc>
      </w:tr>
      <w:tr w:rsidR="00C93415" w:rsidRPr="00736667" w14:paraId="7477CCCB" w14:textId="77777777" w:rsidTr="004E1359">
        <w:tc>
          <w:tcPr>
            <w:tcW w:w="1559" w:type="dxa"/>
            <w:shd w:val="clear" w:color="auto" w:fill="auto"/>
          </w:tcPr>
          <w:p w14:paraId="51581606"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B51D0E7"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CC7F6E6"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E57AC40" w14:textId="77777777" w:rsidR="00C93415" w:rsidRPr="00736667" w:rsidRDefault="00C93415" w:rsidP="004E1359">
            <w:pPr>
              <w:jc w:val="left"/>
              <w:rPr>
                <w:rFonts w:ascii="宋体" w:hAnsi="宋体"/>
                <w:snapToGrid w:val="0"/>
                <w:kern w:val="0"/>
              </w:rPr>
            </w:pPr>
          </w:p>
        </w:tc>
      </w:tr>
    </w:tbl>
    <w:p w14:paraId="32F874C5" w14:textId="77777777" w:rsidR="00C93415" w:rsidRPr="00F27462" w:rsidRDefault="00C93415" w:rsidP="00C93415">
      <w:pPr>
        <w:ind w:firstLineChars="300" w:firstLine="630"/>
      </w:pPr>
      <w:r>
        <w:rPr>
          <w:rFonts w:hint="eastAsia"/>
        </w:rPr>
        <w:t>如果有错误建议直接返回协议体或者抛出异常</w:t>
      </w:r>
    </w:p>
    <w:p w14:paraId="00A46823"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7588239C" w14:textId="77777777" w:rsidTr="004E1359">
        <w:tc>
          <w:tcPr>
            <w:tcW w:w="1559" w:type="dxa"/>
            <w:shd w:val="clear" w:color="auto" w:fill="E0E0E0"/>
          </w:tcPr>
          <w:p w14:paraId="3E3BAD87"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127CF155"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430E49"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D880081"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FFFCC32" w14:textId="77777777" w:rsidTr="004E1359">
        <w:tc>
          <w:tcPr>
            <w:tcW w:w="1559" w:type="dxa"/>
            <w:shd w:val="clear" w:color="auto" w:fill="auto"/>
            <w:vAlign w:val="center"/>
          </w:tcPr>
          <w:p w14:paraId="02CB1435" w14:textId="77777777" w:rsidR="00C93415" w:rsidRDefault="00C93415" w:rsidP="004E1359">
            <w:pPr>
              <w:widowControl/>
              <w:jc w:val="left"/>
              <w:rPr>
                <w:rFonts w:ascii="宋体" w:hAnsi="宋体"/>
                <w:sz w:val="20"/>
                <w:szCs w:val="20"/>
              </w:rPr>
            </w:pPr>
            <w:r w:rsidRPr="009A3B2E">
              <w:rPr>
                <w:rFonts w:hint="eastAsia"/>
                <w:sz w:val="20"/>
                <w:szCs w:val="20"/>
              </w:rPr>
              <w:t>产品唯一标识</w:t>
            </w:r>
          </w:p>
        </w:tc>
        <w:tc>
          <w:tcPr>
            <w:tcW w:w="1701" w:type="dxa"/>
            <w:shd w:val="clear" w:color="auto" w:fill="auto"/>
            <w:vAlign w:val="center"/>
          </w:tcPr>
          <w:p w14:paraId="43D2E489" w14:textId="77777777" w:rsidR="00C93415" w:rsidRDefault="00C93415" w:rsidP="004E1359">
            <w:pPr>
              <w:widowControl/>
              <w:jc w:val="left"/>
              <w:rPr>
                <w:rFonts w:ascii="宋体" w:hAnsi="宋体"/>
                <w:color w:val="000000"/>
                <w:sz w:val="22"/>
              </w:rPr>
            </w:pPr>
            <w:r>
              <w:rPr>
                <w:rFonts w:hint="eastAsia"/>
                <w:sz w:val="20"/>
                <w:szCs w:val="20"/>
              </w:rPr>
              <w:t>PROD_RULEMATCH_ID</w:t>
            </w:r>
          </w:p>
        </w:tc>
        <w:tc>
          <w:tcPr>
            <w:tcW w:w="1134" w:type="dxa"/>
            <w:shd w:val="clear" w:color="auto" w:fill="auto"/>
          </w:tcPr>
          <w:p w14:paraId="0C9626DA"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775D43D2" w14:textId="77777777" w:rsidR="00C93415" w:rsidRPr="00736667" w:rsidRDefault="00C93415" w:rsidP="004E1359">
            <w:pPr>
              <w:jc w:val="left"/>
              <w:rPr>
                <w:rFonts w:ascii="宋体" w:hAnsi="宋体"/>
                <w:snapToGrid w:val="0"/>
                <w:kern w:val="0"/>
              </w:rPr>
            </w:pPr>
          </w:p>
        </w:tc>
      </w:tr>
      <w:tr w:rsidR="00C93415" w:rsidRPr="00736667" w14:paraId="6440EC23" w14:textId="77777777" w:rsidTr="004E1359">
        <w:tc>
          <w:tcPr>
            <w:tcW w:w="1559" w:type="dxa"/>
            <w:shd w:val="clear" w:color="auto" w:fill="auto"/>
            <w:vAlign w:val="center"/>
          </w:tcPr>
          <w:p w14:paraId="23496C36" w14:textId="77777777" w:rsidR="00C93415" w:rsidRPr="00362F6A" w:rsidRDefault="00C93415" w:rsidP="004E1359">
            <w:pPr>
              <w:widowControl/>
              <w:jc w:val="left"/>
              <w:rPr>
                <w:rFonts w:ascii="宋体" w:hAnsi="宋体"/>
                <w:sz w:val="20"/>
                <w:szCs w:val="20"/>
              </w:rPr>
            </w:pPr>
            <w:r w:rsidRPr="00CF549D">
              <w:rPr>
                <w:rFonts w:ascii="宋体" w:hAnsi="宋体" w:hint="eastAsia"/>
                <w:sz w:val="20"/>
                <w:szCs w:val="20"/>
              </w:rPr>
              <w:t>字段名称</w:t>
            </w:r>
          </w:p>
        </w:tc>
        <w:tc>
          <w:tcPr>
            <w:tcW w:w="1701" w:type="dxa"/>
            <w:shd w:val="clear" w:color="auto" w:fill="auto"/>
            <w:vAlign w:val="center"/>
          </w:tcPr>
          <w:p w14:paraId="52C9297C" w14:textId="77777777" w:rsidR="00C93415" w:rsidRDefault="00C93415" w:rsidP="004E1359">
            <w:pPr>
              <w:widowControl/>
              <w:jc w:val="left"/>
              <w:rPr>
                <w:color w:val="000000"/>
                <w:sz w:val="22"/>
              </w:rPr>
            </w:pPr>
            <w:r>
              <w:rPr>
                <w:rFonts w:hint="eastAsia"/>
                <w:sz w:val="20"/>
                <w:szCs w:val="20"/>
              </w:rPr>
              <w:t>FIELD_NAME</w:t>
            </w:r>
          </w:p>
        </w:tc>
        <w:tc>
          <w:tcPr>
            <w:tcW w:w="1134" w:type="dxa"/>
            <w:shd w:val="clear" w:color="auto" w:fill="auto"/>
          </w:tcPr>
          <w:p w14:paraId="0A495A09"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B0FB288" w14:textId="77777777" w:rsidR="00C93415" w:rsidRPr="00736667" w:rsidRDefault="00C93415" w:rsidP="004E1359">
            <w:pPr>
              <w:jc w:val="left"/>
              <w:rPr>
                <w:rFonts w:ascii="宋体" w:hAnsi="宋体"/>
                <w:snapToGrid w:val="0"/>
                <w:kern w:val="0"/>
              </w:rPr>
            </w:pPr>
          </w:p>
        </w:tc>
      </w:tr>
      <w:tr w:rsidR="00C93415" w:rsidRPr="00736667" w14:paraId="2A5C7FB9" w14:textId="77777777" w:rsidTr="004E1359">
        <w:tc>
          <w:tcPr>
            <w:tcW w:w="1559" w:type="dxa"/>
            <w:shd w:val="clear" w:color="auto" w:fill="auto"/>
            <w:vAlign w:val="center"/>
          </w:tcPr>
          <w:p w14:paraId="29AFE7AA" w14:textId="77777777" w:rsidR="00C93415" w:rsidRDefault="00C93415" w:rsidP="004E1359">
            <w:pPr>
              <w:widowControl/>
              <w:jc w:val="left"/>
              <w:rPr>
                <w:rFonts w:ascii="宋体" w:hAnsi="宋体"/>
                <w:sz w:val="20"/>
                <w:szCs w:val="20"/>
              </w:rPr>
            </w:pPr>
            <w:r w:rsidRPr="007C0C10">
              <w:rPr>
                <w:rFonts w:ascii="宋体" w:hAnsi="宋体" w:hint="eastAsia"/>
                <w:sz w:val="20"/>
                <w:szCs w:val="20"/>
              </w:rPr>
              <w:t>字段描述</w:t>
            </w:r>
          </w:p>
        </w:tc>
        <w:tc>
          <w:tcPr>
            <w:tcW w:w="1701" w:type="dxa"/>
            <w:shd w:val="clear" w:color="auto" w:fill="auto"/>
            <w:vAlign w:val="center"/>
          </w:tcPr>
          <w:p w14:paraId="5C571C47" w14:textId="77777777" w:rsidR="00C93415" w:rsidRDefault="00C93415" w:rsidP="004E1359">
            <w:pPr>
              <w:widowControl/>
              <w:jc w:val="left"/>
              <w:rPr>
                <w:color w:val="000000"/>
                <w:sz w:val="22"/>
              </w:rPr>
            </w:pPr>
            <w:r>
              <w:rPr>
                <w:rFonts w:hint="eastAsia"/>
                <w:sz w:val="20"/>
                <w:szCs w:val="20"/>
              </w:rPr>
              <w:t>FIELD_DESC</w:t>
            </w:r>
          </w:p>
        </w:tc>
        <w:tc>
          <w:tcPr>
            <w:tcW w:w="1134" w:type="dxa"/>
            <w:shd w:val="clear" w:color="auto" w:fill="auto"/>
          </w:tcPr>
          <w:p w14:paraId="14E4C07D"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6B93615" w14:textId="77777777" w:rsidR="00C93415" w:rsidRPr="00736667" w:rsidRDefault="00C93415" w:rsidP="004E1359">
            <w:pPr>
              <w:jc w:val="left"/>
              <w:rPr>
                <w:rFonts w:ascii="宋体" w:hAnsi="宋体"/>
                <w:snapToGrid w:val="0"/>
                <w:kern w:val="0"/>
              </w:rPr>
            </w:pPr>
          </w:p>
        </w:tc>
      </w:tr>
      <w:tr w:rsidR="00C93415" w:rsidRPr="00736667" w14:paraId="51B81B3E" w14:textId="77777777" w:rsidTr="004E1359">
        <w:tc>
          <w:tcPr>
            <w:tcW w:w="1559" w:type="dxa"/>
            <w:shd w:val="clear" w:color="auto" w:fill="auto"/>
            <w:vAlign w:val="center"/>
          </w:tcPr>
          <w:p w14:paraId="399CA99C" w14:textId="77777777" w:rsidR="00C93415" w:rsidRDefault="00C93415" w:rsidP="004E1359">
            <w:pPr>
              <w:rPr>
                <w:sz w:val="20"/>
                <w:szCs w:val="20"/>
              </w:rPr>
            </w:pPr>
            <w:r w:rsidRPr="00135E27">
              <w:rPr>
                <w:rFonts w:hint="eastAsia"/>
                <w:sz w:val="20"/>
                <w:szCs w:val="20"/>
              </w:rPr>
              <w:t>权重值</w:t>
            </w:r>
          </w:p>
        </w:tc>
        <w:tc>
          <w:tcPr>
            <w:tcW w:w="1701" w:type="dxa"/>
            <w:shd w:val="clear" w:color="auto" w:fill="auto"/>
            <w:vAlign w:val="center"/>
          </w:tcPr>
          <w:p w14:paraId="4A239180" w14:textId="77777777" w:rsidR="00C93415" w:rsidRDefault="00C93415" w:rsidP="004E1359">
            <w:pPr>
              <w:rPr>
                <w:sz w:val="20"/>
                <w:szCs w:val="20"/>
              </w:rPr>
            </w:pPr>
            <w:r>
              <w:rPr>
                <w:rFonts w:hint="eastAsia"/>
                <w:sz w:val="20"/>
                <w:szCs w:val="20"/>
              </w:rPr>
              <w:t>WEIGHT_VALUE</w:t>
            </w:r>
          </w:p>
        </w:tc>
        <w:tc>
          <w:tcPr>
            <w:tcW w:w="1134" w:type="dxa"/>
            <w:shd w:val="clear" w:color="auto" w:fill="auto"/>
          </w:tcPr>
          <w:p w14:paraId="5191AE72"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5CDE282D" w14:textId="77777777" w:rsidR="00C93415" w:rsidRPr="00736667" w:rsidRDefault="00C93415" w:rsidP="004E1359">
            <w:pPr>
              <w:jc w:val="left"/>
              <w:rPr>
                <w:rFonts w:ascii="宋体" w:hAnsi="宋体"/>
                <w:snapToGrid w:val="0"/>
                <w:kern w:val="0"/>
              </w:rPr>
            </w:pPr>
          </w:p>
        </w:tc>
      </w:tr>
      <w:tr w:rsidR="00C93415" w:rsidRPr="00736667" w14:paraId="22BD815C" w14:textId="77777777" w:rsidTr="004E1359">
        <w:tc>
          <w:tcPr>
            <w:tcW w:w="1559" w:type="dxa"/>
            <w:shd w:val="clear" w:color="auto" w:fill="auto"/>
            <w:vAlign w:val="center"/>
          </w:tcPr>
          <w:p w14:paraId="1EF9EBA6" w14:textId="77777777" w:rsidR="00C93415" w:rsidRPr="004C1C07" w:rsidRDefault="00C93415" w:rsidP="004E1359">
            <w:pPr>
              <w:rPr>
                <w:sz w:val="20"/>
                <w:szCs w:val="20"/>
              </w:rPr>
            </w:pPr>
            <w:r w:rsidRPr="00150B61">
              <w:rPr>
                <w:rFonts w:hint="eastAsia"/>
                <w:sz w:val="20"/>
                <w:szCs w:val="20"/>
              </w:rPr>
              <w:t>所属产品类型（房产，车辆，信用）</w:t>
            </w:r>
            <w:r>
              <w:rPr>
                <w:rFonts w:hint="eastAsia"/>
                <w:sz w:val="20"/>
                <w:szCs w:val="20"/>
              </w:rPr>
              <w:t>名称</w:t>
            </w:r>
          </w:p>
        </w:tc>
        <w:tc>
          <w:tcPr>
            <w:tcW w:w="1701" w:type="dxa"/>
            <w:shd w:val="clear" w:color="auto" w:fill="auto"/>
            <w:vAlign w:val="center"/>
          </w:tcPr>
          <w:p w14:paraId="74D1F5C6" w14:textId="77777777" w:rsidR="00C93415" w:rsidRPr="004C1C07" w:rsidRDefault="00C93415" w:rsidP="004E1359">
            <w:pPr>
              <w:rPr>
                <w:sz w:val="20"/>
                <w:szCs w:val="20"/>
              </w:rPr>
            </w:pPr>
            <w:r>
              <w:rPr>
                <w:rFonts w:hint="eastAsia"/>
                <w:sz w:val="20"/>
                <w:szCs w:val="20"/>
              </w:rPr>
              <w:t>PROD_TYPE</w:t>
            </w:r>
            <w:r>
              <w:rPr>
                <w:sz w:val="20"/>
                <w:szCs w:val="20"/>
              </w:rPr>
              <w:t>NAME</w:t>
            </w:r>
          </w:p>
        </w:tc>
        <w:tc>
          <w:tcPr>
            <w:tcW w:w="1134" w:type="dxa"/>
            <w:shd w:val="clear" w:color="auto" w:fill="auto"/>
          </w:tcPr>
          <w:p w14:paraId="35CEAF28"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5225FAE" w14:textId="77777777" w:rsidR="00C93415" w:rsidRPr="00736667" w:rsidRDefault="00C93415" w:rsidP="004E1359">
            <w:pPr>
              <w:jc w:val="left"/>
              <w:rPr>
                <w:rFonts w:ascii="宋体" w:hAnsi="宋体"/>
                <w:snapToGrid w:val="0"/>
                <w:kern w:val="0"/>
              </w:rPr>
            </w:pPr>
          </w:p>
        </w:tc>
      </w:tr>
    </w:tbl>
    <w:p w14:paraId="3425E294" w14:textId="77777777" w:rsidR="00C93415" w:rsidRPr="00C56A4E" w:rsidRDefault="00C93415" w:rsidP="00C93415"/>
    <w:p w14:paraId="315AAAAA" w14:textId="77777777" w:rsidR="00C93415" w:rsidRPr="00FE1432" w:rsidRDefault="00C93415">
      <w:pPr>
        <w:pStyle w:val="6"/>
        <w:numPr>
          <w:ilvl w:val="5"/>
          <w:numId w:val="164"/>
        </w:numPr>
        <w:pPrChange w:id="414" w:author="wangq" w:date="2017-08-21T17:25:00Z">
          <w:pPr>
            <w:pStyle w:val="6"/>
            <w:numPr>
              <w:numId w:val="183"/>
            </w:numPr>
            <w:tabs>
              <w:tab w:val="clear" w:pos="1282"/>
            </w:tabs>
            <w:ind w:left="3780" w:hanging="420"/>
          </w:pPr>
        </w:pPrChange>
      </w:pPr>
      <w:r>
        <w:rPr>
          <w:rFonts w:hint="eastAsia"/>
        </w:rPr>
        <w:t>数据</w:t>
      </w:r>
      <w:r>
        <w:t>库表</w:t>
      </w:r>
    </w:p>
    <w:p w14:paraId="74AFF3E4" w14:textId="77777777" w:rsidR="00C93415" w:rsidRPr="0082647F" w:rsidRDefault="00C93415" w:rsidP="00C93415">
      <w:pPr>
        <w:pStyle w:val="5"/>
      </w:pPr>
      <w:r w:rsidRPr="00C04A24">
        <w:rPr>
          <w:rFonts w:hint="eastAsia"/>
        </w:rPr>
        <w:t>用户等级划分</w:t>
      </w:r>
      <w:r>
        <w:t>规则</w:t>
      </w:r>
      <w:r>
        <w:rPr>
          <w:rFonts w:hint="eastAsia"/>
        </w:rPr>
        <w:t>新增</w:t>
      </w:r>
    </w:p>
    <w:p w14:paraId="1D2C673E" w14:textId="77777777" w:rsidR="00C93415" w:rsidRDefault="00C93415" w:rsidP="00C93415">
      <w:pPr>
        <w:pStyle w:val="6"/>
      </w:pPr>
      <w:r>
        <w:rPr>
          <w:rFonts w:hint="eastAsia"/>
        </w:rPr>
        <w:t>功能</w:t>
      </w:r>
      <w:r>
        <w:t>描述</w:t>
      </w:r>
    </w:p>
    <w:p w14:paraId="4B818147"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管理端新增</w:t>
      </w:r>
      <w:r w:rsidRPr="00231706">
        <w:rPr>
          <w:rFonts w:ascii="宋体" w:hAnsi="宋体" w:hint="eastAsia"/>
          <w:kern w:val="0"/>
          <w:sz w:val="24"/>
          <w:szCs w:val="21"/>
        </w:rPr>
        <w:t>用户等级划分</w:t>
      </w:r>
      <w:r>
        <w:rPr>
          <w:rFonts w:ascii="宋体" w:hAnsi="宋体" w:hint="eastAsia"/>
          <w:kern w:val="0"/>
          <w:sz w:val="24"/>
          <w:szCs w:val="21"/>
        </w:rPr>
        <w:t>规则</w:t>
      </w:r>
    </w:p>
    <w:p w14:paraId="42494CC5" w14:textId="77777777" w:rsidR="00C93415" w:rsidRPr="00676A58" w:rsidRDefault="00C93415" w:rsidP="00C93415">
      <w:pPr>
        <w:pStyle w:val="6"/>
      </w:pPr>
      <w:r w:rsidRPr="00676A58">
        <w:rPr>
          <w:rFonts w:hint="eastAsia"/>
        </w:rPr>
        <w:t>处理流程</w:t>
      </w:r>
    </w:p>
    <w:p w14:paraId="11130274" w14:textId="77777777" w:rsidR="00C93415" w:rsidRPr="006B649A" w:rsidRDefault="00C93415">
      <w:pPr>
        <w:pStyle w:val="afb"/>
        <w:numPr>
          <w:ilvl w:val="0"/>
          <w:numId w:val="165"/>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15" w:author="wangq" w:date="2017-08-21T17:25:00Z">
          <w:pPr>
            <w:pStyle w:val="afb"/>
            <w:numPr>
              <w:numId w:val="184"/>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ab/>
      </w:r>
      <w:r>
        <w:rPr>
          <w:rFonts w:ascii="宋体" w:hAnsi="宋体" w:hint="eastAsia"/>
          <w:kern w:val="0"/>
          <w:sz w:val="24"/>
          <w:szCs w:val="21"/>
        </w:rPr>
        <w:t>输入规则相关信息</w:t>
      </w:r>
    </w:p>
    <w:p w14:paraId="2151CA4C" w14:textId="77777777" w:rsidR="00C93415" w:rsidRPr="006B649A" w:rsidRDefault="00C93415">
      <w:pPr>
        <w:pStyle w:val="afb"/>
        <w:numPr>
          <w:ilvl w:val="0"/>
          <w:numId w:val="16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16" w:author="wangq" w:date="2017-08-21T17:25:00Z">
          <w:pPr>
            <w:pStyle w:val="afb"/>
            <w:numPr>
              <w:numId w:val="18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将数据保存到主表和历史表</w:t>
      </w:r>
    </w:p>
    <w:p w14:paraId="59CA9B40" w14:textId="77777777" w:rsidR="00C93415" w:rsidRPr="00C3467F" w:rsidRDefault="00C93415" w:rsidP="00C93415">
      <w:pPr>
        <w:rPr>
          <w:rFonts w:ascii="宋体" w:hAnsi="宋体"/>
          <w:kern w:val="0"/>
          <w:szCs w:val="21"/>
        </w:rPr>
      </w:pPr>
    </w:p>
    <w:p w14:paraId="4CB2D7B1"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061E1C6" w14:textId="77777777" w:rsidTr="004E1359">
        <w:tc>
          <w:tcPr>
            <w:tcW w:w="1559" w:type="dxa"/>
            <w:shd w:val="clear" w:color="auto" w:fill="E0E0E0"/>
          </w:tcPr>
          <w:p w14:paraId="04097B4B"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7ACBA57D"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198A3EB"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7D563CA"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C9B7143" w14:textId="77777777" w:rsidTr="004E1359">
        <w:tc>
          <w:tcPr>
            <w:tcW w:w="1559" w:type="dxa"/>
            <w:shd w:val="clear" w:color="auto" w:fill="auto"/>
          </w:tcPr>
          <w:p w14:paraId="661F34E8" w14:textId="77777777" w:rsidR="00C93415" w:rsidRPr="00C40B3B" w:rsidRDefault="00C93415" w:rsidP="004E1359">
            <w:pPr>
              <w:jc w:val="left"/>
              <w:rPr>
                <w:rFonts w:ascii="宋体" w:hAnsi="宋体"/>
                <w:snapToGrid w:val="0"/>
                <w:kern w:val="0"/>
              </w:rPr>
            </w:pPr>
            <w:r w:rsidRPr="006B649A">
              <w:rPr>
                <w:rFonts w:hint="eastAsia"/>
                <w:snapToGrid w:val="0"/>
                <w:kern w:val="0"/>
              </w:rPr>
              <w:lastRenderedPageBreak/>
              <w:t>TOKEN</w:t>
            </w:r>
          </w:p>
        </w:tc>
        <w:tc>
          <w:tcPr>
            <w:tcW w:w="1701" w:type="dxa"/>
            <w:shd w:val="clear" w:color="auto" w:fill="auto"/>
          </w:tcPr>
          <w:p w14:paraId="563D892A"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11C3E4C8"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232C7BF0" w14:textId="77777777" w:rsidR="00C93415" w:rsidRPr="00736667" w:rsidRDefault="00C93415" w:rsidP="004E1359">
            <w:pPr>
              <w:jc w:val="left"/>
              <w:rPr>
                <w:rFonts w:ascii="宋体" w:hAnsi="宋体"/>
                <w:snapToGrid w:val="0"/>
                <w:kern w:val="0"/>
              </w:rPr>
            </w:pPr>
          </w:p>
        </w:tc>
      </w:tr>
      <w:tr w:rsidR="00C93415" w:rsidRPr="00736667" w14:paraId="71F9DD02" w14:textId="77777777" w:rsidTr="004E1359">
        <w:tc>
          <w:tcPr>
            <w:tcW w:w="1559" w:type="dxa"/>
            <w:shd w:val="clear" w:color="auto" w:fill="auto"/>
            <w:vAlign w:val="center"/>
          </w:tcPr>
          <w:p w14:paraId="725517B0" w14:textId="77777777" w:rsidR="00C93415" w:rsidRPr="006B649A" w:rsidRDefault="00C93415" w:rsidP="004E1359">
            <w:pPr>
              <w:jc w:val="left"/>
              <w:rPr>
                <w:snapToGrid w:val="0"/>
                <w:kern w:val="0"/>
              </w:rPr>
            </w:pPr>
            <w:r>
              <w:rPr>
                <w:rFonts w:hint="eastAsia"/>
                <w:sz w:val="20"/>
                <w:szCs w:val="20"/>
              </w:rPr>
              <w:t>分数值起（包含）</w:t>
            </w:r>
          </w:p>
        </w:tc>
        <w:tc>
          <w:tcPr>
            <w:tcW w:w="1701" w:type="dxa"/>
            <w:shd w:val="clear" w:color="auto" w:fill="auto"/>
            <w:vAlign w:val="center"/>
          </w:tcPr>
          <w:p w14:paraId="457AC0FC" w14:textId="77777777" w:rsidR="00C93415" w:rsidRPr="006B649A" w:rsidRDefault="00C93415" w:rsidP="004E1359">
            <w:pPr>
              <w:jc w:val="left"/>
              <w:rPr>
                <w:snapToGrid w:val="0"/>
                <w:kern w:val="0"/>
              </w:rPr>
            </w:pPr>
            <w:r>
              <w:rPr>
                <w:rFonts w:hint="eastAsia"/>
                <w:sz w:val="20"/>
                <w:szCs w:val="20"/>
              </w:rPr>
              <w:t>BEGIN_VALUE</w:t>
            </w:r>
          </w:p>
        </w:tc>
        <w:tc>
          <w:tcPr>
            <w:tcW w:w="1134" w:type="dxa"/>
            <w:shd w:val="clear" w:color="auto" w:fill="auto"/>
          </w:tcPr>
          <w:p w14:paraId="114A5BBE"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6CAE337B" w14:textId="77777777" w:rsidR="00C93415" w:rsidRPr="00736667" w:rsidRDefault="00C93415" w:rsidP="004E1359">
            <w:pPr>
              <w:jc w:val="left"/>
              <w:rPr>
                <w:rFonts w:ascii="宋体" w:hAnsi="宋体"/>
                <w:snapToGrid w:val="0"/>
                <w:kern w:val="0"/>
              </w:rPr>
            </w:pPr>
          </w:p>
        </w:tc>
      </w:tr>
      <w:tr w:rsidR="00C93415" w:rsidRPr="00736667" w14:paraId="5AEFAECA" w14:textId="77777777" w:rsidTr="004E1359">
        <w:tc>
          <w:tcPr>
            <w:tcW w:w="1559" w:type="dxa"/>
            <w:shd w:val="clear" w:color="auto" w:fill="auto"/>
            <w:vAlign w:val="center"/>
          </w:tcPr>
          <w:p w14:paraId="19A08227" w14:textId="77777777" w:rsidR="00C93415" w:rsidRPr="006B649A" w:rsidRDefault="00C93415" w:rsidP="004E1359">
            <w:pPr>
              <w:jc w:val="left"/>
              <w:rPr>
                <w:snapToGrid w:val="0"/>
                <w:kern w:val="0"/>
              </w:rPr>
            </w:pPr>
            <w:r>
              <w:rPr>
                <w:rFonts w:hint="eastAsia"/>
                <w:sz w:val="20"/>
                <w:szCs w:val="20"/>
              </w:rPr>
              <w:t>分数值止（包含）</w:t>
            </w:r>
          </w:p>
        </w:tc>
        <w:tc>
          <w:tcPr>
            <w:tcW w:w="1701" w:type="dxa"/>
            <w:shd w:val="clear" w:color="auto" w:fill="auto"/>
            <w:vAlign w:val="center"/>
          </w:tcPr>
          <w:p w14:paraId="3DADBF5A" w14:textId="77777777" w:rsidR="00C93415" w:rsidRPr="006B649A" w:rsidRDefault="00C93415" w:rsidP="004E1359">
            <w:pPr>
              <w:jc w:val="left"/>
              <w:rPr>
                <w:snapToGrid w:val="0"/>
                <w:kern w:val="0"/>
              </w:rPr>
            </w:pPr>
            <w:r>
              <w:rPr>
                <w:rFonts w:hint="eastAsia"/>
                <w:sz w:val="20"/>
                <w:szCs w:val="20"/>
              </w:rPr>
              <w:t>AFTER_VALUE</w:t>
            </w:r>
          </w:p>
        </w:tc>
        <w:tc>
          <w:tcPr>
            <w:tcW w:w="1134" w:type="dxa"/>
            <w:shd w:val="clear" w:color="auto" w:fill="auto"/>
          </w:tcPr>
          <w:p w14:paraId="4D92A77A"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0E2FCD9D" w14:textId="77777777" w:rsidR="00C93415" w:rsidRPr="00736667" w:rsidRDefault="00C93415" w:rsidP="004E1359">
            <w:pPr>
              <w:jc w:val="left"/>
              <w:rPr>
                <w:rFonts w:ascii="宋体" w:hAnsi="宋体"/>
                <w:snapToGrid w:val="0"/>
                <w:kern w:val="0"/>
              </w:rPr>
            </w:pPr>
          </w:p>
        </w:tc>
      </w:tr>
      <w:tr w:rsidR="00C93415" w:rsidRPr="00736667" w14:paraId="09F8E22E" w14:textId="77777777" w:rsidTr="004E1359">
        <w:tc>
          <w:tcPr>
            <w:tcW w:w="1559" w:type="dxa"/>
            <w:shd w:val="clear" w:color="auto" w:fill="auto"/>
            <w:vAlign w:val="center"/>
          </w:tcPr>
          <w:p w14:paraId="38116269" w14:textId="77777777" w:rsidR="00C93415" w:rsidRPr="006B649A" w:rsidRDefault="00C93415" w:rsidP="004E1359">
            <w:pPr>
              <w:jc w:val="left"/>
              <w:rPr>
                <w:snapToGrid w:val="0"/>
                <w:kern w:val="0"/>
              </w:rPr>
            </w:pPr>
            <w:r>
              <w:rPr>
                <w:rFonts w:hint="eastAsia"/>
                <w:sz w:val="20"/>
                <w:szCs w:val="20"/>
              </w:rPr>
              <w:t>用户等级（数据字典值）</w:t>
            </w:r>
          </w:p>
        </w:tc>
        <w:tc>
          <w:tcPr>
            <w:tcW w:w="1701" w:type="dxa"/>
            <w:shd w:val="clear" w:color="auto" w:fill="auto"/>
            <w:vAlign w:val="center"/>
          </w:tcPr>
          <w:p w14:paraId="0DF9269F" w14:textId="77777777" w:rsidR="00C93415" w:rsidRPr="006B649A" w:rsidRDefault="00C93415" w:rsidP="004E1359">
            <w:pPr>
              <w:jc w:val="left"/>
              <w:rPr>
                <w:snapToGrid w:val="0"/>
                <w:kern w:val="0"/>
              </w:rPr>
            </w:pPr>
            <w:r>
              <w:rPr>
                <w:rFonts w:hint="eastAsia"/>
                <w:sz w:val="20"/>
                <w:szCs w:val="20"/>
              </w:rPr>
              <w:t>LEVEL</w:t>
            </w:r>
          </w:p>
        </w:tc>
        <w:tc>
          <w:tcPr>
            <w:tcW w:w="1134" w:type="dxa"/>
            <w:shd w:val="clear" w:color="auto" w:fill="auto"/>
          </w:tcPr>
          <w:p w14:paraId="2A4B5863"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278A9167" w14:textId="77777777" w:rsidR="00C93415" w:rsidRPr="00736667" w:rsidRDefault="00C93415" w:rsidP="004E1359">
            <w:pPr>
              <w:jc w:val="left"/>
              <w:rPr>
                <w:rFonts w:ascii="宋体" w:hAnsi="宋体"/>
                <w:snapToGrid w:val="0"/>
                <w:kern w:val="0"/>
              </w:rPr>
            </w:pPr>
          </w:p>
        </w:tc>
      </w:tr>
    </w:tbl>
    <w:p w14:paraId="2C09B64F"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0BA3C600" w14:textId="77777777" w:rsidR="00C93415" w:rsidRPr="00C56A4E" w:rsidRDefault="00C93415" w:rsidP="00C93415"/>
    <w:p w14:paraId="24EFA48D" w14:textId="77777777" w:rsidR="00C93415" w:rsidRDefault="00C93415" w:rsidP="00C93415">
      <w:pPr>
        <w:pStyle w:val="6"/>
      </w:pPr>
      <w:r w:rsidRPr="00A52328">
        <w:rPr>
          <w:rFonts w:hint="eastAsia"/>
        </w:rPr>
        <w:t>输出</w:t>
      </w:r>
    </w:p>
    <w:p w14:paraId="188871B1"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4D21B37E" w14:textId="77777777" w:rsidTr="004E1359">
        <w:tc>
          <w:tcPr>
            <w:tcW w:w="1559" w:type="dxa"/>
            <w:shd w:val="clear" w:color="auto" w:fill="E0E0E0"/>
          </w:tcPr>
          <w:p w14:paraId="457E5D2E"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BC98B4D"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DF1B76E"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D16C21D"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751DE24" w14:textId="77777777" w:rsidTr="004E1359">
        <w:tc>
          <w:tcPr>
            <w:tcW w:w="1559" w:type="dxa"/>
            <w:shd w:val="clear" w:color="auto" w:fill="auto"/>
          </w:tcPr>
          <w:p w14:paraId="20EFC443"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29490FDD"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2F25CBC"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6DC9520" w14:textId="77777777" w:rsidR="00C93415" w:rsidRPr="00736667" w:rsidRDefault="00C93415" w:rsidP="004E1359">
            <w:pPr>
              <w:jc w:val="left"/>
              <w:rPr>
                <w:rFonts w:ascii="宋体" w:hAnsi="宋体"/>
                <w:snapToGrid w:val="0"/>
                <w:kern w:val="0"/>
              </w:rPr>
            </w:pPr>
          </w:p>
        </w:tc>
      </w:tr>
      <w:tr w:rsidR="00C93415" w:rsidRPr="00736667" w14:paraId="0BECABB0" w14:textId="77777777" w:rsidTr="004E1359">
        <w:tc>
          <w:tcPr>
            <w:tcW w:w="1559" w:type="dxa"/>
            <w:shd w:val="clear" w:color="auto" w:fill="auto"/>
          </w:tcPr>
          <w:p w14:paraId="4AC3EC09"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942F0C1"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81B13FF"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1DB0F74" w14:textId="77777777" w:rsidR="00C93415" w:rsidRPr="00736667" w:rsidRDefault="00C93415" w:rsidP="004E1359">
            <w:pPr>
              <w:jc w:val="left"/>
              <w:rPr>
                <w:rFonts w:ascii="宋体" w:hAnsi="宋体"/>
                <w:snapToGrid w:val="0"/>
                <w:kern w:val="0"/>
              </w:rPr>
            </w:pPr>
          </w:p>
        </w:tc>
      </w:tr>
    </w:tbl>
    <w:p w14:paraId="11832A8D" w14:textId="77777777" w:rsidR="00C93415" w:rsidRDefault="00C93415" w:rsidP="00C93415">
      <w:pPr>
        <w:ind w:firstLineChars="300" w:firstLine="630"/>
      </w:pPr>
      <w:r>
        <w:rPr>
          <w:rFonts w:hint="eastAsia"/>
        </w:rPr>
        <w:t>如果有错误建议直接返回协议体或者抛出异常</w:t>
      </w:r>
    </w:p>
    <w:p w14:paraId="2D0C1E51" w14:textId="77777777" w:rsidR="00C93415" w:rsidRPr="00FE1432" w:rsidRDefault="00C93415">
      <w:pPr>
        <w:pStyle w:val="6"/>
        <w:numPr>
          <w:ilvl w:val="5"/>
          <w:numId w:val="171"/>
        </w:numPr>
        <w:pPrChange w:id="417" w:author="wangq" w:date="2017-08-21T17:25:00Z">
          <w:pPr>
            <w:pStyle w:val="6"/>
            <w:numPr>
              <w:numId w:val="190"/>
            </w:numPr>
            <w:tabs>
              <w:tab w:val="clear" w:pos="1282"/>
            </w:tabs>
            <w:ind w:left="3780" w:hanging="420"/>
          </w:pPr>
        </w:pPrChange>
      </w:pPr>
      <w:r>
        <w:rPr>
          <w:rFonts w:hint="eastAsia"/>
        </w:rPr>
        <w:t>数据</w:t>
      </w:r>
      <w:r>
        <w:t>库表</w:t>
      </w:r>
    </w:p>
    <w:p w14:paraId="2BF69057" w14:textId="77777777" w:rsidR="00C93415" w:rsidRPr="00F27462" w:rsidRDefault="00C93415" w:rsidP="00C93415">
      <w:pPr>
        <w:ind w:firstLineChars="300" w:firstLine="630"/>
      </w:pPr>
    </w:p>
    <w:p w14:paraId="70040BC2" w14:textId="77777777" w:rsidR="00C93415" w:rsidRPr="006B649A" w:rsidRDefault="00C93415" w:rsidP="00C93415"/>
    <w:p w14:paraId="6643F594" w14:textId="18E62A0D" w:rsidR="00C93415" w:rsidRPr="0082647F" w:rsidRDefault="00C93415" w:rsidP="00C93415">
      <w:pPr>
        <w:pStyle w:val="5"/>
      </w:pPr>
      <w:r w:rsidRPr="00C04A24">
        <w:rPr>
          <w:rFonts w:hint="eastAsia"/>
        </w:rPr>
        <w:t>用户等级</w:t>
      </w:r>
      <w:r w:rsidR="00746A25">
        <w:rPr>
          <w:rFonts w:hint="eastAsia"/>
        </w:rPr>
        <w:t>规则</w:t>
      </w:r>
      <w:r w:rsidRPr="00C04A24">
        <w:rPr>
          <w:rFonts w:hint="eastAsia"/>
        </w:rPr>
        <w:t>划分</w:t>
      </w:r>
      <w:r>
        <w:rPr>
          <w:rFonts w:hint="eastAsia"/>
        </w:rPr>
        <w:t>修改</w:t>
      </w:r>
    </w:p>
    <w:p w14:paraId="58312261" w14:textId="77777777" w:rsidR="00C93415" w:rsidRDefault="00C93415" w:rsidP="00C93415">
      <w:pPr>
        <w:pStyle w:val="6"/>
      </w:pPr>
      <w:r>
        <w:rPr>
          <w:rFonts w:hint="eastAsia"/>
        </w:rPr>
        <w:t>功能</w:t>
      </w:r>
      <w:r>
        <w:t>描述</w:t>
      </w:r>
    </w:p>
    <w:p w14:paraId="7000C77D"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管理端修改</w:t>
      </w:r>
      <w:r w:rsidRPr="00E45906">
        <w:rPr>
          <w:rFonts w:ascii="宋体" w:hAnsi="宋体" w:hint="eastAsia"/>
          <w:kern w:val="0"/>
          <w:sz w:val="24"/>
          <w:szCs w:val="21"/>
        </w:rPr>
        <w:t>用户等级划分</w:t>
      </w:r>
      <w:r>
        <w:rPr>
          <w:rFonts w:ascii="宋体" w:hAnsi="宋体" w:hint="eastAsia"/>
          <w:kern w:val="0"/>
          <w:sz w:val="24"/>
          <w:szCs w:val="21"/>
        </w:rPr>
        <w:t>规则</w:t>
      </w:r>
    </w:p>
    <w:p w14:paraId="68F207F6" w14:textId="77777777" w:rsidR="00C93415" w:rsidRPr="00676A58" w:rsidRDefault="00C93415" w:rsidP="00C93415">
      <w:pPr>
        <w:pStyle w:val="6"/>
      </w:pPr>
      <w:r w:rsidRPr="00676A58">
        <w:rPr>
          <w:rFonts w:hint="eastAsia"/>
        </w:rPr>
        <w:t>处理流程</w:t>
      </w:r>
    </w:p>
    <w:p w14:paraId="28284475" w14:textId="77777777" w:rsidR="00C93415" w:rsidRPr="006B649A" w:rsidRDefault="00C93415">
      <w:pPr>
        <w:pStyle w:val="afb"/>
        <w:numPr>
          <w:ilvl w:val="0"/>
          <w:numId w:val="166"/>
        </w:numPr>
        <w:tabs>
          <w:tab w:val="left" w:pos="0"/>
          <w:tab w:val="left" w:pos="90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18" w:author="wangq" w:date="2017-08-21T17:25:00Z">
          <w:pPr>
            <w:pStyle w:val="afb"/>
            <w:numPr>
              <w:numId w:val="185"/>
            </w:numPr>
            <w:tabs>
              <w:tab w:val="left" w:pos="0"/>
              <w:tab w:val="left" w:pos="90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输入规则相关信息</w:t>
      </w:r>
    </w:p>
    <w:p w14:paraId="2BD6F90C" w14:textId="77777777" w:rsidR="00C93415" w:rsidRPr="006B649A" w:rsidRDefault="00C93415">
      <w:pPr>
        <w:pStyle w:val="afb"/>
        <w:numPr>
          <w:ilvl w:val="0"/>
          <w:numId w:val="16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19" w:author="wangq" w:date="2017-08-21T17:25:00Z">
          <w:pPr>
            <w:pStyle w:val="afb"/>
            <w:numPr>
              <w:numId w:val="18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将数据保存到主表和历史表</w:t>
      </w:r>
    </w:p>
    <w:p w14:paraId="711D1234" w14:textId="77777777" w:rsidR="00C93415" w:rsidRPr="006B649A" w:rsidRDefault="00C93415" w:rsidP="00C93415">
      <w:pPr>
        <w:rPr>
          <w:rFonts w:ascii="宋体" w:hAnsi="宋体"/>
          <w:kern w:val="0"/>
          <w:szCs w:val="21"/>
        </w:rPr>
      </w:pPr>
    </w:p>
    <w:p w14:paraId="035054B9"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D3BB8DD" w14:textId="77777777" w:rsidTr="004E1359">
        <w:tc>
          <w:tcPr>
            <w:tcW w:w="1559" w:type="dxa"/>
            <w:shd w:val="clear" w:color="auto" w:fill="E0E0E0"/>
          </w:tcPr>
          <w:p w14:paraId="3BCEEC30"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C47C303"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810FED7"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F0D5325"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3C60E3BB" w14:textId="77777777" w:rsidTr="004E1359">
        <w:tc>
          <w:tcPr>
            <w:tcW w:w="1559" w:type="dxa"/>
            <w:shd w:val="clear" w:color="auto" w:fill="auto"/>
          </w:tcPr>
          <w:p w14:paraId="372FCB08"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3F8CB617"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14327570"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6ECFFE6F" w14:textId="77777777" w:rsidR="00C93415" w:rsidRPr="00736667" w:rsidRDefault="00C93415" w:rsidP="004E1359">
            <w:pPr>
              <w:jc w:val="left"/>
              <w:rPr>
                <w:rFonts w:ascii="宋体" w:hAnsi="宋体"/>
                <w:snapToGrid w:val="0"/>
                <w:kern w:val="0"/>
              </w:rPr>
            </w:pPr>
          </w:p>
        </w:tc>
      </w:tr>
      <w:tr w:rsidR="00C93415" w:rsidRPr="00736667" w14:paraId="0A354F20" w14:textId="77777777" w:rsidTr="004E1359">
        <w:tc>
          <w:tcPr>
            <w:tcW w:w="1559" w:type="dxa"/>
            <w:shd w:val="clear" w:color="auto" w:fill="auto"/>
            <w:vAlign w:val="center"/>
          </w:tcPr>
          <w:p w14:paraId="6C0D5D10" w14:textId="77777777" w:rsidR="00C93415" w:rsidRDefault="00C93415" w:rsidP="004E1359">
            <w:pPr>
              <w:jc w:val="left"/>
              <w:rPr>
                <w:sz w:val="20"/>
                <w:szCs w:val="20"/>
              </w:rPr>
            </w:pPr>
            <w:r>
              <w:rPr>
                <w:rFonts w:hint="eastAsia"/>
                <w:sz w:val="20"/>
                <w:szCs w:val="20"/>
              </w:rPr>
              <w:t>规则主键</w:t>
            </w:r>
          </w:p>
        </w:tc>
        <w:tc>
          <w:tcPr>
            <w:tcW w:w="1701" w:type="dxa"/>
            <w:shd w:val="clear" w:color="auto" w:fill="auto"/>
            <w:vAlign w:val="center"/>
          </w:tcPr>
          <w:p w14:paraId="57B830BD" w14:textId="77777777" w:rsidR="00C93415" w:rsidRPr="00456A4B" w:rsidRDefault="00C93415" w:rsidP="004E1359">
            <w:pPr>
              <w:jc w:val="left"/>
              <w:rPr>
                <w:i/>
                <w:sz w:val="20"/>
                <w:szCs w:val="20"/>
              </w:rPr>
            </w:pPr>
            <w:r w:rsidRPr="005E6787">
              <w:rPr>
                <w:sz w:val="20"/>
                <w:szCs w:val="20"/>
              </w:rPr>
              <w:t>LEVEL_RULE_ID</w:t>
            </w:r>
          </w:p>
        </w:tc>
        <w:tc>
          <w:tcPr>
            <w:tcW w:w="1134" w:type="dxa"/>
            <w:shd w:val="clear" w:color="auto" w:fill="auto"/>
          </w:tcPr>
          <w:p w14:paraId="50329B4D"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407CAE3E" w14:textId="77777777" w:rsidR="00C93415" w:rsidRPr="00736667" w:rsidRDefault="00C93415" w:rsidP="004E1359">
            <w:pPr>
              <w:jc w:val="left"/>
              <w:rPr>
                <w:rFonts w:ascii="宋体" w:hAnsi="宋体"/>
                <w:snapToGrid w:val="0"/>
                <w:kern w:val="0"/>
              </w:rPr>
            </w:pPr>
          </w:p>
        </w:tc>
      </w:tr>
      <w:tr w:rsidR="00C93415" w:rsidRPr="00736667" w14:paraId="1B67B524" w14:textId="77777777" w:rsidTr="004E1359">
        <w:tc>
          <w:tcPr>
            <w:tcW w:w="1559" w:type="dxa"/>
            <w:shd w:val="clear" w:color="auto" w:fill="auto"/>
            <w:vAlign w:val="center"/>
          </w:tcPr>
          <w:p w14:paraId="3A2946DB" w14:textId="77777777" w:rsidR="00C93415" w:rsidRPr="006B649A" w:rsidRDefault="00C93415" w:rsidP="004E1359">
            <w:pPr>
              <w:jc w:val="left"/>
              <w:rPr>
                <w:snapToGrid w:val="0"/>
                <w:kern w:val="0"/>
              </w:rPr>
            </w:pPr>
            <w:r>
              <w:rPr>
                <w:rFonts w:hint="eastAsia"/>
                <w:sz w:val="20"/>
                <w:szCs w:val="20"/>
              </w:rPr>
              <w:t>分数值起（包含）</w:t>
            </w:r>
          </w:p>
        </w:tc>
        <w:tc>
          <w:tcPr>
            <w:tcW w:w="1701" w:type="dxa"/>
            <w:shd w:val="clear" w:color="auto" w:fill="auto"/>
            <w:vAlign w:val="center"/>
          </w:tcPr>
          <w:p w14:paraId="5C901D4B" w14:textId="77777777" w:rsidR="00C93415" w:rsidRPr="006B649A" w:rsidRDefault="00C93415" w:rsidP="004E1359">
            <w:pPr>
              <w:jc w:val="left"/>
              <w:rPr>
                <w:snapToGrid w:val="0"/>
                <w:kern w:val="0"/>
              </w:rPr>
            </w:pPr>
            <w:r>
              <w:rPr>
                <w:rFonts w:hint="eastAsia"/>
                <w:sz w:val="20"/>
                <w:szCs w:val="20"/>
              </w:rPr>
              <w:t>BEGIN_VALUE</w:t>
            </w:r>
          </w:p>
        </w:tc>
        <w:tc>
          <w:tcPr>
            <w:tcW w:w="1134" w:type="dxa"/>
            <w:shd w:val="clear" w:color="auto" w:fill="auto"/>
          </w:tcPr>
          <w:p w14:paraId="1FC0A901"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3D204E46" w14:textId="77777777" w:rsidR="00C93415" w:rsidRPr="00736667" w:rsidRDefault="00C93415" w:rsidP="004E1359">
            <w:pPr>
              <w:jc w:val="left"/>
              <w:rPr>
                <w:rFonts w:ascii="宋体" w:hAnsi="宋体"/>
                <w:snapToGrid w:val="0"/>
                <w:kern w:val="0"/>
              </w:rPr>
            </w:pPr>
          </w:p>
        </w:tc>
      </w:tr>
      <w:tr w:rsidR="00C93415" w:rsidRPr="00736667" w14:paraId="37FA4ED8" w14:textId="77777777" w:rsidTr="004E1359">
        <w:tc>
          <w:tcPr>
            <w:tcW w:w="1559" w:type="dxa"/>
            <w:shd w:val="clear" w:color="auto" w:fill="auto"/>
            <w:vAlign w:val="center"/>
          </w:tcPr>
          <w:p w14:paraId="749CD428" w14:textId="77777777" w:rsidR="00C93415" w:rsidRPr="006B649A" w:rsidRDefault="00C93415" w:rsidP="004E1359">
            <w:pPr>
              <w:jc w:val="left"/>
              <w:rPr>
                <w:snapToGrid w:val="0"/>
                <w:kern w:val="0"/>
              </w:rPr>
            </w:pPr>
            <w:r>
              <w:rPr>
                <w:rFonts w:hint="eastAsia"/>
                <w:sz w:val="20"/>
                <w:szCs w:val="20"/>
              </w:rPr>
              <w:t>分数值止（包含）</w:t>
            </w:r>
          </w:p>
        </w:tc>
        <w:tc>
          <w:tcPr>
            <w:tcW w:w="1701" w:type="dxa"/>
            <w:shd w:val="clear" w:color="auto" w:fill="auto"/>
            <w:vAlign w:val="center"/>
          </w:tcPr>
          <w:p w14:paraId="3F83F792" w14:textId="77777777" w:rsidR="00C93415" w:rsidRPr="006B649A" w:rsidRDefault="00C93415" w:rsidP="004E1359">
            <w:pPr>
              <w:jc w:val="left"/>
              <w:rPr>
                <w:snapToGrid w:val="0"/>
                <w:kern w:val="0"/>
              </w:rPr>
            </w:pPr>
            <w:r>
              <w:rPr>
                <w:rFonts w:hint="eastAsia"/>
                <w:sz w:val="20"/>
                <w:szCs w:val="20"/>
              </w:rPr>
              <w:t>AFTER_VALUE</w:t>
            </w:r>
          </w:p>
        </w:tc>
        <w:tc>
          <w:tcPr>
            <w:tcW w:w="1134" w:type="dxa"/>
            <w:shd w:val="clear" w:color="auto" w:fill="auto"/>
          </w:tcPr>
          <w:p w14:paraId="44BD6B63"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31CD9C84" w14:textId="77777777" w:rsidR="00C93415" w:rsidRPr="00736667" w:rsidRDefault="00C93415" w:rsidP="004E1359">
            <w:pPr>
              <w:jc w:val="left"/>
              <w:rPr>
                <w:rFonts w:ascii="宋体" w:hAnsi="宋体"/>
                <w:snapToGrid w:val="0"/>
                <w:kern w:val="0"/>
              </w:rPr>
            </w:pPr>
          </w:p>
        </w:tc>
      </w:tr>
      <w:tr w:rsidR="00C93415" w:rsidRPr="00736667" w14:paraId="61C8B6A0" w14:textId="77777777" w:rsidTr="004E1359">
        <w:tc>
          <w:tcPr>
            <w:tcW w:w="1559" w:type="dxa"/>
            <w:shd w:val="clear" w:color="auto" w:fill="auto"/>
            <w:vAlign w:val="center"/>
          </w:tcPr>
          <w:p w14:paraId="18AF749C" w14:textId="77777777" w:rsidR="00C93415" w:rsidRPr="006B649A" w:rsidRDefault="00C93415" w:rsidP="004E1359">
            <w:pPr>
              <w:jc w:val="left"/>
              <w:rPr>
                <w:snapToGrid w:val="0"/>
                <w:kern w:val="0"/>
              </w:rPr>
            </w:pPr>
            <w:r>
              <w:rPr>
                <w:rFonts w:hint="eastAsia"/>
                <w:sz w:val="20"/>
                <w:szCs w:val="20"/>
              </w:rPr>
              <w:t>用户等级（数据字典值）</w:t>
            </w:r>
          </w:p>
        </w:tc>
        <w:tc>
          <w:tcPr>
            <w:tcW w:w="1701" w:type="dxa"/>
            <w:shd w:val="clear" w:color="auto" w:fill="auto"/>
            <w:vAlign w:val="center"/>
          </w:tcPr>
          <w:p w14:paraId="1E194ABB" w14:textId="77777777" w:rsidR="00C93415" w:rsidRPr="006B649A" w:rsidRDefault="00C93415" w:rsidP="004E1359">
            <w:pPr>
              <w:jc w:val="left"/>
              <w:rPr>
                <w:snapToGrid w:val="0"/>
                <w:kern w:val="0"/>
              </w:rPr>
            </w:pPr>
            <w:r>
              <w:rPr>
                <w:rFonts w:hint="eastAsia"/>
                <w:sz w:val="20"/>
                <w:szCs w:val="20"/>
              </w:rPr>
              <w:t>LEVEL</w:t>
            </w:r>
          </w:p>
        </w:tc>
        <w:tc>
          <w:tcPr>
            <w:tcW w:w="1134" w:type="dxa"/>
            <w:shd w:val="clear" w:color="auto" w:fill="auto"/>
          </w:tcPr>
          <w:p w14:paraId="4B54BB67"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0CA64599" w14:textId="77777777" w:rsidR="00C93415" w:rsidRPr="00736667" w:rsidRDefault="00C93415" w:rsidP="004E1359">
            <w:pPr>
              <w:jc w:val="left"/>
              <w:rPr>
                <w:rFonts w:ascii="宋体" w:hAnsi="宋体"/>
                <w:snapToGrid w:val="0"/>
                <w:kern w:val="0"/>
              </w:rPr>
            </w:pPr>
          </w:p>
        </w:tc>
      </w:tr>
    </w:tbl>
    <w:p w14:paraId="6C13133B"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32D5A8FC" w14:textId="77777777" w:rsidR="00C93415" w:rsidRPr="00C56A4E" w:rsidRDefault="00C93415" w:rsidP="00C93415"/>
    <w:p w14:paraId="49C08A69" w14:textId="77777777" w:rsidR="00C93415" w:rsidRDefault="00C93415" w:rsidP="00C93415">
      <w:pPr>
        <w:pStyle w:val="6"/>
      </w:pPr>
      <w:r w:rsidRPr="00A52328">
        <w:rPr>
          <w:rFonts w:hint="eastAsia"/>
        </w:rPr>
        <w:t>输出</w:t>
      </w:r>
    </w:p>
    <w:p w14:paraId="7A8AC731"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490B784" w14:textId="77777777" w:rsidTr="004E1359">
        <w:tc>
          <w:tcPr>
            <w:tcW w:w="1559" w:type="dxa"/>
            <w:shd w:val="clear" w:color="auto" w:fill="E0E0E0"/>
          </w:tcPr>
          <w:p w14:paraId="390895F7"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96E059E"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CDA2C8E"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8EC193B"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5BE16F3D" w14:textId="77777777" w:rsidTr="004E1359">
        <w:tc>
          <w:tcPr>
            <w:tcW w:w="1559" w:type="dxa"/>
            <w:shd w:val="clear" w:color="auto" w:fill="auto"/>
          </w:tcPr>
          <w:p w14:paraId="5EDCF694"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DEC6B5F"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1E01306"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C469C28" w14:textId="77777777" w:rsidR="00C93415" w:rsidRPr="00736667" w:rsidRDefault="00C93415" w:rsidP="004E1359">
            <w:pPr>
              <w:jc w:val="left"/>
              <w:rPr>
                <w:rFonts w:ascii="宋体" w:hAnsi="宋体"/>
                <w:snapToGrid w:val="0"/>
                <w:kern w:val="0"/>
              </w:rPr>
            </w:pPr>
          </w:p>
        </w:tc>
      </w:tr>
      <w:tr w:rsidR="00C93415" w:rsidRPr="00736667" w14:paraId="4F8BFB3A" w14:textId="77777777" w:rsidTr="004E1359">
        <w:tc>
          <w:tcPr>
            <w:tcW w:w="1559" w:type="dxa"/>
            <w:shd w:val="clear" w:color="auto" w:fill="auto"/>
          </w:tcPr>
          <w:p w14:paraId="727566A7"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CEFF94D"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D3BB05A"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5E93B12" w14:textId="77777777" w:rsidR="00C93415" w:rsidRPr="00736667" w:rsidRDefault="00C93415" w:rsidP="004E1359">
            <w:pPr>
              <w:jc w:val="left"/>
              <w:rPr>
                <w:rFonts w:ascii="宋体" w:hAnsi="宋体"/>
                <w:snapToGrid w:val="0"/>
                <w:kern w:val="0"/>
              </w:rPr>
            </w:pPr>
          </w:p>
        </w:tc>
      </w:tr>
    </w:tbl>
    <w:p w14:paraId="4831CA2B" w14:textId="77777777" w:rsidR="00C93415" w:rsidRPr="00F27462" w:rsidRDefault="00C93415" w:rsidP="00C93415">
      <w:pPr>
        <w:ind w:firstLineChars="300" w:firstLine="630"/>
      </w:pPr>
      <w:r>
        <w:rPr>
          <w:rFonts w:hint="eastAsia"/>
        </w:rPr>
        <w:t>如果有错误建议直接返回协议体或者抛出异常</w:t>
      </w:r>
    </w:p>
    <w:p w14:paraId="064F6DA2" w14:textId="77777777" w:rsidR="00C93415" w:rsidRPr="00FE1432" w:rsidRDefault="00C93415">
      <w:pPr>
        <w:pStyle w:val="6"/>
        <w:numPr>
          <w:ilvl w:val="5"/>
          <w:numId w:val="170"/>
        </w:numPr>
        <w:pPrChange w:id="420" w:author="wangq" w:date="2017-08-21T17:25:00Z">
          <w:pPr>
            <w:pStyle w:val="6"/>
            <w:numPr>
              <w:numId w:val="189"/>
            </w:numPr>
            <w:tabs>
              <w:tab w:val="clear" w:pos="1282"/>
            </w:tabs>
            <w:ind w:left="3780" w:hanging="420"/>
          </w:pPr>
        </w:pPrChange>
      </w:pPr>
      <w:r>
        <w:rPr>
          <w:rFonts w:hint="eastAsia"/>
        </w:rPr>
        <w:t>数据</w:t>
      </w:r>
      <w:r>
        <w:t>库表</w:t>
      </w:r>
    </w:p>
    <w:p w14:paraId="3925B541" w14:textId="77777777" w:rsidR="00C93415" w:rsidRPr="006B649A" w:rsidRDefault="00C93415" w:rsidP="00C93415"/>
    <w:p w14:paraId="76A74C16" w14:textId="77777777" w:rsidR="00C93415" w:rsidRPr="0082647F" w:rsidRDefault="00C93415" w:rsidP="00C93415">
      <w:pPr>
        <w:pStyle w:val="5"/>
      </w:pPr>
      <w:r w:rsidRPr="0079641C">
        <w:rPr>
          <w:rFonts w:hint="eastAsia"/>
        </w:rPr>
        <w:t>用户等级划分</w:t>
      </w:r>
      <w:r>
        <w:t>规则</w:t>
      </w:r>
      <w:r>
        <w:rPr>
          <w:rFonts w:hint="eastAsia"/>
        </w:rPr>
        <w:t>删除</w:t>
      </w:r>
    </w:p>
    <w:p w14:paraId="0B1EE128" w14:textId="77777777" w:rsidR="00C93415" w:rsidRDefault="00C93415" w:rsidP="00C93415">
      <w:pPr>
        <w:pStyle w:val="6"/>
      </w:pPr>
      <w:r>
        <w:rPr>
          <w:rFonts w:hint="eastAsia"/>
        </w:rPr>
        <w:t>功能</w:t>
      </w:r>
      <w:r>
        <w:t>描述</w:t>
      </w:r>
    </w:p>
    <w:p w14:paraId="3AB06411" w14:textId="686F8249"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提供给管理端删除</w:t>
      </w:r>
      <w:r w:rsidR="00746A25">
        <w:rPr>
          <w:rFonts w:ascii="宋体" w:hAnsi="宋体" w:hint="eastAsia"/>
          <w:kern w:val="0"/>
          <w:sz w:val="24"/>
          <w:szCs w:val="21"/>
        </w:rPr>
        <w:t>用户</w:t>
      </w:r>
      <w:r w:rsidR="00746A25">
        <w:rPr>
          <w:rFonts w:ascii="宋体" w:hAnsi="宋体"/>
          <w:kern w:val="0"/>
          <w:sz w:val="24"/>
          <w:szCs w:val="21"/>
        </w:rPr>
        <w:t>等级划分</w:t>
      </w:r>
      <w:r>
        <w:rPr>
          <w:rFonts w:ascii="宋体" w:hAnsi="宋体"/>
          <w:kern w:val="0"/>
          <w:sz w:val="24"/>
          <w:szCs w:val="21"/>
        </w:rPr>
        <w:t>规则</w:t>
      </w:r>
    </w:p>
    <w:p w14:paraId="1BFBC448" w14:textId="77777777" w:rsidR="00C93415" w:rsidRDefault="00C93415" w:rsidP="00C93415">
      <w:pPr>
        <w:pStyle w:val="6"/>
      </w:pPr>
      <w:r w:rsidRPr="00676A58">
        <w:rPr>
          <w:rFonts w:hint="eastAsia"/>
        </w:rPr>
        <w:t>处理流程</w:t>
      </w:r>
    </w:p>
    <w:p w14:paraId="24A5CB69" w14:textId="77777777" w:rsidR="00C93415" w:rsidRDefault="00C93415">
      <w:pPr>
        <w:pStyle w:val="afb"/>
        <w:numPr>
          <w:ilvl w:val="0"/>
          <w:numId w:val="167"/>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21" w:author="wangq" w:date="2017-08-21T17:25:00Z">
          <w:pPr>
            <w:pStyle w:val="afb"/>
            <w:numPr>
              <w:numId w:val="186"/>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输入规则主键</w:t>
      </w:r>
    </w:p>
    <w:p w14:paraId="0779390A" w14:textId="77777777" w:rsidR="00C93415" w:rsidRPr="006B649A" w:rsidRDefault="00C93415">
      <w:pPr>
        <w:pStyle w:val="afb"/>
        <w:numPr>
          <w:ilvl w:val="0"/>
          <w:numId w:val="167"/>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pPrChange w:id="422" w:author="wangq" w:date="2017-08-21T17:25:00Z">
          <w:pPr>
            <w:pStyle w:val="afb"/>
            <w:numPr>
              <w:numId w:val="186"/>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将主表写入历史表</w:t>
      </w:r>
      <w:r>
        <w:rPr>
          <w:rFonts w:ascii="宋体" w:hAnsi="宋体" w:hint="eastAsia"/>
          <w:kern w:val="0"/>
          <w:sz w:val="24"/>
          <w:szCs w:val="21"/>
        </w:rPr>
        <w:t>，</w:t>
      </w:r>
      <w:r>
        <w:rPr>
          <w:rFonts w:ascii="宋体" w:hAnsi="宋体"/>
          <w:kern w:val="0"/>
          <w:sz w:val="24"/>
          <w:szCs w:val="21"/>
        </w:rPr>
        <w:t>并删除主表</w:t>
      </w:r>
    </w:p>
    <w:p w14:paraId="508DE975" w14:textId="77777777" w:rsidR="00C93415" w:rsidRPr="00C3467F" w:rsidRDefault="00C93415" w:rsidP="00C93415">
      <w:pPr>
        <w:rPr>
          <w:rFonts w:ascii="宋体" w:hAnsi="宋体"/>
          <w:kern w:val="0"/>
          <w:szCs w:val="21"/>
        </w:rPr>
      </w:pPr>
      <w:r>
        <w:rPr>
          <w:rFonts w:ascii="宋体" w:hAnsi="宋体" w:hint="eastAsia"/>
          <w:kern w:val="0"/>
          <w:szCs w:val="21"/>
        </w:rPr>
        <w:t xml:space="preserve">       </w:t>
      </w:r>
      <w:r>
        <w:rPr>
          <w:rFonts w:ascii="宋体" w:hAnsi="宋体"/>
          <w:kern w:val="0"/>
          <w:szCs w:val="21"/>
        </w:rPr>
        <w:t xml:space="preserve"> </w:t>
      </w:r>
    </w:p>
    <w:p w14:paraId="6F420983"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79345F6" w14:textId="77777777" w:rsidTr="004E1359">
        <w:tc>
          <w:tcPr>
            <w:tcW w:w="1559" w:type="dxa"/>
            <w:shd w:val="clear" w:color="auto" w:fill="E0E0E0"/>
          </w:tcPr>
          <w:p w14:paraId="5373E8E4"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0BA47E0"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5641612"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BAF8523"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91ED0E7" w14:textId="77777777" w:rsidTr="004E1359">
        <w:tc>
          <w:tcPr>
            <w:tcW w:w="1559" w:type="dxa"/>
            <w:shd w:val="clear" w:color="auto" w:fill="auto"/>
          </w:tcPr>
          <w:p w14:paraId="17EFDBB1"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67CBC94D"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0FF66B10"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7B76015A" w14:textId="77777777" w:rsidR="00C93415" w:rsidRPr="00736667" w:rsidRDefault="00C93415" w:rsidP="004E1359">
            <w:pPr>
              <w:jc w:val="left"/>
              <w:rPr>
                <w:rFonts w:ascii="宋体" w:hAnsi="宋体"/>
                <w:snapToGrid w:val="0"/>
                <w:kern w:val="0"/>
              </w:rPr>
            </w:pPr>
          </w:p>
        </w:tc>
      </w:tr>
      <w:tr w:rsidR="00C93415" w:rsidRPr="00736667" w14:paraId="414261BC" w14:textId="77777777" w:rsidTr="004E1359">
        <w:tc>
          <w:tcPr>
            <w:tcW w:w="1559" w:type="dxa"/>
            <w:shd w:val="clear" w:color="auto" w:fill="auto"/>
            <w:vAlign w:val="center"/>
          </w:tcPr>
          <w:p w14:paraId="2E412DD2" w14:textId="77777777" w:rsidR="00C93415" w:rsidRDefault="00C93415" w:rsidP="004E1359">
            <w:pPr>
              <w:jc w:val="left"/>
              <w:rPr>
                <w:sz w:val="20"/>
                <w:szCs w:val="20"/>
              </w:rPr>
            </w:pPr>
            <w:r>
              <w:rPr>
                <w:rFonts w:hint="eastAsia"/>
                <w:sz w:val="20"/>
                <w:szCs w:val="20"/>
              </w:rPr>
              <w:t>规则主键</w:t>
            </w:r>
          </w:p>
        </w:tc>
        <w:tc>
          <w:tcPr>
            <w:tcW w:w="1701" w:type="dxa"/>
            <w:shd w:val="clear" w:color="auto" w:fill="auto"/>
            <w:vAlign w:val="center"/>
          </w:tcPr>
          <w:p w14:paraId="1587AD87" w14:textId="77777777" w:rsidR="00C93415" w:rsidRDefault="00C93415" w:rsidP="004E1359">
            <w:pPr>
              <w:jc w:val="left"/>
              <w:rPr>
                <w:sz w:val="20"/>
                <w:szCs w:val="20"/>
              </w:rPr>
            </w:pPr>
            <w:r w:rsidRPr="00791370">
              <w:rPr>
                <w:sz w:val="20"/>
                <w:szCs w:val="20"/>
              </w:rPr>
              <w:t>LEVEL_RULE_ID</w:t>
            </w:r>
          </w:p>
        </w:tc>
        <w:tc>
          <w:tcPr>
            <w:tcW w:w="1134" w:type="dxa"/>
            <w:shd w:val="clear" w:color="auto" w:fill="auto"/>
          </w:tcPr>
          <w:p w14:paraId="1118DE86"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021D834A" w14:textId="77777777" w:rsidR="00C93415" w:rsidRPr="00736667" w:rsidRDefault="00C93415" w:rsidP="004E1359">
            <w:pPr>
              <w:jc w:val="left"/>
              <w:rPr>
                <w:rFonts w:ascii="宋体" w:hAnsi="宋体"/>
                <w:snapToGrid w:val="0"/>
                <w:kern w:val="0"/>
              </w:rPr>
            </w:pPr>
          </w:p>
        </w:tc>
      </w:tr>
    </w:tbl>
    <w:p w14:paraId="2AAC3773" w14:textId="77777777" w:rsidR="00C93415" w:rsidRPr="00C56A4E" w:rsidRDefault="00C93415" w:rsidP="00C93415"/>
    <w:p w14:paraId="2BD81291" w14:textId="77777777" w:rsidR="00C93415" w:rsidRPr="00A52328" w:rsidRDefault="00C93415" w:rsidP="00C93415">
      <w:pPr>
        <w:pStyle w:val="6"/>
      </w:pPr>
      <w:r w:rsidRPr="00A52328">
        <w:rPr>
          <w:rFonts w:hint="eastAsia"/>
        </w:rPr>
        <w:t>输出</w:t>
      </w:r>
    </w:p>
    <w:p w14:paraId="1B4D0BB6"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82E3F57" w14:textId="77777777" w:rsidTr="004E1359">
        <w:tc>
          <w:tcPr>
            <w:tcW w:w="1559" w:type="dxa"/>
            <w:shd w:val="clear" w:color="auto" w:fill="E0E0E0"/>
          </w:tcPr>
          <w:p w14:paraId="75C70015"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6E5B23F5"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97F516F"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463EAA9"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5F77F096" w14:textId="77777777" w:rsidTr="004E1359">
        <w:tc>
          <w:tcPr>
            <w:tcW w:w="1559" w:type="dxa"/>
            <w:shd w:val="clear" w:color="auto" w:fill="auto"/>
          </w:tcPr>
          <w:p w14:paraId="5140E6AA"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1DDDD7A"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786635D"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99EE303" w14:textId="77777777" w:rsidR="00C93415" w:rsidRPr="00736667" w:rsidRDefault="00C93415" w:rsidP="004E1359">
            <w:pPr>
              <w:jc w:val="left"/>
              <w:rPr>
                <w:rFonts w:ascii="宋体" w:hAnsi="宋体"/>
                <w:snapToGrid w:val="0"/>
                <w:kern w:val="0"/>
              </w:rPr>
            </w:pPr>
          </w:p>
        </w:tc>
      </w:tr>
      <w:tr w:rsidR="00C93415" w:rsidRPr="00736667" w14:paraId="6197BBF2" w14:textId="77777777" w:rsidTr="004E1359">
        <w:tc>
          <w:tcPr>
            <w:tcW w:w="1559" w:type="dxa"/>
            <w:shd w:val="clear" w:color="auto" w:fill="auto"/>
          </w:tcPr>
          <w:p w14:paraId="17558622"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7077F72"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5B121FE"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771BE20" w14:textId="77777777" w:rsidR="00C93415" w:rsidRPr="00736667" w:rsidRDefault="00C93415" w:rsidP="004E1359">
            <w:pPr>
              <w:jc w:val="left"/>
              <w:rPr>
                <w:rFonts w:ascii="宋体" w:hAnsi="宋体"/>
                <w:snapToGrid w:val="0"/>
                <w:kern w:val="0"/>
              </w:rPr>
            </w:pPr>
          </w:p>
        </w:tc>
      </w:tr>
    </w:tbl>
    <w:p w14:paraId="15122987" w14:textId="77777777" w:rsidR="00C93415" w:rsidRDefault="00C93415" w:rsidP="00C93415">
      <w:pPr>
        <w:ind w:firstLineChars="300" w:firstLine="630"/>
      </w:pPr>
      <w:r>
        <w:rPr>
          <w:rFonts w:hint="eastAsia"/>
        </w:rPr>
        <w:t>如果有错误建议直接返回协议体或者抛出异常</w:t>
      </w:r>
    </w:p>
    <w:p w14:paraId="1276EB61" w14:textId="77777777" w:rsidR="00C93415" w:rsidRPr="00FE1432" w:rsidRDefault="00C93415">
      <w:pPr>
        <w:pStyle w:val="6"/>
        <w:numPr>
          <w:ilvl w:val="5"/>
          <w:numId w:val="169"/>
        </w:numPr>
        <w:pPrChange w:id="423" w:author="wangq" w:date="2017-08-21T17:25:00Z">
          <w:pPr>
            <w:pStyle w:val="6"/>
            <w:numPr>
              <w:numId w:val="188"/>
            </w:numPr>
            <w:tabs>
              <w:tab w:val="clear" w:pos="1282"/>
            </w:tabs>
            <w:ind w:left="3780" w:hanging="420"/>
          </w:pPr>
        </w:pPrChange>
      </w:pPr>
      <w:r>
        <w:rPr>
          <w:rFonts w:hint="eastAsia"/>
        </w:rPr>
        <w:t>数据</w:t>
      </w:r>
      <w:r>
        <w:t>库表</w:t>
      </w:r>
    </w:p>
    <w:p w14:paraId="4E5448BA" w14:textId="77777777" w:rsidR="00C93415" w:rsidRDefault="00C93415" w:rsidP="00C93415">
      <w:pPr>
        <w:ind w:firstLineChars="300" w:firstLine="630"/>
      </w:pPr>
    </w:p>
    <w:p w14:paraId="549F23C1" w14:textId="77777777" w:rsidR="00746A25" w:rsidRPr="00F27462" w:rsidRDefault="00746A25" w:rsidP="00C93415">
      <w:pPr>
        <w:ind w:firstLineChars="300" w:firstLine="630"/>
      </w:pPr>
    </w:p>
    <w:p w14:paraId="74CFE81F" w14:textId="1D62593E" w:rsidR="00C93415" w:rsidRPr="0082647F" w:rsidRDefault="00C93415" w:rsidP="00C93415">
      <w:pPr>
        <w:pStyle w:val="5"/>
      </w:pPr>
      <w:r>
        <w:rPr>
          <w:rFonts w:hint="eastAsia"/>
        </w:rPr>
        <w:lastRenderedPageBreak/>
        <w:t>分页查询</w:t>
      </w:r>
      <w:r w:rsidR="00746A25">
        <w:rPr>
          <w:rFonts w:hint="eastAsia"/>
        </w:rPr>
        <w:t>用</w:t>
      </w:r>
      <w:r w:rsidRPr="006C241B">
        <w:rPr>
          <w:rFonts w:hint="eastAsia"/>
        </w:rPr>
        <w:t>户等级划分</w:t>
      </w:r>
      <w:r>
        <w:rPr>
          <w:rFonts w:hint="eastAsia"/>
        </w:rPr>
        <w:t>规则</w:t>
      </w:r>
    </w:p>
    <w:p w14:paraId="6708E36C" w14:textId="77777777" w:rsidR="00C93415" w:rsidRDefault="00C93415" w:rsidP="00C93415">
      <w:pPr>
        <w:pStyle w:val="6"/>
      </w:pPr>
      <w:r>
        <w:rPr>
          <w:rFonts w:hint="eastAsia"/>
        </w:rPr>
        <w:t>功能</w:t>
      </w:r>
      <w:r>
        <w:t>描述</w:t>
      </w:r>
    </w:p>
    <w:p w14:paraId="5B09914E"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提供给管理人分页查询</w:t>
      </w:r>
      <w:r>
        <w:rPr>
          <w:rFonts w:ascii="宋体" w:hAnsi="宋体" w:hint="eastAsia"/>
          <w:kern w:val="0"/>
          <w:sz w:val="24"/>
          <w:szCs w:val="21"/>
        </w:rPr>
        <w:t>用户等级</w:t>
      </w:r>
      <w:r>
        <w:rPr>
          <w:rFonts w:ascii="宋体" w:hAnsi="宋体"/>
          <w:kern w:val="0"/>
          <w:sz w:val="24"/>
          <w:szCs w:val="21"/>
        </w:rPr>
        <w:t>规则</w:t>
      </w:r>
      <w:r>
        <w:rPr>
          <w:rFonts w:ascii="宋体" w:hAnsi="宋体" w:hint="eastAsia"/>
          <w:kern w:val="0"/>
          <w:sz w:val="24"/>
          <w:szCs w:val="21"/>
        </w:rPr>
        <w:t>。</w:t>
      </w:r>
    </w:p>
    <w:p w14:paraId="19184CD5" w14:textId="77777777" w:rsidR="00C93415" w:rsidRDefault="00C93415" w:rsidP="00C93415">
      <w:pPr>
        <w:pStyle w:val="6"/>
      </w:pPr>
      <w:r w:rsidRPr="00676A58">
        <w:rPr>
          <w:rFonts w:hint="eastAsia"/>
        </w:rPr>
        <w:t>处理流程</w:t>
      </w:r>
    </w:p>
    <w:p w14:paraId="544845A5" w14:textId="77777777" w:rsidR="00C93415" w:rsidRPr="006B649A" w:rsidRDefault="00C93415">
      <w:pPr>
        <w:pStyle w:val="afb"/>
        <w:numPr>
          <w:ilvl w:val="0"/>
          <w:numId w:val="168"/>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24" w:author="wangq" w:date="2017-08-21T17:25:00Z">
          <w:pPr>
            <w:pStyle w:val="afb"/>
            <w:numPr>
              <w:numId w:val="187"/>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ab/>
      </w:r>
      <w:r>
        <w:rPr>
          <w:rFonts w:ascii="宋体" w:hAnsi="宋体" w:hint="eastAsia"/>
          <w:kern w:val="0"/>
          <w:sz w:val="24"/>
          <w:szCs w:val="21"/>
        </w:rPr>
        <w:t>输入分页查询条件</w:t>
      </w:r>
    </w:p>
    <w:p w14:paraId="73A4A29B" w14:textId="77777777" w:rsidR="00C93415" w:rsidRPr="006B649A" w:rsidRDefault="00C93415">
      <w:pPr>
        <w:pStyle w:val="afb"/>
        <w:numPr>
          <w:ilvl w:val="0"/>
          <w:numId w:val="16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25" w:author="wangq" w:date="2017-08-21T17:25:00Z">
          <w:pPr>
            <w:pStyle w:val="afb"/>
            <w:numPr>
              <w:numId w:val="18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返回结果集</w:t>
      </w:r>
    </w:p>
    <w:p w14:paraId="0DFF0215" w14:textId="77777777" w:rsidR="00C93415" w:rsidRPr="00C3467F" w:rsidRDefault="00C93415" w:rsidP="00C93415">
      <w:pPr>
        <w:rPr>
          <w:rFonts w:ascii="宋体" w:hAnsi="宋体"/>
          <w:kern w:val="0"/>
          <w:szCs w:val="21"/>
        </w:rPr>
      </w:pPr>
      <w:r>
        <w:rPr>
          <w:rFonts w:hint="eastAsia"/>
          <w:b/>
          <w:sz w:val="24"/>
          <w:szCs w:val="24"/>
        </w:rPr>
        <w:t xml:space="preserve">       </w:t>
      </w:r>
    </w:p>
    <w:p w14:paraId="0AFF9728"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8EB1606" w14:textId="77777777" w:rsidTr="004E1359">
        <w:tc>
          <w:tcPr>
            <w:tcW w:w="1559" w:type="dxa"/>
            <w:shd w:val="clear" w:color="auto" w:fill="E0E0E0"/>
          </w:tcPr>
          <w:p w14:paraId="0A567D80"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319522C"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D721E13"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DF8B2AB"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2A5C4B27" w14:textId="77777777" w:rsidTr="004E1359">
        <w:tc>
          <w:tcPr>
            <w:tcW w:w="1559" w:type="dxa"/>
            <w:shd w:val="clear" w:color="auto" w:fill="auto"/>
          </w:tcPr>
          <w:p w14:paraId="4DB8BE18" w14:textId="77777777" w:rsidR="00C93415" w:rsidRDefault="00C93415" w:rsidP="004E1359">
            <w:pPr>
              <w:jc w:val="left"/>
              <w:rPr>
                <w:rFonts w:ascii="宋体" w:hAnsi="宋体"/>
                <w:snapToGrid w:val="0"/>
                <w:kern w:val="0"/>
              </w:rPr>
            </w:pPr>
            <w:r>
              <w:rPr>
                <w:rFonts w:ascii="宋体" w:hAnsi="宋体"/>
                <w:snapToGrid w:val="0"/>
                <w:kern w:val="0"/>
              </w:rPr>
              <w:t>用户等级</w:t>
            </w:r>
          </w:p>
        </w:tc>
        <w:tc>
          <w:tcPr>
            <w:tcW w:w="1701" w:type="dxa"/>
            <w:shd w:val="clear" w:color="auto" w:fill="auto"/>
          </w:tcPr>
          <w:p w14:paraId="4361775C" w14:textId="77777777" w:rsidR="00C93415" w:rsidRDefault="00C93415" w:rsidP="004E1359">
            <w:pPr>
              <w:jc w:val="left"/>
              <w:rPr>
                <w:rFonts w:ascii="宋体" w:hAnsi="宋体"/>
                <w:snapToGrid w:val="0"/>
                <w:kern w:val="0"/>
              </w:rPr>
            </w:pPr>
            <w:r w:rsidRPr="00171AE9">
              <w:rPr>
                <w:rFonts w:ascii="宋体" w:hAnsi="宋体"/>
                <w:snapToGrid w:val="0"/>
                <w:kern w:val="0"/>
              </w:rPr>
              <w:t>LEVEL</w:t>
            </w:r>
          </w:p>
        </w:tc>
        <w:tc>
          <w:tcPr>
            <w:tcW w:w="1134" w:type="dxa"/>
            <w:shd w:val="clear" w:color="auto" w:fill="auto"/>
          </w:tcPr>
          <w:p w14:paraId="0D2CD9B2"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0CA829E7" w14:textId="77777777" w:rsidR="00C93415" w:rsidRPr="00736667" w:rsidRDefault="00C93415" w:rsidP="004E1359">
            <w:pPr>
              <w:jc w:val="left"/>
              <w:rPr>
                <w:rFonts w:ascii="宋体" w:hAnsi="宋体"/>
                <w:snapToGrid w:val="0"/>
                <w:kern w:val="0"/>
              </w:rPr>
            </w:pPr>
          </w:p>
        </w:tc>
      </w:tr>
      <w:tr w:rsidR="00C93415" w:rsidRPr="00736667" w14:paraId="40F8E198" w14:textId="77777777" w:rsidTr="004E1359">
        <w:tc>
          <w:tcPr>
            <w:tcW w:w="1559" w:type="dxa"/>
            <w:shd w:val="clear" w:color="auto" w:fill="auto"/>
          </w:tcPr>
          <w:p w14:paraId="31BBCE8B"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0CEF66E4"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574AFBBD"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2A8635D" w14:textId="77777777" w:rsidR="00C93415" w:rsidRPr="00736667" w:rsidRDefault="00C93415" w:rsidP="004E1359">
            <w:pPr>
              <w:jc w:val="left"/>
              <w:rPr>
                <w:rFonts w:ascii="宋体" w:hAnsi="宋体"/>
                <w:snapToGrid w:val="0"/>
                <w:kern w:val="0"/>
              </w:rPr>
            </w:pPr>
          </w:p>
        </w:tc>
      </w:tr>
      <w:tr w:rsidR="00C93415" w:rsidRPr="00736667" w14:paraId="343F9F55" w14:textId="77777777" w:rsidTr="004E1359">
        <w:tc>
          <w:tcPr>
            <w:tcW w:w="1559" w:type="dxa"/>
            <w:shd w:val="clear" w:color="auto" w:fill="auto"/>
          </w:tcPr>
          <w:p w14:paraId="26F352F8" w14:textId="77777777" w:rsidR="00C93415" w:rsidRDefault="00C93415" w:rsidP="004E1359">
            <w:pPr>
              <w:jc w:val="left"/>
              <w:rPr>
                <w:rFonts w:ascii="宋体" w:hAnsi="宋体"/>
                <w:snapToGrid w:val="0"/>
                <w:kern w:val="0"/>
              </w:rPr>
            </w:pPr>
            <w:r>
              <w:rPr>
                <w:rFonts w:ascii="宋体" w:hAnsi="宋体" w:hint="eastAsia"/>
                <w:snapToGrid w:val="0"/>
                <w:kern w:val="0"/>
              </w:rPr>
              <w:t>开始记录</w:t>
            </w:r>
          </w:p>
        </w:tc>
        <w:tc>
          <w:tcPr>
            <w:tcW w:w="1701" w:type="dxa"/>
            <w:shd w:val="clear" w:color="auto" w:fill="auto"/>
          </w:tcPr>
          <w:p w14:paraId="5FC2CA42" w14:textId="77777777" w:rsidR="00C93415" w:rsidRDefault="00C93415" w:rsidP="004E1359">
            <w:pPr>
              <w:jc w:val="left"/>
              <w:rPr>
                <w:rFonts w:ascii="宋体" w:hAnsi="宋体"/>
                <w:snapToGrid w:val="0"/>
                <w:kern w:val="0"/>
              </w:rPr>
            </w:pPr>
            <w:r>
              <w:rPr>
                <w:rFonts w:ascii="宋体" w:hAnsi="宋体" w:hint="eastAsia"/>
                <w:snapToGrid w:val="0"/>
                <w:kern w:val="0"/>
              </w:rPr>
              <w:t>start</w:t>
            </w:r>
          </w:p>
        </w:tc>
        <w:tc>
          <w:tcPr>
            <w:tcW w:w="1134" w:type="dxa"/>
            <w:shd w:val="clear" w:color="auto" w:fill="auto"/>
          </w:tcPr>
          <w:p w14:paraId="4ED641D5"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CA86BE3" w14:textId="77777777" w:rsidR="00C93415" w:rsidRPr="00736667" w:rsidRDefault="00C93415" w:rsidP="004E1359">
            <w:pPr>
              <w:jc w:val="left"/>
              <w:rPr>
                <w:rFonts w:ascii="宋体" w:hAnsi="宋体"/>
                <w:snapToGrid w:val="0"/>
                <w:kern w:val="0"/>
              </w:rPr>
            </w:pPr>
          </w:p>
        </w:tc>
      </w:tr>
      <w:tr w:rsidR="00C93415" w:rsidRPr="00736667" w14:paraId="649EF3A3" w14:textId="77777777" w:rsidTr="004E1359">
        <w:tc>
          <w:tcPr>
            <w:tcW w:w="1559" w:type="dxa"/>
            <w:shd w:val="clear" w:color="auto" w:fill="auto"/>
          </w:tcPr>
          <w:p w14:paraId="07D05EBE" w14:textId="77777777" w:rsidR="00C93415" w:rsidRDefault="00C93415" w:rsidP="004E1359">
            <w:pPr>
              <w:jc w:val="left"/>
              <w:rPr>
                <w:rFonts w:ascii="宋体" w:hAnsi="宋体"/>
                <w:snapToGrid w:val="0"/>
                <w:kern w:val="0"/>
              </w:rPr>
            </w:pPr>
            <w:r>
              <w:rPr>
                <w:rFonts w:ascii="宋体" w:hAnsi="宋体" w:hint="eastAsia"/>
                <w:snapToGrid w:val="0"/>
                <w:kern w:val="0"/>
              </w:rPr>
              <w:t>分页条数</w:t>
            </w:r>
          </w:p>
        </w:tc>
        <w:tc>
          <w:tcPr>
            <w:tcW w:w="1701" w:type="dxa"/>
            <w:shd w:val="clear" w:color="auto" w:fill="auto"/>
          </w:tcPr>
          <w:p w14:paraId="5FCF50D9" w14:textId="06AE5847" w:rsidR="00C93415" w:rsidRDefault="00595F44" w:rsidP="004E1359">
            <w:pPr>
              <w:jc w:val="left"/>
              <w:rPr>
                <w:rFonts w:ascii="宋体" w:hAnsi="宋体"/>
                <w:snapToGrid w:val="0"/>
                <w:kern w:val="0"/>
              </w:rPr>
            </w:pPr>
            <w:r>
              <w:rPr>
                <w:rFonts w:ascii="宋体" w:hAnsi="宋体" w:hint="eastAsia"/>
                <w:snapToGrid w:val="0"/>
                <w:kern w:val="0"/>
              </w:rPr>
              <w:t>rows</w:t>
            </w:r>
          </w:p>
        </w:tc>
        <w:tc>
          <w:tcPr>
            <w:tcW w:w="1134" w:type="dxa"/>
            <w:shd w:val="clear" w:color="auto" w:fill="auto"/>
          </w:tcPr>
          <w:p w14:paraId="2F5D8D05"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2F7B9C8" w14:textId="77777777" w:rsidR="00C93415" w:rsidRPr="00736667" w:rsidRDefault="00C93415" w:rsidP="004E1359">
            <w:pPr>
              <w:jc w:val="left"/>
              <w:rPr>
                <w:rFonts w:ascii="宋体" w:hAnsi="宋体"/>
                <w:snapToGrid w:val="0"/>
                <w:kern w:val="0"/>
              </w:rPr>
            </w:pPr>
          </w:p>
        </w:tc>
      </w:tr>
    </w:tbl>
    <w:p w14:paraId="40F5A715"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B179591" w14:textId="77777777" w:rsidR="00C93415" w:rsidRPr="00C56A4E" w:rsidRDefault="00C93415" w:rsidP="00C93415"/>
    <w:p w14:paraId="42D19359" w14:textId="77777777" w:rsidR="00C93415" w:rsidRPr="00A52328" w:rsidRDefault="00C93415" w:rsidP="00C93415">
      <w:pPr>
        <w:pStyle w:val="6"/>
      </w:pPr>
      <w:r w:rsidRPr="00A52328">
        <w:rPr>
          <w:rFonts w:hint="eastAsia"/>
        </w:rPr>
        <w:t>输出</w:t>
      </w:r>
    </w:p>
    <w:p w14:paraId="7D0E9598"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9B30BE8" w14:textId="77777777" w:rsidTr="004E1359">
        <w:tc>
          <w:tcPr>
            <w:tcW w:w="1559" w:type="dxa"/>
            <w:shd w:val="clear" w:color="auto" w:fill="E0E0E0"/>
          </w:tcPr>
          <w:p w14:paraId="338DE760"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65F20ACA"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194DB13"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6A52CC4"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1864A88E" w14:textId="77777777" w:rsidTr="004E1359">
        <w:tc>
          <w:tcPr>
            <w:tcW w:w="1559" w:type="dxa"/>
            <w:shd w:val="clear" w:color="auto" w:fill="auto"/>
          </w:tcPr>
          <w:p w14:paraId="44DC9FAB"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EE63B89"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186DD7F"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DEC2C19" w14:textId="77777777" w:rsidR="00C93415" w:rsidRPr="00736667" w:rsidRDefault="00C93415" w:rsidP="004E1359">
            <w:pPr>
              <w:jc w:val="left"/>
              <w:rPr>
                <w:rFonts w:ascii="宋体" w:hAnsi="宋体"/>
                <w:snapToGrid w:val="0"/>
                <w:kern w:val="0"/>
              </w:rPr>
            </w:pPr>
          </w:p>
        </w:tc>
      </w:tr>
      <w:tr w:rsidR="00C93415" w:rsidRPr="00736667" w14:paraId="1388745A" w14:textId="77777777" w:rsidTr="004E1359">
        <w:tc>
          <w:tcPr>
            <w:tcW w:w="1559" w:type="dxa"/>
            <w:shd w:val="clear" w:color="auto" w:fill="auto"/>
          </w:tcPr>
          <w:p w14:paraId="68A31198"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2E6F565"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161033B"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1C59241" w14:textId="77777777" w:rsidR="00C93415" w:rsidRPr="00736667" w:rsidRDefault="00C93415" w:rsidP="004E1359">
            <w:pPr>
              <w:jc w:val="left"/>
              <w:rPr>
                <w:rFonts w:ascii="宋体" w:hAnsi="宋体"/>
                <w:snapToGrid w:val="0"/>
                <w:kern w:val="0"/>
              </w:rPr>
            </w:pPr>
          </w:p>
        </w:tc>
      </w:tr>
    </w:tbl>
    <w:p w14:paraId="74E44A2A" w14:textId="77777777" w:rsidR="00C93415" w:rsidRPr="00F27462" w:rsidRDefault="00C93415" w:rsidP="00C93415">
      <w:pPr>
        <w:ind w:firstLineChars="300" w:firstLine="630"/>
      </w:pPr>
      <w:r>
        <w:rPr>
          <w:rFonts w:hint="eastAsia"/>
        </w:rPr>
        <w:t>如果有错误建议直接返回协议体或者抛出异常</w:t>
      </w:r>
    </w:p>
    <w:p w14:paraId="74FE17EA"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A074B9B" w14:textId="77777777" w:rsidTr="004E1359">
        <w:tc>
          <w:tcPr>
            <w:tcW w:w="1559" w:type="dxa"/>
            <w:shd w:val="clear" w:color="auto" w:fill="E0E0E0"/>
          </w:tcPr>
          <w:p w14:paraId="52E86EC2"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39EDE0F8"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5DC516C"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02C9971"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22A18BEA" w14:textId="77777777" w:rsidTr="004E1359">
        <w:tc>
          <w:tcPr>
            <w:tcW w:w="1559" w:type="dxa"/>
            <w:shd w:val="clear" w:color="auto" w:fill="auto"/>
            <w:vAlign w:val="center"/>
          </w:tcPr>
          <w:p w14:paraId="34EC650E" w14:textId="77777777" w:rsidR="00C93415" w:rsidRDefault="00C93415" w:rsidP="004E1359">
            <w:pPr>
              <w:widowControl/>
              <w:jc w:val="left"/>
              <w:rPr>
                <w:rFonts w:ascii="宋体" w:hAnsi="宋体"/>
                <w:sz w:val="20"/>
                <w:szCs w:val="20"/>
              </w:rPr>
            </w:pPr>
            <w:r>
              <w:rPr>
                <w:sz w:val="20"/>
                <w:szCs w:val="20"/>
              </w:rPr>
              <w:t>规则</w:t>
            </w:r>
            <w:r w:rsidRPr="009A3B2E">
              <w:rPr>
                <w:rFonts w:hint="eastAsia"/>
                <w:sz w:val="20"/>
                <w:szCs w:val="20"/>
              </w:rPr>
              <w:t>唯一标识</w:t>
            </w:r>
          </w:p>
        </w:tc>
        <w:tc>
          <w:tcPr>
            <w:tcW w:w="1701" w:type="dxa"/>
            <w:shd w:val="clear" w:color="auto" w:fill="auto"/>
            <w:vAlign w:val="center"/>
          </w:tcPr>
          <w:p w14:paraId="6BEDAB91" w14:textId="77777777" w:rsidR="00C93415" w:rsidRDefault="00C93415" w:rsidP="004E1359">
            <w:pPr>
              <w:widowControl/>
              <w:jc w:val="left"/>
              <w:rPr>
                <w:rFonts w:ascii="宋体" w:hAnsi="宋体"/>
                <w:color w:val="000000"/>
                <w:sz w:val="22"/>
              </w:rPr>
            </w:pPr>
            <w:r w:rsidRPr="007B39D5">
              <w:rPr>
                <w:sz w:val="20"/>
                <w:szCs w:val="20"/>
              </w:rPr>
              <w:t>LEVEL_RULE_ID</w:t>
            </w:r>
          </w:p>
        </w:tc>
        <w:tc>
          <w:tcPr>
            <w:tcW w:w="1134" w:type="dxa"/>
            <w:shd w:val="clear" w:color="auto" w:fill="auto"/>
          </w:tcPr>
          <w:p w14:paraId="17DBBF95"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64516BCD" w14:textId="77777777" w:rsidR="00C93415" w:rsidRPr="00736667" w:rsidRDefault="00C93415" w:rsidP="004E1359">
            <w:pPr>
              <w:jc w:val="left"/>
              <w:rPr>
                <w:rFonts w:ascii="宋体" w:hAnsi="宋体"/>
                <w:snapToGrid w:val="0"/>
                <w:kern w:val="0"/>
              </w:rPr>
            </w:pPr>
          </w:p>
        </w:tc>
      </w:tr>
      <w:tr w:rsidR="00C93415" w:rsidRPr="00736667" w14:paraId="363763DB" w14:textId="77777777" w:rsidTr="004E1359">
        <w:tc>
          <w:tcPr>
            <w:tcW w:w="1559" w:type="dxa"/>
            <w:shd w:val="clear" w:color="auto" w:fill="auto"/>
            <w:vAlign w:val="center"/>
          </w:tcPr>
          <w:p w14:paraId="2A814DD3" w14:textId="77777777" w:rsidR="00C93415" w:rsidRPr="00362F6A" w:rsidRDefault="00C93415" w:rsidP="004E1359">
            <w:pPr>
              <w:widowControl/>
              <w:jc w:val="left"/>
              <w:rPr>
                <w:rFonts w:ascii="宋体" w:hAnsi="宋体"/>
                <w:sz w:val="20"/>
                <w:szCs w:val="20"/>
              </w:rPr>
            </w:pPr>
            <w:r>
              <w:rPr>
                <w:rFonts w:hint="eastAsia"/>
                <w:sz w:val="20"/>
                <w:szCs w:val="20"/>
              </w:rPr>
              <w:t>分数值起（包含）</w:t>
            </w:r>
          </w:p>
        </w:tc>
        <w:tc>
          <w:tcPr>
            <w:tcW w:w="1701" w:type="dxa"/>
            <w:shd w:val="clear" w:color="auto" w:fill="auto"/>
            <w:vAlign w:val="center"/>
          </w:tcPr>
          <w:p w14:paraId="3D936BDF" w14:textId="77777777" w:rsidR="00C93415" w:rsidRDefault="00C93415" w:rsidP="004E1359">
            <w:pPr>
              <w:widowControl/>
              <w:jc w:val="left"/>
              <w:rPr>
                <w:color w:val="000000"/>
                <w:sz w:val="22"/>
              </w:rPr>
            </w:pPr>
            <w:r>
              <w:rPr>
                <w:rFonts w:hint="eastAsia"/>
                <w:sz w:val="20"/>
                <w:szCs w:val="20"/>
              </w:rPr>
              <w:t>BEGIN_VALUE</w:t>
            </w:r>
          </w:p>
        </w:tc>
        <w:tc>
          <w:tcPr>
            <w:tcW w:w="1134" w:type="dxa"/>
            <w:shd w:val="clear" w:color="auto" w:fill="auto"/>
          </w:tcPr>
          <w:p w14:paraId="5B9E2A25"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DC3A901" w14:textId="77777777" w:rsidR="00C93415" w:rsidRPr="00736667" w:rsidRDefault="00C93415" w:rsidP="004E1359">
            <w:pPr>
              <w:jc w:val="left"/>
              <w:rPr>
                <w:rFonts w:ascii="宋体" w:hAnsi="宋体"/>
                <w:snapToGrid w:val="0"/>
                <w:kern w:val="0"/>
              </w:rPr>
            </w:pPr>
          </w:p>
        </w:tc>
      </w:tr>
      <w:tr w:rsidR="00C93415" w:rsidRPr="00736667" w14:paraId="231E21D5" w14:textId="77777777" w:rsidTr="004E1359">
        <w:tc>
          <w:tcPr>
            <w:tcW w:w="1559" w:type="dxa"/>
            <w:shd w:val="clear" w:color="auto" w:fill="auto"/>
            <w:vAlign w:val="center"/>
          </w:tcPr>
          <w:p w14:paraId="05FE8FE5" w14:textId="77777777" w:rsidR="00C93415" w:rsidRDefault="00C93415" w:rsidP="004E1359">
            <w:pPr>
              <w:widowControl/>
              <w:jc w:val="left"/>
              <w:rPr>
                <w:rFonts w:ascii="宋体" w:hAnsi="宋体"/>
                <w:sz w:val="20"/>
                <w:szCs w:val="20"/>
              </w:rPr>
            </w:pPr>
            <w:r>
              <w:rPr>
                <w:rFonts w:hint="eastAsia"/>
                <w:sz w:val="20"/>
                <w:szCs w:val="20"/>
              </w:rPr>
              <w:t>分数值止（包含）</w:t>
            </w:r>
          </w:p>
        </w:tc>
        <w:tc>
          <w:tcPr>
            <w:tcW w:w="1701" w:type="dxa"/>
            <w:shd w:val="clear" w:color="auto" w:fill="auto"/>
            <w:vAlign w:val="center"/>
          </w:tcPr>
          <w:p w14:paraId="11E2F4AC" w14:textId="77777777" w:rsidR="00C93415" w:rsidRDefault="00C93415" w:rsidP="004E1359">
            <w:pPr>
              <w:widowControl/>
              <w:jc w:val="left"/>
              <w:rPr>
                <w:color w:val="000000"/>
                <w:sz w:val="22"/>
              </w:rPr>
            </w:pPr>
            <w:r>
              <w:rPr>
                <w:rFonts w:hint="eastAsia"/>
                <w:sz w:val="20"/>
                <w:szCs w:val="20"/>
              </w:rPr>
              <w:t>AFTER_VALUE</w:t>
            </w:r>
          </w:p>
        </w:tc>
        <w:tc>
          <w:tcPr>
            <w:tcW w:w="1134" w:type="dxa"/>
            <w:shd w:val="clear" w:color="auto" w:fill="auto"/>
          </w:tcPr>
          <w:p w14:paraId="4AD131F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676B582" w14:textId="77777777" w:rsidR="00C93415" w:rsidRPr="00736667" w:rsidRDefault="00C93415" w:rsidP="004E1359">
            <w:pPr>
              <w:jc w:val="left"/>
              <w:rPr>
                <w:rFonts w:ascii="宋体" w:hAnsi="宋体"/>
                <w:snapToGrid w:val="0"/>
                <w:kern w:val="0"/>
              </w:rPr>
            </w:pPr>
          </w:p>
        </w:tc>
      </w:tr>
      <w:tr w:rsidR="00C93415" w:rsidRPr="00736667" w14:paraId="2FAFE70E" w14:textId="77777777" w:rsidTr="004E1359">
        <w:tc>
          <w:tcPr>
            <w:tcW w:w="1559" w:type="dxa"/>
            <w:shd w:val="clear" w:color="auto" w:fill="auto"/>
            <w:vAlign w:val="center"/>
          </w:tcPr>
          <w:p w14:paraId="5604A78B" w14:textId="77777777" w:rsidR="00C93415" w:rsidRDefault="00C93415" w:rsidP="004E1359">
            <w:pPr>
              <w:rPr>
                <w:sz w:val="20"/>
                <w:szCs w:val="20"/>
              </w:rPr>
            </w:pPr>
            <w:r>
              <w:rPr>
                <w:rFonts w:hint="eastAsia"/>
                <w:sz w:val="20"/>
                <w:szCs w:val="20"/>
              </w:rPr>
              <w:t>用户等级（数据字典值）</w:t>
            </w:r>
          </w:p>
        </w:tc>
        <w:tc>
          <w:tcPr>
            <w:tcW w:w="1701" w:type="dxa"/>
            <w:shd w:val="clear" w:color="auto" w:fill="auto"/>
            <w:vAlign w:val="center"/>
          </w:tcPr>
          <w:p w14:paraId="0B9C5E0F" w14:textId="77777777" w:rsidR="00C93415" w:rsidRDefault="00C93415" w:rsidP="004E1359">
            <w:pPr>
              <w:rPr>
                <w:sz w:val="20"/>
                <w:szCs w:val="20"/>
              </w:rPr>
            </w:pPr>
            <w:r>
              <w:rPr>
                <w:rFonts w:hint="eastAsia"/>
                <w:sz w:val="20"/>
                <w:szCs w:val="20"/>
              </w:rPr>
              <w:t>LEVEL</w:t>
            </w:r>
          </w:p>
        </w:tc>
        <w:tc>
          <w:tcPr>
            <w:tcW w:w="1134" w:type="dxa"/>
            <w:shd w:val="clear" w:color="auto" w:fill="auto"/>
          </w:tcPr>
          <w:p w14:paraId="08D121C5"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5A093E82" w14:textId="77777777" w:rsidR="00C93415" w:rsidRPr="00736667" w:rsidRDefault="00C93415" w:rsidP="004E1359">
            <w:pPr>
              <w:jc w:val="left"/>
              <w:rPr>
                <w:rFonts w:ascii="宋体" w:hAnsi="宋体"/>
                <w:snapToGrid w:val="0"/>
                <w:kern w:val="0"/>
              </w:rPr>
            </w:pPr>
          </w:p>
        </w:tc>
      </w:tr>
    </w:tbl>
    <w:p w14:paraId="2E103146" w14:textId="77777777" w:rsidR="00746A25" w:rsidRDefault="00746A25"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p>
    <w:p w14:paraId="14937CF2" w14:textId="363ACD8E" w:rsidR="00746A25" w:rsidRPr="0082647F" w:rsidRDefault="00746A25" w:rsidP="00746A25">
      <w:pPr>
        <w:pStyle w:val="5"/>
      </w:pPr>
      <w:r>
        <w:rPr>
          <w:rFonts w:hint="eastAsia"/>
        </w:rPr>
        <w:lastRenderedPageBreak/>
        <w:t>用户积分</w:t>
      </w:r>
      <w:r>
        <w:t>规则</w:t>
      </w:r>
      <w:r>
        <w:rPr>
          <w:rFonts w:hint="eastAsia"/>
        </w:rPr>
        <w:t>新增（</w:t>
      </w:r>
      <w:r>
        <w:t>待调整）</w:t>
      </w:r>
    </w:p>
    <w:p w14:paraId="792CF945" w14:textId="77777777" w:rsidR="00746A25" w:rsidRDefault="00746A25" w:rsidP="00746A25">
      <w:pPr>
        <w:pStyle w:val="6"/>
      </w:pPr>
      <w:r>
        <w:rPr>
          <w:rFonts w:hint="eastAsia"/>
        </w:rPr>
        <w:t>功能</w:t>
      </w:r>
      <w:r>
        <w:t>描述</w:t>
      </w:r>
    </w:p>
    <w:p w14:paraId="4D63D675" w14:textId="2B0C8E3E" w:rsidR="00746A25" w:rsidRPr="00A9755C" w:rsidRDefault="00746A25" w:rsidP="00746A2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管理端新增</w:t>
      </w:r>
      <w:r>
        <w:rPr>
          <w:rFonts w:ascii="宋体" w:hAnsi="宋体" w:hint="eastAsia"/>
          <w:kern w:val="0"/>
          <w:sz w:val="24"/>
          <w:szCs w:val="21"/>
        </w:rPr>
        <w:t>用户积分规则</w:t>
      </w:r>
    </w:p>
    <w:p w14:paraId="0A27333A" w14:textId="77777777" w:rsidR="00746A25" w:rsidRPr="00676A58" w:rsidRDefault="00746A25" w:rsidP="00746A25">
      <w:pPr>
        <w:pStyle w:val="6"/>
      </w:pPr>
      <w:r w:rsidRPr="00676A58">
        <w:rPr>
          <w:rFonts w:hint="eastAsia"/>
        </w:rPr>
        <w:t>处理流程</w:t>
      </w:r>
    </w:p>
    <w:p w14:paraId="1CE5010E" w14:textId="77777777" w:rsidR="00746A25" w:rsidRPr="006B649A" w:rsidRDefault="00746A25">
      <w:pPr>
        <w:pStyle w:val="afb"/>
        <w:numPr>
          <w:ilvl w:val="0"/>
          <w:numId w:val="217"/>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26" w:author="wangq" w:date="2017-08-21T17:25:00Z">
          <w:pPr>
            <w:pStyle w:val="afb"/>
            <w:numPr>
              <w:numId w:val="258"/>
            </w:numPr>
            <w:tabs>
              <w:tab w:val="left" w:pos="0"/>
              <w:tab w:val="num" w:pos="360"/>
              <w:tab w:val="num" w:pos="720"/>
              <w:tab w:val="left" w:pos="900"/>
              <w:tab w:val="left" w:pos="1440"/>
              <w:tab w:val="left" w:pos="168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ab/>
      </w:r>
      <w:r>
        <w:rPr>
          <w:rFonts w:ascii="宋体" w:hAnsi="宋体" w:hint="eastAsia"/>
          <w:kern w:val="0"/>
          <w:sz w:val="24"/>
          <w:szCs w:val="21"/>
        </w:rPr>
        <w:t>输入规则相关信息</w:t>
      </w:r>
    </w:p>
    <w:p w14:paraId="1866266B" w14:textId="77777777" w:rsidR="00746A25" w:rsidRPr="006B649A" w:rsidRDefault="00746A25">
      <w:pPr>
        <w:pStyle w:val="afb"/>
        <w:numPr>
          <w:ilvl w:val="0"/>
          <w:numId w:val="21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27" w:author="wangq" w:date="2017-08-21T17:25:00Z">
          <w:pPr>
            <w:pStyle w:val="afb"/>
            <w:numPr>
              <w:numId w:val="258"/>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将数据保存到主表和历史表</w:t>
      </w:r>
    </w:p>
    <w:p w14:paraId="21DC906B" w14:textId="77777777" w:rsidR="00746A25" w:rsidRPr="00C3467F" w:rsidRDefault="00746A25" w:rsidP="00746A25">
      <w:pPr>
        <w:rPr>
          <w:rFonts w:ascii="宋体" w:hAnsi="宋体"/>
          <w:kern w:val="0"/>
          <w:szCs w:val="21"/>
        </w:rPr>
      </w:pPr>
    </w:p>
    <w:p w14:paraId="259D1F88" w14:textId="77777777" w:rsidR="00746A25" w:rsidRPr="00F9212D" w:rsidRDefault="00746A25" w:rsidP="00746A2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746A25" w:rsidRPr="00736667" w14:paraId="6892A772" w14:textId="77777777" w:rsidTr="00B86190">
        <w:tc>
          <w:tcPr>
            <w:tcW w:w="1559" w:type="dxa"/>
            <w:shd w:val="clear" w:color="auto" w:fill="E0E0E0"/>
          </w:tcPr>
          <w:p w14:paraId="17CF62E6" w14:textId="77777777" w:rsidR="00746A25" w:rsidRPr="00736667" w:rsidRDefault="00746A25"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0A11D7C4" w14:textId="77777777" w:rsidR="00746A25" w:rsidRPr="00736667" w:rsidRDefault="00746A25"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98F353F" w14:textId="77777777" w:rsidR="00746A25" w:rsidRPr="00736667" w:rsidRDefault="00746A25"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5FA90D2" w14:textId="77777777" w:rsidR="00746A25" w:rsidRPr="00736667" w:rsidRDefault="00746A25" w:rsidP="00B86190">
            <w:pPr>
              <w:jc w:val="center"/>
              <w:rPr>
                <w:b/>
                <w:snapToGrid w:val="0"/>
                <w:kern w:val="0"/>
              </w:rPr>
            </w:pPr>
            <w:r w:rsidRPr="00736667">
              <w:rPr>
                <w:rFonts w:hint="eastAsia"/>
                <w:b/>
                <w:snapToGrid w:val="0"/>
                <w:kern w:val="0"/>
              </w:rPr>
              <w:t>备注</w:t>
            </w:r>
          </w:p>
        </w:tc>
      </w:tr>
      <w:tr w:rsidR="00746A25" w:rsidRPr="00736667" w14:paraId="03F6D7EB" w14:textId="77777777" w:rsidTr="00B86190">
        <w:tc>
          <w:tcPr>
            <w:tcW w:w="1559" w:type="dxa"/>
            <w:shd w:val="clear" w:color="auto" w:fill="auto"/>
          </w:tcPr>
          <w:p w14:paraId="5D2EB47A" w14:textId="77777777" w:rsidR="00746A25" w:rsidRPr="00C40B3B" w:rsidRDefault="00746A25" w:rsidP="00B86190">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63CE9405" w14:textId="77777777" w:rsidR="00746A25" w:rsidRPr="00162C34" w:rsidRDefault="00746A25" w:rsidP="00B86190">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07116CA5" w14:textId="77777777" w:rsidR="00746A25" w:rsidRDefault="00746A25" w:rsidP="00B86190">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4281ADD7" w14:textId="77777777" w:rsidR="00746A25" w:rsidRPr="00736667" w:rsidRDefault="00746A25" w:rsidP="00B86190">
            <w:pPr>
              <w:jc w:val="left"/>
              <w:rPr>
                <w:rFonts w:ascii="宋体" w:hAnsi="宋体"/>
                <w:snapToGrid w:val="0"/>
                <w:kern w:val="0"/>
              </w:rPr>
            </w:pPr>
          </w:p>
        </w:tc>
      </w:tr>
      <w:tr w:rsidR="00746A25" w:rsidRPr="00736667" w14:paraId="2A82CCCF" w14:textId="77777777" w:rsidTr="00B86190">
        <w:tc>
          <w:tcPr>
            <w:tcW w:w="1559" w:type="dxa"/>
            <w:shd w:val="clear" w:color="auto" w:fill="auto"/>
            <w:vAlign w:val="center"/>
          </w:tcPr>
          <w:p w14:paraId="2FC5F870" w14:textId="37857DF6" w:rsidR="00746A25" w:rsidRPr="006B649A" w:rsidRDefault="00746A25" w:rsidP="00B86190">
            <w:pPr>
              <w:jc w:val="left"/>
              <w:rPr>
                <w:snapToGrid w:val="0"/>
                <w:kern w:val="0"/>
              </w:rPr>
            </w:pPr>
            <w:r>
              <w:rPr>
                <w:rFonts w:hint="eastAsia"/>
                <w:sz w:val="20"/>
                <w:szCs w:val="20"/>
              </w:rPr>
              <w:t>规则</w:t>
            </w:r>
            <w:r>
              <w:rPr>
                <w:sz w:val="20"/>
                <w:szCs w:val="20"/>
              </w:rPr>
              <w:t>代码</w:t>
            </w:r>
          </w:p>
        </w:tc>
        <w:tc>
          <w:tcPr>
            <w:tcW w:w="1701" w:type="dxa"/>
            <w:shd w:val="clear" w:color="auto" w:fill="auto"/>
            <w:vAlign w:val="center"/>
          </w:tcPr>
          <w:p w14:paraId="58D89EA7" w14:textId="68D8C763" w:rsidR="00746A25" w:rsidRPr="006B649A" w:rsidRDefault="00746A25" w:rsidP="00B86190">
            <w:pPr>
              <w:jc w:val="left"/>
              <w:rPr>
                <w:snapToGrid w:val="0"/>
                <w:kern w:val="0"/>
              </w:rPr>
            </w:pPr>
          </w:p>
        </w:tc>
        <w:tc>
          <w:tcPr>
            <w:tcW w:w="1134" w:type="dxa"/>
            <w:shd w:val="clear" w:color="auto" w:fill="auto"/>
          </w:tcPr>
          <w:p w14:paraId="094B4ED4" w14:textId="77777777" w:rsidR="00746A25" w:rsidRPr="006B649A" w:rsidRDefault="00746A25" w:rsidP="00B86190">
            <w:pPr>
              <w:jc w:val="left"/>
              <w:rPr>
                <w:snapToGrid w:val="0"/>
                <w:kern w:val="0"/>
              </w:rPr>
            </w:pPr>
            <w:r>
              <w:rPr>
                <w:rFonts w:hint="eastAsia"/>
                <w:snapToGrid w:val="0"/>
                <w:kern w:val="0"/>
              </w:rPr>
              <w:t>Y</w:t>
            </w:r>
          </w:p>
        </w:tc>
        <w:tc>
          <w:tcPr>
            <w:tcW w:w="3119" w:type="dxa"/>
            <w:shd w:val="clear" w:color="auto" w:fill="auto"/>
          </w:tcPr>
          <w:p w14:paraId="291BCC8C" w14:textId="77777777" w:rsidR="00746A25" w:rsidRPr="00736667" w:rsidRDefault="00746A25" w:rsidP="00B86190">
            <w:pPr>
              <w:jc w:val="left"/>
              <w:rPr>
                <w:rFonts w:ascii="宋体" w:hAnsi="宋体"/>
                <w:snapToGrid w:val="0"/>
                <w:kern w:val="0"/>
              </w:rPr>
            </w:pPr>
          </w:p>
        </w:tc>
      </w:tr>
      <w:tr w:rsidR="00746A25" w:rsidRPr="00736667" w14:paraId="5337E251" w14:textId="77777777" w:rsidTr="00B86190">
        <w:tc>
          <w:tcPr>
            <w:tcW w:w="1559" w:type="dxa"/>
            <w:shd w:val="clear" w:color="auto" w:fill="auto"/>
            <w:vAlign w:val="center"/>
          </w:tcPr>
          <w:p w14:paraId="76F7F2A5" w14:textId="3D26BC28" w:rsidR="00746A25" w:rsidRPr="006B649A" w:rsidRDefault="00746A25" w:rsidP="00B86190">
            <w:pPr>
              <w:jc w:val="left"/>
              <w:rPr>
                <w:snapToGrid w:val="0"/>
                <w:kern w:val="0"/>
              </w:rPr>
            </w:pPr>
            <w:r>
              <w:rPr>
                <w:rFonts w:hint="eastAsia"/>
                <w:sz w:val="20"/>
                <w:szCs w:val="20"/>
              </w:rPr>
              <w:t>规则</w:t>
            </w:r>
            <w:r>
              <w:rPr>
                <w:sz w:val="20"/>
                <w:szCs w:val="20"/>
              </w:rPr>
              <w:t>名称</w:t>
            </w:r>
          </w:p>
        </w:tc>
        <w:tc>
          <w:tcPr>
            <w:tcW w:w="1701" w:type="dxa"/>
            <w:shd w:val="clear" w:color="auto" w:fill="auto"/>
            <w:vAlign w:val="center"/>
          </w:tcPr>
          <w:p w14:paraId="21248ECB" w14:textId="5F660C7C" w:rsidR="00746A25" w:rsidRPr="006B649A" w:rsidRDefault="00746A25" w:rsidP="00B86190">
            <w:pPr>
              <w:jc w:val="left"/>
              <w:rPr>
                <w:snapToGrid w:val="0"/>
                <w:kern w:val="0"/>
              </w:rPr>
            </w:pPr>
          </w:p>
        </w:tc>
        <w:tc>
          <w:tcPr>
            <w:tcW w:w="1134" w:type="dxa"/>
            <w:shd w:val="clear" w:color="auto" w:fill="auto"/>
          </w:tcPr>
          <w:p w14:paraId="1286B620" w14:textId="77777777" w:rsidR="00746A25" w:rsidRPr="006B649A" w:rsidRDefault="00746A25" w:rsidP="00B86190">
            <w:pPr>
              <w:jc w:val="left"/>
              <w:rPr>
                <w:snapToGrid w:val="0"/>
                <w:kern w:val="0"/>
              </w:rPr>
            </w:pPr>
            <w:r>
              <w:rPr>
                <w:rFonts w:hint="eastAsia"/>
                <w:snapToGrid w:val="0"/>
                <w:kern w:val="0"/>
              </w:rPr>
              <w:t>Y</w:t>
            </w:r>
          </w:p>
        </w:tc>
        <w:tc>
          <w:tcPr>
            <w:tcW w:w="3119" w:type="dxa"/>
            <w:shd w:val="clear" w:color="auto" w:fill="auto"/>
          </w:tcPr>
          <w:p w14:paraId="55059BD3" w14:textId="77777777" w:rsidR="00746A25" w:rsidRPr="00736667" w:rsidRDefault="00746A25" w:rsidP="00B86190">
            <w:pPr>
              <w:jc w:val="left"/>
              <w:rPr>
                <w:rFonts w:ascii="宋体" w:hAnsi="宋体"/>
                <w:snapToGrid w:val="0"/>
                <w:kern w:val="0"/>
              </w:rPr>
            </w:pPr>
          </w:p>
        </w:tc>
      </w:tr>
      <w:tr w:rsidR="00746A25" w:rsidRPr="00736667" w14:paraId="3325BD3C" w14:textId="77777777" w:rsidTr="00B86190">
        <w:tc>
          <w:tcPr>
            <w:tcW w:w="1559" w:type="dxa"/>
            <w:shd w:val="clear" w:color="auto" w:fill="auto"/>
            <w:vAlign w:val="center"/>
          </w:tcPr>
          <w:p w14:paraId="21F21026" w14:textId="1A2EC0C8" w:rsidR="00746A25" w:rsidRPr="006B649A" w:rsidRDefault="00746A25" w:rsidP="00B86190">
            <w:pPr>
              <w:jc w:val="left"/>
              <w:rPr>
                <w:snapToGrid w:val="0"/>
                <w:kern w:val="0"/>
              </w:rPr>
            </w:pPr>
            <w:r>
              <w:rPr>
                <w:rFonts w:hint="eastAsia"/>
                <w:sz w:val="20"/>
                <w:szCs w:val="20"/>
              </w:rPr>
              <w:t>增加</w:t>
            </w:r>
            <w:r>
              <w:rPr>
                <w:sz w:val="20"/>
                <w:szCs w:val="20"/>
              </w:rPr>
              <w:t>值</w:t>
            </w:r>
          </w:p>
        </w:tc>
        <w:tc>
          <w:tcPr>
            <w:tcW w:w="1701" w:type="dxa"/>
            <w:shd w:val="clear" w:color="auto" w:fill="auto"/>
            <w:vAlign w:val="center"/>
          </w:tcPr>
          <w:p w14:paraId="5E6249A9" w14:textId="68F9E3FC" w:rsidR="00746A25" w:rsidRPr="006B649A" w:rsidRDefault="00746A25" w:rsidP="00B86190">
            <w:pPr>
              <w:jc w:val="left"/>
              <w:rPr>
                <w:snapToGrid w:val="0"/>
                <w:kern w:val="0"/>
              </w:rPr>
            </w:pPr>
          </w:p>
        </w:tc>
        <w:tc>
          <w:tcPr>
            <w:tcW w:w="1134" w:type="dxa"/>
            <w:shd w:val="clear" w:color="auto" w:fill="auto"/>
          </w:tcPr>
          <w:p w14:paraId="7BB0B9A6" w14:textId="77777777" w:rsidR="00746A25" w:rsidRPr="006B649A" w:rsidRDefault="00746A25" w:rsidP="00B86190">
            <w:pPr>
              <w:jc w:val="left"/>
              <w:rPr>
                <w:snapToGrid w:val="0"/>
                <w:kern w:val="0"/>
              </w:rPr>
            </w:pPr>
            <w:r>
              <w:rPr>
                <w:rFonts w:hint="eastAsia"/>
                <w:snapToGrid w:val="0"/>
                <w:kern w:val="0"/>
              </w:rPr>
              <w:t>Y</w:t>
            </w:r>
          </w:p>
        </w:tc>
        <w:tc>
          <w:tcPr>
            <w:tcW w:w="3119" w:type="dxa"/>
            <w:shd w:val="clear" w:color="auto" w:fill="auto"/>
          </w:tcPr>
          <w:p w14:paraId="45CF0CAA" w14:textId="77777777" w:rsidR="00746A25" w:rsidRPr="00736667" w:rsidRDefault="00746A25" w:rsidP="00B86190">
            <w:pPr>
              <w:jc w:val="left"/>
              <w:rPr>
                <w:rFonts w:ascii="宋体" w:hAnsi="宋体"/>
                <w:snapToGrid w:val="0"/>
                <w:kern w:val="0"/>
              </w:rPr>
            </w:pPr>
          </w:p>
        </w:tc>
      </w:tr>
      <w:tr w:rsidR="002E7B15" w:rsidRPr="00736667" w14:paraId="301DD830" w14:textId="77777777" w:rsidTr="00B86190">
        <w:tc>
          <w:tcPr>
            <w:tcW w:w="1559" w:type="dxa"/>
            <w:shd w:val="clear" w:color="auto" w:fill="auto"/>
            <w:vAlign w:val="center"/>
          </w:tcPr>
          <w:p w14:paraId="10B33EFF" w14:textId="2DD9542C" w:rsidR="002E7B15" w:rsidRDefault="002E7B15" w:rsidP="00B86190">
            <w:pPr>
              <w:jc w:val="left"/>
              <w:rPr>
                <w:sz w:val="20"/>
                <w:szCs w:val="20"/>
              </w:rPr>
            </w:pPr>
            <w:r>
              <w:rPr>
                <w:rFonts w:hint="eastAsia"/>
                <w:sz w:val="20"/>
                <w:szCs w:val="20"/>
              </w:rPr>
              <w:t>用户</w:t>
            </w:r>
            <w:r>
              <w:rPr>
                <w:sz w:val="20"/>
                <w:szCs w:val="20"/>
              </w:rPr>
              <w:t>类型</w:t>
            </w:r>
          </w:p>
        </w:tc>
        <w:tc>
          <w:tcPr>
            <w:tcW w:w="1701" w:type="dxa"/>
            <w:shd w:val="clear" w:color="auto" w:fill="auto"/>
            <w:vAlign w:val="center"/>
          </w:tcPr>
          <w:p w14:paraId="478465C6" w14:textId="77777777" w:rsidR="002E7B15" w:rsidRPr="006B649A" w:rsidRDefault="002E7B15" w:rsidP="00B86190">
            <w:pPr>
              <w:jc w:val="left"/>
              <w:rPr>
                <w:snapToGrid w:val="0"/>
                <w:kern w:val="0"/>
              </w:rPr>
            </w:pPr>
          </w:p>
        </w:tc>
        <w:tc>
          <w:tcPr>
            <w:tcW w:w="1134" w:type="dxa"/>
            <w:shd w:val="clear" w:color="auto" w:fill="auto"/>
          </w:tcPr>
          <w:p w14:paraId="3D412C0E" w14:textId="1D89C7BD" w:rsidR="002E7B15" w:rsidRDefault="002E7B15" w:rsidP="00B86190">
            <w:pPr>
              <w:jc w:val="left"/>
              <w:rPr>
                <w:snapToGrid w:val="0"/>
                <w:kern w:val="0"/>
              </w:rPr>
            </w:pPr>
            <w:r>
              <w:rPr>
                <w:rFonts w:hint="eastAsia"/>
                <w:snapToGrid w:val="0"/>
                <w:kern w:val="0"/>
              </w:rPr>
              <w:t>Y</w:t>
            </w:r>
          </w:p>
        </w:tc>
        <w:tc>
          <w:tcPr>
            <w:tcW w:w="3119" w:type="dxa"/>
            <w:shd w:val="clear" w:color="auto" w:fill="auto"/>
          </w:tcPr>
          <w:p w14:paraId="0843E7BC" w14:textId="77777777" w:rsidR="002E7B15" w:rsidRPr="00736667" w:rsidRDefault="002E7B15" w:rsidP="00B86190">
            <w:pPr>
              <w:jc w:val="left"/>
              <w:rPr>
                <w:rFonts w:ascii="宋体" w:hAnsi="宋体"/>
                <w:snapToGrid w:val="0"/>
                <w:kern w:val="0"/>
              </w:rPr>
            </w:pPr>
          </w:p>
        </w:tc>
      </w:tr>
    </w:tbl>
    <w:p w14:paraId="49D97AB7" w14:textId="77777777" w:rsidR="00746A25" w:rsidRPr="00A9755C" w:rsidRDefault="00746A25" w:rsidP="00746A2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3745A91B" w14:textId="77777777" w:rsidR="00746A25" w:rsidRPr="00C56A4E" w:rsidRDefault="00746A25" w:rsidP="00746A25"/>
    <w:p w14:paraId="0675367F" w14:textId="77777777" w:rsidR="00746A25" w:rsidRDefault="00746A25" w:rsidP="00746A25">
      <w:pPr>
        <w:pStyle w:val="6"/>
      </w:pPr>
      <w:r w:rsidRPr="00A52328">
        <w:rPr>
          <w:rFonts w:hint="eastAsia"/>
        </w:rPr>
        <w:t>输出</w:t>
      </w:r>
    </w:p>
    <w:p w14:paraId="59B856C4" w14:textId="77777777" w:rsidR="00746A25" w:rsidRPr="007F58D2" w:rsidRDefault="00746A25" w:rsidP="00746A2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746A25" w:rsidRPr="00736667" w14:paraId="556408A6" w14:textId="77777777" w:rsidTr="00B86190">
        <w:tc>
          <w:tcPr>
            <w:tcW w:w="1559" w:type="dxa"/>
            <w:shd w:val="clear" w:color="auto" w:fill="E0E0E0"/>
          </w:tcPr>
          <w:p w14:paraId="0FE572A0" w14:textId="77777777" w:rsidR="00746A25" w:rsidRPr="00736667" w:rsidRDefault="00746A25"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706B1A4C" w14:textId="77777777" w:rsidR="00746A25" w:rsidRPr="00736667" w:rsidRDefault="00746A25"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7DCBBF6" w14:textId="77777777" w:rsidR="00746A25" w:rsidRPr="00736667" w:rsidRDefault="00746A25"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A23AB00" w14:textId="77777777" w:rsidR="00746A25" w:rsidRPr="00736667" w:rsidRDefault="00746A25" w:rsidP="00B86190">
            <w:pPr>
              <w:jc w:val="center"/>
              <w:rPr>
                <w:b/>
                <w:snapToGrid w:val="0"/>
                <w:kern w:val="0"/>
              </w:rPr>
            </w:pPr>
            <w:r w:rsidRPr="00736667">
              <w:rPr>
                <w:rFonts w:hint="eastAsia"/>
                <w:b/>
                <w:snapToGrid w:val="0"/>
                <w:kern w:val="0"/>
              </w:rPr>
              <w:t>备注</w:t>
            </w:r>
          </w:p>
        </w:tc>
      </w:tr>
      <w:tr w:rsidR="00746A25" w:rsidRPr="00736667" w14:paraId="3B153D2E" w14:textId="77777777" w:rsidTr="00B86190">
        <w:tc>
          <w:tcPr>
            <w:tcW w:w="1559" w:type="dxa"/>
            <w:shd w:val="clear" w:color="auto" w:fill="auto"/>
          </w:tcPr>
          <w:p w14:paraId="79ACA67D" w14:textId="77777777" w:rsidR="00746A25" w:rsidRPr="00736667" w:rsidRDefault="00746A25" w:rsidP="00B86190">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6F7BEF9C" w14:textId="77777777" w:rsidR="00746A25" w:rsidRPr="00736667" w:rsidRDefault="00746A25" w:rsidP="00B86190">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0A42A96" w14:textId="77777777" w:rsidR="00746A25" w:rsidRPr="00736667" w:rsidRDefault="00746A25"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5027A29" w14:textId="77777777" w:rsidR="00746A25" w:rsidRPr="00736667" w:rsidRDefault="00746A25" w:rsidP="00B86190">
            <w:pPr>
              <w:jc w:val="left"/>
              <w:rPr>
                <w:rFonts w:ascii="宋体" w:hAnsi="宋体"/>
                <w:snapToGrid w:val="0"/>
                <w:kern w:val="0"/>
              </w:rPr>
            </w:pPr>
          </w:p>
        </w:tc>
      </w:tr>
      <w:tr w:rsidR="00746A25" w:rsidRPr="00736667" w14:paraId="3E01B795" w14:textId="77777777" w:rsidTr="00B86190">
        <w:tc>
          <w:tcPr>
            <w:tcW w:w="1559" w:type="dxa"/>
            <w:shd w:val="clear" w:color="auto" w:fill="auto"/>
          </w:tcPr>
          <w:p w14:paraId="38D8DB3A" w14:textId="77777777" w:rsidR="00746A25" w:rsidRPr="00736667" w:rsidRDefault="00746A25" w:rsidP="00B86190">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25F0334" w14:textId="77777777" w:rsidR="00746A25" w:rsidRPr="00736667" w:rsidRDefault="00746A25" w:rsidP="00B86190">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20AD881" w14:textId="77777777" w:rsidR="00746A25" w:rsidRPr="00736667" w:rsidRDefault="00746A25"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5209505" w14:textId="77777777" w:rsidR="00746A25" w:rsidRPr="00736667" w:rsidRDefault="00746A25" w:rsidP="00B86190">
            <w:pPr>
              <w:jc w:val="left"/>
              <w:rPr>
                <w:rFonts w:ascii="宋体" w:hAnsi="宋体"/>
                <w:snapToGrid w:val="0"/>
                <w:kern w:val="0"/>
              </w:rPr>
            </w:pPr>
          </w:p>
        </w:tc>
      </w:tr>
    </w:tbl>
    <w:p w14:paraId="62ECB601" w14:textId="77777777" w:rsidR="00746A25" w:rsidRDefault="00746A25" w:rsidP="00746A25">
      <w:pPr>
        <w:ind w:firstLineChars="300" w:firstLine="630"/>
      </w:pPr>
      <w:r>
        <w:rPr>
          <w:rFonts w:hint="eastAsia"/>
        </w:rPr>
        <w:t>如果有错误建议直接返回协议体或者抛出异常</w:t>
      </w:r>
    </w:p>
    <w:p w14:paraId="2E0F2D44" w14:textId="77777777" w:rsidR="00746A25" w:rsidRPr="00FE1432" w:rsidRDefault="00746A25">
      <w:pPr>
        <w:pStyle w:val="6"/>
        <w:numPr>
          <w:ilvl w:val="5"/>
          <w:numId w:val="171"/>
        </w:numPr>
        <w:pPrChange w:id="428" w:author="wangq" w:date="2017-08-21T17:25:00Z">
          <w:pPr>
            <w:pStyle w:val="6"/>
            <w:numPr>
              <w:numId w:val="190"/>
            </w:numPr>
            <w:tabs>
              <w:tab w:val="clear" w:pos="1282"/>
            </w:tabs>
            <w:ind w:left="3780" w:hanging="420"/>
          </w:pPr>
        </w:pPrChange>
      </w:pPr>
      <w:r>
        <w:rPr>
          <w:rFonts w:hint="eastAsia"/>
        </w:rPr>
        <w:t>数据</w:t>
      </w:r>
      <w:r>
        <w:t>库表</w:t>
      </w:r>
    </w:p>
    <w:p w14:paraId="17484892" w14:textId="77777777" w:rsidR="00746A25" w:rsidRPr="00F27462" w:rsidRDefault="00746A25" w:rsidP="00746A25">
      <w:pPr>
        <w:ind w:firstLineChars="300" w:firstLine="630"/>
      </w:pPr>
    </w:p>
    <w:p w14:paraId="4B14CBBA" w14:textId="77777777" w:rsidR="00746A25" w:rsidRPr="006B649A" w:rsidRDefault="00746A25" w:rsidP="00746A25"/>
    <w:p w14:paraId="77D86B5E" w14:textId="131C07C9" w:rsidR="00746A25" w:rsidRPr="0082647F" w:rsidRDefault="00746A25" w:rsidP="00746A25">
      <w:pPr>
        <w:pStyle w:val="5"/>
      </w:pPr>
      <w:r>
        <w:rPr>
          <w:rFonts w:hint="eastAsia"/>
        </w:rPr>
        <w:t>用户积分规则修改（</w:t>
      </w:r>
      <w:r>
        <w:t>待调整）</w:t>
      </w:r>
    </w:p>
    <w:p w14:paraId="449BFC52" w14:textId="77777777" w:rsidR="00746A25" w:rsidRDefault="00746A25" w:rsidP="00746A25">
      <w:pPr>
        <w:pStyle w:val="6"/>
      </w:pPr>
      <w:r>
        <w:rPr>
          <w:rFonts w:hint="eastAsia"/>
        </w:rPr>
        <w:t>功能</w:t>
      </w:r>
      <w:r>
        <w:t>描述</w:t>
      </w:r>
    </w:p>
    <w:p w14:paraId="2F2BA357" w14:textId="018B186F" w:rsidR="00746A25" w:rsidRPr="00A9755C" w:rsidRDefault="00746A25" w:rsidP="00746A2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管理端修改</w:t>
      </w:r>
      <w:r>
        <w:rPr>
          <w:rFonts w:ascii="宋体" w:hAnsi="宋体" w:hint="eastAsia"/>
          <w:kern w:val="0"/>
          <w:sz w:val="24"/>
          <w:szCs w:val="21"/>
        </w:rPr>
        <w:t>用户积分规则</w:t>
      </w:r>
    </w:p>
    <w:p w14:paraId="38261A5F" w14:textId="77777777" w:rsidR="00746A25" w:rsidRPr="00676A58" w:rsidRDefault="00746A25" w:rsidP="00746A25">
      <w:pPr>
        <w:pStyle w:val="6"/>
      </w:pPr>
      <w:r w:rsidRPr="00676A58">
        <w:rPr>
          <w:rFonts w:hint="eastAsia"/>
        </w:rPr>
        <w:t>处理流程</w:t>
      </w:r>
    </w:p>
    <w:p w14:paraId="28CE7938" w14:textId="77777777" w:rsidR="00746A25" w:rsidRPr="006B649A" w:rsidRDefault="00746A25">
      <w:pPr>
        <w:pStyle w:val="afb"/>
        <w:numPr>
          <w:ilvl w:val="0"/>
          <w:numId w:val="214"/>
        </w:numPr>
        <w:tabs>
          <w:tab w:val="left" w:pos="0"/>
          <w:tab w:val="left" w:pos="90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29" w:author="wangq" w:date="2017-08-21T17:25:00Z">
          <w:pPr>
            <w:pStyle w:val="afb"/>
            <w:numPr>
              <w:numId w:val="259"/>
            </w:numPr>
            <w:tabs>
              <w:tab w:val="left" w:pos="0"/>
              <w:tab w:val="num" w:pos="360"/>
              <w:tab w:val="num" w:pos="720"/>
              <w:tab w:val="left" w:pos="900"/>
              <w:tab w:val="left" w:pos="168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输入规则相关信息</w:t>
      </w:r>
    </w:p>
    <w:p w14:paraId="140D107E" w14:textId="77777777" w:rsidR="00746A25" w:rsidRPr="006B649A" w:rsidRDefault="00746A25">
      <w:pPr>
        <w:pStyle w:val="afb"/>
        <w:numPr>
          <w:ilvl w:val="0"/>
          <w:numId w:val="21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30" w:author="wangq" w:date="2017-08-21T17:25:00Z">
          <w:pPr>
            <w:pStyle w:val="afb"/>
            <w:numPr>
              <w:numId w:val="259"/>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将数据保存到主表和历史表</w:t>
      </w:r>
    </w:p>
    <w:p w14:paraId="543E7F9F" w14:textId="77777777" w:rsidR="00746A25" w:rsidRPr="006B649A" w:rsidRDefault="00746A25" w:rsidP="00746A25">
      <w:pPr>
        <w:rPr>
          <w:rFonts w:ascii="宋体" w:hAnsi="宋体"/>
          <w:kern w:val="0"/>
          <w:szCs w:val="21"/>
        </w:rPr>
      </w:pPr>
    </w:p>
    <w:p w14:paraId="7CB2EC65" w14:textId="77777777" w:rsidR="00746A25" w:rsidRPr="00F9212D" w:rsidRDefault="00746A25" w:rsidP="00746A25">
      <w:pPr>
        <w:pStyle w:val="6"/>
      </w:pPr>
      <w:r w:rsidRPr="00F9212D">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E7B15" w:rsidRPr="00736667" w14:paraId="7338DC07" w14:textId="77777777" w:rsidTr="002E7B1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15F1C98" w14:textId="77777777" w:rsidR="002E7B15" w:rsidRPr="002E7B15" w:rsidRDefault="002E7B15" w:rsidP="00B65DCE">
            <w:pPr>
              <w:jc w:val="center"/>
              <w:rPr>
                <w:sz w:val="20"/>
                <w:szCs w:val="20"/>
              </w:rPr>
            </w:pPr>
            <w:r w:rsidRPr="002E7B15">
              <w:rPr>
                <w:rFonts w:hint="eastAsia"/>
                <w:sz w:val="20"/>
                <w:szCs w:val="20"/>
              </w:rPr>
              <w:t>输入要素</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8D8BCCD" w14:textId="77777777" w:rsidR="002E7B15" w:rsidRPr="002E7B15" w:rsidRDefault="002E7B15" w:rsidP="00B65DCE">
            <w:pPr>
              <w:jc w:val="center"/>
              <w:rPr>
                <w:sz w:val="20"/>
                <w:szCs w:val="20"/>
              </w:rPr>
            </w:pPr>
            <w:r w:rsidRPr="002E7B15">
              <w:rPr>
                <w:rFonts w:hint="eastAsia"/>
                <w:sz w:val="20"/>
                <w:szCs w:val="20"/>
              </w:rPr>
              <w:t>字</w:t>
            </w:r>
            <w:r w:rsidRPr="002E7B15">
              <w:rPr>
                <w:sz w:val="20"/>
                <w:szCs w:val="20"/>
              </w:rPr>
              <w:t>段名</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DCFC62E" w14:textId="77777777" w:rsidR="002E7B15" w:rsidRPr="002E7B15" w:rsidRDefault="002E7B15" w:rsidP="00B65DCE">
            <w:pPr>
              <w:jc w:val="center"/>
              <w:rPr>
                <w:snapToGrid w:val="0"/>
                <w:kern w:val="0"/>
              </w:rPr>
            </w:pPr>
            <w:r w:rsidRPr="002E7B15">
              <w:rPr>
                <w:rFonts w:hint="eastAsia"/>
                <w:snapToGrid w:val="0"/>
                <w:kern w:val="0"/>
              </w:rPr>
              <w:t>是否</w:t>
            </w:r>
            <w:r w:rsidRPr="002E7B15">
              <w:rPr>
                <w:snapToGrid w:val="0"/>
                <w:kern w:val="0"/>
              </w:rPr>
              <w:t>必填</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26F2DE61" w14:textId="77777777" w:rsidR="002E7B15" w:rsidRPr="002E7B15" w:rsidRDefault="002E7B15" w:rsidP="00B65DCE">
            <w:pPr>
              <w:jc w:val="center"/>
              <w:rPr>
                <w:rFonts w:ascii="宋体" w:hAnsi="宋体"/>
                <w:snapToGrid w:val="0"/>
                <w:kern w:val="0"/>
              </w:rPr>
            </w:pPr>
            <w:r w:rsidRPr="002E7B15">
              <w:rPr>
                <w:rFonts w:ascii="宋体" w:hAnsi="宋体" w:hint="eastAsia"/>
                <w:snapToGrid w:val="0"/>
                <w:kern w:val="0"/>
              </w:rPr>
              <w:t>备注</w:t>
            </w:r>
          </w:p>
        </w:tc>
      </w:tr>
      <w:tr w:rsidR="002E7B15" w:rsidRPr="00736667" w14:paraId="5FE098BA" w14:textId="77777777" w:rsidTr="002E7B1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6DE31E0" w14:textId="77777777" w:rsidR="002E7B15" w:rsidRPr="002E7B15" w:rsidRDefault="002E7B15" w:rsidP="002E7B15">
            <w:pPr>
              <w:jc w:val="center"/>
              <w:rPr>
                <w:sz w:val="20"/>
                <w:szCs w:val="20"/>
              </w:rPr>
            </w:pPr>
            <w:r w:rsidRPr="002E7B15">
              <w:rPr>
                <w:rFonts w:hint="eastAsia"/>
                <w:sz w:val="20"/>
                <w:szCs w:val="20"/>
              </w:rPr>
              <w:t>TOKEN</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52C1932" w14:textId="77777777" w:rsidR="002E7B15" w:rsidRPr="002E7B15" w:rsidRDefault="002E7B15" w:rsidP="002E7B15">
            <w:pPr>
              <w:jc w:val="center"/>
              <w:rPr>
                <w:sz w:val="20"/>
                <w:szCs w:val="20"/>
              </w:rPr>
            </w:pPr>
            <w:r w:rsidRPr="002E7B15">
              <w:rPr>
                <w:rFonts w:hint="eastAsia"/>
                <w:sz w:val="20"/>
                <w:szCs w:val="20"/>
              </w:rPr>
              <w:t>TOKEN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7CF5D31" w14:textId="77777777" w:rsidR="002E7B15" w:rsidRPr="002E7B15" w:rsidRDefault="002E7B15" w:rsidP="002E7B15">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9370C53" w14:textId="77777777" w:rsidR="002E7B15" w:rsidRPr="00736667" w:rsidRDefault="002E7B15" w:rsidP="002E7B15">
            <w:pPr>
              <w:jc w:val="center"/>
              <w:rPr>
                <w:rFonts w:ascii="宋体" w:hAnsi="宋体"/>
                <w:snapToGrid w:val="0"/>
                <w:kern w:val="0"/>
              </w:rPr>
            </w:pPr>
          </w:p>
        </w:tc>
      </w:tr>
      <w:tr w:rsidR="002E7B15" w:rsidRPr="00736667" w14:paraId="5C2BE6B6" w14:textId="77777777" w:rsidTr="002E7B1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65009D6" w14:textId="77777777" w:rsidR="002E7B15" w:rsidRPr="002E7B15" w:rsidRDefault="002E7B15" w:rsidP="002E7B15">
            <w:pPr>
              <w:jc w:val="center"/>
              <w:rPr>
                <w:sz w:val="20"/>
                <w:szCs w:val="20"/>
              </w:rPr>
            </w:pPr>
            <w:r>
              <w:rPr>
                <w:rFonts w:hint="eastAsia"/>
                <w:sz w:val="20"/>
                <w:szCs w:val="20"/>
              </w:rPr>
              <w:t>规则</w:t>
            </w:r>
            <w:r>
              <w:rPr>
                <w:sz w:val="20"/>
                <w:szCs w:val="20"/>
              </w:rPr>
              <w:t>代码</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79630A9" w14:textId="77777777" w:rsidR="002E7B15" w:rsidRPr="002E7B15" w:rsidRDefault="002E7B15" w:rsidP="002E7B15">
            <w:pPr>
              <w:jc w:val="center"/>
              <w:rPr>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D575AC" w14:textId="77777777" w:rsidR="002E7B15" w:rsidRPr="006B649A" w:rsidRDefault="002E7B15" w:rsidP="002E7B15">
            <w:pPr>
              <w:jc w:val="center"/>
              <w:rPr>
                <w:snapToGrid w:val="0"/>
                <w:kern w:val="0"/>
              </w:rPr>
            </w:pPr>
            <w:r>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3101CC1" w14:textId="77777777" w:rsidR="002E7B15" w:rsidRPr="00736667" w:rsidRDefault="002E7B15" w:rsidP="002E7B15">
            <w:pPr>
              <w:jc w:val="center"/>
              <w:rPr>
                <w:rFonts w:ascii="宋体" w:hAnsi="宋体"/>
                <w:snapToGrid w:val="0"/>
                <w:kern w:val="0"/>
              </w:rPr>
            </w:pPr>
          </w:p>
        </w:tc>
      </w:tr>
      <w:tr w:rsidR="002E7B15" w:rsidRPr="00736667" w14:paraId="73A6EFED" w14:textId="77777777" w:rsidTr="002E7B1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B3EC2B7" w14:textId="77777777" w:rsidR="002E7B15" w:rsidRPr="002E7B15" w:rsidRDefault="002E7B15" w:rsidP="002E7B15">
            <w:pPr>
              <w:jc w:val="center"/>
              <w:rPr>
                <w:sz w:val="20"/>
                <w:szCs w:val="20"/>
              </w:rPr>
            </w:pPr>
            <w:r>
              <w:rPr>
                <w:rFonts w:hint="eastAsia"/>
                <w:sz w:val="20"/>
                <w:szCs w:val="20"/>
              </w:rPr>
              <w:t>规则</w:t>
            </w:r>
            <w:r>
              <w:rPr>
                <w:sz w:val="20"/>
                <w:szCs w:val="20"/>
              </w:rPr>
              <w:t>名称</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1C09DDA" w14:textId="77777777" w:rsidR="002E7B15" w:rsidRPr="002E7B15" w:rsidRDefault="002E7B15" w:rsidP="002E7B15">
            <w:pPr>
              <w:jc w:val="center"/>
              <w:rPr>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7496F3" w14:textId="77777777" w:rsidR="002E7B15" w:rsidRPr="006B649A" w:rsidRDefault="002E7B15" w:rsidP="002E7B15">
            <w:pPr>
              <w:jc w:val="center"/>
              <w:rPr>
                <w:snapToGrid w:val="0"/>
                <w:kern w:val="0"/>
              </w:rPr>
            </w:pPr>
            <w:r>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4CFD18D" w14:textId="77777777" w:rsidR="002E7B15" w:rsidRPr="00736667" w:rsidRDefault="002E7B15" w:rsidP="002E7B15">
            <w:pPr>
              <w:jc w:val="center"/>
              <w:rPr>
                <w:rFonts w:ascii="宋体" w:hAnsi="宋体"/>
                <w:snapToGrid w:val="0"/>
                <w:kern w:val="0"/>
              </w:rPr>
            </w:pPr>
          </w:p>
        </w:tc>
      </w:tr>
      <w:tr w:rsidR="002E7B15" w:rsidRPr="00736667" w14:paraId="016A4D33" w14:textId="77777777" w:rsidTr="002E7B1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64F51E7" w14:textId="77777777" w:rsidR="002E7B15" w:rsidRPr="002E7B15" w:rsidRDefault="002E7B15" w:rsidP="002E7B15">
            <w:pPr>
              <w:jc w:val="center"/>
              <w:rPr>
                <w:sz w:val="20"/>
                <w:szCs w:val="20"/>
              </w:rPr>
            </w:pPr>
            <w:r>
              <w:rPr>
                <w:rFonts w:hint="eastAsia"/>
                <w:sz w:val="20"/>
                <w:szCs w:val="20"/>
              </w:rPr>
              <w:t>增加</w:t>
            </w:r>
            <w:r>
              <w:rPr>
                <w:sz w:val="20"/>
                <w:szCs w:val="20"/>
              </w:rPr>
              <w:t>值</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C060009" w14:textId="77777777" w:rsidR="002E7B15" w:rsidRPr="002E7B15" w:rsidRDefault="002E7B15" w:rsidP="002E7B15">
            <w:pPr>
              <w:jc w:val="center"/>
              <w:rPr>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3C0913" w14:textId="77777777" w:rsidR="002E7B15" w:rsidRPr="006B649A" w:rsidRDefault="002E7B15" w:rsidP="002E7B15">
            <w:pPr>
              <w:jc w:val="center"/>
              <w:rPr>
                <w:snapToGrid w:val="0"/>
                <w:kern w:val="0"/>
              </w:rPr>
            </w:pPr>
            <w:r>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6334F365" w14:textId="77777777" w:rsidR="002E7B15" w:rsidRPr="00736667" w:rsidRDefault="002E7B15" w:rsidP="002E7B15">
            <w:pPr>
              <w:jc w:val="center"/>
              <w:rPr>
                <w:rFonts w:ascii="宋体" w:hAnsi="宋体"/>
                <w:snapToGrid w:val="0"/>
                <w:kern w:val="0"/>
              </w:rPr>
            </w:pPr>
          </w:p>
        </w:tc>
      </w:tr>
      <w:tr w:rsidR="002E7B15" w:rsidRPr="00736667" w14:paraId="0861711F" w14:textId="77777777" w:rsidTr="002E7B15">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6205965" w14:textId="77777777" w:rsidR="002E7B15" w:rsidRDefault="002E7B15" w:rsidP="002E7B15">
            <w:pPr>
              <w:jc w:val="center"/>
              <w:rPr>
                <w:sz w:val="20"/>
                <w:szCs w:val="20"/>
              </w:rPr>
            </w:pPr>
            <w:r>
              <w:rPr>
                <w:rFonts w:hint="eastAsia"/>
                <w:sz w:val="20"/>
                <w:szCs w:val="20"/>
              </w:rPr>
              <w:t>用户</w:t>
            </w:r>
            <w:r>
              <w:rPr>
                <w:sz w:val="20"/>
                <w:szCs w:val="20"/>
              </w:rPr>
              <w:t>类型</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212568E" w14:textId="77777777" w:rsidR="002E7B15" w:rsidRPr="002E7B15" w:rsidRDefault="002E7B15" w:rsidP="002E7B15">
            <w:pPr>
              <w:jc w:val="center"/>
              <w:rPr>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8F42E1" w14:textId="77777777" w:rsidR="002E7B15" w:rsidRDefault="002E7B15" w:rsidP="002E7B15">
            <w:pPr>
              <w:jc w:val="center"/>
              <w:rPr>
                <w:snapToGrid w:val="0"/>
                <w:kern w:val="0"/>
              </w:rPr>
            </w:pPr>
            <w:r>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57057B8B" w14:textId="77777777" w:rsidR="002E7B15" w:rsidRPr="00736667" w:rsidRDefault="002E7B15" w:rsidP="002E7B15">
            <w:pPr>
              <w:jc w:val="center"/>
              <w:rPr>
                <w:rFonts w:ascii="宋体" w:hAnsi="宋体"/>
                <w:snapToGrid w:val="0"/>
                <w:kern w:val="0"/>
              </w:rPr>
            </w:pPr>
          </w:p>
        </w:tc>
      </w:tr>
    </w:tbl>
    <w:p w14:paraId="381CC950" w14:textId="77777777" w:rsidR="00746A25" w:rsidRPr="00A9755C" w:rsidRDefault="00746A25" w:rsidP="00746A2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4363D60F" w14:textId="77777777" w:rsidR="00746A25" w:rsidRPr="00C56A4E" w:rsidRDefault="00746A25" w:rsidP="00746A25"/>
    <w:p w14:paraId="6817C8AD" w14:textId="77777777" w:rsidR="00746A25" w:rsidRDefault="00746A25" w:rsidP="00746A25">
      <w:pPr>
        <w:pStyle w:val="6"/>
      </w:pPr>
      <w:r w:rsidRPr="00A52328">
        <w:rPr>
          <w:rFonts w:hint="eastAsia"/>
        </w:rPr>
        <w:t>输出</w:t>
      </w:r>
    </w:p>
    <w:p w14:paraId="737A7CC5" w14:textId="77777777" w:rsidR="00746A25" w:rsidRPr="007F58D2" w:rsidRDefault="00746A25" w:rsidP="00746A2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746A25" w:rsidRPr="00736667" w14:paraId="4C4F70C2" w14:textId="77777777" w:rsidTr="00B86190">
        <w:tc>
          <w:tcPr>
            <w:tcW w:w="1559" w:type="dxa"/>
            <w:shd w:val="clear" w:color="auto" w:fill="E0E0E0"/>
          </w:tcPr>
          <w:p w14:paraId="3D118F4C" w14:textId="77777777" w:rsidR="00746A25" w:rsidRPr="00736667" w:rsidRDefault="00746A25"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65B328A7" w14:textId="77777777" w:rsidR="00746A25" w:rsidRPr="00736667" w:rsidRDefault="00746A25"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52B8AE7" w14:textId="77777777" w:rsidR="00746A25" w:rsidRPr="00736667" w:rsidRDefault="00746A25"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27C798A" w14:textId="77777777" w:rsidR="00746A25" w:rsidRPr="00736667" w:rsidRDefault="00746A25" w:rsidP="00B86190">
            <w:pPr>
              <w:jc w:val="center"/>
              <w:rPr>
                <w:b/>
                <w:snapToGrid w:val="0"/>
                <w:kern w:val="0"/>
              </w:rPr>
            </w:pPr>
            <w:r w:rsidRPr="00736667">
              <w:rPr>
                <w:rFonts w:hint="eastAsia"/>
                <w:b/>
                <w:snapToGrid w:val="0"/>
                <w:kern w:val="0"/>
              </w:rPr>
              <w:t>备注</w:t>
            </w:r>
          </w:p>
        </w:tc>
      </w:tr>
      <w:tr w:rsidR="00746A25" w:rsidRPr="00736667" w14:paraId="73DAE9C6" w14:textId="77777777" w:rsidTr="00B86190">
        <w:tc>
          <w:tcPr>
            <w:tcW w:w="1559" w:type="dxa"/>
            <w:shd w:val="clear" w:color="auto" w:fill="auto"/>
          </w:tcPr>
          <w:p w14:paraId="1EA5A336" w14:textId="77777777" w:rsidR="00746A25" w:rsidRPr="00736667" w:rsidRDefault="00746A25" w:rsidP="00B86190">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3731533" w14:textId="77777777" w:rsidR="00746A25" w:rsidRPr="00736667" w:rsidRDefault="00746A25" w:rsidP="00B86190">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101236B" w14:textId="77777777" w:rsidR="00746A25" w:rsidRPr="00736667" w:rsidRDefault="00746A25"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3B863D7" w14:textId="77777777" w:rsidR="00746A25" w:rsidRPr="00736667" w:rsidRDefault="00746A25" w:rsidP="00B86190">
            <w:pPr>
              <w:jc w:val="left"/>
              <w:rPr>
                <w:rFonts w:ascii="宋体" w:hAnsi="宋体"/>
                <w:snapToGrid w:val="0"/>
                <w:kern w:val="0"/>
              </w:rPr>
            </w:pPr>
          </w:p>
        </w:tc>
      </w:tr>
      <w:tr w:rsidR="00746A25" w:rsidRPr="00736667" w14:paraId="151B8736" w14:textId="77777777" w:rsidTr="00B86190">
        <w:tc>
          <w:tcPr>
            <w:tcW w:w="1559" w:type="dxa"/>
            <w:shd w:val="clear" w:color="auto" w:fill="auto"/>
          </w:tcPr>
          <w:p w14:paraId="30473EE3" w14:textId="77777777" w:rsidR="00746A25" w:rsidRPr="00736667" w:rsidRDefault="00746A25" w:rsidP="00B86190">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844668D" w14:textId="77777777" w:rsidR="00746A25" w:rsidRPr="00736667" w:rsidRDefault="00746A25" w:rsidP="00B86190">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31F1221" w14:textId="77777777" w:rsidR="00746A25" w:rsidRPr="00736667" w:rsidRDefault="00746A25"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A074CD6" w14:textId="77777777" w:rsidR="00746A25" w:rsidRPr="00736667" w:rsidRDefault="00746A25" w:rsidP="00B86190">
            <w:pPr>
              <w:jc w:val="left"/>
              <w:rPr>
                <w:rFonts w:ascii="宋体" w:hAnsi="宋体"/>
                <w:snapToGrid w:val="0"/>
                <w:kern w:val="0"/>
              </w:rPr>
            </w:pPr>
          </w:p>
        </w:tc>
      </w:tr>
    </w:tbl>
    <w:p w14:paraId="5C1ED172" w14:textId="77777777" w:rsidR="00746A25" w:rsidRPr="00F27462" w:rsidRDefault="00746A25" w:rsidP="00746A25">
      <w:pPr>
        <w:ind w:firstLineChars="300" w:firstLine="630"/>
      </w:pPr>
      <w:r>
        <w:rPr>
          <w:rFonts w:hint="eastAsia"/>
        </w:rPr>
        <w:t>如果有错误建议直接返回协议体或者抛出异常</w:t>
      </w:r>
    </w:p>
    <w:p w14:paraId="2555F069" w14:textId="77777777" w:rsidR="00746A25" w:rsidRPr="00FE1432" w:rsidRDefault="00746A25">
      <w:pPr>
        <w:pStyle w:val="6"/>
        <w:numPr>
          <w:ilvl w:val="5"/>
          <w:numId w:val="170"/>
        </w:numPr>
        <w:pPrChange w:id="431" w:author="wangq" w:date="2017-08-21T17:25:00Z">
          <w:pPr>
            <w:pStyle w:val="6"/>
            <w:numPr>
              <w:numId w:val="189"/>
            </w:numPr>
            <w:tabs>
              <w:tab w:val="clear" w:pos="1282"/>
            </w:tabs>
            <w:ind w:left="3780" w:hanging="420"/>
          </w:pPr>
        </w:pPrChange>
      </w:pPr>
      <w:r>
        <w:rPr>
          <w:rFonts w:hint="eastAsia"/>
        </w:rPr>
        <w:t>数据</w:t>
      </w:r>
      <w:r>
        <w:t>库表</w:t>
      </w:r>
    </w:p>
    <w:p w14:paraId="6CF4B87E" w14:textId="77777777" w:rsidR="00746A25" w:rsidRPr="006B649A" w:rsidRDefault="00746A25" w:rsidP="00746A25"/>
    <w:p w14:paraId="0356BD80" w14:textId="35637746" w:rsidR="00746A25" w:rsidRPr="0082647F" w:rsidRDefault="00746A25" w:rsidP="00746A25">
      <w:pPr>
        <w:pStyle w:val="5"/>
      </w:pPr>
      <w:r>
        <w:rPr>
          <w:rFonts w:hint="eastAsia"/>
        </w:rPr>
        <w:t>用户积分</w:t>
      </w:r>
      <w:r>
        <w:t>规则</w:t>
      </w:r>
      <w:r>
        <w:rPr>
          <w:rFonts w:hint="eastAsia"/>
        </w:rPr>
        <w:t>删除（</w:t>
      </w:r>
      <w:r>
        <w:t>待调整）</w:t>
      </w:r>
    </w:p>
    <w:p w14:paraId="31B09791" w14:textId="77777777" w:rsidR="00746A25" w:rsidRDefault="00746A25" w:rsidP="00746A25">
      <w:pPr>
        <w:pStyle w:val="6"/>
      </w:pPr>
      <w:r>
        <w:rPr>
          <w:rFonts w:hint="eastAsia"/>
        </w:rPr>
        <w:t>功能</w:t>
      </w:r>
      <w:r>
        <w:t>描述</w:t>
      </w:r>
    </w:p>
    <w:p w14:paraId="5EB354C4" w14:textId="77777777" w:rsidR="00746A25" w:rsidRPr="00A9755C" w:rsidRDefault="00746A25" w:rsidP="00746A2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提供给管理端删除规则</w:t>
      </w:r>
    </w:p>
    <w:p w14:paraId="20C7BACC" w14:textId="77777777" w:rsidR="00746A25" w:rsidRDefault="00746A25" w:rsidP="00746A25">
      <w:pPr>
        <w:pStyle w:val="6"/>
      </w:pPr>
      <w:r w:rsidRPr="00676A58">
        <w:rPr>
          <w:rFonts w:hint="eastAsia"/>
        </w:rPr>
        <w:t>处理流程</w:t>
      </w:r>
    </w:p>
    <w:p w14:paraId="2955E48D" w14:textId="77777777" w:rsidR="00746A25" w:rsidRDefault="00746A25">
      <w:pPr>
        <w:pStyle w:val="afb"/>
        <w:numPr>
          <w:ilvl w:val="0"/>
          <w:numId w:val="215"/>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32" w:author="wangq" w:date="2017-08-21T17:25:00Z">
          <w:pPr>
            <w:pStyle w:val="afb"/>
            <w:numPr>
              <w:numId w:val="260"/>
            </w:numPr>
            <w:tabs>
              <w:tab w:val="left" w:pos="0"/>
              <w:tab w:val="num" w:pos="360"/>
              <w:tab w:val="num" w:pos="720"/>
              <w:tab w:val="left" w:pos="900"/>
              <w:tab w:val="left" w:pos="1440"/>
              <w:tab w:val="left" w:pos="168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输入规则主键</w:t>
      </w:r>
    </w:p>
    <w:p w14:paraId="5F2DB0CA" w14:textId="77777777" w:rsidR="00746A25" w:rsidRPr="006B649A" w:rsidRDefault="00746A25">
      <w:pPr>
        <w:pStyle w:val="afb"/>
        <w:numPr>
          <w:ilvl w:val="0"/>
          <w:numId w:val="215"/>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pPrChange w:id="433" w:author="wangq" w:date="2017-08-21T17:25:00Z">
          <w:pPr>
            <w:pStyle w:val="afb"/>
            <w:numPr>
              <w:numId w:val="260"/>
            </w:numPr>
            <w:tabs>
              <w:tab w:val="left" w:pos="0"/>
              <w:tab w:val="num" w:pos="360"/>
              <w:tab w:val="num" w:pos="720"/>
              <w:tab w:val="left" w:pos="900"/>
              <w:tab w:val="left" w:pos="1440"/>
              <w:tab w:val="left" w:pos="168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将主表写入历史表</w:t>
      </w:r>
      <w:r>
        <w:rPr>
          <w:rFonts w:ascii="宋体" w:hAnsi="宋体" w:hint="eastAsia"/>
          <w:kern w:val="0"/>
          <w:sz w:val="24"/>
          <w:szCs w:val="21"/>
        </w:rPr>
        <w:t>，</w:t>
      </w:r>
      <w:r>
        <w:rPr>
          <w:rFonts w:ascii="宋体" w:hAnsi="宋体"/>
          <w:kern w:val="0"/>
          <w:sz w:val="24"/>
          <w:szCs w:val="21"/>
        </w:rPr>
        <w:t>并删除主表</w:t>
      </w:r>
    </w:p>
    <w:p w14:paraId="76E41EBB" w14:textId="77777777" w:rsidR="00746A25" w:rsidRPr="00C3467F" w:rsidRDefault="00746A25" w:rsidP="00746A25">
      <w:pPr>
        <w:rPr>
          <w:rFonts w:ascii="宋体" w:hAnsi="宋体"/>
          <w:kern w:val="0"/>
          <w:szCs w:val="21"/>
        </w:rPr>
      </w:pPr>
      <w:r>
        <w:rPr>
          <w:rFonts w:ascii="宋体" w:hAnsi="宋体" w:hint="eastAsia"/>
          <w:kern w:val="0"/>
          <w:szCs w:val="21"/>
        </w:rPr>
        <w:t xml:space="preserve">       </w:t>
      </w:r>
      <w:r>
        <w:rPr>
          <w:rFonts w:ascii="宋体" w:hAnsi="宋体"/>
          <w:kern w:val="0"/>
          <w:szCs w:val="21"/>
        </w:rPr>
        <w:t xml:space="preserve"> </w:t>
      </w:r>
    </w:p>
    <w:p w14:paraId="287BD49C" w14:textId="77777777" w:rsidR="00746A25" w:rsidRPr="00F9212D" w:rsidRDefault="00746A25" w:rsidP="00746A2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746A25" w:rsidRPr="00736667" w14:paraId="757C0C27" w14:textId="77777777" w:rsidTr="00B86190">
        <w:tc>
          <w:tcPr>
            <w:tcW w:w="1559" w:type="dxa"/>
            <w:shd w:val="clear" w:color="auto" w:fill="E0E0E0"/>
          </w:tcPr>
          <w:p w14:paraId="31983512" w14:textId="77777777" w:rsidR="00746A25" w:rsidRPr="00736667" w:rsidRDefault="00746A25"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3738C98F" w14:textId="77777777" w:rsidR="00746A25" w:rsidRPr="00736667" w:rsidRDefault="00746A25"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8993A82" w14:textId="77777777" w:rsidR="00746A25" w:rsidRPr="00736667" w:rsidRDefault="00746A25"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966529C" w14:textId="77777777" w:rsidR="00746A25" w:rsidRPr="00736667" w:rsidRDefault="00746A25" w:rsidP="00B86190">
            <w:pPr>
              <w:jc w:val="center"/>
              <w:rPr>
                <w:b/>
                <w:snapToGrid w:val="0"/>
                <w:kern w:val="0"/>
              </w:rPr>
            </w:pPr>
            <w:r w:rsidRPr="00736667">
              <w:rPr>
                <w:rFonts w:hint="eastAsia"/>
                <w:b/>
                <w:snapToGrid w:val="0"/>
                <w:kern w:val="0"/>
              </w:rPr>
              <w:t>备注</w:t>
            </w:r>
          </w:p>
        </w:tc>
      </w:tr>
      <w:tr w:rsidR="00746A25" w:rsidRPr="00736667" w14:paraId="61450D20" w14:textId="77777777" w:rsidTr="00B86190">
        <w:tc>
          <w:tcPr>
            <w:tcW w:w="1559" w:type="dxa"/>
            <w:shd w:val="clear" w:color="auto" w:fill="auto"/>
          </w:tcPr>
          <w:p w14:paraId="32EB1A12" w14:textId="77777777" w:rsidR="00746A25" w:rsidRPr="00C40B3B" w:rsidRDefault="00746A25" w:rsidP="00B86190">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0053FF95" w14:textId="77777777" w:rsidR="00746A25" w:rsidRPr="00162C34" w:rsidRDefault="00746A25" w:rsidP="00B86190">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31809ED8" w14:textId="77777777" w:rsidR="00746A25" w:rsidRDefault="00746A25" w:rsidP="00B86190">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2E5A824A" w14:textId="77777777" w:rsidR="00746A25" w:rsidRPr="00736667" w:rsidRDefault="00746A25" w:rsidP="00B86190">
            <w:pPr>
              <w:jc w:val="left"/>
              <w:rPr>
                <w:rFonts w:ascii="宋体" w:hAnsi="宋体"/>
                <w:snapToGrid w:val="0"/>
                <w:kern w:val="0"/>
              </w:rPr>
            </w:pPr>
          </w:p>
        </w:tc>
      </w:tr>
      <w:tr w:rsidR="00746A25" w:rsidRPr="00736667" w14:paraId="02B9223C" w14:textId="77777777" w:rsidTr="00B86190">
        <w:tc>
          <w:tcPr>
            <w:tcW w:w="1559" w:type="dxa"/>
            <w:shd w:val="clear" w:color="auto" w:fill="auto"/>
            <w:vAlign w:val="center"/>
          </w:tcPr>
          <w:p w14:paraId="31155FF7" w14:textId="77777777" w:rsidR="00746A25" w:rsidRDefault="00746A25" w:rsidP="00B86190">
            <w:pPr>
              <w:jc w:val="left"/>
              <w:rPr>
                <w:sz w:val="20"/>
                <w:szCs w:val="20"/>
              </w:rPr>
            </w:pPr>
            <w:r>
              <w:rPr>
                <w:rFonts w:hint="eastAsia"/>
                <w:sz w:val="20"/>
                <w:szCs w:val="20"/>
              </w:rPr>
              <w:t>规则主键</w:t>
            </w:r>
          </w:p>
        </w:tc>
        <w:tc>
          <w:tcPr>
            <w:tcW w:w="1701" w:type="dxa"/>
            <w:shd w:val="clear" w:color="auto" w:fill="auto"/>
            <w:vAlign w:val="center"/>
          </w:tcPr>
          <w:p w14:paraId="1C0F4A51" w14:textId="77777777" w:rsidR="00746A25" w:rsidRDefault="00746A25" w:rsidP="00B86190">
            <w:pPr>
              <w:jc w:val="left"/>
              <w:rPr>
                <w:sz w:val="20"/>
                <w:szCs w:val="20"/>
              </w:rPr>
            </w:pPr>
            <w:r w:rsidRPr="00791370">
              <w:rPr>
                <w:sz w:val="20"/>
                <w:szCs w:val="20"/>
              </w:rPr>
              <w:t>LEVEL_RULE_ID</w:t>
            </w:r>
          </w:p>
        </w:tc>
        <w:tc>
          <w:tcPr>
            <w:tcW w:w="1134" w:type="dxa"/>
            <w:shd w:val="clear" w:color="auto" w:fill="auto"/>
          </w:tcPr>
          <w:p w14:paraId="11A2D920" w14:textId="77777777" w:rsidR="00746A25" w:rsidRDefault="00746A25" w:rsidP="00B86190">
            <w:pPr>
              <w:jc w:val="left"/>
              <w:rPr>
                <w:snapToGrid w:val="0"/>
                <w:kern w:val="0"/>
              </w:rPr>
            </w:pPr>
            <w:r>
              <w:rPr>
                <w:rFonts w:hint="eastAsia"/>
                <w:snapToGrid w:val="0"/>
                <w:kern w:val="0"/>
              </w:rPr>
              <w:t>Y</w:t>
            </w:r>
          </w:p>
        </w:tc>
        <w:tc>
          <w:tcPr>
            <w:tcW w:w="3119" w:type="dxa"/>
            <w:shd w:val="clear" w:color="auto" w:fill="auto"/>
          </w:tcPr>
          <w:p w14:paraId="2F704FFB" w14:textId="77777777" w:rsidR="00746A25" w:rsidRPr="00736667" w:rsidRDefault="00746A25" w:rsidP="00B86190">
            <w:pPr>
              <w:jc w:val="left"/>
              <w:rPr>
                <w:rFonts w:ascii="宋体" w:hAnsi="宋体"/>
                <w:snapToGrid w:val="0"/>
                <w:kern w:val="0"/>
              </w:rPr>
            </w:pPr>
          </w:p>
        </w:tc>
      </w:tr>
    </w:tbl>
    <w:p w14:paraId="1363074E" w14:textId="77777777" w:rsidR="00746A25" w:rsidRPr="00C56A4E" w:rsidRDefault="00746A25" w:rsidP="00746A25"/>
    <w:p w14:paraId="591BF4F5" w14:textId="77777777" w:rsidR="00746A25" w:rsidRPr="00A52328" w:rsidRDefault="00746A25" w:rsidP="00746A25">
      <w:pPr>
        <w:pStyle w:val="6"/>
      </w:pPr>
      <w:r w:rsidRPr="00A52328">
        <w:rPr>
          <w:rFonts w:hint="eastAsia"/>
        </w:rPr>
        <w:t>输出</w:t>
      </w:r>
    </w:p>
    <w:p w14:paraId="20913FA3" w14:textId="77777777" w:rsidR="00746A25" w:rsidRPr="007F58D2" w:rsidRDefault="00746A25" w:rsidP="00746A2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746A25" w:rsidRPr="00736667" w14:paraId="11348D65" w14:textId="77777777" w:rsidTr="00B86190">
        <w:tc>
          <w:tcPr>
            <w:tcW w:w="1559" w:type="dxa"/>
            <w:shd w:val="clear" w:color="auto" w:fill="E0E0E0"/>
          </w:tcPr>
          <w:p w14:paraId="7F430184" w14:textId="77777777" w:rsidR="00746A25" w:rsidRPr="00736667" w:rsidRDefault="00746A25"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489E12B9" w14:textId="77777777" w:rsidR="00746A25" w:rsidRPr="00736667" w:rsidRDefault="00746A25"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3412117" w14:textId="77777777" w:rsidR="00746A25" w:rsidRPr="00736667" w:rsidRDefault="00746A25"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49F600D" w14:textId="77777777" w:rsidR="00746A25" w:rsidRPr="00736667" w:rsidRDefault="00746A25" w:rsidP="00B86190">
            <w:pPr>
              <w:jc w:val="center"/>
              <w:rPr>
                <w:b/>
                <w:snapToGrid w:val="0"/>
                <w:kern w:val="0"/>
              </w:rPr>
            </w:pPr>
            <w:r w:rsidRPr="00736667">
              <w:rPr>
                <w:rFonts w:hint="eastAsia"/>
                <w:b/>
                <w:snapToGrid w:val="0"/>
                <w:kern w:val="0"/>
              </w:rPr>
              <w:t>备注</w:t>
            </w:r>
          </w:p>
        </w:tc>
      </w:tr>
      <w:tr w:rsidR="00746A25" w:rsidRPr="00736667" w14:paraId="2D8CBD50" w14:textId="77777777" w:rsidTr="00B86190">
        <w:tc>
          <w:tcPr>
            <w:tcW w:w="1559" w:type="dxa"/>
            <w:shd w:val="clear" w:color="auto" w:fill="auto"/>
          </w:tcPr>
          <w:p w14:paraId="282117C9" w14:textId="77777777" w:rsidR="00746A25" w:rsidRPr="00736667" w:rsidRDefault="00746A25" w:rsidP="00B86190">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89A476C" w14:textId="77777777" w:rsidR="00746A25" w:rsidRPr="00736667" w:rsidRDefault="00746A25" w:rsidP="00B86190">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1B2C60F" w14:textId="77777777" w:rsidR="00746A25" w:rsidRPr="00736667" w:rsidRDefault="00746A25"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26526C1" w14:textId="77777777" w:rsidR="00746A25" w:rsidRPr="00736667" w:rsidRDefault="00746A25" w:rsidP="00B86190">
            <w:pPr>
              <w:jc w:val="left"/>
              <w:rPr>
                <w:rFonts w:ascii="宋体" w:hAnsi="宋体"/>
                <w:snapToGrid w:val="0"/>
                <w:kern w:val="0"/>
              </w:rPr>
            </w:pPr>
          </w:p>
        </w:tc>
      </w:tr>
      <w:tr w:rsidR="00746A25" w:rsidRPr="00736667" w14:paraId="6C21399E" w14:textId="77777777" w:rsidTr="00B86190">
        <w:tc>
          <w:tcPr>
            <w:tcW w:w="1559" w:type="dxa"/>
            <w:shd w:val="clear" w:color="auto" w:fill="auto"/>
          </w:tcPr>
          <w:p w14:paraId="0B478201" w14:textId="77777777" w:rsidR="00746A25" w:rsidRPr="00736667" w:rsidRDefault="00746A25" w:rsidP="00B86190">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1530EF8" w14:textId="77777777" w:rsidR="00746A25" w:rsidRPr="00736667" w:rsidRDefault="00746A25" w:rsidP="00B86190">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A72192E" w14:textId="77777777" w:rsidR="00746A25" w:rsidRPr="00736667" w:rsidRDefault="00746A25"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63CF8CB" w14:textId="77777777" w:rsidR="00746A25" w:rsidRPr="00736667" w:rsidRDefault="00746A25" w:rsidP="00B86190">
            <w:pPr>
              <w:jc w:val="left"/>
              <w:rPr>
                <w:rFonts w:ascii="宋体" w:hAnsi="宋体"/>
                <w:snapToGrid w:val="0"/>
                <w:kern w:val="0"/>
              </w:rPr>
            </w:pPr>
          </w:p>
        </w:tc>
      </w:tr>
    </w:tbl>
    <w:p w14:paraId="51AC533D" w14:textId="77777777" w:rsidR="00746A25" w:rsidRDefault="00746A25" w:rsidP="00746A25">
      <w:pPr>
        <w:ind w:firstLineChars="300" w:firstLine="630"/>
      </w:pPr>
      <w:r>
        <w:rPr>
          <w:rFonts w:hint="eastAsia"/>
        </w:rPr>
        <w:t>如果有错误建议直接返回协议体或者抛出异常</w:t>
      </w:r>
    </w:p>
    <w:p w14:paraId="5B023A47" w14:textId="77777777" w:rsidR="00746A25" w:rsidRPr="00FE1432" w:rsidRDefault="00746A25">
      <w:pPr>
        <w:pStyle w:val="6"/>
        <w:numPr>
          <w:ilvl w:val="5"/>
          <w:numId w:val="169"/>
        </w:numPr>
        <w:pPrChange w:id="434" w:author="wangq" w:date="2017-08-21T17:25:00Z">
          <w:pPr>
            <w:pStyle w:val="6"/>
            <w:numPr>
              <w:numId w:val="188"/>
            </w:numPr>
            <w:tabs>
              <w:tab w:val="clear" w:pos="1282"/>
            </w:tabs>
            <w:ind w:left="3780" w:hanging="420"/>
          </w:pPr>
        </w:pPrChange>
      </w:pPr>
      <w:r>
        <w:rPr>
          <w:rFonts w:hint="eastAsia"/>
        </w:rPr>
        <w:lastRenderedPageBreak/>
        <w:t>数据</w:t>
      </w:r>
      <w:r>
        <w:t>库表</w:t>
      </w:r>
    </w:p>
    <w:p w14:paraId="7F829DF1" w14:textId="77777777" w:rsidR="00746A25" w:rsidRDefault="00746A25" w:rsidP="00746A25">
      <w:pPr>
        <w:ind w:firstLineChars="300" w:firstLine="630"/>
      </w:pPr>
    </w:p>
    <w:p w14:paraId="50F212D2" w14:textId="77777777" w:rsidR="00746A25" w:rsidRPr="00F27462" w:rsidRDefault="00746A25" w:rsidP="00746A25">
      <w:pPr>
        <w:ind w:firstLineChars="300" w:firstLine="630"/>
      </w:pPr>
    </w:p>
    <w:p w14:paraId="71C8EE42" w14:textId="43E37652" w:rsidR="00746A25" w:rsidRPr="0082647F" w:rsidRDefault="00746A25" w:rsidP="00746A25">
      <w:pPr>
        <w:pStyle w:val="5"/>
      </w:pPr>
      <w:r>
        <w:rPr>
          <w:rFonts w:hint="eastAsia"/>
        </w:rPr>
        <w:t>分页查询用</w:t>
      </w:r>
      <w:r w:rsidRPr="006C241B">
        <w:rPr>
          <w:rFonts w:hint="eastAsia"/>
        </w:rPr>
        <w:t>户</w:t>
      </w:r>
      <w:r>
        <w:rPr>
          <w:rFonts w:hint="eastAsia"/>
        </w:rPr>
        <w:t>积分规则（</w:t>
      </w:r>
      <w:r>
        <w:t>待调整）</w:t>
      </w:r>
    </w:p>
    <w:p w14:paraId="4469505D" w14:textId="77777777" w:rsidR="00746A25" w:rsidRDefault="00746A25" w:rsidP="00746A25">
      <w:pPr>
        <w:pStyle w:val="6"/>
      </w:pPr>
      <w:r>
        <w:rPr>
          <w:rFonts w:hint="eastAsia"/>
        </w:rPr>
        <w:t>功能</w:t>
      </w:r>
      <w:r>
        <w:t>描述</w:t>
      </w:r>
    </w:p>
    <w:p w14:paraId="173CD954" w14:textId="77777777" w:rsidR="00746A25" w:rsidRPr="00A9755C" w:rsidRDefault="00746A25" w:rsidP="00746A2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提供给管理人分页查询</w:t>
      </w:r>
      <w:r>
        <w:rPr>
          <w:rFonts w:ascii="宋体" w:hAnsi="宋体" w:hint="eastAsia"/>
          <w:kern w:val="0"/>
          <w:sz w:val="24"/>
          <w:szCs w:val="21"/>
        </w:rPr>
        <w:t>用户等级</w:t>
      </w:r>
      <w:r>
        <w:rPr>
          <w:rFonts w:ascii="宋体" w:hAnsi="宋体"/>
          <w:kern w:val="0"/>
          <w:sz w:val="24"/>
          <w:szCs w:val="21"/>
        </w:rPr>
        <w:t>规则</w:t>
      </w:r>
      <w:r>
        <w:rPr>
          <w:rFonts w:ascii="宋体" w:hAnsi="宋体" w:hint="eastAsia"/>
          <w:kern w:val="0"/>
          <w:sz w:val="24"/>
          <w:szCs w:val="21"/>
        </w:rPr>
        <w:t>。</w:t>
      </w:r>
    </w:p>
    <w:p w14:paraId="146A2151" w14:textId="77777777" w:rsidR="00746A25" w:rsidRDefault="00746A25" w:rsidP="00746A25">
      <w:pPr>
        <w:pStyle w:val="6"/>
      </w:pPr>
      <w:r w:rsidRPr="00676A58">
        <w:rPr>
          <w:rFonts w:hint="eastAsia"/>
        </w:rPr>
        <w:t>处理流程</w:t>
      </w:r>
    </w:p>
    <w:p w14:paraId="468CE3F0" w14:textId="77777777" w:rsidR="00746A25" w:rsidRPr="006B649A" w:rsidRDefault="00746A25">
      <w:pPr>
        <w:pStyle w:val="afb"/>
        <w:numPr>
          <w:ilvl w:val="0"/>
          <w:numId w:val="216"/>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35" w:author="wangq" w:date="2017-08-21T17:25:00Z">
          <w:pPr>
            <w:pStyle w:val="afb"/>
            <w:numPr>
              <w:numId w:val="261"/>
            </w:numPr>
            <w:tabs>
              <w:tab w:val="left" w:pos="0"/>
              <w:tab w:val="num" w:pos="360"/>
              <w:tab w:val="num" w:pos="720"/>
              <w:tab w:val="left" w:pos="900"/>
              <w:tab w:val="left" w:pos="1440"/>
              <w:tab w:val="left" w:pos="168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ab/>
      </w:r>
      <w:r>
        <w:rPr>
          <w:rFonts w:ascii="宋体" w:hAnsi="宋体" w:hint="eastAsia"/>
          <w:kern w:val="0"/>
          <w:sz w:val="24"/>
          <w:szCs w:val="21"/>
        </w:rPr>
        <w:t>输入分页查询条件</w:t>
      </w:r>
    </w:p>
    <w:p w14:paraId="26113AEA" w14:textId="77777777" w:rsidR="00746A25" w:rsidRPr="006B649A" w:rsidRDefault="00746A25">
      <w:pPr>
        <w:pStyle w:val="afb"/>
        <w:numPr>
          <w:ilvl w:val="0"/>
          <w:numId w:val="21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36" w:author="wangq" w:date="2017-08-21T17:25:00Z">
          <w:pPr>
            <w:pStyle w:val="afb"/>
            <w:numPr>
              <w:numId w:val="261"/>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返回结果集</w:t>
      </w:r>
    </w:p>
    <w:p w14:paraId="7E0DFCD8" w14:textId="77777777" w:rsidR="00746A25" w:rsidRPr="00C3467F" w:rsidRDefault="00746A25" w:rsidP="00746A25">
      <w:pPr>
        <w:rPr>
          <w:rFonts w:ascii="宋体" w:hAnsi="宋体"/>
          <w:kern w:val="0"/>
          <w:szCs w:val="21"/>
        </w:rPr>
      </w:pPr>
      <w:r>
        <w:rPr>
          <w:rFonts w:hint="eastAsia"/>
          <w:b/>
          <w:sz w:val="24"/>
          <w:szCs w:val="24"/>
        </w:rPr>
        <w:t xml:space="preserve">       </w:t>
      </w:r>
    </w:p>
    <w:p w14:paraId="79A9E280" w14:textId="77777777" w:rsidR="00746A25" w:rsidRPr="00F9212D" w:rsidRDefault="00746A25" w:rsidP="00746A2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746A25" w:rsidRPr="00736667" w14:paraId="31EC0861" w14:textId="77777777" w:rsidTr="00B86190">
        <w:tc>
          <w:tcPr>
            <w:tcW w:w="1559" w:type="dxa"/>
            <w:shd w:val="clear" w:color="auto" w:fill="E0E0E0"/>
          </w:tcPr>
          <w:p w14:paraId="05634868" w14:textId="77777777" w:rsidR="00746A25" w:rsidRPr="00736667" w:rsidRDefault="00746A25"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4CDD73A7" w14:textId="77777777" w:rsidR="00746A25" w:rsidRPr="00736667" w:rsidRDefault="00746A25"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6AABE82" w14:textId="77777777" w:rsidR="00746A25" w:rsidRPr="00736667" w:rsidRDefault="00746A25"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F5B7032" w14:textId="77777777" w:rsidR="00746A25" w:rsidRPr="00736667" w:rsidRDefault="00746A25" w:rsidP="00B86190">
            <w:pPr>
              <w:jc w:val="center"/>
              <w:rPr>
                <w:b/>
                <w:snapToGrid w:val="0"/>
                <w:kern w:val="0"/>
              </w:rPr>
            </w:pPr>
            <w:r w:rsidRPr="00736667">
              <w:rPr>
                <w:rFonts w:hint="eastAsia"/>
                <w:b/>
                <w:snapToGrid w:val="0"/>
                <w:kern w:val="0"/>
              </w:rPr>
              <w:t>备注</w:t>
            </w:r>
          </w:p>
        </w:tc>
      </w:tr>
      <w:tr w:rsidR="00746A25" w:rsidRPr="00736667" w14:paraId="06704869" w14:textId="77777777" w:rsidTr="00B86190">
        <w:tc>
          <w:tcPr>
            <w:tcW w:w="1559" w:type="dxa"/>
            <w:shd w:val="clear" w:color="auto" w:fill="auto"/>
          </w:tcPr>
          <w:p w14:paraId="470A3F63" w14:textId="55EA92FF" w:rsidR="00746A25" w:rsidRDefault="00746A25" w:rsidP="00B86190">
            <w:pPr>
              <w:jc w:val="left"/>
              <w:rPr>
                <w:rFonts w:ascii="宋体" w:hAnsi="宋体"/>
                <w:snapToGrid w:val="0"/>
                <w:kern w:val="0"/>
              </w:rPr>
            </w:pPr>
            <w:r>
              <w:rPr>
                <w:rFonts w:ascii="宋体" w:hAnsi="宋体"/>
                <w:snapToGrid w:val="0"/>
                <w:kern w:val="0"/>
              </w:rPr>
              <w:t>用户</w:t>
            </w:r>
            <w:r w:rsidR="002E7B15">
              <w:rPr>
                <w:rFonts w:ascii="宋体" w:hAnsi="宋体" w:hint="eastAsia"/>
                <w:snapToGrid w:val="0"/>
                <w:kern w:val="0"/>
              </w:rPr>
              <w:t>类型</w:t>
            </w:r>
          </w:p>
        </w:tc>
        <w:tc>
          <w:tcPr>
            <w:tcW w:w="1701" w:type="dxa"/>
            <w:shd w:val="clear" w:color="auto" w:fill="auto"/>
          </w:tcPr>
          <w:p w14:paraId="6F2EA41C" w14:textId="2316190E" w:rsidR="00746A25" w:rsidRDefault="00746A25" w:rsidP="00B86190">
            <w:pPr>
              <w:jc w:val="left"/>
              <w:rPr>
                <w:rFonts w:ascii="宋体" w:hAnsi="宋体"/>
                <w:snapToGrid w:val="0"/>
                <w:kern w:val="0"/>
              </w:rPr>
            </w:pPr>
          </w:p>
        </w:tc>
        <w:tc>
          <w:tcPr>
            <w:tcW w:w="1134" w:type="dxa"/>
            <w:shd w:val="clear" w:color="auto" w:fill="auto"/>
          </w:tcPr>
          <w:p w14:paraId="6B5ABCA2" w14:textId="77777777" w:rsidR="00746A25" w:rsidRDefault="00746A25" w:rsidP="00B86190">
            <w:pPr>
              <w:jc w:val="left"/>
              <w:rPr>
                <w:rFonts w:ascii="宋体" w:hAnsi="宋体"/>
                <w:snapToGrid w:val="0"/>
                <w:kern w:val="0"/>
              </w:rPr>
            </w:pPr>
            <w:r>
              <w:rPr>
                <w:rFonts w:ascii="宋体" w:hAnsi="宋体"/>
                <w:snapToGrid w:val="0"/>
                <w:kern w:val="0"/>
              </w:rPr>
              <w:t>N</w:t>
            </w:r>
          </w:p>
        </w:tc>
        <w:tc>
          <w:tcPr>
            <w:tcW w:w="3119" w:type="dxa"/>
            <w:shd w:val="clear" w:color="auto" w:fill="auto"/>
          </w:tcPr>
          <w:p w14:paraId="13037370" w14:textId="77777777" w:rsidR="00746A25" w:rsidRPr="00736667" w:rsidRDefault="00746A25" w:rsidP="00B86190">
            <w:pPr>
              <w:jc w:val="left"/>
              <w:rPr>
                <w:rFonts w:ascii="宋体" w:hAnsi="宋体"/>
                <w:snapToGrid w:val="0"/>
                <w:kern w:val="0"/>
              </w:rPr>
            </w:pPr>
          </w:p>
        </w:tc>
      </w:tr>
      <w:tr w:rsidR="00746A25" w:rsidRPr="00736667" w14:paraId="611F4656" w14:textId="77777777" w:rsidTr="00B86190">
        <w:tc>
          <w:tcPr>
            <w:tcW w:w="1559" w:type="dxa"/>
            <w:shd w:val="clear" w:color="auto" w:fill="auto"/>
          </w:tcPr>
          <w:p w14:paraId="1C96AAE1" w14:textId="77777777" w:rsidR="00746A25" w:rsidRDefault="00746A25" w:rsidP="00B86190">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5B263F32" w14:textId="77777777" w:rsidR="00746A25" w:rsidDel="00CF76B1" w:rsidRDefault="00746A25" w:rsidP="00B86190">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6553499D" w14:textId="77777777" w:rsidR="00746A25" w:rsidRDefault="00746A25"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3BEDD1" w14:textId="77777777" w:rsidR="00746A25" w:rsidRPr="00736667" w:rsidRDefault="00746A25" w:rsidP="00B86190">
            <w:pPr>
              <w:jc w:val="left"/>
              <w:rPr>
                <w:rFonts w:ascii="宋体" w:hAnsi="宋体"/>
                <w:snapToGrid w:val="0"/>
                <w:kern w:val="0"/>
              </w:rPr>
            </w:pPr>
          </w:p>
        </w:tc>
      </w:tr>
      <w:tr w:rsidR="00746A25" w:rsidRPr="00736667" w14:paraId="2F6A0B7F" w14:textId="77777777" w:rsidTr="00B86190">
        <w:tc>
          <w:tcPr>
            <w:tcW w:w="1559" w:type="dxa"/>
            <w:shd w:val="clear" w:color="auto" w:fill="auto"/>
          </w:tcPr>
          <w:p w14:paraId="07DA422A" w14:textId="77777777" w:rsidR="00746A25" w:rsidRDefault="00746A25" w:rsidP="00B86190">
            <w:pPr>
              <w:jc w:val="left"/>
              <w:rPr>
                <w:rFonts w:ascii="宋体" w:hAnsi="宋体"/>
                <w:snapToGrid w:val="0"/>
                <w:kern w:val="0"/>
              </w:rPr>
            </w:pPr>
            <w:r>
              <w:rPr>
                <w:rFonts w:ascii="宋体" w:hAnsi="宋体" w:hint="eastAsia"/>
                <w:snapToGrid w:val="0"/>
                <w:kern w:val="0"/>
              </w:rPr>
              <w:t>开始记录</w:t>
            </w:r>
          </w:p>
        </w:tc>
        <w:tc>
          <w:tcPr>
            <w:tcW w:w="1701" w:type="dxa"/>
            <w:shd w:val="clear" w:color="auto" w:fill="auto"/>
          </w:tcPr>
          <w:p w14:paraId="5B28EE78" w14:textId="77777777" w:rsidR="00746A25" w:rsidRDefault="00746A25" w:rsidP="00B86190">
            <w:pPr>
              <w:jc w:val="left"/>
              <w:rPr>
                <w:rFonts w:ascii="宋体" w:hAnsi="宋体"/>
                <w:snapToGrid w:val="0"/>
                <w:kern w:val="0"/>
              </w:rPr>
            </w:pPr>
            <w:r>
              <w:rPr>
                <w:rFonts w:ascii="宋体" w:hAnsi="宋体" w:hint="eastAsia"/>
                <w:snapToGrid w:val="0"/>
                <w:kern w:val="0"/>
              </w:rPr>
              <w:t>start</w:t>
            </w:r>
          </w:p>
        </w:tc>
        <w:tc>
          <w:tcPr>
            <w:tcW w:w="1134" w:type="dxa"/>
            <w:shd w:val="clear" w:color="auto" w:fill="auto"/>
          </w:tcPr>
          <w:p w14:paraId="4C5147B0" w14:textId="77777777" w:rsidR="00746A25" w:rsidRDefault="00746A25"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537F976" w14:textId="77777777" w:rsidR="00746A25" w:rsidRPr="00736667" w:rsidRDefault="00746A25" w:rsidP="00B86190">
            <w:pPr>
              <w:jc w:val="left"/>
              <w:rPr>
                <w:rFonts w:ascii="宋体" w:hAnsi="宋体"/>
                <w:snapToGrid w:val="0"/>
                <w:kern w:val="0"/>
              </w:rPr>
            </w:pPr>
          </w:p>
        </w:tc>
      </w:tr>
      <w:tr w:rsidR="00746A25" w:rsidRPr="00736667" w14:paraId="0852D85C" w14:textId="77777777" w:rsidTr="00B86190">
        <w:tc>
          <w:tcPr>
            <w:tcW w:w="1559" w:type="dxa"/>
            <w:shd w:val="clear" w:color="auto" w:fill="auto"/>
          </w:tcPr>
          <w:p w14:paraId="1247C2A2" w14:textId="77777777" w:rsidR="00746A25" w:rsidRDefault="00746A25" w:rsidP="00B86190">
            <w:pPr>
              <w:jc w:val="left"/>
              <w:rPr>
                <w:rFonts w:ascii="宋体" w:hAnsi="宋体"/>
                <w:snapToGrid w:val="0"/>
                <w:kern w:val="0"/>
              </w:rPr>
            </w:pPr>
            <w:r>
              <w:rPr>
                <w:rFonts w:ascii="宋体" w:hAnsi="宋体" w:hint="eastAsia"/>
                <w:snapToGrid w:val="0"/>
                <w:kern w:val="0"/>
              </w:rPr>
              <w:t>分页条数</w:t>
            </w:r>
          </w:p>
        </w:tc>
        <w:tc>
          <w:tcPr>
            <w:tcW w:w="1701" w:type="dxa"/>
            <w:shd w:val="clear" w:color="auto" w:fill="auto"/>
          </w:tcPr>
          <w:p w14:paraId="66027CDE" w14:textId="08DDCA27" w:rsidR="00746A25" w:rsidRDefault="00595F44" w:rsidP="00B86190">
            <w:pPr>
              <w:jc w:val="left"/>
              <w:rPr>
                <w:rFonts w:ascii="宋体" w:hAnsi="宋体"/>
                <w:snapToGrid w:val="0"/>
                <w:kern w:val="0"/>
              </w:rPr>
            </w:pPr>
            <w:r>
              <w:rPr>
                <w:rFonts w:ascii="宋体" w:hAnsi="宋体" w:hint="eastAsia"/>
                <w:snapToGrid w:val="0"/>
                <w:kern w:val="0"/>
              </w:rPr>
              <w:t>rows</w:t>
            </w:r>
          </w:p>
        </w:tc>
        <w:tc>
          <w:tcPr>
            <w:tcW w:w="1134" w:type="dxa"/>
            <w:shd w:val="clear" w:color="auto" w:fill="auto"/>
          </w:tcPr>
          <w:p w14:paraId="087D3D73" w14:textId="77777777" w:rsidR="00746A25" w:rsidRDefault="00746A25"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AB0E5D" w14:textId="77777777" w:rsidR="00746A25" w:rsidRPr="00736667" w:rsidRDefault="00746A25" w:rsidP="00B86190">
            <w:pPr>
              <w:jc w:val="left"/>
              <w:rPr>
                <w:rFonts w:ascii="宋体" w:hAnsi="宋体"/>
                <w:snapToGrid w:val="0"/>
                <w:kern w:val="0"/>
              </w:rPr>
            </w:pPr>
          </w:p>
        </w:tc>
      </w:tr>
    </w:tbl>
    <w:p w14:paraId="6D42FB57" w14:textId="77777777" w:rsidR="00746A25" w:rsidRPr="00A9755C" w:rsidRDefault="00746A25" w:rsidP="00746A2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DB1221B" w14:textId="77777777" w:rsidR="00746A25" w:rsidRPr="00C56A4E" w:rsidRDefault="00746A25" w:rsidP="00746A25"/>
    <w:p w14:paraId="4F76360E" w14:textId="77777777" w:rsidR="00746A25" w:rsidRPr="00A52328" w:rsidRDefault="00746A25" w:rsidP="00746A25">
      <w:pPr>
        <w:pStyle w:val="6"/>
      </w:pPr>
      <w:r w:rsidRPr="00A52328">
        <w:rPr>
          <w:rFonts w:hint="eastAsia"/>
        </w:rPr>
        <w:t>输出</w:t>
      </w:r>
    </w:p>
    <w:p w14:paraId="0504A589" w14:textId="77777777" w:rsidR="00746A25" w:rsidRPr="007F58D2" w:rsidRDefault="00746A25" w:rsidP="00746A2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746A25" w:rsidRPr="00736667" w14:paraId="50F40BAF" w14:textId="77777777" w:rsidTr="00B86190">
        <w:tc>
          <w:tcPr>
            <w:tcW w:w="1559" w:type="dxa"/>
            <w:shd w:val="clear" w:color="auto" w:fill="E0E0E0"/>
          </w:tcPr>
          <w:p w14:paraId="1E4F2235" w14:textId="77777777" w:rsidR="00746A25" w:rsidRPr="00736667" w:rsidRDefault="00746A25"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5CE00FE3" w14:textId="77777777" w:rsidR="00746A25" w:rsidRPr="00736667" w:rsidRDefault="00746A25"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ACE5FFE" w14:textId="77777777" w:rsidR="00746A25" w:rsidRPr="00736667" w:rsidRDefault="00746A25"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A4555A8" w14:textId="77777777" w:rsidR="00746A25" w:rsidRPr="00736667" w:rsidRDefault="00746A25" w:rsidP="00B86190">
            <w:pPr>
              <w:jc w:val="center"/>
              <w:rPr>
                <w:b/>
                <w:snapToGrid w:val="0"/>
                <w:kern w:val="0"/>
              </w:rPr>
            </w:pPr>
            <w:r w:rsidRPr="00736667">
              <w:rPr>
                <w:rFonts w:hint="eastAsia"/>
                <w:b/>
                <w:snapToGrid w:val="0"/>
                <w:kern w:val="0"/>
              </w:rPr>
              <w:t>备注</w:t>
            </w:r>
          </w:p>
        </w:tc>
      </w:tr>
      <w:tr w:rsidR="00746A25" w:rsidRPr="00736667" w14:paraId="5B95271A" w14:textId="77777777" w:rsidTr="00B86190">
        <w:tc>
          <w:tcPr>
            <w:tcW w:w="1559" w:type="dxa"/>
            <w:shd w:val="clear" w:color="auto" w:fill="auto"/>
          </w:tcPr>
          <w:p w14:paraId="3D7129F1" w14:textId="77777777" w:rsidR="00746A25" w:rsidRPr="00736667" w:rsidRDefault="00746A25" w:rsidP="00B86190">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962D592" w14:textId="77777777" w:rsidR="00746A25" w:rsidRPr="00736667" w:rsidRDefault="00746A25" w:rsidP="00B86190">
            <w:pPr>
              <w:jc w:val="left"/>
              <w:rPr>
                <w:rFonts w:ascii="宋体" w:hAnsi="宋体"/>
                <w:snapToGrid w:val="0"/>
                <w:kern w:val="0"/>
              </w:rPr>
            </w:pPr>
            <w:r>
              <w:rPr>
                <w:rFonts w:ascii="宋体" w:hAnsi="宋体"/>
                <w:snapToGrid w:val="0"/>
                <w:kern w:val="0"/>
              </w:rPr>
              <w:t>CODE</w:t>
            </w:r>
          </w:p>
        </w:tc>
        <w:tc>
          <w:tcPr>
            <w:tcW w:w="1134" w:type="dxa"/>
            <w:shd w:val="clear" w:color="auto" w:fill="auto"/>
          </w:tcPr>
          <w:p w14:paraId="1FA825C5" w14:textId="77777777" w:rsidR="00746A25" w:rsidRPr="00736667" w:rsidRDefault="00746A25"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0BDC758" w14:textId="77777777" w:rsidR="00746A25" w:rsidRPr="00736667" w:rsidRDefault="00746A25" w:rsidP="00B86190">
            <w:pPr>
              <w:jc w:val="left"/>
              <w:rPr>
                <w:rFonts w:ascii="宋体" w:hAnsi="宋体"/>
                <w:snapToGrid w:val="0"/>
                <w:kern w:val="0"/>
              </w:rPr>
            </w:pPr>
          </w:p>
        </w:tc>
      </w:tr>
      <w:tr w:rsidR="00746A25" w:rsidRPr="00736667" w14:paraId="00EA0FB7" w14:textId="77777777" w:rsidTr="00B86190">
        <w:tc>
          <w:tcPr>
            <w:tcW w:w="1559" w:type="dxa"/>
            <w:shd w:val="clear" w:color="auto" w:fill="auto"/>
          </w:tcPr>
          <w:p w14:paraId="0409E9C4" w14:textId="77777777" w:rsidR="00746A25" w:rsidRPr="00736667" w:rsidRDefault="00746A25" w:rsidP="00B86190">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B59A51A" w14:textId="77777777" w:rsidR="00746A25" w:rsidRPr="00736667" w:rsidRDefault="00746A25" w:rsidP="00B86190">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91F7FF6" w14:textId="77777777" w:rsidR="00746A25" w:rsidRPr="00736667" w:rsidRDefault="00746A25"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87CA59C" w14:textId="77777777" w:rsidR="00746A25" w:rsidRPr="00736667" w:rsidRDefault="00746A25" w:rsidP="00B86190">
            <w:pPr>
              <w:jc w:val="left"/>
              <w:rPr>
                <w:rFonts w:ascii="宋体" w:hAnsi="宋体"/>
                <w:snapToGrid w:val="0"/>
                <w:kern w:val="0"/>
              </w:rPr>
            </w:pPr>
          </w:p>
        </w:tc>
      </w:tr>
    </w:tbl>
    <w:p w14:paraId="2E69A23E" w14:textId="77777777" w:rsidR="00746A25" w:rsidRPr="00F27462" w:rsidRDefault="00746A25" w:rsidP="00746A25">
      <w:pPr>
        <w:ind w:firstLineChars="300" w:firstLine="630"/>
      </w:pPr>
      <w:r>
        <w:rPr>
          <w:rFonts w:hint="eastAsia"/>
        </w:rPr>
        <w:t>如果有错误建议直接返回协议体或者抛出异常</w:t>
      </w:r>
    </w:p>
    <w:p w14:paraId="2581F84C" w14:textId="77777777" w:rsidR="00746A25" w:rsidRDefault="00746A25" w:rsidP="00746A2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746A25" w:rsidRPr="00736667" w14:paraId="1ED104A1" w14:textId="77777777" w:rsidTr="00B86190">
        <w:tc>
          <w:tcPr>
            <w:tcW w:w="1559" w:type="dxa"/>
            <w:shd w:val="clear" w:color="auto" w:fill="E0E0E0"/>
          </w:tcPr>
          <w:p w14:paraId="061F3D70" w14:textId="77777777" w:rsidR="00746A25" w:rsidRPr="00736667" w:rsidRDefault="00746A25" w:rsidP="00B86190">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7784A7E5" w14:textId="77777777" w:rsidR="00746A25" w:rsidRPr="00736667" w:rsidRDefault="00746A25"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729F936" w14:textId="77777777" w:rsidR="00746A25" w:rsidRPr="00736667" w:rsidRDefault="00746A25"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04A55F8" w14:textId="77777777" w:rsidR="00746A25" w:rsidRPr="00736667" w:rsidRDefault="00746A25" w:rsidP="00B86190">
            <w:pPr>
              <w:jc w:val="center"/>
              <w:rPr>
                <w:b/>
                <w:snapToGrid w:val="0"/>
                <w:kern w:val="0"/>
              </w:rPr>
            </w:pPr>
            <w:r w:rsidRPr="00736667">
              <w:rPr>
                <w:rFonts w:hint="eastAsia"/>
                <w:b/>
                <w:snapToGrid w:val="0"/>
                <w:kern w:val="0"/>
              </w:rPr>
              <w:t>备注</w:t>
            </w:r>
          </w:p>
        </w:tc>
      </w:tr>
      <w:tr w:rsidR="00746A25" w:rsidRPr="00736667" w14:paraId="374CD7A3" w14:textId="77777777" w:rsidTr="00B86190">
        <w:tc>
          <w:tcPr>
            <w:tcW w:w="1559" w:type="dxa"/>
            <w:shd w:val="clear" w:color="auto" w:fill="auto"/>
            <w:vAlign w:val="center"/>
          </w:tcPr>
          <w:p w14:paraId="53AB5FCA" w14:textId="77777777" w:rsidR="00746A25" w:rsidRDefault="00746A25" w:rsidP="00B86190">
            <w:pPr>
              <w:widowControl/>
              <w:jc w:val="left"/>
              <w:rPr>
                <w:rFonts w:ascii="宋体" w:hAnsi="宋体"/>
                <w:sz w:val="20"/>
                <w:szCs w:val="20"/>
              </w:rPr>
            </w:pPr>
            <w:r>
              <w:rPr>
                <w:sz w:val="20"/>
                <w:szCs w:val="20"/>
              </w:rPr>
              <w:t>规则</w:t>
            </w:r>
            <w:r w:rsidRPr="009A3B2E">
              <w:rPr>
                <w:rFonts w:hint="eastAsia"/>
                <w:sz w:val="20"/>
                <w:szCs w:val="20"/>
              </w:rPr>
              <w:t>唯一标识</w:t>
            </w:r>
          </w:p>
        </w:tc>
        <w:tc>
          <w:tcPr>
            <w:tcW w:w="1701" w:type="dxa"/>
            <w:shd w:val="clear" w:color="auto" w:fill="auto"/>
            <w:vAlign w:val="center"/>
          </w:tcPr>
          <w:p w14:paraId="7086B746" w14:textId="77777777" w:rsidR="00746A25" w:rsidRDefault="00746A25" w:rsidP="00B86190">
            <w:pPr>
              <w:widowControl/>
              <w:jc w:val="left"/>
              <w:rPr>
                <w:rFonts w:ascii="宋体" w:hAnsi="宋体"/>
                <w:color w:val="000000"/>
                <w:sz w:val="22"/>
              </w:rPr>
            </w:pPr>
            <w:r w:rsidRPr="007B39D5">
              <w:rPr>
                <w:sz w:val="20"/>
                <w:szCs w:val="20"/>
              </w:rPr>
              <w:t>LEVEL_RULE_ID</w:t>
            </w:r>
          </w:p>
        </w:tc>
        <w:tc>
          <w:tcPr>
            <w:tcW w:w="1134" w:type="dxa"/>
            <w:shd w:val="clear" w:color="auto" w:fill="auto"/>
          </w:tcPr>
          <w:p w14:paraId="7B31F209" w14:textId="77777777" w:rsidR="00746A25" w:rsidRDefault="00746A25" w:rsidP="00B86190">
            <w:pPr>
              <w:jc w:val="left"/>
              <w:rPr>
                <w:rFonts w:ascii="宋体" w:hAnsi="宋体"/>
                <w:snapToGrid w:val="0"/>
                <w:kern w:val="0"/>
              </w:rPr>
            </w:pPr>
            <w:r>
              <w:rPr>
                <w:rFonts w:ascii="宋体" w:hAnsi="宋体"/>
                <w:snapToGrid w:val="0"/>
                <w:kern w:val="0"/>
              </w:rPr>
              <w:t>Y</w:t>
            </w:r>
          </w:p>
        </w:tc>
        <w:tc>
          <w:tcPr>
            <w:tcW w:w="3119" w:type="dxa"/>
            <w:shd w:val="clear" w:color="auto" w:fill="auto"/>
          </w:tcPr>
          <w:p w14:paraId="461F3BFB" w14:textId="77777777" w:rsidR="00746A25" w:rsidRPr="00736667" w:rsidRDefault="00746A25" w:rsidP="00B86190">
            <w:pPr>
              <w:jc w:val="left"/>
              <w:rPr>
                <w:rFonts w:ascii="宋体" w:hAnsi="宋体"/>
                <w:snapToGrid w:val="0"/>
                <w:kern w:val="0"/>
              </w:rPr>
            </w:pPr>
          </w:p>
        </w:tc>
      </w:tr>
      <w:tr w:rsidR="002E7B15" w:rsidRPr="00736667" w14:paraId="6B21B6CB" w14:textId="77777777" w:rsidTr="00B86190">
        <w:tc>
          <w:tcPr>
            <w:tcW w:w="1559" w:type="dxa"/>
            <w:shd w:val="clear" w:color="auto" w:fill="auto"/>
            <w:vAlign w:val="center"/>
          </w:tcPr>
          <w:p w14:paraId="24B04D34" w14:textId="58BB96B6" w:rsidR="002E7B15" w:rsidRDefault="002E7B15" w:rsidP="00B86190">
            <w:pPr>
              <w:widowControl/>
              <w:jc w:val="left"/>
              <w:rPr>
                <w:sz w:val="20"/>
                <w:szCs w:val="20"/>
              </w:rPr>
            </w:pPr>
            <w:r>
              <w:rPr>
                <w:rFonts w:hint="eastAsia"/>
                <w:sz w:val="20"/>
                <w:szCs w:val="20"/>
              </w:rPr>
              <w:t>用户类型</w:t>
            </w:r>
          </w:p>
        </w:tc>
        <w:tc>
          <w:tcPr>
            <w:tcW w:w="1701" w:type="dxa"/>
            <w:shd w:val="clear" w:color="auto" w:fill="auto"/>
            <w:vAlign w:val="center"/>
          </w:tcPr>
          <w:p w14:paraId="1A8E915E" w14:textId="77777777" w:rsidR="002E7B15" w:rsidRPr="007B39D5" w:rsidRDefault="002E7B15" w:rsidP="00B86190">
            <w:pPr>
              <w:widowControl/>
              <w:jc w:val="left"/>
              <w:rPr>
                <w:sz w:val="20"/>
                <w:szCs w:val="20"/>
              </w:rPr>
            </w:pPr>
          </w:p>
        </w:tc>
        <w:tc>
          <w:tcPr>
            <w:tcW w:w="1134" w:type="dxa"/>
            <w:shd w:val="clear" w:color="auto" w:fill="auto"/>
          </w:tcPr>
          <w:p w14:paraId="6A6B95F1" w14:textId="566E0502" w:rsidR="002E7B15" w:rsidRDefault="002E7B15"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C6433BD" w14:textId="77777777" w:rsidR="002E7B15" w:rsidRPr="00736667" w:rsidRDefault="002E7B15" w:rsidP="00B86190">
            <w:pPr>
              <w:jc w:val="left"/>
              <w:rPr>
                <w:rFonts w:ascii="宋体" w:hAnsi="宋体"/>
                <w:snapToGrid w:val="0"/>
                <w:kern w:val="0"/>
              </w:rPr>
            </w:pPr>
          </w:p>
        </w:tc>
      </w:tr>
      <w:tr w:rsidR="002E7B15" w:rsidRPr="00736667" w14:paraId="686FBE39" w14:textId="77777777" w:rsidTr="00B86190">
        <w:tc>
          <w:tcPr>
            <w:tcW w:w="1559" w:type="dxa"/>
            <w:shd w:val="clear" w:color="auto" w:fill="auto"/>
            <w:vAlign w:val="center"/>
          </w:tcPr>
          <w:p w14:paraId="3B18FBF0" w14:textId="2BC8D131" w:rsidR="002E7B15" w:rsidRDefault="002E7B15" w:rsidP="00B86190">
            <w:pPr>
              <w:widowControl/>
              <w:jc w:val="left"/>
              <w:rPr>
                <w:sz w:val="20"/>
                <w:szCs w:val="20"/>
              </w:rPr>
            </w:pPr>
            <w:r>
              <w:rPr>
                <w:rFonts w:hint="eastAsia"/>
                <w:sz w:val="20"/>
                <w:szCs w:val="20"/>
              </w:rPr>
              <w:t>规则代码</w:t>
            </w:r>
          </w:p>
        </w:tc>
        <w:tc>
          <w:tcPr>
            <w:tcW w:w="1701" w:type="dxa"/>
            <w:shd w:val="clear" w:color="auto" w:fill="auto"/>
            <w:vAlign w:val="center"/>
          </w:tcPr>
          <w:p w14:paraId="4885F22A" w14:textId="77777777" w:rsidR="002E7B15" w:rsidRPr="007B39D5" w:rsidRDefault="002E7B15" w:rsidP="00B86190">
            <w:pPr>
              <w:widowControl/>
              <w:jc w:val="left"/>
              <w:rPr>
                <w:sz w:val="20"/>
                <w:szCs w:val="20"/>
              </w:rPr>
            </w:pPr>
          </w:p>
        </w:tc>
        <w:tc>
          <w:tcPr>
            <w:tcW w:w="1134" w:type="dxa"/>
            <w:shd w:val="clear" w:color="auto" w:fill="auto"/>
          </w:tcPr>
          <w:p w14:paraId="55A81624" w14:textId="0944C139" w:rsidR="002E7B15" w:rsidRDefault="002E7B15"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C663799" w14:textId="77777777" w:rsidR="002E7B15" w:rsidRPr="00736667" w:rsidRDefault="002E7B15" w:rsidP="00B86190">
            <w:pPr>
              <w:jc w:val="left"/>
              <w:rPr>
                <w:rFonts w:ascii="宋体" w:hAnsi="宋体"/>
                <w:snapToGrid w:val="0"/>
                <w:kern w:val="0"/>
              </w:rPr>
            </w:pPr>
          </w:p>
        </w:tc>
      </w:tr>
      <w:tr w:rsidR="002E7B15" w:rsidRPr="00736667" w14:paraId="70196C2C" w14:textId="77777777" w:rsidTr="00B86190">
        <w:tc>
          <w:tcPr>
            <w:tcW w:w="1559" w:type="dxa"/>
            <w:shd w:val="clear" w:color="auto" w:fill="auto"/>
            <w:vAlign w:val="center"/>
          </w:tcPr>
          <w:p w14:paraId="274ABF6F" w14:textId="2BBF9801" w:rsidR="002E7B15" w:rsidRDefault="002E7B15" w:rsidP="00B86190">
            <w:pPr>
              <w:widowControl/>
              <w:jc w:val="left"/>
              <w:rPr>
                <w:sz w:val="20"/>
                <w:szCs w:val="20"/>
              </w:rPr>
            </w:pPr>
            <w:r>
              <w:rPr>
                <w:rFonts w:hint="eastAsia"/>
                <w:sz w:val="20"/>
                <w:szCs w:val="20"/>
              </w:rPr>
              <w:t>规则名称</w:t>
            </w:r>
          </w:p>
        </w:tc>
        <w:tc>
          <w:tcPr>
            <w:tcW w:w="1701" w:type="dxa"/>
            <w:shd w:val="clear" w:color="auto" w:fill="auto"/>
            <w:vAlign w:val="center"/>
          </w:tcPr>
          <w:p w14:paraId="799EBD71" w14:textId="77777777" w:rsidR="002E7B15" w:rsidRPr="007B39D5" w:rsidRDefault="002E7B15" w:rsidP="00B86190">
            <w:pPr>
              <w:widowControl/>
              <w:jc w:val="left"/>
              <w:rPr>
                <w:sz w:val="20"/>
                <w:szCs w:val="20"/>
              </w:rPr>
            </w:pPr>
          </w:p>
        </w:tc>
        <w:tc>
          <w:tcPr>
            <w:tcW w:w="1134" w:type="dxa"/>
            <w:shd w:val="clear" w:color="auto" w:fill="auto"/>
          </w:tcPr>
          <w:p w14:paraId="59D69A20" w14:textId="501F4004" w:rsidR="002E7B15" w:rsidRDefault="002E7B15"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8E3A40E" w14:textId="77777777" w:rsidR="002E7B15" w:rsidRPr="00736667" w:rsidRDefault="002E7B15" w:rsidP="00B86190">
            <w:pPr>
              <w:jc w:val="left"/>
              <w:rPr>
                <w:rFonts w:ascii="宋体" w:hAnsi="宋体"/>
                <w:snapToGrid w:val="0"/>
                <w:kern w:val="0"/>
              </w:rPr>
            </w:pPr>
          </w:p>
        </w:tc>
      </w:tr>
      <w:tr w:rsidR="002E7B15" w:rsidRPr="00736667" w14:paraId="3086B7E0" w14:textId="77777777" w:rsidTr="00B86190">
        <w:tc>
          <w:tcPr>
            <w:tcW w:w="1559" w:type="dxa"/>
            <w:shd w:val="clear" w:color="auto" w:fill="auto"/>
            <w:vAlign w:val="center"/>
          </w:tcPr>
          <w:p w14:paraId="59ABF16F" w14:textId="335CF725" w:rsidR="002E7B15" w:rsidRDefault="002E7B15" w:rsidP="00B86190">
            <w:pPr>
              <w:widowControl/>
              <w:jc w:val="left"/>
              <w:rPr>
                <w:sz w:val="20"/>
                <w:szCs w:val="20"/>
              </w:rPr>
            </w:pPr>
            <w:r>
              <w:rPr>
                <w:rFonts w:hint="eastAsia"/>
                <w:sz w:val="20"/>
                <w:szCs w:val="20"/>
              </w:rPr>
              <w:t>分值</w:t>
            </w:r>
          </w:p>
        </w:tc>
        <w:tc>
          <w:tcPr>
            <w:tcW w:w="1701" w:type="dxa"/>
            <w:shd w:val="clear" w:color="auto" w:fill="auto"/>
            <w:vAlign w:val="center"/>
          </w:tcPr>
          <w:p w14:paraId="345A203E" w14:textId="77777777" w:rsidR="002E7B15" w:rsidRPr="007B39D5" w:rsidRDefault="002E7B15" w:rsidP="00B86190">
            <w:pPr>
              <w:widowControl/>
              <w:jc w:val="left"/>
              <w:rPr>
                <w:sz w:val="20"/>
                <w:szCs w:val="20"/>
              </w:rPr>
            </w:pPr>
          </w:p>
        </w:tc>
        <w:tc>
          <w:tcPr>
            <w:tcW w:w="1134" w:type="dxa"/>
            <w:shd w:val="clear" w:color="auto" w:fill="auto"/>
          </w:tcPr>
          <w:p w14:paraId="0093BA1A" w14:textId="5FBB8393" w:rsidR="002E7B15" w:rsidRDefault="002E7B15"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E57272D" w14:textId="77777777" w:rsidR="002E7B15" w:rsidRPr="00736667" w:rsidRDefault="002E7B15" w:rsidP="00B86190">
            <w:pPr>
              <w:jc w:val="left"/>
              <w:rPr>
                <w:rFonts w:ascii="宋体" w:hAnsi="宋体"/>
                <w:snapToGrid w:val="0"/>
                <w:kern w:val="0"/>
              </w:rPr>
            </w:pPr>
          </w:p>
        </w:tc>
      </w:tr>
    </w:tbl>
    <w:p w14:paraId="1C314CEA" w14:textId="77777777" w:rsidR="00746A25" w:rsidRPr="00A9755C" w:rsidRDefault="00746A25" w:rsidP="00746A2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E3F119D" w14:textId="77777777" w:rsidR="00746A25" w:rsidRDefault="00746A25"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p>
    <w:p w14:paraId="7CCF0C03"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E0CD477" w14:textId="77777777" w:rsidR="003E6020" w:rsidRPr="00FE1432" w:rsidRDefault="003E6020" w:rsidP="003E6020">
      <w:pPr>
        <w:pStyle w:val="6"/>
      </w:pPr>
      <w:r>
        <w:rPr>
          <w:rFonts w:hint="eastAsia"/>
        </w:rPr>
        <w:lastRenderedPageBreak/>
        <w:t>数据</w:t>
      </w:r>
      <w:r>
        <w:t>库表</w:t>
      </w:r>
    </w:p>
    <w:p w14:paraId="669B3CEF" w14:textId="77777777" w:rsidR="00C93415" w:rsidRPr="0082647F" w:rsidRDefault="00C93415" w:rsidP="00C93415">
      <w:pPr>
        <w:pStyle w:val="5"/>
      </w:pPr>
      <w:r>
        <w:rPr>
          <w:rFonts w:hint="eastAsia"/>
        </w:rPr>
        <w:t>业务推送</w:t>
      </w:r>
      <w:r>
        <w:t>规则</w:t>
      </w:r>
      <w:r>
        <w:rPr>
          <w:rFonts w:hint="eastAsia"/>
        </w:rPr>
        <w:t>新增</w:t>
      </w:r>
    </w:p>
    <w:p w14:paraId="6C7D851F" w14:textId="77777777" w:rsidR="00C93415" w:rsidRDefault="00C93415" w:rsidP="00C93415">
      <w:pPr>
        <w:pStyle w:val="6"/>
      </w:pPr>
      <w:r>
        <w:rPr>
          <w:rFonts w:hint="eastAsia"/>
        </w:rPr>
        <w:t>功能</w:t>
      </w:r>
      <w:r>
        <w:t>描述</w:t>
      </w:r>
    </w:p>
    <w:p w14:paraId="2668F079"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管理端新增</w:t>
      </w:r>
      <w:r>
        <w:rPr>
          <w:rFonts w:ascii="宋体" w:hAnsi="宋体" w:hint="eastAsia"/>
          <w:kern w:val="0"/>
          <w:sz w:val="24"/>
          <w:szCs w:val="21"/>
        </w:rPr>
        <w:t>业务推送规则</w:t>
      </w:r>
    </w:p>
    <w:p w14:paraId="74891679" w14:textId="77777777" w:rsidR="00C93415" w:rsidRPr="00676A58" w:rsidRDefault="00C93415" w:rsidP="00C93415">
      <w:pPr>
        <w:pStyle w:val="6"/>
      </w:pPr>
      <w:r w:rsidRPr="00676A58">
        <w:rPr>
          <w:rFonts w:hint="eastAsia"/>
        </w:rPr>
        <w:t>处理流程</w:t>
      </w:r>
    </w:p>
    <w:p w14:paraId="4A3020C2" w14:textId="77777777" w:rsidR="00C93415" w:rsidRPr="006B649A" w:rsidRDefault="00C93415">
      <w:pPr>
        <w:pStyle w:val="afb"/>
        <w:numPr>
          <w:ilvl w:val="0"/>
          <w:numId w:val="172"/>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37" w:author="wangq" w:date="2017-08-21T17:25:00Z">
          <w:pPr>
            <w:pStyle w:val="afb"/>
            <w:numPr>
              <w:numId w:val="191"/>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ab/>
      </w:r>
      <w:r>
        <w:rPr>
          <w:rFonts w:ascii="宋体" w:hAnsi="宋体" w:hint="eastAsia"/>
          <w:kern w:val="0"/>
          <w:sz w:val="24"/>
          <w:szCs w:val="21"/>
        </w:rPr>
        <w:t>输入规则相关信息</w:t>
      </w:r>
    </w:p>
    <w:p w14:paraId="3365959C" w14:textId="77777777" w:rsidR="00C93415" w:rsidRPr="006B649A" w:rsidRDefault="00C93415">
      <w:pPr>
        <w:pStyle w:val="afb"/>
        <w:numPr>
          <w:ilvl w:val="0"/>
          <w:numId w:val="17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38" w:author="wangq" w:date="2017-08-21T17:25:00Z">
          <w:pPr>
            <w:pStyle w:val="afb"/>
            <w:numPr>
              <w:numId w:val="19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将数据保存到主表和历史表</w:t>
      </w:r>
    </w:p>
    <w:p w14:paraId="5B29410F" w14:textId="77777777" w:rsidR="00C93415" w:rsidRPr="00C3467F" w:rsidRDefault="00C93415" w:rsidP="00C93415">
      <w:pPr>
        <w:rPr>
          <w:rFonts w:ascii="宋体" w:hAnsi="宋体"/>
          <w:kern w:val="0"/>
          <w:szCs w:val="21"/>
        </w:rPr>
      </w:pPr>
    </w:p>
    <w:p w14:paraId="58B1CFEA"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4AF3141" w14:textId="77777777" w:rsidTr="004E1359">
        <w:tc>
          <w:tcPr>
            <w:tcW w:w="1559" w:type="dxa"/>
            <w:shd w:val="clear" w:color="auto" w:fill="E0E0E0"/>
          </w:tcPr>
          <w:p w14:paraId="38821A53"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7238C594"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700C065"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2E19F75"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441B598" w14:textId="77777777" w:rsidTr="004E1359">
        <w:tc>
          <w:tcPr>
            <w:tcW w:w="1559" w:type="dxa"/>
            <w:shd w:val="clear" w:color="auto" w:fill="auto"/>
          </w:tcPr>
          <w:p w14:paraId="30017E14"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444E9B95"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16B38690"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003DF737" w14:textId="77777777" w:rsidR="00C93415" w:rsidRPr="00736667" w:rsidRDefault="00C93415" w:rsidP="004E1359">
            <w:pPr>
              <w:jc w:val="left"/>
              <w:rPr>
                <w:rFonts w:ascii="宋体" w:hAnsi="宋体"/>
                <w:snapToGrid w:val="0"/>
                <w:kern w:val="0"/>
              </w:rPr>
            </w:pPr>
          </w:p>
        </w:tc>
      </w:tr>
      <w:tr w:rsidR="00C93415" w:rsidRPr="00736667" w14:paraId="4F4C92D6" w14:textId="77777777" w:rsidTr="004E1359">
        <w:tc>
          <w:tcPr>
            <w:tcW w:w="1559" w:type="dxa"/>
            <w:shd w:val="clear" w:color="auto" w:fill="auto"/>
            <w:vAlign w:val="center"/>
          </w:tcPr>
          <w:p w14:paraId="47E08666" w14:textId="77777777" w:rsidR="00C93415" w:rsidRPr="006B649A" w:rsidRDefault="00C93415" w:rsidP="004E1359">
            <w:pPr>
              <w:jc w:val="left"/>
              <w:rPr>
                <w:snapToGrid w:val="0"/>
                <w:kern w:val="0"/>
              </w:rPr>
            </w:pPr>
            <w:r>
              <w:rPr>
                <w:rFonts w:hint="eastAsia"/>
                <w:sz w:val="20"/>
                <w:szCs w:val="20"/>
              </w:rPr>
              <w:t>规则代码</w:t>
            </w:r>
          </w:p>
        </w:tc>
        <w:tc>
          <w:tcPr>
            <w:tcW w:w="1701" w:type="dxa"/>
            <w:shd w:val="clear" w:color="auto" w:fill="auto"/>
            <w:vAlign w:val="center"/>
          </w:tcPr>
          <w:p w14:paraId="0B90DACA" w14:textId="77777777" w:rsidR="00C93415" w:rsidRPr="006B649A" w:rsidRDefault="00C93415" w:rsidP="004E1359">
            <w:pPr>
              <w:jc w:val="left"/>
              <w:rPr>
                <w:snapToGrid w:val="0"/>
                <w:kern w:val="0"/>
              </w:rPr>
            </w:pPr>
            <w:r>
              <w:rPr>
                <w:rFonts w:hint="eastAsia"/>
                <w:sz w:val="20"/>
                <w:szCs w:val="20"/>
              </w:rPr>
              <w:t>RULE_CODE</w:t>
            </w:r>
          </w:p>
        </w:tc>
        <w:tc>
          <w:tcPr>
            <w:tcW w:w="1134" w:type="dxa"/>
            <w:shd w:val="clear" w:color="auto" w:fill="auto"/>
          </w:tcPr>
          <w:p w14:paraId="4F2621CB"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04EB3B3F" w14:textId="77777777" w:rsidR="00C93415" w:rsidRPr="00736667" w:rsidRDefault="00C93415" w:rsidP="004E1359">
            <w:pPr>
              <w:jc w:val="left"/>
              <w:rPr>
                <w:rFonts w:ascii="宋体" w:hAnsi="宋体"/>
                <w:snapToGrid w:val="0"/>
                <w:kern w:val="0"/>
              </w:rPr>
            </w:pPr>
          </w:p>
        </w:tc>
      </w:tr>
      <w:tr w:rsidR="00C93415" w:rsidRPr="00736667" w14:paraId="4EE2D9C2" w14:textId="77777777" w:rsidTr="004E1359">
        <w:tc>
          <w:tcPr>
            <w:tcW w:w="1559" w:type="dxa"/>
            <w:shd w:val="clear" w:color="auto" w:fill="auto"/>
            <w:vAlign w:val="center"/>
          </w:tcPr>
          <w:p w14:paraId="47AA095D" w14:textId="77777777" w:rsidR="00C93415" w:rsidRPr="006B649A" w:rsidRDefault="00C93415" w:rsidP="004E1359">
            <w:pPr>
              <w:jc w:val="left"/>
              <w:rPr>
                <w:snapToGrid w:val="0"/>
                <w:kern w:val="0"/>
              </w:rPr>
            </w:pPr>
            <w:r>
              <w:rPr>
                <w:rFonts w:hint="eastAsia"/>
                <w:sz w:val="20"/>
                <w:szCs w:val="20"/>
              </w:rPr>
              <w:t>规则名称</w:t>
            </w:r>
          </w:p>
        </w:tc>
        <w:tc>
          <w:tcPr>
            <w:tcW w:w="1701" w:type="dxa"/>
            <w:shd w:val="clear" w:color="auto" w:fill="auto"/>
            <w:vAlign w:val="center"/>
          </w:tcPr>
          <w:p w14:paraId="613604A8" w14:textId="77777777" w:rsidR="00C93415" w:rsidRPr="006B649A" w:rsidRDefault="00C93415" w:rsidP="004E1359">
            <w:pPr>
              <w:jc w:val="left"/>
              <w:rPr>
                <w:snapToGrid w:val="0"/>
                <w:kern w:val="0"/>
              </w:rPr>
            </w:pPr>
            <w:r>
              <w:rPr>
                <w:rFonts w:hint="eastAsia"/>
                <w:sz w:val="20"/>
                <w:szCs w:val="20"/>
              </w:rPr>
              <w:t>RULE_NAME</w:t>
            </w:r>
          </w:p>
        </w:tc>
        <w:tc>
          <w:tcPr>
            <w:tcW w:w="1134" w:type="dxa"/>
            <w:shd w:val="clear" w:color="auto" w:fill="auto"/>
          </w:tcPr>
          <w:p w14:paraId="705D92FF"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50DD250A" w14:textId="77777777" w:rsidR="00C93415" w:rsidRPr="00736667" w:rsidRDefault="00C93415" w:rsidP="004E1359">
            <w:pPr>
              <w:jc w:val="left"/>
              <w:rPr>
                <w:rFonts w:ascii="宋体" w:hAnsi="宋体"/>
                <w:snapToGrid w:val="0"/>
                <w:kern w:val="0"/>
              </w:rPr>
            </w:pPr>
          </w:p>
        </w:tc>
      </w:tr>
      <w:tr w:rsidR="001E0F52" w:rsidRPr="00736667" w14:paraId="41BEBFE2" w14:textId="77777777" w:rsidTr="00502847">
        <w:tc>
          <w:tcPr>
            <w:tcW w:w="1559" w:type="dxa"/>
            <w:shd w:val="clear" w:color="auto" w:fill="auto"/>
            <w:vAlign w:val="center"/>
          </w:tcPr>
          <w:p w14:paraId="4FD3F8E9" w14:textId="4FF89C6A" w:rsidR="001E0F52" w:rsidRPr="006B649A" w:rsidRDefault="001E0F52" w:rsidP="00502847">
            <w:pPr>
              <w:jc w:val="left"/>
              <w:rPr>
                <w:snapToGrid w:val="0"/>
                <w:kern w:val="0"/>
              </w:rPr>
            </w:pPr>
            <w:r>
              <w:rPr>
                <w:rFonts w:hint="eastAsia"/>
                <w:sz w:val="20"/>
                <w:szCs w:val="20"/>
              </w:rPr>
              <w:t>推送</w:t>
            </w:r>
            <w:r>
              <w:rPr>
                <w:sz w:val="20"/>
                <w:szCs w:val="20"/>
              </w:rPr>
              <w:t>类型</w:t>
            </w:r>
          </w:p>
        </w:tc>
        <w:tc>
          <w:tcPr>
            <w:tcW w:w="1701" w:type="dxa"/>
            <w:shd w:val="clear" w:color="auto" w:fill="auto"/>
            <w:vAlign w:val="center"/>
          </w:tcPr>
          <w:p w14:paraId="1200D8BE" w14:textId="6C098BD8" w:rsidR="001E0F52" w:rsidRPr="006B649A" w:rsidRDefault="001E0F52" w:rsidP="00502847">
            <w:pPr>
              <w:jc w:val="left"/>
              <w:rPr>
                <w:snapToGrid w:val="0"/>
                <w:kern w:val="0"/>
              </w:rPr>
            </w:pPr>
            <w:r>
              <w:rPr>
                <w:sz w:val="20"/>
                <w:szCs w:val="20"/>
              </w:rPr>
              <w:t>PUSH_TYPE</w:t>
            </w:r>
          </w:p>
        </w:tc>
        <w:tc>
          <w:tcPr>
            <w:tcW w:w="1134" w:type="dxa"/>
            <w:shd w:val="clear" w:color="auto" w:fill="auto"/>
          </w:tcPr>
          <w:p w14:paraId="4587992F" w14:textId="77777777" w:rsidR="001E0F52" w:rsidRPr="006B649A" w:rsidRDefault="001E0F52" w:rsidP="00502847">
            <w:pPr>
              <w:jc w:val="left"/>
              <w:rPr>
                <w:snapToGrid w:val="0"/>
                <w:kern w:val="0"/>
              </w:rPr>
            </w:pPr>
            <w:r>
              <w:rPr>
                <w:rFonts w:hint="eastAsia"/>
                <w:snapToGrid w:val="0"/>
                <w:kern w:val="0"/>
              </w:rPr>
              <w:t>Y</w:t>
            </w:r>
          </w:p>
        </w:tc>
        <w:tc>
          <w:tcPr>
            <w:tcW w:w="3119" w:type="dxa"/>
            <w:shd w:val="clear" w:color="auto" w:fill="auto"/>
          </w:tcPr>
          <w:p w14:paraId="7E0C87B2" w14:textId="77777777" w:rsidR="001E0F52" w:rsidRPr="00736667" w:rsidRDefault="001E0F52" w:rsidP="00502847">
            <w:pPr>
              <w:jc w:val="left"/>
              <w:rPr>
                <w:rFonts w:ascii="宋体" w:hAnsi="宋体"/>
                <w:snapToGrid w:val="0"/>
                <w:kern w:val="0"/>
              </w:rPr>
            </w:pPr>
          </w:p>
        </w:tc>
      </w:tr>
      <w:tr w:rsidR="00C93415" w:rsidRPr="00736667" w14:paraId="690414D4" w14:textId="77777777" w:rsidTr="004E1359">
        <w:tc>
          <w:tcPr>
            <w:tcW w:w="1559" w:type="dxa"/>
            <w:shd w:val="clear" w:color="auto" w:fill="auto"/>
            <w:vAlign w:val="center"/>
          </w:tcPr>
          <w:p w14:paraId="6FC8BB3E" w14:textId="77777777" w:rsidR="00C93415" w:rsidRPr="006B649A" w:rsidRDefault="00C93415" w:rsidP="004E1359">
            <w:pPr>
              <w:jc w:val="left"/>
              <w:rPr>
                <w:snapToGrid w:val="0"/>
                <w:kern w:val="0"/>
              </w:rPr>
            </w:pPr>
            <w:r>
              <w:rPr>
                <w:rFonts w:hint="eastAsia"/>
                <w:sz w:val="20"/>
                <w:szCs w:val="20"/>
              </w:rPr>
              <w:t>规则值</w:t>
            </w:r>
          </w:p>
        </w:tc>
        <w:tc>
          <w:tcPr>
            <w:tcW w:w="1701" w:type="dxa"/>
            <w:shd w:val="clear" w:color="auto" w:fill="auto"/>
            <w:vAlign w:val="center"/>
          </w:tcPr>
          <w:p w14:paraId="02C43C94" w14:textId="77777777" w:rsidR="00C93415" w:rsidRPr="006B649A" w:rsidRDefault="00C93415" w:rsidP="004E1359">
            <w:pPr>
              <w:jc w:val="left"/>
              <w:rPr>
                <w:snapToGrid w:val="0"/>
                <w:kern w:val="0"/>
              </w:rPr>
            </w:pPr>
            <w:r>
              <w:rPr>
                <w:rFonts w:hint="eastAsia"/>
                <w:sz w:val="20"/>
                <w:szCs w:val="20"/>
              </w:rPr>
              <w:t>RULE_VALUE</w:t>
            </w:r>
          </w:p>
        </w:tc>
        <w:tc>
          <w:tcPr>
            <w:tcW w:w="1134" w:type="dxa"/>
            <w:shd w:val="clear" w:color="auto" w:fill="auto"/>
          </w:tcPr>
          <w:p w14:paraId="3D54A167"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72C0C9A1" w14:textId="77777777" w:rsidR="00C93415" w:rsidRPr="00736667" w:rsidRDefault="00C93415" w:rsidP="004E1359">
            <w:pPr>
              <w:jc w:val="left"/>
              <w:rPr>
                <w:rFonts w:ascii="宋体" w:hAnsi="宋体"/>
                <w:snapToGrid w:val="0"/>
                <w:kern w:val="0"/>
              </w:rPr>
            </w:pPr>
          </w:p>
        </w:tc>
      </w:tr>
    </w:tbl>
    <w:p w14:paraId="5CA00638"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021B8031" w14:textId="77777777" w:rsidR="00C93415" w:rsidRPr="00C56A4E" w:rsidRDefault="00C93415" w:rsidP="00C93415"/>
    <w:p w14:paraId="74119637" w14:textId="77777777" w:rsidR="00C93415" w:rsidRDefault="00C93415" w:rsidP="00C93415">
      <w:pPr>
        <w:pStyle w:val="6"/>
      </w:pPr>
      <w:r w:rsidRPr="00A52328">
        <w:rPr>
          <w:rFonts w:hint="eastAsia"/>
        </w:rPr>
        <w:t>输出</w:t>
      </w:r>
    </w:p>
    <w:p w14:paraId="61BCA195"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DEF0661" w14:textId="77777777" w:rsidTr="004E1359">
        <w:tc>
          <w:tcPr>
            <w:tcW w:w="1559" w:type="dxa"/>
            <w:shd w:val="clear" w:color="auto" w:fill="E0E0E0"/>
          </w:tcPr>
          <w:p w14:paraId="1C8FCDBD"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53D481C2"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A82CEDD"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746B088"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36D2AC5C" w14:textId="77777777" w:rsidTr="004E1359">
        <w:tc>
          <w:tcPr>
            <w:tcW w:w="1559" w:type="dxa"/>
            <w:shd w:val="clear" w:color="auto" w:fill="auto"/>
          </w:tcPr>
          <w:p w14:paraId="35D4A130"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9388222"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7E52812"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D3F0C96" w14:textId="77777777" w:rsidR="00C93415" w:rsidRPr="00736667" w:rsidRDefault="00C93415" w:rsidP="004E1359">
            <w:pPr>
              <w:jc w:val="left"/>
              <w:rPr>
                <w:rFonts w:ascii="宋体" w:hAnsi="宋体"/>
                <w:snapToGrid w:val="0"/>
                <w:kern w:val="0"/>
              </w:rPr>
            </w:pPr>
          </w:p>
        </w:tc>
      </w:tr>
      <w:tr w:rsidR="00C93415" w:rsidRPr="00736667" w14:paraId="4981C5A8" w14:textId="77777777" w:rsidTr="004E1359">
        <w:tc>
          <w:tcPr>
            <w:tcW w:w="1559" w:type="dxa"/>
            <w:shd w:val="clear" w:color="auto" w:fill="auto"/>
          </w:tcPr>
          <w:p w14:paraId="4B2B2568"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146D468"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254F7A84"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51BE088" w14:textId="77777777" w:rsidR="00C93415" w:rsidRPr="00736667" w:rsidRDefault="00C93415" w:rsidP="004E1359">
            <w:pPr>
              <w:jc w:val="left"/>
              <w:rPr>
                <w:rFonts w:ascii="宋体" w:hAnsi="宋体"/>
                <w:snapToGrid w:val="0"/>
                <w:kern w:val="0"/>
              </w:rPr>
            </w:pPr>
          </w:p>
        </w:tc>
      </w:tr>
    </w:tbl>
    <w:p w14:paraId="12888870" w14:textId="77777777" w:rsidR="00C93415" w:rsidRPr="00F27462" w:rsidRDefault="00C93415" w:rsidP="00C93415">
      <w:pPr>
        <w:ind w:firstLineChars="300" w:firstLine="630"/>
      </w:pPr>
      <w:r>
        <w:rPr>
          <w:rFonts w:hint="eastAsia"/>
        </w:rPr>
        <w:t>如果有错误建议直接返回协议体或者抛出异常</w:t>
      </w:r>
    </w:p>
    <w:p w14:paraId="7BB05FCD" w14:textId="77777777" w:rsidR="00C93415" w:rsidRPr="00FE1432" w:rsidRDefault="00C93415">
      <w:pPr>
        <w:pStyle w:val="6"/>
        <w:numPr>
          <w:ilvl w:val="5"/>
          <w:numId w:val="178"/>
        </w:numPr>
        <w:pPrChange w:id="439" w:author="wangq" w:date="2017-08-21T17:25:00Z">
          <w:pPr>
            <w:pStyle w:val="6"/>
            <w:numPr>
              <w:numId w:val="197"/>
            </w:numPr>
            <w:tabs>
              <w:tab w:val="clear" w:pos="1282"/>
            </w:tabs>
            <w:ind w:left="3370" w:hanging="420"/>
          </w:pPr>
        </w:pPrChange>
      </w:pPr>
      <w:r>
        <w:rPr>
          <w:rFonts w:hint="eastAsia"/>
        </w:rPr>
        <w:t>数据</w:t>
      </w:r>
      <w:r>
        <w:t>库表</w:t>
      </w:r>
    </w:p>
    <w:p w14:paraId="1AE6F254" w14:textId="77777777" w:rsidR="00C93415" w:rsidRPr="006B649A" w:rsidRDefault="00C93415" w:rsidP="00C93415"/>
    <w:p w14:paraId="28EB387D" w14:textId="77777777" w:rsidR="00C93415" w:rsidRPr="0082647F" w:rsidRDefault="00C93415" w:rsidP="00C93415">
      <w:pPr>
        <w:pStyle w:val="5"/>
      </w:pPr>
      <w:r>
        <w:rPr>
          <w:rFonts w:hint="eastAsia"/>
        </w:rPr>
        <w:t>业务推送</w:t>
      </w:r>
      <w:r>
        <w:t>规则</w:t>
      </w:r>
      <w:r>
        <w:rPr>
          <w:rFonts w:hint="eastAsia"/>
        </w:rPr>
        <w:t>修改</w:t>
      </w:r>
    </w:p>
    <w:p w14:paraId="62E2E12F" w14:textId="77777777" w:rsidR="00C93415" w:rsidRDefault="00C93415" w:rsidP="00C93415">
      <w:pPr>
        <w:pStyle w:val="6"/>
      </w:pPr>
      <w:r>
        <w:rPr>
          <w:rFonts w:hint="eastAsia"/>
        </w:rPr>
        <w:t>功能</w:t>
      </w:r>
      <w:r>
        <w:t>描述</w:t>
      </w:r>
    </w:p>
    <w:p w14:paraId="34E5B6BF"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管理端修改</w:t>
      </w:r>
      <w:r w:rsidRPr="009340D2">
        <w:rPr>
          <w:rFonts w:ascii="宋体" w:hAnsi="宋体" w:hint="eastAsia"/>
          <w:kern w:val="0"/>
          <w:sz w:val="24"/>
          <w:szCs w:val="21"/>
        </w:rPr>
        <w:t>业务推送</w:t>
      </w:r>
      <w:r w:rsidRPr="009340D2">
        <w:rPr>
          <w:rFonts w:ascii="宋体" w:hAnsi="宋体"/>
          <w:kern w:val="0"/>
          <w:sz w:val="24"/>
          <w:szCs w:val="21"/>
        </w:rPr>
        <w:t>规则</w:t>
      </w:r>
    </w:p>
    <w:p w14:paraId="6BA07BBA" w14:textId="77777777" w:rsidR="00C93415" w:rsidRPr="00676A58" w:rsidRDefault="00C93415" w:rsidP="00C93415">
      <w:pPr>
        <w:pStyle w:val="6"/>
      </w:pPr>
      <w:r w:rsidRPr="00676A58">
        <w:rPr>
          <w:rFonts w:hint="eastAsia"/>
        </w:rPr>
        <w:t>处理流程</w:t>
      </w:r>
    </w:p>
    <w:p w14:paraId="06B76D35" w14:textId="77777777" w:rsidR="00C93415" w:rsidRPr="006B649A" w:rsidRDefault="00C93415">
      <w:pPr>
        <w:pStyle w:val="afb"/>
        <w:numPr>
          <w:ilvl w:val="0"/>
          <w:numId w:val="173"/>
        </w:numPr>
        <w:tabs>
          <w:tab w:val="left" w:pos="0"/>
          <w:tab w:val="left" w:pos="90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40" w:author="wangq" w:date="2017-08-21T17:25:00Z">
          <w:pPr>
            <w:pStyle w:val="afb"/>
            <w:numPr>
              <w:numId w:val="192"/>
            </w:numPr>
            <w:tabs>
              <w:tab w:val="left" w:pos="0"/>
              <w:tab w:val="left" w:pos="90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输入规则相关信息</w:t>
      </w:r>
    </w:p>
    <w:p w14:paraId="45E54D9D" w14:textId="77777777" w:rsidR="00C93415" w:rsidRPr="006B649A" w:rsidRDefault="00C93415">
      <w:pPr>
        <w:pStyle w:val="afb"/>
        <w:numPr>
          <w:ilvl w:val="0"/>
          <w:numId w:val="17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41" w:author="wangq" w:date="2017-08-21T17:25:00Z">
          <w:pPr>
            <w:pStyle w:val="afb"/>
            <w:numPr>
              <w:numId w:val="19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将数据保存到主表和历史表</w:t>
      </w:r>
    </w:p>
    <w:p w14:paraId="08DF6531" w14:textId="77777777" w:rsidR="00C93415" w:rsidRPr="006B649A" w:rsidRDefault="00C93415" w:rsidP="00C93415">
      <w:pPr>
        <w:rPr>
          <w:rFonts w:ascii="宋体" w:hAnsi="宋体"/>
          <w:kern w:val="0"/>
          <w:szCs w:val="21"/>
        </w:rPr>
      </w:pPr>
    </w:p>
    <w:p w14:paraId="7D39C484"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4D462671" w14:textId="77777777" w:rsidTr="004E1359">
        <w:tc>
          <w:tcPr>
            <w:tcW w:w="1559" w:type="dxa"/>
            <w:shd w:val="clear" w:color="auto" w:fill="E0E0E0"/>
          </w:tcPr>
          <w:p w14:paraId="2C34F33E"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6644B99"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0B4D74A"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4B42041"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A4127A2" w14:textId="77777777" w:rsidTr="004E1359">
        <w:tc>
          <w:tcPr>
            <w:tcW w:w="1559" w:type="dxa"/>
            <w:shd w:val="clear" w:color="auto" w:fill="auto"/>
          </w:tcPr>
          <w:p w14:paraId="173DAC2C"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3402D5C6"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6BCFD2D6"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1ED847A4" w14:textId="77777777" w:rsidR="00C93415" w:rsidRPr="00736667" w:rsidRDefault="00C93415" w:rsidP="004E1359">
            <w:pPr>
              <w:jc w:val="left"/>
              <w:rPr>
                <w:rFonts w:ascii="宋体" w:hAnsi="宋体"/>
                <w:snapToGrid w:val="0"/>
                <w:kern w:val="0"/>
              </w:rPr>
            </w:pPr>
          </w:p>
        </w:tc>
      </w:tr>
      <w:tr w:rsidR="00C93415" w:rsidRPr="00736667" w14:paraId="4B6B3918" w14:textId="77777777" w:rsidTr="004E1359">
        <w:tc>
          <w:tcPr>
            <w:tcW w:w="1559" w:type="dxa"/>
            <w:shd w:val="clear" w:color="auto" w:fill="auto"/>
            <w:vAlign w:val="center"/>
          </w:tcPr>
          <w:p w14:paraId="609A4F83" w14:textId="77777777" w:rsidR="00C93415" w:rsidRDefault="00C93415" w:rsidP="004E1359">
            <w:pPr>
              <w:jc w:val="left"/>
              <w:rPr>
                <w:sz w:val="20"/>
                <w:szCs w:val="20"/>
              </w:rPr>
            </w:pPr>
            <w:r>
              <w:rPr>
                <w:rFonts w:hint="eastAsia"/>
                <w:sz w:val="20"/>
                <w:szCs w:val="20"/>
              </w:rPr>
              <w:t>规则主键</w:t>
            </w:r>
          </w:p>
        </w:tc>
        <w:tc>
          <w:tcPr>
            <w:tcW w:w="1701" w:type="dxa"/>
            <w:shd w:val="clear" w:color="auto" w:fill="auto"/>
            <w:vAlign w:val="center"/>
          </w:tcPr>
          <w:p w14:paraId="1AE93061" w14:textId="77777777" w:rsidR="00C93415" w:rsidRPr="006B649A" w:rsidRDefault="00C93415" w:rsidP="004E1359">
            <w:pPr>
              <w:jc w:val="left"/>
              <w:rPr>
                <w:i/>
                <w:sz w:val="20"/>
                <w:szCs w:val="20"/>
              </w:rPr>
            </w:pPr>
            <w:r w:rsidRPr="005E6787">
              <w:rPr>
                <w:sz w:val="20"/>
                <w:szCs w:val="20"/>
              </w:rPr>
              <w:t>LEVEL_RULE_ID</w:t>
            </w:r>
          </w:p>
        </w:tc>
        <w:tc>
          <w:tcPr>
            <w:tcW w:w="1134" w:type="dxa"/>
            <w:shd w:val="clear" w:color="auto" w:fill="auto"/>
          </w:tcPr>
          <w:p w14:paraId="7EF1C044"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1B69F867" w14:textId="77777777" w:rsidR="00C93415" w:rsidRPr="00736667" w:rsidRDefault="00C93415" w:rsidP="004E1359">
            <w:pPr>
              <w:jc w:val="left"/>
              <w:rPr>
                <w:rFonts w:ascii="宋体" w:hAnsi="宋体"/>
                <w:snapToGrid w:val="0"/>
                <w:kern w:val="0"/>
              </w:rPr>
            </w:pPr>
          </w:p>
        </w:tc>
      </w:tr>
      <w:tr w:rsidR="00C93415" w:rsidRPr="00736667" w14:paraId="4037CB25" w14:textId="77777777" w:rsidTr="004E1359">
        <w:tc>
          <w:tcPr>
            <w:tcW w:w="1559" w:type="dxa"/>
            <w:shd w:val="clear" w:color="auto" w:fill="auto"/>
            <w:vAlign w:val="center"/>
          </w:tcPr>
          <w:p w14:paraId="6B7A37F7" w14:textId="77777777" w:rsidR="00C93415" w:rsidRPr="006B649A" w:rsidRDefault="00C93415" w:rsidP="004E1359">
            <w:pPr>
              <w:jc w:val="left"/>
              <w:rPr>
                <w:snapToGrid w:val="0"/>
                <w:kern w:val="0"/>
              </w:rPr>
            </w:pPr>
            <w:r>
              <w:rPr>
                <w:rFonts w:hint="eastAsia"/>
                <w:sz w:val="20"/>
                <w:szCs w:val="20"/>
              </w:rPr>
              <w:t>规则代码</w:t>
            </w:r>
          </w:p>
        </w:tc>
        <w:tc>
          <w:tcPr>
            <w:tcW w:w="1701" w:type="dxa"/>
            <w:shd w:val="clear" w:color="auto" w:fill="auto"/>
            <w:vAlign w:val="center"/>
          </w:tcPr>
          <w:p w14:paraId="4AC1EE4C" w14:textId="77777777" w:rsidR="00C93415" w:rsidRPr="006B649A" w:rsidRDefault="00C93415" w:rsidP="004E1359">
            <w:pPr>
              <w:jc w:val="left"/>
              <w:rPr>
                <w:snapToGrid w:val="0"/>
                <w:kern w:val="0"/>
              </w:rPr>
            </w:pPr>
            <w:r>
              <w:rPr>
                <w:rFonts w:hint="eastAsia"/>
                <w:sz w:val="20"/>
                <w:szCs w:val="20"/>
              </w:rPr>
              <w:t>RULE_CODE</w:t>
            </w:r>
          </w:p>
        </w:tc>
        <w:tc>
          <w:tcPr>
            <w:tcW w:w="1134" w:type="dxa"/>
            <w:shd w:val="clear" w:color="auto" w:fill="auto"/>
          </w:tcPr>
          <w:p w14:paraId="0CDFC549"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7FA035AB" w14:textId="77777777" w:rsidR="00C93415" w:rsidRPr="00736667" w:rsidRDefault="00C93415" w:rsidP="004E1359">
            <w:pPr>
              <w:jc w:val="left"/>
              <w:rPr>
                <w:rFonts w:ascii="宋体" w:hAnsi="宋体"/>
                <w:snapToGrid w:val="0"/>
                <w:kern w:val="0"/>
              </w:rPr>
            </w:pPr>
          </w:p>
        </w:tc>
      </w:tr>
      <w:tr w:rsidR="00C93415" w:rsidRPr="00736667" w14:paraId="645DFDE8" w14:textId="77777777" w:rsidTr="004E1359">
        <w:tc>
          <w:tcPr>
            <w:tcW w:w="1559" w:type="dxa"/>
            <w:shd w:val="clear" w:color="auto" w:fill="auto"/>
            <w:vAlign w:val="center"/>
          </w:tcPr>
          <w:p w14:paraId="3779252E" w14:textId="77777777" w:rsidR="00C93415" w:rsidRPr="006B649A" w:rsidRDefault="00C93415" w:rsidP="004E1359">
            <w:pPr>
              <w:jc w:val="left"/>
              <w:rPr>
                <w:snapToGrid w:val="0"/>
                <w:kern w:val="0"/>
              </w:rPr>
            </w:pPr>
            <w:r>
              <w:rPr>
                <w:rFonts w:hint="eastAsia"/>
                <w:sz w:val="20"/>
                <w:szCs w:val="20"/>
              </w:rPr>
              <w:t>规则名称</w:t>
            </w:r>
          </w:p>
        </w:tc>
        <w:tc>
          <w:tcPr>
            <w:tcW w:w="1701" w:type="dxa"/>
            <w:shd w:val="clear" w:color="auto" w:fill="auto"/>
            <w:vAlign w:val="center"/>
          </w:tcPr>
          <w:p w14:paraId="3D942E47" w14:textId="77777777" w:rsidR="00C93415" w:rsidRPr="006B649A" w:rsidRDefault="00C93415" w:rsidP="004E1359">
            <w:pPr>
              <w:jc w:val="left"/>
              <w:rPr>
                <w:snapToGrid w:val="0"/>
                <w:kern w:val="0"/>
              </w:rPr>
            </w:pPr>
            <w:r>
              <w:rPr>
                <w:rFonts w:hint="eastAsia"/>
                <w:sz w:val="20"/>
                <w:szCs w:val="20"/>
              </w:rPr>
              <w:t>RULE_NAME</w:t>
            </w:r>
          </w:p>
        </w:tc>
        <w:tc>
          <w:tcPr>
            <w:tcW w:w="1134" w:type="dxa"/>
            <w:shd w:val="clear" w:color="auto" w:fill="auto"/>
          </w:tcPr>
          <w:p w14:paraId="78C02817"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7ECEF370" w14:textId="77777777" w:rsidR="00C93415" w:rsidRPr="00736667" w:rsidRDefault="00C93415" w:rsidP="004E1359">
            <w:pPr>
              <w:jc w:val="left"/>
              <w:rPr>
                <w:rFonts w:ascii="宋体" w:hAnsi="宋体"/>
                <w:snapToGrid w:val="0"/>
                <w:kern w:val="0"/>
              </w:rPr>
            </w:pPr>
          </w:p>
        </w:tc>
      </w:tr>
      <w:tr w:rsidR="00C93415" w:rsidRPr="00736667" w14:paraId="33D64FE9" w14:textId="77777777" w:rsidTr="004E1359">
        <w:tc>
          <w:tcPr>
            <w:tcW w:w="1559" w:type="dxa"/>
            <w:shd w:val="clear" w:color="auto" w:fill="auto"/>
            <w:vAlign w:val="center"/>
          </w:tcPr>
          <w:p w14:paraId="04E28E9E" w14:textId="77777777" w:rsidR="00C93415" w:rsidRDefault="00C93415" w:rsidP="004E1359">
            <w:pPr>
              <w:jc w:val="left"/>
              <w:rPr>
                <w:sz w:val="20"/>
                <w:szCs w:val="20"/>
              </w:rPr>
            </w:pPr>
            <w:r>
              <w:rPr>
                <w:rFonts w:hint="eastAsia"/>
                <w:sz w:val="20"/>
                <w:szCs w:val="20"/>
              </w:rPr>
              <w:t>状态（启用</w:t>
            </w:r>
            <w:r>
              <w:rPr>
                <w:rFonts w:hint="eastAsia"/>
                <w:sz w:val="20"/>
                <w:szCs w:val="20"/>
              </w:rPr>
              <w:t xml:space="preserve"> 0 </w:t>
            </w:r>
            <w:r>
              <w:rPr>
                <w:rFonts w:hint="eastAsia"/>
                <w:sz w:val="20"/>
                <w:szCs w:val="20"/>
              </w:rPr>
              <w:t>停用</w:t>
            </w:r>
            <w:r>
              <w:rPr>
                <w:rFonts w:hint="eastAsia"/>
                <w:sz w:val="20"/>
                <w:szCs w:val="20"/>
              </w:rPr>
              <w:t>1</w:t>
            </w:r>
            <w:r>
              <w:rPr>
                <w:rFonts w:hint="eastAsia"/>
                <w:sz w:val="20"/>
                <w:szCs w:val="20"/>
              </w:rPr>
              <w:t>）</w:t>
            </w:r>
          </w:p>
        </w:tc>
        <w:tc>
          <w:tcPr>
            <w:tcW w:w="1701" w:type="dxa"/>
            <w:shd w:val="clear" w:color="auto" w:fill="auto"/>
            <w:vAlign w:val="center"/>
          </w:tcPr>
          <w:p w14:paraId="0285F501" w14:textId="77777777" w:rsidR="00C93415" w:rsidRDefault="00C93415" w:rsidP="004E1359">
            <w:pPr>
              <w:jc w:val="left"/>
              <w:rPr>
                <w:sz w:val="20"/>
                <w:szCs w:val="20"/>
              </w:rPr>
            </w:pPr>
            <w:r w:rsidRPr="00712B5A">
              <w:rPr>
                <w:sz w:val="20"/>
                <w:szCs w:val="20"/>
              </w:rPr>
              <w:t>STATUS</w:t>
            </w:r>
          </w:p>
        </w:tc>
        <w:tc>
          <w:tcPr>
            <w:tcW w:w="1134" w:type="dxa"/>
            <w:shd w:val="clear" w:color="auto" w:fill="auto"/>
          </w:tcPr>
          <w:p w14:paraId="6814E447"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04866B7D" w14:textId="77777777" w:rsidR="00C93415" w:rsidRPr="00736667" w:rsidRDefault="00C93415" w:rsidP="004E1359">
            <w:pPr>
              <w:jc w:val="left"/>
              <w:rPr>
                <w:rFonts w:ascii="宋体" w:hAnsi="宋体"/>
                <w:snapToGrid w:val="0"/>
                <w:kern w:val="0"/>
              </w:rPr>
            </w:pPr>
            <w:r w:rsidRPr="00712B5A">
              <w:rPr>
                <w:rFonts w:ascii="宋体" w:hAnsi="宋体" w:hint="eastAsia"/>
                <w:snapToGrid w:val="0"/>
                <w:kern w:val="0"/>
              </w:rPr>
              <w:t>状态（启用 0 停用1）</w:t>
            </w:r>
          </w:p>
        </w:tc>
      </w:tr>
      <w:tr w:rsidR="002267EE" w:rsidRPr="00736667" w14:paraId="39D2CF70" w14:textId="77777777" w:rsidTr="00502847">
        <w:tc>
          <w:tcPr>
            <w:tcW w:w="1559" w:type="dxa"/>
            <w:shd w:val="clear" w:color="auto" w:fill="auto"/>
            <w:vAlign w:val="center"/>
          </w:tcPr>
          <w:p w14:paraId="32E1A947" w14:textId="77777777" w:rsidR="002267EE" w:rsidRPr="006B649A" w:rsidRDefault="002267EE" w:rsidP="00502847">
            <w:pPr>
              <w:jc w:val="left"/>
              <w:rPr>
                <w:snapToGrid w:val="0"/>
                <w:kern w:val="0"/>
              </w:rPr>
            </w:pPr>
            <w:r>
              <w:rPr>
                <w:rFonts w:hint="eastAsia"/>
                <w:sz w:val="20"/>
                <w:szCs w:val="20"/>
              </w:rPr>
              <w:t>推送</w:t>
            </w:r>
            <w:r>
              <w:rPr>
                <w:sz w:val="20"/>
                <w:szCs w:val="20"/>
              </w:rPr>
              <w:t>类型</w:t>
            </w:r>
          </w:p>
        </w:tc>
        <w:tc>
          <w:tcPr>
            <w:tcW w:w="1701" w:type="dxa"/>
            <w:shd w:val="clear" w:color="auto" w:fill="auto"/>
            <w:vAlign w:val="center"/>
          </w:tcPr>
          <w:p w14:paraId="1627DF30" w14:textId="77777777" w:rsidR="002267EE" w:rsidRPr="006B649A" w:rsidRDefault="002267EE" w:rsidP="00502847">
            <w:pPr>
              <w:jc w:val="left"/>
              <w:rPr>
                <w:snapToGrid w:val="0"/>
                <w:kern w:val="0"/>
              </w:rPr>
            </w:pPr>
            <w:r>
              <w:rPr>
                <w:sz w:val="20"/>
                <w:szCs w:val="20"/>
              </w:rPr>
              <w:t>PUSH_TYPE</w:t>
            </w:r>
          </w:p>
        </w:tc>
        <w:tc>
          <w:tcPr>
            <w:tcW w:w="1134" w:type="dxa"/>
            <w:shd w:val="clear" w:color="auto" w:fill="auto"/>
          </w:tcPr>
          <w:p w14:paraId="12A9F87A" w14:textId="77777777" w:rsidR="002267EE" w:rsidRPr="006B649A" w:rsidRDefault="002267EE" w:rsidP="00502847">
            <w:pPr>
              <w:jc w:val="left"/>
              <w:rPr>
                <w:snapToGrid w:val="0"/>
                <w:kern w:val="0"/>
              </w:rPr>
            </w:pPr>
            <w:r>
              <w:rPr>
                <w:rFonts w:hint="eastAsia"/>
                <w:snapToGrid w:val="0"/>
                <w:kern w:val="0"/>
              </w:rPr>
              <w:t>Y</w:t>
            </w:r>
          </w:p>
        </w:tc>
        <w:tc>
          <w:tcPr>
            <w:tcW w:w="3119" w:type="dxa"/>
            <w:shd w:val="clear" w:color="auto" w:fill="auto"/>
          </w:tcPr>
          <w:p w14:paraId="1DAE111A" w14:textId="77777777" w:rsidR="002267EE" w:rsidRPr="00736667" w:rsidRDefault="002267EE" w:rsidP="00502847">
            <w:pPr>
              <w:jc w:val="left"/>
              <w:rPr>
                <w:rFonts w:ascii="宋体" w:hAnsi="宋体"/>
                <w:snapToGrid w:val="0"/>
                <w:kern w:val="0"/>
              </w:rPr>
            </w:pPr>
          </w:p>
        </w:tc>
      </w:tr>
      <w:tr w:rsidR="00C93415" w:rsidRPr="00736667" w14:paraId="720AB293" w14:textId="77777777" w:rsidTr="004E1359">
        <w:tc>
          <w:tcPr>
            <w:tcW w:w="1559" w:type="dxa"/>
            <w:shd w:val="clear" w:color="auto" w:fill="auto"/>
            <w:vAlign w:val="center"/>
          </w:tcPr>
          <w:p w14:paraId="3FC46BA5" w14:textId="77777777" w:rsidR="00C93415" w:rsidRPr="006B649A" w:rsidRDefault="00C93415" w:rsidP="004E1359">
            <w:pPr>
              <w:jc w:val="left"/>
              <w:rPr>
                <w:snapToGrid w:val="0"/>
                <w:kern w:val="0"/>
              </w:rPr>
            </w:pPr>
            <w:r>
              <w:rPr>
                <w:rFonts w:hint="eastAsia"/>
                <w:sz w:val="20"/>
                <w:szCs w:val="20"/>
              </w:rPr>
              <w:t>规则值</w:t>
            </w:r>
          </w:p>
        </w:tc>
        <w:tc>
          <w:tcPr>
            <w:tcW w:w="1701" w:type="dxa"/>
            <w:shd w:val="clear" w:color="auto" w:fill="auto"/>
            <w:vAlign w:val="center"/>
          </w:tcPr>
          <w:p w14:paraId="6D627626" w14:textId="77777777" w:rsidR="00C93415" w:rsidRPr="006B649A" w:rsidRDefault="00C93415" w:rsidP="004E1359">
            <w:pPr>
              <w:jc w:val="left"/>
              <w:rPr>
                <w:snapToGrid w:val="0"/>
                <w:kern w:val="0"/>
              </w:rPr>
            </w:pPr>
            <w:r>
              <w:rPr>
                <w:rFonts w:hint="eastAsia"/>
                <w:sz w:val="20"/>
                <w:szCs w:val="20"/>
              </w:rPr>
              <w:t>RULE_VALUE</w:t>
            </w:r>
          </w:p>
        </w:tc>
        <w:tc>
          <w:tcPr>
            <w:tcW w:w="1134" w:type="dxa"/>
            <w:shd w:val="clear" w:color="auto" w:fill="auto"/>
          </w:tcPr>
          <w:p w14:paraId="755B8E81"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5476F10F" w14:textId="77777777" w:rsidR="00C93415" w:rsidRPr="00736667" w:rsidRDefault="00C93415" w:rsidP="004E1359">
            <w:pPr>
              <w:jc w:val="left"/>
              <w:rPr>
                <w:rFonts w:ascii="宋体" w:hAnsi="宋体"/>
                <w:snapToGrid w:val="0"/>
                <w:kern w:val="0"/>
              </w:rPr>
            </w:pPr>
          </w:p>
        </w:tc>
      </w:tr>
    </w:tbl>
    <w:p w14:paraId="1F71A159"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65479531" w14:textId="77777777" w:rsidR="00C93415" w:rsidRPr="00C56A4E" w:rsidRDefault="00C93415" w:rsidP="00C93415"/>
    <w:p w14:paraId="06336C0B" w14:textId="77777777" w:rsidR="00C93415" w:rsidRDefault="00C93415" w:rsidP="00C93415">
      <w:pPr>
        <w:pStyle w:val="6"/>
      </w:pPr>
      <w:r w:rsidRPr="00A52328">
        <w:rPr>
          <w:rFonts w:hint="eastAsia"/>
        </w:rPr>
        <w:t>输出</w:t>
      </w:r>
    </w:p>
    <w:p w14:paraId="7DC4A368"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03F03884" w14:textId="77777777" w:rsidTr="004E1359">
        <w:tc>
          <w:tcPr>
            <w:tcW w:w="1559" w:type="dxa"/>
            <w:shd w:val="clear" w:color="auto" w:fill="E0E0E0"/>
          </w:tcPr>
          <w:p w14:paraId="7BBDBC92"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8F82D8B"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3F7F4C1"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A755FFC"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17FDBAFB" w14:textId="77777777" w:rsidTr="004E1359">
        <w:tc>
          <w:tcPr>
            <w:tcW w:w="1559" w:type="dxa"/>
            <w:shd w:val="clear" w:color="auto" w:fill="auto"/>
          </w:tcPr>
          <w:p w14:paraId="31B4DE12"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2B82246"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D0780B6"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3E1C98B" w14:textId="77777777" w:rsidR="00C93415" w:rsidRPr="00736667" w:rsidRDefault="00C93415" w:rsidP="004E1359">
            <w:pPr>
              <w:jc w:val="left"/>
              <w:rPr>
                <w:rFonts w:ascii="宋体" w:hAnsi="宋体"/>
                <w:snapToGrid w:val="0"/>
                <w:kern w:val="0"/>
              </w:rPr>
            </w:pPr>
          </w:p>
        </w:tc>
      </w:tr>
      <w:tr w:rsidR="00C93415" w:rsidRPr="00736667" w14:paraId="646735F8" w14:textId="77777777" w:rsidTr="004E1359">
        <w:tc>
          <w:tcPr>
            <w:tcW w:w="1559" w:type="dxa"/>
            <w:shd w:val="clear" w:color="auto" w:fill="auto"/>
          </w:tcPr>
          <w:p w14:paraId="7BFAEEB8"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64A50A3E"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2A86E10A"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374016C" w14:textId="77777777" w:rsidR="00C93415" w:rsidRPr="00736667" w:rsidRDefault="00C93415" w:rsidP="004E1359">
            <w:pPr>
              <w:jc w:val="left"/>
              <w:rPr>
                <w:rFonts w:ascii="宋体" w:hAnsi="宋体"/>
                <w:snapToGrid w:val="0"/>
                <w:kern w:val="0"/>
              </w:rPr>
            </w:pPr>
          </w:p>
        </w:tc>
      </w:tr>
    </w:tbl>
    <w:p w14:paraId="668E4B99" w14:textId="77777777" w:rsidR="00C93415" w:rsidRPr="00F27462" w:rsidRDefault="00C93415" w:rsidP="00C93415">
      <w:pPr>
        <w:ind w:firstLineChars="300" w:firstLine="630"/>
      </w:pPr>
      <w:r>
        <w:rPr>
          <w:rFonts w:hint="eastAsia"/>
        </w:rPr>
        <w:t>如果有错误建议直接返回协议体或者抛出异常</w:t>
      </w:r>
    </w:p>
    <w:p w14:paraId="0D1FF8DA" w14:textId="77777777" w:rsidR="00C93415" w:rsidRPr="00FE1432" w:rsidRDefault="00C93415">
      <w:pPr>
        <w:pStyle w:val="6"/>
        <w:numPr>
          <w:ilvl w:val="5"/>
          <w:numId w:val="177"/>
        </w:numPr>
        <w:pPrChange w:id="442" w:author="wangq" w:date="2017-08-21T17:25:00Z">
          <w:pPr>
            <w:pStyle w:val="6"/>
            <w:numPr>
              <w:numId w:val="196"/>
            </w:numPr>
            <w:tabs>
              <w:tab w:val="clear" w:pos="1282"/>
            </w:tabs>
            <w:ind w:left="3780" w:hanging="420"/>
          </w:pPr>
        </w:pPrChange>
      </w:pPr>
      <w:r>
        <w:rPr>
          <w:rFonts w:hint="eastAsia"/>
        </w:rPr>
        <w:t>数据</w:t>
      </w:r>
      <w:r>
        <w:t>库表</w:t>
      </w:r>
    </w:p>
    <w:p w14:paraId="7BF72AFC" w14:textId="77777777" w:rsidR="00C93415" w:rsidRPr="006B649A" w:rsidRDefault="00C93415" w:rsidP="00C93415"/>
    <w:p w14:paraId="5438EFCB" w14:textId="77777777" w:rsidR="00C93415" w:rsidRPr="0082647F" w:rsidRDefault="00C93415" w:rsidP="00C93415">
      <w:pPr>
        <w:pStyle w:val="5"/>
      </w:pPr>
      <w:r w:rsidRPr="00AA64E4">
        <w:rPr>
          <w:rFonts w:hint="eastAsia"/>
        </w:rPr>
        <w:t>业务推送规则</w:t>
      </w:r>
      <w:r>
        <w:rPr>
          <w:rFonts w:hint="eastAsia"/>
        </w:rPr>
        <w:t>删除</w:t>
      </w:r>
    </w:p>
    <w:p w14:paraId="27542E77" w14:textId="77777777" w:rsidR="00C93415" w:rsidRDefault="00C93415" w:rsidP="00C93415">
      <w:pPr>
        <w:pStyle w:val="6"/>
      </w:pPr>
      <w:r>
        <w:rPr>
          <w:rFonts w:hint="eastAsia"/>
        </w:rPr>
        <w:t>功能</w:t>
      </w:r>
      <w:r>
        <w:t>描述</w:t>
      </w:r>
    </w:p>
    <w:p w14:paraId="63875E66"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提供给管理端删除规则</w:t>
      </w:r>
    </w:p>
    <w:p w14:paraId="5B3D60B8" w14:textId="77777777" w:rsidR="00C93415" w:rsidRDefault="00C93415" w:rsidP="00C93415">
      <w:pPr>
        <w:pStyle w:val="6"/>
      </w:pPr>
      <w:r w:rsidRPr="00676A58">
        <w:rPr>
          <w:rFonts w:hint="eastAsia"/>
        </w:rPr>
        <w:t>处理流程</w:t>
      </w:r>
    </w:p>
    <w:p w14:paraId="5CB461BC" w14:textId="77777777" w:rsidR="00C93415" w:rsidRDefault="00C93415">
      <w:pPr>
        <w:pStyle w:val="afb"/>
        <w:numPr>
          <w:ilvl w:val="0"/>
          <w:numId w:val="174"/>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43" w:author="wangq" w:date="2017-08-21T17:25:00Z">
          <w:pPr>
            <w:pStyle w:val="afb"/>
            <w:numPr>
              <w:numId w:val="193"/>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输入规则主键</w:t>
      </w:r>
    </w:p>
    <w:p w14:paraId="0F1662E9" w14:textId="77777777" w:rsidR="00C93415" w:rsidRPr="006B649A" w:rsidRDefault="00C93415">
      <w:pPr>
        <w:pStyle w:val="afb"/>
        <w:numPr>
          <w:ilvl w:val="0"/>
          <w:numId w:val="174"/>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pPrChange w:id="444" w:author="wangq" w:date="2017-08-21T17:25:00Z">
          <w:pPr>
            <w:pStyle w:val="afb"/>
            <w:numPr>
              <w:numId w:val="193"/>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将主表写入历史表</w:t>
      </w:r>
      <w:r>
        <w:rPr>
          <w:rFonts w:ascii="宋体" w:hAnsi="宋体" w:hint="eastAsia"/>
          <w:kern w:val="0"/>
          <w:sz w:val="24"/>
          <w:szCs w:val="21"/>
        </w:rPr>
        <w:t>，</w:t>
      </w:r>
      <w:r>
        <w:rPr>
          <w:rFonts w:ascii="宋体" w:hAnsi="宋体"/>
          <w:kern w:val="0"/>
          <w:sz w:val="24"/>
          <w:szCs w:val="21"/>
        </w:rPr>
        <w:t>并删除主表</w:t>
      </w:r>
    </w:p>
    <w:p w14:paraId="68DD308D" w14:textId="77777777" w:rsidR="00C93415" w:rsidRPr="00C3467F" w:rsidRDefault="00C93415" w:rsidP="00C93415">
      <w:pPr>
        <w:rPr>
          <w:rFonts w:ascii="宋体" w:hAnsi="宋体"/>
          <w:kern w:val="0"/>
          <w:szCs w:val="21"/>
        </w:rPr>
      </w:pPr>
      <w:r>
        <w:rPr>
          <w:rFonts w:ascii="宋体" w:hAnsi="宋体" w:hint="eastAsia"/>
          <w:kern w:val="0"/>
          <w:szCs w:val="21"/>
        </w:rPr>
        <w:t xml:space="preserve">       </w:t>
      </w:r>
      <w:r>
        <w:rPr>
          <w:rFonts w:ascii="宋体" w:hAnsi="宋体"/>
          <w:kern w:val="0"/>
          <w:szCs w:val="21"/>
        </w:rPr>
        <w:t xml:space="preserve"> </w:t>
      </w:r>
    </w:p>
    <w:p w14:paraId="089C7C00"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2384D90" w14:textId="77777777" w:rsidTr="004E1359">
        <w:tc>
          <w:tcPr>
            <w:tcW w:w="1559" w:type="dxa"/>
            <w:shd w:val="clear" w:color="auto" w:fill="E0E0E0"/>
          </w:tcPr>
          <w:p w14:paraId="764DB941"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EC8E7BB"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C6EA0D1"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B1C2806"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64FA4B6" w14:textId="77777777" w:rsidTr="004E1359">
        <w:tc>
          <w:tcPr>
            <w:tcW w:w="1559" w:type="dxa"/>
            <w:shd w:val="clear" w:color="auto" w:fill="auto"/>
          </w:tcPr>
          <w:p w14:paraId="25046FEC"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364665B6"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45B8BAB4"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5ADF5F16" w14:textId="77777777" w:rsidR="00C93415" w:rsidRPr="00736667" w:rsidRDefault="00C93415" w:rsidP="004E1359">
            <w:pPr>
              <w:jc w:val="left"/>
              <w:rPr>
                <w:rFonts w:ascii="宋体" w:hAnsi="宋体"/>
                <w:snapToGrid w:val="0"/>
                <w:kern w:val="0"/>
              </w:rPr>
            </w:pPr>
          </w:p>
        </w:tc>
      </w:tr>
      <w:tr w:rsidR="00C93415" w:rsidRPr="00736667" w14:paraId="19722220" w14:textId="77777777" w:rsidTr="004E1359">
        <w:tc>
          <w:tcPr>
            <w:tcW w:w="1559" w:type="dxa"/>
            <w:shd w:val="clear" w:color="auto" w:fill="auto"/>
            <w:vAlign w:val="center"/>
          </w:tcPr>
          <w:p w14:paraId="786EAC29" w14:textId="77777777" w:rsidR="00C93415" w:rsidRDefault="00C93415" w:rsidP="004E1359">
            <w:pPr>
              <w:jc w:val="left"/>
              <w:rPr>
                <w:sz w:val="20"/>
                <w:szCs w:val="20"/>
              </w:rPr>
            </w:pPr>
            <w:r>
              <w:rPr>
                <w:rFonts w:hint="eastAsia"/>
                <w:sz w:val="20"/>
                <w:szCs w:val="20"/>
              </w:rPr>
              <w:t>规则主键</w:t>
            </w:r>
          </w:p>
        </w:tc>
        <w:tc>
          <w:tcPr>
            <w:tcW w:w="1701" w:type="dxa"/>
            <w:shd w:val="clear" w:color="auto" w:fill="auto"/>
            <w:vAlign w:val="center"/>
          </w:tcPr>
          <w:p w14:paraId="48CF9D20" w14:textId="77777777" w:rsidR="00C93415" w:rsidRDefault="00C93415" w:rsidP="004E1359">
            <w:pPr>
              <w:jc w:val="left"/>
              <w:rPr>
                <w:sz w:val="20"/>
                <w:szCs w:val="20"/>
              </w:rPr>
            </w:pPr>
            <w:r w:rsidRPr="009C33DD">
              <w:rPr>
                <w:sz w:val="20"/>
                <w:szCs w:val="20"/>
              </w:rPr>
              <w:t>PUSH_RULE_ID</w:t>
            </w:r>
          </w:p>
        </w:tc>
        <w:tc>
          <w:tcPr>
            <w:tcW w:w="1134" w:type="dxa"/>
            <w:shd w:val="clear" w:color="auto" w:fill="auto"/>
          </w:tcPr>
          <w:p w14:paraId="5FCBB4C2"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24E2520A" w14:textId="77777777" w:rsidR="00C93415" w:rsidRPr="00736667" w:rsidRDefault="00C93415" w:rsidP="004E1359">
            <w:pPr>
              <w:jc w:val="left"/>
              <w:rPr>
                <w:rFonts w:ascii="宋体" w:hAnsi="宋体"/>
                <w:snapToGrid w:val="0"/>
                <w:kern w:val="0"/>
              </w:rPr>
            </w:pPr>
          </w:p>
        </w:tc>
      </w:tr>
    </w:tbl>
    <w:p w14:paraId="4A93ECF5" w14:textId="77777777" w:rsidR="00C93415" w:rsidRPr="00C56A4E" w:rsidRDefault="00C93415" w:rsidP="00C93415"/>
    <w:p w14:paraId="27F649D9" w14:textId="77777777" w:rsidR="00C93415" w:rsidRPr="00A52328" w:rsidRDefault="00C93415" w:rsidP="00C93415">
      <w:pPr>
        <w:pStyle w:val="6"/>
      </w:pPr>
      <w:r w:rsidRPr="00A52328">
        <w:rPr>
          <w:rFonts w:hint="eastAsia"/>
        </w:rPr>
        <w:t>输出</w:t>
      </w:r>
    </w:p>
    <w:p w14:paraId="2E7BD151"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024CE309" w14:textId="77777777" w:rsidTr="004E1359">
        <w:tc>
          <w:tcPr>
            <w:tcW w:w="1559" w:type="dxa"/>
            <w:shd w:val="clear" w:color="auto" w:fill="E0E0E0"/>
          </w:tcPr>
          <w:p w14:paraId="5F19CED7" w14:textId="77777777" w:rsidR="00C93415" w:rsidRPr="00736667" w:rsidRDefault="00C93415" w:rsidP="004E1359">
            <w:pPr>
              <w:jc w:val="center"/>
              <w:rPr>
                <w:b/>
                <w:snapToGrid w:val="0"/>
                <w:kern w:val="0"/>
              </w:rPr>
            </w:pPr>
            <w:r w:rsidRPr="00736667">
              <w:rPr>
                <w:rFonts w:hint="eastAsia"/>
                <w:b/>
                <w:snapToGrid w:val="0"/>
                <w:kern w:val="0"/>
              </w:rPr>
              <w:lastRenderedPageBreak/>
              <w:t>输入要素</w:t>
            </w:r>
          </w:p>
        </w:tc>
        <w:tc>
          <w:tcPr>
            <w:tcW w:w="1701" w:type="dxa"/>
            <w:shd w:val="clear" w:color="auto" w:fill="E0E0E0"/>
          </w:tcPr>
          <w:p w14:paraId="7C20F3B4"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7324C49"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FA544CA"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B532D34" w14:textId="77777777" w:rsidTr="004E1359">
        <w:tc>
          <w:tcPr>
            <w:tcW w:w="1559" w:type="dxa"/>
            <w:shd w:val="clear" w:color="auto" w:fill="auto"/>
          </w:tcPr>
          <w:p w14:paraId="5AAE883D"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74AD804C"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3F1FE948"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6454ACB" w14:textId="77777777" w:rsidR="00C93415" w:rsidRPr="00736667" w:rsidRDefault="00C93415" w:rsidP="004E1359">
            <w:pPr>
              <w:jc w:val="left"/>
              <w:rPr>
                <w:rFonts w:ascii="宋体" w:hAnsi="宋体"/>
                <w:snapToGrid w:val="0"/>
                <w:kern w:val="0"/>
              </w:rPr>
            </w:pPr>
          </w:p>
        </w:tc>
      </w:tr>
      <w:tr w:rsidR="00C93415" w:rsidRPr="00736667" w14:paraId="6FE616F2" w14:textId="77777777" w:rsidTr="004E1359">
        <w:tc>
          <w:tcPr>
            <w:tcW w:w="1559" w:type="dxa"/>
            <w:shd w:val="clear" w:color="auto" w:fill="auto"/>
          </w:tcPr>
          <w:p w14:paraId="70FA0D76"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3E36586"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5BA90B0"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14D5C98" w14:textId="77777777" w:rsidR="00C93415" w:rsidRPr="00736667" w:rsidRDefault="00C93415" w:rsidP="004E1359">
            <w:pPr>
              <w:jc w:val="left"/>
              <w:rPr>
                <w:rFonts w:ascii="宋体" w:hAnsi="宋体"/>
                <w:snapToGrid w:val="0"/>
                <w:kern w:val="0"/>
              </w:rPr>
            </w:pPr>
          </w:p>
        </w:tc>
      </w:tr>
    </w:tbl>
    <w:p w14:paraId="690B390C" w14:textId="77777777" w:rsidR="00C93415" w:rsidRDefault="00C93415" w:rsidP="00C93415">
      <w:pPr>
        <w:ind w:firstLineChars="300" w:firstLine="630"/>
      </w:pPr>
      <w:r>
        <w:rPr>
          <w:rFonts w:hint="eastAsia"/>
        </w:rPr>
        <w:t>如果有错误建议直接返回协议体或者抛出异常</w:t>
      </w:r>
    </w:p>
    <w:p w14:paraId="54906CCE" w14:textId="77777777" w:rsidR="00C93415" w:rsidRPr="00FE1432" w:rsidRDefault="00C93415">
      <w:pPr>
        <w:pStyle w:val="6"/>
        <w:numPr>
          <w:ilvl w:val="5"/>
          <w:numId w:val="176"/>
        </w:numPr>
        <w:pPrChange w:id="445" w:author="wangq" w:date="2017-08-21T17:25:00Z">
          <w:pPr>
            <w:pStyle w:val="6"/>
            <w:numPr>
              <w:numId w:val="195"/>
            </w:numPr>
            <w:tabs>
              <w:tab w:val="clear" w:pos="1282"/>
            </w:tabs>
            <w:ind w:left="3780" w:hanging="420"/>
          </w:pPr>
        </w:pPrChange>
      </w:pPr>
      <w:r>
        <w:rPr>
          <w:rFonts w:hint="eastAsia"/>
        </w:rPr>
        <w:t>数据</w:t>
      </w:r>
      <w:r>
        <w:t>库表</w:t>
      </w:r>
    </w:p>
    <w:p w14:paraId="2D1688F2" w14:textId="77777777" w:rsidR="00C93415" w:rsidRPr="00F27462" w:rsidRDefault="00C93415" w:rsidP="00C93415">
      <w:pPr>
        <w:ind w:firstLineChars="300" w:firstLine="630"/>
      </w:pPr>
    </w:p>
    <w:p w14:paraId="6E987A5E" w14:textId="77777777" w:rsidR="00C93415" w:rsidRPr="0082647F" w:rsidRDefault="00C93415" w:rsidP="00C93415">
      <w:pPr>
        <w:pStyle w:val="5"/>
      </w:pPr>
      <w:r>
        <w:rPr>
          <w:rFonts w:hint="eastAsia"/>
        </w:rPr>
        <w:t>分页查询</w:t>
      </w:r>
      <w:r w:rsidRPr="0078612A">
        <w:rPr>
          <w:rFonts w:hint="eastAsia"/>
        </w:rPr>
        <w:t>业务推送</w:t>
      </w:r>
      <w:r>
        <w:rPr>
          <w:rFonts w:hint="eastAsia"/>
        </w:rPr>
        <w:t>规则</w:t>
      </w:r>
    </w:p>
    <w:p w14:paraId="6A9B4F66" w14:textId="77777777" w:rsidR="00C93415" w:rsidRDefault="00C93415" w:rsidP="00C93415">
      <w:pPr>
        <w:pStyle w:val="6"/>
      </w:pPr>
      <w:r>
        <w:rPr>
          <w:rFonts w:hint="eastAsia"/>
        </w:rPr>
        <w:t>功能</w:t>
      </w:r>
      <w:r>
        <w:t>描述</w:t>
      </w:r>
    </w:p>
    <w:p w14:paraId="6341E195"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提供给管理人分页查询</w:t>
      </w:r>
      <w:r w:rsidRPr="004847DD">
        <w:rPr>
          <w:rFonts w:ascii="宋体" w:hAnsi="宋体" w:hint="eastAsia"/>
          <w:kern w:val="0"/>
          <w:sz w:val="24"/>
          <w:szCs w:val="21"/>
        </w:rPr>
        <w:t>业务推送</w:t>
      </w:r>
      <w:r>
        <w:rPr>
          <w:rFonts w:ascii="宋体" w:hAnsi="宋体" w:hint="eastAsia"/>
          <w:kern w:val="0"/>
          <w:sz w:val="24"/>
          <w:szCs w:val="21"/>
        </w:rPr>
        <w:t>等级</w:t>
      </w:r>
      <w:r>
        <w:rPr>
          <w:rFonts w:ascii="宋体" w:hAnsi="宋体"/>
          <w:kern w:val="0"/>
          <w:sz w:val="24"/>
          <w:szCs w:val="21"/>
        </w:rPr>
        <w:t>规则</w:t>
      </w:r>
      <w:r>
        <w:rPr>
          <w:rFonts w:ascii="宋体" w:hAnsi="宋体" w:hint="eastAsia"/>
          <w:kern w:val="0"/>
          <w:sz w:val="24"/>
          <w:szCs w:val="21"/>
        </w:rPr>
        <w:t>。</w:t>
      </w:r>
    </w:p>
    <w:p w14:paraId="7177EFB0" w14:textId="77777777" w:rsidR="00C93415" w:rsidRDefault="00C93415" w:rsidP="00C93415">
      <w:pPr>
        <w:pStyle w:val="6"/>
      </w:pPr>
      <w:r w:rsidRPr="00676A58">
        <w:rPr>
          <w:rFonts w:hint="eastAsia"/>
        </w:rPr>
        <w:t>处理流程</w:t>
      </w:r>
    </w:p>
    <w:p w14:paraId="2133159F" w14:textId="77777777" w:rsidR="00C93415" w:rsidRPr="006B649A" w:rsidRDefault="00C93415">
      <w:pPr>
        <w:pStyle w:val="afb"/>
        <w:numPr>
          <w:ilvl w:val="0"/>
          <w:numId w:val="175"/>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46" w:author="wangq" w:date="2017-08-21T17:25:00Z">
          <w:pPr>
            <w:pStyle w:val="afb"/>
            <w:numPr>
              <w:numId w:val="194"/>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kern w:val="0"/>
          <w:sz w:val="24"/>
          <w:szCs w:val="21"/>
        </w:rPr>
        <w:tab/>
      </w:r>
      <w:r>
        <w:rPr>
          <w:rFonts w:ascii="宋体" w:hAnsi="宋体" w:hint="eastAsia"/>
          <w:kern w:val="0"/>
          <w:sz w:val="24"/>
          <w:szCs w:val="21"/>
        </w:rPr>
        <w:t>输入分页查询条件</w:t>
      </w:r>
    </w:p>
    <w:p w14:paraId="3FD130C8" w14:textId="77777777" w:rsidR="00C93415" w:rsidRPr="006B649A" w:rsidRDefault="00C93415">
      <w:pPr>
        <w:pStyle w:val="afb"/>
        <w:numPr>
          <w:ilvl w:val="0"/>
          <w:numId w:val="17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47" w:author="wangq" w:date="2017-08-21T17:25:00Z">
          <w:pPr>
            <w:pStyle w:val="afb"/>
            <w:numPr>
              <w:numId w:val="19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返回结果集</w:t>
      </w:r>
    </w:p>
    <w:p w14:paraId="57492F16" w14:textId="77777777" w:rsidR="00C93415" w:rsidRPr="00C3467F" w:rsidRDefault="00C93415" w:rsidP="00C93415">
      <w:pPr>
        <w:rPr>
          <w:rFonts w:ascii="宋体" w:hAnsi="宋体"/>
          <w:kern w:val="0"/>
          <w:szCs w:val="21"/>
        </w:rPr>
      </w:pPr>
      <w:r>
        <w:rPr>
          <w:rFonts w:hint="eastAsia"/>
          <w:b/>
          <w:sz w:val="24"/>
          <w:szCs w:val="24"/>
        </w:rPr>
        <w:t xml:space="preserve">       </w:t>
      </w:r>
    </w:p>
    <w:p w14:paraId="2DA0554E" w14:textId="77777777" w:rsidR="00C93415" w:rsidRPr="00F9212D" w:rsidRDefault="00C93415" w:rsidP="00C93415">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044B888" w14:textId="77777777" w:rsidTr="004E1359">
        <w:tc>
          <w:tcPr>
            <w:tcW w:w="1559" w:type="dxa"/>
            <w:shd w:val="clear" w:color="auto" w:fill="E0E0E0"/>
          </w:tcPr>
          <w:p w14:paraId="7AF563E7"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3069B91"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F8ACCE4"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AE2F7AF"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260CAB76" w14:textId="77777777" w:rsidTr="004E1359">
        <w:tc>
          <w:tcPr>
            <w:tcW w:w="1559" w:type="dxa"/>
            <w:shd w:val="clear" w:color="auto" w:fill="auto"/>
          </w:tcPr>
          <w:p w14:paraId="47682FF1" w14:textId="77777777" w:rsidR="00C93415" w:rsidRDefault="00C93415" w:rsidP="004E1359">
            <w:pPr>
              <w:jc w:val="left"/>
              <w:rPr>
                <w:rFonts w:ascii="宋体" w:hAnsi="宋体"/>
                <w:snapToGrid w:val="0"/>
                <w:kern w:val="0"/>
              </w:rPr>
            </w:pPr>
            <w:r w:rsidRPr="009E1179">
              <w:rPr>
                <w:rFonts w:ascii="宋体" w:hAnsi="宋体" w:hint="eastAsia"/>
                <w:snapToGrid w:val="0"/>
                <w:kern w:val="0"/>
              </w:rPr>
              <w:t>规则名称</w:t>
            </w:r>
          </w:p>
        </w:tc>
        <w:tc>
          <w:tcPr>
            <w:tcW w:w="1701" w:type="dxa"/>
            <w:shd w:val="clear" w:color="auto" w:fill="auto"/>
          </w:tcPr>
          <w:p w14:paraId="03041808" w14:textId="77777777" w:rsidR="00C93415" w:rsidRDefault="00C93415" w:rsidP="004E1359">
            <w:pPr>
              <w:jc w:val="left"/>
              <w:rPr>
                <w:rFonts w:ascii="宋体" w:hAnsi="宋体"/>
                <w:snapToGrid w:val="0"/>
                <w:kern w:val="0"/>
              </w:rPr>
            </w:pPr>
            <w:r w:rsidRPr="009E1179">
              <w:rPr>
                <w:rFonts w:ascii="宋体" w:hAnsi="宋体"/>
                <w:snapToGrid w:val="0"/>
                <w:kern w:val="0"/>
              </w:rPr>
              <w:t>RULE_NAME</w:t>
            </w:r>
          </w:p>
        </w:tc>
        <w:tc>
          <w:tcPr>
            <w:tcW w:w="1134" w:type="dxa"/>
            <w:shd w:val="clear" w:color="auto" w:fill="auto"/>
          </w:tcPr>
          <w:p w14:paraId="4F1A9876"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4A57D17E" w14:textId="77777777" w:rsidR="00C93415" w:rsidRPr="00736667" w:rsidRDefault="00C93415" w:rsidP="004E1359">
            <w:pPr>
              <w:jc w:val="left"/>
              <w:rPr>
                <w:rFonts w:ascii="宋体" w:hAnsi="宋体"/>
                <w:snapToGrid w:val="0"/>
                <w:kern w:val="0"/>
              </w:rPr>
            </w:pPr>
          </w:p>
        </w:tc>
      </w:tr>
      <w:tr w:rsidR="00C93415" w:rsidRPr="00736667" w14:paraId="19CB48CD" w14:textId="77777777" w:rsidTr="004E1359">
        <w:tc>
          <w:tcPr>
            <w:tcW w:w="1559" w:type="dxa"/>
            <w:shd w:val="clear" w:color="auto" w:fill="auto"/>
          </w:tcPr>
          <w:p w14:paraId="4F1A9BCB"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4AD790FD"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4AE2165F"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E8119E5" w14:textId="77777777" w:rsidR="00C93415" w:rsidRPr="00736667" w:rsidRDefault="00C93415" w:rsidP="004E1359">
            <w:pPr>
              <w:jc w:val="left"/>
              <w:rPr>
                <w:rFonts w:ascii="宋体" w:hAnsi="宋体"/>
                <w:snapToGrid w:val="0"/>
                <w:kern w:val="0"/>
              </w:rPr>
            </w:pPr>
          </w:p>
        </w:tc>
      </w:tr>
      <w:tr w:rsidR="00C93415" w:rsidRPr="00736667" w14:paraId="25BB9056" w14:textId="77777777" w:rsidTr="004E1359">
        <w:tc>
          <w:tcPr>
            <w:tcW w:w="1559" w:type="dxa"/>
            <w:shd w:val="clear" w:color="auto" w:fill="auto"/>
          </w:tcPr>
          <w:p w14:paraId="26B49573" w14:textId="77777777" w:rsidR="00C93415" w:rsidRDefault="00C93415" w:rsidP="004E1359">
            <w:pPr>
              <w:jc w:val="left"/>
              <w:rPr>
                <w:rFonts w:ascii="宋体" w:hAnsi="宋体"/>
                <w:snapToGrid w:val="0"/>
                <w:kern w:val="0"/>
              </w:rPr>
            </w:pPr>
            <w:r>
              <w:rPr>
                <w:rFonts w:ascii="宋体" w:hAnsi="宋体" w:hint="eastAsia"/>
                <w:snapToGrid w:val="0"/>
                <w:kern w:val="0"/>
              </w:rPr>
              <w:t>开始记录</w:t>
            </w:r>
          </w:p>
        </w:tc>
        <w:tc>
          <w:tcPr>
            <w:tcW w:w="1701" w:type="dxa"/>
            <w:shd w:val="clear" w:color="auto" w:fill="auto"/>
          </w:tcPr>
          <w:p w14:paraId="78D6205C" w14:textId="77777777" w:rsidR="00C93415" w:rsidRDefault="00C93415" w:rsidP="004E1359">
            <w:pPr>
              <w:jc w:val="left"/>
              <w:rPr>
                <w:rFonts w:ascii="宋体" w:hAnsi="宋体"/>
                <w:snapToGrid w:val="0"/>
                <w:kern w:val="0"/>
              </w:rPr>
            </w:pPr>
            <w:r>
              <w:rPr>
                <w:rFonts w:ascii="宋体" w:hAnsi="宋体" w:hint="eastAsia"/>
                <w:snapToGrid w:val="0"/>
                <w:kern w:val="0"/>
              </w:rPr>
              <w:t>start</w:t>
            </w:r>
          </w:p>
        </w:tc>
        <w:tc>
          <w:tcPr>
            <w:tcW w:w="1134" w:type="dxa"/>
            <w:shd w:val="clear" w:color="auto" w:fill="auto"/>
          </w:tcPr>
          <w:p w14:paraId="49A4637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2893B7A" w14:textId="77777777" w:rsidR="00C93415" w:rsidRPr="00736667" w:rsidRDefault="00C93415" w:rsidP="004E1359">
            <w:pPr>
              <w:jc w:val="left"/>
              <w:rPr>
                <w:rFonts w:ascii="宋体" w:hAnsi="宋体"/>
                <w:snapToGrid w:val="0"/>
                <w:kern w:val="0"/>
              </w:rPr>
            </w:pPr>
          </w:p>
        </w:tc>
      </w:tr>
      <w:tr w:rsidR="00C93415" w:rsidRPr="00736667" w14:paraId="011493FF" w14:textId="77777777" w:rsidTr="004E1359">
        <w:tc>
          <w:tcPr>
            <w:tcW w:w="1559" w:type="dxa"/>
            <w:shd w:val="clear" w:color="auto" w:fill="auto"/>
          </w:tcPr>
          <w:p w14:paraId="279D04FE" w14:textId="77777777" w:rsidR="00C93415" w:rsidRDefault="00C93415" w:rsidP="004E1359">
            <w:pPr>
              <w:jc w:val="left"/>
              <w:rPr>
                <w:rFonts w:ascii="宋体" w:hAnsi="宋体"/>
                <w:snapToGrid w:val="0"/>
                <w:kern w:val="0"/>
              </w:rPr>
            </w:pPr>
            <w:r>
              <w:rPr>
                <w:rFonts w:ascii="宋体" w:hAnsi="宋体" w:hint="eastAsia"/>
                <w:snapToGrid w:val="0"/>
                <w:kern w:val="0"/>
              </w:rPr>
              <w:t>分页条数</w:t>
            </w:r>
          </w:p>
        </w:tc>
        <w:tc>
          <w:tcPr>
            <w:tcW w:w="1701" w:type="dxa"/>
            <w:shd w:val="clear" w:color="auto" w:fill="auto"/>
          </w:tcPr>
          <w:p w14:paraId="4DD53E44" w14:textId="1DF74B87" w:rsidR="00C93415" w:rsidRDefault="00595F44" w:rsidP="004E1359">
            <w:pPr>
              <w:jc w:val="left"/>
              <w:rPr>
                <w:rFonts w:ascii="宋体" w:hAnsi="宋体"/>
                <w:snapToGrid w:val="0"/>
                <w:kern w:val="0"/>
              </w:rPr>
            </w:pPr>
            <w:r>
              <w:rPr>
                <w:rFonts w:ascii="宋体" w:hAnsi="宋体" w:hint="eastAsia"/>
                <w:snapToGrid w:val="0"/>
                <w:kern w:val="0"/>
              </w:rPr>
              <w:t>rows</w:t>
            </w:r>
          </w:p>
        </w:tc>
        <w:tc>
          <w:tcPr>
            <w:tcW w:w="1134" w:type="dxa"/>
            <w:shd w:val="clear" w:color="auto" w:fill="auto"/>
          </w:tcPr>
          <w:p w14:paraId="08C2A72D"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E940F1D" w14:textId="77777777" w:rsidR="00C93415" w:rsidRPr="00736667" w:rsidRDefault="00C93415" w:rsidP="004E1359">
            <w:pPr>
              <w:jc w:val="left"/>
              <w:rPr>
                <w:rFonts w:ascii="宋体" w:hAnsi="宋体"/>
                <w:snapToGrid w:val="0"/>
                <w:kern w:val="0"/>
              </w:rPr>
            </w:pPr>
          </w:p>
        </w:tc>
      </w:tr>
    </w:tbl>
    <w:p w14:paraId="0D7E438E"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FF24E9E" w14:textId="77777777" w:rsidR="00C93415" w:rsidRPr="00C56A4E" w:rsidRDefault="00C93415" w:rsidP="00C93415"/>
    <w:p w14:paraId="4DBED2EF" w14:textId="77777777" w:rsidR="00C93415" w:rsidRPr="00A52328" w:rsidRDefault="00C93415" w:rsidP="00C93415">
      <w:pPr>
        <w:pStyle w:val="6"/>
      </w:pPr>
      <w:r w:rsidRPr="00A52328">
        <w:rPr>
          <w:rFonts w:hint="eastAsia"/>
        </w:rPr>
        <w:t>输出</w:t>
      </w:r>
    </w:p>
    <w:p w14:paraId="2CAF0094"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413BC62" w14:textId="77777777" w:rsidTr="004E1359">
        <w:tc>
          <w:tcPr>
            <w:tcW w:w="1559" w:type="dxa"/>
            <w:shd w:val="clear" w:color="auto" w:fill="E0E0E0"/>
          </w:tcPr>
          <w:p w14:paraId="50B5FADE"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7065ECF7"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140A32A"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7C0373B"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ECDB96E" w14:textId="77777777" w:rsidTr="004E1359">
        <w:tc>
          <w:tcPr>
            <w:tcW w:w="1559" w:type="dxa"/>
            <w:shd w:val="clear" w:color="auto" w:fill="auto"/>
          </w:tcPr>
          <w:p w14:paraId="242ECF73"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2D92C12"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07C7858"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2219E96" w14:textId="77777777" w:rsidR="00C93415" w:rsidRPr="00736667" w:rsidRDefault="00C93415" w:rsidP="004E1359">
            <w:pPr>
              <w:jc w:val="left"/>
              <w:rPr>
                <w:rFonts w:ascii="宋体" w:hAnsi="宋体"/>
                <w:snapToGrid w:val="0"/>
                <w:kern w:val="0"/>
              </w:rPr>
            </w:pPr>
          </w:p>
        </w:tc>
      </w:tr>
      <w:tr w:rsidR="00C93415" w:rsidRPr="00736667" w14:paraId="633B5F39" w14:textId="77777777" w:rsidTr="004E1359">
        <w:tc>
          <w:tcPr>
            <w:tcW w:w="1559" w:type="dxa"/>
            <w:shd w:val="clear" w:color="auto" w:fill="auto"/>
          </w:tcPr>
          <w:p w14:paraId="654FA21A"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B0AA413"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22454492"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6645C72" w14:textId="77777777" w:rsidR="00C93415" w:rsidRPr="00736667" w:rsidRDefault="00C93415" w:rsidP="004E1359">
            <w:pPr>
              <w:jc w:val="left"/>
              <w:rPr>
                <w:rFonts w:ascii="宋体" w:hAnsi="宋体"/>
                <w:snapToGrid w:val="0"/>
                <w:kern w:val="0"/>
              </w:rPr>
            </w:pPr>
          </w:p>
        </w:tc>
      </w:tr>
    </w:tbl>
    <w:p w14:paraId="77C0F76E" w14:textId="77777777" w:rsidR="00C93415" w:rsidRPr="00F27462" w:rsidRDefault="00C93415" w:rsidP="00C93415">
      <w:pPr>
        <w:ind w:firstLineChars="300" w:firstLine="630"/>
      </w:pPr>
      <w:r>
        <w:rPr>
          <w:rFonts w:hint="eastAsia"/>
        </w:rPr>
        <w:t>如果有错误建议直接返回协议体或者抛出异常</w:t>
      </w:r>
    </w:p>
    <w:p w14:paraId="40E11C1D"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FF83466" w14:textId="77777777" w:rsidTr="004E1359">
        <w:tc>
          <w:tcPr>
            <w:tcW w:w="1559" w:type="dxa"/>
            <w:shd w:val="clear" w:color="auto" w:fill="E0E0E0"/>
          </w:tcPr>
          <w:p w14:paraId="170066C5"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05734C11"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339DA01"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D6D2A2F"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E377F35" w14:textId="77777777" w:rsidTr="004E1359">
        <w:tc>
          <w:tcPr>
            <w:tcW w:w="1559" w:type="dxa"/>
            <w:shd w:val="clear" w:color="auto" w:fill="auto"/>
            <w:vAlign w:val="center"/>
          </w:tcPr>
          <w:p w14:paraId="1FFF1967" w14:textId="77777777" w:rsidR="00C93415" w:rsidRDefault="00C93415" w:rsidP="004E1359">
            <w:pPr>
              <w:widowControl/>
              <w:jc w:val="left"/>
              <w:rPr>
                <w:rFonts w:ascii="宋体" w:hAnsi="宋体"/>
                <w:sz w:val="20"/>
                <w:szCs w:val="20"/>
              </w:rPr>
            </w:pPr>
            <w:r>
              <w:rPr>
                <w:rFonts w:hint="eastAsia"/>
                <w:sz w:val="20"/>
                <w:szCs w:val="20"/>
              </w:rPr>
              <w:t>规则主键</w:t>
            </w:r>
          </w:p>
        </w:tc>
        <w:tc>
          <w:tcPr>
            <w:tcW w:w="1701" w:type="dxa"/>
            <w:shd w:val="clear" w:color="auto" w:fill="auto"/>
            <w:vAlign w:val="center"/>
          </w:tcPr>
          <w:p w14:paraId="187E5113" w14:textId="77777777" w:rsidR="00C93415" w:rsidRDefault="00C93415" w:rsidP="004E1359">
            <w:pPr>
              <w:widowControl/>
              <w:jc w:val="left"/>
              <w:rPr>
                <w:rFonts w:ascii="宋体" w:hAnsi="宋体"/>
                <w:color w:val="000000"/>
                <w:sz w:val="22"/>
              </w:rPr>
            </w:pPr>
            <w:r>
              <w:rPr>
                <w:rFonts w:hint="eastAsia"/>
                <w:sz w:val="20"/>
                <w:szCs w:val="20"/>
              </w:rPr>
              <w:t>PUSH_RULE_ID</w:t>
            </w:r>
          </w:p>
        </w:tc>
        <w:tc>
          <w:tcPr>
            <w:tcW w:w="1134" w:type="dxa"/>
            <w:shd w:val="clear" w:color="auto" w:fill="auto"/>
          </w:tcPr>
          <w:p w14:paraId="40F8F269"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29787BF0" w14:textId="77777777" w:rsidR="00C93415" w:rsidRPr="00736667" w:rsidRDefault="00C93415" w:rsidP="004E1359">
            <w:pPr>
              <w:jc w:val="left"/>
              <w:rPr>
                <w:rFonts w:ascii="宋体" w:hAnsi="宋体"/>
                <w:snapToGrid w:val="0"/>
                <w:kern w:val="0"/>
              </w:rPr>
            </w:pPr>
          </w:p>
        </w:tc>
      </w:tr>
      <w:tr w:rsidR="00C93415" w:rsidRPr="00736667" w14:paraId="7B9237CF" w14:textId="77777777" w:rsidTr="004E1359">
        <w:tc>
          <w:tcPr>
            <w:tcW w:w="1559" w:type="dxa"/>
            <w:shd w:val="clear" w:color="auto" w:fill="auto"/>
            <w:vAlign w:val="center"/>
          </w:tcPr>
          <w:p w14:paraId="0217BFA4" w14:textId="77777777" w:rsidR="00C93415" w:rsidRPr="00362F6A" w:rsidRDefault="00C93415" w:rsidP="004E1359">
            <w:pPr>
              <w:widowControl/>
              <w:jc w:val="left"/>
              <w:rPr>
                <w:rFonts w:ascii="宋体" w:hAnsi="宋体"/>
                <w:sz w:val="20"/>
                <w:szCs w:val="20"/>
              </w:rPr>
            </w:pPr>
            <w:r>
              <w:rPr>
                <w:rFonts w:hint="eastAsia"/>
                <w:sz w:val="20"/>
                <w:szCs w:val="20"/>
              </w:rPr>
              <w:t>规则代码</w:t>
            </w:r>
          </w:p>
        </w:tc>
        <w:tc>
          <w:tcPr>
            <w:tcW w:w="1701" w:type="dxa"/>
            <w:shd w:val="clear" w:color="auto" w:fill="auto"/>
            <w:vAlign w:val="center"/>
          </w:tcPr>
          <w:p w14:paraId="641FB092" w14:textId="77777777" w:rsidR="00C93415" w:rsidRDefault="00C93415" w:rsidP="004E1359">
            <w:pPr>
              <w:widowControl/>
              <w:jc w:val="left"/>
              <w:rPr>
                <w:color w:val="000000"/>
                <w:sz w:val="22"/>
              </w:rPr>
            </w:pPr>
            <w:r>
              <w:rPr>
                <w:rFonts w:hint="eastAsia"/>
                <w:sz w:val="20"/>
                <w:szCs w:val="20"/>
              </w:rPr>
              <w:t>RULE_CODE</w:t>
            </w:r>
          </w:p>
        </w:tc>
        <w:tc>
          <w:tcPr>
            <w:tcW w:w="1134" w:type="dxa"/>
            <w:shd w:val="clear" w:color="auto" w:fill="auto"/>
          </w:tcPr>
          <w:p w14:paraId="2EC5C18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39D7B5B" w14:textId="77777777" w:rsidR="00C93415" w:rsidRPr="00736667" w:rsidRDefault="00C93415" w:rsidP="004E1359">
            <w:pPr>
              <w:jc w:val="left"/>
              <w:rPr>
                <w:rFonts w:ascii="宋体" w:hAnsi="宋体"/>
                <w:snapToGrid w:val="0"/>
                <w:kern w:val="0"/>
              </w:rPr>
            </w:pPr>
          </w:p>
        </w:tc>
      </w:tr>
      <w:tr w:rsidR="00C93415" w:rsidRPr="00736667" w14:paraId="60512500" w14:textId="77777777" w:rsidTr="004E1359">
        <w:tc>
          <w:tcPr>
            <w:tcW w:w="1559" w:type="dxa"/>
            <w:shd w:val="clear" w:color="auto" w:fill="auto"/>
            <w:vAlign w:val="center"/>
          </w:tcPr>
          <w:p w14:paraId="3373F3D1" w14:textId="77777777" w:rsidR="00C93415" w:rsidRDefault="00C93415" w:rsidP="004E1359">
            <w:pPr>
              <w:widowControl/>
              <w:jc w:val="left"/>
              <w:rPr>
                <w:rFonts w:ascii="宋体" w:hAnsi="宋体"/>
                <w:sz w:val="20"/>
                <w:szCs w:val="20"/>
              </w:rPr>
            </w:pPr>
            <w:r>
              <w:rPr>
                <w:rFonts w:hint="eastAsia"/>
                <w:sz w:val="20"/>
                <w:szCs w:val="20"/>
              </w:rPr>
              <w:t>规则名称</w:t>
            </w:r>
          </w:p>
        </w:tc>
        <w:tc>
          <w:tcPr>
            <w:tcW w:w="1701" w:type="dxa"/>
            <w:shd w:val="clear" w:color="auto" w:fill="auto"/>
            <w:vAlign w:val="center"/>
          </w:tcPr>
          <w:p w14:paraId="025D56E5" w14:textId="77777777" w:rsidR="00C93415" w:rsidRDefault="00C93415" w:rsidP="004E1359">
            <w:pPr>
              <w:widowControl/>
              <w:jc w:val="left"/>
              <w:rPr>
                <w:color w:val="000000"/>
                <w:sz w:val="22"/>
              </w:rPr>
            </w:pPr>
            <w:r>
              <w:rPr>
                <w:rFonts w:hint="eastAsia"/>
                <w:sz w:val="20"/>
                <w:szCs w:val="20"/>
              </w:rPr>
              <w:t>RULE_NAME</w:t>
            </w:r>
          </w:p>
        </w:tc>
        <w:tc>
          <w:tcPr>
            <w:tcW w:w="1134" w:type="dxa"/>
            <w:shd w:val="clear" w:color="auto" w:fill="auto"/>
          </w:tcPr>
          <w:p w14:paraId="51DB4AFC"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4D87D70" w14:textId="77777777" w:rsidR="00C93415" w:rsidRPr="00736667" w:rsidRDefault="00C93415" w:rsidP="004E1359">
            <w:pPr>
              <w:jc w:val="left"/>
              <w:rPr>
                <w:rFonts w:ascii="宋体" w:hAnsi="宋体"/>
                <w:snapToGrid w:val="0"/>
                <w:kern w:val="0"/>
              </w:rPr>
            </w:pPr>
          </w:p>
        </w:tc>
      </w:tr>
      <w:tr w:rsidR="00C93415" w:rsidRPr="00736667" w14:paraId="516DA12D" w14:textId="77777777" w:rsidTr="004E1359">
        <w:tc>
          <w:tcPr>
            <w:tcW w:w="1559" w:type="dxa"/>
            <w:shd w:val="clear" w:color="auto" w:fill="auto"/>
            <w:vAlign w:val="center"/>
          </w:tcPr>
          <w:p w14:paraId="24055FBF" w14:textId="77777777" w:rsidR="00C93415" w:rsidRDefault="00C93415" w:rsidP="004E1359">
            <w:pPr>
              <w:rPr>
                <w:sz w:val="20"/>
                <w:szCs w:val="20"/>
              </w:rPr>
            </w:pPr>
            <w:r>
              <w:rPr>
                <w:rFonts w:hint="eastAsia"/>
                <w:sz w:val="20"/>
                <w:szCs w:val="20"/>
              </w:rPr>
              <w:t>规则值</w:t>
            </w:r>
          </w:p>
        </w:tc>
        <w:tc>
          <w:tcPr>
            <w:tcW w:w="1701" w:type="dxa"/>
            <w:shd w:val="clear" w:color="auto" w:fill="auto"/>
            <w:vAlign w:val="center"/>
          </w:tcPr>
          <w:p w14:paraId="7D36E7B1" w14:textId="77777777" w:rsidR="00C93415" w:rsidRDefault="00C93415" w:rsidP="004E1359">
            <w:pPr>
              <w:rPr>
                <w:sz w:val="20"/>
                <w:szCs w:val="20"/>
              </w:rPr>
            </w:pPr>
            <w:r>
              <w:rPr>
                <w:rFonts w:hint="eastAsia"/>
                <w:sz w:val="20"/>
                <w:szCs w:val="20"/>
              </w:rPr>
              <w:t>RULE_VALUE</w:t>
            </w:r>
          </w:p>
        </w:tc>
        <w:tc>
          <w:tcPr>
            <w:tcW w:w="1134" w:type="dxa"/>
            <w:shd w:val="clear" w:color="auto" w:fill="auto"/>
          </w:tcPr>
          <w:p w14:paraId="3E63722E"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08201260" w14:textId="77777777" w:rsidR="00C93415" w:rsidRPr="00736667" w:rsidRDefault="00C93415" w:rsidP="004E1359">
            <w:pPr>
              <w:jc w:val="left"/>
              <w:rPr>
                <w:rFonts w:ascii="宋体" w:hAnsi="宋体"/>
                <w:snapToGrid w:val="0"/>
                <w:kern w:val="0"/>
              </w:rPr>
            </w:pPr>
          </w:p>
        </w:tc>
      </w:tr>
      <w:tr w:rsidR="00C93415" w:rsidRPr="00736667" w14:paraId="352C604C" w14:textId="77777777" w:rsidTr="004E1359">
        <w:tc>
          <w:tcPr>
            <w:tcW w:w="1559" w:type="dxa"/>
            <w:shd w:val="clear" w:color="auto" w:fill="auto"/>
            <w:vAlign w:val="center"/>
          </w:tcPr>
          <w:p w14:paraId="75CD0CF1" w14:textId="77777777" w:rsidR="00C93415" w:rsidRDefault="00C93415" w:rsidP="004E1359">
            <w:pPr>
              <w:rPr>
                <w:sz w:val="20"/>
                <w:szCs w:val="20"/>
              </w:rPr>
            </w:pPr>
            <w:r>
              <w:rPr>
                <w:rFonts w:hint="eastAsia"/>
                <w:sz w:val="20"/>
                <w:szCs w:val="20"/>
              </w:rPr>
              <w:t>状态（启用</w:t>
            </w:r>
            <w:r>
              <w:rPr>
                <w:rFonts w:hint="eastAsia"/>
                <w:sz w:val="20"/>
                <w:szCs w:val="20"/>
              </w:rPr>
              <w:t xml:space="preserve"> 0 </w:t>
            </w:r>
            <w:r>
              <w:rPr>
                <w:rFonts w:hint="eastAsia"/>
                <w:sz w:val="20"/>
                <w:szCs w:val="20"/>
              </w:rPr>
              <w:t>停用</w:t>
            </w:r>
            <w:r>
              <w:rPr>
                <w:rFonts w:hint="eastAsia"/>
                <w:sz w:val="20"/>
                <w:szCs w:val="20"/>
              </w:rPr>
              <w:t>1</w:t>
            </w:r>
            <w:r>
              <w:rPr>
                <w:rFonts w:hint="eastAsia"/>
                <w:sz w:val="20"/>
                <w:szCs w:val="20"/>
              </w:rPr>
              <w:t>）</w:t>
            </w:r>
          </w:p>
        </w:tc>
        <w:tc>
          <w:tcPr>
            <w:tcW w:w="1701" w:type="dxa"/>
            <w:shd w:val="clear" w:color="auto" w:fill="auto"/>
            <w:vAlign w:val="center"/>
          </w:tcPr>
          <w:p w14:paraId="56767256" w14:textId="77777777" w:rsidR="00C93415" w:rsidRDefault="00C93415" w:rsidP="004E1359">
            <w:pPr>
              <w:rPr>
                <w:sz w:val="20"/>
                <w:szCs w:val="20"/>
              </w:rPr>
            </w:pPr>
            <w:r>
              <w:rPr>
                <w:rFonts w:hint="eastAsia"/>
                <w:sz w:val="20"/>
                <w:szCs w:val="20"/>
              </w:rPr>
              <w:t>STATUS</w:t>
            </w:r>
          </w:p>
        </w:tc>
        <w:tc>
          <w:tcPr>
            <w:tcW w:w="1134" w:type="dxa"/>
            <w:shd w:val="clear" w:color="auto" w:fill="auto"/>
          </w:tcPr>
          <w:p w14:paraId="190D1F9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781AF3C" w14:textId="77777777" w:rsidR="00C93415" w:rsidRPr="00736667" w:rsidRDefault="00C93415" w:rsidP="004E1359">
            <w:pPr>
              <w:jc w:val="left"/>
              <w:rPr>
                <w:rFonts w:ascii="宋体" w:hAnsi="宋体"/>
                <w:snapToGrid w:val="0"/>
                <w:kern w:val="0"/>
              </w:rPr>
            </w:pPr>
          </w:p>
        </w:tc>
      </w:tr>
    </w:tbl>
    <w:p w14:paraId="0D053BA9"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CCE8861" w14:textId="77777777" w:rsidR="003E6020" w:rsidRPr="00FE1432" w:rsidRDefault="003E6020" w:rsidP="003E6020">
      <w:pPr>
        <w:pStyle w:val="6"/>
      </w:pPr>
      <w:r>
        <w:rPr>
          <w:rFonts w:hint="eastAsia"/>
        </w:rPr>
        <w:t>数据</w:t>
      </w:r>
      <w:r>
        <w:t>库表</w:t>
      </w:r>
    </w:p>
    <w:p w14:paraId="3A52BDBE" w14:textId="77777777" w:rsidR="003E6020" w:rsidRDefault="003E6020" w:rsidP="003E6020">
      <w:pPr>
        <w:rPr>
          <w:kern w:val="0"/>
        </w:rPr>
      </w:pPr>
    </w:p>
    <w:p w14:paraId="4D456E2C" w14:textId="77777777" w:rsidR="00AE2809" w:rsidRPr="0082647F" w:rsidRDefault="00AE2809" w:rsidP="00AE2809">
      <w:pPr>
        <w:pStyle w:val="5"/>
      </w:pPr>
      <w:r>
        <w:rPr>
          <w:rFonts w:hint="eastAsia"/>
        </w:rPr>
        <w:t>分</w:t>
      </w:r>
      <w:r>
        <w:t>页查询资金方</w:t>
      </w:r>
      <w:r>
        <w:rPr>
          <w:rFonts w:hint="eastAsia"/>
        </w:rPr>
        <w:t>信息</w:t>
      </w:r>
    </w:p>
    <w:p w14:paraId="7BA07741" w14:textId="77777777" w:rsidR="00AE2809" w:rsidRDefault="00AE2809" w:rsidP="00AE2809">
      <w:pPr>
        <w:pStyle w:val="6"/>
      </w:pPr>
      <w:r>
        <w:rPr>
          <w:rFonts w:hint="eastAsia"/>
        </w:rPr>
        <w:t>功能</w:t>
      </w:r>
      <w:r>
        <w:t>描述</w:t>
      </w:r>
    </w:p>
    <w:p w14:paraId="560C00AF" w14:textId="77777777" w:rsidR="00AE2809" w:rsidRPr="00A9755C" w:rsidRDefault="00AE2809" w:rsidP="00AE2809">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主要是提供给管理人员分</w:t>
      </w:r>
      <w:r>
        <w:rPr>
          <w:rFonts w:ascii="宋体" w:hAnsi="宋体"/>
          <w:kern w:val="0"/>
          <w:sz w:val="24"/>
          <w:szCs w:val="21"/>
        </w:rPr>
        <w:t>页查询</w:t>
      </w:r>
      <w:r>
        <w:rPr>
          <w:rFonts w:ascii="宋体" w:hAnsi="宋体" w:hint="eastAsia"/>
          <w:kern w:val="0"/>
          <w:sz w:val="24"/>
          <w:szCs w:val="21"/>
        </w:rPr>
        <w:t>资金方信息。</w:t>
      </w:r>
    </w:p>
    <w:p w14:paraId="25830E05" w14:textId="77777777" w:rsidR="00AE2809" w:rsidRPr="00676A58" w:rsidRDefault="00AE2809" w:rsidP="00AE2809">
      <w:pPr>
        <w:pStyle w:val="6"/>
      </w:pPr>
      <w:r w:rsidRPr="00676A58">
        <w:rPr>
          <w:rFonts w:hint="eastAsia"/>
        </w:rPr>
        <w:t>处理流程</w:t>
      </w:r>
    </w:p>
    <w:p w14:paraId="2FBDA47E" w14:textId="77777777" w:rsidR="00AE2809" w:rsidRDefault="00AE2809" w:rsidP="00AE2809">
      <w:pPr>
        <w:ind w:left="289" w:firstLine="420"/>
      </w:pPr>
      <w:r>
        <w:object w:dxaOrig="2323" w:dyaOrig="4864" w14:anchorId="5708D128">
          <v:shape id="_x0000_i1086" type="#_x0000_t75" style="width:115pt;height:245pt" o:ole="">
            <v:imagedata r:id="rId46" o:title=""/>
          </v:shape>
          <o:OLEObject Type="Embed" ProgID="Visio.Drawing.15" ShapeID="_x0000_i1086" DrawAspect="Content" ObjectID="_1569760959" r:id="rId138"/>
        </w:object>
      </w:r>
    </w:p>
    <w:p w14:paraId="195C44FA" w14:textId="77777777" w:rsidR="00AE2809" w:rsidRPr="00533387" w:rsidRDefault="00AE2809">
      <w:pPr>
        <w:pStyle w:val="afb"/>
        <w:numPr>
          <w:ilvl w:val="0"/>
          <w:numId w:val="13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448" w:author="wangq" w:date="2017-08-21T17:25:00Z">
          <w:pPr>
            <w:pStyle w:val="afb"/>
            <w:numPr>
              <w:numId w:val="15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输入各项信息分页查询系统用户</w:t>
      </w:r>
    </w:p>
    <w:p w14:paraId="03CEDE13" w14:textId="77777777" w:rsidR="00AE2809" w:rsidRPr="00C3467F" w:rsidRDefault="00AE2809">
      <w:pPr>
        <w:pStyle w:val="afb"/>
        <w:numPr>
          <w:ilvl w:val="0"/>
          <w:numId w:val="13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49" w:author="wangq" w:date="2017-08-21T17:25:00Z">
          <w:pPr>
            <w:pStyle w:val="afb"/>
            <w:numPr>
              <w:numId w:val="15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hint="eastAsia"/>
        </w:rPr>
        <w:t>返回分页信息</w:t>
      </w:r>
    </w:p>
    <w:p w14:paraId="322A3BAC" w14:textId="77777777" w:rsidR="00AE2809" w:rsidRPr="00F9212D" w:rsidRDefault="00AE2809" w:rsidP="00AE2809">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3BE23D48" w14:textId="77777777" w:rsidTr="008E1EA4">
        <w:tc>
          <w:tcPr>
            <w:tcW w:w="1559" w:type="dxa"/>
            <w:shd w:val="clear" w:color="auto" w:fill="E0E0E0"/>
          </w:tcPr>
          <w:p w14:paraId="193FF4E0"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45A2027A"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345D8A3"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994C8A5"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71E7DF90" w14:textId="77777777" w:rsidTr="008E1EA4">
        <w:tc>
          <w:tcPr>
            <w:tcW w:w="1559" w:type="dxa"/>
            <w:shd w:val="clear" w:color="auto" w:fill="auto"/>
            <w:vAlign w:val="center"/>
          </w:tcPr>
          <w:p w14:paraId="7155B6BD" w14:textId="77777777" w:rsidR="00AE2809" w:rsidRDefault="00AE2809" w:rsidP="008E1EA4">
            <w:pPr>
              <w:widowControl/>
              <w:jc w:val="left"/>
              <w:rPr>
                <w:rFonts w:ascii="宋体" w:hAnsi="宋体"/>
                <w:sz w:val="20"/>
                <w:szCs w:val="20"/>
              </w:rPr>
            </w:pPr>
            <w:r>
              <w:rPr>
                <w:rFonts w:hint="eastAsia"/>
                <w:sz w:val="20"/>
                <w:szCs w:val="20"/>
              </w:rPr>
              <w:t>资金方</w:t>
            </w:r>
            <w:r>
              <w:rPr>
                <w:sz w:val="20"/>
                <w:szCs w:val="20"/>
              </w:rPr>
              <w:t>名称</w:t>
            </w:r>
          </w:p>
        </w:tc>
        <w:tc>
          <w:tcPr>
            <w:tcW w:w="1701" w:type="dxa"/>
            <w:shd w:val="clear" w:color="auto" w:fill="auto"/>
            <w:vAlign w:val="center"/>
          </w:tcPr>
          <w:p w14:paraId="00506AB9" w14:textId="77777777" w:rsidR="00AE2809" w:rsidRDefault="00AE2809" w:rsidP="008E1EA4">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281AEAA3" w14:textId="77777777" w:rsidR="00AE2809" w:rsidRDefault="00AE2809" w:rsidP="008E1EA4">
            <w:pPr>
              <w:jc w:val="left"/>
              <w:rPr>
                <w:rFonts w:ascii="宋体" w:hAnsi="宋体"/>
                <w:snapToGrid w:val="0"/>
                <w:kern w:val="0"/>
              </w:rPr>
            </w:pPr>
            <w:r>
              <w:rPr>
                <w:rFonts w:ascii="宋体" w:hAnsi="宋体"/>
                <w:snapToGrid w:val="0"/>
                <w:kern w:val="0"/>
              </w:rPr>
              <w:t>N</w:t>
            </w:r>
          </w:p>
        </w:tc>
        <w:tc>
          <w:tcPr>
            <w:tcW w:w="3119" w:type="dxa"/>
            <w:shd w:val="clear" w:color="auto" w:fill="auto"/>
          </w:tcPr>
          <w:p w14:paraId="2BA8483C" w14:textId="77777777" w:rsidR="00AE2809" w:rsidRPr="00736667" w:rsidRDefault="00AE2809" w:rsidP="008E1EA4">
            <w:pPr>
              <w:jc w:val="left"/>
              <w:rPr>
                <w:rFonts w:ascii="宋体" w:hAnsi="宋体"/>
                <w:snapToGrid w:val="0"/>
                <w:kern w:val="0"/>
              </w:rPr>
            </w:pPr>
          </w:p>
        </w:tc>
      </w:tr>
      <w:tr w:rsidR="00AE2809" w:rsidRPr="00736667" w14:paraId="504A175B" w14:textId="77777777" w:rsidTr="008E1EA4">
        <w:tc>
          <w:tcPr>
            <w:tcW w:w="1559" w:type="dxa"/>
            <w:shd w:val="clear" w:color="auto" w:fill="auto"/>
            <w:vAlign w:val="bottom"/>
          </w:tcPr>
          <w:p w14:paraId="6778993C" w14:textId="77777777" w:rsidR="00AE2809" w:rsidRDefault="00AE2809" w:rsidP="008E1EA4">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189B91CE" w14:textId="77777777" w:rsidR="00AE2809" w:rsidRDefault="00AE2809" w:rsidP="008E1EA4">
            <w:pPr>
              <w:rPr>
                <w:sz w:val="20"/>
                <w:szCs w:val="20"/>
              </w:rPr>
            </w:pPr>
            <w:r>
              <w:rPr>
                <w:rFonts w:hint="eastAsia"/>
                <w:sz w:val="20"/>
                <w:szCs w:val="20"/>
              </w:rPr>
              <w:t>TOKEN</w:t>
            </w:r>
          </w:p>
        </w:tc>
        <w:tc>
          <w:tcPr>
            <w:tcW w:w="1134" w:type="dxa"/>
            <w:shd w:val="clear" w:color="auto" w:fill="auto"/>
          </w:tcPr>
          <w:p w14:paraId="23353ABE" w14:textId="77777777" w:rsidR="00AE2809"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C1B599F" w14:textId="77777777" w:rsidR="00AE2809" w:rsidRPr="00736667" w:rsidRDefault="00AE2809" w:rsidP="008E1EA4">
            <w:pPr>
              <w:jc w:val="left"/>
              <w:rPr>
                <w:rFonts w:ascii="宋体" w:hAnsi="宋体"/>
                <w:snapToGrid w:val="0"/>
                <w:kern w:val="0"/>
              </w:rPr>
            </w:pPr>
          </w:p>
        </w:tc>
      </w:tr>
      <w:tr w:rsidR="00AE2809" w:rsidRPr="00736667" w14:paraId="411BDAA9" w14:textId="77777777" w:rsidTr="008E1EA4">
        <w:tc>
          <w:tcPr>
            <w:tcW w:w="1559" w:type="dxa"/>
            <w:shd w:val="clear" w:color="auto" w:fill="auto"/>
          </w:tcPr>
          <w:p w14:paraId="456EDBCB" w14:textId="77777777" w:rsidR="00AE2809" w:rsidRDefault="00AE2809" w:rsidP="008E1EA4">
            <w:pPr>
              <w:rPr>
                <w:sz w:val="20"/>
                <w:szCs w:val="20"/>
              </w:rPr>
            </w:pPr>
            <w:r w:rsidRPr="002732A9">
              <w:rPr>
                <w:rFonts w:hint="eastAsia"/>
              </w:rPr>
              <w:t>每页行数</w:t>
            </w:r>
          </w:p>
        </w:tc>
        <w:tc>
          <w:tcPr>
            <w:tcW w:w="1701" w:type="dxa"/>
            <w:shd w:val="clear" w:color="auto" w:fill="auto"/>
          </w:tcPr>
          <w:p w14:paraId="48F2DD80" w14:textId="77777777" w:rsidR="00AE2809" w:rsidRDefault="00AE2809" w:rsidP="008E1EA4">
            <w:pPr>
              <w:rPr>
                <w:sz w:val="20"/>
                <w:szCs w:val="20"/>
              </w:rPr>
            </w:pPr>
            <w:r w:rsidRPr="002732A9">
              <w:rPr>
                <w:rFonts w:hint="eastAsia"/>
              </w:rPr>
              <w:t>rows</w:t>
            </w:r>
          </w:p>
        </w:tc>
        <w:tc>
          <w:tcPr>
            <w:tcW w:w="1134" w:type="dxa"/>
            <w:shd w:val="clear" w:color="auto" w:fill="auto"/>
          </w:tcPr>
          <w:p w14:paraId="282860C7" w14:textId="77777777" w:rsidR="00AE2809" w:rsidRDefault="00AE2809" w:rsidP="008E1EA4">
            <w:pPr>
              <w:jc w:val="left"/>
              <w:rPr>
                <w:rFonts w:ascii="宋体" w:hAnsi="宋体"/>
                <w:snapToGrid w:val="0"/>
                <w:kern w:val="0"/>
              </w:rPr>
            </w:pPr>
            <w:r w:rsidRPr="002732A9">
              <w:rPr>
                <w:rFonts w:hint="eastAsia"/>
              </w:rPr>
              <w:t>Y</w:t>
            </w:r>
          </w:p>
        </w:tc>
        <w:tc>
          <w:tcPr>
            <w:tcW w:w="3119" w:type="dxa"/>
            <w:shd w:val="clear" w:color="auto" w:fill="auto"/>
          </w:tcPr>
          <w:p w14:paraId="30156DA3" w14:textId="77777777" w:rsidR="00AE2809" w:rsidRPr="00736667" w:rsidRDefault="00AE2809" w:rsidP="008E1EA4">
            <w:pPr>
              <w:jc w:val="left"/>
              <w:rPr>
                <w:rFonts w:ascii="宋体" w:hAnsi="宋体"/>
                <w:snapToGrid w:val="0"/>
                <w:kern w:val="0"/>
              </w:rPr>
            </w:pPr>
          </w:p>
        </w:tc>
      </w:tr>
      <w:tr w:rsidR="00AE2809" w:rsidRPr="00736667" w14:paraId="1775D8B4" w14:textId="77777777" w:rsidTr="008E1EA4">
        <w:tc>
          <w:tcPr>
            <w:tcW w:w="1559" w:type="dxa"/>
            <w:shd w:val="clear" w:color="auto" w:fill="auto"/>
          </w:tcPr>
          <w:p w14:paraId="64A05411" w14:textId="77777777" w:rsidR="00AE2809" w:rsidRDefault="00AE2809" w:rsidP="008E1EA4">
            <w:pPr>
              <w:rPr>
                <w:sz w:val="20"/>
                <w:szCs w:val="20"/>
              </w:rPr>
            </w:pPr>
            <w:r w:rsidRPr="002732A9">
              <w:rPr>
                <w:rFonts w:hint="eastAsia"/>
              </w:rPr>
              <w:t>起始条数</w:t>
            </w:r>
          </w:p>
        </w:tc>
        <w:tc>
          <w:tcPr>
            <w:tcW w:w="1701" w:type="dxa"/>
            <w:shd w:val="clear" w:color="auto" w:fill="auto"/>
          </w:tcPr>
          <w:p w14:paraId="75C605BC" w14:textId="77777777" w:rsidR="00AE2809" w:rsidRDefault="00AE2809" w:rsidP="008E1EA4">
            <w:pPr>
              <w:rPr>
                <w:sz w:val="20"/>
                <w:szCs w:val="20"/>
              </w:rPr>
            </w:pPr>
            <w:r w:rsidRPr="002732A9">
              <w:rPr>
                <w:rFonts w:hint="eastAsia"/>
              </w:rPr>
              <w:t>start</w:t>
            </w:r>
          </w:p>
        </w:tc>
        <w:tc>
          <w:tcPr>
            <w:tcW w:w="1134" w:type="dxa"/>
            <w:shd w:val="clear" w:color="auto" w:fill="auto"/>
          </w:tcPr>
          <w:p w14:paraId="48D6FD46" w14:textId="77777777" w:rsidR="00AE2809" w:rsidRDefault="00AE2809" w:rsidP="008E1EA4">
            <w:pPr>
              <w:jc w:val="left"/>
              <w:rPr>
                <w:rFonts w:ascii="宋体" w:hAnsi="宋体"/>
                <w:snapToGrid w:val="0"/>
                <w:kern w:val="0"/>
              </w:rPr>
            </w:pPr>
            <w:r w:rsidRPr="002732A9">
              <w:rPr>
                <w:rFonts w:hint="eastAsia"/>
              </w:rPr>
              <w:t>y</w:t>
            </w:r>
          </w:p>
        </w:tc>
        <w:tc>
          <w:tcPr>
            <w:tcW w:w="3119" w:type="dxa"/>
            <w:shd w:val="clear" w:color="auto" w:fill="auto"/>
          </w:tcPr>
          <w:p w14:paraId="7ABF498E" w14:textId="77777777" w:rsidR="00AE2809" w:rsidRPr="00736667" w:rsidRDefault="00AE2809" w:rsidP="008E1EA4">
            <w:pPr>
              <w:jc w:val="left"/>
              <w:rPr>
                <w:rFonts w:ascii="宋体" w:hAnsi="宋体"/>
                <w:snapToGrid w:val="0"/>
                <w:kern w:val="0"/>
              </w:rPr>
            </w:pPr>
          </w:p>
        </w:tc>
      </w:tr>
    </w:tbl>
    <w:p w14:paraId="1F073EA5" w14:textId="77777777" w:rsidR="00AE2809" w:rsidRPr="00C56A4E" w:rsidRDefault="00AE2809" w:rsidP="00AE2809"/>
    <w:p w14:paraId="73FAFDD4" w14:textId="77777777" w:rsidR="00AE2809" w:rsidRDefault="00AE2809" w:rsidP="00AE2809">
      <w:pPr>
        <w:pStyle w:val="6"/>
      </w:pPr>
      <w:r w:rsidRPr="00A52328">
        <w:rPr>
          <w:rFonts w:hint="eastAsia"/>
        </w:rPr>
        <w:t>输出</w:t>
      </w:r>
    </w:p>
    <w:p w14:paraId="7EE8AF90" w14:textId="77777777" w:rsidR="00AE2809" w:rsidRPr="007F58D2" w:rsidRDefault="00AE2809" w:rsidP="00AE2809">
      <w:r>
        <w:rPr>
          <w:rFonts w:hint="eastAsia"/>
        </w:rPr>
        <w:t xml:space="preserve"> </w:t>
      </w:r>
      <w:r>
        <w:t xml:space="preserve">     </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7DE43ACF" w14:textId="77777777" w:rsidTr="008E1EA4">
        <w:tc>
          <w:tcPr>
            <w:tcW w:w="1559" w:type="dxa"/>
            <w:shd w:val="clear" w:color="auto" w:fill="E0E0E0"/>
          </w:tcPr>
          <w:p w14:paraId="3FA429C3"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17E300D3"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AA3501A"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644F126"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0D85BF94" w14:textId="77777777" w:rsidTr="008E1EA4">
        <w:tc>
          <w:tcPr>
            <w:tcW w:w="1559" w:type="dxa"/>
            <w:shd w:val="clear" w:color="auto" w:fill="E0E0E0"/>
          </w:tcPr>
          <w:p w14:paraId="37B108A4" w14:textId="77777777" w:rsidR="00AE2809" w:rsidRPr="00736667" w:rsidRDefault="00AE2809" w:rsidP="008E1EA4">
            <w:pPr>
              <w:jc w:val="center"/>
              <w:rPr>
                <w:b/>
                <w:snapToGrid w:val="0"/>
                <w:kern w:val="0"/>
              </w:rPr>
            </w:pPr>
            <w:r>
              <w:rPr>
                <w:rFonts w:ascii="宋体" w:hAnsi="宋体" w:hint="eastAsia"/>
                <w:snapToGrid w:val="0"/>
                <w:kern w:val="0"/>
              </w:rPr>
              <w:t>总</w:t>
            </w:r>
            <w:r>
              <w:rPr>
                <w:rFonts w:ascii="宋体" w:hAnsi="宋体"/>
                <w:snapToGrid w:val="0"/>
                <w:kern w:val="0"/>
              </w:rPr>
              <w:t>行数</w:t>
            </w:r>
          </w:p>
        </w:tc>
        <w:tc>
          <w:tcPr>
            <w:tcW w:w="1701" w:type="dxa"/>
            <w:shd w:val="clear" w:color="auto" w:fill="E0E0E0"/>
          </w:tcPr>
          <w:p w14:paraId="1DA555B8" w14:textId="77777777" w:rsidR="00AE2809" w:rsidRDefault="00AE2809" w:rsidP="008E1EA4">
            <w:pPr>
              <w:jc w:val="center"/>
              <w:rPr>
                <w:b/>
                <w:snapToGrid w:val="0"/>
                <w:kern w:val="0"/>
              </w:rPr>
            </w:pPr>
          </w:p>
        </w:tc>
        <w:tc>
          <w:tcPr>
            <w:tcW w:w="1134" w:type="dxa"/>
            <w:shd w:val="clear" w:color="auto" w:fill="E0E0E0"/>
          </w:tcPr>
          <w:p w14:paraId="6AD63B06" w14:textId="77777777" w:rsidR="00AE2809" w:rsidRDefault="00AE2809" w:rsidP="008E1EA4">
            <w:pPr>
              <w:jc w:val="center"/>
              <w:rPr>
                <w:b/>
                <w:snapToGrid w:val="0"/>
                <w:kern w:val="0"/>
              </w:rPr>
            </w:pPr>
            <w:r>
              <w:rPr>
                <w:rFonts w:ascii="宋体" w:hAnsi="宋体" w:hint="eastAsia"/>
                <w:snapToGrid w:val="0"/>
                <w:kern w:val="0"/>
              </w:rPr>
              <w:t>Y</w:t>
            </w:r>
          </w:p>
        </w:tc>
        <w:tc>
          <w:tcPr>
            <w:tcW w:w="3119" w:type="dxa"/>
            <w:shd w:val="clear" w:color="auto" w:fill="E0E0E0"/>
          </w:tcPr>
          <w:p w14:paraId="37A34473" w14:textId="77777777" w:rsidR="00AE2809" w:rsidRPr="00736667" w:rsidRDefault="00AE2809" w:rsidP="008E1EA4">
            <w:pPr>
              <w:jc w:val="center"/>
              <w:rPr>
                <w:b/>
                <w:snapToGrid w:val="0"/>
                <w:kern w:val="0"/>
              </w:rPr>
            </w:pPr>
          </w:p>
        </w:tc>
      </w:tr>
      <w:tr w:rsidR="00AE2809" w:rsidRPr="00736667" w14:paraId="03C01295" w14:textId="77777777" w:rsidTr="008E1EA4">
        <w:tc>
          <w:tcPr>
            <w:tcW w:w="7513" w:type="dxa"/>
            <w:gridSpan w:val="4"/>
            <w:shd w:val="clear" w:color="auto" w:fill="auto"/>
          </w:tcPr>
          <w:p w14:paraId="5F135566" w14:textId="77777777" w:rsidR="00AE2809" w:rsidRPr="00736667" w:rsidRDefault="00AE2809" w:rsidP="008E1EA4">
            <w:pPr>
              <w:tabs>
                <w:tab w:val="left" w:pos="2530"/>
              </w:tabs>
              <w:jc w:val="left"/>
              <w:rPr>
                <w:rFonts w:ascii="宋体" w:hAnsi="宋体"/>
                <w:snapToGrid w:val="0"/>
                <w:kern w:val="0"/>
              </w:rPr>
            </w:pPr>
            <w:r>
              <w:rPr>
                <w:rFonts w:ascii="宋体" w:hAnsi="宋体"/>
                <w:snapToGrid w:val="0"/>
                <w:kern w:val="0"/>
              </w:rPr>
              <w:lastRenderedPageBreak/>
              <w:tab/>
            </w:r>
            <w:r>
              <w:rPr>
                <w:rFonts w:ascii="宋体" w:hAnsi="宋体" w:hint="eastAsia"/>
                <w:snapToGrid w:val="0"/>
                <w:kern w:val="0"/>
              </w:rPr>
              <w:t>资金</w:t>
            </w:r>
            <w:r>
              <w:rPr>
                <w:rFonts w:ascii="宋体" w:hAnsi="宋体"/>
                <w:snapToGrid w:val="0"/>
                <w:kern w:val="0"/>
              </w:rPr>
              <w:t>方列表&lt;LIST&gt;</w:t>
            </w:r>
          </w:p>
        </w:tc>
      </w:tr>
      <w:tr w:rsidR="001742B1" w:rsidRPr="00736667" w14:paraId="07B4BFF7" w14:textId="77777777" w:rsidTr="005B33CC">
        <w:tc>
          <w:tcPr>
            <w:tcW w:w="1559" w:type="dxa"/>
            <w:shd w:val="clear" w:color="auto" w:fill="auto"/>
          </w:tcPr>
          <w:p w14:paraId="659DEF93" w14:textId="4093BCC7" w:rsidR="001742B1" w:rsidRPr="00736667" w:rsidRDefault="001742B1" w:rsidP="005B33CC">
            <w:pPr>
              <w:jc w:val="left"/>
              <w:rPr>
                <w:rFonts w:ascii="宋体" w:hAnsi="宋体"/>
                <w:snapToGrid w:val="0"/>
                <w:kern w:val="0"/>
              </w:rPr>
            </w:pPr>
            <w:r>
              <w:rPr>
                <w:rFonts w:ascii="宋体" w:hAnsi="宋体" w:hint="eastAsia"/>
                <w:snapToGrid w:val="0"/>
                <w:kern w:val="0"/>
              </w:rPr>
              <w:t>资金方唯一</w:t>
            </w:r>
            <w:r>
              <w:rPr>
                <w:rFonts w:ascii="宋体" w:hAnsi="宋体"/>
                <w:snapToGrid w:val="0"/>
                <w:kern w:val="0"/>
              </w:rPr>
              <w:t>标识</w:t>
            </w:r>
          </w:p>
        </w:tc>
        <w:tc>
          <w:tcPr>
            <w:tcW w:w="1701" w:type="dxa"/>
            <w:shd w:val="clear" w:color="auto" w:fill="auto"/>
          </w:tcPr>
          <w:p w14:paraId="76FCB9EF" w14:textId="77777777" w:rsidR="001742B1" w:rsidRPr="00736667" w:rsidRDefault="001742B1" w:rsidP="005B33CC">
            <w:pPr>
              <w:jc w:val="left"/>
              <w:rPr>
                <w:rFonts w:ascii="宋体" w:hAnsi="宋体"/>
                <w:snapToGrid w:val="0"/>
                <w:kern w:val="0"/>
              </w:rPr>
            </w:pPr>
          </w:p>
        </w:tc>
        <w:tc>
          <w:tcPr>
            <w:tcW w:w="1134" w:type="dxa"/>
            <w:shd w:val="clear" w:color="auto" w:fill="auto"/>
          </w:tcPr>
          <w:p w14:paraId="5875F65E" w14:textId="77777777" w:rsidR="001742B1" w:rsidRPr="00736667" w:rsidRDefault="001742B1" w:rsidP="005B33C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0794765" w14:textId="77777777" w:rsidR="001742B1" w:rsidRPr="00736667" w:rsidRDefault="001742B1" w:rsidP="005B33CC">
            <w:pPr>
              <w:jc w:val="left"/>
              <w:rPr>
                <w:rFonts w:ascii="宋体" w:hAnsi="宋体"/>
                <w:snapToGrid w:val="0"/>
                <w:kern w:val="0"/>
              </w:rPr>
            </w:pPr>
          </w:p>
        </w:tc>
      </w:tr>
      <w:tr w:rsidR="00AE2809" w:rsidRPr="00736667" w14:paraId="00335F91" w14:textId="77777777" w:rsidTr="008E1EA4">
        <w:tc>
          <w:tcPr>
            <w:tcW w:w="1559" w:type="dxa"/>
            <w:shd w:val="clear" w:color="auto" w:fill="auto"/>
          </w:tcPr>
          <w:p w14:paraId="7A95A083" w14:textId="77777777" w:rsidR="00AE2809" w:rsidRPr="00736667" w:rsidRDefault="00AE2809" w:rsidP="008E1EA4">
            <w:pPr>
              <w:jc w:val="left"/>
              <w:rPr>
                <w:rFonts w:ascii="宋体" w:hAnsi="宋体"/>
                <w:snapToGrid w:val="0"/>
                <w:kern w:val="0"/>
              </w:rPr>
            </w:pPr>
            <w:r>
              <w:rPr>
                <w:rFonts w:ascii="宋体" w:hAnsi="宋体" w:hint="eastAsia"/>
                <w:snapToGrid w:val="0"/>
                <w:kern w:val="0"/>
              </w:rPr>
              <w:t>资金方</w:t>
            </w:r>
            <w:r>
              <w:rPr>
                <w:rFonts w:ascii="宋体" w:hAnsi="宋体"/>
                <w:snapToGrid w:val="0"/>
                <w:kern w:val="0"/>
              </w:rPr>
              <w:t>名称</w:t>
            </w:r>
          </w:p>
        </w:tc>
        <w:tc>
          <w:tcPr>
            <w:tcW w:w="1701" w:type="dxa"/>
            <w:shd w:val="clear" w:color="auto" w:fill="auto"/>
          </w:tcPr>
          <w:p w14:paraId="593BBF3E" w14:textId="77777777" w:rsidR="00AE2809" w:rsidRPr="00736667" w:rsidRDefault="00AE2809" w:rsidP="008E1EA4">
            <w:pPr>
              <w:jc w:val="left"/>
              <w:rPr>
                <w:rFonts w:ascii="宋体" w:hAnsi="宋体"/>
                <w:snapToGrid w:val="0"/>
                <w:kern w:val="0"/>
              </w:rPr>
            </w:pPr>
          </w:p>
        </w:tc>
        <w:tc>
          <w:tcPr>
            <w:tcW w:w="1134" w:type="dxa"/>
            <w:shd w:val="clear" w:color="auto" w:fill="auto"/>
          </w:tcPr>
          <w:p w14:paraId="64249EE3" w14:textId="77777777" w:rsidR="00AE2809" w:rsidRPr="00736667"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BF063D9" w14:textId="77777777" w:rsidR="00AE2809" w:rsidRPr="00736667" w:rsidRDefault="00AE2809" w:rsidP="008E1EA4">
            <w:pPr>
              <w:jc w:val="left"/>
              <w:rPr>
                <w:rFonts w:ascii="宋体" w:hAnsi="宋体"/>
                <w:snapToGrid w:val="0"/>
                <w:kern w:val="0"/>
              </w:rPr>
            </w:pPr>
          </w:p>
        </w:tc>
      </w:tr>
      <w:tr w:rsidR="00AE2809" w:rsidRPr="00736667" w14:paraId="36DF5744" w14:textId="77777777" w:rsidTr="008E1EA4">
        <w:tc>
          <w:tcPr>
            <w:tcW w:w="1559" w:type="dxa"/>
            <w:shd w:val="clear" w:color="auto" w:fill="auto"/>
          </w:tcPr>
          <w:p w14:paraId="4DE5E829" w14:textId="77777777" w:rsidR="00AE2809" w:rsidRDefault="00AE2809" w:rsidP="008E1EA4">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方地址</w:t>
            </w:r>
          </w:p>
        </w:tc>
        <w:tc>
          <w:tcPr>
            <w:tcW w:w="1701" w:type="dxa"/>
            <w:shd w:val="clear" w:color="auto" w:fill="auto"/>
          </w:tcPr>
          <w:p w14:paraId="0808465D" w14:textId="77777777" w:rsidR="00AE2809" w:rsidRPr="00736667" w:rsidRDefault="00AE2809" w:rsidP="008E1EA4">
            <w:pPr>
              <w:jc w:val="left"/>
              <w:rPr>
                <w:rFonts w:ascii="宋体" w:hAnsi="宋体"/>
                <w:snapToGrid w:val="0"/>
                <w:kern w:val="0"/>
              </w:rPr>
            </w:pPr>
          </w:p>
        </w:tc>
        <w:tc>
          <w:tcPr>
            <w:tcW w:w="1134" w:type="dxa"/>
            <w:shd w:val="clear" w:color="auto" w:fill="auto"/>
          </w:tcPr>
          <w:p w14:paraId="40801B00" w14:textId="77777777" w:rsidR="00AE2809"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D98B834" w14:textId="77777777" w:rsidR="00AE2809" w:rsidRPr="00736667" w:rsidRDefault="00AE2809" w:rsidP="008E1EA4">
            <w:pPr>
              <w:jc w:val="left"/>
              <w:rPr>
                <w:rFonts w:ascii="宋体" w:hAnsi="宋体"/>
                <w:snapToGrid w:val="0"/>
                <w:kern w:val="0"/>
              </w:rPr>
            </w:pPr>
          </w:p>
        </w:tc>
      </w:tr>
      <w:tr w:rsidR="00AE2809" w:rsidRPr="00736667" w14:paraId="243B14E8" w14:textId="77777777" w:rsidTr="008E1EA4">
        <w:tc>
          <w:tcPr>
            <w:tcW w:w="1559" w:type="dxa"/>
            <w:shd w:val="clear" w:color="auto" w:fill="auto"/>
          </w:tcPr>
          <w:p w14:paraId="3123A445" w14:textId="77777777" w:rsidR="00AE2809" w:rsidRDefault="00AE2809" w:rsidP="008E1EA4">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方营业</w:t>
            </w:r>
            <w:r>
              <w:rPr>
                <w:rFonts w:ascii="宋体" w:hAnsi="宋体" w:hint="eastAsia"/>
                <w:snapToGrid w:val="0"/>
                <w:kern w:val="0"/>
              </w:rPr>
              <w:t>代码</w:t>
            </w:r>
          </w:p>
        </w:tc>
        <w:tc>
          <w:tcPr>
            <w:tcW w:w="1701" w:type="dxa"/>
            <w:shd w:val="clear" w:color="auto" w:fill="auto"/>
          </w:tcPr>
          <w:p w14:paraId="3F61B95E" w14:textId="77777777" w:rsidR="00AE2809" w:rsidRPr="00736667" w:rsidRDefault="00AE2809" w:rsidP="008E1EA4">
            <w:pPr>
              <w:jc w:val="left"/>
              <w:rPr>
                <w:rFonts w:ascii="宋体" w:hAnsi="宋体"/>
                <w:snapToGrid w:val="0"/>
                <w:kern w:val="0"/>
              </w:rPr>
            </w:pPr>
          </w:p>
        </w:tc>
        <w:tc>
          <w:tcPr>
            <w:tcW w:w="1134" w:type="dxa"/>
            <w:shd w:val="clear" w:color="auto" w:fill="auto"/>
          </w:tcPr>
          <w:p w14:paraId="23111DDF" w14:textId="77777777" w:rsidR="00AE2809"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2B3BBDE" w14:textId="77777777" w:rsidR="00AE2809" w:rsidRPr="00736667" w:rsidRDefault="00AE2809" w:rsidP="008E1EA4">
            <w:pPr>
              <w:jc w:val="left"/>
              <w:rPr>
                <w:rFonts w:ascii="宋体" w:hAnsi="宋体"/>
                <w:snapToGrid w:val="0"/>
                <w:kern w:val="0"/>
              </w:rPr>
            </w:pPr>
          </w:p>
        </w:tc>
      </w:tr>
      <w:tr w:rsidR="00AE2809" w:rsidRPr="00736667" w14:paraId="2D711D9E" w14:textId="77777777" w:rsidTr="008E1EA4">
        <w:tc>
          <w:tcPr>
            <w:tcW w:w="1559" w:type="dxa"/>
            <w:shd w:val="clear" w:color="auto" w:fill="auto"/>
          </w:tcPr>
          <w:p w14:paraId="099DD948" w14:textId="77777777" w:rsidR="00AE2809" w:rsidRDefault="00AE2809" w:rsidP="008E1EA4">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w:t>
            </w:r>
            <w:r>
              <w:rPr>
                <w:rFonts w:ascii="宋体" w:hAnsi="宋体" w:hint="eastAsia"/>
                <w:snapToGrid w:val="0"/>
                <w:kern w:val="0"/>
              </w:rPr>
              <w:t>配额</w:t>
            </w:r>
          </w:p>
        </w:tc>
        <w:tc>
          <w:tcPr>
            <w:tcW w:w="1701" w:type="dxa"/>
            <w:shd w:val="clear" w:color="auto" w:fill="auto"/>
          </w:tcPr>
          <w:p w14:paraId="07A56033" w14:textId="77777777" w:rsidR="00AE2809" w:rsidRPr="00736667" w:rsidRDefault="00AE2809" w:rsidP="008E1EA4">
            <w:pPr>
              <w:jc w:val="left"/>
              <w:rPr>
                <w:rFonts w:ascii="宋体" w:hAnsi="宋体"/>
                <w:snapToGrid w:val="0"/>
                <w:kern w:val="0"/>
              </w:rPr>
            </w:pPr>
          </w:p>
        </w:tc>
        <w:tc>
          <w:tcPr>
            <w:tcW w:w="1134" w:type="dxa"/>
            <w:shd w:val="clear" w:color="auto" w:fill="auto"/>
          </w:tcPr>
          <w:p w14:paraId="6E682B1D" w14:textId="77777777" w:rsidR="00AE2809"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D4AE648" w14:textId="77777777" w:rsidR="00AE2809" w:rsidRPr="00736667" w:rsidRDefault="00AE2809" w:rsidP="008E1EA4">
            <w:pPr>
              <w:jc w:val="left"/>
              <w:rPr>
                <w:rFonts w:ascii="宋体" w:hAnsi="宋体"/>
                <w:snapToGrid w:val="0"/>
                <w:kern w:val="0"/>
              </w:rPr>
            </w:pPr>
          </w:p>
        </w:tc>
      </w:tr>
      <w:tr w:rsidR="00AE2809" w:rsidRPr="00736667" w14:paraId="5D896B87" w14:textId="77777777" w:rsidTr="008E1EA4">
        <w:tc>
          <w:tcPr>
            <w:tcW w:w="1559" w:type="dxa"/>
            <w:shd w:val="clear" w:color="auto" w:fill="auto"/>
          </w:tcPr>
          <w:p w14:paraId="6789F87C" w14:textId="77777777" w:rsidR="00AE2809" w:rsidRDefault="00AE2809" w:rsidP="008E1EA4">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w:t>
            </w:r>
            <w:r>
              <w:rPr>
                <w:rFonts w:ascii="宋体" w:hAnsi="宋体" w:hint="eastAsia"/>
                <w:snapToGrid w:val="0"/>
                <w:kern w:val="0"/>
              </w:rPr>
              <w:t>积分</w:t>
            </w:r>
          </w:p>
        </w:tc>
        <w:tc>
          <w:tcPr>
            <w:tcW w:w="1701" w:type="dxa"/>
            <w:shd w:val="clear" w:color="auto" w:fill="auto"/>
          </w:tcPr>
          <w:p w14:paraId="330E8ED4" w14:textId="77777777" w:rsidR="00AE2809" w:rsidRPr="00736667" w:rsidRDefault="00AE2809" w:rsidP="008E1EA4">
            <w:pPr>
              <w:jc w:val="left"/>
              <w:rPr>
                <w:rFonts w:ascii="宋体" w:hAnsi="宋体"/>
                <w:snapToGrid w:val="0"/>
                <w:kern w:val="0"/>
              </w:rPr>
            </w:pPr>
          </w:p>
        </w:tc>
        <w:tc>
          <w:tcPr>
            <w:tcW w:w="1134" w:type="dxa"/>
            <w:shd w:val="clear" w:color="auto" w:fill="auto"/>
          </w:tcPr>
          <w:p w14:paraId="508A366D" w14:textId="77777777" w:rsidR="00AE2809"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156E483" w14:textId="77777777" w:rsidR="00AE2809" w:rsidRPr="00736667" w:rsidRDefault="00AE2809" w:rsidP="008E1EA4">
            <w:pPr>
              <w:jc w:val="left"/>
              <w:rPr>
                <w:rFonts w:ascii="宋体" w:hAnsi="宋体"/>
                <w:snapToGrid w:val="0"/>
                <w:kern w:val="0"/>
              </w:rPr>
            </w:pPr>
          </w:p>
        </w:tc>
      </w:tr>
      <w:tr w:rsidR="00AE2809" w:rsidRPr="00736667" w14:paraId="445F47C2" w14:textId="77777777" w:rsidTr="008E1EA4">
        <w:tc>
          <w:tcPr>
            <w:tcW w:w="1559" w:type="dxa"/>
            <w:shd w:val="clear" w:color="auto" w:fill="auto"/>
          </w:tcPr>
          <w:p w14:paraId="7BEEF022" w14:textId="77777777" w:rsidR="00AE2809" w:rsidRPr="00736667" w:rsidRDefault="00AE2809" w:rsidP="008E1EA4">
            <w:pPr>
              <w:jc w:val="left"/>
              <w:rPr>
                <w:rFonts w:ascii="宋体" w:hAnsi="宋体"/>
                <w:snapToGrid w:val="0"/>
                <w:kern w:val="0"/>
              </w:rPr>
            </w:pPr>
            <w:r>
              <w:rPr>
                <w:rFonts w:ascii="宋体" w:hAnsi="宋体" w:hint="eastAsia"/>
                <w:snapToGrid w:val="0"/>
                <w:kern w:val="0"/>
              </w:rPr>
              <w:t>状态</w:t>
            </w:r>
          </w:p>
        </w:tc>
        <w:tc>
          <w:tcPr>
            <w:tcW w:w="1701" w:type="dxa"/>
            <w:shd w:val="clear" w:color="auto" w:fill="auto"/>
          </w:tcPr>
          <w:p w14:paraId="187F3D3E" w14:textId="77777777" w:rsidR="00AE2809" w:rsidRPr="00736667" w:rsidRDefault="00AE2809" w:rsidP="008E1EA4">
            <w:pPr>
              <w:jc w:val="left"/>
              <w:rPr>
                <w:rFonts w:ascii="宋体" w:hAnsi="宋体"/>
                <w:snapToGrid w:val="0"/>
                <w:kern w:val="0"/>
              </w:rPr>
            </w:pPr>
          </w:p>
        </w:tc>
        <w:tc>
          <w:tcPr>
            <w:tcW w:w="1134" w:type="dxa"/>
            <w:shd w:val="clear" w:color="auto" w:fill="auto"/>
          </w:tcPr>
          <w:p w14:paraId="645D34C9" w14:textId="77777777" w:rsidR="00AE2809" w:rsidRPr="00736667"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66BEE4E0" w14:textId="77777777" w:rsidR="00AE2809" w:rsidRPr="00736667" w:rsidRDefault="00AE2809" w:rsidP="008E1EA4">
            <w:pPr>
              <w:jc w:val="left"/>
              <w:rPr>
                <w:rFonts w:ascii="宋体" w:hAnsi="宋体"/>
                <w:snapToGrid w:val="0"/>
                <w:kern w:val="0"/>
              </w:rPr>
            </w:pPr>
          </w:p>
        </w:tc>
      </w:tr>
    </w:tbl>
    <w:p w14:paraId="1650A3E9" w14:textId="77777777" w:rsidR="00AE2809" w:rsidRDefault="00AE2809">
      <w:pPr>
        <w:pStyle w:val="6"/>
        <w:numPr>
          <w:ilvl w:val="5"/>
          <w:numId w:val="137"/>
        </w:numPr>
        <w:pPrChange w:id="450" w:author="wangq" w:date="2017-08-21T17:25:00Z">
          <w:pPr>
            <w:pStyle w:val="6"/>
            <w:numPr>
              <w:numId w:val="156"/>
            </w:numPr>
            <w:tabs>
              <w:tab w:val="clear" w:pos="1282"/>
            </w:tabs>
            <w:ind w:left="3370" w:hanging="420"/>
          </w:pPr>
        </w:pPrChange>
      </w:pPr>
      <w:r>
        <w:rPr>
          <w:rFonts w:hint="eastAsia"/>
        </w:rPr>
        <w:t>数据</w:t>
      </w:r>
      <w:r>
        <w:t>库表</w:t>
      </w:r>
    </w:p>
    <w:p w14:paraId="2EACF198" w14:textId="77777777" w:rsidR="00AE2809" w:rsidRPr="00EC5EDC" w:rsidRDefault="00AE2809" w:rsidP="00AE2809">
      <w:pPr>
        <w:ind w:left="840"/>
      </w:pPr>
      <w:r>
        <w:rPr>
          <w:rFonts w:hint="eastAsia"/>
        </w:rPr>
        <w:t>资金</w:t>
      </w:r>
      <w:r>
        <w:t>方信息表</w:t>
      </w:r>
    </w:p>
    <w:p w14:paraId="3BBD26CA" w14:textId="77777777" w:rsidR="00AE2809" w:rsidRPr="006B7613" w:rsidRDefault="00AE2809" w:rsidP="00AE2809">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p>
    <w:p w14:paraId="6285F3AA" w14:textId="77777777" w:rsidR="00AE2809" w:rsidRPr="0082647F" w:rsidRDefault="00AE2809" w:rsidP="00AE2809">
      <w:pPr>
        <w:pStyle w:val="5"/>
      </w:pPr>
      <w:r>
        <w:rPr>
          <w:rFonts w:hint="eastAsia"/>
        </w:rPr>
        <w:t>资金方新增</w:t>
      </w:r>
    </w:p>
    <w:p w14:paraId="47E1AA42" w14:textId="77777777" w:rsidR="00AE2809" w:rsidRDefault="00AE2809" w:rsidP="00AE2809">
      <w:pPr>
        <w:pStyle w:val="6"/>
      </w:pPr>
      <w:r>
        <w:rPr>
          <w:rFonts w:hint="eastAsia"/>
        </w:rPr>
        <w:t>功能</w:t>
      </w:r>
      <w:r>
        <w:t>描述</w:t>
      </w:r>
    </w:p>
    <w:p w14:paraId="374D763A" w14:textId="77777777" w:rsidR="00AE2809" w:rsidRPr="00A9755C" w:rsidRDefault="00AE2809" w:rsidP="00AE2809">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主要是提供给管理人员进行资金方管理。</w:t>
      </w:r>
    </w:p>
    <w:p w14:paraId="31BD5727" w14:textId="77777777" w:rsidR="00AE2809" w:rsidRPr="00676A58" w:rsidRDefault="00AE2809" w:rsidP="00AE2809">
      <w:pPr>
        <w:pStyle w:val="6"/>
      </w:pPr>
      <w:r w:rsidRPr="00676A58">
        <w:rPr>
          <w:rFonts w:hint="eastAsia"/>
        </w:rPr>
        <w:lastRenderedPageBreak/>
        <w:t>处理流程</w:t>
      </w:r>
    </w:p>
    <w:p w14:paraId="47C542F7" w14:textId="77777777" w:rsidR="00AE2809" w:rsidRDefault="00AE2809" w:rsidP="00AE2809">
      <w:pPr>
        <w:ind w:left="289" w:firstLine="420"/>
      </w:pPr>
      <w:r>
        <w:object w:dxaOrig="2295" w:dyaOrig="7935" w14:anchorId="084CD602">
          <v:shape id="_x0000_i1087" type="#_x0000_t75" style="width:115pt;height:395.55pt" o:ole="">
            <v:imagedata r:id="rId139" o:title=""/>
          </v:shape>
          <o:OLEObject Type="Embed" ProgID="Visio.Drawing.15" ShapeID="_x0000_i1087" DrawAspect="Content" ObjectID="_1569760960" r:id="rId140"/>
        </w:object>
      </w:r>
    </w:p>
    <w:p w14:paraId="75A6E8BA" w14:textId="77777777" w:rsidR="00AE2809" w:rsidRPr="00533387" w:rsidRDefault="00AE2809">
      <w:pPr>
        <w:pStyle w:val="afb"/>
        <w:numPr>
          <w:ilvl w:val="0"/>
          <w:numId w:val="13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451" w:author="wangq" w:date="2017-08-21T17:25:00Z">
          <w:pPr>
            <w:pStyle w:val="afb"/>
            <w:numPr>
              <w:numId w:val="15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验证资金</w:t>
      </w:r>
      <w:r>
        <w:rPr>
          <w:rFonts w:ascii="宋体" w:hAnsi="宋体"/>
          <w:kern w:val="0"/>
          <w:sz w:val="24"/>
          <w:szCs w:val="21"/>
        </w:rPr>
        <w:t>方（</w:t>
      </w:r>
      <w:r>
        <w:rPr>
          <w:rFonts w:ascii="宋体" w:hAnsi="宋体" w:hint="eastAsia"/>
          <w:kern w:val="0"/>
          <w:sz w:val="24"/>
          <w:szCs w:val="21"/>
        </w:rPr>
        <w:t>营业执照</w:t>
      </w:r>
      <w:r>
        <w:rPr>
          <w:rFonts w:ascii="宋体" w:hAnsi="宋体"/>
          <w:kern w:val="0"/>
          <w:sz w:val="24"/>
          <w:szCs w:val="21"/>
        </w:rPr>
        <w:t>代码）</w:t>
      </w:r>
      <w:r>
        <w:rPr>
          <w:rFonts w:ascii="宋体" w:hAnsi="宋体" w:hint="eastAsia"/>
          <w:kern w:val="0"/>
          <w:sz w:val="24"/>
          <w:szCs w:val="21"/>
        </w:rPr>
        <w:t>是否存在</w:t>
      </w:r>
    </w:p>
    <w:p w14:paraId="1F3B1019" w14:textId="77777777" w:rsidR="00AE2809" w:rsidRPr="00C3467F" w:rsidRDefault="00AE2809">
      <w:pPr>
        <w:pStyle w:val="afb"/>
        <w:numPr>
          <w:ilvl w:val="0"/>
          <w:numId w:val="13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52" w:author="wangq" w:date="2017-08-21T17:25:00Z">
          <w:pPr>
            <w:pStyle w:val="afb"/>
            <w:numPr>
              <w:numId w:val="15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hint="eastAsia"/>
        </w:rPr>
        <w:t>新增资金</w:t>
      </w:r>
      <w:r>
        <w:t>方</w:t>
      </w:r>
      <w:r>
        <w:rPr>
          <w:rFonts w:hint="eastAsia"/>
        </w:rPr>
        <w:t>信息到主表和历史表</w:t>
      </w:r>
    </w:p>
    <w:p w14:paraId="37E5518B" w14:textId="77777777" w:rsidR="00AE2809" w:rsidRPr="00F9212D" w:rsidRDefault="00AE2809" w:rsidP="00AE2809">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03D84693" w14:textId="77777777" w:rsidTr="008E1EA4">
        <w:tc>
          <w:tcPr>
            <w:tcW w:w="1559" w:type="dxa"/>
            <w:shd w:val="clear" w:color="auto" w:fill="E0E0E0"/>
          </w:tcPr>
          <w:p w14:paraId="73761FC1"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15AD1C49"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D22E906"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F52501D"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10EE8AA5" w14:textId="77777777" w:rsidTr="008E1EA4">
        <w:tc>
          <w:tcPr>
            <w:tcW w:w="1559" w:type="dxa"/>
            <w:shd w:val="clear" w:color="auto" w:fill="auto"/>
            <w:vAlign w:val="bottom"/>
          </w:tcPr>
          <w:p w14:paraId="1B18274F" w14:textId="77777777" w:rsidR="00AE2809" w:rsidRDefault="00AE2809" w:rsidP="008E1EA4">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08A8B421" w14:textId="77777777" w:rsidR="00AE2809" w:rsidRDefault="00AE2809" w:rsidP="008E1EA4">
            <w:pPr>
              <w:rPr>
                <w:sz w:val="20"/>
                <w:szCs w:val="20"/>
              </w:rPr>
            </w:pPr>
            <w:r>
              <w:rPr>
                <w:rFonts w:hint="eastAsia"/>
                <w:sz w:val="20"/>
                <w:szCs w:val="20"/>
              </w:rPr>
              <w:t>TOKEN</w:t>
            </w:r>
          </w:p>
        </w:tc>
        <w:tc>
          <w:tcPr>
            <w:tcW w:w="1134" w:type="dxa"/>
            <w:shd w:val="clear" w:color="auto" w:fill="auto"/>
          </w:tcPr>
          <w:p w14:paraId="4B1312D4" w14:textId="77777777" w:rsidR="00AE2809"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5C63BBD" w14:textId="77777777" w:rsidR="00AE2809" w:rsidRPr="00736667" w:rsidRDefault="00AE2809" w:rsidP="008E1EA4">
            <w:pPr>
              <w:jc w:val="left"/>
              <w:rPr>
                <w:rFonts w:ascii="宋体" w:hAnsi="宋体"/>
                <w:snapToGrid w:val="0"/>
                <w:kern w:val="0"/>
              </w:rPr>
            </w:pPr>
          </w:p>
        </w:tc>
      </w:tr>
      <w:tr w:rsidR="00AE2809" w:rsidRPr="00736667" w14:paraId="53931C8E" w14:textId="77777777" w:rsidTr="008E1EA4">
        <w:tc>
          <w:tcPr>
            <w:tcW w:w="1559" w:type="dxa"/>
            <w:shd w:val="clear" w:color="auto" w:fill="auto"/>
            <w:vAlign w:val="center"/>
          </w:tcPr>
          <w:p w14:paraId="2A498C46" w14:textId="77777777" w:rsidR="00AE2809" w:rsidRDefault="00AE2809" w:rsidP="008E1EA4">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629712F9" w14:textId="77777777" w:rsidR="00AE2809" w:rsidRDefault="00AE2809" w:rsidP="008E1EA4">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58BFC77A"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5054782C" w14:textId="77777777" w:rsidR="00AE2809" w:rsidRPr="00736667" w:rsidRDefault="00AE2809" w:rsidP="008E1EA4">
            <w:pPr>
              <w:jc w:val="left"/>
              <w:rPr>
                <w:rFonts w:ascii="宋体" w:hAnsi="宋体"/>
                <w:snapToGrid w:val="0"/>
                <w:kern w:val="0"/>
              </w:rPr>
            </w:pPr>
          </w:p>
        </w:tc>
      </w:tr>
      <w:tr w:rsidR="00AE2809" w:rsidRPr="00736667" w14:paraId="2BFA57F5" w14:textId="77777777" w:rsidTr="008E1EA4">
        <w:tc>
          <w:tcPr>
            <w:tcW w:w="1559" w:type="dxa"/>
            <w:shd w:val="clear" w:color="auto" w:fill="auto"/>
            <w:vAlign w:val="center"/>
          </w:tcPr>
          <w:p w14:paraId="4DBB54FE" w14:textId="77777777" w:rsidR="00AE2809" w:rsidRDefault="00AE2809" w:rsidP="008E1EA4">
            <w:pPr>
              <w:rPr>
                <w:sz w:val="20"/>
                <w:szCs w:val="20"/>
              </w:rPr>
            </w:pPr>
            <w:r>
              <w:rPr>
                <w:rFonts w:hint="eastAsia"/>
                <w:sz w:val="20"/>
                <w:szCs w:val="20"/>
              </w:rPr>
              <w:t>公司详细地址</w:t>
            </w:r>
          </w:p>
        </w:tc>
        <w:tc>
          <w:tcPr>
            <w:tcW w:w="1701" w:type="dxa"/>
            <w:shd w:val="clear" w:color="auto" w:fill="auto"/>
            <w:vAlign w:val="center"/>
          </w:tcPr>
          <w:p w14:paraId="26B87336" w14:textId="77777777" w:rsidR="00AE2809" w:rsidRDefault="00AE2809" w:rsidP="008E1EA4">
            <w:pPr>
              <w:rPr>
                <w:sz w:val="20"/>
                <w:szCs w:val="20"/>
              </w:rPr>
            </w:pPr>
            <w:r>
              <w:rPr>
                <w:rFonts w:hint="eastAsia"/>
                <w:sz w:val="20"/>
                <w:szCs w:val="20"/>
              </w:rPr>
              <w:t>CADDRESS</w:t>
            </w:r>
          </w:p>
        </w:tc>
        <w:tc>
          <w:tcPr>
            <w:tcW w:w="1134" w:type="dxa"/>
            <w:shd w:val="clear" w:color="auto" w:fill="auto"/>
          </w:tcPr>
          <w:p w14:paraId="0D28976B" w14:textId="77777777" w:rsidR="00AE2809" w:rsidRDefault="00AE2809" w:rsidP="008E1EA4">
            <w:pPr>
              <w:jc w:val="left"/>
              <w:rPr>
                <w:rFonts w:ascii="宋体" w:hAnsi="宋体"/>
                <w:snapToGrid w:val="0"/>
                <w:kern w:val="0"/>
              </w:rPr>
            </w:pPr>
          </w:p>
        </w:tc>
        <w:tc>
          <w:tcPr>
            <w:tcW w:w="3119" w:type="dxa"/>
            <w:shd w:val="clear" w:color="auto" w:fill="auto"/>
          </w:tcPr>
          <w:p w14:paraId="69458B35" w14:textId="77777777" w:rsidR="00AE2809" w:rsidRPr="00736667" w:rsidRDefault="00AE2809" w:rsidP="008E1EA4">
            <w:pPr>
              <w:jc w:val="left"/>
              <w:rPr>
                <w:rFonts w:ascii="宋体" w:hAnsi="宋体"/>
                <w:snapToGrid w:val="0"/>
                <w:kern w:val="0"/>
              </w:rPr>
            </w:pPr>
          </w:p>
        </w:tc>
      </w:tr>
      <w:tr w:rsidR="00AE2809" w:rsidRPr="00736667" w14:paraId="28B286EB" w14:textId="77777777" w:rsidTr="008E1EA4">
        <w:tc>
          <w:tcPr>
            <w:tcW w:w="1559" w:type="dxa"/>
            <w:shd w:val="clear" w:color="auto" w:fill="auto"/>
            <w:vAlign w:val="center"/>
          </w:tcPr>
          <w:p w14:paraId="3E0D1477" w14:textId="77777777" w:rsidR="00AE2809" w:rsidRDefault="00AE2809" w:rsidP="008E1EA4">
            <w:pPr>
              <w:rPr>
                <w:sz w:val="20"/>
                <w:szCs w:val="20"/>
              </w:rPr>
            </w:pPr>
            <w:r>
              <w:rPr>
                <w:rFonts w:hint="eastAsia"/>
                <w:sz w:val="20"/>
                <w:szCs w:val="20"/>
              </w:rPr>
              <w:t>公司注册资金</w:t>
            </w:r>
          </w:p>
        </w:tc>
        <w:tc>
          <w:tcPr>
            <w:tcW w:w="1701" w:type="dxa"/>
            <w:shd w:val="clear" w:color="auto" w:fill="auto"/>
            <w:vAlign w:val="center"/>
          </w:tcPr>
          <w:p w14:paraId="16D6F77E" w14:textId="77777777" w:rsidR="00AE2809" w:rsidRDefault="00AE2809" w:rsidP="008E1EA4">
            <w:pPr>
              <w:rPr>
                <w:sz w:val="20"/>
                <w:szCs w:val="20"/>
              </w:rPr>
            </w:pPr>
            <w:r>
              <w:rPr>
                <w:rFonts w:hint="eastAsia"/>
                <w:sz w:val="20"/>
                <w:szCs w:val="20"/>
              </w:rPr>
              <w:t>REGISTCAP</w:t>
            </w:r>
          </w:p>
        </w:tc>
        <w:tc>
          <w:tcPr>
            <w:tcW w:w="1134" w:type="dxa"/>
            <w:shd w:val="clear" w:color="auto" w:fill="auto"/>
          </w:tcPr>
          <w:p w14:paraId="4FE16394" w14:textId="77777777" w:rsidR="00AE2809" w:rsidRDefault="00AE2809" w:rsidP="008E1EA4">
            <w:pPr>
              <w:jc w:val="left"/>
              <w:rPr>
                <w:rFonts w:ascii="宋体" w:hAnsi="宋体"/>
                <w:snapToGrid w:val="0"/>
                <w:kern w:val="0"/>
              </w:rPr>
            </w:pPr>
          </w:p>
        </w:tc>
        <w:tc>
          <w:tcPr>
            <w:tcW w:w="3119" w:type="dxa"/>
            <w:shd w:val="clear" w:color="auto" w:fill="auto"/>
          </w:tcPr>
          <w:p w14:paraId="14B6178F" w14:textId="77777777" w:rsidR="00AE2809" w:rsidRPr="00736667" w:rsidRDefault="00AE2809" w:rsidP="008E1EA4">
            <w:pPr>
              <w:jc w:val="left"/>
              <w:rPr>
                <w:rFonts w:ascii="宋体" w:hAnsi="宋体"/>
                <w:snapToGrid w:val="0"/>
                <w:kern w:val="0"/>
              </w:rPr>
            </w:pPr>
          </w:p>
        </w:tc>
      </w:tr>
      <w:tr w:rsidR="00AE2809" w:rsidRPr="00736667" w14:paraId="74FBC8D0" w14:textId="77777777" w:rsidTr="008E1EA4">
        <w:tc>
          <w:tcPr>
            <w:tcW w:w="1559" w:type="dxa"/>
            <w:shd w:val="clear" w:color="auto" w:fill="auto"/>
            <w:vAlign w:val="center"/>
          </w:tcPr>
          <w:p w14:paraId="63EEA129" w14:textId="77777777" w:rsidR="00AE2809" w:rsidRDefault="00AE2809" w:rsidP="008E1EA4">
            <w:pPr>
              <w:rPr>
                <w:sz w:val="20"/>
                <w:szCs w:val="20"/>
              </w:rPr>
            </w:pPr>
            <w:r>
              <w:rPr>
                <w:rFonts w:hint="eastAsia"/>
                <w:sz w:val="20"/>
                <w:szCs w:val="20"/>
              </w:rPr>
              <w:t>法</w:t>
            </w:r>
            <w:r>
              <w:rPr>
                <w:sz w:val="20"/>
                <w:szCs w:val="20"/>
              </w:rPr>
              <w:t>人</w:t>
            </w:r>
          </w:p>
        </w:tc>
        <w:tc>
          <w:tcPr>
            <w:tcW w:w="1701" w:type="dxa"/>
            <w:shd w:val="clear" w:color="auto" w:fill="auto"/>
            <w:vAlign w:val="center"/>
          </w:tcPr>
          <w:p w14:paraId="54A9A026" w14:textId="77777777" w:rsidR="00AE2809" w:rsidRDefault="00AE2809" w:rsidP="008E1EA4">
            <w:pPr>
              <w:rPr>
                <w:sz w:val="20"/>
                <w:szCs w:val="20"/>
              </w:rPr>
            </w:pPr>
          </w:p>
        </w:tc>
        <w:tc>
          <w:tcPr>
            <w:tcW w:w="1134" w:type="dxa"/>
            <w:shd w:val="clear" w:color="auto" w:fill="auto"/>
          </w:tcPr>
          <w:p w14:paraId="0A71AE1F" w14:textId="77777777" w:rsidR="00AE2809" w:rsidRDefault="00AE2809" w:rsidP="008E1EA4">
            <w:pPr>
              <w:jc w:val="left"/>
              <w:rPr>
                <w:rFonts w:ascii="宋体" w:hAnsi="宋体"/>
                <w:snapToGrid w:val="0"/>
                <w:kern w:val="0"/>
              </w:rPr>
            </w:pPr>
          </w:p>
        </w:tc>
        <w:tc>
          <w:tcPr>
            <w:tcW w:w="3119" w:type="dxa"/>
            <w:shd w:val="clear" w:color="auto" w:fill="auto"/>
          </w:tcPr>
          <w:p w14:paraId="46318658" w14:textId="77777777" w:rsidR="00AE2809" w:rsidRPr="00736667" w:rsidRDefault="00AE2809" w:rsidP="008E1EA4">
            <w:pPr>
              <w:jc w:val="left"/>
              <w:rPr>
                <w:rFonts w:ascii="宋体" w:hAnsi="宋体"/>
                <w:snapToGrid w:val="0"/>
                <w:kern w:val="0"/>
              </w:rPr>
            </w:pPr>
          </w:p>
        </w:tc>
      </w:tr>
      <w:tr w:rsidR="00AE2809" w:rsidRPr="00736667" w14:paraId="2756115F" w14:textId="77777777" w:rsidTr="008E1EA4">
        <w:tc>
          <w:tcPr>
            <w:tcW w:w="1559" w:type="dxa"/>
            <w:shd w:val="clear" w:color="auto" w:fill="auto"/>
            <w:vAlign w:val="center"/>
          </w:tcPr>
          <w:p w14:paraId="7A53D483" w14:textId="77777777" w:rsidR="00AE2809" w:rsidRDefault="00AE2809" w:rsidP="008E1EA4">
            <w:pPr>
              <w:rPr>
                <w:sz w:val="20"/>
                <w:szCs w:val="20"/>
              </w:rPr>
            </w:pPr>
            <w:r>
              <w:rPr>
                <w:rFonts w:hint="eastAsia"/>
                <w:sz w:val="20"/>
                <w:szCs w:val="20"/>
              </w:rPr>
              <w:t>合作方式</w:t>
            </w:r>
          </w:p>
        </w:tc>
        <w:tc>
          <w:tcPr>
            <w:tcW w:w="1701" w:type="dxa"/>
            <w:shd w:val="clear" w:color="auto" w:fill="auto"/>
            <w:vAlign w:val="center"/>
          </w:tcPr>
          <w:p w14:paraId="7D0C96A7" w14:textId="77777777" w:rsidR="00AE2809" w:rsidRDefault="00AE2809" w:rsidP="008E1EA4">
            <w:pPr>
              <w:rPr>
                <w:sz w:val="20"/>
                <w:szCs w:val="20"/>
              </w:rPr>
            </w:pPr>
          </w:p>
        </w:tc>
        <w:tc>
          <w:tcPr>
            <w:tcW w:w="1134" w:type="dxa"/>
            <w:shd w:val="clear" w:color="auto" w:fill="auto"/>
          </w:tcPr>
          <w:p w14:paraId="66FC889D" w14:textId="77777777" w:rsidR="00AE2809" w:rsidRDefault="00AE2809" w:rsidP="008E1EA4">
            <w:pPr>
              <w:jc w:val="left"/>
              <w:rPr>
                <w:rFonts w:ascii="宋体" w:hAnsi="宋体"/>
                <w:snapToGrid w:val="0"/>
                <w:kern w:val="0"/>
              </w:rPr>
            </w:pPr>
          </w:p>
        </w:tc>
        <w:tc>
          <w:tcPr>
            <w:tcW w:w="3119" w:type="dxa"/>
            <w:shd w:val="clear" w:color="auto" w:fill="auto"/>
          </w:tcPr>
          <w:p w14:paraId="0111EA4C" w14:textId="77777777" w:rsidR="00AE2809" w:rsidRPr="00736667" w:rsidRDefault="00AE2809" w:rsidP="008E1EA4">
            <w:pPr>
              <w:jc w:val="left"/>
              <w:rPr>
                <w:rFonts w:ascii="宋体" w:hAnsi="宋体"/>
                <w:snapToGrid w:val="0"/>
                <w:kern w:val="0"/>
              </w:rPr>
            </w:pPr>
          </w:p>
        </w:tc>
      </w:tr>
      <w:tr w:rsidR="00AE2809" w:rsidRPr="00736667" w14:paraId="3E8E8219" w14:textId="77777777" w:rsidTr="008E1EA4">
        <w:tc>
          <w:tcPr>
            <w:tcW w:w="1559" w:type="dxa"/>
            <w:shd w:val="clear" w:color="auto" w:fill="auto"/>
            <w:vAlign w:val="center"/>
          </w:tcPr>
          <w:p w14:paraId="2BE51FFD" w14:textId="77777777" w:rsidR="00AE2809" w:rsidRDefault="00AE2809" w:rsidP="008E1EA4">
            <w:pPr>
              <w:rPr>
                <w:sz w:val="20"/>
                <w:szCs w:val="20"/>
              </w:rPr>
            </w:pPr>
            <w:r>
              <w:rPr>
                <w:rFonts w:hint="eastAsia"/>
                <w:sz w:val="20"/>
                <w:szCs w:val="20"/>
              </w:rPr>
              <w:t>营业执照</w:t>
            </w:r>
            <w:r>
              <w:rPr>
                <w:sz w:val="20"/>
                <w:szCs w:val="20"/>
              </w:rPr>
              <w:t>代码</w:t>
            </w:r>
          </w:p>
        </w:tc>
        <w:tc>
          <w:tcPr>
            <w:tcW w:w="1701" w:type="dxa"/>
            <w:shd w:val="clear" w:color="auto" w:fill="auto"/>
            <w:vAlign w:val="center"/>
          </w:tcPr>
          <w:p w14:paraId="1008EDEA" w14:textId="77777777" w:rsidR="00AE2809" w:rsidRDefault="00AE2809" w:rsidP="008E1EA4">
            <w:pPr>
              <w:rPr>
                <w:sz w:val="20"/>
                <w:szCs w:val="20"/>
              </w:rPr>
            </w:pPr>
          </w:p>
        </w:tc>
        <w:tc>
          <w:tcPr>
            <w:tcW w:w="1134" w:type="dxa"/>
            <w:shd w:val="clear" w:color="auto" w:fill="auto"/>
          </w:tcPr>
          <w:p w14:paraId="419BE04B" w14:textId="77777777" w:rsidR="00AE2809" w:rsidRDefault="00AE2809" w:rsidP="008E1EA4">
            <w:pPr>
              <w:jc w:val="left"/>
              <w:rPr>
                <w:rFonts w:ascii="宋体" w:hAnsi="宋体"/>
                <w:snapToGrid w:val="0"/>
                <w:kern w:val="0"/>
              </w:rPr>
            </w:pPr>
          </w:p>
        </w:tc>
        <w:tc>
          <w:tcPr>
            <w:tcW w:w="3119" w:type="dxa"/>
            <w:shd w:val="clear" w:color="auto" w:fill="auto"/>
          </w:tcPr>
          <w:p w14:paraId="13F87ADF" w14:textId="77777777" w:rsidR="00AE2809" w:rsidRPr="00736667" w:rsidRDefault="00AE2809" w:rsidP="008E1EA4">
            <w:pPr>
              <w:jc w:val="left"/>
              <w:rPr>
                <w:rFonts w:ascii="宋体" w:hAnsi="宋体"/>
                <w:snapToGrid w:val="0"/>
                <w:kern w:val="0"/>
              </w:rPr>
            </w:pPr>
          </w:p>
        </w:tc>
      </w:tr>
      <w:tr w:rsidR="00AE2809" w:rsidRPr="00736667" w14:paraId="09AB4FE5" w14:textId="77777777" w:rsidTr="008E1EA4">
        <w:tc>
          <w:tcPr>
            <w:tcW w:w="1559" w:type="dxa"/>
            <w:shd w:val="clear" w:color="auto" w:fill="auto"/>
            <w:vAlign w:val="center"/>
          </w:tcPr>
          <w:p w14:paraId="7C21BEB0" w14:textId="77777777" w:rsidR="00AE2809" w:rsidRDefault="00AE2809" w:rsidP="008E1EA4">
            <w:pPr>
              <w:rPr>
                <w:sz w:val="20"/>
                <w:szCs w:val="20"/>
              </w:rPr>
            </w:pPr>
            <w:r>
              <w:rPr>
                <w:rFonts w:hint="eastAsia"/>
                <w:sz w:val="20"/>
                <w:szCs w:val="20"/>
              </w:rPr>
              <w:t>联系</w:t>
            </w:r>
            <w:r>
              <w:rPr>
                <w:sz w:val="20"/>
                <w:szCs w:val="20"/>
              </w:rPr>
              <w:t>人</w:t>
            </w:r>
          </w:p>
        </w:tc>
        <w:tc>
          <w:tcPr>
            <w:tcW w:w="1701" w:type="dxa"/>
            <w:shd w:val="clear" w:color="auto" w:fill="auto"/>
            <w:vAlign w:val="center"/>
          </w:tcPr>
          <w:p w14:paraId="359D5C53" w14:textId="77777777" w:rsidR="00AE2809" w:rsidRDefault="00AE2809" w:rsidP="008E1EA4">
            <w:pPr>
              <w:rPr>
                <w:sz w:val="20"/>
                <w:szCs w:val="20"/>
              </w:rPr>
            </w:pPr>
          </w:p>
        </w:tc>
        <w:tc>
          <w:tcPr>
            <w:tcW w:w="1134" w:type="dxa"/>
            <w:shd w:val="clear" w:color="auto" w:fill="auto"/>
          </w:tcPr>
          <w:p w14:paraId="70EBB5B0" w14:textId="77777777" w:rsidR="00AE2809" w:rsidRDefault="00AE2809" w:rsidP="008E1EA4">
            <w:pPr>
              <w:jc w:val="left"/>
              <w:rPr>
                <w:rFonts w:ascii="宋体" w:hAnsi="宋体"/>
                <w:snapToGrid w:val="0"/>
                <w:kern w:val="0"/>
              </w:rPr>
            </w:pPr>
          </w:p>
        </w:tc>
        <w:tc>
          <w:tcPr>
            <w:tcW w:w="3119" w:type="dxa"/>
            <w:shd w:val="clear" w:color="auto" w:fill="auto"/>
          </w:tcPr>
          <w:p w14:paraId="1DA62377" w14:textId="77777777" w:rsidR="00AE2809" w:rsidRPr="00736667" w:rsidRDefault="00AE2809" w:rsidP="008E1EA4">
            <w:pPr>
              <w:jc w:val="left"/>
              <w:rPr>
                <w:rFonts w:ascii="宋体" w:hAnsi="宋体"/>
                <w:snapToGrid w:val="0"/>
                <w:kern w:val="0"/>
              </w:rPr>
            </w:pPr>
          </w:p>
        </w:tc>
      </w:tr>
      <w:tr w:rsidR="00AE2809" w:rsidRPr="00736667" w14:paraId="6BFD4F5C" w14:textId="77777777" w:rsidTr="008E1EA4">
        <w:tc>
          <w:tcPr>
            <w:tcW w:w="1559" w:type="dxa"/>
            <w:shd w:val="clear" w:color="auto" w:fill="auto"/>
            <w:vAlign w:val="center"/>
          </w:tcPr>
          <w:p w14:paraId="0C24B87F" w14:textId="77777777" w:rsidR="00AE2809" w:rsidRDefault="00AE2809" w:rsidP="008E1EA4">
            <w:pPr>
              <w:rPr>
                <w:sz w:val="20"/>
                <w:szCs w:val="20"/>
              </w:rPr>
            </w:pPr>
            <w:r>
              <w:rPr>
                <w:rFonts w:hint="eastAsia"/>
                <w:sz w:val="20"/>
                <w:szCs w:val="20"/>
              </w:rPr>
              <w:t>联系</w:t>
            </w:r>
            <w:r>
              <w:rPr>
                <w:sz w:val="20"/>
                <w:szCs w:val="20"/>
              </w:rPr>
              <w:t>方式</w:t>
            </w:r>
          </w:p>
        </w:tc>
        <w:tc>
          <w:tcPr>
            <w:tcW w:w="1701" w:type="dxa"/>
            <w:shd w:val="clear" w:color="auto" w:fill="auto"/>
            <w:vAlign w:val="center"/>
          </w:tcPr>
          <w:p w14:paraId="77C68B5E" w14:textId="77777777" w:rsidR="00AE2809" w:rsidRDefault="00AE2809" w:rsidP="008E1EA4">
            <w:pPr>
              <w:rPr>
                <w:sz w:val="20"/>
                <w:szCs w:val="20"/>
              </w:rPr>
            </w:pPr>
          </w:p>
        </w:tc>
        <w:tc>
          <w:tcPr>
            <w:tcW w:w="1134" w:type="dxa"/>
            <w:shd w:val="clear" w:color="auto" w:fill="auto"/>
          </w:tcPr>
          <w:p w14:paraId="16DD8DF0" w14:textId="77777777" w:rsidR="00AE2809" w:rsidRDefault="00AE2809" w:rsidP="008E1EA4">
            <w:pPr>
              <w:jc w:val="left"/>
              <w:rPr>
                <w:rFonts w:ascii="宋体" w:hAnsi="宋体"/>
                <w:snapToGrid w:val="0"/>
                <w:kern w:val="0"/>
              </w:rPr>
            </w:pPr>
          </w:p>
        </w:tc>
        <w:tc>
          <w:tcPr>
            <w:tcW w:w="3119" w:type="dxa"/>
            <w:shd w:val="clear" w:color="auto" w:fill="auto"/>
          </w:tcPr>
          <w:p w14:paraId="4C9ADC2C" w14:textId="77777777" w:rsidR="00AE2809" w:rsidRPr="00736667" w:rsidRDefault="00AE2809" w:rsidP="008E1EA4">
            <w:pPr>
              <w:jc w:val="left"/>
              <w:rPr>
                <w:rFonts w:ascii="宋体" w:hAnsi="宋体"/>
                <w:snapToGrid w:val="0"/>
                <w:kern w:val="0"/>
              </w:rPr>
            </w:pPr>
          </w:p>
        </w:tc>
      </w:tr>
    </w:tbl>
    <w:p w14:paraId="6FDA7248" w14:textId="77777777" w:rsidR="00AE2809" w:rsidRPr="00C56A4E" w:rsidRDefault="00AE2809" w:rsidP="00AE2809"/>
    <w:p w14:paraId="2A5F29B8" w14:textId="77777777" w:rsidR="00AE2809" w:rsidRDefault="00AE2809" w:rsidP="00AE2809">
      <w:pPr>
        <w:pStyle w:val="6"/>
      </w:pPr>
      <w:r w:rsidRPr="00A52328">
        <w:rPr>
          <w:rFonts w:hint="eastAsia"/>
        </w:rPr>
        <w:lastRenderedPageBreak/>
        <w:t>输出</w:t>
      </w:r>
    </w:p>
    <w:p w14:paraId="1FD05189" w14:textId="77777777" w:rsidR="00AE2809" w:rsidRPr="007F58D2" w:rsidRDefault="00AE2809" w:rsidP="00AE2809">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30599234" w14:textId="77777777" w:rsidTr="008E1EA4">
        <w:tc>
          <w:tcPr>
            <w:tcW w:w="1559" w:type="dxa"/>
            <w:shd w:val="clear" w:color="auto" w:fill="E0E0E0"/>
          </w:tcPr>
          <w:p w14:paraId="15D4B882"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1CB70E7F"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5B3EB9D"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262B8D5"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4DAC0A62" w14:textId="77777777" w:rsidTr="008E1EA4">
        <w:tc>
          <w:tcPr>
            <w:tcW w:w="1559" w:type="dxa"/>
            <w:shd w:val="clear" w:color="auto" w:fill="auto"/>
          </w:tcPr>
          <w:p w14:paraId="774AB206" w14:textId="77777777" w:rsidR="00AE2809" w:rsidRPr="00736667" w:rsidRDefault="00AE2809" w:rsidP="008E1EA4">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79C87EB" w14:textId="77777777" w:rsidR="00AE2809" w:rsidRPr="00736667" w:rsidRDefault="00AE2809" w:rsidP="008E1EA4">
            <w:pPr>
              <w:jc w:val="left"/>
              <w:rPr>
                <w:rFonts w:ascii="宋体" w:hAnsi="宋体"/>
                <w:snapToGrid w:val="0"/>
                <w:kern w:val="0"/>
              </w:rPr>
            </w:pPr>
            <w:r>
              <w:rPr>
                <w:rFonts w:ascii="宋体" w:hAnsi="宋体"/>
                <w:snapToGrid w:val="0"/>
                <w:kern w:val="0"/>
              </w:rPr>
              <w:t>CODE</w:t>
            </w:r>
          </w:p>
        </w:tc>
        <w:tc>
          <w:tcPr>
            <w:tcW w:w="1134" w:type="dxa"/>
            <w:shd w:val="clear" w:color="auto" w:fill="auto"/>
          </w:tcPr>
          <w:p w14:paraId="1B17000A" w14:textId="77777777" w:rsidR="00AE2809" w:rsidRPr="00736667"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C6945EA" w14:textId="77777777" w:rsidR="00AE2809" w:rsidRPr="00736667" w:rsidRDefault="00AE2809" w:rsidP="008E1EA4">
            <w:pPr>
              <w:jc w:val="left"/>
              <w:rPr>
                <w:rFonts w:ascii="宋体" w:hAnsi="宋体"/>
                <w:snapToGrid w:val="0"/>
                <w:kern w:val="0"/>
              </w:rPr>
            </w:pPr>
          </w:p>
        </w:tc>
      </w:tr>
      <w:tr w:rsidR="00AE2809" w:rsidRPr="00736667" w14:paraId="36843A76" w14:textId="77777777" w:rsidTr="008E1EA4">
        <w:tc>
          <w:tcPr>
            <w:tcW w:w="1559" w:type="dxa"/>
            <w:shd w:val="clear" w:color="auto" w:fill="auto"/>
          </w:tcPr>
          <w:p w14:paraId="5C172C6A" w14:textId="77777777" w:rsidR="00AE2809" w:rsidRPr="00736667" w:rsidRDefault="00AE2809" w:rsidP="008E1EA4">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00FBE0C" w14:textId="77777777" w:rsidR="00AE2809" w:rsidRPr="00736667" w:rsidRDefault="00AE2809" w:rsidP="008E1EA4">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6FA762C" w14:textId="77777777" w:rsidR="00AE2809" w:rsidRPr="00736667"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1946F73" w14:textId="77777777" w:rsidR="00AE2809" w:rsidRPr="00736667" w:rsidRDefault="00AE2809" w:rsidP="008E1EA4">
            <w:pPr>
              <w:jc w:val="left"/>
              <w:rPr>
                <w:rFonts w:ascii="宋体" w:hAnsi="宋体"/>
                <w:snapToGrid w:val="0"/>
                <w:kern w:val="0"/>
              </w:rPr>
            </w:pPr>
          </w:p>
        </w:tc>
      </w:tr>
    </w:tbl>
    <w:p w14:paraId="09C396BD" w14:textId="77777777" w:rsidR="00AE2809" w:rsidRDefault="00AE2809" w:rsidP="00AE2809">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如果有错误建议直接返回协议体或者抛出异常</w:t>
      </w:r>
    </w:p>
    <w:p w14:paraId="2F7A95BF" w14:textId="77777777" w:rsidR="00AE2809" w:rsidRPr="0082647F" w:rsidRDefault="00AE2809" w:rsidP="00AE2809">
      <w:pPr>
        <w:pStyle w:val="5"/>
      </w:pPr>
      <w:r>
        <w:rPr>
          <w:rFonts w:hint="eastAsia"/>
        </w:rPr>
        <w:t>资金方查看</w:t>
      </w:r>
    </w:p>
    <w:p w14:paraId="0CCF8600" w14:textId="77777777" w:rsidR="00AE2809" w:rsidRDefault="00AE2809" w:rsidP="00AE2809">
      <w:pPr>
        <w:pStyle w:val="6"/>
      </w:pPr>
      <w:r>
        <w:rPr>
          <w:rFonts w:hint="eastAsia"/>
        </w:rPr>
        <w:t>功能</w:t>
      </w:r>
      <w:r>
        <w:t>描述</w:t>
      </w:r>
    </w:p>
    <w:p w14:paraId="105457AA" w14:textId="77777777" w:rsidR="00AE2809" w:rsidRPr="00A9755C" w:rsidRDefault="00AE2809" w:rsidP="00AE2809">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主要是提供给管理人员进行资金方查询。</w:t>
      </w:r>
    </w:p>
    <w:p w14:paraId="0EB3C7F0" w14:textId="77777777" w:rsidR="00AE2809" w:rsidRPr="00676A58" w:rsidRDefault="00AE2809" w:rsidP="00AE2809">
      <w:pPr>
        <w:pStyle w:val="6"/>
      </w:pPr>
      <w:r w:rsidRPr="00676A58">
        <w:rPr>
          <w:rFonts w:hint="eastAsia"/>
        </w:rPr>
        <w:t>处理流程</w:t>
      </w:r>
    </w:p>
    <w:p w14:paraId="2209F7FD" w14:textId="77777777" w:rsidR="00AE2809" w:rsidRDefault="00AE2809" w:rsidP="00AE2809">
      <w:pPr>
        <w:ind w:left="289" w:firstLine="420"/>
      </w:pPr>
      <w:r>
        <w:object w:dxaOrig="2295" w:dyaOrig="4845" w14:anchorId="06BAC27A">
          <v:shape id="_x0000_i1088" type="#_x0000_t75" style="width:115pt;height:245pt" o:ole="">
            <v:imagedata r:id="rId141" o:title=""/>
          </v:shape>
          <o:OLEObject Type="Embed" ProgID="Visio.Drawing.15" ShapeID="_x0000_i1088" DrawAspect="Content" ObjectID="_1569760961" r:id="rId142"/>
        </w:object>
      </w:r>
    </w:p>
    <w:p w14:paraId="737B686B" w14:textId="77777777" w:rsidR="00AE2809" w:rsidRPr="00533387" w:rsidRDefault="00AE2809">
      <w:pPr>
        <w:pStyle w:val="afb"/>
        <w:numPr>
          <w:ilvl w:val="0"/>
          <w:numId w:val="13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453" w:author="wangq" w:date="2017-08-21T17:25:00Z">
          <w:pPr>
            <w:pStyle w:val="afb"/>
            <w:numPr>
              <w:numId w:val="158"/>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输入营业</w:t>
      </w:r>
      <w:r>
        <w:rPr>
          <w:rFonts w:ascii="宋体" w:hAnsi="宋体"/>
          <w:kern w:val="0"/>
          <w:sz w:val="24"/>
          <w:szCs w:val="21"/>
        </w:rPr>
        <w:t>执照代码</w:t>
      </w:r>
    </w:p>
    <w:p w14:paraId="6061C3F6" w14:textId="77777777" w:rsidR="00AE2809" w:rsidRPr="00C3467F" w:rsidRDefault="00AE2809">
      <w:pPr>
        <w:pStyle w:val="afb"/>
        <w:numPr>
          <w:ilvl w:val="0"/>
          <w:numId w:val="13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54" w:author="wangq" w:date="2017-08-21T17:25:00Z">
          <w:pPr>
            <w:pStyle w:val="afb"/>
            <w:numPr>
              <w:numId w:val="158"/>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hint="eastAsia"/>
        </w:rPr>
        <w:t>返回资金</w:t>
      </w:r>
      <w:r>
        <w:t>方</w:t>
      </w:r>
      <w:r>
        <w:rPr>
          <w:rFonts w:hint="eastAsia"/>
        </w:rPr>
        <w:t>信息</w:t>
      </w:r>
    </w:p>
    <w:p w14:paraId="21A78E35" w14:textId="77777777" w:rsidR="00AE2809" w:rsidRPr="00F9212D" w:rsidRDefault="00AE2809" w:rsidP="00AE2809">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2EEF8813" w14:textId="77777777" w:rsidTr="008E1EA4">
        <w:tc>
          <w:tcPr>
            <w:tcW w:w="1559" w:type="dxa"/>
            <w:shd w:val="clear" w:color="auto" w:fill="E0E0E0"/>
          </w:tcPr>
          <w:p w14:paraId="340758ED"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18EB557D"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73B6AA3"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D76BAF7"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08D0ED94" w14:textId="77777777" w:rsidTr="008E1EA4">
        <w:tc>
          <w:tcPr>
            <w:tcW w:w="1559" w:type="dxa"/>
            <w:shd w:val="clear" w:color="auto" w:fill="auto"/>
            <w:vAlign w:val="center"/>
          </w:tcPr>
          <w:p w14:paraId="3643FB6C" w14:textId="68CE8F28" w:rsidR="00AE2809" w:rsidRDefault="00A21E5E" w:rsidP="008E1EA4">
            <w:pPr>
              <w:widowControl/>
              <w:jc w:val="left"/>
              <w:rPr>
                <w:rFonts w:ascii="宋体" w:hAnsi="宋体"/>
                <w:sz w:val="20"/>
                <w:szCs w:val="20"/>
              </w:rPr>
            </w:pPr>
            <w:r>
              <w:rPr>
                <w:rFonts w:hint="eastAsia"/>
                <w:sz w:val="20"/>
                <w:szCs w:val="20"/>
              </w:rPr>
              <w:t>资金</w:t>
            </w:r>
            <w:r>
              <w:rPr>
                <w:sz w:val="20"/>
                <w:szCs w:val="20"/>
              </w:rPr>
              <w:t>方唯一标识</w:t>
            </w:r>
          </w:p>
        </w:tc>
        <w:tc>
          <w:tcPr>
            <w:tcW w:w="1701" w:type="dxa"/>
            <w:shd w:val="clear" w:color="auto" w:fill="auto"/>
            <w:vAlign w:val="center"/>
          </w:tcPr>
          <w:p w14:paraId="691132C0" w14:textId="77777777" w:rsidR="00AE2809" w:rsidRDefault="00AE2809" w:rsidP="008E1EA4">
            <w:pPr>
              <w:widowControl/>
              <w:jc w:val="left"/>
              <w:rPr>
                <w:rFonts w:ascii="宋体" w:hAnsi="宋体"/>
                <w:color w:val="000000"/>
                <w:sz w:val="22"/>
              </w:rPr>
            </w:pPr>
          </w:p>
        </w:tc>
        <w:tc>
          <w:tcPr>
            <w:tcW w:w="1134" w:type="dxa"/>
            <w:shd w:val="clear" w:color="auto" w:fill="auto"/>
          </w:tcPr>
          <w:p w14:paraId="53D4EBC1"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2A653C8E" w14:textId="77777777" w:rsidR="00AE2809" w:rsidRPr="00736667" w:rsidRDefault="00AE2809" w:rsidP="008E1EA4">
            <w:pPr>
              <w:jc w:val="left"/>
              <w:rPr>
                <w:rFonts w:ascii="宋体" w:hAnsi="宋体"/>
                <w:snapToGrid w:val="0"/>
                <w:kern w:val="0"/>
              </w:rPr>
            </w:pPr>
          </w:p>
        </w:tc>
      </w:tr>
      <w:tr w:rsidR="00AE2809" w:rsidRPr="00736667" w14:paraId="130654BB" w14:textId="77777777" w:rsidTr="008E1EA4">
        <w:tc>
          <w:tcPr>
            <w:tcW w:w="1559" w:type="dxa"/>
            <w:shd w:val="clear" w:color="auto" w:fill="auto"/>
            <w:vAlign w:val="bottom"/>
          </w:tcPr>
          <w:p w14:paraId="52370003" w14:textId="77777777" w:rsidR="00AE2809" w:rsidRDefault="00AE2809" w:rsidP="008E1EA4">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2308443D" w14:textId="77777777" w:rsidR="00AE2809" w:rsidRDefault="00AE2809" w:rsidP="008E1EA4">
            <w:pPr>
              <w:rPr>
                <w:sz w:val="20"/>
                <w:szCs w:val="20"/>
              </w:rPr>
            </w:pPr>
            <w:r>
              <w:rPr>
                <w:rFonts w:hint="eastAsia"/>
                <w:sz w:val="20"/>
                <w:szCs w:val="20"/>
              </w:rPr>
              <w:t>TOKEN</w:t>
            </w:r>
          </w:p>
        </w:tc>
        <w:tc>
          <w:tcPr>
            <w:tcW w:w="1134" w:type="dxa"/>
            <w:shd w:val="clear" w:color="auto" w:fill="auto"/>
          </w:tcPr>
          <w:p w14:paraId="0F2EA723" w14:textId="77777777" w:rsidR="00AE2809"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BCEAE6D" w14:textId="77777777" w:rsidR="00AE2809" w:rsidRPr="00736667" w:rsidRDefault="00AE2809" w:rsidP="008E1EA4">
            <w:pPr>
              <w:jc w:val="left"/>
              <w:rPr>
                <w:rFonts w:ascii="宋体" w:hAnsi="宋体"/>
                <w:snapToGrid w:val="0"/>
                <w:kern w:val="0"/>
              </w:rPr>
            </w:pPr>
          </w:p>
        </w:tc>
      </w:tr>
    </w:tbl>
    <w:p w14:paraId="74ED4832" w14:textId="77777777" w:rsidR="00AE2809" w:rsidRPr="00C56A4E" w:rsidRDefault="00AE2809" w:rsidP="00AE2809"/>
    <w:p w14:paraId="4DF7A431" w14:textId="77777777" w:rsidR="00AE2809" w:rsidRDefault="00AE2809" w:rsidP="00AE2809">
      <w:pPr>
        <w:pStyle w:val="6"/>
      </w:pPr>
      <w:r w:rsidRPr="00A52328">
        <w:rPr>
          <w:rFonts w:hint="eastAsia"/>
        </w:rPr>
        <w:t>输出</w:t>
      </w:r>
    </w:p>
    <w:p w14:paraId="3062D9B9" w14:textId="77777777" w:rsidR="00AE2809" w:rsidRDefault="00AE2809" w:rsidP="00AE2809">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767768D5" w14:textId="77777777" w:rsidTr="008E1EA4">
        <w:tc>
          <w:tcPr>
            <w:tcW w:w="1559" w:type="dxa"/>
            <w:shd w:val="clear" w:color="auto" w:fill="E0E0E0"/>
          </w:tcPr>
          <w:p w14:paraId="5B475397" w14:textId="77777777" w:rsidR="00AE2809" w:rsidRPr="00736667" w:rsidRDefault="00AE2809" w:rsidP="008E1EA4">
            <w:pPr>
              <w:jc w:val="center"/>
              <w:rPr>
                <w:b/>
                <w:snapToGrid w:val="0"/>
                <w:kern w:val="0"/>
              </w:rPr>
            </w:pPr>
            <w:r w:rsidRPr="00736667">
              <w:rPr>
                <w:rFonts w:hint="eastAsia"/>
                <w:b/>
                <w:snapToGrid w:val="0"/>
                <w:kern w:val="0"/>
              </w:rPr>
              <w:lastRenderedPageBreak/>
              <w:t>输入要素</w:t>
            </w:r>
          </w:p>
        </w:tc>
        <w:tc>
          <w:tcPr>
            <w:tcW w:w="1701" w:type="dxa"/>
            <w:shd w:val="clear" w:color="auto" w:fill="E0E0E0"/>
          </w:tcPr>
          <w:p w14:paraId="5A5EA956"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C932E24"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55E1C7B"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64E1180F" w14:textId="77777777" w:rsidTr="008E1EA4">
        <w:tc>
          <w:tcPr>
            <w:tcW w:w="1559" w:type="dxa"/>
            <w:shd w:val="clear" w:color="auto" w:fill="auto"/>
            <w:vAlign w:val="center"/>
          </w:tcPr>
          <w:p w14:paraId="5DFD9E86" w14:textId="77777777" w:rsidR="00AE2809" w:rsidRDefault="00AE2809" w:rsidP="008E1EA4">
            <w:pPr>
              <w:widowControl/>
              <w:jc w:val="left"/>
              <w:rPr>
                <w:rFonts w:ascii="宋体" w:hAnsi="宋体"/>
                <w:sz w:val="20"/>
                <w:szCs w:val="20"/>
              </w:rPr>
            </w:pPr>
            <w:r>
              <w:rPr>
                <w:rFonts w:hint="eastAsia"/>
                <w:sz w:val="20"/>
                <w:szCs w:val="20"/>
              </w:rPr>
              <w:t>唯一标示</w:t>
            </w:r>
          </w:p>
        </w:tc>
        <w:tc>
          <w:tcPr>
            <w:tcW w:w="1701" w:type="dxa"/>
            <w:shd w:val="clear" w:color="auto" w:fill="auto"/>
            <w:vAlign w:val="center"/>
          </w:tcPr>
          <w:p w14:paraId="65B7714A" w14:textId="77777777" w:rsidR="00AE2809" w:rsidRDefault="00AE2809" w:rsidP="008E1EA4">
            <w:pPr>
              <w:widowControl/>
              <w:jc w:val="left"/>
              <w:rPr>
                <w:rFonts w:ascii="宋体" w:hAnsi="宋体"/>
                <w:sz w:val="20"/>
                <w:szCs w:val="20"/>
              </w:rPr>
            </w:pPr>
          </w:p>
        </w:tc>
        <w:tc>
          <w:tcPr>
            <w:tcW w:w="1134" w:type="dxa"/>
            <w:shd w:val="clear" w:color="auto" w:fill="auto"/>
          </w:tcPr>
          <w:p w14:paraId="49821254"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1E05F051" w14:textId="77777777" w:rsidR="00AE2809" w:rsidRPr="00736667" w:rsidRDefault="00AE2809" w:rsidP="008E1EA4">
            <w:pPr>
              <w:jc w:val="left"/>
              <w:rPr>
                <w:rFonts w:ascii="宋体" w:hAnsi="宋体"/>
                <w:snapToGrid w:val="0"/>
                <w:kern w:val="0"/>
              </w:rPr>
            </w:pPr>
          </w:p>
        </w:tc>
      </w:tr>
      <w:tr w:rsidR="00AE2809" w:rsidRPr="00736667" w14:paraId="1E3FB64F" w14:textId="77777777" w:rsidTr="008E1EA4">
        <w:tc>
          <w:tcPr>
            <w:tcW w:w="1559" w:type="dxa"/>
            <w:shd w:val="clear" w:color="auto" w:fill="auto"/>
            <w:vAlign w:val="center"/>
          </w:tcPr>
          <w:p w14:paraId="2A64DFFA" w14:textId="77777777" w:rsidR="00AE2809" w:rsidRDefault="00AE2809" w:rsidP="008E1EA4">
            <w:pPr>
              <w:rPr>
                <w:sz w:val="20"/>
                <w:szCs w:val="20"/>
              </w:rPr>
            </w:pPr>
            <w:r>
              <w:rPr>
                <w:rFonts w:hint="eastAsia"/>
                <w:sz w:val="20"/>
                <w:szCs w:val="20"/>
              </w:rPr>
              <w:t>营业</w:t>
            </w:r>
            <w:r>
              <w:rPr>
                <w:sz w:val="20"/>
                <w:szCs w:val="20"/>
              </w:rPr>
              <w:t>执照代码</w:t>
            </w:r>
          </w:p>
        </w:tc>
        <w:tc>
          <w:tcPr>
            <w:tcW w:w="1701" w:type="dxa"/>
            <w:shd w:val="clear" w:color="auto" w:fill="auto"/>
            <w:vAlign w:val="center"/>
          </w:tcPr>
          <w:p w14:paraId="7AF13C34" w14:textId="77777777" w:rsidR="00AE2809" w:rsidRDefault="00AE2809" w:rsidP="008E1EA4">
            <w:pPr>
              <w:rPr>
                <w:sz w:val="20"/>
                <w:szCs w:val="20"/>
              </w:rPr>
            </w:pPr>
          </w:p>
        </w:tc>
        <w:tc>
          <w:tcPr>
            <w:tcW w:w="1134" w:type="dxa"/>
            <w:shd w:val="clear" w:color="auto" w:fill="auto"/>
          </w:tcPr>
          <w:p w14:paraId="139F948C" w14:textId="77777777" w:rsidR="00AE2809"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C1289DC" w14:textId="77777777" w:rsidR="00AE2809" w:rsidRPr="00736667" w:rsidRDefault="00AE2809" w:rsidP="008E1EA4">
            <w:pPr>
              <w:jc w:val="left"/>
              <w:rPr>
                <w:rFonts w:ascii="宋体" w:hAnsi="宋体"/>
                <w:snapToGrid w:val="0"/>
                <w:kern w:val="0"/>
              </w:rPr>
            </w:pPr>
          </w:p>
        </w:tc>
      </w:tr>
      <w:tr w:rsidR="00AE2809" w:rsidRPr="00736667" w14:paraId="1CA7C325" w14:textId="77777777" w:rsidTr="008E1EA4">
        <w:tc>
          <w:tcPr>
            <w:tcW w:w="1559" w:type="dxa"/>
            <w:shd w:val="clear" w:color="auto" w:fill="auto"/>
            <w:vAlign w:val="center"/>
          </w:tcPr>
          <w:p w14:paraId="0D41B212" w14:textId="77777777" w:rsidR="00AE2809" w:rsidRDefault="00AE2809" w:rsidP="008E1EA4">
            <w:pPr>
              <w:rPr>
                <w:sz w:val="20"/>
                <w:szCs w:val="20"/>
              </w:rPr>
            </w:pPr>
            <w:r>
              <w:rPr>
                <w:rFonts w:hint="eastAsia"/>
                <w:sz w:val="20"/>
                <w:szCs w:val="20"/>
              </w:rPr>
              <w:t>资金</w:t>
            </w:r>
            <w:r>
              <w:rPr>
                <w:sz w:val="20"/>
                <w:szCs w:val="20"/>
              </w:rPr>
              <w:t>方名称</w:t>
            </w:r>
          </w:p>
        </w:tc>
        <w:tc>
          <w:tcPr>
            <w:tcW w:w="1701" w:type="dxa"/>
            <w:shd w:val="clear" w:color="auto" w:fill="auto"/>
            <w:vAlign w:val="center"/>
          </w:tcPr>
          <w:p w14:paraId="2C5906F3" w14:textId="77777777" w:rsidR="00AE2809" w:rsidRDefault="00AE2809" w:rsidP="008E1EA4">
            <w:pPr>
              <w:rPr>
                <w:color w:val="000000"/>
                <w:sz w:val="22"/>
              </w:rPr>
            </w:pPr>
          </w:p>
        </w:tc>
        <w:tc>
          <w:tcPr>
            <w:tcW w:w="1134" w:type="dxa"/>
            <w:shd w:val="clear" w:color="auto" w:fill="auto"/>
          </w:tcPr>
          <w:p w14:paraId="6E6C6AC5"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5049073E" w14:textId="77777777" w:rsidR="00AE2809" w:rsidRPr="00736667" w:rsidRDefault="00AE2809" w:rsidP="008E1EA4">
            <w:pPr>
              <w:jc w:val="left"/>
              <w:rPr>
                <w:rFonts w:ascii="宋体" w:hAnsi="宋体"/>
                <w:snapToGrid w:val="0"/>
                <w:kern w:val="0"/>
              </w:rPr>
            </w:pPr>
          </w:p>
        </w:tc>
      </w:tr>
      <w:tr w:rsidR="00AE2809" w:rsidRPr="00736667" w14:paraId="6F531A4B" w14:textId="77777777" w:rsidTr="008E1EA4">
        <w:tc>
          <w:tcPr>
            <w:tcW w:w="1559" w:type="dxa"/>
            <w:shd w:val="clear" w:color="auto" w:fill="auto"/>
            <w:vAlign w:val="center"/>
          </w:tcPr>
          <w:p w14:paraId="6AF63250" w14:textId="77777777" w:rsidR="00AE2809" w:rsidRDefault="00AE2809" w:rsidP="008E1EA4">
            <w:pPr>
              <w:rPr>
                <w:sz w:val="20"/>
                <w:szCs w:val="20"/>
              </w:rPr>
            </w:pPr>
            <w:r>
              <w:rPr>
                <w:rFonts w:hint="eastAsia"/>
                <w:sz w:val="20"/>
                <w:szCs w:val="20"/>
              </w:rPr>
              <w:t>状态</w:t>
            </w:r>
          </w:p>
        </w:tc>
        <w:tc>
          <w:tcPr>
            <w:tcW w:w="1701" w:type="dxa"/>
            <w:shd w:val="clear" w:color="auto" w:fill="auto"/>
            <w:vAlign w:val="center"/>
          </w:tcPr>
          <w:p w14:paraId="01F51908" w14:textId="77777777" w:rsidR="00AE2809" w:rsidRDefault="00AE2809" w:rsidP="008E1EA4">
            <w:pPr>
              <w:rPr>
                <w:sz w:val="20"/>
                <w:szCs w:val="20"/>
              </w:rPr>
            </w:pPr>
          </w:p>
        </w:tc>
        <w:tc>
          <w:tcPr>
            <w:tcW w:w="1134" w:type="dxa"/>
            <w:shd w:val="clear" w:color="auto" w:fill="auto"/>
          </w:tcPr>
          <w:p w14:paraId="32CE0606"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24C9DDEA" w14:textId="77777777" w:rsidR="00AE2809" w:rsidRPr="00736667" w:rsidRDefault="00AE2809" w:rsidP="008E1EA4">
            <w:pPr>
              <w:jc w:val="left"/>
              <w:rPr>
                <w:rFonts w:ascii="宋体" w:hAnsi="宋体"/>
                <w:snapToGrid w:val="0"/>
                <w:kern w:val="0"/>
              </w:rPr>
            </w:pPr>
          </w:p>
        </w:tc>
      </w:tr>
      <w:tr w:rsidR="00AE2809" w:rsidRPr="00736667" w14:paraId="71098201" w14:textId="77777777" w:rsidTr="008E1EA4">
        <w:tc>
          <w:tcPr>
            <w:tcW w:w="1559" w:type="dxa"/>
            <w:shd w:val="clear" w:color="auto" w:fill="auto"/>
            <w:vAlign w:val="center"/>
          </w:tcPr>
          <w:p w14:paraId="6224A99A" w14:textId="77777777" w:rsidR="00AE2809" w:rsidRDefault="00AE2809" w:rsidP="008E1EA4">
            <w:pPr>
              <w:rPr>
                <w:sz w:val="20"/>
                <w:szCs w:val="20"/>
              </w:rPr>
            </w:pPr>
            <w:r>
              <w:rPr>
                <w:rFonts w:hint="eastAsia"/>
                <w:sz w:val="20"/>
                <w:szCs w:val="20"/>
              </w:rPr>
              <w:t>积分</w:t>
            </w:r>
          </w:p>
        </w:tc>
        <w:tc>
          <w:tcPr>
            <w:tcW w:w="1701" w:type="dxa"/>
            <w:shd w:val="clear" w:color="auto" w:fill="auto"/>
            <w:vAlign w:val="center"/>
          </w:tcPr>
          <w:p w14:paraId="338B6A9D" w14:textId="77777777" w:rsidR="00AE2809" w:rsidRDefault="00AE2809" w:rsidP="008E1EA4">
            <w:pPr>
              <w:rPr>
                <w:sz w:val="20"/>
                <w:szCs w:val="20"/>
              </w:rPr>
            </w:pPr>
          </w:p>
        </w:tc>
        <w:tc>
          <w:tcPr>
            <w:tcW w:w="1134" w:type="dxa"/>
            <w:shd w:val="clear" w:color="auto" w:fill="auto"/>
          </w:tcPr>
          <w:p w14:paraId="0685D192" w14:textId="77777777"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6C57AEC" w14:textId="77777777" w:rsidR="00AE2809" w:rsidRPr="00736667" w:rsidRDefault="00AE2809" w:rsidP="008E1EA4">
            <w:pPr>
              <w:jc w:val="left"/>
              <w:rPr>
                <w:rFonts w:ascii="宋体" w:hAnsi="宋体"/>
                <w:snapToGrid w:val="0"/>
                <w:kern w:val="0"/>
              </w:rPr>
            </w:pPr>
          </w:p>
        </w:tc>
      </w:tr>
      <w:tr w:rsidR="00AE2809" w:rsidRPr="00736667" w14:paraId="4C1630D2" w14:textId="77777777" w:rsidTr="008E1EA4">
        <w:tc>
          <w:tcPr>
            <w:tcW w:w="1559" w:type="dxa"/>
            <w:shd w:val="clear" w:color="auto" w:fill="auto"/>
            <w:vAlign w:val="center"/>
          </w:tcPr>
          <w:p w14:paraId="14CD4B24" w14:textId="77777777" w:rsidR="00AE2809" w:rsidRDefault="00AE2809" w:rsidP="008E1EA4">
            <w:pPr>
              <w:rPr>
                <w:sz w:val="20"/>
                <w:szCs w:val="20"/>
              </w:rPr>
            </w:pPr>
            <w:r>
              <w:rPr>
                <w:rFonts w:hint="eastAsia"/>
                <w:sz w:val="20"/>
                <w:szCs w:val="20"/>
              </w:rPr>
              <w:t>联系人</w:t>
            </w:r>
          </w:p>
        </w:tc>
        <w:tc>
          <w:tcPr>
            <w:tcW w:w="1701" w:type="dxa"/>
            <w:shd w:val="clear" w:color="auto" w:fill="auto"/>
            <w:vAlign w:val="center"/>
          </w:tcPr>
          <w:p w14:paraId="22C85169" w14:textId="77777777" w:rsidR="00AE2809" w:rsidRDefault="00AE2809" w:rsidP="008E1EA4">
            <w:pPr>
              <w:rPr>
                <w:sz w:val="20"/>
                <w:szCs w:val="20"/>
              </w:rPr>
            </w:pPr>
          </w:p>
        </w:tc>
        <w:tc>
          <w:tcPr>
            <w:tcW w:w="1134" w:type="dxa"/>
            <w:shd w:val="clear" w:color="auto" w:fill="auto"/>
          </w:tcPr>
          <w:p w14:paraId="79E7FEDC" w14:textId="77777777"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4293655" w14:textId="77777777" w:rsidR="00AE2809" w:rsidRPr="00736667" w:rsidRDefault="00AE2809" w:rsidP="008E1EA4">
            <w:pPr>
              <w:jc w:val="left"/>
              <w:rPr>
                <w:rFonts w:ascii="宋体" w:hAnsi="宋体"/>
                <w:snapToGrid w:val="0"/>
                <w:kern w:val="0"/>
              </w:rPr>
            </w:pPr>
          </w:p>
        </w:tc>
      </w:tr>
      <w:tr w:rsidR="00AE2809" w:rsidRPr="00736667" w14:paraId="74EC4C36" w14:textId="77777777" w:rsidTr="008E1EA4">
        <w:tc>
          <w:tcPr>
            <w:tcW w:w="1559" w:type="dxa"/>
            <w:shd w:val="clear" w:color="auto" w:fill="auto"/>
            <w:vAlign w:val="center"/>
          </w:tcPr>
          <w:p w14:paraId="0A5BCF3E" w14:textId="77777777" w:rsidR="00AE2809" w:rsidRDefault="00AE2809" w:rsidP="008E1EA4">
            <w:pPr>
              <w:rPr>
                <w:sz w:val="20"/>
                <w:szCs w:val="20"/>
              </w:rPr>
            </w:pPr>
            <w:r>
              <w:rPr>
                <w:rFonts w:hint="eastAsia"/>
                <w:sz w:val="20"/>
                <w:szCs w:val="20"/>
              </w:rPr>
              <w:t>联系电话</w:t>
            </w:r>
          </w:p>
        </w:tc>
        <w:tc>
          <w:tcPr>
            <w:tcW w:w="1701" w:type="dxa"/>
            <w:shd w:val="clear" w:color="auto" w:fill="auto"/>
            <w:vAlign w:val="center"/>
          </w:tcPr>
          <w:p w14:paraId="7F2A4706" w14:textId="77777777" w:rsidR="00AE2809" w:rsidRDefault="00AE2809" w:rsidP="008E1EA4">
            <w:pPr>
              <w:rPr>
                <w:sz w:val="20"/>
                <w:szCs w:val="20"/>
              </w:rPr>
            </w:pPr>
          </w:p>
        </w:tc>
        <w:tc>
          <w:tcPr>
            <w:tcW w:w="1134" w:type="dxa"/>
            <w:shd w:val="clear" w:color="auto" w:fill="auto"/>
          </w:tcPr>
          <w:p w14:paraId="13F3B8A7" w14:textId="77777777"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7FFA1BC" w14:textId="77777777" w:rsidR="00AE2809" w:rsidRPr="00736667" w:rsidRDefault="00AE2809" w:rsidP="008E1EA4">
            <w:pPr>
              <w:jc w:val="left"/>
              <w:rPr>
                <w:rFonts w:ascii="宋体" w:hAnsi="宋体"/>
                <w:snapToGrid w:val="0"/>
                <w:kern w:val="0"/>
              </w:rPr>
            </w:pPr>
          </w:p>
        </w:tc>
      </w:tr>
      <w:tr w:rsidR="00AE2809" w:rsidRPr="00736667" w14:paraId="07E7CE31" w14:textId="77777777" w:rsidTr="008E1EA4">
        <w:tc>
          <w:tcPr>
            <w:tcW w:w="1559" w:type="dxa"/>
            <w:shd w:val="clear" w:color="auto" w:fill="auto"/>
            <w:vAlign w:val="center"/>
          </w:tcPr>
          <w:p w14:paraId="2834A62F" w14:textId="77777777" w:rsidR="00AE2809" w:rsidRDefault="00AE2809" w:rsidP="008E1EA4">
            <w:pPr>
              <w:rPr>
                <w:sz w:val="20"/>
                <w:szCs w:val="20"/>
              </w:rPr>
            </w:pPr>
            <w:r>
              <w:rPr>
                <w:rFonts w:hint="eastAsia"/>
                <w:sz w:val="20"/>
                <w:szCs w:val="20"/>
              </w:rPr>
              <w:t>公司详细地址</w:t>
            </w:r>
          </w:p>
        </w:tc>
        <w:tc>
          <w:tcPr>
            <w:tcW w:w="1701" w:type="dxa"/>
            <w:shd w:val="clear" w:color="auto" w:fill="auto"/>
            <w:vAlign w:val="center"/>
          </w:tcPr>
          <w:p w14:paraId="06D82894" w14:textId="77777777" w:rsidR="00AE2809" w:rsidRDefault="00AE2809" w:rsidP="008E1EA4">
            <w:pPr>
              <w:rPr>
                <w:sz w:val="20"/>
                <w:szCs w:val="20"/>
              </w:rPr>
            </w:pPr>
          </w:p>
        </w:tc>
        <w:tc>
          <w:tcPr>
            <w:tcW w:w="1134" w:type="dxa"/>
            <w:shd w:val="clear" w:color="auto" w:fill="auto"/>
          </w:tcPr>
          <w:p w14:paraId="2D995E87" w14:textId="77777777"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FCC33B0" w14:textId="77777777" w:rsidR="00AE2809" w:rsidRPr="00736667" w:rsidRDefault="00AE2809" w:rsidP="008E1EA4">
            <w:pPr>
              <w:jc w:val="left"/>
              <w:rPr>
                <w:rFonts w:ascii="宋体" w:hAnsi="宋体"/>
                <w:snapToGrid w:val="0"/>
                <w:kern w:val="0"/>
              </w:rPr>
            </w:pPr>
          </w:p>
        </w:tc>
      </w:tr>
      <w:tr w:rsidR="00AE2809" w:rsidRPr="00736667" w14:paraId="1B82E82D" w14:textId="77777777" w:rsidTr="008E1EA4">
        <w:tc>
          <w:tcPr>
            <w:tcW w:w="1559" w:type="dxa"/>
            <w:shd w:val="clear" w:color="auto" w:fill="auto"/>
            <w:vAlign w:val="center"/>
          </w:tcPr>
          <w:p w14:paraId="62DDECF7" w14:textId="77777777" w:rsidR="00AE2809" w:rsidRDefault="00AE2809" w:rsidP="008E1EA4">
            <w:pPr>
              <w:rPr>
                <w:sz w:val="20"/>
                <w:szCs w:val="20"/>
              </w:rPr>
            </w:pPr>
            <w:r>
              <w:rPr>
                <w:rFonts w:hint="eastAsia"/>
                <w:sz w:val="20"/>
                <w:szCs w:val="20"/>
              </w:rPr>
              <w:t>公司注册资金</w:t>
            </w:r>
          </w:p>
        </w:tc>
        <w:tc>
          <w:tcPr>
            <w:tcW w:w="1701" w:type="dxa"/>
            <w:shd w:val="clear" w:color="auto" w:fill="auto"/>
            <w:vAlign w:val="center"/>
          </w:tcPr>
          <w:p w14:paraId="76D89E49" w14:textId="77777777" w:rsidR="00AE2809" w:rsidRDefault="00AE2809" w:rsidP="008E1EA4">
            <w:pPr>
              <w:rPr>
                <w:sz w:val="20"/>
                <w:szCs w:val="20"/>
              </w:rPr>
            </w:pPr>
          </w:p>
        </w:tc>
        <w:tc>
          <w:tcPr>
            <w:tcW w:w="1134" w:type="dxa"/>
            <w:shd w:val="clear" w:color="auto" w:fill="auto"/>
          </w:tcPr>
          <w:p w14:paraId="6F3D5F90" w14:textId="77777777"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087F9B2" w14:textId="77777777" w:rsidR="00AE2809" w:rsidRPr="00736667" w:rsidRDefault="00AE2809" w:rsidP="008E1EA4">
            <w:pPr>
              <w:jc w:val="left"/>
              <w:rPr>
                <w:rFonts w:ascii="宋体" w:hAnsi="宋体"/>
                <w:snapToGrid w:val="0"/>
                <w:kern w:val="0"/>
              </w:rPr>
            </w:pPr>
          </w:p>
        </w:tc>
      </w:tr>
    </w:tbl>
    <w:p w14:paraId="0811B6E8" w14:textId="77777777" w:rsidR="00AE2809" w:rsidRPr="00525C80" w:rsidRDefault="00AE2809" w:rsidP="00AE2809"/>
    <w:p w14:paraId="2AA28A5F" w14:textId="77777777" w:rsidR="00AE2809" w:rsidRPr="0082647F" w:rsidRDefault="00AE2809" w:rsidP="00AE2809">
      <w:pPr>
        <w:pStyle w:val="5"/>
      </w:pPr>
      <w:r>
        <w:rPr>
          <w:rFonts w:hint="eastAsia"/>
        </w:rPr>
        <w:t>资金方修改</w:t>
      </w:r>
    </w:p>
    <w:p w14:paraId="38A318CF" w14:textId="77777777" w:rsidR="00AE2809" w:rsidRDefault="00AE2809" w:rsidP="00AE2809">
      <w:pPr>
        <w:pStyle w:val="6"/>
      </w:pPr>
      <w:r>
        <w:rPr>
          <w:rFonts w:hint="eastAsia"/>
        </w:rPr>
        <w:t>功能</w:t>
      </w:r>
      <w:r>
        <w:t>描述</w:t>
      </w:r>
    </w:p>
    <w:p w14:paraId="63FB7CD0" w14:textId="77777777" w:rsidR="00AE2809" w:rsidRPr="00A9755C" w:rsidRDefault="00AE2809" w:rsidP="00AE2809">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主要是提供给管理人员进行资金方信息</w:t>
      </w:r>
      <w:r>
        <w:rPr>
          <w:rFonts w:ascii="宋体" w:hAnsi="宋体"/>
          <w:kern w:val="0"/>
          <w:sz w:val="24"/>
          <w:szCs w:val="21"/>
        </w:rPr>
        <w:t>修改</w:t>
      </w:r>
      <w:r>
        <w:rPr>
          <w:rFonts w:ascii="宋体" w:hAnsi="宋体" w:hint="eastAsia"/>
          <w:kern w:val="0"/>
          <w:sz w:val="24"/>
          <w:szCs w:val="21"/>
        </w:rPr>
        <w:t>。</w:t>
      </w:r>
    </w:p>
    <w:p w14:paraId="41F01992" w14:textId="77777777" w:rsidR="00AE2809" w:rsidRPr="00676A58" w:rsidRDefault="00AE2809" w:rsidP="00AE2809">
      <w:pPr>
        <w:pStyle w:val="6"/>
      </w:pPr>
      <w:r w:rsidRPr="00676A58">
        <w:rPr>
          <w:rFonts w:hint="eastAsia"/>
        </w:rPr>
        <w:lastRenderedPageBreak/>
        <w:t>处理流程</w:t>
      </w:r>
    </w:p>
    <w:p w14:paraId="3311BFFF" w14:textId="77777777" w:rsidR="00AE2809" w:rsidRDefault="00AE2809" w:rsidP="00AE2809">
      <w:pPr>
        <w:ind w:left="289" w:firstLine="420"/>
      </w:pPr>
      <w:r>
        <w:object w:dxaOrig="2323" w:dyaOrig="7955" w14:anchorId="45C37B31">
          <v:shape id="_x0000_i1089" type="#_x0000_t75" style="width:115pt;height:396pt" o:ole="">
            <v:imagedata r:id="rId76" o:title=""/>
          </v:shape>
          <o:OLEObject Type="Embed" ProgID="Visio.Drawing.15" ShapeID="_x0000_i1089" DrawAspect="Content" ObjectID="_1569760962" r:id="rId143"/>
        </w:object>
      </w:r>
    </w:p>
    <w:p w14:paraId="4AFF57D4" w14:textId="77777777" w:rsidR="00AE2809" w:rsidRPr="00C3467F" w:rsidRDefault="00AE2809">
      <w:pPr>
        <w:pStyle w:val="afb"/>
        <w:numPr>
          <w:ilvl w:val="0"/>
          <w:numId w:val="14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55" w:author="wangq" w:date="2017-08-21T17:25:00Z">
          <w:pPr>
            <w:pStyle w:val="afb"/>
            <w:numPr>
              <w:numId w:val="159"/>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hint="eastAsia"/>
        </w:rPr>
        <w:t>修改资金</w:t>
      </w:r>
      <w:r>
        <w:t>方</w:t>
      </w:r>
      <w:r>
        <w:rPr>
          <w:rFonts w:hint="eastAsia"/>
        </w:rPr>
        <w:t>信息到主表和历史表</w:t>
      </w:r>
    </w:p>
    <w:p w14:paraId="40D930B7" w14:textId="77777777" w:rsidR="00AE2809" w:rsidRPr="00F9212D" w:rsidRDefault="00AE2809" w:rsidP="00AE2809">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5A11762A" w14:textId="77777777" w:rsidTr="008E1EA4">
        <w:tc>
          <w:tcPr>
            <w:tcW w:w="1559" w:type="dxa"/>
            <w:shd w:val="clear" w:color="auto" w:fill="E0E0E0"/>
          </w:tcPr>
          <w:p w14:paraId="672EA802"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03F0322B"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0C13C24"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02D047A"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3602567F" w14:textId="77777777" w:rsidTr="008E1EA4">
        <w:tc>
          <w:tcPr>
            <w:tcW w:w="1559" w:type="dxa"/>
            <w:shd w:val="clear" w:color="auto" w:fill="auto"/>
            <w:vAlign w:val="bottom"/>
          </w:tcPr>
          <w:p w14:paraId="6AEF0BCA" w14:textId="77777777" w:rsidR="00AE2809" w:rsidRDefault="00AE2809" w:rsidP="008E1EA4">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6FA42723" w14:textId="77777777" w:rsidR="00AE2809" w:rsidRDefault="00AE2809" w:rsidP="008E1EA4">
            <w:pPr>
              <w:rPr>
                <w:sz w:val="20"/>
                <w:szCs w:val="20"/>
              </w:rPr>
            </w:pPr>
            <w:r>
              <w:rPr>
                <w:rFonts w:hint="eastAsia"/>
                <w:sz w:val="20"/>
                <w:szCs w:val="20"/>
              </w:rPr>
              <w:t>TOKEN</w:t>
            </w:r>
          </w:p>
        </w:tc>
        <w:tc>
          <w:tcPr>
            <w:tcW w:w="1134" w:type="dxa"/>
            <w:shd w:val="clear" w:color="auto" w:fill="auto"/>
          </w:tcPr>
          <w:p w14:paraId="077E5325" w14:textId="77777777" w:rsidR="00AE2809"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4485570" w14:textId="77777777" w:rsidR="00AE2809" w:rsidRPr="00736667" w:rsidRDefault="00AE2809" w:rsidP="008E1EA4">
            <w:pPr>
              <w:jc w:val="left"/>
              <w:rPr>
                <w:rFonts w:ascii="宋体" w:hAnsi="宋体"/>
                <w:snapToGrid w:val="0"/>
                <w:kern w:val="0"/>
              </w:rPr>
            </w:pPr>
          </w:p>
        </w:tc>
      </w:tr>
      <w:tr w:rsidR="00AE2809" w:rsidRPr="00736667" w14:paraId="6AF8AA15" w14:textId="77777777" w:rsidTr="008E1EA4">
        <w:tc>
          <w:tcPr>
            <w:tcW w:w="1559" w:type="dxa"/>
            <w:shd w:val="clear" w:color="auto" w:fill="auto"/>
            <w:vAlign w:val="bottom"/>
          </w:tcPr>
          <w:p w14:paraId="12BD1171" w14:textId="77777777" w:rsidR="00AE2809" w:rsidRDefault="00AE2809" w:rsidP="008E1EA4">
            <w:pPr>
              <w:widowControl/>
              <w:jc w:val="left"/>
              <w:rPr>
                <w:sz w:val="20"/>
                <w:szCs w:val="20"/>
              </w:rPr>
            </w:pPr>
            <w:r>
              <w:rPr>
                <w:rFonts w:hint="eastAsia"/>
                <w:sz w:val="20"/>
                <w:szCs w:val="20"/>
              </w:rPr>
              <w:t>资金</w:t>
            </w:r>
            <w:r>
              <w:rPr>
                <w:sz w:val="20"/>
                <w:szCs w:val="20"/>
              </w:rPr>
              <w:t>方唯一标识</w:t>
            </w:r>
          </w:p>
        </w:tc>
        <w:tc>
          <w:tcPr>
            <w:tcW w:w="1701" w:type="dxa"/>
            <w:shd w:val="clear" w:color="auto" w:fill="auto"/>
            <w:vAlign w:val="bottom"/>
          </w:tcPr>
          <w:p w14:paraId="7A52E494" w14:textId="77777777" w:rsidR="00AE2809" w:rsidRDefault="00AE2809" w:rsidP="008E1EA4">
            <w:pPr>
              <w:rPr>
                <w:sz w:val="20"/>
                <w:szCs w:val="20"/>
              </w:rPr>
            </w:pPr>
          </w:p>
        </w:tc>
        <w:tc>
          <w:tcPr>
            <w:tcW w:w="1134" w:type="dxa"/>
            <w:shd w:val="clear" w:color="auto" w:fill="auto"/>
          </w:tcPr>
          <w:p w14:paraId="5917FB5F" w14:textId="77777777" w:rsidR="00AE2809" w:rsidRDefault="00AE2809" w:rsidP="008E1EA4">
            <w:pPr>
              <w:jc w:val="left"/>
              <w:rPr>
                <w:rFonts w:ascii="宋体" w:hAnsi="宋体"/>
                <w:snapToGrid w:val="0"/>
                <w:kern w:val="0"/>
              </w:rPr>
            </w:pPr>
          </w:p>
        </w:tc>
        <w:tc>
          <w:tcPr>
            <w:tcW w:w="3119" w:type="dxa"/>
            <w:shd w:val="clear" w:color="auto" w:fill="auto"/>
          </w:tcPr>
          <w:p w14:paraId="0813643A" w14:textId="77777777" w:rsidR="00AE2809" w:rsidRPr="00736667" w:rsidRDefault="00AE2809" w:rsidP="008E1EA4">
            <w:pPr>
              <w:jc w:val="left"/>
              <w:rPr>
                <w:rFonts w:ascii="宋体" w:hAnsi="宋体"/>
                <w:snapToGrid w:val="0"/>
                <w:kern w:val="0"/>
              </w:rPr>
            </w:pPr>
          </w:p>
        </w:tc>
      </w:tr>
      <w:tr w:rsidR="00AE2809" w:rsidRPr="00736667" w14:paraId="76817DF2" w14:textId="77777777" w:rsidTr="008E1EA4">
        <w:tc>
          <w:tcPr>
            <w:tcW w:w="1559" w:type="dxa"/>
            <w:shd w:val="clear" w:color="auto" w:fill="auto"/>
            <w:vAlign w:val="center"/>
          </w:tcPr>
          <w:p w14:paraId="60A1DD7D" w14:textId="77777777" w:rsidR="00AE2809" w:rsidRDefault="00AE2809" w:rsidP="008E1EA4">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3CBAF9F9" w14:textId="77777777" w:rsidR="00AE2809" w:rsidRDefault="00AE2809" w:rsidP="008E1EA4">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6C149F12"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6E2758AB" w14:textId="77777777" w:rsidR="00AE2809" w:rsidRPr="00736667" w:rsidRDefault="00AE2809" w:rsidP="008E1EA4">
            <w:pPr>
              <w:jc w:val="left"/>
              <w:rPr>
                <w:rFonts w:ascii="宋体" w:hAnsi="宋体"/>
                <w:snapToGrid w:val="0"/>
                <w:kern w:val="0"/>
              </w:rPr>
            </w:pPr>
          </w:p>
        </w:tc>
      </w:tr>
      <w:tr w:rsidR="00AE2809" w:rsidRPr="00736667" w14:paraId="57EE1659" w14:textId="77777777" w:rsidTr="008E1EA4">
        <w:tc>
          <w:tcPr>
            <w:tcW w:w="1559" w:type="dxa"/>
            <w:shd w:val="clear" w:color="auto" w:fill="auto"/>
            <w:vAlign w:val="center"/>
          </w:tcPr>
          <w:p w14:paraId="60C9A76C" w14:textId="77777777" w:rsidR="00AE2809" w:rsidRDefault="00AE2809" w:rsidP="008E1EA4">
            <w:pPr>
              <w:rPr>
                <w:sz w:val="20"/>
                <w:szCs w:val="20"/>
              </w:rPr>
            </w:pPr>
            <w:r>
              <w:rPr>
                <w:rFonts w:hint="eastAsia"/>
                <w:sz w:val="20"/>
                <w:szCs w:val="20"/>
              </w:rPr>
              <w:t>公司详细地址</w:t>
            </w:r>
          </w:p>
        </w:tc>
        <w:tc>
          <w:tcPr>
            <w:tcW w:w="1701" w:type="dxa"/>
            <w:shd w:val="clear" w:color="auto" w:fill="auto"/>
            <w:vAlign w:val="center"/>
          </w:tcPr>
          <w:p w14:paraId="3328B37A" w14:textId="77777777" w:rsidR="00AE2809" w:rsidRDefault="00AE2809" w:rsidP="008E1EA4">
            <w:pPr>
              <w:rPr>
                <w:sz w:val="20"/>
                <w:szCs w:val="20"/>
              </w:rPr>
            </w:pPr>
            <w:r>
              <w:rPr>
                <w:rFonts w:hint="eastAsia"/>
                <w:sz w:val="20"/>
                <w:szCs w:val="20"/>
              </w:rPr>
              <w:t>CADDRESS</w:t>
            </w:r>
          </w:p>
        </w:tc>
        <w:tc>
          <w:tcPr>
            <w:tcW w:w="1134" w:type="dxa"/>
            <w:shd w:val="clear" w:color="auto" w:fill="auto"/>
          </w:tcPr>
          <w:p w14:paraId="3B7A0F9C" w14:textId="77777777" w:rsidR="00AE2809" w:rsidRDefault="00AE2809" w:rsidP="008E1EA4">
            <w:pPr>
              <w:jc w:val="left"/>
              <w:rPr>
                <w:rFonts w:ascii="宋体" w:hAnsi="宋体"/>
                <w:snapToGrid w:val="0"/>
                <w:kern w:val="0"/>
              </w:rPr>
            </w:pPr>
          </w:p>
        </w:tc>
        <w:tc>
          <w:tcPr>
            <w:tcW w:w="3119" w:type="dxa"/>
            <w:shd w:val="clear" w:color="auto" w:fill="auto"/>
          </w:tcPr>
          <w:p w14:paraId="54B5A7AA" w14:textId="77777777" w:rsidR="00AE2809" w:rsidRPr="00736667" w:rsidRDefault="00AE2809" w:rsidP="008E1EA4">
            <w:pPr>
              <w:jc w:val="left"/>
              <w:rPr>
                <w:rFonts w:ascii="宋体" w:hAnsi="宋体"/>
                <w:snapToGrid w:val="0"/>
                <w:kern w:val="0"/>
              </w:rPr>
            </w:pPr>
          </w:p>
        </w:tc>
      </w:tr>
      <w:tr w:rsidR="00AE2809" w:rsidRPr="00736667" w14:paraId="1747DDFE" w14:textId="77777777" w:rsidTr="008E1EA4">
        <w:tc>
          <w:tcPr>
            <w:tcW w:w="1559" w:type="dxa"/>
            <w:shd w:val="clear" w:color="auto" w:fill="auto"/>
            <w:vAlign w:val="center"/>
          </w:tcPr>
          <w:p w14:paraId="63DC3C41" w14:textId="77777777" w:rsidR="00AE2809" w:rsidRDefault="00AE2809" w:rsidP="008E1EA4">
            <w:pPr>
              <w:rPr>
                <w:sz w:val="20"/>
                <w:szCs w:val="20"/>
              </w:rPr>
            </w:pPr>
            <w:r>
              <w:rPr>
                <w:rFonts w:hint="eastAsia"/>
                <w:sz w:val="20"/>
                <w:szCs w:val="20"/>
              </w:rPr>
              <w:t>公司注册资金</w:t>
            </w:r>
          </w:p>
        </w:tc>
        <w:tc>
          <w:tcPr>
            <w:tcW w:w="1701" w:type="dxa"/>
            <w:shd w:val="clear" w:color="auto" w:fill="auto"/>
            <w:vAlign w:val="center"/>
          </w:tcPr>
          <w:p w14:paraId="13008759" w14:textId="77777777" w:rsidR="00AE2809" w:rsidRDefault="00AE2809" w:rsidP="008E1EA4">
            <w:pPr>
              <w:rPr>
                <w:sz w:val="20"/>
                <w:szCs w:val="20"/>
              </w:rPr>
            </w:pPr>
            <w:r>
              <w:rPr>
                <w:rFonts w:hint="eastAsia"/>
                <w:sz w:val="20"/>
                <w:szCs w:val="20"/>
              </w:rPr>
              <w:t>REGISTCAP</w:t>
            </w:r>
          </w:p>
        </w:tc>
        <w:tc>
          <w:tcPr>
            <w:tcW w:w="1134" w:type="dxa"/>
            <w:shd w:val="clear" w:color="auto" w:fill="auto"/>
          </w:tcPr>
          <w:p w14:paraId="16550CDE" w14:textId="77777777" w:rsidR="00AE2809" w:rsidRDefault="00AE2809" w:rsidP="008E1EA4">
            <w:pPr>
              <w:jc w:val="left"/>
              <w:rPr>
                <w:rFonts w:ascii="宋体" w:hAnsi="宋体"/>
                <w:snapToGrid w:val="0"/>
                <w:kern w:val="0"/>
              </w:rPr>
            </w:pPr>
          </w:p>
        </w:tc>
        <w:tc>
          <w:tcPr>
            <w:tcW w:w="3119" w:type="dxa"/>
            <w:shd w:val="clear" w:color="auto" w:fill="auto"/>
          </w:tcPr>
          <w:p w14:paraId="57DB6894" w14:textId="77777777" w:rsidR="00AE2809" w:rsidRPr="00736667" w:rsidRDefault="00AE2809" w:rsidP="008E1EA4">
            <w:pPr>
              <w:jc w:val="left"/>
              <w:rPr>
                <w:rFonts w:ascii="宋体" w:hAnsi="宋体"/>
                <w:snapToGrid w:val="0"/>
                <w:kern w:val="0"/>
              </w:rPr>
            </w:pPr>
          </w:p>
        </w:tc>
      </w:tr>
      <w:tr w:rsidR="00AE2809" w:rsidRPr="00736667" w14:paraId="6A592989" w14:textId="77777777" w:rsidTr="008E1EA4">
        <w:tc>
          <w:tcPr>
            <w:tcW w:w="1559" w:type="dxa"/>
            <w:shd w:val="clear" w:color="auto" w:fill="auto"/>
            <w:vAlign w:val="center"/>
          </w:tcPr>
          <w:p w14:paraId="3B1C2627" w14:textId="77777777" w:rsidR="00AE2809" w:rsidRDefault="00AE2809" w:rsidP="008E1EA4">
            <w:pPr>
              <w:rPr>
                <w:sz w:val="20"/>
                <w:szCs w:val="20"/>
              </w:rPr>
            </w:pPr>
            <w:r>
              <w:rPr>
                <w:rFonts w:hint="eastAsia"/>
                <w:sz w:val="20"/>
                <w:szCs w:val="20"/>
              </w:rPr>
              <w:t>合作方式</w:t>
            </w:r>
          </w:p>
        </w:tc>
        <w:tc>
          <w:tcPr>
            <w:tcW w:w="1701" w:type="dxa"/>
            <w:shd w:val="clear" w:color="auto" w:fill="auto"/>
            <w:vAlign w:val="center"/>
          </w:tcPr>
          <w:p w14:paraId="41F06795" w14:textId="77777777" w:rsidR="00AE2809" w:rsidRDefault="00AE2809" w:rsidP="008E1EA4">
            <w:pPr>
              <w:rPr>
                <w:sz w:val="20"/>
                <w:szCs w:val="20"/>
              </w:rPr>
            </w:pPr>
          </w:p>
        </w:tc>
        <w:tc>
          <w:tcPr>
            <w:tcW w:w="1134" w:type="dxa"/>
            <w:shd w:val="clear" w:color="auto" w:fill="auto"/>
          </w:tcPr>
          <w:p w14:paraId="3EC2888F" w14:textId="77777777" w:rsidR="00AE2809" w:rsidRDefault="00AE2809" w:rsidP="008E1EA4">
            <w:pPr>
              <w:jc w:val="left"/>
              <w:rPr>
                <w:rFonts w:ascii="宋体" w:hAnsi="宋体"/>
                <w:snapToGrid w:val="0"/>
                <w:kern w:val="0"/>
              </w:rPr>
            </w:pPr>
          </w:p>
        </w:tc>
        <w:tc>
          <w:tcPr>
            <w:tcW w:w="3119" w:type="dxa"/>
            <w:shd w:val="clear" w:color="auto" w:fill="auto"/>
          </w:tcPr>
          <w:p w14:paraId="47FDB016" w14:textId="77777777" w:rsidR="00AE2809" w:rsidRPr="00736667" w:rsidRDefault="00AE2809" w:rsidP="008E1EA4">
            <w:pPr>
              <w:jc w:val="left"/>
              <w:rPr>
                <w:rFonts w:ascii="宋体" w:hAnsi="宋体"/>
                <w:snapToGrid w:val="0"/>
                <w:kern w:val="0"/>
              </w:rPr>
            </w:pPr>
          </w:p>
        </w:tc>
      </w:tr>
      <w:tr w:rsidR="00AE2809" w:rsidRPr="00736667" w14:paraId="0AB25398" w14:textId="77777777" w:rsidTr="008E1EA4">
        <w:tc>
          <w:tcPr>
            <w:tcW w:w="1559" w:type="dxa"/>
            <w:shd w:val="clear" w:color="auto" w:fill="auto"/>
            <w:vAlign w:val="center"/>
          </w:tcPr>
          <w:p w14:paraId="799B5C09" w14:textId="77777777" w:rsidR="00AE2809" w:rsidRDefault="00AE2809" w:rsidP="008E1EA4">
            <w:pPr>
              <w:rPr>
                <w:sz w:val="20"/>
                <w:szCs w:val="20"/>
              </w:rPr>
            </w:pPr>
            <w:r>
              <w:rPr>
                <w:rFonts w:hint="eastAsia"/>
                <w:sz w:val="20"/>
                <w:szCs w:val="20"/>
              </w:rPr>
              <w:t>营业执照</w:t>
            </w:r>
            <w:r>
              <w:rPr>
                <w:sz w:val="20"/>
                <w:szCs w:val="20"/>
              </w:rPr>
              <w:t>代码</w:t>
            </w:r>
          </w:p>
        </w:tc>
        <w:tc>
          <w:tcPr>
            <w:tcW w:w="1701" w:type="dxa"/>
            <w:shd w:val="clear" w:color="auto" w:fill="auto"/>
            <w:vAlign w:val="center"/>
          </w:tcPr>
          <w:p w14:paraId="5826BB5B" w14:textId="77777777" w:rsidR="00AE2809" w:rsidRDefault="00AE2809" w:rsidP="008E1EA4">
            <w:pPr>
              <w:rPr>
                <w:sz w:val="20"/>
                <w:szCs w:val="20"/>
              </w:rPr>
            </w:pPr>
          </w:p>
        </w:tc>
        <w:tc>
          <w:tcPr>
            <w:tcW w:w="1134" w:type="dxa"/>
            <w:shd w:val="clear" w:color="auto" w:fill="auto"/>
          </w:tcPr>
          <w:p w14:paraId="60EE7616" w14:textId="77777777" w:rsidR="00AE2809" w:rsidRDefault="00AE2809" w:rsidP="008E1EA4">
            <w:pPr>
              <w:jc w:val="left"/>
              <w:rPr>
                <w:rFonts w:ascii="宋体" w:hAnsi="宋体"/>
                <w:snapToGrid w:val="0"/>
                <w:kern w:val="0"/>
              </w:rPr>
            </w:pPr>
          </w:p>
        </w:tc>
        <w:tc>
          <w:tcPr>
            <w:tcW w:w="3119" w:type="dxa"/>
            <w:shd w:val="clear" w:color="auto" w:fill="auto"/>
          </w:tcPr>
          <w:p w14:paraId="373516A4" w14:textId="77777777" w:rsidR="00AE2809" w:rsidRPr="00736667" w:rsidRDefault="00AE2809" w:rsidP="008E1EA4">
            <w:pPr>
              <w:jc w:val="left"/>
              <w:rPr>
                <w:rFonts w:ascii="宋体" w:hAnsi="宋体"/>
                <w:snapToGrid w:val="0"/>
                <w:kern w:val="0"/>
              </w:rPr>
            </w:pPr>
          </w:p>
        </w:tc>
      </w:tr>
      <w:tr w:rsidR="00AE2809" w:rsidRPr="00736667" w14:paraId="786548B4" w14:textId="77777777" w:rsidTr="008E1EA4">
        <w:tc>
          <w:tcPr>
            <w:tcW w:w="1559" w:type="dxa"/>
            <w:shd w:val="clear" w:color="auto" w:fill="auto"/>
            <w:vAlign w:val="center"/>
          </w:tcPr>
          <w:p w14:paraId="763DA2AA" w14:textId="77777777" w:rsidR="00AE2809" w:rsidRDefault="00AE2809" w:rsidP="008E1EA4">
            <w:pPr>
              <w:rPr>
                <w:sz w:val="20"/>
                <w:szCs w:val="20"/>
              </w:rPr>
            </w:pPr>
            <w:r>
              <w:rPr>
                <w:rFonts w:hint="eastAsia"/>
                <w:sz w:val="20"/>
                <w:szCs w:val="20"/>
              </w:rPr>
              <w:t>联系</w:t>
            </w:r>
            <w:r>
              <w:rPr>
                <w:sz w:val="20"/>
                <w:szCs w:val="20"/>
              </w:rPr>
              <w:t>人</w:t>
            </w:r>
          </w:p>
        </w:tc>
        <w:tc>
          <w:tcPr>
            <w:tcW w:w="1701" w:type="dxa"/>
            <w:shd w:val="clear" w:color="auto" w:fill="auto"/>
            <w:vAlign w:val="center"/>
          </w:tcPr>
          <w:p w14:paraId="359659A8" w14:textId="77777777" w:rsidR="00AE2809" w:rsidRDefault="00AE2809" w:rsidP="008E1EA4">
            <w:pPr>
              <w:rPr>
                <w:sz w:val="20"/>
                <w:szCs w:val="20"/>
              </w:rPr>
            </w:pPr>
          </w:p>
        </w:tc>
        <w:tc>
          <w:tcPr>
            <w:tcW w:w="1134" w:type="dxa"/>
            <w:shd w:val="clear" w:color="auto" w:fill="auto"/>
          </w:tcPr>
          <w:p w14:paraId="63FA4C49" w14:textId="77777777" w:rsidR="00AE2809" w:rsidRDefault="00AE2809" w:rsidP="008E1EA4">
            <w:pPr>
              <w:jc w:val="left"/>
              <w:rPr>
                <w:rFonts w:ascii="宋体" w:hAnsi="宋体"/>
                <w:snapToGrid w:val="0"/>
                <w:kern w:val="0"/>
              </w:rPr>
            </w:pPr>
          </w:p>
        </w:tc>
        <w:tc>
          <w:tcPr>
            <w:tcW w:w="3119" w:type="dxa"/>
            <w:shd w:val="clear" w:color="auto" w:fill="auto"/>
          </w:tcPr>
          <w:p w14:paraId="144D6696" w14:textId="77777777" w:rsidR="00AE2809" w:rsidRPr="00736667" w:rsidRDefault="00AE2809" w:rsidP="008E1EA4">
            <w:pPr>
              <w:jc w:val="left"/>
              <w:rPr>
                <w:rFonts w:ascii="宋体" w:hAnsi="宋体"/>
                <w:snapToGrid w:val="0"/>
                <w:kern w:val="0"/>
              </w:rPr>
            </w:pPr>
          </w:p>
        </w:tc>
      </w:tr>
      <w:tr w:rsidR="00AE2809" w:rsidRPr="00736667" w14:paraId="799CC76E" w14:textId="77777777" w:rsidTr="008E1EA4">
        <w:tc>
          <w:tcPr>
            <w:tcW w:w="1559" w:type="dxa"/>
            <w:shd w:val="clear" w:color="auto" w:fill="auto"/>
            <w:vAlign w:val="center"/>
          </w:tcPr>
          <w:p w14:paraId="60A314C7" w14:textId="77777777" w:rsidR="00AE2809" w:rsidRDefault="00AE2809" w:rsidP="008E1EA4">
            <w:pPr>
              <w:rPr>
                <w:sz w:val="20"/>
                <w:szCs w:val="20"/>
              </w:rPr>
            </w:pPr>
            <w:r>
              <w:rPr>
                <w:rFonts w:hint="eastAsia"/>
                <w:sz w:val="20"/>
                <w:szCs w:val="20"/>
              </w:rPr>
              <w:t>联系</w:t>
            </w:r>
            <w:r>
              <w:rPr>
                <w:sz w:val="20"/>
                <w:szCs w:val="20"/>
              </w:rPr>
              <w:t>方式</w:t>
            </w:r>
          </w:p>
        </w:tc>
        <w:tc>
          <w:tcPr>
            <w:tcW w:w="1701" w:type="dxa"/>
            <w:shd w:val="clear" w:color="auto" w:fill="auto"/>
            <w:vAlign w:val="center"/>
          </w:tcPr>
          <w:p w14:paraId="6B610C01" w14:textId="77777777" w:rsidR="00AE2809" w:rsidRDefault="00AE2809" w:rsidP="008E1EA4">
            <w:pPr>
              <w:rPr>
                <w:sz w:val="20"/>
                <w:szCs w:val="20"/>
              </w:rPr>
            </w:pPr>
          </w:p>
        </w:tc>
        <w:tc>
          <w:tcPr>
            <w:tcW w:w="1134" w:type="dxa"/>
            <w:shd w:val="clear" w:color="auto" w:fill="auto"/>
          </w:tcPr>
          <w:p w14:paraId="051669EB" w14:textId="77777777" w:rsidR="00AE2809" w:rsidRDefault="00AE2809" w:rsidP="008E1EA4">
            <w:pPr>
              <w:jc w:val="left"/>
              <w:rPr>
                <w:rFonts w:ascii="宋体" w:hAnsi="宋体"/>
                <w:snapToGrid w:val="0"/>
                <w:kern w:val="0"/>
              </w:rPr>
            </w:pPr>
          </w:p>
        </w:tc>
        <w:tc>
          <w:tcPr>
            <w:tcW w:w="3119" w:type="dxa"/>
            <w:shd w:val="clear" w:color="auto" w:fill="auto"/>
          </w:tcPr>
          <w:p w14:paraId="47EA110C" w14:textId="77777777" w:rsidR="00AE2809" w:rsidRPr="00736667" w:rsidRDefault="00AE2809" w:rsidP="008E1EA4">
            <w:pPr>
              <w:jc w:val="left"/>
              <w:rPr>
                <w:rFonts w:ascii="宋体" w:hAnsi="宋体"/>
                <w:snapToGrid w:val="0"/>
                <w:kern w:val="0"/>
              </w:rPr>
            </w:pPr>
          </w:p>
        </w:tc>
      </w:tr>
    </w:tbl>
    <w:p w14:paraId="0E9BD182" w14:textId="77777777" w:rsidR="00AE2809" w:rsidRPr="00C56A4E" w:rsidRDefault="00AE2809" w:rsidP="00AE2809"/>
    <w:p w14:paraId="0AC11629" w14:textId="77777777" w:rsidR="00AE2809" w:rsidRDefault="00AE2809" w:rsidP="00AE2809">
      <w:pPr>
        <w:pStyle w:val="6"/>
      </w:pPr>
      <w:r w:rsidRPr="00A52328">
        <w:rPr>
          <w:rFonts w:hint="eastAsia"/>
        </w:rPr>
        <w:lastRenderedPageBreak/>
        <w:t>输出</w:t>
      </w:r>
    </w:p>
    <w:p w14:paraId="2C7BE3A2" w14:textId="77777777" w:rsidR="00AE2809" w:rsidRPr="007F58D2" w:rsidRDefault="00AE2809" w:rsidP="00AE2809">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5FB57164" w14:textId="77777777" w:rsidTr="008E1EA4">
        <w:tc>
          <w:tcPr>
            <w:tcW w:w="1559" w:type="dxa"/>
            <w:shd w:val="clear" w:color="auto" w:fill="E0E0E0"/>
          </w:tcPr>
          <w:p w14:paraId="27D8954B"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3AE4371D"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0231758"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D437392"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73D2EEE3" w14:textId="77777777" w:rsidTr="008E1EA4">
        <w:tc>
          <w:tcPr>
            <w:tcW w:w="1559" w:type="dxa"/>
            <w:shd w:val="clear" w:color="auto" w:fill="auto"/>
          </w:tcPr>
          <w:p w14:paraId="4ECC02DC" w14:textId="77777777" w:rsidR="00AE2809" w:rsidRPr="00736667" w:rsidRDefault="00AE2809" w:rsidP="008E1EA4">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396A398" w14:textId="77777777" w:rsidR="00AE2809" w:rsidRPr="00736667" w:rsidRDefault="00AE2809" w:rsidP="008E1EA4">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50EA063" w14:textId="77777777" w:rsidR="00AE2809" w:rsidRPr="00736667"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D2BC935" w14:textId="77777777" w:rsidR="00AE2809" w:rsidRPr="00736667" w:rsidRDefault="00AE2809" w:rsidP="008E1EA4">
            <w:pPr>
              <w:jc w:val="left"/>
              <w:rPr>
                <w:rFonts w:ascii="宋体" w:hAnsi="宋体"/>
                <w:snapToGrid w:val="0"/>
                <w:kern w:val="0"/>
              </w:rPr>
            </w:pPr>
          </w:p>
        </w:tc>
      </w:tr>
      <w:tr w:rsidR="00AE2809" w:rsidRPr="00736667" w14:paraId="1E685FDE" w14:textId="77777777" w:rsidTr="008E1EA4">
        <w:tc>
          <w:tcPr>
            <w:tcW w:w="1559" w:type="dxa"/>
            <w:shd w:val="clear" w:color="auto" w:fill="auto"/>
          </w:tcPr>
          <w:p w14:paraId="7E23653C" w14:textId="77777777" w:rsidR="00AE2809" w:rsidRPr="00736667" w:rsidRDefault="00AE2809" w:rsidP="008E1EA4">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2EEFA8DB" w14:textId="77777777" w:rsidR="00AE2809" w:rsidRPr="00736667" w:rsidRDefault="00AE2809" w:rsidP="008E1EA4">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B2DAF5A" w14:textId="77777777" w:rsidR="00AE2809" w:rsidRPr="00736667"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2ACE8B5" w14:textId="77777777" w:rsidR="00AE2809" w:rsidRPr="00736667" w:rsidRDefault="00AE2809" w:rsidP="008E1EA4">
            <w:pPr>
              <w:jc w:val="left"/>
              <w:rPr>
                <w:rFonts w:ascii="宋体" w:hAnsi="宋体"/>
                <w:snapToGrid w:val="0"/>
                <w:kern w:val="0"/>
              </w:rPr>
            </w:pPr>
          </w:p>
        </w:tc>
      </w:tr>
    </w:tbl>
    <w:p w14:paraId="253281A5" w14:textId="77777777" w:rsidR="00AE2809" w:rsidRPr="00881204" w:rsidRDefault="00AE2809" w:rsidP="00AE2809">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r>
        <w:rPr>
          <w:rFonts w:hint="eastAsia"/>
        </w:rPr>
        <w:t>如果有错误建议直接返回协议体或者抛出异常</w:t>
      </w:r>
    </w:p>
    <w:p w14:paraId="1DA4610C" w14:textId="77777777" w:rsidR="00AE2809" w:rsidRPr="0082647F" w:rsidRDefault="00AE2809" w:rsidP="00AE2809">
      <w:pPr>
        <w:pStyle w:val="5"/>
      </w:pPr>
      <w:r>
        <w:rPr>
          <w:rFonts w:hint="eastAsia"/>
        </w:rPr>
        <w:t>锁定资金</w:t>
      </w:r>
      <w:r>
        <w:t>方</w:t>
      </w:r>
    </w:p>
    <w:p w14:paraId="462BD57D" w14:textId="77777777" w:rsidR="00AE2809" w:rsidRDefault="00AE2809" w:rsidP="00AE2809">
      <w:pPr>
        <w:pStyle w:val="6"/>
      </w:pPr>
      <w:r>
        <w:rPr>
          <w:rFonts w:hint="eastAsia"/>
        </w:rPr>
        <w:t>功能</w:t>
      </w:r>
      <w:r>
        <w:t>描述</w:t>
      </w:r>
    </w:p>
    <w:p w14:paraId="1AA9E4DE" w14:textId="77777777" w:rsidR="00AE2809" w:rsidRPr="00A9755C" w:rsidRDefault="00AE2809" w:rsidP="00AE2809">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主要是提供给管理人员锁定资金</w:t>
      </w:r>
      <w:r>
        <w:rPr>
          <w:rFonts w:ascii="宋体" w:hAnsi="宋体"/>
          <w:kern w:val="0"/>
          <w:sz w:val="24"/>
          <w:szCs w:val="21"/>
        </w:rPr>
        <w:t>方，禁止其用户登录</w:t>
      </w:r>
      <w:r>
        <w:rPr>
          <w:rFonts w:ascii="宋体" w:hAnsi="宋体" w:hint="eastAsia"/>
          <w:kern w:val="0"/>
          <w:sz w:val="24"/>
          <w:szCs w:val="21"/>
        </w:rPr>
        <w:t>。</w:t>
      </w:r>
    </w:p>
    <w:p w14:paraId="02BDE4EE" w14:textId="77777777" w:rsidR="00AE2809" w:rsidRPr="00676A58" w:rsidRDefault="00AE2809" w:rsidP="00AE2809">
      <w:pPr>
        <w:pStyle w:val="6"/>
      </w:pPr>
      <w:r w:rsidRPr="00676A58">
        <w:rPr>
          <w:rFonts w:hint="eastAsia"/>
        </w:rPr>
        <w:t>处理流程</w:t>
      </w:r>
    </w:p>
    <w:p w14:paraId="4A042E7D" w14:textId="77777777" w:rsidR="00AE2809" w:rsidRDefault="00AE2809" w:rsidP="00AE2809">
      <w:pPr>
        <w:ind w:left="289" w:firstLine="420"/>
      </w:pPr>
      <w:r>
        <w:object w:dxaOrig="2295" w:dyaOrig="7140" w14:anchorId="7759DB77">
          <v:shape id="_x0000_i1090" type="#_x0000_t75" style="width:115pt;height:5in" o:ole="">
            <v:imagedata r:id="rId144" o:title=""/>
          </v:shape>
          <o:OLEObject Type="Embed" ProgID="Visio.Drawing.15" ShapeID="_x0000_i1090" DrawAspect="Content" ObjectID="_1569760963" r:id="rId145"/>
        </w:object>
      </w:r>
    </w:p>
    <w:p w14:paraId="1D785BD0" w14:textId="77777777" w:rsidR="00AE2809" w:rsidRPr="00533387" w:rsidRDefault="00AE2809">
      <w:pPr>
        <w:pStyle w:val="afb"/>
        <w:numPr>
          <w:ilvl w:val="0"/>
          <w:numId w:val="14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456" w:author="wangq" w:date="2017-08-21T17:25:00Z">
          <w:pPr>
            <w:pStyle w:val="afb"/>
            <w:numPr>
              <w:numId w:val="160"/>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输入营业</w:t>
      </w:r>
      <w:r>
        <w:rPr>
          <w:rFonts w:ascii="宋体" w:hAnsi="宋体"/>
          <w:kern w:val="0"/>
          <w:sz w:val="24"/>
          <w:szCs w:val="21"/>
        </w:rPr>
        <w:t>执照代码</w:t>
      </w:r>
    </w:p>
    <w:p w14:paraId="2D670258" w14:textId="77777777" w:rsidR="00AE2809" w:rsidRPr="00E973B3" w:rsidRDefault="00AE2809">
      <w:pPr>
        <w:pStyle w:val="afb"/>
        <w:numPr>
          <w:ilvl w:val="0"/>
          <w:numId w:val="14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57" w:author="wangq" w:date="2017-08-21T17:25:00Z">
          <w:pPr>
            <w:pStyle w:val="afb"/>
            <w:numPr>
              <w:numId w:val="160"/>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hint="eastAsia"/>
        </w:rPr>
        <w:t>锁定资金</w:t>
      </w:r>
      <w:r>
        <w:t>方</w:t>
      </w:r>
    </w:p>
    <w:p w14:paraId="63D1C441" w14:textId="77777777" w:rsidR="00AE2809" w:rsidRPr="00E973B3" w:rsidRDefault="00AE2809">
      <w:pPr>
        <w:pStyle w:val="afb"/>
        <w:numPr>
          <w:ilvl w:val="0"/>
          <w:numId w:val="14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58" w:author="wangq" w:date="2017-08-21T17:25:00Z">
          <w:pPr>
            <w:pStyle w:val="afb"/>
            <w:numPr>
              <w:numId w:val="160"/>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t>更新用户主表</w:t>
      </w:r>
      <w:r>
        <w:rPr>
          <w:rFonts w:hint="eastAsia"/>
        </w:rPr>
        <w:t>，</w:t>
      </w:r>
      <w:r>
        <w:t>写入历史表</w:t>
      </w:r>
    </w:p>
    <w:p w14:paraId="0162ED19" w14:textId="77777777" w:rsidR="00AE2809" w:rsidRPr="00C3467F" w:rsidRDefault="00AE2809">
      <w:pPr>
        <w:pStyle w:val="afb"/>
        <w:numPr>
          <w:ilvl w:val="0"/>
          <w:numId w:val="14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59" w:author="wangq" w:date="2017-08-21T17:25:00Z">
          <w:pPr>
            <w:pStyle w:val="afb"/>
            <w:numPr>
              <w:numId w:val="160"/>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lastRenderedPageBreak/>
        <w:t>更新分布式缓存中的数据</w:t>
      </w:r>
    </w:p>
    <w:p w14:paraId="4B2E98BF" w14:textId="77777777" w:rsidR="00AE2809" w:rsidRPr="00F9212D" w:rsidRDefault="00AE2809" w:rsidP="00AE2809">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0F0EFAD2" w14:textId="77777777" w:rsidTr="008E1EA4">
        <w:tc>
          <w:tcPr>
            <w:tcW w:w="1559" w:type="dxa"/>
            <w:shd w:val="clear" w:color="auto" w:fill="E0E0E0"/>
          </w:tcPr>
          <w:p w14:paraId="55A6A7DC"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75828B5E"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C299D4B"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38421BC"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75056DA9" w14:textId="77777777" w:rsidTr="008E1EA4">
        <w:tc>
          <w:tcPr>
            <w:tcW w:w="1559" w:type="dxa"/>
            <w:shd w:val="clear" w:color="auto" w:fill="auto"/>
            <w:vAlign w:val="bottom"/>
          </w:tcPr>
          <w:p w14:paraId="4CB915BE" w14:textId="77777777" w:rsidR="00AE2809" w:rsidRDefault="00AE2809" w:rsidP="008E1EA4">
            <w:pPr>
              <w:widowControl/>
              <w:jc w:val="left"/>
              <w:rPr>
                <w:sz w:val="20"/>
                <w:szCs w:val="20"/>
              </w:rPr>
            </w:pPr>
            <w:r>
              <w:rPr>
                <w:rFonts w:hint="eastAsia"/>
                <w:sz w:val="20"/>
                <w:szCs w:val="20"/>
              </w:rPr>
              <w:t>用户</w:t>
            </w:r>
            <w:r>
              <w:rPr>
                <w:rFonts w:hint="eastAsia"/>
                <w:sz w:val="20"/>
                <w:szCs w:val="20"/>
              </w:rPr>
              <w:t>TOKEN</w:t>
            </w:r>
          </w:p>
        </w:tc>
        <w:tc>
          <w:tcPr>
            <w:tcW w:w="1701" w:type="dxa"/>
            <w:shd w:val="clear" w:color="auto" w:fill="auto"/>
            <w:vAlign w:val="bottom"/>
          </w:tcPr>
          <w:p w14:paraId="7383F07D" w14:textId="77777777" w:rsidR="00AE2809" w:rsidRDefault="00AE2809" w:rsidP="008E1EA4">
            <w:pPr>
              <w:rPr>
                <w:sz w:val="20"/>
                <w:szCs w:val="20"/>
              </w:rPr>
            </w:pPr>
            <w:r>
              <w:rPr>
                <w:rFonts w:hint="eastAsia"/>
                <w:sz w:val="20"/>
                <w:szCs w:val="20"/>
              </w:rPr>
              <w:t>TOKEN</w:t>
            </w:r>
          </w:p>
        </w:tc>
        <w:tc>
          <w:tcPr>
            <w:tcW w:w="1134" w:type="dxa"/>
            <w:shd w:val="clear" w:color="auto" w:fill="auto"/>
          </w:tcPr>
          <w:p w14:paraId="27ADDCC7" w14:textId="77777777" w:rsidR="00AE2809"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3FB9163" w14:textId="77777777" w:rsidR="00AE2809" w:rsidRPr="00736667" w:rsidRDefault="00AE2809" w:rsidP="008E1EA4">
            <w:pPr>
              <w:jc w:val="left"/>
              <w:rPr>
                <w:rFonts w:ascii="宋体" w:hAnsi="宋体"/>
                <w:snapToGrid w:val="0"/>
                <w:kern w:val="0"/>
              </w:rPr>
            </w:pPr>
          </w:p>
        </w:tc>
      </w:tr>
      <w:tr w:rsidR="00AE2809" w:rsidRPr="00736667" w14:paraId="18F1AFC3" w14:textId="77777777" w:rsidTr="008E1EA4">
        <w:tc>
          <w:tcPr>
            <w:tcW w:w="1559" w:type="dxa"/>
            <w:shd w:val="clear" w:color="auto" w:fill="auto"/>
            <w:vAlign w:val="bottom"/>
          </w:tcPr>
          <w:p w14:paraId="6C4CDF68" w14:textId="77777777" w:rsidR="00AE2809" w:rsidRDefault="00AE2809" w:rsidP="008E1EA4">
            <w:pPr>
              <w:widowControl/>
              <w:jc w:val="left"/>
              <w:rPr>
                <w:rFonts w:ascii="宋体" w:hAnsi="宋体"/>
                <w:sz w:val="20"/>
                <w:szCs w:val="20"/>
              </w:rPr>
            </w:pPr>
            <w:r>
              <w:rPr>
                <w:rFonts w:hint="eastAsia"/>
                <w:sz w:val="20"/>
                <w:szCs w:val="20"/>
              </w:rPr>
              <w:t>资金</w:t>
            </w:r>
            <w:r>
              <w:rPr>
                <w:sz w:val="20"/>
                <w:szCs w:val="20"/>
              </w:rPr>
              <w:t>方唯一标识</w:t>
            </w:r>
          </w:p>
        </w:tc>
        <w:tc>
          <w:tcPr>
            <w:tcW w:w="1701" w:type="dxa"/>
            <w:shd w:val="clear" w:color="auto" w:fill="auto"/>
            <w:vAlign w:val="bottom"/>
          </w:tcPr>
          <w:p w14:paraId="5C239217" w14:textId="77777777" w:rsidR="00AE2809" w:rsidRDefault="00AE2809" w:rsidP="008E1EA4">
            <w:pPr>
              <w:rPr>
                <w:sz w:val="20"/>
                <w:szCs w:val="20"/>
              </w:rPr>
            </w:pPr>
          </w:p>
        </w:tc>
        <w:tc>
          <w:tcPr>
            <w:tcW w:w="1134" w:type="dxa"/>
            <w:shd w:val="clear" w:color="auto" w:fill="auto"/>
          </w:tcPr>
          <w:p w14:paraId="5BA85931"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647288A9" w14:textId="77777777" w:rsidR="00AE2809" w:rsidRPr="00736667" w:rsidRDefault="00AE2809" w:rsidP="008E1EA4">
            <w:pPr>
              <w:jc w:val="left"/>
              <w:rPr>
                <w:rFonts w:ascii="宋体" w:hAnsi="宋体"/>
                <w:snapToGrid w:val="0"/>
                <w:kern w:val="0"/>
              </w:rPr>
            </w:pPr>
          </w:p>
        </w:tc>
      </w:tr>
    </w:tbl>
    <w:p w14:paraId="0AF082B1" w14:textId="77777777" w:rsidR="00AE2809" w:rsidRPr="00C56A4E" w:rsidRDefault="00AE2809" w:rsidP="00AE2809"/>
    <w:p w14:paraId="47D27247" w14:textId="77777777" w:rsidR="00AE2809" w:rsidRDefault="00AE2809" w:rsidP="00AE2809">
      <w:pPr>
        <w:pStyle w:val="6"/>
      </w:pPr>
      <w:r w:rsidRPr="00A52328">
        <w:rPr>
          <w:rFonts w:hint="eastAsia"/>
        </w:rPr>
        <w:t>输出</w:t>
      </w:r>
    </w:p>
    <w:p w14:paraId="6F76ED8C" w14:textId="77777777" w:rsidR="00AE2809" w:rsidRPr="007F58D2" w:rsidRDefault="00AE2809" w:rsidP="00AE2809">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4D8253DE" w14:textId="77777777" w:rsidTr="008E1EA4">
        <w:tc>
          <w:tcPr>
            <w:tcW w:w="1559" w:type="dxa"/>
            <w:shd w:val="clear" w:color="auto" w:fill="E0E0E0"/>
          </w:tcPr>
          <w:p w14:paraId="4084194F"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26CBB282"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F8BF1A7"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6C277FF"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4212B279" w14:textId="77777777" w:rsidTr="008E1EA4">
        <w:tc>
          <w:tcPr>
            <w:tcW w:w="1559" w:type="dxa"/>
            <w:shd w:val="clear" w:color="auto" w:fill="auto"/>
          </w:tcPr>
          <w:p w14:paraId="1BD84A83" w14:textId="77777777" w:rsidR="00AE2809" w:rsidRPr="00736667" w:rsidRDefault="00AE2809" w:rsidP="008E1EA4">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3AF356B" w14:textId="77777777" w:rsidR="00AE2809" w:rsidRPr="00736667" w:rsidRDefault="00AE2809" w:rsidP="008E1EA4">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3A11BB2" w14:textId="77777777" w:rsidR="00AE2809" w:rsidRPr="00736667"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6B03CA0" w14:textId="77777777" w:rsidR="00AE2809" w:rsidRPr="00736667" w:rsidRDefault="00AE2809" w:rsidP="008E1EA4">
            <w:pPr>
              <w:jc w:val="left"/>
              <w:rPr>
                <w:rFonts w:ascii="宋体" w:hAnsi="宋体"/>
                <w:snapToGrid w:val="0"/>
                <w:kern w:val="0"/>
              </w:rPr>
            </w:pPr>
          </w:p>
        </w:tc>
      </w:tr>
      <w:tr w:rsidR="00AE2809" w:rsidRPr="00736667" w14:paraId="019FFE91" w14:textId="77777777" w:rsidTr="008E1EA4">
        <w:tc>
          <w:tcPr>
            <w:tcW w:w="1559" w:type="dxa"/>
            <w:shd w:val="clear" w:color="auto" w:fill="auto"/>
          </w:tcPr>
          <w:p w14:paraId="62559875" w14:textId="77777777" w:rsidR="00AE2809" w:rsidRPr="00736667" w:rsidRDefault="00AE2809" w:rsidP="008E1EA4">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8C6ABCE" w14:textId="77777777" w:rsidR="00AE2809" w:rsidRPr="00736667" w:rsidRDefault="00AE2809" w:rsidP="008E1EA4">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8B9B582" w14:textId="77777777" w:rsidR="00AE2809" w:rsidRPr="00736667"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775147F" w14:textId="77777777" w:rsidR="00AE2809" w:rsidRPr="00736667" w:rsidRDefault="00AE2809" w:rsidP="008E1EA4">
            <w:pPr>
              <w:jc w:val="left"/>
              <w:rPr>
                <w:rFonts w:ascii="宋体" w:hAnsi="宋体"/>
                <w:snapToGrid w:val="0"/>
                <w:kern w:val="0"/>
              </w:rPr>
            </w:pPr>
          </w:p>
        </w:tc>
      </w:tr>
    </w:tbl>
    <w:p w14:paraId="71F5BD84" w14:textId="77777777" w:rsidR="00AE2809" w:rsidRPr="002C605C" w:rsidRDefault="00AE2809" w:rsidP="00AE2809">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2E237D92" w14:textId="77777777" w:rsidR="002A0FA3" w:rsidRPr="0082647F" w:rsidRDefault="002A0FA3" w:rsidP="002A0FA3">
      <w:pPr>
        <w:pStyle w:val="5"/>
      </w:pPr>
      <w:r>
        <w:rPr>
          <w:rFonts w:hint="eastAsia"/>
        </w:rPr>
        <w:t>客户添加</w:t>
      </w:r>
    </w:p>
    <w:p w14:paraId="22951113" w14:textId="77777777" w:rsidR="002A0FA3" w:rsidRDefault="002A0FA3" w:rsidP="002A0FA3">
      <w:pPr>
        <w:pStyle w:val="6"/>
      </w:pPr>
      <w:r>
        <w:rPr>
          <w:rFonts w:hint="eastAsia"/>
        </w:rPr>
        <w:t>功能</w:t>
      </w:r>
      <w:r>
        <w:t>描述</w:t>
      </w:r>
    </w:p>
    <w:p w14:paraId="4BBCC0DF" w14:textId="77777777" w:rsidR="002A0FA3" w:rsidRPr="00A9755C" w:rsidRDefault="002A0FA3" w:rsidP="002A0FA3">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提供给管理端添加</w:t>
      </w:r>
      <w:r w:rsidRPr="00711DD2">
        <w:rPr>
          <w:rFonts w:ascii="宋体" w:hAnsi="宋体" w:hint="eastAsia"/>
          <w:kern w:val="0"/>
          <w:sz w:val="24"/>
          <w:szCs w:val="21"/>
        </w:rPr>
        <w:t>客户</w:t>
      </w:r>
      <w:r>
        <w:rPr>
          <w:rFonts w:ascii="宋体" w:hAnsi="宋体"/>
          <w:kern w:val="0"/>
          <w:sz w:val="24"/>
          <w:szCs w:val="21"/>
        </w:rPr>
        <w:t>信息</w:t>
      </w:r>
    </w:p>
    <w:p w14:paraId="234002FB" w14:textId="77777777" w:rsidR="002A0FA3" w:rsidRPr="00676A58" w:rsidRDefault="002A0FA3" w:rsidP="002A0FA3">
      <w:pPr>
        <w:pStyle w:val="6"/>
      </w:pPr>
      <w:r w:rsidRPr="00676A58">
        <w:rPr>
          <w:rFonts w:hint="eastAsia"/>
        </w:rPr>
        <w:t>处理流程</w:t>
      </w:r>
    </w:p>
    <w:p w14:paraId="69BF1419" w14:textId="77777777" w:rsidR="002A0FA3" w:rsidRDefault="002A0FA3">
      <w:pPr>
        <w:pStyle w:val="afb"/>
        <w:numPr>
          <w:ilvl w:val="0"/>
          <w:numId w:val="1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60" w:author="wangq" w:date="2017-08-21T17:25:00Z">
          <w:pPr>
            <w:pStyle w:val="afb"/>
            <w:numPr>
              <w:numId w:val="16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传入</w:t>
      </w:r>
      <w:r w:rsidRPr="00711DD2">
        <w:rPr>
          <w:rFonts w:ascii="宋体" w:hAnsi="宋体" w:hint="eastAsia"/>
          <w:kern w:val="0"/>
          <w:sz w:val="24"/>
          <w:szCs w:val="21"/>
        </w:rPr>
        <w:t>客户</w:t>
      </w:r>
      <w:r>
        <w:rPr>
          <w:rFonts w:ascii="宋体" w:hAnsi="宋体" w:hint="eastAsia"/>
          <w:kern w:val="0"/>
          <w:sz w:val="24"/>
          <w:szCs w:val="21"/>
        </w:rPr>
        <w:t>信息</w:t>
      </w:r>
    </w:p>
    <w:p w14:paraId="6272F6C5" w14:textId="77777777" w:rsidR="002A0FA3" w:rsidRDefault="002A0FA3">
      <w:pPr>
        <w:pStyle w:val="afb"/>
        <w:numPr>
          <w:ilvl w:val="0"/>
          <w:numId w:val="1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61" w:author="wangq" w:date="2017-08-21T17:25:00Z">
          <w:pPr>
            <w:pStyle w:val="afb"/>
            <w:numPr>
              <w:numId w:val="16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Redis</w:t>
      </w:r>
      <w:r>
        <w:rPr>
          <w:rFonts w:ascii="宋体" w:hAnsi="宋体"/>
          <w:kern w:val="0"/>
          <w:sz w:val="24"/>
          <w:szCs w:val="21"/>
        </w:rPr>
        <w:t>产生</w:t>
      </w:r>
      <w:r>
        <w:rPr>
          <w:rFonts w:ascii="宋体" w:hAnsi="宋体" w:hint="eastAsia"/>
          <w:kern w:val="0"/>
          <w:sz w:val="24"/>
          <w:szCs w:val="21"/>
        </w:rPr>
        <w:t>客户ID，渠道人的信息从用户中获取。</w:t>
      </w:r>
    </w:p>
    <w:p w14:paraId="6F71CEC9" w14:textId="77777777" w:rsidR="002A0FA3" w:rsidRDefault="002A0FA3">
      <w:pPr>
        <w:pStyle w:val="afb"/>
        <w:numPr>
          <w:ilvl w:val="0"/>
          <w:numId w:val="1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62" w:author="wangq" w:date="2017-08-21T17:25:00Z">
          <w:pPr>
            <w:pStyle w:val="afb"/>
            <w:numPr>
              <w:numId w:val="16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kern w:val="0"/>
          <w:sz w:val="24"/>
          <w:szCs w:val="21"/>
        </w:rPr>
        <w:t>根据传来的</w:t>
      </w:r>
      <w:r>
        <w:rPr>
          <w:rFonts w:ascii="宋体" w:hAnsi="宋体" w:hint="eastAsia"/>
          <w:kern w:val="0"/>
          <w:sz w:val="24"/>
          <w:szCs w:val="21"/>
        </w:rPr>
        <w:t>客户信息</w:t>
      </w:r>
      <w:r>
        <w:rPr>
          <w:rFonts w:ascii="宋体" w:hAnsi="宋体"/>
          <w:kern w:val="0"/>
          <w:sz w:val="24"/>
          <w:szCs w:val="21"/>
        </w:rPr>
        <w:t>写入不同的</w:t>
      </w:r>
      <w:r>
        <w:rPr>
          <w:rFonts w:ascii="宋体" w:hAnsi="宋体" w:hint="eastAsia"/>
          <w:kern w:val="0"/>
          <w:sz w:val="24"/>
          <w:szCs w:val="21"/>
        </w:rPr>
        <w:t>主</w:t>
      </w:r>
      <w:r>
        <w:rPr>
          <w:rFonts w:ascii="宋体" w:hAnsi="宋体"/>
          <w:kern w:val="0"/>
          <w:sz w:val="24"/>
          <w:szCs w:val="21"/>
        </w:rPr>
        <w:t>表和</w:t>
      </w:r>
      <w:r>
        <w:rPr>
          <w:rFonts w:ascii="宋体" w:hAnsi="宋体" w:hint="eastAsia"/>
          <w:kern w:val="0"/>
          <w:sz w:val="24"/>
          <w:szCs w:val="21"/>
        </w:rPr>
        <w:t>历史</w:t>
      </w:r>
      <w:r>
        <w:rPr>
          <w:rFonts w:ascii="宋体" w:hAnsi="宋体"/>
          <w:kern w:val="0"/>
          <w:sz w:val="24"/>
          <w:szCs w:val="21"/>
        </w:rPr>
        <w:t>表</w:t>
      </w:r>
      <w:r>
        <w:rPr>
          <w:rFonts w:ascii="宋体" w:hAnsi="宋体" w:hint="eastAsia"/>
          <w:kern w:val="0"/>
          <w:sz w:val="24"/>
          <w:szCs w:val="21"/>
        </w:rPr>
        <w:t>。</w:t>
      </w:r>
    </w:p>
    <w:p w14:paraId="7C16F272" w14:textId="77777777" w:rsidR="002A0FA3" w:rsidRDefault="002A0FA3">
      <w:pPr>
        <w:pStyle w:val="afb"/>
        <w:numPr>
          <w:ilvl w:val="0"/>
          <w:numId w:val="1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63" w:author="wangq" w:date="2017-08-21T17:25:00Z">
          <w:pPr>
            <w:pStyle w:val="afb"/>
            <w:numPr>
              <w:numId w:val="16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sidRPr="00945F4B">
        <w:rPr>
          <w:rFonts w:ascii="宋体" w:hAnsi="宋体"/>
          <w:kern w:val="0"/>
          <w:sz w:val="24"/>
          <w:szCs w:val="21"/>
        </w:rPr>
        <w:t>OPERATE_USER</w:t>
      </w:r>
      <w:r>
        <w:rPr>
          <w:rFonts w:ascii="宋体" w:hAnsi="宋体" w:hint="eastAsia"/>
          <w:kern w:val="0"/>
          <w:sz w:val="24"/>
          <w:szCs w:val="21"/>
        </w:rPr>
        <w:t>操作人和</w:t>
      </w:r>
      <w:r w:rsidRPr="00945F4B">
        <w:rPr>
          <w:rFonts w:ascii="宋体" w:hAnsi="宋体"/>
          <w:kern w:val="0"/>
          <w:sz w:val="24"/>
          <w:szCs w:val="21"/>
        </w:rPr>
        <w:t>OPERATE_TIME</w:t>
      </w:r>
      <w:r>
        <w:rPr>
          <w:rFonts w:ascii="宋体" w:hAnsi="宋体"/>
          <w:kern w:val="0"/>
          <w:sz w:val="24"/>
          <w:szCs w:val="21"/>
        </w:rPr>
        <w:t>取当前时间当前登录者</w:t>
      </w:r>
    </w:p>
    <w:p w14:paraId="17600251" w14:textId="77777777" w:rsidR="002A0FA3" w:rsidRDefault="002A0FA3">
      <w:pPr>
        <w:pStyle w:val="afb"/>
        <w:numPr>
          <w:ilvl w:val="0"/>
          <w:numId w:val="14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64" w:author="wangq" w:date="2017-08-21T17:25:00Z">
          <w:pPr>
            <w:pStyle w:val="afb"/>
            <w:numPr>
              <w:numId w:val="16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返回添加客户信息的结果消息。</w:t>
      </w:r>
    </w:p>
    <w:p w14:paraId="59459D7D" w14:textId="77777777" w:rsidR="002A0FA3" w:rsidRPr="00C3467F" w:rsidRDefault="002A0FA3" w:rsidP="002A0FA3">
      <w:pPr>
        <w:rPr>
          <w:rFonts w:ascii="宋体" w:hAnsi="宋体"/>
          <w:kern w:val="0"/>
          <w:szCs w:val="21"/>
        </w:rPr>
      </w:pPr>
    </w:p>
    <w:p w14:paraId="5EB7A9DD" w14:textId="77777777" w:rsidR="002A0FA3" w:rsidRPr="00F9212D" w:rsidRDefault="002A0FA3" w:rsidP="002A0FA3">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1"/>
        <w:gridCol w:w="1701"/>
        <w:gridCol w:w="1162"/>
        <w:gridCol w:w="3119"/>
      </w:tblGrid>
      <w:tr w:rsidR="002A0FA3" w:rsidRPr="00736667" w14:paraId="0AFAF8C2" w14:textId="77777777" w:rsidTr="004F1E18">
        <w:trPr>
          <w:trHeight w:val="672"/>
        </w:trPr>
        <w:tc>
          <w:tcPr>
            <w:tcW w:w="1531" w:type="dxa"/>
            <w:shd w:val="clear" w:color="auto" w:fill="E0E0E0"/>
          </w:tcPr>
          <w:p w14:paraId="46FC5AE0" w14:textId="77777777" w:rsidR="002A0FA3" w:rsidRPr="00736667" w:rsidRDefault="002A0FA3" w:rsidP="004F1E18">
            <w:pPr>
              <w:jc w:val="center"/>
              <w:rPr>
                <w:b/>
                <w:snapToGrid w:val="0"/>
                <w:kern w:val="0"/>
              </w:rPr>
            </w:pPr>
            <w:r w:rsidRPr="00736667">
              <w:rPr>
                <w:rFonts w:hint="eastAsia"/>
                <w:b/>
                <w:snapToGrid w:val="0"/>
                <w:kern w:val="0"/>
              </w:rPr>
              <w:t>输入要素</w:t>
            </w:r>
          </w:p>
        </w:tc>
        <w:tc>
          <w:tcPr>
            <w:tcW w:w="1701" w:type="dxa"/>
            <w:shd w:val="clear" w:color="auto" w:fill="E0E0E0"/>
          </w:tcPr>
          <w:p w14:paraId="5A372A2D" w14:textId="77777777" w:rsidR="002A0FA3" w:rsidRPr="00736667" w:rsidRDefault="002A0FA3" w:rsidP="004F1E18">
            <w:pPr>
              <w:jc w:val="center"/>
              <w:rPr>
                <w:b/>
                <w:snapToGrid w:val="0"/>
                <w:kern w:val="0"/>
              </w:rPr>
            </w:pPr>
            <w:r>
              <w:rPr>
                <w:rFonts w:hint="eastAsia"/>
                <w:b/>
                <w:snapToGrid w:val="0"/>
                <w:kern w:val="0"/>
              </w:rPr>
              <w:t>字</w:t>
            </w:r>
            <w:r>
              <w:rPr>
                <w:b/>
                <w:snapToGrid w:val="0"/>
                <w:kern w:val="0"/>
              </w:rPr>
              <w:t>段名</w:t>
            </w:r>
          </w:p>
        </w:tc>
        <w:tc>
          <w:tcPr>
            <w:tcW w:w="1162" w:type="dxa"/>
            <w:shd w:val="clear" w:color="auto" w:fill="E0E0E0"/>
          </w:tcPr>
          <w:p w14:paraId="1159E248" w14:textId="77777777" w:rsidR="002A0FA3" w:rsidRPr="00736667" w:rsidRDefault="002A0FA3" w:rsidP="004F1E1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04AA724" w14:textId="77777777" w:rsidR="002A0FA3" w:rsidRPr="00736667" w:rsidRDefault="002A0FA3" w:rsidP="004F1E18">
            <w:pPr>
              <w:jc w:val="center"/>
              <w:rPr>
                <w:b/>
                <w:snapToGrid w:val="0"/>
                <w:kern w:val="0"/>
              </w:rPr>
            </w:pPr>
            <w:r w:rsidRPr="00736667">
              <w:rPr>
                <w:rFonts w:hint="eastAsia"/>
                <w:b/>
                <w:snapToGrid w:val="0"/>
                <w:kern w:val="0"/>
              </w:rPr>
              <w:t>备注</w:t>
            </w:r>
          </w:p>
        </w:tc>
      </w:tr>
      <w:tr w:rsidR="002A0FA3" w:rsidRPr="00736667" w14:paraId="7340D71C" w14:textId="77777777" w:rsidTr="004F1E18">
        <w:tc>
          <w:tcPr>
            <w:tcW w:w="1531" w:type="dxa"/>
            <w:shd w:val="clear" w:color="auto" w:fill="auto"/>
          </w:tcPr>
          <w:p w14:paraId="5925D46F" w14:textId="77777777" w:rsidR="002A0FA3" w:rsidRDefault="002A0FA3" w:rsidP="004F1E18">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1B539BBD" w14:textId="77777777" w:rsidR="002A0FA3" w:rsidDel="00CF76B1" w:rsidRDefault="002A0FA3" w:rsidP="004F1E18">
            <w:pPr>
              <w:jc w:val="left"/>
              <w:rPr>
                <w:rFonts w:ascii="宋体" w:hAnsi="宋体"/>
                <w:snapToGrid w:val="0"/>
                <w:kern w:val="0"/>
              </w:rPr>
            </w:pPr>
            <w:r>
              <w:rPr>
                <w:rFonts w:ascii="宋体" w:hAnsi="宋体" w:hint="eastAsia"/>
                <w:snapToGrid w:val="0"/>
                <w:kern w:val="0"/>
              </w:rPr>
              <w:t>TOKEN</w:t>
            </w:r>
          </w:p>
        </w:tc>
        <w:tc>
          <w:tcPr>
            <w:tcW w:w="1162" w:type="dxa"/>
            <w:shd w:val="clear" w:color="auto" w:fill="auto"/>
          </w:tcPr>
          <w:p w14:paraId="718A6D56"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691679D" w14:textId="77777777" w:rsidR="002A0FA3" w:rsidRPr="00736667" w:rsidRDefault="002A0FA3" w:rsidP="004F1E18">
            <w:pPr>
              <w:jc w:val="left"/>
              <w:rPr>
                <w:rFonts w:ascii="宋体" w:hAnsi="宋体"/>
                <w:snapToGrid w:val="0"/>
                <w:kern w:val="0"/>
              </w:rPr>
            </w:pPr>
          </w:p>
        </w:tc>
      </w:tr>
      <w:tr w:rsidR="002A0FA3" w:rsidRPr="00736667" w14:paraId="043C675A" w14:textId="77777777" w:rsidTr="004F1E18">
        <w:tc>
          <w:tcPr>
            <w:tcW w:w="1531" w:type="dxa"/>
            <w:shd w:val="clear" w:color="auto" w:fill="auto"/>
          </w:tcPr>
          <w:p w14:paraId="19894EA7" w14:textId="77777777" w:rsidR="002A0FA3" w:rsidRDefault="002A0FA3" w:rsidP="004F1E18">
            <w:pPr>
              <w:jc w:val="left"/>
              <w:rPr>
                <w:rFonts w:ascii="宋体" w:hAnsi="宋体"/>
                <w:snapToGrid w:val="0"/>
                <w:kern w:val="0"/>
              </w:rPr>
            </w:pPr>
            <w:r w:rsidRPr="005C13D4">
              <w:rPr>
                <w:rFonts w:ascii="宋体" w:hAnsi="宋体" w:hint="eastAsia"/>
                <w:snapToGrid w:val="0"/>
                <w:kern w:val="0"/>
              </w:rPr>
              <w:t>客户</w:t>
            </w:r>
            <w:r>
              <w:rPr>
                <w:rFonts w:ascii="宋体" w:hAnsi="宋体" w:hint="eastAsia"/>
                <w:snapToGrid w:val="0"/>
                <w:kern w:val="0"/>
              </w:rPr>
              <w:t>姓名</w:t>
            </w:r>
          </w:p>
        </w:tc>
        <w:tc>
          <w:tcPr>
            <w:tcW w:w="1701" w:type="dxa"/>
            <w:shd w:val="clear" w:color="auto" w:fill="auto"/>
          </w:tcPr>
          <w:p w14:paraId="439B0B59" w14:textId="77777777" w:rsidR="002A0FA3" w:rsidRPr="00711DD2" w:rsidRDefault="002A0FA3" w:rsidP="004F1E18">
            <w:pPr>
              <w:jc w:val="left"/>
              <w:rPr>
                <w:rFonts w:ascii="宋体" w:hAnsi="宋体" w:cs="宋体"/>
                <w:sz w:val="20"/>
                <w:szCs w:val="20"/>
              </w:rPr>
            </w:pPr>
            <w:r w:rsidRPr="00154163">
              <w:rPr>
                <w:rFonts w:ascii="宋体" w:hAnsi="宋体" w:cs="宋体"/>
                <w:sz w:val="20"/>
                <w:szCs w:val="20"/>
              </w:rPr>
              <w:t>CUST_NAME</w:t>
            </w:r>
          </w:p>
        </w:tc>
        <w:tc>
          <w:tcPr>
            <w:tcW w:w="1162" w:type="dxa"/>
            <w:shd w:val="clear" w:color="auto" w:fill="auto"/>
          </w:tcPr>
          <w:p w14:paraId="2E0F3564" w14:textId="77777777" w:rsidR="002A0FA3" w:rsidRDefault="002A0FA3" w:rsidP="004F1E18">
            <w:pPr>
              <w:jc w:val="left"/>
              <w:rPr>
                <w:rFonts w:ascii="宋体" w:hAnsi="宋体"/>
                <w:snapToGrid w:val="0"/>
                <w:kern w:val="0"/>
              </w:rPr>
            </w:pPr>
            <w:r>
              <w:rPr>
                <w:rFonts w:ascii="宋体" w:hAnsi="宋体"/>
                <w:snapToGrid w:val="0"/>
                <w:kern w:val="0"/>
              </w:rPr>
              <w:t>Y</w:t>
            </w:r>
          </w:p>
        </w:tc>
        <w:tc>
          <w:tcPr>
            <w:tcW w:w="3119" w:type="dxa"/>
            <w:shd w:val="clear" w:color="auto" w:fill="auto"/>
          </w:tcPr>
          <w:p w14:paraId="188011ED" w14:textId="77777777" w:rsidR="002A0FA3" w:rsidRPr="00736667" w:rsidRDefault="002A0FA3" w:rsidP="004F1E18">
            <w:pPr>
              <w:jc w:val="left"/>
              <w:rPr>
                <w:rFonts w:ascii="宋体" w:hAnsi="宋体"/>
                <w:snapToGrid w:val="0"/>
                <w:kern w:val="0"/>
              </w:rPr>
            </w:pPr>
          </w:p>
        </w:tc>
      </w:tr>
      <w:tr w:rsidR="002A0FA3" w:rsidRPr="00736667" w14:paraId="48D2B0A2" w14:textId="77777777" w:rsidTr="004F1E18">
        <w:tc>
          <w:tcPr>
            <w:tcW w:w="1531" w:type="dxa"/>
            <w:shd w:val="clear" w:color="auto" w:fill="auto"/>
          </w:tcPr>
          <w:p w14:paraId="1C55884B" w14:textId="77777777" w:rsidR="002A0FA3" w:rsidRDefault="002A0FA3" w:rsidP="004F1E18">
            <w:pPr>
              <w:jc w:val="left"/>
              <w:rPr>
                <w:rFonts w:ascii="宋体" w:hAnsi="宋体"/>
                <w:snapToGrid w:val="0"/>
                <w:kern w:val="0"/>
              </w:rPr>
            </w:pPr>
            <w:r w:rsidRPr="00366A27">
              <w:rPr>
                <w:rFonts w:ascii="宋体" w:hAnsi="宋体" w:hint="eastAsia"/>
                <w:snapToGrid w:val="0"/>
                <w:kern w:val="0"/>
              </w:rPr>
              <w:t>客户地址</w:t>
            </w:r>
          </w:p>
        </w:tc>
        <w:tc>
          <w:tcPr>
            <w:tcW w:w="1701" w:type="dxa"/>
            <w:shd w:val="clear" w:color="auto" w:fill="auto"/>
          </w:tcPr>
          <w:p w14:paraId="185A5940" w14:textId="77777777" w:rsidR="002A0FA3" w:rsidRPr="0051737B" w:rsidRDefault="002A0FA3" w:rsidP="004F1E18">
            <w:pPr>
              <w:jc w:val="left"/>
              <w:rPr>
                <w:rFonts w:ascii="宋体" w:hAnsi="宋体"/>
                <w:snapToGrid w:val="0"/>
                <w:kern w:val="0"/>
              </w:rPr>
            </w:pPr>
            <w:r w:rsidRPr="00366A27">
              <w:rPr>
                <w:rFonts w:ascii="宋体" w:hAnsi="宋体"/>
                <w:snapToGrid w:val="0"/>
                <w:kern w:val="0"/>
              </w:rPr>
              <w:t>CUST_ADDR</w:t>
            </w:r>
          </w:p>
        </w:tc>
        <w:tc>
          <w:tcPr>
            <w:tcW w:w="1162" w:type="dxa"/>
            <w:shd w:val="clear" w:color="auto" w:fill="auto"/>
          </w:tcPr>
          <w:p w14:paraId="5D1EA1F9"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B38B05C" w14:textId="77777777" w:rsidR="002A0FA3" w:rsidRPr="00736667" w:rsidRDefault="002A0FA3" w:rsidP="004F1E18">
            <w:pPr>
              <w:jc w:val="left"/>
              <w:rPr>
                <w:rFonts w:ascii="宋体" w:hAnsi="宋体"/>
                <w:snapToGrid w:val="0"/>
                <w:kern w:val="0"/>
              </w:rPr>
            </w:pPr>
          </w:p>
        </w:tc>
      </w:tr>
      <w:tr w:rsidR="002A0FA3" w:rsidRPr="00736667" w14:paraId="6A34C8B9" w14:textId="77777777" w:rsidTr="004F1E18">
        <w:tc>
          <w:tcPr>
            <w:tcW w:w="1531" w:type="dxa"/>
            <w:shd w:val="clear" w:color="auto" w:fill="auto"/>
          </w:tcPr>
          <w:p w14:paraId="55CF1064" w14:textId="77777777" w:rsidR="002A0FA3" w:rsidRDefault="002A0FA3" w:rsidP="004F1E18">
            <w:pPr>
              <w:jc w:val="left"/>
              <w:rPr>
                <w:rFonts w:ascii="宋体" w:hAnsi="宋体"/>
                <w:snapToGrid w:val="0"/>
                <w:kern w:val="0"/>
              </w:rPr>
            </w:pPr>
            <w:r>
              <w:rPr>
                <w:rFonts w:ascii="宋体" w:hAnsi="宋体" w:hint="eastAsia"/>
                <w:snapToGrid w:val="0"/>
                <w:kern w:val="0"/>
              </w:rPr>
              <w:t>身份证号</w:t>
            </w:r>
          </w:p>
        </w:tc>
        <w:tc>
          <w:tcPr>
            <w:tcW w:w="1701" w:type="dxa"/>
            <w:shd w:val="clear" w:color="auto" w:fill="auto"/>
          </w:tcPr>
          <w:p w14:paraId="03B4A87E" w14:textId="77777777" w:rsidR="002A0FA3" w:rsidRPr="005D3301" w:rsidRDefault="002A0FA3" w:rsidP="004F1E18">
            <w:pPr>
              <w:jc w:val="left"/>
              <w:rPr>
                <w:rFonts w:ascii="宋体" w:hAnsi="宋体"/>
                <w:snapToGrid w:val="0"/>
                <w:kern w:val="0"/>
              </w:rPr>
            </w:pPr>
            <w:r w:rsidRPr="00366A27">
              <w:rPr>
                <w:rFonts w:ascii="宋体" w:hAnsi="宋体"/>
                <w:snapToGrid w:val="0"/>
                <w:kern w:val="0"/>
              </w:rPr>
              <w:t>ID_CARD_NO</w:t>
            </w:r>
          </w:p>
        </w:tc>
        <w:tc>
          <w:tcPr>
            <w:tcW w:w="1162" w:type="dxa"/>
            <w:shd w:val="clear" w:color="auto" w:fill="auto"/>
          </w:tcPr>
          <w:p w14:paraId="44B0AD49"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8F4963F" w14:textId="77777777" w:rsidR="002A0FA3" w:rsidRPr="005D3301" w:rsidRDefault="002A0FA3" w:rsidP="004F1E18">
            <w:pPr>
              <w:jc w:val="left"/>
              <w:rPr>
                <w:rFonts w:ascii="宋体" w:hAnsi="宋体"/>
                <w:snapToGrid w:val="0"/>
                <w:kern w:val="0"/>
              </w:rPr>
            </w:pPr>
          </w:p>
        </w:tc>
      </w:tr>
      <w:tr w:rsidR="002A0FA3" w:rsidRPr="00736667" w14:paraId="1C0E6134" w14:textId="77777777" w:rsidTr="004F1E18">
        <w:tc>
          <w:tcPr>
            <w:tcW w:w="1531" w:type="dxa"/>
            <w:shd w:val="clear" w:color="auto" w:fill="auto"/>
            <w:vAlign w:val="center"/>
          </w:tcPr>
          <w:p w14:paraId="0605593F" w14:textId="77777777" w:rsidR="002A0FA3" w:rsidRDefault="002A0FA3" w:rsidP="004F1E18">
            <w:pPr>
              <w:jc w:val="left"/>
              <w:rPr>
                <w:rFonts w:ascii="宋体" w:hAnsi="宋体"/>
                <w:snapToGrid w:val="0"/>
                <w:kern w:val="0"/>
              </w:rPr>
            </w:pPr>
            <w:r w:rsidRPr="00366A27">
              <w:rPr>
                <w:rFonts w:hint="eastAsia"/>
                <w:sz w:val="20"/>
                <w:szCs w:val="20"/>
              </w:rPr>
              <w:t>婚姻状况</w:t>
            </w:r>
          </w:p>
        </w:tc>
        <w:tc>
          <w:tcPr>
            <w:tcW w:w="1701" w:type="dxa"/>
            <w:shd w:val="clear" w:color="auto" w:fill="auto"/>
          </w:tcPr>
          <w:p w14:paraId="163D78EA" w14:textId="77777777" w:rsidR="002A0FA3" w:rsidRPr="005B3360" w:rsidRDefault="002A0FA3" w:rsidP="004F1E18">
            <w:pPr>
              <w:jc w:val="left"/>
              <w:rPr>
                <w:rFonts w:ascii="宋体" w:hAnsi="宋体"/>
                <w:snapToGrid w:val="0"/>
                <w:kern w:val="0"/>
              </w:rPr>
            </w:pPr>
            <w:r w:rsidRPr="00366A27">
              <w:rPr>
                <w:rFonts w:ascii="宋体" w:hAnsi="宋体"/>
                <w:snapToGrid w:val="0"/>
                <w:kern w:val="0"/>
              </w:rPr>
              <w:t>MARTIAL_STATUS</w:t>
            </w:r>
          </w:p>
        </w:tc>
        <w:tc>
          <w:tcPr>
            <w:tcW w:w="1162" w:type="dxa"/>
            <w:shd w:val="clear" w:color="auto" w:fill="auto"/>
          </w:tcPr>
          <w:p w14:paraId="4F54773B"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66F048C" w14:textId="77777777" w:rsidR="002A0FA3" w:rsidRDefault="002A0FA3" w:rsidP="004F1E18">
            <w:pPr>
              <w:jc w:val="left"/>
              <w:rPr>
                <w:rFonts w:ascii="宋体" w:hAnsi="宋体"/>
                <w:snapToGrid w:val="0"/>
                <w:kern w:val="0"/>
              </w:rPr>
            </w:pPr>
          </w:p>
        </w:tc>
      </w:tr>
      <w:tr w:rsidR="002A0FA3" w:rsidRPr="00736667" w14:paraId="1510BB30" w14:textId="77777777" w:rsidTr="004F1E18">
        <w:tc>
          <w:tcPr>
            <w:tcW w:w="1531" w:type="dxa"/>
            <w:shd w:val="clear" w:color="auto" w:fill="auto"/>
            <w:vAlign w:val="center"/>
          </w:tcPr>
          <w:p w14:paraId="6EB3C28F" w14:textId="77777777" w:rsidR="002A0FA3" w:rsidRDefault="002A0FA3" w:rsidP="004F1E18">
            <w:pPr>
              <w:jc w:val="left"/>
              <w:rPr>
                <w:rFonts w:ascii="宋体" w:hAnsi="宋体"/>
                <w:snapToGrid w:val="0"/>
                <w:kern w:val="0"/>
              </w:rPr>
            </w:pPr>
            <w:r w:rsidRPr="00C87BEE">
              <w:rPr>
                <w:rFonts w:hint="eastAsia"/>
                <w:sz w:val="20"/>
                <w:szCs w:val="20"/>
              </w:rPr>
              <w:t>职业类别</w:t>
            </w:r>
          </w:p>
        </w:tc>
        <w:tc>
          <w:tcPr>
            <w:tcW w:w="1701" w:type="dxa"/>
            <w:shd w:val="clear" w:color="auto" w:fill="auto"/>
          </w:tcPr>
          <w:p w14:paraId="013BCA69" w14:textId="77777777" w:rsidR="002A0FA3" w:rsidRPr="005B3360" w:rsidRDefault="002A0FA3" w:rsidP="004F1E18">
            <w:pPr>
              <w:jc w:val="left"/>
              <w:rPr>
                <w:rFonts w:ascii="宋体" w:hAnsi="宋体"/>
                <w:snapToGrid w:val="0"/>
                <w:kern w:val="0"/>
              </w:rPr>
            </w:pPr>
            <w:r w:rsidRPr="00C87BEE">
              <w:rPr>
                <w:rFonts w:ascii="宋体" w:hAnsi="宋体"/>
                <w:snapToGrid w:val="0"/>
                <w:kern w:val="0"/>
              </w:rPr>
              <w:t>OCCUPATION_CATEGORY</w:t>
            </w:r>
          </w:p>
        </w:tc>
        <w:tc>
          <w:tcPr>
            <w:tcW w:w="1162" w:type="dxa"/>
            <w:shd w:val="clear" w:color="auto" w:fill="auto"/>
          </w:tcPr>
          <w:p w14:paraId="6DD0C554"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D2F27A4" w14:textId="77777777" w:rsidR="002A0FA3" w:rsidRDefault="002A0FA3" w:rsidP="004F1E18">
            <w:pPr>
              <w:jc w:val="left"/>
              <w:rPr>
                <w:rFonts w:ascii="宋体" w:hAnsi="宋体"/>
                <w:snapToGrid w:val="0"/>
                <w:kern w:val="0"/>
              </w:rPr>
            </w:pPr>
          </w:p>
        </w:tc>
      </w:tr>
      <w:tr w:rsidR="002A0FA3" w:rsidRPr="00736667" w14:paraId="115BC006" w14:textId="77777777" w:rsidTr="004F1E18">
        <w:tc>
          <w:tcPr>
            <w:tcW w:w="1531" w:type="dxa"/>
            <w:shd w:val="clear" w:color="auto" w:fill="auto"/>
            <w:vAlign w:val="center"/>
          </w:tcPr>
          <w:p w14:paraId="3DE9D69C" w14:textId="77777777" w:rsidR="002A0FA3" w:rsidRDefault="002A0FA3" w:rsidP="004F1E18">
            <w:pPr>
              <w:jc w:val="left"/>
              <w:rPr>
                <w:rFonts w:ascii="宋体" w:hAnsi="宋体"/>
                <w:snapToGrid w:val="0"/>
                <w:kern w:val="0"/>
              </w:rPr>
            </w:pPr>
            <w:r>
              <w:rPr>
                <w:rFonts w:hint="eastAsia"/>
                <w:sz w:val="20"/>
                <w:szCs w:val="20"/>
              </w:rPr>
              <w:t>手机号</w:t>
            </w:r>
          </w:p>
        </w:tc>
        <w:tc>
          <w:tcPr>
            <w:tcW w:w="1701" w:type="dxa"/>
            <w:shd w:val="clear" w:color="auto" w:fill="auto"/>
          </w:tcPr>
          <w:p w14:paraId="4EDB0506" w14:textId="77777777" w:rsidR="002A0FA3" w:rsidRPr="005B3360" w:rsidRDefault="002A0FA3" w:rsidP="004F1E18">
            <w:pPr>
              <w:jc w:val="left"/>
              <w:rPr>
                <w:rFonts w:ascii="宋体" w:hAnsi="宋体"/>
                <w:snapToGrid w:val="0"/>
                <w:kern w:val="0"/>
              </w:rPr>
            </w:pPr>
            <w:r w:rsidRPr="00945F4B">
              <w:rPr>
                <w:rFonts w:ascii="宋体" w:hAnsi="宋体"/>
                <w:snapToGrid w:val="0"/>
                <w:kern w:val="0"/>
              </w:rPr>
              <w:t>MOBILE</w:t>
            </w:r>
          </w:p>
        </w:tc>
        <w:tc>
          <w:tcPr>
            <w:tcW w:w="1162" w:type="dxa"/>
            <w:shd w:val="clear" w:color="auto" w:fill="auto"/>
          </w:tcPr>
          <w:p w14:paraId="435C95AA"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1E67678" w14:textId="77777777" w:rsidR="002A0FA3" w:rsidRDefault="002A0FA3" w:rsidP="004F1E18">
            <w:pPr>
              <w:jc w:val="left"/>
              <w:rPr>
                <w:rFonts w:ascii="宋体" w:hAnsi="宋体"/>
                <w:snapToGrid w:val="0"/>
                <w:kern w:val="0"/>
              </w:rPr>
            </w:pPr>
          </w:p>
        </w:tc>
      </w:tr>
    </w:tbl>
    <w:p w14:paraId="07E26546" w14:textId="77777777" w:rsidR="002A0FA3" w:rsidRPr="00A9755C" w:rsidRDefault="002A0FA3" w:rsidP="002A0FA3">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r>
        <w:rPr>
          <w:rFonts w:ascii="宋体" w:hAnsi="宋体" w:hint="eastAsia"/>
          <w:kern w:val="0"/>
          <w:sz w:val="24"/>
          <w:szCs w:val="21"/>
        </w:rPr>
        <w:lastRenderedPageBreak/>
        <w:t xml:space="preserve">    </w:t>
      </w:r>
    </w:p>
    <w:p w14:paraId="1353DFA9" w14:textId="77777777" w:rsidR="002A0FA3" w:rsidRPr="00C56A4E" w:rsidRDefault="002A0FA3" w:rsidP="002A0FA3"/>
    <w:p w14:paraId="13B816D6" w14:textId="77777777" w:rsidR="002A0FA3" w:rsidRPr="00A52328" w:rsidRDefault="002A0FA3" w:rsidP="002A0FA3">
      <w:pPr>
        <w:pStyle w:val="6"/>
      </w:pPr>
      <w:r w:rsidRPr="00A52328">
        <w:rPr>
          <w:rFonts w:hint="eastAsia"/>
        </w:rPr>
        <w:t>输出</w:t>
      </w:r>
    </w:p>
    <w:p w14:paraId="1850CB50" w14:textId="77777777" w:rsidR="002A0FA3" w:rsidRPr="007F58D2" w:rsidRDefault="002A0FA3" w:rsidP="002A0FA3">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A0FA3" w:rsidRPr="00736667" w14:paraId="10F873A3" w14:textId="77777777" w:rsidTr="004F1E18">
        <w:tc>
          <w:tcPr>
            <w:tcW w:w="1559" w:type="dxa"/>
            <w:shd w:val="clear" w:color="auto" w:fill="E0E0E0"/>
          </w:tcPr>
          <w:p w14:paraId="6E947F0C" w14:textId="77777777" w:rsidR="002A0FA3" w:rsidRPr="00736667" w:rsidRDefault="002A0FA3" w:rsidP="004F1E18">
            <w:pPr>
              <w:jc w:val="center"/>
              <w:rPr>
                <w:b/>
                <w:snapToGrid w:val="0"/>
                <w:kern w:val="0"/>
              </w:rPr>
            </w:pPr>
            <w:r w:rsidRPr="00736667">
              <w:rPr>
                <w:rFonts w:hint="eastAsia"/>
                <w:b/>
                <w:snapToGrid w:val="0"/>
                <w:kern w:val="0"/>
              </w:rPr>
              <w:t>输入要素</w:t>
            </w:r>
          </w:p>
        </w:tc>
        <w:tc>
          <w:tcPr>
            <w:tcW w:w="1701" w:type="dxa"/>
            <w:shd w:val="clear" w:color="auto" w:fill="E0E0E0"/>
          </w:tcPr>
          <w:p w14:paraId="51DAD809" w14:textId="77777777" w:rsidR="002A0FA3" w:rsidRPr="00736667" w:rsidRDefault="002A0FA3" w:rsidP="004F1E1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39EA1AB" w14:textId="77777777" w:rsidR="002A0FA3" w:rsidRPr="00736667" w:rsidRDefault="002A0FA3" w:rsidP="004F1E1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7ACF324" w14:textId="77777777" w:rsidR="002A0FA3" w:rsidRPr="00736667" w:rsidRDefault="002A0FA3" w:rsidP="004F1E18">
            <w:pPr>
              <w:jc w:val="center"/>
              <w:rPr>
                <w:b/>
                <w:snapToGrid w:val="0"/>
                <w:kern w:val="0"/>
              </w:rPr>
            </w:pPr>
            <w:r w:rsidRPr="00736667">
              <w:rPr>
                <w:rFonts w:hint="eastAsia"/>
                <w:b/>
                <w:snapToGrid w:val="0"/>
                <w:kern w:val="0"/>
              </w:rPr>
              <w:t>备注</w:t>
            </w:r>
          </w:p>
        </w:tc>
      </w:tr>
      <w:tr w:rsidR="002A0FA3" w:rsidRPr="00736667" w14:paraId="450ABE64" w14:textId="77777777" w:rsidTr="004F1E18">
        <w:tc>
          <w:tcPr>
            <w:tcW w:w="1559" w:type="dxa"/>
            <w:shd w:val="clear" w:color="auto" w:fill="auto"/>
          </w:tcPr>
          <w:p w14:paraId="2678F99A" w14:textId="77777777" w:rsidR="002A0FA3" w:rsidRPr="00736667" w:rsidRDefault="002A0FA3" w:rsidP="004F1E18">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A0C4411" w14:textId="77777777" w:rsidR="002A0FA3" w:rsidRPr="00736667" w:rsidRDefault="002A0FA3" w:rsidP="004F1E18">
            <w:pPr>
              <w:jc w:val="left"/>
              <w:rPr>
                <w:rFonts w:ascii="宋体" w:hAnsi="宋体"/>
                <w:snapToGrid w:val="0"/>
                <w:kern w:val="0"/>
              </w:rPr>
            </w:pPr>
            <w:r>
              <w:rPr>
                <w:rFonts w:ascii="宋体" w:hAnsi="宋体"/>
                <w:snapToGrid w:val="0"/>
                <w:kern w:val="0"/>
              </w:rPr>
              <w:t>CODE</w:t>
            </w:r>
          </w:p>
        </w:tc>
        <w:tc>
          <w:tcPr>
            <w:tcW w:w="1134" w:type="dxa"/>
            <w:shd w:val="clear" w:color="auto" w:fill="auto"/>
          </w:tcPr>
          <w:p w14:paraId="139BFFB8" w14:textId="77777777" w:rsidR="002A0FA3" w:rsidRPr="00736667" w:rsidRDefault="002A0FA3" w:rsidP="004F1E1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2ADEA84" w14:textId="77777777" w:rsidR="002A0FA3" w:rsidRPr="00736667" w:rsidRDefault="002A0FA3" w:rsidP="004F1E18">
            <w:pPr>
              <w:jc w:val="left"/>
              <w:rPr>
                <w:rFonts w:ascii="宋体" w:hAnsi="宋体"/>
                <w:snapToGrid w:val="0"/>
                <w:kern w:val="0"/>
              </w:rPr>
            </w:pPr>
          </w:p>
        </w:tc>
      </w:tr>
      <w:tr w:rsidR="002A0FA3" w:rsidRPr="00736667" w14:paraId="5D4A5398" w14:textId="77777777" w:rsidTr="004F1E18">
        <w:tc>
          <w:tcPr>
            <w:tcW w:w="1559" w:type="dxa"/>
            <w:shd w:val="clear" w:color="auto" w:fill="auto"/>
          </w:tcPr>
          <w:p w14:paraId="4836E682" w14:textId="77777777" w:rsidR="002A0FA3" w:rsidRPr="00736667" w:rsidRDefault="002A0FA3" w:rsidP="004F1E18">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D35DD71" w14:textId="77777777" w:rsidR="002A0FA3" w:rsidRPr="00736667" w:rsidRDefault="002A0FA3" w:rsidP="004F1E18">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67D3E8D" w14:textId="77777777" w:rsidR="002A0FA3" w:rsidRPr="00736667" w:rsidRDefault="002A0FA3" w:rsidP="004F1E18">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DD55C7F" w14:textId="77777777" w:rsidR="002A0FA3" w:rsidRPr="00736667" w:rsidRDefault="002A0FA3" w:rsidP="004F1E18">
            <w:pPr>
              <w:jc w:val="left"/>
              <w:rPr>
                <w:rFonts w:ascii="宋体" w:hAnsi="宋体"/>
                <w:snapToGrid w:val="0"/>
                <w:kern w:val="0"/>
              </w:rPr>
            </w:pPr>
          </w:p>
        </w:tc>
      </w:tr>
    </w:tbl>
    <w:p w14:paraId="0775D7CC" w14:textId="77777777" w:rsidR="002A0FA3" w:rsidRPr="00F27462" w:rsidRDefault="002A0FA3" w:rsidP="002A0FA3">
      <w:pPr>
        <w:ind w:firstLineChars="300" w:firstLine="630"/>
      </w:pPr>
      <w:r>
        <w:rPr>
          <w:rFonts w:hint="eastAsia"/>
        </w:rPr>
        <w:t>如果有错误建议直接返回协议体或者抛出异常</w:t>
      </w:r>
    </w:p>
    <w:p w14:paraId="4EE45DF6" w14:textId="77777777" w:rsidR="002A0FA3" w:rsidRDefault="002A0FA3" w:rsidP="002A0FA3">
      <w:pPr>
        <w:rPr>
          <w:kern w:val="0"/>
        </w:rPr>
      </w:pPr>
    </w:p>
    <w:p w14:paraId="29F590B1" w14:textId="5A724F65" w:rsidR="002A0FA3" w:rsidRPr="0082647F" w:rsidRDefault="002A0FA3" w:rsidP="002A0FA3">
      <w:pPr>
        <w:pStyle w:val="5"/>
      </w:pPr>
      <w:r>
        <w:rPr>
          <w:rFonts w:hint="eastAsia"/>
        </w:rPr>
        <w:t>客户修改</w:t>
      </w:r>
    </w:p>
    <w:p w14:paraId="4CBCA679" w14:textId="77777777" w:rsidR="002A0FA3" w:rsidRDefault="002A0FA3" w:rsidP="002A0FA3">
      <w:pPr>
        <w:pStyle w:val="6"/>
      </w:pPr>
      <w:r>
        <w:rPr>
          <w:rFonts w:hint="eastAsia"/>
        </w:rPr>
        <w:t>功能</w:t>
      </w:r>
      <w:r>
        <w:t>描述</w:t>
      </w:r>
    </w:p>
    <w:p w14:paraId="7C4B576E" w14:textId="77777777" w:rsidR="002A0FA3" w:rsidRPr="00A9755C" w:rsidRDefault="002A0FA3" w:rsidP="002A0FA3">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w:t>
      </w:r>
      <w:r>
        <w:rPr>
          <w:rFonts w:ascii="宋体" w:hAnsi="宋体" w:hint="eastAsia"/>
          <w:kern w:val="0"/>
          <w:sz w:val="24"/>
          <w:szCs w:val="21"/>
        </w:rPr>
        <w:t>客户</w:t>
      </w:r>
      <w:r>
        <w:rPr>
          <w:rFonts w:ascii="宋体" w:hAnsi="宋体"/>
          <w:kern w:val="0"/>
          <w:sz w:val="24"/>
          <w:szCs w:val="21"/>
        </w:rPr>
        <w:t>修改功能</w:t>
      </w:r>
    </w:p>
    <w:p w14:paraId="7166113E" w14:textId="77777777" w:rsidR="002A0FA3" w:rsidRPr="00676A58" w:rsidRDefault="002A0FA3" w:rsidP="002A0FA3">
      <w:pPr>
        <w:pStyle w:val="6"/>
      </w:pPr>
      <w:r w:rsidRPr="00676A58">
        <w:rPr>
          <w:rFonts w:hint="eastAsia"/>
        </w:rPr>
        <w:t>处理流程</w:t>
      </w:r>
    </w:p>
    <w:p w14:paraId="73B06225" w14:textId="77777777" w:rsidR="002A0FA3" w:rsidRDefault="002A0FA3">
      <w:pPr>
        <w:pStyle w:val="afb"/>
        <w:numPr>
          <w:ilvl w:val="0"/>
          <w:numId w:val="24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65" w:author="wangq" w:date="2017-08-21T17:25:00Z">
          <w:pPr>
            <w:pStyle w:val="afb"/>
            <w:numPr>
              <w:numId w:val="262"/>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传入客户信息(加客户主键)</w:t>
      </w:r>
    </w:p>
    <w:p w14:paraId="50B21190" w14:textId="77777777" w:rsidR="002A0FA3" w:rsidRPr="00711DD2" w:rsidRDefault="002A0FA3">
      <w:pPr>
        <w:pStyle w:val="afb"/>
        <w:numPr>
          <w:ilvl w:val="0"/>
          <w:numId w:val="24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66" w:author="wangq" w:date="2017-08-21T17:25:00Z">
          <w:pPr>
            <w:pStyle w:val="afb"/>
            <w:numPr>
              <w:numId w:val="262"/>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sidRPr="00945F4B">
        <w:rPr>
          <w:rFonts w:ascii="宋体" w:hAnsi="宋体"/>
          <w:kern w:val="0"/>
          <w:sz w:val="24"/>
          <w:szCs w:val="21"/>
        </w:rPr>
        <w:t>OPERATE_USER</w:t>
      </w:r>
      <w:r>
        <w:rPr>
          <w:rFonts w:ascii="宋体" w:hAnsi="宋体" w:hint="eastAsia"/>
          <w:kern w:val="0"/>
          <w:sz w:val="24"/>
          <w:szCs w:val="21"/>
        </w:rPr>
        <w:t>操作人和</w:t>
      </w:r>
      <w:r w:rsidRPr="00945F4B">
        <w:rPr>
          <w:rFonts w:ascii="宋体" w:hAnsi="宋体"/>
          <w:kern w:val="0"/>
          <w:sz w:val="24"/>
          <w:szCs w:val="21"/>
        </w:rPr>
        <w:t>OPERATE_TIME</w:t>
      </w:r>
      <w:r>
        <w:rPr>
          <w:rFonts w:ascii="宋体" w:hAnsi="宋体"/>
          <w:kern w:val="0"/>
          <w:sz w:val="24"/>
          <w:szCs w:val="21"/>
        </w:rPr>
        <w:t>取当前时间当前登录者</w:t>
      </w:r>
    </w:p>
    <w:p w14:paraId="5A589F59" w14:textId="77777777" w:rsidR="002A0FA3" w:rsidRDefault="002A0FA3">
      <w:pPr>
        <w:pStyle w:val="afb"/>
        <w:numPr>
          <w:ilvl w:val="0"/>
          <w:numId w:val="24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67" w:author="wangq" w:date="2017-08-21T17:25:00Z">
          <w:pPr>
            <w:pStyle w:val="afb"/>
            <w:numPr>
              <w:numId w:val="262"/>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根据</w:t>
      </w:r>
      <w:r>
        <w:rPr>
          <w:rFonts w:ascii="宋体" w:hAnsi="宋体" w:hint="eastAsia"/>
          <w:kern w:val="0"/>
          <w:sz w:val="24"/>
          <w:szCs w:val="21"/>
        </w:rPr>
        <w:t>客户</w:t>
      </w:r>
      <w:r>
        <w:rPr>
          <w:rFonts w:ascii="宋体" w:hAnsi="宋体"/>
          <w:kern w:val="0"/>
          <w:sz w:val="24"/>
          <w:szCs w:val="21"/>
        </w:rPr>
        <w:t>类型</w:t>
      </w:r>
      <w:r>
        <w:rPr>
          <w:rFonts w:ascii="宋体" w:hAnsi="宋体" w:hint="eastAsia"/>
          <w:kern w:val="0"/>
          <w:sz w:val="24"/>
          <w:szCs w:val="21"/>
        </w:rPr>
        <w:t>更改</w:t>
      </w:r>
      <w:r>
        <w:rPr>
          <w:rFonts w:ascii="宋体" w:hAnsi="宋体"/>
          <w:kern w:val="0"/>
          <w:sz w:val="24"/>
          <w:szCs w:val="21"/>
        </w:rPr>
        <w:t>主表和添加历史表</w:t>
      </w:r>
      <w:r>
        <w:rPr>
          <w:rFonts w:ascii="宋体" w:hAnsi="宋体" w:hint="eastAsia"/>
          <w:kern w:val="0"/>
          <w:sz w:val="24"/>
          <w:szCs w:val="21"/>
        </w:rPr>
        <w:t>。</w:t>
      </w:r>
    </w:p>
    <w:p w14:paraId="14E5F19A" w14:textId="77777777" w:rsidR="002A0FA3" w:rsidRDefault="002A0FA3">
      <w:pPr>
        <w:pStyle w:val="afb"/>
        <w:numPr>
          <w:ilvl w:val="0"/>
          <w:numId w:val="24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68" w:author="wangq" w:date="2017-08-21T17:25:00Z">
          <w:pPr>
            <w:pStyle w:val="afb"/>
            <w:numPr>
              <w:numId w:val="262"/>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返回修改客户信息的结果消息。</w:t>
      </w:r>
    </w:p>
    <w:p w14:paraId="5472535F" w14:textId="77777777" w:rsidR="002A0FA3" w:rsidRPr="00C3467F" w:rsidRDefault="002A0FA3" w:rsidP="002A0FA3">
      <w:pPr>
        <w:rPr>
          <w:rFonts w:ascii="宋体" w:hAnsi="宋体"/>
          <w:kern w:val="0"/>
          <w:szCs w:val="21"/>
        </w:rPr>
      </w:pPr>
    </w:p>
    <w:p w14:paraId="40F546B8" w14:textId="77777777" w:rsidR="002A0FA3" w:rsidRPr="00F9212D" w:rsidRDefault="002A0FA3" w:rsidP="002A0FA3">
      <w:pPr>
        <w:pStyle w:val="6"/>
      </w:pPr>
      <w:r w:rsidRPr="00F9212D">
        <w:rPr>
          <w:rFonts w:hint="eastAsia"/>
        </w:rPr>
        <w:t>输入</w:t>
      </w:r>
    </w:p>
    <w:tbl>
      <w:tblPr>
        <w:tblW w:w="7608"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9"/>
        <w:gridCol w:w="1837"/>
        <w:gridCol w:w="1034"/>
        <w:gridCol w:w="258"/>
        <w:gridCol w:w="2900"/>
      </w:tblGrid>
      <w:tr w:rsidR="002A0FA3" w:rsidRPr="00736667" w14:paraId="008E84A2" w14:textId="77777777" w:rsidTr="004F1E18">
        <w:trPr>
          <w:trHeight w:val="278"/>
        </w:trPr>
        <w:tc>
          <w:tcPr>
            <w:tcW w:w="1579" w:type="dxa"/>
            <w:shd w:val="clear" w:color="auto" w:fill="E0E0E0"/>
          </w:tcPr>
          <w:p w14:paraId="1CA6C734" w14:textId="77777777" w:rsidR="002A0FA3" w:rsidRPr="00736667" w:rsidRDefault="002A0FA3" w:rsidP="004F1E18">
            <w:pPr>
              <w:jc w:val="center"/>
              <w:rPr>
                <w:b/>
                <w:snapToGrid w:val="0"/>
                <w:kern w:val="0"/>
              </w:rPr>
            </w:pPr>
            <w:r w:rsidRPr="00736667">
              <w:rPr>
                <w:rFonts w:hint="eastAsia"/>
                <w:b/>
                <w:snapToGrid w:val="0"/>
                <w:kern w:val="0"/>
              </w:rPr>
              <w:t>输入要素</w:t>
            </w:r>
          </w:p>
        </w:tc>
        <w:tc>
          <w:tcPr>
            <w:tcW w:w="1837" w:type="dxa"/>
            <w:shd w:val="clear" w:color="auto" w:fill="E0E0E0"/>
          </w:tcPr>
          <w:p w14:paraId="4534DEDF" w14:textId="77777777" w:rsidR="002A0FA3" w:rsidRPr="00736667" w:rsidRDefault="002A0FA3" w:rsidP="004F1E18">
            <w:pPr>
              <w:jc w:val="center"/>
              <w:rPr>
                <w:b/>
                <w:snapToGrid w:val="0"/>
                <w:kern w:val="0"/>
              </w:rPr>
            </w:pPr>
            <w:r>
              <w:rPr>
                <w:rFonts w:hint="eastAsia"/>
                <w:b/>
                <w:snapToGrid w:val="0"/>
                <w:kern w:val="0"/>
              </w:rPr>
              <w:t>字</w:t>
            </w:r>
            <w:r>
              <w:rPr>
                <w:b/>
                <w:snapToGrid w:val="0"/>
                <w:kern w:val="0"/>
              </w:rPr>
              <w:t>段名</w:t>
            </w:r>
          </w:p>
        </w:tc>
        <w:tc>
          <w:tcPr>
            <w:tcW w:w="1292" w:type="dxa"/>
            <w:gridSpan w:val="2"/>
            <w:shd w:val="clear" w:color="auto" w:fill="E0E0E0"/>
          </w:tcPr>
          <w:p w14:paraId="1856E7B5" w14:textId="77777777" w:rsidR="002A0FA3" w:rsidRPr="00736667" w:rsidRDefault="002A0FA3" w:rsidP="004F1E18">
            <w:pPr>
              <w:jc w:val="center"/>
              <w:rPr>
                <w:b/>
                <w:snapToGrid w:val="0"/>
                <w:kern w:val="0"/>
              </w:rPr>
            </w:pPr>
            <w:r>
              <w:rPr>
                <w:rFonts w:hint="eastAsia"/>
                <w:b/>
                <w:snapToGrid w:val="0"/>
                <w:kern w:val="0"/>
              </w:rPr>
              <w:t>是否</w:t>
            </w:r>
            <w:r>
              <w:rPr>
                <w:b/>
                <w:snapToGrid w:val="0"/>
                <w:kern w:val="0"/>
              </w:rPr>
              <w:t>必填</w:t>
            </w:r>
          </w:p>
        </w:tc>
        <w:tc>
          <w:tcPr>
            <w:tcW w:w="2900" w:type="dxa"/>
            <w:shd w:val="clear" w:color="auto" w:fill="E0E0E0"/>
          </w:tcPr>
          <w:p w14:paraId="5903C44C" w14:textId="77777777" w:rsidR="002A0FA3" w:rsidRPr="00736667" w:rsidRDefault="002A0FA3" w:rsidP="004F1E18">
            <w:pPr>
              <w:jc w:val="center"/>
              <w:rPr>
                <w:b/>
                <w:snapToGrid w:val="0"/>
                <w:kern w:val="0"/>
              </w:rPr>
            </w:pPr>
            <w:r w:rsidRPr="00736667">
              <w:rPr>
                <w:rFonts w:hint="eastAsia"/>
                <w:b/>
                <w:snapToGrid w:val="0"/>
                <w:kern w:val="0"/>
              </w:rPr>
              <w:t>备注</w:t>
            </w:r>
          </w:p>
        </w:tc>
      </w:tr>
      <w:tr w:rsidR="002A0FA3" w:rsidRPr="00736667" w14:paraId="769A7591" w14:textId="77777777" w:rsidTr="004F1E18">
        <w:trPr>
          <w:trHeight w:val="278"/>
        </w:trPr>
        <w:tc>
          <w:tcPr>
            <w:tcW w:w="1579" w:type="dxa"/>
            <w:shd w:val="clear" w:color="auto" w:fill="auto"/>
          </w:tcPr>
          <w:p w14:paraId="7682F957" w14:textId="77777777" w:rsidR="002A0FA3" w:rsidRDefault="002A0FA3" w:rsidP="004F1E18">
            <w:pPr>
              <w:jc w:val="left"/>
              <w:rPr>
                <w:rFonts w:ascii="宋体" w:hAnsi="宋体"/>
                <w:snapToGrid w:val="0"/>
                <w:kern w:val="0"/>
              </w:rPr>
            </w:pPr>
            <w:r>
              <w:rPr>
                <w:rFonts w:ascii="宋体" w:hAnsi="宋体" w:hint="eastAsia"/>
                <w:snapToGrid w:val="0"/>
                <w:kern w:val="0"/>
              </w:rPr>
              <w:t>客户主键</w:t>
            </w:r>
          </w:p>
        </w:tc>
        <w:tc>
          <w:tcPr>
            <w:tcW w:w="1837" w:type="dxa"/>
            <w:shd w:val="clear" w:color="auto" w:fill="auto"/>
          </w:tcPr>
          <w:p w14:paraId="19A46B2E" w14:textId="77777777" w:rsidR="002A0FA3" w:rsidRDefault="002A0FA3" w:rsidP="004F1E18">
            <w:pPr>
              <w:jc w:val="left"/>
              <w:rPr>
                <w:rFonts w:ascii="宋体" w:hAnsi="宋体"/>
                <w:snapToGrid w:val="0"/>
                <w:kern w:val="0"/>
              </w:rPr>
            </w:pPr>
            <w:r w:rsidRPr="00FE029F">
              <w:rPr>
                <w:rFonts w:ascii="宋体" w:hAnsi="宋体"/>
                <w:snapToGrid w:val="0"/>
                <w:kern w:val="0"/>
              </w:rPr>
              <w:t>CHANNEL_CUST_ID</w:t>
            </w:r>
          </w:p>
        </w:tc>
        <w:tc>
          <w:tcPr>
            <w:tcW w:w="1034" w:type="dxa"/>
            <w:shd w:val="clear" w:color="auto" w:fill="auto"/>
          </w:tcPr>
          <w:p w14:paraId="53B08A5E"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58" w:type="dxa"/>
            <w:gridSpan w:val="2"/>
            <w:shd w:val="clear" w:color="auto" w:fill="auto"/>
          </w:tcPr>
          <w:p w14:paraId="36B91D01" w14:textId="77777777" w:rsidR="002A0FA3" w:rsidRPr="00736667" w:rsidRDefault="002A0FA3" w:rsidP="004F1E18">
            <w:pPr>
              <w:jc w:val="left"/>
              <w:rPr>
                <w:rFonts w:ascii="宋体" w:hAnsi="宋体"/>
                <w:snapToGrid w:val="0"/>
                <w:kern w:val="0"/>
              </w:rPr>
            </w:pPr>
            <w:r w:rsidRPr="009702ED">
              <w:rPr>
                <w:rFonts w:ascii="宋体" w:hAnsi="宋体" w:hint="eastAsia"/>
                <w:snapToGrid w:val="0"/>
                <w:kern w:val="0"/>
              </w:rPr>
              <w:t>客户唯一标识</w:t>
            </w:r>
          </w:p>
        </w:tc>
      </w:tr>
      <w:tr w:rsidR="002A0FA3" w:rsidRPr="00736667" w14:paraId="03DEB0A9" w14:textId="77777777" w:rsidTr="004F1E18">
        <w:trPr>
          <w:trHeight w:val="278"/>
        </w:trPr>
        <w:tc>
          <w:tcPr>
            <w:tcW w:w="1579" w:type="dxa"/>
            <w:shd w:val="clear" w:color="auto" w:fill="auto"/>
          </w:tcPr>
          <w:p w14:paraId="1E9D4373" w14:textId="77777777" w:rsidR="002A0FA3" w:rsidRDefault="002A0FA3" w:rsidP="004F1E18">
            <w:pPr>
              <w:jc w:val="left"/>
              <w:rPr>
                <w:rFonts w:ascii="宋体" w:hAnsi="宋体"/>
                <w:snapToGrid w:val="0"/>
                <w:kern w:val="0"/>
              </w:rPr>
            </w:pPr>
            <w:r>
              <w:rPr>
                <w:rFonts w:ascii="宋体" w:hAnsi="宋体" w:hint="eastAsia"/>
                <w:snapToGrid w:val="0"/>
                <w:kern w:val="0"/>
              </w:rPr>
              <w:t>TOKEN</w:t>
            </w:r>
          </w:p>
        </w:tc>
        <w:tc>
          <w:tcPr>
            <w:tcW w:w="1837" w:type="dxa"/>
            <w:shd w:val="clear" w:color="auto" w:fill="auto"/>
          </w:tcPr>
          <w:p w14:paraId="12314B5A" w14:textId="77777777" w:rsidR="002A0FA3" w:rsidDel="00CF76B1" w:rsidRDefault="002A0FA3" w:rsidP="004F1E18">
            <w:pPr>
              <w:jc w:val="left"/>
              <w:rPr>
                <w:rFonts w:ascii="宋体" w:hAnsi="宋体"/>
                <w:snapToGrid w:val="0"/>
                <w:kern w:val="0"/>
              </w:rPr>
            </w:pPr>
            <w:r>
              <w:rPr>
                <w:rFonts w:ascii="宋体" w:hAnsi="宋体" w:hint="eastAsia"/>
                <w:snapToGrid w:val="0"/>
                <w:kern w:val="0"/>
              </w:rPr>
              <w:t>TOKEN</w:t>
            </w:r>
          </w:p>
        </w:tc>
        <w:tc>
          <w:tcPr>
            <w:tcW w:w="1034" w:type="dxa"/>
            <w:shd w:val="clear" w:color="auto" w:fill="auto"/>
          </w:tcPr>
          <w:p w14:paraId="0824747F"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58" w:type="dxa"/>
            <w:gridSpan w:val="2"/>
            <w:shd w:val="clear" w:color="auto" w:fill="auto"/>
          </w:tcPr>
          <w:p w14:paraId="7995D379" w14:textId="77777777" w:rsidR="002A0FA3" w:rsidRPr="00736667" w:rsidRDefault="002A0FA3" w:rsidP="004F1E18">
            <w:pPr>
              <w:jc w:val="left"/>
              <w:rPr>
                <w:rFonts w:ascii="宋体" w:hAnsi="宋体"/>
                <w:snapToGrid w:val="0"/>
                <w:kern w:val="0"/>
              </w:rPr>
            </w:pPr>
          </w:p>
        </w:tc>
      </w:tr>
      <w:tr w:rsidR="002A0FA3" w:rsidRPr="00736667" w14:paraId="3694D58E" w14:textId="77777777" w:rsidTr="004F1E18">
        <w:trPr>
          <w:trHeight w:val="278"/>
        </w:trPr>
        <w:tc>
          <w:tcPr>
            <w:tcW w:w="1579" w:type="dxa"/>
            <w:shd w:val="clear" w:color="auto" w:fill="auto"/>
          </w:tcPr>
          <w:p w14:paraId="112C05DC" w14:textId="77777777" w:rsidR="002A0FA3" w:rsidRDefault="002A0FA3" w:rsidP="004F1E18">
            <w:pPr>
              <w:jc w:val="left"/>
              <w:rPr>
                <w:rFonts w:ascii="宋体" w:hAnsi="宋体"/>
                <w:snapToGrid w:val="0"/>
                <w:kern w:val="0"/>
              </w:rPr>
            </w:pPr>
            <w:r w:rsidRPr="005C13D4">
              <w:rPr>
                <w:rFonts w:ascii="宋体" w:hAnsi="宋体" w:hint="eastAsia"/>
                <w:snapToGrid w:val="0"/>
                <w:kern w:val="0"/>
              </w:rPr>
              <w:t>客户</w:t>
            </w:r>
            <w:r>
              <w:rPr>
                <w:rFonts w:ascii="宋体" w:hAnsi="宋体" w:hint="eastAsia"/>
                <w:snapToGrid w:val="0"/>
                <w:kern w:val="0"/>
              </w:rPr>
              <w:t>姓名</w:t>
            </w:r>
          </w:p>
        </w:tc>
        <w:tc>
          <w:tcPr>
            <w:tcW w:w="1837" w:type="dxa"/>
            <w:shd w:val="clear" w:color="auto" w:fill="auto"/>
          </w:tcPr>
          <w:p w14:paraId="60E980D1" w14:textId="77777777" w:rsidR="002A0FA3" w:rsidRDefault="002A0FA3" w:rsidP="004F1E18">
            <w:pPr>
              <w:jc w:val="left"/>
              <w:rPr>
                <w:rFonts w:ascii="宋体" w:hAnsi="宋体"/>
                <w:snapToGrid w:val="0"/>
                <w:kern w:val="0"/>
              </w:rPr>
            </w:pPr>
            <w:r w:rsidRPr="00154163">
              <w:rPr>
                <w:rFonts w:ascii="宋体" w:hAnsi="宋体" w:cs="宋体"/>
                <w:sz w:val="20"/>
                <w:szCs w:val="20"/>
              </w:rPr>
              <w:t>CUST_NAME</w:t>
            </w:r>
          </w:p>
        </w:tc>
        <w:tc>
          <w:tcPr>
            <w:tcW w:w="1034" w:type="dxa"/>
            <w:shd w:val="clear" w:color="auto" w:fill="auto"/>
          </w:tcPr>
          <w:p w14:paraId="78FFBF18" w14:textId="77777777" w:rsidR="002A0FA3" w:rsidRDefault="002A0FA3" w:rsidP="004F1E18">
            <w:pPr>
              <w:jc w:val="left"/>
              <w:rPr>
                <w:rFonts w:ascii="宋体" w:hAnsi="宋体"/>
                <w:snapToGrid w:val="0"/>
                <w:kern w:val="0"/>
              </w:rPr>
            </w:pPr>
            <w:r>
              <w:rPr>
                <w:rFonts w:ascii="宋体" w:hAnsi="宋体"/>
                <w:snapToGrid w:val="0"/>
                <w:kern w:val="0"/>
              </w:rPr>
              <w:t>Y</w:t>
            </w:r>
          </w:p>
        </w:tc>
        <w:tc>
          <w:tcPr>
            <w:tcW w:w="3158" w:type="dxa"/>
            <w:gridSpan w:val="2"/>
            <w:shd w:val="clear" w:color="auto" w:fill="auto"/>
          </w:tcPr>
          <w:p w14:paraId="0652EE83" w14:textId="77777777" w:rsidR="002A0FA3" w:rsidRPr="00736667" w:rsidRDefault="002A0FA3" w:rsidP="004F1E18">
            <w:pPr>
              <w:jc w:val="left"/>
              <w:rPr>
                <w:rFonts w:ascii="宋体" w:hAnsi="宋体"/>
                <w:snapToGrid w:val="0"/>
                <w:kern w:val="0"/>
              </w:rPr>
            </w:pPr>
          </w:p>
        </w:tc>
      </w:tr>
      <w:tr w:rsidR="002A0FA3" w:rsidRPr="00736667" w14:paraId="18B706A6" w14:textId="77777777" w:rsidTr="004F1E18">
        <w:trPr>
          <w:trHeight w:val="278"/>
        </w:trPr>
        <w:tc>
          <w:tcPr>
            <w:tcW w:w="1579" w:type="dxa"/>
            <w:shd w:val="clear" w:color="auto" w:fill="auto"/>
          </w:tcPr>
          <w:p w14:paraId="06D18ABF" w14:textId="77777777" w:rsidR="002A0FA3" w:rsidRDefault="002A0FA3" w:rsidP="004F1E18">
            <w:pPr>
              <w:jc w:val="left"/>
              <w:rPr>
                <w:rFonts w:ascii="宋体" w:hAnsi="宋体"/>
                <w:snapToGrid w:val="0"/>
                <w:kern w:val="0"/>
              </w:rPr>
            </w:pPr>
            <w:r w:rsidRPr="00366A27">
              <w:rPr>
                <w:rFonts w:ascii="宋体" w:hAnsi="宋体" w:hint="eastAsia"/>
                <w:snapToGrid w:val="0"/>
                <w:kern w:val="0"/>
              </w:rPr>
              <w:t>客户地址</w:t>
            </w:r>
          </w:p>
        </w:tc>
        <w:tc>
          <w:tcPr>
            <w:tcW w:w="1837" w:type="dxa"/>
            <w:shd w:val="clear" w:color="auto" w:fill="auto"/>
          </w:tcPr>
          <w:p w14:paraId="2FC472EA" w14:textId="77777777" w:rsidR="002A0FA3" w:rsidRPr="005D3301" w:rsidRDefault="002A0FA3" w:rsidP="004F1E18">
            <w:pPr>
              <w:jc w:val="left"/>
              <w:rPr>
                <w:rFonts w:ascii="宋体" w:hAnsi="宋体"/>
                <w:snapToGrid w:val="0"/>
                <w:kern w:val="0"/>
              </w:rPr>
            </w:pPr>
            <w:r w:rsidRPr="00366A27">
              <w:rPr>
                <w:rFonts w:ascii="宋体" w:hAnsi="宋体"/>
                <w:snapToGrid w:val="0"/>
                <w:kern w:val="0"/>
              </w:rPr>
              <w:t>CUST_ADDR</w:t>
            </w:r>
          </w:p>
        </w:tc>
        <w:tc>
          <w:tcPr>
            <w:tcW w:w="1034" w:type="dxa"/>
            <w:shd w:val="clear" w:color="auto" w:fill="auto"/>
          </w:tcPr>
          <w:p w14:paraId="1E795752"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58" w:type="dxa"/>
            <w:gridSpan w:val="2"/>
            <w:shd w:val="clear" w:color="auto" w:fill="auto"/>
          </w:tcPr>
          <w:p w14:paraId="3017B63D" w14:textId="77777777" w:rsidR="002A0FA3" w:rsidRPr="005D3301" w:rsidRDefault="002A0FA3" w:rsidP="004F1E18">
            <w:pPr>
              <w:jc w:val="left"/>
              <w:rPr>
                <w:rFonts w:ascii="宋体" w:hAnsi="宋体"/>
                <w:snapToGrid w:val="0"/>
                <w:kern w:val="0"/>
              </w:rPr>
            </w:pPr>
          </w:p>
        </w:tc>
      </w:tr>
      <w:tr w:rsidR="002A0FA3" w:rsidRPr="00736667" w14:paraId="259864AC" w14:textId="77777777" w:rsidTr="004F1E18">
        <w:trPr>
          <w:trHeight w:val="278"/>
        </w:trPr>
        <w:tc>
          <w:tcPr>
            <w:tcW w:w="1579" w:type="dxa"/>
            <w:shd w:val="clear" w:color="auto" w:fill="auto"/>
          </w:tcPr>
          <w:p w14:paraId="4086C288" w14:textId="77777777" w:rsidR="002A0FA3" w:rsidRDefault="002A0FA3" w:rsidP="004F1E18">
            <w:pPr>
              <w:jc w:val="left"/>
              <w:rPr>
                <w:rFonts w:ascii="宋体" w:hAnsi="宋体"/>
                <w:snapToGrid w:val="0"/>
                <w:kern w:val="0"/>
              </w:rPr>
            </w:pPr>
            <w:r>
              <w:rPr>
                <w:rFonts w:ascii="宋体" w:hAnsi="宋体" w:hint="eastAsia"/>
                <w:snapToGrid w:val="0"/>
                <w:kern w:val="0"/>
              </w:rPr>
              <w:t>身份证号</w:t>
            </w:r>
          </w:p>
        </w:tc>
        <w:tc>
          <w:tcPr>
            <w:tcW w:w="1837" w:type="dxa"/>
            <w:shd w:val="clear" w:color="auto" w:fill="auto"/>
          </w:tcPr>
          <w:p w14:paraId="0CE1A60A" w14:textId="77777777" w:rsidR="002A0FA3" w:rsidRPr="005B3360" w:rsidRDefault="002A0FA3" w:rsidP="004F1E18">
            <w:pPr>
              <w:jc w:val="left"/>
              <w:rPr>
                <w:rFonts w:ascii="宋体" w:hAnsi="宋体"/>
                <w:snapToGrid w:val="0"/>
                <w:kern w:val="0"/>
              </w:rPr>
            </w:pPr>
            <w:r w:rsidRPr="00366A27">
              <w:rPr>
                <w:rFonts w:ascii="宋体" w:hAnsi="宋体"/>
                <w:snapToGrid w:val="0"/>
                <w:kern w:val="0"/>
              </w:rPr>
              <w:t>ID_CARD_NO</w:t>
            </w:r>
          </w:p>
        </w:tc>
        <w:tc>
          <w:tcPr>
            <w:tcW w:w="1034" w:type="dxa"/>
            <w:shd w:val="clear" w:color="auto" w:fill="auto"/>
          </w:tcPr>
          <w:p w14:paraId="47AB7DD0"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58" w:type="dxa"/>
            <w:gridSpan w:val="2"/>
            <w:shd w:val="clear" w:color="auto" w:fill="auto"/>
          </w:tcPr>
          <w:p w14:paraId="19066689" w14:textId="77777777" w:rsidR="002A0FA3" w:rsidRDefault="002A0FA3" w:rsidP="004F1E18">
            <w:pPr>
              <w:jc w:val="left"/>
              <w:rPr>
                <w:rFonts w:ascii="宋体" w:hAnsi="宋体"/>
                <w:snapToGrid w:val="0"/>
                <w:kern w:val="0"/>
              </w:rPr>
            </w:pPr>
          </w:p>
        </w:tc>
      </w:tr>
      <w:tr w:rsidR="002A0FA3" w:rsidRPr="00736667" w14:paraId="4B27B016" w14:textId="77777777" w:rsidTr="004F1E18">
        <w:trPr>
          <w:trHeight w:val="278"/>
        </w:trPr>
        <w:tc>
          <w:tcPr>
            <w:tcW w:w="1579" w:type="dxa"/>
            <w:shd w:val="clear" w:color="auto" w:fill="auto"/>
            <w:vAlign w:val="center"/>
          </w:tcPr>
          <w:p w14:paraId="625AD839" w14:textId="77777777" w:rsidR="002A0FA3" w:rsidRDefault="002A0FA3" w:rsidP="004F1E18">
            <w:pPr>
              <w:jc w:val="left"/>
              <w:rPr>
                <w:rFonts w:ascii="宋体" w:hAnsi="宋体"/>
                <w:snapToGrid w:val="0"/>
                <w:kern w:val="0"/>
              </w:rPr>
            </w:pPr>
            <w:r w:rsidRPr="00366A27">
              <w:rPr>
                <w:rFonts w:hint="eastAsia"/>
                <w:sz w:val="20"/>
                <w:szCs w:val="20"/>
              </w:rPr>
              <w:t>婚姻状况</w:t>
            </w:r>
          </w:p>
        </w:tc>
        <w:tc>
          <w:tcPr>
            <w:tcW w:w="1837" w:type="dxa"/>
            <w:shd w:val="clear" w:color="auto" w:fill="auto"/>
          </w:tcPr>
          <w:p w14:paraId="5225F652" w14:textId="77777777" w:rsidR="002A0FA3" w:rsidRPr="005B3360" w:rsidRDefault="002A0FA3" w:rsidP="004F1E18">
            <w:pPr>
              <w:jc w:val="left"/>
              <w:rPr>
                <w:rFonts w:ascii="宋体" w:hAnsi="宋体"/>
                <w:snapToGrid w:val="0"/>
                <w:kern w:val="0"/>
              </w:rPr>
            </w:pPr>
            <w:r w:rsidRPr="00366A27">
              <w:rPr>
                <w:rFonts w:ascii="宋体" w:hAnsi="宋体"/>
                <w:snapToGrid w:val="0"/>
                <w:kern w:val="0"/>
              </w:rPr>
              <w:t>MARTIAL_STATUS</w:t>
            </w:r>
          </w:p>
        </w:tc>
        <w:tc>
          <w:tcPr>
            <w:tcW w:w="1034" w:type="dxa"/>
            <w:shd w:val="clear" w:color="auto" w:fill="auto"/>
          </w:tcPr>
          <w:p w14:paraId="15678C0C"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58" w:type="dxa"/>
            <w:gridSpan w:val="2"/>
            <w:shd w:val="clear" w:color="auto" w:fill="auto"/>
          </w:tcPr>
          <w:p w14:paraId="40745D2F" w14:textId="77777777" w:rsidR="002A0FA3" w:rsidRDefault="002A0FA3" w:rsidP="004F1E18">
            <w:pPr>
              <w:jc w:val="left"/>
              <w:rPr>
                <w:rFonts w:ascii="宋体" w:hAnsi="宋体"/>
                <w:snapToGrid w:val="0"/>
                <w:kern w:val="0"/>
              </w:rPr>
            </w:pPr>
          </w:p>
        </w:tc>
      </w:tr>
      <w:tr w:rsidR="002A0FA3" w:rsidRPr="00736667" w14:paraId="677442DE" w14:textId="77777777" w:rsidTr="004F1E18">
        <w:trPr>
          <w:trHeight w:val="278"/>
        </w:trPr>
        <w:tc>
          <w:tcPr>
            <w:tcW w:w="1579" w:type="dxa"/>
            <w:shd w:val="clear" w:color="auto" w:fill="auto"/>
            <w:vAlign w:val="center"/>
          </w:tcPr>
          <w:p w14:paraId="4C9B17EE" w14:textId="77777777" w:rsidR="002A0FA3" w:rsidRDefault="002A0FA3" w:rsidP="004F1E18">
            <w:pPr>
              <w:jc w:val="left"/>
              <w:rPr>
                <w:rFonts w:ascii="宋体" w:hAnsi="宋体"/>
                <w:snapToGrid w:val="0"/>
                <w:kern w:val="0"/>
              </w:rPr>
            </w:pPr>
            <w:r w:rsidRPr="00C87BEE">
              <w:rPr>
                <w:rFonts w:hint="eastAsia"/>
                <w:sz w:val="20"/>
                <w:szCs w:val="20"/>
              </w:rPr>
              <w:t>职业类别</w:t>
            </w:r>
          </w:p>
        </w:tc>
        <w:tc>
          <w:tcPr>
            <w:tcW w:w="1837" w:type="dxa"/>
            <w:shd w:val="clear" w:color="auto" w:fill="auto"/>
          </w:tcPr>
          <w:p w14:paraId="74F1DA6D" w14:textId="77777777" w:rsidR="002A0FA3" w:rsidRPr="005B3360" w:rsidRDefault="002A0FA3" w:rsidP="004F1E18">
            <w:pPr>
              <w:jc w:val="left"/>
              <w:rPr>
                <w:rFonts w:ascii="宋体" w:hAnsi="宋体"/>
                <w:snapToGrid w:val="0"/>
                <w:kern w:val="0"/>
              </w:rPr>
            </w:pPr>
            <w:r w:rsidRPr="00C87BEE">
              <w:rPr>
                <w:rFonts w:ascii="宋体" w:hAnsi="宋体"/>
                <w:snapToGrid w:val="0"/>
                <w:kern w:val="0"/>
              </w:rPr>
              <w:t>OCCUPATION_CATEGORY</w:t>
            </w:r>
          </w:p>
        </w:tc>
        <w:tc>
          <w:tcPr>
            <w:tcW w:w="1034" w:type="dxa"/>
            <w:shd w:val="clear" w:color="auto" w:fill="auto"/>
          </w:tcPr>
          <w:p w14:paraId="7D55870C"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58" w:type="dxa"/>
            <w:gridSpan w:val="2"/>
            <w:shd w:val="clear" w:color="auto" w:fill="auto"/>
          </w:tcPr>
          <w:p w14:paraId="552AD683" w14:textId="77777777" w:rsidR="002A0FA3" w:rsidRDefault="002A0FA3" w:rsidP="004F1E18">
            <w:pPr>
              <w:jc w:val="left"/>
              <w:rPr>
                <w:rFonts w:ascii="宋体" w:hAnsi="宋体"/>
                <w:snapToGrid w:val="0"/>
                <w:kern w:val="0"/>
              </w:rPr>
            </w:pPr>
          </w:p>
        </w:tc>
      </w:tr>
      <w:tr w:rsidR="002A0FA3" w:rsidRPr="00736667" w14:paraId="05813FF2" w14:textId="77777777" w:rsidTr="004F1E18">
        <w:trPr>
          <w:trHeight w:val="278"/>
        </w:trPr>
        <w:tc>
          <w:tcPr>
            <w:tcW w:w="1579" w:type="dxa"/>
            <w:shd w:val="clear" w:color="auto" w:fill="auto"/>
            <w:vAlign w:val="center"/>
          </w:tcPr>
          <w:p w14:paraId="72363256" w14:textId="77777777" w:rsidR="002A0FA3" w:rsidRDefault="002A0FA3" w:rsidP="004F1E18">
            <w:pPr>
              <w:jc w:val="left"/>
              <w:rPr>
                <w:rFonts w:ascii="宋体" w:hAnsi="宋体"/>
                <w:snapToGrid w:val="0"/>
                <w:kern w:val="0"/>
              </w:rPr>
            </w:pPr>
            <w:r>
              <w:rPr>
                <w:rFonts w:hint="eastAsia"/>
                <w:sz w:val="20"/>
                <w:szCs w:val="20"/>
              </w:rPr>
              <w:t>手机号</w:t>
            </w:r>
          </w:p>
        </w:tc>
        <w:tc>
          <w:tcPr>
            <w:tcW w:w="1837" w:type="dxa"/>
            <w:shd w:val="clear" w:color="auto" w:fill="auto"/>
          </w:tcPr>
          <w:p w14:paraId="2435F877" w14:textId="77777777" w:rsidR="002A0FA3" w:rsidRPr="005B3360" w:rsidRDefault="002A0FA3" w:rsidP="004F1E18">
            <w:pPr>
              <w:jc w:val="left"/>
              <w:rPr>
                <w:rFonts w:ascii="宋体" w:hAnsi="宋体"/>
                <w:snapToGrid w:val="0"/>
                <w:kern w:val="0"/>
              </w:rPr>
            </w:pPr>
            <w:r w:rsidRPr="00945F4B">
              <w:rPr>
                <w:rFonts w:ascii="宋体" w:hAnsi="宋体"/>
                <w:snapToGrid w:val="0"/>
                <w:kern w:val="0"/>
              </w:rPr>
              <w:t>MOBILE</w:t>
            </w:r>
          </w:p>
        </w:tc>
        <w:tc>
          <w:tcPr>
            <w:tcW w:w="1034" w:type="dxa"/>
            <w:shd w:val="clear" w:color="auto" w:fill="auto"/>
          </w:tcPr>
          <w:p w14:paraId="4589C45F" w14:textId="77777777" w:rsidR="002A0FA3" w:rsidRDefault="002A0FA3" w:rsidP="004F1E18">
            <w:pPr>
              <w:jc w:val="left"/>
              <w:rPr>
                <w:rFonts w:ascii="宋体" w:hAnsi="宋体"/>
                <w:snapToGrid w:val="0"/>
                <w:kern w:val="0"/>
              </w:rPr>
            </w:pPr>
            <w:r>
              <w:rPr>
                <w:rFonts w:ascii="宋体" w:hAnsi="宋体" w:hint="eastAsia"/>
                <w:snapToGrid w:val="0"/>
                <w:kern w:val="0"/>
              </w:rPr>
              <w:t>Y</w:t>
            </w:r>
          </w:p>
        </w:tc>
        <w:tc>
          <w:tcPr>
            <w:tcW w:w="3158" w:type="dxa"/>
            <w:gridSpan w:val="2"/>
            <w:shd w:val="clear" w:color="auto" w:fill="auto"/>
          </w:tcPr>
          <w:p w14:paraId="513F53DE" w14:textId="77777777" w:rsidR="002A0FA3" w:rsidRDefault="002A0FA3" w:rsidP="004F1E18">
            <w:pPr>
              <w:jc w:val="left"/>
              <w:rPr>
                <w:rFonts w:ascii="宋体" w:hAnsi="宋体"/>
                <w:snapToGrid w:val="0"/>
                <w:kern w:val="0"/>
              </w:rPr>
            </w:pPr>
          </w:p>
        </w:tc>
      </w:tr>
      <w:tr w:rsidR="002A0FA3" w:rsidRPr="00736667" w14:paraId="6F77CA26" w14:textId="77777777" w:rsidTr="004F1E18">
        <w:trPr>
          <w:trHeight w:val="278"/>
        </w:trPr>
        <w:tc>
          <w:tcPr>
            <w:tcW w:w="1579" w:type="dxa"/>
            <w:shd w:val="clear" w:color="auto" w:fill="auto"/>
            <w:vAlign w:val="center"/>
          </w:tcPr>
          <w:p w14:paraId="4A7EE7A7" w14:textId="77777777" w:rsidR="002A0FA3" w:rsidRDefault="002A0FA3" w:rsidP="004F1E18">
            <w:pPr>
              <w:jc w:val="left"/>
              <w:rPr>
                <w:rFonts w:ascii="宋体" w:hAnsi="宋体"/>
                <w:snapToGrid w:val="0"/>
                <w:kern w:val="0"/>
              </w:rPr>
            </w:pPr>
          </w:p>
        </w:tc>
        <w:tc>
          <w:tcPr>
            <w:tcW w:w="1837" w:type="dxa"/>
            <w:shd w:val="clear" w:color="auto" w:fill="auto"/>
          </w:tcPr>
          <w:p w14:paraId="0189C91D" w14:textId="77777777" w:rsidR="002A0FA3" w:rsidRPr="00187FE6" w:rsidRDefault="002A0FA3" w:rsidP="004F1E18">
            <w:pPr>
              <w:jc w:val="left"/>
              <w:rPr>
                <w:rFonts w:ascii="宋体" w:hAnsi="宋体"/>
                <w:snapToGrid w:val="0"/>
                <w:kern w:val="0"/>
              </w:rPr>
            </w:pPr>
          </w:p>
        </w:tc>
        <w:tc>
          <w:tcPr>
            <w:tcW w:w="1034" w:type="dxa"/>
            <w:shd w:val="clear" w:color="auto" w:fill="auto"/>
          </w:tcPr>
          <w:p w14:paraId="1DF5100A" w14:textId="77777777" w:rsidR="002A0FA3" w:rsidRDefault="002A0FA3" w:rsidP="004F1E18">
            <w:pPr>
              <w:jc w:val="left"/>
              <w:rPr>
                <w:rFonts w:ascii="宋体" w:hAnsi="宋体"/>
                <w:snapToGrid w:val="0"/>
                <w:kern w:val="0"/>
              </w:rPr>
            </w:pPr>
          </w:p>
        </w:tc>
        <w:tc>
          <w:tcPr>
            <w:tcW w:w="3158" w:type="dxa"/>
            <w:gridSpan w:val="2"/>
            <w:shd w:val="clear" w:color="auto" w:fill="auto"/>
          </w:tcPr>
          <w:p w14:paraId="5D751371" w14:textId="77777777" w:rsidR="002A0FA3" w:rsidRDefault="002A0FA3" w:rsidP="004F1E18">
            <w:pPr>
              <w:jc w:val="left"/>
              <w:rPr>
                <w:rFonts w:ascii="宋体" w:hAnsi="宋体"/>
                <w:snapToGrid w:val="0"/>
                <w:kern w:val="0"/>
              </w:rPr>
            </w:pPr>
          </w:p>
        </w:tc>
      </w:tr>
    </w:tbl>
    <w:p w14:paraId="61931222" w14:textId="77777777" w:rsidR="002A0FA3" w:rsidRPr="00A9755C" w:rsidRDefault="002A0FA3" w:rsidP="002A0FA3">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622B85C8" w14:textId="77777777" w:rsidR="002A0FA3" w:rsidRPr="00C56A4E" w:rsidRDefault="002A0FA3" w:rsidP="002A0FA3"/>
    <w:p w14:paraId="3AB824EB" w14:textId="77777777" w:rsidR="002A0FA3" w:rsidRPr="00A52328" w:rsidRDefault="002A0FA3" w:rsidP="002A0FA3">
      <w:pPr>
        <w:pStyle w:val="6"/>
      </w:pPr>
      <w:r w:rsidRPr="00A52328">
        <w:rPr>
          <w:rFonts w:hint="eastAsia"/>
        </w:rPr>
        <w:t>输出</w:t>
      </w:r>
    </w:p>
    <w:p w14:paraId="456D2E5A" w14:textId="77777777" w:rsidR="002A0FA3" w:rsidRPr="007F58D2" w:rsidRDefault="002A0FA3" w:rsidP="002A0FA3">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A0FA3" w:rsidRPr="00736667" w14:paraId="4C2AF295" w14:textId="77777777" w:rsidTr="004F1E18">
        <w:tc>
          <w:tcPr>
            <w:tcW w:w="1559" w:type="dxa"/>
            <w:shd w:val="clear" w:color="auto" w:fill="E0E0E0"/>
          </w:tcPr>
          <w:p w14:paraId="08980A84" w14:textId="77777777" w:rsidR="002A0FA3" w:rsidRPr="00736667" w:rsidRDefault="002A0FA3" w:rsidP="004F1E18">
            <w:pPr>
              <w:jc w:val="center"/>
              <w:rPr>
                <w:b/>
                <w:snapToGrid w:val="0"/>
                <w:kern w:val="0"/>
              </w:rPr>
            </w:pPr>
            <w:r w:rsidRPr="00736667">
              <w:rPr>
                <w:rFonts w:hint="eastAsia"/>
                <w:b/>
                <w:snapToGrid w:val="0"/>
                <w:kern w:val="0"/>
              </w:rPr>
              <w:t>输入要素</w:t>
            </w:r>
          </w:p>
        </w:tc>
        <w:tc>
          <w:tcPr>
            <w:tcW w:w="1701" w:type="dxa"/>
            <w:shd w:val="clear" w:color="auto" w:fill="E0E0E0"/>
          </w:tcPr>
          <w:p w14:paraId="4BD818EF" w14:textId="77777777" w:rsidR="002A0FA3" w:rsidRPr="00736667" w:rsidRDefault="002A0FA3" w:rsidP="004F1E18">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C415E65" w14:textId="77777777" w:rsidR="002A0FA3" w:rsidRPr="00736667" w:rsidRDefault="002A0FA3" w:rsidP="004F1E18">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2CF0CCD" w14:textId="77777777" w:rsidR="002A0FA3" w:rsidRPr="00736667" w:rsidRDefault="002A0FA3" w:rsidP="004F1E18">
            <w:pPr>
              <w:jc w:val="center"/>
              <w:rPr>
                <w:b/>
                <w:snapToGrid w:val="0"/>
                <w:kern w:val="0"/>
              </w:rPr>
            </w:pPr>
            <w:r w:rsidRPr="00736667">
              <w:rPr>
                <w:rFonts w:hint="eastAsia"/>
                <w:b/>
                <w:snapToGrid w:val="0"/>
                <w:kern w:val="0"/>
              </w:rPr>
              <w:t>备注</w:t>
            </w:r>
          </w:p>
        </w:tc>
      </w:tr>
      <w:tr w:rsidR="002A0FA3" w:rsidRPr="00736667" w14:paraId="51423ABC" w14:textId="77777777" w:rsidTr="004F1E18">
        <w:tc>
          <w:tcPr>
            <w:tcW w:w="1559" w:type="dxa"/>
            <w:shd w:val="clear" w:color="auto" w:fill="auto"/>
          </w:tcPr>
          <w:p w14:paraId="26A91D5D" w14:textId="77777777" w:rsidR="002A0FA3" w:rsidRPr="00736667" w:rsidRDefault="002A0FA3" w:rsidP="004F1E18">
            <w:pPr>
              <w:jc w:val="left"/>
              <w:rPr>
                <w:rFonts w:ascii="宋体" w:hAnsi="宋体"/>
                <w:snapToGrid w:val="0"/>
                <w:kern w:val="0"/>
              </w:rPr>
            </w:pPr>
            <w:r>
              <w:rPr>
                <w:rFonts w:ascii="宋体" w:hAnsi="宋体" w:hint="eastAsia"/>
                <w:snapToGrid w:val="0"/>
                <w:kern w:val="0"/>
              </w:rPr>
              <w:lastRenderedPageBreak/>
              <w:t>操作</w:t>
            </w:r>
            <w:r>
              <w:rPr>
                <w:rFonts w:ascii="宋体" w:hAnsi="宋体"/>
                <w:snapToGrid w:val="0"/>
                <w:kern w:val="0"/>
              </w:rPr>
              <w:t>结果</w:t>
            </w:r>
          </w:p>
        </w:tc>
        <w:tc>
          <w:tcPr>
            <w:tcW w:w="1701" w:type="dxa"/>
            <w:shd w:val="clear" w:color="auto" w:fill="auto"/>
          </w:tcPr>
          <w:p w14:paraId="40D84D74" w14:textId="77777777" w:rsidR="002A0FA3" w:rsidRPr="00736667" w:rsidRDefault="002A0FA3" w:rsidP="004F1E18">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5203EB8" w14:textId="77777777" w:rsidR="002A0FA3" w:rsidRPr="00736667" w:rsidRDefault="002A0FA3" w:rsidP="004F1E18">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113020C" w14:textId="77777777" w:rsidR="002A0FA3" w:rsidRPr="00736667" w:rsidRDefault="002A0FA3" w:rsidP="004F1E18">
            <w:pPr>
              <w:jc w:val="left"/>
              <w:rPr>
                <w:rFonts w:ascii="宋体" w:hAnsi="宋体"/>
                <w:snapToGrid w:val="0"/>
                <w:kern w:val="0"/>
              </w:rPr>
            </w:pPr>
          </w:p>
        </w:tc>
      </w:tr>
      <w:tr w:rsidR="002A0FA3" w:rsidRPr="00736667" w14:paraId="198C8DCE" w14:textId="77777777" w:rsidTr="004F1E18">
        <w:tc>
          <w:tcPr>
            <w:tcW w:w="1559" w:type="dxa"/>
            <w:shd w:val="clear" w:color="auto" w:fill="auto"/>
          </w:tcPr>
          <w:p w14:paraId="74D416DC" w14:textId="77777777" w:rsidR="002A0FA3" w:rsidRPr="00736667" w:rsidRDefault="002A0FA3" w:rsidP="004F1E18">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77DF60E" w14:textId="77777777" w:rsidR="002A0FA3" w:rsidRPr="00736667" w:rsidRDefault="002A0FA3" w:rsidP="004F1E18">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6551B94" w14:textId="77777777" w:rsidR="002A0FA3" w:rsidRPr="00736667" w:rsidRDefault="002A0FA3" w:rsidP="004F1E18">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A0FC1DA" w14:textId="77777777" w:rsidR="002A0FA3" w:rsidRPr="00736667" w:rsidRDefault="002A0FA3" w:rsidP="004F1E18">
            <w:pPr>
              <w:jc w:val="left"/>
              <w:rPr>
                <w:rFonts w:ascii="宋体" w:hAnsi="宋体"/>
                <w:snapToGrid w:val="0"/>
                <w:kern w:val="0"/>
              </w:rPr>
            </w:pPr>
          </w:p>
        </w:tc>
      </w:tr>
    </w:tbl>
    <w:p w14:paraId="4028E7DC" w14:textId="77777777" w:rsidR="002A0FA3" w:rsidRPr="00F27462" w:rsidRDefault="002A0FA3" w:rsidP="002A0FA3">
      <w:pPr>
        <w:ind w:firstLineChars="300" w:firstLine="630"/>
      </w:pPr>
      <w:r>
        <w:rPr>
          <w:rFonts w:hint="eastAsia"/>
        </w:rPr>
        <w:t>如果有错误建议直接返回协议体或者抛出异常</w:t>
      </w:r>
    </w:p>
    <w:p w14:paraId="2534D350" w14:textId="77777777" w:rsidR="003E6020" w:rsidRPr="002A0FA3" w:rsidRDefault="003E6020" w:rsidP="003E6020">
      <w:pPr>
        <w:rPr>
          <w:kern w:val="0"/>
        </w:rPr>
      </w:pPr>
    </w:p>
    <w:p w14:paraId="769B7D00" w14:textId="77777777" w:rsidR="003E6020" w:rsidRDefault="003E6020" w:rsidP="003E6020">
      <w:pPr>
        <w:pStyle w:val="4"/>
        <w:ind w:hanging="580"/>
        <w:rPr>
          <w:rFonts w:ascii="黑体" w:hAnsi="黑体"/>
        </w:rPr>
      </w:pPr>
      <w:r>
        <w:rPr>
          <w:rFonts w:ascii="黑体" w:hAnsi="黑体" w:hint="eastAsia"/>
        </w:rPr>
        <w:t>资</w:t>
      </w:r>
      <w:r>
        <w:rPr>
          <w:rFonts w:ascii="黑体" w:hAnsi="黑体"/>
        </w:rPr>
        <w:t>方</w:t>
      </w:r>
      <w:r>
        <w:rPr>
          <w:rFonts w:ascii="黑体" w:hAnsi="黑体" w:hint="eastAsia"/>
        </w:rPr>
        <w:t>接口</w:t>
      </w:r>
      <w:r>
        <w:rPr>
          <w:rFonts w:ascii="黑体" w:hAnsi="黑体"/>
        </w:rPr>
        <w:t>服务</w:t>
      </w:r>
    </w:p>
    <w:p w14:paraId="46175A24" w14:textId="77777777" w:rsidR="001A0C82" w:rsidRPr="0082647F" w:rsidRDefault="001A0C82" w:rsidP="001A0C82">
      <w:pPr>
        <w:pStyle w:val="5"/>
      </w:pPr>
      <w:r>
        <w:rPr>
          <w:rFonts w:hint="eastAsia"/>
        </w:rPr>
        <w:t>产品添加</w:t>
      </w:r>
    </w:p>
    <w:p w14:paraId="08E9FBB6" w14:textId="77777777" w:rsidR="001A0C82" w:rsidRDefault="001A0C82" w:rsidP="001A0C82">
      <w:pPr>
        <w:pStyle w:val="6"/>
      </w:pPr>
      <w:r>
        <w:rPr>
          <w:rFonts w:hint="eastAsia"/>
        </w:rPr>
        <w:t>功能</w:t>
      </w:r>
      <w:r>
        <w:t>描述</w:t>
      </w:r>
    </w:p>
    <w:p w14:paraId="136A266C" w14:textId="77777777" w:rsidR="001A0C82" w:rsidRPr="00A9755C" w:rsidRDefault="001A0C82" w:rsidP="001A0C8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p>
    <w:p w14:paraId="6A50C4A4" w14:textId="77777777" w:rsidR="001A0C82" w:rsidRPr="00676A58" w:rsidRDefault="001A0C82" w:rsidP="001A0C82">
      <w:pPr>
        <w:pStyle w:val="6"/>
      </w:pPr>
      <w:r w:rsidRPr="00676A58">
        <w:rPr>
          <w:rFonts w:hint="eastAsia"/>
        </w:rPr>
        <w:t>处理流程</w:t>
      </w:r>
    </w:p>
    <w:p w14:paraId="3794A564" w14:textId="77777777" w:rsidR="001A0C82" w:rsidRPr="004F010F" w:rsidRDefault="001A0C82" w:rsidP="001A0C82">
      <w:pPr>
        <w:ind w:left="289" w:firstLine="420"/>
      </w:pPr>
      <w:r w:rsidRPr="00646F01">
        <w:rPr>
          <w:rFonts w:hint="eastAsia"/>
          <w:b/>
          <w:sz w:val="24"/>
          <w:szCs w:val="24"/>
        </w:rPr>
        <w:t>【流程描述】</w:t>
      </w:r>
    </w:p>
    <w:p w14:paraId="5C99B0B0" w14:textId="77777777" w:rsidR="001A0C82" w:rsidRPr="00C3467F" w:rsidRDefault="001A0C82" w:rsidP="001A0C8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0F1C3518" w14:textId="77777777" w:rsidR="001A0C82" w:rsidRPr="00F9212D" w:rsidRDefault="001A0C82" w:rsidP="001A0C82">
      <w:pPr>
        <w:pStyle w:val="6"/>
      </w:pPr>
      <w:r w:rsidRPr="00F9212D">
        <w:rPr>
          <w:rFonts w:hint="eastAsia"/>
        </w:rPr>
        <w:t>输入</w:t>
      </w:r>
    </w:p>
    <w:p w14:paraId="482D9570" w14:textId="77777777" w:rsidR="001A0C82" w:rsidRPr="00A9755C" w:rsidRDefault="001A0C82" w:rsidP="001A0C8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7CABA9D" w14:textId="77777777" w:rsidR="001A0C82" w:rsidRPr="00C56A4E" w:rsidRDefault="001A0C82" w:rsidP="001A0C82"/>
    <w:p w14:paraId="5765D31A" w14:textId="77777777" w:rsidR="001A0C82" w:rsidRPr="00A52328" w:rsidRDefault="001A0C82" w:rsidP="001A0C82">
      <w:pPr>
        <w:pStyle w:val="6"/>
      </w:pPr>
      <w:r w:rsidRPr="00A52328">
        <w:rPr>
          <w:rFonts w:hint="eastAsia"/>
        </w:rPr>
        <w:t>输出</w:t>
      </w:r>
    </w:p>
    <w:p w14:paraId="786083E1" w14:textId="77777777" w:rsidR="001A0C82" w:rsidRPr="00A9755C" w:rsidRDefault="001A0C82" w:rsidP="001A0C8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9B03D1C" w14:textId="77777777" w:rsidR="001A0C82" w:rsidRDefault="001A0C82" w:rsidP="001A0C82">
      <w:pPr>
        <w:pStyle w:val="6"/>
      </w:pPr>
      <w:r>
        <w:rPr>
          <w:rFonts w:hint="eastAsia"/>
        </w:rPr>
        <w:t>数据</w:t>
      </w:r>
      <w:r>
        <w:t>库表</w:t>
      </w:r>
    </w:p>
    <w:p w14:paraId="69252413" w14:textId="77777777" w:rsidR="001A0C82" w:rsidRPr="0082647F" w:rsidRDefault="001A0C82" w:rsidP="001A0C82">
      <w:pPr>
        <w:pStyle w:val="5"/>
      </w:pPr>
      <w:r>
        <w:rPr>
          <w:rFonts w:hint="eastAsia"/>
        </w:rPr>
        <w:t>产品修改</w:t>
      </w:r>
    </w:p>
    <w:p w14:paraId="50E5E2FD" w14:textId="77777777" w:rsidR="001A0C82" w:rsidRDefault="001A0C82" w:rsidP="001A0C82">
      <w:pPr>
        <w:pStyle w:val="6"/>
      </w:pPr>
      <w:r>
        <w:rPr>
          <w:rFonts w:hint="eastAsia"/>
        </w:rPr>
        <w:t>功能</w:t>
      </w:r>
      <w:r>
        <w:t>描述</w:t>
      </w:r>
    </w:p>
    <w:p w14:paraId="1E41E7F1" w14:textId="77777777" w:rsidR="001A0C82" w:rsidRPr="00A9755C" w:rsidRDefault="001A0C82" w:rsidP="001A0C82">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p>
    <w:p w14:paraId="616BCED5" w14:textId="77777777" w:rsidR="001A0C82" w:rsidRPr="00676A58" w:rsidRDefault="001A0C82" w:rsidP="001A0C82">
      <w:pPr>
        <w:pStyle w:val="6"/>
      </w:pPr>
      <w:r w:rsidRPr="00676A58">
        <w:rPr>
          <w:rFonts w:hint="eastAsia"/>
        </w:rPr>
        <w:t>处理流程</w:t>
      </w:r>
    </w:p>
    <w:p w14:paraId="7FEAA9C0" w14:textId="77777777" w:rsidR="001A0C82" w:rsidRPr="004F010F" w:rsidRDefault="001A0C82" w:rsidP="001A0C82">
      <w:pPr>
        <w:ind w:left="289" w:firstLine="420"/>
      </w:pPr>
      <w:r w:rsidRPr="00646F01">
        <w:rPr>
          <w:rFonts w:hint="eastAsia"/>
          <w:b/>
          <w:sz w:val="24"/>
          <w:szCs w:val="24"/>
        </w:rPr>
        <w:t>【流程描述】</w:t>
      </w:r>
    </w:p>
    <w:p w14:paraId="687F2BED" w14:textId="77777777" w:rsidR="001A0C82" w:rsidRPr="00C3467F" w:rsidRDefault="001A0C82" w:rsidP="001A0C82">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71C502A1" w14:textId="77777777" w:rsidR="001A0C82" w:rsidRPr="00F9212D" w:rsidRDefault="001A0C82" w:rsidP="001A0C82">
      <w:pPr>
        <w:pStyle w:val="6"/>
      </w:pPr>
      <w:r w:rsidRPr="00F9212D">
        <w:rPr>
          <w:rFonts w:hint="eastAsia"/>
        </w:rPr>
        <w:t>输入</w:t>
      </w:r>
    </w:p>
    <w:p w14:paraId="2E02CB08" w14:textId="77777777" w:rsidR="001A0C82" w:rsidRPr="00A9755C" w:rsidRDefault="001A0C82" w:rsidP="001A0C8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C33C527" w14:textId="77777777" w:rsidR="001A0C82" w:rsidRPr="00C56A4E" w:rsidRDefault="001A0C82" w:rsidP="001A0C82"/>
    <w:p w14:paraId="291F3B71" w14:textId="77777777" w:rsidR="001A0C82" w:rsidRPr="00A52328" w:rsidRDefault="001A0C82" w:rsidP="001A0C82">
      <w:pPr>
        <w:pStyle w:val="6"/>
      </w:pPr>
      <w:r w:rsidRPr="00A52328">
        <w:rPr>
          <w:rFonts w:hint="eastAsia"/>
        </w:rPr>
        <w:t>输出</w:t>
      </w:r>
    </w:p>
    <w:p w14:paraId="2E382276" w14:textId="77777777" w:rsidR="001A0C82" w:rsidRPr="00A9755C" w:rsidRDefault="001A0C82" w:rsidP="001A0C82">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A8EDC7D" w14:textId="77777777" w:rsidR="001A0C82" w:rsidRPr="00FE1432" w:rsidRDefault="001A0C82" w:rsidP="001A0C82">
      <w:pPr>
        <w:pStyle w:val="6"/>
      </w:pPr>
      <w:r>
        <w:rPr>
          <w:rFonts w:hint="eastAsia"/>
        </w:rPr>
        <w:lastRenderedPageBreak/>
        <w:t>数据</w:t>
      </w:r>
      <w:r>
        <w:t>库表</w:t>
      </w:r>
    </w:p>
    <w:p w14:paraId="15AD762A" w14:textId="77777777" w:rsidR="001A0C82" w:rsidRDefault="001A0C82" w:rsidP="001A0C82">
      <w:pPr>
        <w:rPr>
          <w:kern w:val="0"/>
        </w:rPr>
      </w:pPr>
    </w:p>
    <w:p w14:paraId="3A9AD910" w14:textId="77777777" w:rsidR="001A0C82" w:rsidRPr="001A0C82" w:rsidRDefault="001A0C82" w:rsidP="00C3297C"/>
    <w:p w14:paraId="6186104E" w14:textId="77777777" w:rsidR="001A0C82" w:rsidRDefault="001A0C82" w:rsidP="001A0C82">
      <w:pPr>
        <w:rPr>
          <w:kern w:val="0"/>
        </w:rPr>
      </w:pPr>
    </w:p>
    <w:p w14:paraId="6F2C63D7" w14:textId="77777777" w:rsidR="003E6020" w:rsidRPr="0082647F" w:rsidRDefault="003E6020" w:rsidP="003E6020">
      <w:pPr>
        <w:pStyle w:val="5"/>
      </w:pPr>
      <w:r>
        <w:rPr>
          <w:rFonts w:hint="eastAsia"/>
        </w:rPr>
        <w:t>发布</w:t>
      </w:r>
      <w:r>
        <w:t>产品</w:t>
      </w:r>
    </w:p>
    <w:p w14:paraId="14FF1157" w14:textId="77777777" w:rsidR="003E6020" w:rsidRDefault="003E6020" w:rsidP="003E6020">
      <w:pPr>
        <w:pStyle w:val="6"/>
      </w:pPr>
      <w:r>
        <w:rPr>
          <w:rFonts w:hint="eastAsia"/>
        </w:rPr>
        <w:t>功能</w:t>
      </w:r>
      <w:r>
        <w:t>描述</w:t>
      </w:r>
    </w:p>
    <w:p w14:paraId="1848EF2E" w14:textId="77777777" w:rsidR="003E6020" w:rsidRPr="00A9755C" w:rsidRDefault="003E6020" w:rsidP="003E6020">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p>
    <w:p w14:paraId="410C7082" w14:textId="77777777" w:rsidR="003E6020" w:rsidRPr="00676A58" w:rsidRDefault="003E6020" w:rsidP="003E6020">
      <w:pPr>
        <w:pStyle w:val="6"/>
      </w:pPr>
      <w:r w:rsidRPr="00676A58">
        <w:rPr>
          <w:rFonts w:hint="eastAsia"/>
        </w:rPr>
        <w:t>处理流程</w:t>
      </w:r>
    </w:p>
    <w:p w14:paraId="1544F8EE" w14:textId="77777777" w:rsidR="003E6020" w:rsidRPr="004F010F" w:rsidRDefault="003E6020" w:rsidP="003E6020">
      <w:pPr>
        <w:ind w:left="289" w:firstLine="420"/>
      </w:pPr>
      <w:r w:rsidRPr="00646F01">
        <w:rPr>
          <w:rFonts w:hint="eastAsia"/>
          <w:b/>
          <w:sz w:val="24"/>
          <w:szCs w:val="24"/>
        </w:rPr>
        <w:t>【流程描述】</w:t>
      </w:r>
    </w:p>
    <w:p w14:paraId="120E83CD" w14:textId="77777777" w:rsidR="003E6020" w:rsidRPr="00C3467F" w:rsidRDefault="003E6020" w:rsidP="003E6020">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51E311EF" w14:textId="77777777" w:rsidR="003E6020" w:rsidRPr="00F9212D" w:rsidRDefault="003E6020" w:rsidP="003E6020">
      <w:pPr>
        <w:pStyle w:val="6"/>
      </w:pPr>
      <w:r w:rsidRPr="00F9212D">
        <w:rPr>
          <w:rFonts w:hint="eastAsia"/>
        </w:rPr>
        <w:t>输入</w:t>
      </w:r>
    </w:p>
    <w:p w14:paraId="0F33DC16"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38EFECC" w14:textId="77777777" w:rsidR="003E6020" w:rsidRPr="00C56A4E" w:rsidRDefault="003E6020" w:rsidP="003E6020"/>
    <w:p w14:paraId="2FD1CAE7" w14:textId="77777777" w:rsidR="003E6020" w:rsidRPr="00A52328" w:rsidRDefault="003E6020" w:rsidP="003E6020">
      <w:pPr>
        <w:pStyle w:val="6"/>
      </w:pPr>
      <w:r w:rsidRPr="00A52328">
        <w:rPr>
          <w:rFonts w:hint="eastAsia"/>
        </w:rPr>
        <w:t>输出</w:t>
      </w:r>
    </w:p>
    <w:p w14:paraId="1E61BDE3"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6BE6942" w14:textId="77777777" w:rsidR="003E6020" w:rsidRPr="00FE1432" w:rsidRDefault="003E6020" w:rsidP="003E6020">
      <w:pPr>
        <w:pStyle w:val="6"/>
      </w:pPr>
      <w:r>
        <w:rPr>
          <w:rFonts w:hint="eastAsia"/>
        </w:rPr>
        <w:t>数据</w:t>
      </w:r>
      <w:r>
        <w:t>库表</w:t>
      </w:r>
    </w:p>
    <w:p w14:paraId="71D8E0DD" w14:textId="77777777" w:rsidR="003E6020" w:rsidRPr="0082647F" w:rsidRDefault="003E6020" w:rsidP="003E6020">
      <w:pPr>
        <w:pStyle w:val="5"/>
      </w:pPr>
      <w:r>
        <w:rPr>
          <w:rFonts w:hint="eastAsia"/>
        </w:rPr>
        <w:t>业务</w:t>
      </w:r>
      <w:r>
        <w:t>进度查询</w:t>
      </w:r>
    </w:p>
    <w:p w14:paraId="283780F6" w14:textId="77777777" w:rsidR="003E6020" w:rsidRDefault="003E6020" w:rsidP="003E6020">
      <w:pPr>
        <w:pStyle w:val="6"/>
      </w:pPr>
      <w:r>
        <w:rPr>
          <w:rFonts w:hint="eastAsia"/>
        </w:rPr>
        <w:t>功能</w:t>
      </w:r>
      <w:r>
        <w:t>描述</w:t>
      </w:r>
    </w:p>
    <w:p w14:paraId="745B2ED0" w14:textId="77777777" w:rsidR="003E6020" w:rsidRPr="00A9755C" w:rsidRDefault="003E6020" w:rsidP="003E6020">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p>
    <w:p w14:paraId="691FCC68" w14:textId="77777777" w:rsidR="003E6020" w:rsidRPr="00676A58" w:rsidRDefault="003E6020" w:rsidP="003E6020">
      <w:pPr>
        <w:pStyle w:val="6"/>
      </w:pPr>
      <w:r w:rsidRPr="00676A58">
        <w:rPr>
          <w:rFonts w:hint="eastAsia"/>
        </w:rPr>
        <w:t>处理流程</w:t>
      </w:r>
    </w:p>
    <w:p w14:paraId="03F1B2E3" w14:textId="77777777" w:rsidR="003E6020" w:rsidRPr="004F010F" w:rsidRDefault="003E6020" w:rsidP="003E6020">
      <w:pPr>
        <w:ind w:left="289" w:firstLine="420"/>
      </w:pPr>
      <w:r w:rsidRPr="00646F01">
        <w:rPr>
          <w:rFonts w:hint="eastAsia"/>
          <w:b/>
          <w:sz w:val="24"/>
          <w:szCs w:val="24"/>
        </w:rPr>
        <w:t>【流程描述】</w:t>
      </w:r>
    </w:p>
    <w:p w14:paraId="6A6860AA" w14:textId="77777777" w:rsidR="003E6020" w:rsidRPr="00C3467F" w:rsidRDefault="003E6020" w:rsidP="003E6020">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41514E6C" w14:textId="77777777" w:rsidR="003E6020" w:rsidRPr="00F9212D" w:rsidRDefault="003E6020" w:rsidP="003E6020">
      <w:pPr>
        <w:pStyle w:val="6"/>
      </w:pPr>
      <w:r w:rsidRPr="00F9212D">
        <w:rPr>
          <w:rFonts w:hint="eastAsia"/>
        </w:rPr>
        <w:t>输入</w:t>
      </w:r>
    </w:p>
    <w:p w14:paraId="673A57F4"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44D19DC" w14:textId="77777777" w:rsidR="003E6020" w:rsidRPr="00C56A4E" w:rsidRDefault="003E6020" w:rsidP="003E6020"/>
    <w:p w14:paraId="5CE5EE2D" w14:textId="77777777" w:rsidR="003E6020" w:rsidRPr="00A52328" w:rsidRDefault="003E6020" w:rsidP="003E6020">
      <w:pPr>
        <w:pStyle w:val="6"/>
      </w:pPr>
      <w:r w:rsidRPr="00A52328">
        <w:rPr>
          <w:rFonts w:hint="eastAsia"/>
        </w:rPr>
        <w:t>输出</w:t>
      </w:r>
    </w:p>
    <w:p w14:paraId="7BEF2BB5"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16CA628" w14:textId="77777777" w:rsidR="003E6020" w:rsidRPr="00FE1432" w:rsidRDefault="003E6020" w:rsidP="003E6020">
      <w:pPr>
        <w:pStyle w:val="6"/>
      </w:pPr>
      <w:r>
        <w:rPr>
          <w:rFonts w:hint="eastAsia"/>
        </w:rPr>
        <w:t>数据</w:t>
      </w:r>
      <w:r>
        <w:t>库表</w:t>
      </w:r>
    </w:p>
    <w:p w14:paraId="602F197B" w14:textId="77777777" w:rsidR="00472B51" w:rsidRDefault="00472B51" w:rsidP="00486AFA">
      <w:pPr>
        <w:rPr>
          <w:kern w:val="0"/>
        </w:rPr>
      </w:pPr>
    </w:p>
    <w:p w14:paraId="09F1726E" w14:textId="77777777" w:rsidR="003E6020" w:rsidRPr="0082647F" w:rsidRDefault="003E6020" w:rsidP="003E6020">
      <w:pPr>
        <w:pStyle w:val="5"/>
      </w:pPr>
      <w:r>
        <w:rPr>
          <w:rFonts w:hint="eastAsia"/>
        </w:rPr>
        <w:lastRenderedPageBreak/>
        <w:t>业务</w:t>
      </w:r>
      <w:r>
        <w:t>进度</w:t>
      </w:r>
      <w:r>
        <w:rPr>
          <w:rFonts w:hint="eastAsia"/>
        </w:rPr>
        <w:t>明细</w:t>
      </w:r>
    </w:p>
    <w:p w14:paraId="0EBFAB46" w14:textId="77777777" w:rsidR="003E6020" w:rsidRDefault="003E6020" w:rsidP="003E6020">
      <w:pPr>
        <w:pStyle w:val="6"/>
      </w:pPr>
      <w:r>
        <w:rPr>
          <w:rFonts w:hint="eastAsia"/>
        </w:rPr>
        <w:t>功能</w:t>
      </w:r>
      <w:r>
        <w:t>描述</w:t>
      </w:r>
    </w:p>
    <w:p w14:paraId="6A1A5094" w14:textId="77777777" w:rsidR="003E6020" w:rsidRPr="00A9755C" w:rsidRDefault="003E6020" w:rsidP="003E6020">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p>
    <w:p w14:paraId="0E9227CB" w14:textId="77777777" w:rsidR="003E6020" w:rsidRPr="00676A58" w:rsidRDefault="003E6020" w:rsidP="003E6020">
      <w:pPr>
        <w:pStyle w:val="6"/>
      </w:pPr>
      <w:r w:rsidRPr="00676A58">
        <w:rPr>
          <w:rFonts w:hint="eastAsia"/>
        </w:rPr>
        <w:t>处理流程</w:t>
      </w:r>
    </w:p>
    <w:p w14:paraId="180D4B0C" w14:textId="77777777" w:rsidR="003E6020" w:rsidRPr="004F010F" w:rsidRDefault="003E6020" w:rsidP="003E6020">
      <w:pPr>
        <w:ind w:left="289" w:firstLine="420"/>
      </w:pPr>
      <w:r w:rsidRPr="00646F01">
        <w:rPr>
          <w:rFonts w:hint="eastAsia"/>
          <w:b/>
          <w:sz w:val="24"/>
          <w:szCs w:val="24"/>
        </w:rPr>
        <w:t>【流程描述】</w:t>
      </w:r>
    </w:p>
    <w:p w14:paraId="5104DCF5" w14:textId="77777777" w:rsidR="003E6020" w:rsidRPr="00C3467F" w:rsidRDefault="003E6020" w:rsidP="003E6020">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p>
    <w:p w14:paraId="429D756D" w14:textId="77777777" w:rsidR="003E6020" w:rsidRPr="00F9212D" w:rsidRDefault="003E6020" w:rsidP="003E6020">
      <w:pPr>
        <w:pStyle w:val="6"/>
      </w:pPr>
      <w:r w:rsidRPr="00F9212D">
        <w:rPr>
          <w:rFonts w:hint="eastAsia"/>
        </w:rPr>
        <w:t>输入</w:t>
      </w:r>
    </w:p>
    <w:p w14:paraId="2DAEA8F2"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094174B" w14:textId="77777777" w:rsidR="003E6020" w:rsidRPr="00C56A4E" w:rsidRDefault="003E6020" w:rsidP="003E6020"/>
    <w:p w14:paraId="6C4E67BE" w14:textId="77777777" w:rsidR="003E6020" w:rsidRPr="00A52328" w:rsidRDefault="003E6020" w:rsidP="003E6020">
      <w:pPr>
        <w:pStyle w:val="6"/>
      </w:pPr>
      <w:r w:rsidRPr="00A52328">
        <w:rPr>
          <w:rFonts w:hint="eastAsia"/>
        </w:rPr>
        <w:t>输出</w:t>
      </w:r>
    </w:p>
    <w:p w14:paraId="16EED984"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41B493C" w14:textId="77777777" w:rsidR="003E6020" w:rsidRPr="00FE1432" w:rsidRDefault="003E6020" w:rsidP="003E6020">
      <w:pPr>
        <w:pStyle w:val="6"/>
      </w:pPr>
      <w:r>
        <w:rPr>
          <w:rFonts w:hint="eastAsia"/>
        </w:rPr>
        <w:t>数据</w:t>
      </w:r>
      <w:r>
        <w:t>库表</w:t>
      </w:r>
    </w:p>
    <w:p w14:paraId="05D56A0D" w14:textId="77777777" w:rsidR="003E6020" w:rsidRDefault="003E6020">
      <w:pPr>
        <w:widowControl/>
        <w:jc w:val="left"/>
        <w:rPr>
          <w:kern w:val="0"/>
        </w:rPr>
      </w:pPr>
      <w:r>
        <w:rPr>
          <w:kern w:val="0"/>
        </w:rPr>
        <w:br w:type="page"/>
      </w:r>
    </w:p>
    <w:p w14:paraId="675233BC" w14:textId="77777777" w:rsidR="003E6020" w:rsidRPr="0082647F" w:rsidRDefault="003E6020" w:rsidP="00041BC9">
      <w:pPr>
        <w:pStyle w:val="5"/>
      </w:pPr>
      <w:r>
        <w:rPr>
          <w:rFonts w:hint="eastAsia"/>
        </w:rPr>
        <w:lastRenderedPageBreak/>
        <w:t>业务</w:t>
      </w:r>
      <w:r>
        <w:t>进度</w:t>
      </w:r>
      <w:r>
        <w:rPr>
          <w:rFonts w:hint="eastAsia"/>
        </w:rPr>
        <w:t>修改</w:t>
      </w:r>
    </w:p>
    <w:p w14:paraId="5797AA48" w14:textId="77777777" w:rsidR="003E6020" w:rsidRDefault="003E6020" w:rsidP="003E6020">
      <w:pPr>
        <w:pStyle w:val="6"/>
      </w:pPr>
      <w:r>
        <w:rPr>
          <w:rFonts w:hint="eastAsia"/>
        </w:rPr>
        <w:t>功能</w:t>
      </w:r>
      <w:r>
        <w:t>描述</w:t>
      </w:r>
    </w:p>
    <w:p w14:paraId="706C7714" w14:textId="0E1F5D9E" w:rsidR="003E6020" w:rsidRPr="00A9755C" w:rsidRDefault="003E6020" w:rsidP="003E6020">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2337F6">
        <w:rPr>
          <w:rFonts w:ascii="宋体" w:hAnsi="宋体" w:hint="eastAsia"/>
          <w:kern w:val="0"/>
          <w:sz w:val="24"/>
          <w:szCs w:val="21"/>
        </w:rPr>
        <w:t>资方</w:t>
      </w:r>
      <w:r w:rsidR="002337F6">
        <w:rPr>
          <w:rFonts w:ascii="宋体" w:hAnsi="宋体"/>
          <w:kern w:val="0"/>
          <w:sz w:val="24"/>
          <w:szCs w:val="21"/>
        </w:rPr>
        <w:t>对业务</w:t>
      </w:r>
      <w:r w:rsidR="002337F6">
        <w:rPr>
          <w:rFonts w:ascii="宋体" w:hAnsi="宋体" w:hint="eastAsia"/>
          <w:kern w:val="0"/>
          <w:sz w:val="24"/>
          <w:szCs w:val="21"/>
        </w:rPr>
        <w:t>办理</w:t>
      </w:r>
      <w:r w:rsidR="002337F6">
        <w:rPr>
          <w:rFonts w:ascii="宋体" w:hAnsi="宋体"/>
          <w:kern w:val="0"/>
          <w:sz w:val="24"/>
          <w:szCs w:val="21"/>
        </w:rPr>
        <w:t>进度的变更。</w:t>
      </w:r>
    </w:p>
    <w:p w14:paraId="0C211BD3" w14:textId="77777777" w:rsidR="003E6020" w:rsidRPr="00676A58" w:rsidRDefault="003E6020" w:rsidP="003E6020">
      <w:pPr>
        <w:pStyle w:val="6"/>
      </w:pPr>
      <w:r w:rsidRPr="00676A58">
        <w:rPr>
          <w:rFonts w:hint="eastAsia"/>
        </w:rPr>
        <w:t>处理流程</w:t>
      </w:r>
    </w:p>
    <w:p w14:paraId="6D35344F" w14:textId="77777777" w:rsidR="003E6020" w:rsidRPr="004F010F" w:rsidRDefault="003E6020" w:rsidP="003E6020">
      <w:pPr>
        <w:ind w:left="289" w:firstLine="420"/>
      </w:pPr>
      <w:r w:rsidRPr="00646F01">
        <w:rPr>
          <w:rFonts w:hint="eastAsia"/>
          <w:b/>
          <w:sz w:val="24"/>
          <w:szCs w:val="24"/>
        </w:rPr>
        <w:t>【流程描述】</w:t>
      </w:r>
    </w:p>
    <w:p w14:paraId="2D249F8E" w14:textId="09500CF4" w:rsidR="003E6020" w:rsidRPr="00C3467F" w:rsidRDefault="00D50F17" w:rsidP="003E6020">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1、</w:t>
      </w:r>
      <w:r>
        <w:rPr>
          <w:rFonts w:ascii="宋体" w:hAnsi="宋体"/>
          <w:kern w:val="0"/>
          <w:sz w:val="24"/>
          <w:szCs w:val="21"/>
        </w:rPr>
        <w:t>根据</w:t>
      </w:r>
      <w:r>
        <w:rPr>
          <w:rFonts w:ascii="宋体" w:hAnsi="宋体" w:hint="eastAsia"/>
          <w:kern w:val="0"/>
          <w:sz w:val="24"/>
          <w:szCs w:val="21"/>
        </w:rPr>
        <w:t>前端</w:t>
      </w:r>
      <w:r>
        <w:rPr>
          <w:rFonts w:ascii="宋体" w:hAnsi="宋体"/>
          <w:kern w:val="0"/>
          <w:sz w:val="24"/>
          <w:szCs w:val="21"/>
        </w:rPr>
        <w:t>传入的状态</w:t>
      </w:r>
      <w:r>
        <w:rPr>
          <w:rFonts w:ascii="宋体" w:hAnsi="宋体" w:hint="eastAsia"/>
          <w:kern w:val="0"/>
          <w:sz w:val="24"/>
          <w:szCs w:val="21"/>
        </w:rPr>
        <w:t>对</w:t>
      </w:r>
      <w:r>
        <w:rPr>
          <w:rFonts w:ascii="宋体" w:hAnsi="宋体"/>
          <w:kern w:val="0"/>
          <w:sz w:val="24"/>
          <w:szCs w:val="21"/>
        </w:rPr>
        <w:t>业务申请的进度状态进行</w:t>
      </w:r>
      <w:r>
        <w:rPr>
          <w:rFonts w:ascii="宋体" w:hAnsi="宋体" w:hint="eastAsia"/>
          <w:kern w:val="0"/>
          <w:sz w:val="24"/>
          <w:szCs w:val="21"/>
        </w:rPr>
        <w:t>变更。</w:t>
      </w:r>
    </w:p>
    <w:p w14:paraId="7109D0F1" w14:textId="77777777" w:rsidR="003E6020" w:rsidRPr="00F9212D" w:rsidRDefault="003E6020" w:rsidP="003E6020">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D50F17" w:rsidRPr="00736667" w14:paraId="07FA3E79" w14:textId="77777777" w:rsidTr="008E1EA4">
        <w:tc>
          <w:tcPr>
            <w:tcW w:w="1701" w:type="dxa"/>
            <w:shd w:val="clear" w:color="auto" w:fill="E0E0E0"/>
          </w:tcPr>
          <w:p w14:paraId="7381B1C3" w14:textId="77777777" w:rsidR="00D50F17" w:rsidRPr="00736667" w:rsidRDefault="00D50F17" w:rsidP="008E1EA4">
            <w:pPr>
              <w:jc w:val="center"/>
              <w:rPr>
                <w:b/>
                <w:snapToGrid w:val="0"/>
                <w:kern w:val="0"/>
              </w:rPr>
            </w:pPr>
            <w:r w:rsidRPr="00736667">
              <w:rPr>
                <w:rFonts w:hint="eastAsia"/>
                <w:b/>
                <w:snapToGrid w:val="0"/>
                <w:kern w:val="0"/>
              </w:rPr>
              <w:t>输入要素</w:t>
            </w:r>
          </w:p>
        </w:tc>
        <w:tc>
          <w:tcPr>
            <w:tcW w:w="1559" w:type="dxa"/>
            <w:shd w:val="clear" w:color="auto" w:fill="E0E0E0"/>
          </w:tcPr>
          <w:p w14:paraId="518D6F6A" w14:textId="77777777" w:rsidR="00D50F17" w:rsidRPr="00736667" w:rsidRDefault="00D50F17"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9F80CCD" w14:textId="77777777" w:rsidR="00D50F17" w:rsidRPr="00736667" w:rsidRDefault="00D50F17"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C0FDF66" w14:textId="77777777" w:rsidR="00D50F17" w:rsidRPr="00736667" w:rsidRDefault="00D50F17" w:rsidP="008E1EA4">
            <w:pPr>
              <w:jc w:val="center"/>
              <w:rPr>
                <w:b/>
                <w:snapToGrid w:val="0"/>
                <w:kern w:val="0"/>
              </w:rPr>
            </w:pPr>
            <w:r w:rsidRPr="00736667">
              <w:rPr>
                <w:rFonts w:hint="eastAsia"/>
                <w:b/>
                <w:snapToGrid w:val="0"/>
                <w:kern w:val="0"/>
              </w:rPr>
              <w:t>备注</w:t>
            </w:r>
          </w:p>
        </w:tc>
      </w:tr>
      <w:tr w:rsidR="0040616C" w:rsidRPr="00736667" w14:paraId="4A212646" w14:textId="77777777" w:rsidTr="008E1EA4">
        <w:tc>
          <w:tcPr>
            <w:tcW w:w="1701" w:type="dxa"/>
            <w:shd w:val="clear" w:color="auto" w:fill="auto"/>
          </w:tcPr>
          <w:p w14:paraId="0872C8E1" w14:textId="77777777" w:rsidR="0040616C" w:rsidRPr="00736667" w:rsidRDefault="0040616C" w:rsidP="008E1EA4">
            <w:pPr>
              <w:jc w:val="left"/>
              <w:rPr>
                <w:rFonts w:ascii="宋体" w:hAnsi="宋体"/>
                <w:snapToGrid w:val="0"/>
                <w:kern w:val="0"/>
              </w:rPr>
            </w:pPr>
            <w:r>
              <w:rPr>
                <w:rFonts w:ascii="宋体" w:hAnsi="宋体" w:hint="eastAsia"/>
                <w:snapToGrid w:val="0"/>
                <w:kern w:val="0"/>
              </w:rPr>
              <w:t>业务流水</w:t>
            </w:r>
          </w:p>
        </w:tc>
        <w:tc>
          <w:tcPr>
            <w:tcW w:w="1559" w:type="dxa"/>
            <w:shd w:val="clear" w:color="auto" w:fill="auto"/>
          </w:tcPr>
          <w:p w14:paraId="3691085A" w14:textId="77777777" w:rsidR="0040616C" w:rsidRPr="00736667" w:rsidRDefault="0040616C" w:rsidP="008E1EA4">
            <w:pPr>
              <w:jc w:val="left"/>
              <w:rPr>
                <w:rFonts w:ascii="宋体" w:hAnsi="宋体"/>
                <w:snapToGrid w:val="0"/>
                <w:kern w:val="0"/>
              </w:rPr>
            </w:pPr>
          </w:p>
        </w:tc>
        <w:tc>
          <w:tcPr>
            <w:tcW w:w="1134" w:type="dxa"/>
            <w:shd w:val="clear" w:color="auto" w:fill="auto"/>
          </w:tcPr>
          <w:p w14:paraId="74FA2967" w14:textId="77777777" w:rsidR="0040616C" w:rsidRPr="00736667" w:rsidRDefault="0040616C"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C1343E9" w14:textId="77777777" w:rsidR="0040616C" w:rsidRPr="00736667" w:rsidRDefault="0040616C" w:rsidP="008E1EA4">
            <w:pPr>
              <w:jc w:val="left"/>
              <w:rPr>
                <w:rFonts w:ascii="宋体" w:hAnsi="宋体"/>
                <w:snapToGrid w:val="0"/>
                <w:kern w:val="0"/>
              </w:rPr>
            </w:pPr>
          </w:p>
        </w:tc>
      </w:tr>
      <w:tr w:rsidR="00D50F17" w:rsidRPr="00736667" w14:paraId="2411C6B1" w14:textId="77777777" w:rsidTr="008E1EA4">
        <w:tc>
          <w:tcPr>
            <w:tcW w:w="1701" w:type="dxa"/>
            <w:shd w:val="clear" w:color="auto" w:fill="auto"/>
          </w:tcPr>
          <w:p w14:paraId="263B6985" w14:textId="32414CF6" w:rsidR="00D50F17" w:rsidRPr="00736667" w:rsidRDefault="00D50F17" w:rsidP="008E1EA4">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559" w:type="dxa"/>
            <w:shd w:val="clear" w:color="auto" w:fill="auto"/>
          </w:tcPr>
          <w:p w14:paraId="504BEAAF" w14:textId="77777777" w:rsidR="00D50F17" w:rsidRPr="00736667" w:rsidRDefault="00D50F17" w:rsidP="008E1EA4">
            <w:pPr>
              <w:jc w:val="left"/>
              <w:rPr>
                <w:rFonts w:ascii="宋体" w:hAnsi="宋体"/>
                <w:snapToGrid w:val="0"/>
                <w:kern w:val="0"/>
              </w:rPr>
            </w:pPr>
          </w:p>
        </w:tc>
        <w:tc>
          <w:tcPr>
            <w:tcW w:w="1134" w:type="dxa"/>
            <w:shd w:val="clear" w:color="auto" w:fill="auto"/>
          </w:tcPr>
          <w:p w14:paraId="0B770D79" w14:textId="703D3D7C" w:rsidR="00D50F17" w:rsidRPr="00736667" w:rsidRDefault="0040616C" w:rsidP="008E1EA4">
            <w:pPr>
              <w:jc w:val="left"/>
              <w:rPr>
                <w:rFonts w:ascii="宋体" w:hAnsi="宋体"/>
                <w:snapToGrid w:val="0"/>
                <w:kern w:val="0"/>
              </w:rPr>
            </w:pPr>
            <w:r>
              <w:rPr>
                <w:rFonts w:ascii="宋体" w:hAnsi="宋体"/>
                <w:snapToGrid w:val="0"/>
                <w:kern w:val="0"/>
              </w:rPr>
              <w:t>N</w:t>
            </w:r>
          </w:p>
        </w:tc>
        <w:tc>
          <w:tcPr>
            <w:tcW w:w="3119" w:type="dxa"/>
            <w:shd w:val="clear" w:color="auto" w:fill="auto"/>
          </w:tcPr>
          <w:p w14:paraId="714CA2E3" w14:textId="77777777" w:rsidR="00D50F17" w:rsidRPr="00736667" w:rsidRDefault="00D50F17" w:rsidP="008E1EA4">
            <w:pPr>
              <w:jc w:val="left"/>
              <w:rPr>
                <w:rFonts w:ascii="宋体" w:hAnsi="宋体"/>
                <w:snapToGrid w:val="0"/>
                <w:kern w:val="0"/>
              </w:rPr>
            </w:pPr>
          </w:p>
        </w:tc>
      </w:tr>
      <w:tr w:rsidR="00D50F17" w:rsidRPr="00736667" w14:paraId="2B76C27E" w14:textId="77777777" w:rsidTr="008E1EA4">
        <w:tc>
          <w:tcPr>
            <w:tcW w:w="1701" w:type="dxa"/>
            <w:shd w:val="clear" w:color="auto" w:fill="auto"/>
          </w:tcPr>
          <w:p w14:paraId="59004140" w14:textId="7F324DAC" w:rsidR="00D50F17" w:rsidRDefault="00D50F17" w:rsidP="008E1EA4">
            <w:pPr>
              <w:jc w:val="left"/>
              <w:rPr>
                <w:rFonts w:ascii="宋体" w:hAnsi="宋体"/>
                <w:snapToGrid w:val="0"/>
                <w:kern w:val="0"/>
              </w:rPr>
            </w:pPr>
            <w:r>
              <w:rPr>
                <w:rFonts w:ascii="宋体" w:hAnsi="宋体" w:hint="eastAsia"/>
                <w:snapToGrid w:val="0"/>
                <w:kern w:val="0"/>
              </w:rPr>
              <w:t>状态</w:t>
            </w:r>
            <w:r>
              <w:rPr>
                <w:rFonts w:ascii="宋体" w:hAnsi="宋体"/>
                <w:snapToGrid w:val="0"/>
                <w:kern w:val="0"/>
              </w:rPr>
              <w:t>变更码</w:t>
            </w:r>
          </w:p>
        </w:tc>
        <w:tc>
          <w:tcPr>
            <w:tcW w:w="1559" w:type="dxa"/>
            <w:shd w:val="clear" w:color="auto" w:fill="auto"/>
          </w:tcPr>
          <w:p w14:paraId="79D422FE" w14:textId="77777777" w:rsidR="00D50F17" w:rsidRDefault="00D50F17" w:rsidP="008E1EA4">
            <w:pPr>
              <w:jc w:val="left"/>
              <w:rPr>
                <w:rFonts w:ascii="宋体" w:hAnsi="宋体"/>
                <w:snapToGrid w:val="0"/>
                <w:kern w:val="0"/>
              </w:rPr>
            </w:pPr>
          </w:p>
        </w:tc>
        <w:tc>
          <w:tcPr>
            <w:tcW w:w="1134" w:type="dxa"/>
            <w:shd w:val="clear" w:color="auto" w:fill="auto"/>
          </w:tcPr>
          <w:p w14:paraId="5A4F55F2" w14:textId="2C748612" w:rsidR="00D50F17" w:rsidRDefault="00D50F17"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30A0FF81" w14:textId="2C877D38" w:rsidR="00D50F17" w:rsidRPr="00736667" w:rsidRDefault="00D50F17" w:rsidP="00D50F17">
            <w:pPr>
              <w:jc w:val="left"/>
              <w:rPr>
                <w:rFonts w:ascii="宋体" w:hAnsi="宋体"/>
                <w:snapToGrid w:val="0"/>
                <w:kern w:val="0"/>
              </w:rPr>
            </w:pPr>
          </w:p>
        </w:tc>
      </w:tr>
    </w:tbl>
    <w:p w14:paraId="20A19CE5"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E2F24C0" w14:textId="77777777" w:rsidR="003E6020" w:rsidRPr="00A52328" w:rsidRDefault="003E6020" w:rsidP="003E6020">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E5626" w:rsidRPr="0088421C" w14:paraId="0CBDCBA1" w14:textId="77777777" w:rsidTr="008E1EA4">
        <w:tc>
          <w:tcPr>
            <w:tcW w:w="1559" w:type="dxa"/>
            <w:shd w:val="clear" w:color="auto" w:fill="E0E0E0"/>
          </w:tcPr>
          <w:p w14:paraId="2B16D7F0" w14:textId="77777777" w:rsidR="00CE5626" w:rsidRPr="003B106B" w:rsidRDefault="00CE5626" w:rsidP="008E1EA4">
            <w:pPr>
              <w:jc w:val="center"/>
              <w:rPr>
                <w:sz w:val="20"/>
                <w:szCs w:val="20"/>
              </w:rPr>
            </w:pPr>
            <w:r w:rsidRPr="003B106B">
              <w:rPr>
                <w:rFonts w:hint="eastAsia"/>
                <w:sz w:val="20"/>
                <w:szCs w:val="20"/>
              </w:rPr>
              <w:t>输入要素</w:t>
            </w:r>
          </w:p>
        </w:tc>
        <w:tc>
          <w:tcPr>
            <w:tcW w:w="1701" w:type="dxa"/>
            <w:shd w:val="clear" w:color="auto" w:fill="E0E0E0"/>
          </w:tcPr>
          <w:p w14:paraId="2666D8C6" w14:textId="77777777" w:rsidR="00CE5626" w:rsidRPr="003B106B" w:rsidRDefault="00CE5626" w:rsidP="008E1EA4">
            <w:pPr>
              <w:jc w:val="center"/>
              <w:rPr>
                <w:sz w:val="20"/>
                <w:szCs w:val="20"/>
              </w:rPr>
            </w:pPr>
            <w:r w:rsidRPr="003B106B">
              <w:rPr>
                <w:rFonts w:hint="eastAsia"/>
                <w:sz w:val="20"/>
                <w:szCs w:val="20"/>
              </w:rPr>
              <w:t>字段名</w:t>
            </w:r>
          </w:p>
        </w:tc>
        <w:tc>
          <w:tcPr>
            <w:tcW w:w="1134" w:type="dxa"/>
            <w:shd w:val="clear" w:color="auto" w:fill="E0E0E0"/>
          </w:tcPr>
          <w:p w14:paraId="5296DB73" w14:textId="77777777" w:rsidR="00CE5626" w:rsidRPr="003B106B" w:rsidRDefault="00CE5626" w:rsidP="008E1EA4">
            <w:pPr>
              <w:jc w:val="center"/>
              <w:rPr>
                <w:sz w:val="20"/>
                <w:szCs w:val="20"/>
              </w:rPr>
            </w:pPr>
            <w:r w:rsidRPr="003B106B">
              <w:rPr>
                <w:rFonts w:hint="eastAsia"/>
                <w:sz w:val="20"/>
                <w:szCs w:val="20"/>
              </w:rPr>
              <w:t>是否必填</w:t>
            </w:r>
          </w:p>
        </w:tc>
        <w:tc>
          <w:tcPr>
            <w:tcW w:w="3119" w:type="dxa"/>
            <w:shd w:val="clear" w:color="auto" w:fill="E0E0E0"/>
          </w:tcPr>
          <w:p w14:paraId="006DBB79" w14:textId="77777777" w:rsidR="00CE5626" w:rsidRPr="003B106B" w:rsidRDefault="00CE5626" w:rsidP="008E1EA4">
            <w:pPr>
              <w:jc w:val="center"/>
              <w:rPr>
                <w:sz w:val="20"/>
                <w:szCs w:val="20"/>
              </w:rPr>
            </w:pPr>
            <w:r w:rsidRPr="003B106B">
              <w:rPr>
                <w:rFonts w:hint="eastAsia"/>
                <w:sz w:val="20"/>
                <w:szCs w:val="20"/>
              </w:rPr>
              <w:t>备注</w:t>
            </w:r>
          </w:p>
        </w:tc>
      </w:tr>
      <w:tr w:rsidR="00CE5626" w:rsidRPr="0088421C" w14:paraId="4F7CB6DB" w14:textId="77777777" w:rsidTr="008E1EA4">
        <w:tc>
          <w:tcPr>
            <w:tcW w:w="1559" w:type="dxa"/>
            <w:shd w:val="clear" w:color="auto" w:fill="auto"/>
          </w:tcPr>
          <w:p w14:paraId="68399B94" w14:textId="77777777" w:rsidR="00CE5626" w:rsidRPr="003B106B" w:rsidRDefault="00CE5626" w:rsidP="008E1EA4">
            <w:pPr>
              <w:jc w:val="left"/>
              <w:rPr>
                <w:sz w:val="20"/>
                <w:szCs w:val="20"/>
              </w:rPr>
            </w:pPr>
            <w:r w:rsidRPr="003B106B">
              <w:rPr>
                <w:rFonts w:hint="eastAsia"/>
                <w:sz w:val="20"/>
                <w:szCs w:val="20"/>
              </w:rPr>
              <w:t>操作</w:t>
            </w:r>
            <w:r w:rsidRPr="003B106B">
              <w:rPr>
                <w:sz w:val="20"/>
                <w:szCs w:val="20"/>
              </w:rPr>
              <w:t>结果</w:t>
            </w:r>
          </w:p>
        </w:tc>
        <w:tc>
          <w:tcPr>
            <w:tcW w:w="1701" w:type="dxa"/>
            <w:shd w:val="clear" w:color="auto" w:fill="auto"/>
          </w:tcPr>
          <w:p w14:paraId="05127C09" w14:textId="77777777" w:rsidR="00CE5626" w:rsidRPr="003B106B" w:rsidRDefault="00CE5626" w:rsidP="008E1EA4">
            <w:pPr>
              <w:jc w:val="left"/>
              <w:rPr>
                <w:sz w:val="20"/>
                <w:szCs w:val="20"/>
              </w:rPr>
            </w:pPr>
            <w:r w:rsidRPr="003B106B">
              <w:rPr>
                <w:sz w:val="20"/>
                <w:szCs w:val="20"/>
              </w:rPr>
              <w:t>CODE</w:t>
            </w:r>
          </w:p>
        </w:tc>
        <w:tc>
          <w:tcPr>
            <w:tcW w:w="1134" w:type="dxa"/>
            <w:shd w:val="clear" w:color="auto" w:fill="auto"/>
          </w:tcPr>
          <w:p w14:paraId="312D196C" w14:textId="77777777" w:rsidR="00CE5626" w:rsidRPr="003B106B" w:rsidRDefault="00CE5626" w:rsidP="008E1EA4">
            <w:pPr>
              <w:jc w:val="left"/>
              <w:rPr>
                <w:sz w:val="20"/>
                <w:szCs w:val="20"/>
              </w:rPr>
            </w:pPr>
            <w:r w:rsidRPr="003B106B">
              <w:rPr>
                <w:sz w:val="20"/>
                <w:szCs w:val="20"/>
              </w:rPr>
              <w:t>Y</w:t>
            </w:r>
          </w:p>
        </w:tc>
        <w:tc>
          <w:tcPr>
            <w:tcW w:w="3119" w:type="dxa"/>
            <w:shd w:val="clear" w:color="auto" w:fill="auto"/>
          </w:tcPr>
          <w:p w14:paraId="2A3507E5" w14:textId="77777777" w:rsidR="00CE5626" w:rsidRPr="003B106B" w:rsidRDefault="00CE5626" w:rsidP="008E1EA4">
            <w:pPr>
              <w:jc w:val="left"/>
              <w:rPr>
                <w:sz w:val="20"/>
                <w:szCs w:val="20"/>
              </w:rPr>
            </w:pPr>
          </w:p>
        </w:tc>
      </w:tr>
      <w:tr w:rsidR="00CE5626" w:rsidRPr="0088421C" w14:paraId="67533A61" w14:textId="77777777" w:rsidTr="008E1EA4">
        <w:tc>
          <w:tcPr>
            <w:tcW w:w="1559" w:type="dxa"/>
            <w:shd w:val="clear" w:color="auto" w:fill="auto"/>
          </w:tcPr>
          <w:p w14:paraId="7E7FC127" w14:textId="77777777" w:rsidR="00CE5626" w:rsidRPr="003B106B" w:rsidRDefault="00CE5626" w:rsidP="008E1EA4">
            <w:pPr>
              <w:jc w:val="left"/>
              <w:rPr>
                <w:sz w:val="20"/>
                <w:szCs w:val="20"/>
              </w:rPr>
            </w:pPr>
            <w:r w:rsidRPr="003B106B">
              <w:rPr>
                <w:rFonts w:hint="eastAsia"/>
                <w:sz w:val="20"/>
                <w:szCs w:val="20"/>
              </w:rPr>
              <w:t>结果</w:t>
            </w:r>
            <w:r w:rsidRPr="003B106B">
              <w:rPr>
                <w:sz w:val="20"/>
                <w:szCs w:val="20"/>
              </w:rPr>
              <w:t>描述</w:t>
            </w:r>
          </w:p>
        </w:tc>
        <w:tc>
          <w:tcPr>
            <w:tcW w:w="1701" w:type="dxa"/>
            <w:shd w:val="clear" w:color="auto" w:fill="auto"/>
          </w:tcPr>
          <w:p w14:paraId="0621EDF5" w14:textId="77777777" w:rsidR="00CE5626" w:rsidRPr="003B106B" w:rsidRDefault="00CE5626" w:rsidP="008E1EA4">
            <w:pPr>
              <w:jc w:val="left"/>
              <w:rPr>
                <w:sz w:val="20"/>
                <w:szCs w:val="20"/>
              </w:rPr>
            </w:pPr>
            <w:r w:rsidRPr="003B106B">
              <w:rPr>
                <w:sz w:val="20"/>
                <w:szCs w:val="20"/>
              </w:rPr>
              <w:t>MESSAGE</w:t>
            </w:r>
          </w:p>
        </w:tc>
        <w:tc>
          <w:tcPr>
            <w:tcW w:w="1134" w:type="dxa"/>
            <w:shd w:val="clear" w:color="auto" w:fill="auto"/>
          </w:tcPr>
          <w:p w14:paraId="5EB27BFC" w14:textId="77777777" w:rsidR="00CE5626" w:rsidRPr="003B106B" w:rsidRDefault="00CE5626" w:rsidP="008E1EA4">
            <w:pPr>
              <w:jc w:val="left"/>
              <w:rPr>
                <w:sz w:val="20"/>
                <w:szCs w:val="20"/>
              </w:rPr>
            </w:pPr>
            <w:r w:rsidRPr="003B106B">
              <w:rPr>
                <w:sz w:val="20"/>
                <w:szCs w:val="20"/>
              </w:rPr>
              <w:t>N</w:t>
            </w:r>
          </w:p>
        </w:tc>
        <w:tc>
          <w:tcPr>
            <w:tcW w:w="3119" w:type="dxa"/>
            <w:shd w:val="clear" w:color="auto" w:fill="auto"/>
          </w:tcPr>
          <w:p w14:paraId="004B644B" w14:textId="77777777" w:rsidR="00CE5626" w:rsidRPr="003B106B" w:rsidRDefault="00CE5626" w:rsidP="008E1EA4">
            <w:pPr>
              <w:jc w:val="left"/>
              <w:rPr>
                <w:sz w:val="20"/>
                <w:szCs w:val="20"/>
              </w:rPr>
            </w:pPr>
          </w:p>
        </w:tc>
      </w:tr>
    </w:tbl>
    <w:p w14:paraId="01A1BEAF" w14:textId="77777777" w:rsidR="003E6020" w:rsidRPr="00A9755C" w:rsidRDefault="003E6020" w:rsidP="003E6020">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51CE663" w14:textId="77777777" w:rsidR="003E6020" w:rsidRPr="00FE1432" w:rsidRDefault="003E6020" w:rsidP="003E6020">
      <w:pPr>
        <w:pStyle w:val="6"/>
      </w:pPr>
      <w:r>
        <w:rPr>
          <w:rFonts w:hint="eastAsia"/>
        </w:rPr>
        <w:t>数据</w:t>
      </w:r>
      <w:r>
        <w:t>库表</w:t>
      </w:r>
    </w:p>
    <w:p w14:paraId="30BF4141" w14:textId="03626819" w:rsidR="009E4BCC" w:rsidRDefault="00D50F17" w:rsidP="00041BC9">
      <w:pPr>
        <w:ind w:left="840"/>
        <w:rPr>
          <w:kern w:val="0"/>
        </w:rPr>
      </w:pPr>
      <w:r w:rsidRPr="00D50F17">
        <w:rPr>
          <w:rFonts w:hint="eastAsia"/>
          <w:kern w:val="0"/>
        </w:rPr>
        <w:t>业务申请表</w:t>
      </w:r>
      <w:r>
        <w:rPr>
          <w:rFonts w:hint="eastAsia"/>
          <w:kern w:val="0"/>
        </w:rPr>
        <w:t>（</w:t>
      </w:r>
      <w:r>
        <w:rPr>
          <w:kern w:val="0"/>
        </w:rPr>
        <w:t>微服务）业务管理</w:t>
      </w:r>
    </w:p>
    <w:p w14:paraId="7A162653" w14:textId="3EC9410D" w:rsidR="00CE5626" w:rsidRDefault="00CE5626" w:rsidP="00CE5626">
      <w:pPr>
        <w:ind w:left="840"/>
        <w:rPr>
          <w:kern w:val="0"/>
        </w:rPr>
      </w:pPr>
      <w:r w:rsidRPr="00D50F17">
        <w:rPr>
          <w:rFonts w:hint="eastAsia"/>
          <w:kern w:val="0"/>
        </w:rPr>
        <w:t>业务申请</w:t>
      </w:r>
      <w:r>
        <w:rPr>
          <w:rFonts w:hint="eastAsia"/>
          <w:kern w:val="0"/>
        </w:rPr>
        <w:t>历史</w:t>
      </w:r>
      <w:r w:rsidRPr="00D50F17">
        <w:rPr>
          <w:rFonts w:hint="eastAsia"/>
          <w:kern w:val="0"/>
        </w:rPr>
        <w:t>表</w:t>
      </w:r>
      <w:r>
        <w:rPr>
          <w:rFonts w:hint="eastAsia"/>
          <w:kern w:val="0"/>
        </w:rPr>
        <w:t>（</w:t>
      </w:r>
      <w:r>
        <w:rPr>
          <w:kern w:val="0"/>
        </w:rPr>
        <w:t>微服务）业务管理</w:t>
      </w:r>
    </w:p>
    <w:p w14:paraId="268C93FD" w14:textId="77777777" w:rsidR="00CE5626" w:rsidRPr="00CE5626" w:rsidRDefault="00CE5626" w:rsidP="00041BC9">
      <w:pPr>
        <w:ind w:left="840"/>
        <w:rPr>
          <w:kern w:val="0"/>
        </w:rPr>
      </w:pPr>
    </w:p>
    <w:p w14:paraId="426420F4" w14:textId="0D4366FE" w:rsidR="000D74A8" w:rsidRPr="0082647F" w:rsidRDefault="000D74A8" w:rsidP="000D74A8">
      <w:pPr>
        <w:pStyle w:val="5"/>
      </w:pPr>
      <w:r>
        <w:rPr>
          <w:rFonts w:hint="eastAsia"/>
        </w:rPr>
        <w:t>业务</w:t>
      </w:r>
      <w:r>
        <w:t>确认放款</w:t>
      </w:r>
    </w:p>
    <w:p w14:paraId="16511366" w14:textId="77777777" w:rsidR="000D74A8" w:rsidRDefault="000D74A8" w:rsidP="000D74A8">
      <w:pPr>
        <w:pStyle w:val="6"/>
      </w:pPr>
      <w:r>
        <w:rPr>
          <w:rFonts w:hint="eastAsia"/>
        </w:rPr>
        <w:t>功能</w:t>
      </w:r>
      <w:r>
        <w:t>描述</w:t>
      </w:r>
    </w:p>
    <w:p w14:paraId="3F61F2F7" w14:textId="3E6BEF5E" w:rsidR="000D74A8" w:rsidRPr="00A9755C" w:rsidRDefault="000D74A8" w:rsidP="002E58EB">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2E58EB">
        <w:rPr>
          <w:rFonts w:ascii="宋体" w:hAnsi="宋体" w:hint="eastAsia"/>
          <w:kern w:val="0"/>
          <w:sz w:val="24"/>
          <w:szCs w:val="21"/>
        </w:rPr>
        <w:t>资金</w:t>
      </w:r>
      <w:r w:rsidR="002E58EB">
        <w:rPr>
          <w:rFonts w:ascii="宋体" w:hAnsi="宋体"/>
          <w:kern w:val="0"/>
          <w:sz w:val="24"/>
          <w:szCs w:val="21"/>
        </w:rPr>
        <w:t>方确认业务放款，</w:t>
      </w:r>
      <w:r w:rsidR="002E58EB">
        <w:rPr>
          <w:rFonts w:ascii="宋体" w:hAnsi="宋体" w:hint="eastAsia"/>
          <w:kern w:val="0"/>
          <w:sz w:val="24"/>
          <w:szCs w:val="21"/>
        </w:rPr>
        <w:t>变更</w:t>
      </w:r>
      <w:r w:rsidR="002E58EB">
        <w:rPr>
          <w:rFonts w:ascii="宋体" w:hAnsi="宋体"/>
          <w:kern w:val="0"/>
          <w:sz w:val="24"/>
          <w:szCs w:val="21"/>
        </w:rPr>
        <w:t>业务状态</w:t>
      </w:r>
      <w:r w:rsidR="002E58EB">
        <w:rPr>
          <w:rFonts w:ascii="宋体" w:hAnsi="宋体" w:hint="eastAsia"/>
          <w:kern w:val="0"/>
          <w:sz w:val="24"/>
          <w:szCs w:val="21"/>
        </w:rPr>
        <w:t>并</w:t>
      </w:r>
      <w:r w:rsidR="00161607">
        <w:rPr>
          <w:rFonts w:ascii="宋体" w:hAnsi="宋体" w:hint="eastAsia"/>
          <w:kern w:val="0"/>
          <w:sz w:val="24"/>
          <w:szCs w:val="21"/>
        </w:rPr>
        <w:t>填</w:t>
      </w:r>
      <w:r w:rsidR="002E58EB">
        <w:rPr>
          <w:rFonts w:ascii="宋体" w:hAnsi="宋体" w:hint="eastAsia"/>
          <w:kern w:val="0"/>
          <w:sz w:val="24"/>
          <w:szCs w:val="21"/>
        </w:rPr>
        <w:t>写</w:t>
      </w:r>
      <w:r w:rsidR="00CE5626">
        <w:rPr>
          <w:rFonts w:ascii="宋体" w:hAnsi="宋体" w:hint="eastAsia"/>
          <w:kern w:val="0"/>
          <w:sz w:val="24"/>
          <w:szCs w:val="21"/>
        </w:rPr>
        <w:t>实际</w:t>
      </w:r>
      <w:r w:rsidR="00CE5626">
        <w:rPr>
          <w:rFonts w:ascii="宋体" w:hAnsi="宋体"/>
          <w:kern w:val="0"/>
          <w:sz w:val="24"/>
          <w:szCs w:val="21"/>
        </w:rPr>
        <w:t>放款</w:t>
      </w:r>
      <w:r w:rsidR="008F044B">
        <w:rPr>
          <w:rFonts w:ascii="宋体" w:hAnsi="宋体" w:hint="eastAsia"/>
          <w:kern w:val="0"/>
          <w:sz w:val="24"/>
          <w:szCs w:val="21"/>
        </w:rPr>
        <w:t>要素</w:t>
      </w:r>
      <w:r w:rsidR="002E58EB">
        <w:rPr>
          <w:rFonts w:ascii="宋体" w:hAnsi="宋体" w:hint="eastAsia"/>
          <w:kern w:val="0"/>
          <w:sz w:val="24"/>
          <w:szCs w:val="21"/>
        </w:rPr>
        <w:t>。</w:t>
      </w:r>
    </w:p>
    <w:p w14:paraId="2BB2CF70" w14:textId="77777777" w:rsidR="000D74A8" w:rsidRPr="00676A58" w:rsidRDefault="000D74A8" w:rsidP="000D74A8">
      <w:pPr>
        <w:pStyle w:val="6"/>
      </w:pPr>
      <w:r w:rsidRPr="00676A58">
        <w:rPr>
          <w:rFonts w:hint="eastAsia"/>
        </w:rPr>
        <w:t>处理流程</w:t>
      </w:r>
    </w:p>
    <w:p w14:paraId="6064BB2D" w14:textId="77777777" w:rsidR="00B86190" w:rsidRDefault="00B86190" w:rsidP="000D74A8">
      <w:pPr>
        <w:ind w:left="289" w:firstLine="420"/>
        <w:rPr>
          <w:b/>
          <w:sz w:val="24"/>
          <w:szCs w:val="24"/>
        </w:rPr>
      </w:pPr>
    </w:p>
    <w:p w14:paraId="05CCD023" w14:textId="77777777" w:rsidR="000D74A8" w:rsidRPr="004F010F" w:rsidRDefault="000D74A8" w:rsidP="000D74A8">
      <w:pPr>
        <w:ind w:left="289" w:firstLine="420"/>
      </w:pPr>
      <w:r w:rsidRPr="00646F01">
        <w:rPr>
          <w:rFonts w:hint="eastAsia"/>
          <w:b/>
          <w:sz w:val="24"/>
          <w:szCs w:val="24"/>
        </w:rPr>
        <w:t>【流程描述】</w:t>
      </w:r>
    </w:p>
    <w:p w14:paraId="1D597707" w14:textId="382D75BE" w:rsidR="000D74A8" w:rsidRPr="00C3467F" w:rsidRDefault="00291E6C" w:rsidP="000D74A8">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宋体" w:hAnsi="宋体"/>
          <w:kern w:val="0"/>
          <w:sz w:val="24"/>
          <w:szCs w:val="21"/>
        </w:rPr>
      </w:pPr>
      <w:r>
        <w:rPr>
          <w:rFonts w:ascii="宋体" w:hAnsi="宋体" w:hint="eastAsia"/>
          <w:kern w:val="0"/>
          <w:sz w:val="24"/>
          <w:szCs w:val="21"/>
        </w:rPr>
        <w:t>变更业务</w:t>
      </w:r>
      <w:r>
        <w:rPr>
          <w:rFonts w:ascii="宋体" w:hAnsi="宋体"/>
          <w:kern w:val="0"/>
          <w:sz w:val="24"/>
          <w:szCs w:val="21"/>
        </w:rPr>
        <w:t>申请表</w:t>
      </w:r>
      <w:r>
        <w:rPr>
          <w:rFonts w:ascii="宋体" w:hAnsi="宋体" w:hint="eastAsia"/>
          <w:kern w:val="0"/>
          <w:sz w:val="24"/>
          <w:szCs w:val="21"/>
        </w:rPr>
        <w:t>业务</w:t>
      </w:r>
      <w:r>
        <w:rPr>
          <w:rFonts w:ascii="宋体" w:hAnsi="宋体"/>
          <w:kern w:val="0"/>
          <w:sz w:val="24"/>
          <w:szCs w:val="21"/>
        </w:rPr>
        <w:t>状态</w:t>
      </w:r>
      <w:r>
        <w:rPr>
          <w:rFonts w:ascii="宋体" w:hAnsi="宋体" w:hint="eastAsia"/>
          <w:kern w:val="0"/>
          <w:sz w:val="24"/>
          <w:szCs w:val="21"/>
        </w:rPr>
        <w:t>为</w:t>
      </w:r>
      <w:r>
        <w:rPr>
          <w:rFonts w:ascii="宋体" w:hAnsi="宋体"/>
          <w:kern w:val="0"/>
          <w:sz w:val="24"/>
          <w:szCs w:val="21"/>
        </w:rPr>
        <w:t>放款</w:t>
      </w:r>
      <w:r>
        <w:rPr>
          <w:rFonts w:ascii="宋体" w:hAnsi="宋体" w:hint="eastAsia"/>
          <w:kern w:val="0"/>
          <w:sz w:val="24"/>
          <w:szCs w:val="21"/>
        </w:rPr>
        <w:t>，</w:t>
      </w:r>
      <w:r>
        <w:rPr>
          <w:rFonts w:ascii="宋体" w:hAnsi="宋体"/>
          <w:kern w:val="0"/>
          <w:sz w:val="24"/>
          <w:szCs w:val="21"/>
        </w:rPr>
        <w:t>并</w:t>
      </w:r>
      <w:r>
        <w:rPr>
          <w:rFonts w:ascii="宋体" w:hAnsi="宋体" w:hint="eastAsia"/>
          <w:kern w:val="0"/>
          <w:sz w:val="24"/>
          <w:szCs w:val="21"/>
        </w:rPr>
        <w:t>更新</w:t>
      </w:r>
      <w:r>
        <w:rPr>
          <w:rFonts w:ascii="宋体" w:hAnsi="宋体"/>
          <w:kern w:val="0"/>
          <w:sz w:val="24"/>
          <w:szCs w:val="21"/>
        </w:rPr>
        <w:t>实际借款要素</w:t>
      </w:r>
      <w:r>
        <w:rPr>
          <w:rFonts w:ascii="宋体" w:hAnsi="宋体" w:hint="eastAsia"/>
          <w:kern w:val="0"/>
          <w:sz w:val="24"/>
          <w:szCs w:val="21"/>
        </w:rPr>
        <w:t>。</w:t>
      </w:r>
    </w:p>
    <w:p w14:paraId="0C3816BF" w14:textId="77777777" w:rsidR="000D74A8" w:rsidRPr="00F9212D" w:rsidRDefault="000D74A8" w:rsidP="000D74A8">
      <w:pPr>
        <w:pStyle w:val="6"/>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291E6C" w:rsidRPr="00736667" w14:paraId="76D0DCE6" w14:textId="77777777" w:rsidTr="008E1EA4">
        <w:tc>
          <w:tcPr>
            <w:tcW w:w="1701" w:type="dxa"/>
            <w:shd w:val="clear" w:color="auto" w:fill="E0E0E0"/>
          </w:tcPr>
          <w:p w14:paraId="0FBCA16D" w14:textId="77777777" w:rsidR="00291E6C" w:rsidRPr="00736667" w:rsidRDefault="00291E6C" w:rsidP="008E1EA4">
            <w:pPr>
              <w:jc w:val="center"/>
              <w:rPr>
                <w:b/>
                <w:snapToGrid w:val="0"/>
                <w:kern w:val="0"/>
              </w:rPr>
            </w:pPr>
            <w:r w:rsidRPr="00736667">
              <w:rPr>
                <w:rFonts w:hint="eastAsia"/>
                <w:b/>
                <w:snapToGrid w:val="0"/>
                <w:kern w:val="0"/>
              </w:rPr>
              <w:t>输入要素</w:t>
            </w:r>
          </w:p>
        </w:tc>
        <w:tc>
          <w:tcPr>
            <w:tcW w:w="1559" w:type="dxa"/>
            <w:shd w:val="clear" w:color="auto" w:fill="E0E0E0"/>
          </w:tcPr>
          <w:p w14:paraId="52898433" w14:textId="77777777" w:rsidR="00291E6C" w:rsidRPr="00736667" w:rsidRDefault="00291E6C"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0A17BD0" w14:textId="77777777" w:rsidR="00291E6C" w:rsidRPr="00736667" w:rsidRDefault="00291E6C"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E178186" w14:textId="77777777" w:rsidR="00291E6C" w:rsidRPr="00736667" w:rsidRDefault="00291E6C" w:rsidP="008E1EA4">
            <w:pPr>
              <w:jc w:val="center"/>
              <w:rPr>
                <w:b/>
                <w:snapToGrid w:val="0"/>
                <w:kern w:val="0"/>
              </w:rPr>
            </w:pPr>
            <w:r w:rsidRPr="00736667">
              <w:rPr>
                <w:rFonts w:hint="eastAsia"/>
                <w:b/>
                <w:snapToGrid w:val="0"/>
                <w:kern w:val="0"/>
              </w:rPr>
              <w:t>备注</w:t>
            </w:r>
          </w:p>
        </w:tc>
      </w:tr>
      <w:tr w:rsidR="0040616C" w:rsidRPr="00736667" w14:paraId="64DFFE41" w14:textId="77777777" w:rsidTr="008E1EA4">
        <w:tc>
          <w:tcPr>
            <w:tcW w:w="1701" w:type="dxa"/>
            <w:shd w:val="clear" w:color="auto" w:fill="auto"/>
          </w:tcPr>
          <w:p w14:paraId="4FBE22ED" w14:textId="566DD33A" w:rsidR="0040616C" w:rsidRPr="00736667" w:rsidRDefault="0040616C" w:rsidP="0040616C">
            <w:pPr>
              <w:jc w:val="left"/>
              <w:rPr>
                <w:rFonts w:ascii="宋体" w:hAnsi="宋体"/>
                <w:snapToGrid w:val="0"/>
                <w:kern w:val="0"/>
              </w:rPr>
            </w:pPr>
            <w:r>
              <w:rPr>
                <w:rFonts w:ascii="宋体" w:hAnsi="宋体" w:hint="eastAsia"/>
                <w:snapToGrid w:val="0"/>
                <w:kern w:val="0"/>
              </w:rPr>
              <w:t>业务流水</w:t>
            </w:r>
          </w:p>
        </w:tc>
        <w:tc>
          <w:tcPr>
            <w:tcW w:w="1559" w:type="dxa"/>
            <w:shd w:val="clear" w:color="auto" w:fill="auto"/>
          </w:tcPr>
          <w:p w14:paraId="4C4EC1E7" w14:textId="77777777" w:rsidR="0040616C" w:rsidRPr="00736667" w:rsidRDefault="0040616C" w:rsidP="008E1EA4">
            <w:pPr>
              <w:jc w:val="left"/>
              <w:rPr>
                <w:rFonts w:ascii="宋体" w:hAnsi="宋体"/>
                <w:snapToGrid w:val="0"/>
                <w:kern w:val="0"/>
              </w:rPr>
            </w:pPr>
          </w:p>
        </w:tc>
        <w:tc>
          <w:tcPr>
            <w:tcW w:w="1134" w:type="dxa"/>
            <w:shd w:val="clear" w:color="auto" w:fill="auto"/>
          </w:tcPr>
          <w:p w14:paraId="047192AA" w14:textId="77777777" w:rsidR="0040616C" w:rsidRPr="00736667" w:rsidRDefault="0040616C"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4142BC6" w14:textId="77777777" w:rsidR="0040616C" w:rsidRPr="00736667" w:rsidRDefault="0040616C" w:rsidP="008E1EA4">
            <w:pPr>
              <w:jc w:val="left"/>
              <w:rPr>
                <w:rFonts w:ascii="宋体" w:hAnsi="宋体"/>
                <w:snapToGrid w:val="0"/>
                <w:kern w:val="0"/>
              </w:rPr>
            </w:pPr>
          </w:p>
        </w:tc>
      </w:tr>
      <w:tr w:rsidR="00291E6C" w:rsidRPr="00736667" w14:paraId="619DB516" w14:textId="77777777" w:rsidTr="008E1EA4">
        <w:tc>
          <w:tcPr>
            <w:tcW w:w="1701" w:type="dxa"/>
            <w:shd w:val="clear" w:color="auto" w:fill="auto"/>
          </w:tcPr>
          <w:p w14:paraId="45B76C73" w14:textId="77777777" w:rsidR="00291E6C" w:rsidRPr="00736667" w:rsidRDefault="00291E6C" w:rsidP="008E1EA4">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559" w:type="dxa"/>
            <w:shd w:val="clear" w:color="auto" w:fill="auto"/>
          </w:tcPr>
          <w:p w14:paraId="28C84C39" w14:textId="77777777" w:rsidR="00291E6C" w:rsidRPr="00736667" w:rsidRDefault="00291E6C" w:rsidP="008E1EA4">
            <w:pPr>
              <w:jc w:val="left"/>
              <w:rPr>
                <w:rFonts w:ascii="宋体" w:hAnsi="宋体"/>
                <w:snapToGrid w:val="0"/>
                <w:kern w:val="0"/>
              </w:rPr>
            </w:pPr>
          </w:p>
        </w:tc>
        <w:tc>
          <w:tcPr>
            <w:tcW w:w="1134" w:type="dxa"/>
            <w:shd w:val="clear" w:color="auto" w:fill="auto"/>
          </w:tcPr>
          <w:p w14:paraId="2720F562" w14:textId="039A3CA5" w:rsidR="00291E6C" w:rsidRPr="00736667" w:rsidRDefault="0040616C" w:rsidP="008E1EA4">
            <w:pPr>
              <w:jc w:val="left"/>
              <w:rPr>
                <w:rFonts w:ascii="宋体" w:hAnsi="宋体"/>
                <w:snapToGrid w:val="0"/>
                <w:kern w:val="0"/>
              </w:rPr>
            </w:pPr>
            <w:r>
              <w:rPr>
                <w:rFonts w:ascii="宋体" w:hAnsi="宋体"/>
                <w:snapToGrid w:val="0"/>
                <w:kern w:val="0"/>
              </w:rPr>
              <w:t>N</w:t>
            </w:r>
          </w:p>
        </w:tc>
        <w:tc>
          <w:tcPr>
            <w:tcW w:w="3119" w:type="dxa"/>
            <w:shd w:val="clear" w:color="auto" w:fill="auto"/>
          </w:tcPr>
          <w:p w14:paraId="36727FCD" w14:textId="77777777" w:rsidR="00291E6C" w:rsidRPr="00736667" w:rsidRDefault="00291E6C" w:rsidP="008E1EA4">
            <w:pPr>
              <w:jc w:val="left"/>
              <w:rPr>
                <w:rFonts w:ascii="宋体" w:hAnsi="宋体"/>
                <w:snapToGrid w:val="0"/>
                <w:kern w:val="0"/>
              </w:rPr>
            </w:pPr>
          </w:p>
        </w:tc>
      </w:tr>
      <w:tr w:rsidR="00291E6C" w:rsidRPr="00736667" w14:paraId="1D407B01" w14:textId="77777777" w:rsidTr="008E1EA4">
        <w:tc>
          <w:tcPr>
            <w:tcW w:w="1701" w:type="dxa"/>
            <w:shd w:val="clear" w:color="auto" w:fill="auto"/>
          </w:tcPr>
          <w:p w14:paraId="7A38F01E" w14:textId="23269E6F" w:rsidR="00291E6C" w:rsidRDefault="00291E6C" w:rsidP="008E1EA4">
            <w:pPr>
              <w:jc w:val="left"/>
              <w:rPr>
                <w:rFonts w:ascii="宋体" w:hAnsi="宋体"/>
                <w:snapToGrid w:val="0"/>
                <w:kern w:val="0"/>
              </w:rPr>
            </w:pPr>
            <w:r>
              <w:rPr>
                <w:rFonts w:ascii="宋体" w:hAnsi="宋体" w:hint="eastAsia"/>
                <w:snapToGrid w:val="0"/>
                <w:kern w:val="0"/>
              </w:rPr>
              <w:lastRenderedPageBreak/>
              <w:t>实际放款</w:t>
            </w:r>
            <w:r>
              <w:rPr>
                <w:rFonts w:ascii="宋体" w:hAnsi="宋体"/>
                <w:snapToGrid w:val="0"/>
                <w:kern w:val="0"/>
              </w:rPr>
              <w:t>金额</w:t>
            </w:r>
          </w:p>
        </w:tc>
        <w:tc>
          <w:tcPr>
            <w:tcW w:w="1559" w:type="dxa"/>
            <w:shd w:val="clear" w:color="auto" w:fill="auto"/>
          </w:tcPr>
          <w:p w14:paraId="7560BB03" w14:textId="77777777" w:rsidR="00291E6C" w:rsidRDefault="00291E6C" w:rsidP="008E1EA4">
            <w:pPr>
              <w:jc w:val="left"/>
              <w:rPr>
                <w:rFonts w:ascii="宋体" w:hAnsi="宋体"/>
                <w:snapToGrid w:val="0"/>
                <w:kern w:val="0"/>
              </w:rPr>
            </w:pPr>
          </w:p>
        </w:tc>
        <w:tc>
          <w:tcPr>
            <w:tcW w:w="1134" w:type="dxa"/>
            <w:shd w:val="clear" w:color="auto" w:fill="auto"/>
          </w:tcPr>
          <w:p w14:paraId="1AF355B5" w14:textId="77777777" w:rsidR="00291E6C" w:rsidRDefault="00291E6C"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042BBEB9" w14:textId="77777777" w:rsidR="00291E6C" w:rsidRPr="00736667" w:rsidRDefault="00291E6C" w:rsidP="008E1EA4">
            <w:pPr>
              <w:jc w:val="left"/>
              <w:rPr>
                <w:rFonts w:ascii="宋体" w:hAnsi="宋体"/>
                <w:snapToGrid w:val="0"/>
                <w:kern w:val="0"/>
              </w:rPr>
            </w:pPr>
          </w:p>
        </w:tc>
      </w:tr>
      <w:tr w:rsidR="00291E6C" w:rsidRPr="00736667" w14:paraId="51B8C1CA" w14:textId="77777777" w:rsidTr="008E1EA4">
        <w:tc>
          <w:tcPr>
            <w:tcW w:w="1701" w:type="dxa"/>
            <w:shd w:val="clear" w:color="auto" w:fill="auto"/>
          </w:tcPr>
          <w:p w14:paraId="588E6B19" w14:textId="529336F7" w:rsidR="00291E6C" w:rsidRDefault="00291E6C" w:rsidP="008E1EA4">
            <w:pPr>
              <w:jc w:val="left"/>
              <w:rPr>
                <w:rFonts w:ascii="宋体" w:hAnsi="宋体"/>
                <w:snapToGrid w:val="0"/>
                <w:kern w:val="0"/>
              </w:rPr>
            </w:pPr>
            <w:r>
              <w:rPr>
                <w:rFonts w:ascii="宋体" w:hAnsi="宋体" w:hint="eastAsia"/>
                <w:snapToGrid w:val="0"/>
                <w:kern w:val="0"/>
              </w:rPr>
              <w:t>实际放款期限</w:t>
            </w:r>
          </w:p>
        </w:tc>
        <w:tc>
          <w:tcPr>
            <w:tcW w:w="1559" w:type="dxa"/>
            <w:shd w:val="clear" w:color="auto" w:fill="auto"/>
          </w:tcPr>
          <w:p w14:paraId="6AAF7765" w14:textId="77777777" w:rsidR="00291E6C" w:rsidRDefault="00291E6C" w:rsidP="008E1EA4">
            <w:pPr>
              <w:jc w:val="left"/>
              <w:rPr>
                <w:rFonts w:ascii="宋体" w:hAnsi="宋体"/>
                <w:snapToGrid w:val="0"/>
                <w:kern w:val="0"/>
              </w:rPr>
            </w:pPr>
          </w:p>
        </w:tc>
        <w:tc>
          <w:tcPr>
            <w:tcW w:w="1134" w:type="dxa"/>
            <w:shd w:val="clear" w:color="auto" w:fill="auto"/>
          </w:tcPr>
          <w:p w14:paraId="68844B4F" w14:textId="77777777" w:rsidR="00291E6C" w:rsidRDefault="00291E6C"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364A0BF0" w14:textId="77777777" w:rsidR="00291E6C" w:rsidRPr="00736667" w:rsidRDefault="00291E6C" w:rsidP="008E1EA4">
            <w:pPr>
              <w:jc w:val="left"/>
              <w:rPr>
                <w:rFonts w:ascii="宋体" w:hAnsi="宋体"/>
                <w:snapToGrid w:val="0"/>
                <w:kern w:val="0"/>
              </w:rPr>
            </w:pPr>
          </w:p>
        </w:tc>
      </w:tr>
      <w:tr w:rsidR="00291E6C" w:rsidRPr="00736667" w14:paraId="2E1BC701" w14:textId="77777777" w:rsidTr="008E1EA4">
        <w:tc>
          <w:tcPr>
            <w:tcW w:w="1701" w:type="dxa"/>
            <w:shd w:val="clear" w:color="auto" w:fill="auto"/>
          </w:tcPr>
          <w:p w14:paraId="37EF46CA" w14:textId="33BD67FA" w:rsidR="00291E6C" w:rsidRDefault="00291E6C" w:rsidP="008E1EA4">
            <w:pPr>
              <w:jc w:val="left"/>
              <w:rPr>
                <w:rFonts w:ascii="宋体" w:hAnsi="宋体"/>
                <w:snapToGrid w:val="0"/>
                <w:kern w:val="0"/>
              </w:rPr>
            </w:pPr>
            <w:r>
              <w:rPr>
                <w:rFonts w:ascii="宋体" w:hAnsi="宋体" w:hint="eastAsia"/>
                <w:snapToGrid w:val="0"/>
                <w:kern w:val="0"/>
              </w:rPr>
              <w:t>实际放款利率</w:t>
            </w:r>
          </w:p>
        </w:tc>
        <w:tc>
          <w:tcPr>
            <w:tcW w:w="1559" w:type="dxa"/>
            <w:shd w:val="clear" w:color="auto" w:fill="auto"/>
          </w:tcPr>
          <w:p w14:paraId="717B7624" w14:textId="77777777" w:rsidR="00291E6C" w:rsidRDefault="00291E6C" w:rsidP="008E1EA4">
            <w:pPr>
              <w:jc w:val="left"/>
              <w:rPr>
                <w:rFonts w:ascii="宋体" w:hAnsi="宋体"/>
                <w:snapToGrid w:val="0"/>
                <w:kern w:val="0"/>
              </w:rPr>
            </w:pPr>
          </w:p>
        </w:tc>
        <w:tc>
          <w:tcPr>
            <w:tcW w:w="1134" w:type="dxa"/>
            <w:shd w:val="clear" w:color="auto" w:fill="auto"/>
          </w:tcPr>
          <w:p w14:paraId="28703D37" w14:textId="77777777" w:rsidR="00291E6C" w:rsidRDefault="00291E6C"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74E91D73" w14:textId="77777777" w:rsidR="00291E6C" w:rsidRPr="00736667" w:rsidRDefault="00291E6C" w:rsidP="008E1EA4">
            <w:pPr>
              <w:jc w:val="left"/>
              <w:rPr>
                <w:rFonts w:ascii="宋体" w:hAnsi="宋体"/>
                <w:snapToGrid w:val="0"/>
                <w:kern w:val="0"/>
              </w:rPr>
            </w:pPr>
          </w:p>
        </w:tc>
      </w:tr>
      <w:tr w:rsidR="00291E6C" w:rsidRPr="00736667" w14:paraId="1BEB365F" w14:textId="77777777" w:rsidTr="008E1EA4">
        <w:tc>
          <w:tcPr>
            <w:tcW w:w="1701" w:type="dxa"/>
            <w:shd w:val="clear" w:color="auto" w:fill="auto"/>
          </w:tcPr>
          <w:p w14:paraId="7AAE3F83" w14:textId="2F220CFD" w:rsidR="00291E6C" w:rsidRDefault="00291E6C" w:rsidP="008E1EA4">
            <w:pPr>
              <w:jc w:val="left"/>
              <w:rPr>
                <w:rFonts w:ascii="宋体" w:hAnsi="宋体"/>
                <w:snapToGrid w:val="0"/>
                <w:kern w:val="0"/>
              </w:rPr>
            </w:pPr>
            <w:r>
              <w:rPr>
                <w:rFonts w:ascii="宋体" w:hAnsi="宋体" w:hint="eastAsia"/>
                <w:snapToGrid w:val="0"/>
                <w:kern w:val="0"/>
              </w:rPr>
              <w:t>实际还款</w:t>
            </w:r>
            <w:r>
              <w:rPr>
                <w:rFonts w:ascii="宋体" w:hAnsi="宋体"/>
                <w:snapToGrid w:val="0"/>
                <w:kern w:val="0"/>
              </w:rPr>
              <w:t>方式</w:t>
            </w:r>
          </w:p>
        </w:tc>
        <w:tc>
          <w:tcPr>
            <w:tcW w:w="1559" w:type="dxa"/>
            <w:shd w:val="clear" w:color="auto" w:fill="auto"/>
          </w:tcPr>
          <w:p w14:paraId="09C76FBE" w14:textId="77777777" w:rsidR="00291E6C" w:rsidRDefault="00291E6C" w:rsidP="008E1EA4">
            <w:pPr>
              <w:jc w:val="left"/>
              <w:rPr>
                <w:rFonts w:ascii="宋体" w:hAnsi="宋体"/>
                <w:snapToGrid w:val="0"/>
                <w:kern w:val="0"/>
              </w:rPr>
            </w:pPr>
          </w:p>
        </w:tc>
        <w:tc>
          <w:tcPr>
            <w:tcW w:w="1134" w:type="dxa"/>
            <w:shd w:val="clear" w:color="auto" w:fill="auto"/>
          </w:tcPr>
          <w:p w14:paraId="431675E9" w14:textId="77777777" w:rsidR="00291E6C" w:rsidRDefault="00291E6C"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4FB633BA" w14:textId="77777777" w:rsidR="00291E6C" w:rsidRPr="00736667" w:rsidRDefault="00291E6C" w:rsidP="008E1EA4">
            <w:pPr>
              <w:jc w:val="left"/>
              <w:rPr>
                <w:rFonts w:ascii="宋体" w:hAnsi="宋体"/>
                <w:snapToGrid w:val="0"/>
                <w:kern w:val="0"/>
              </w:rPr>
            </w:pPr>
          </w:p>
        </w:tc>
      </w:tr>
    </w:tbl>
    <w:p w14:paraId="059B6059" w14:textId="77777777" w:rsidR="000D74A8" w:rsidRPr="00C56A4E" w:rsidRDefault="000D74A8" w:rsidP="000D74A8"/>
    <w:p w14:paraId="34CBF5B9" w14:textId="77777777" w:rsidR="000D74A8" w:rsidRPr="00A52328" w:rsidRDefault="000D74A8" w:rsidP="000D74A8">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D30D48" w:rsidRPr="0088421C" w14:paraId="7EC8881F" w14:textId="77777777" w:rsidTr="008E1EA4">
        <w:tc>
          <w:tcPr>
            <w:tcW w:w="1559" w:type="dxa"/>
            <w:shd w:val="clear" w:color="auto" w:fill="E0E0E0"/>
          </w:tcPr>
          <w:p w14:paraId="065537A7" w14:textId="77777777" w:rsidR="00D30D48" w:rsidRPr="003B106B" w:rsidRDefault="00D30D48" w:rsidP="008E1EA4">
            <w:pPr>
              <w:jc w:val="center"/>
              <w:rPr>
                <w:sz w:val="20"/>
                <w:szCs w:val="20"/>
              </w:rPr>
            </w:pPr>
            <w:r w:rsidRPr="003B106B">
              <w:rPr>
                <w:rFonts w:hint="eastAsia"/>
                <w:sz w:val="20"/>
                <w:szCs w:val="20"/>
              </w:rPr>
              <w:t>输入要素</w:t>
            </w:r>
          </w:p>
        </w:tc>
        <w:tc>
          <w:tcPr>
            <w:tcW w:w="1701" w:type="dxa"/>
            <w:shd w:val="clear" w:color="auto" w:fill="E0E0E0"/>
          </w:tcPr>
          <w:p w14:paraId="0E44B333" w14:textId="77777777" w:rsidR="00D30D48" w:rsidRPr="003B106B" w:rsidRDefault="00D30D48" w:rsidP="008E1EA4">
            <w:pPr>
              <w:jc w:val="center"/>
              <w:rPr>
                <w:sz w:val="20"/>
                <w:szCs w:val="20"/>
              </w:rPr>
            </w:pPr>
            <w:r w:rsidRPr="003B106B">
              <w:rPr>
                <w:rFonts w:hint="eastAsia"/>
                <w:sz w:val="20"/>
                <w:szCs w:val="20"/>
              </w:rPr>
              <w:t>字段名</w:t>
            </w:r>
          </w:p>
        </w:tc>
        <w:tc>
          <w:tcPr>
            <w:tcW w:w="1134" w:type="dxa"/>
            <w:shd w:val="clear" w:color="auto" w:fill="E0E0E0"/>
          </w:tcPr>
          <w:p w14:paraId="7C9B6179" w14:textId="77777777" w:rsidR="00D30D48" w:rsidRPr="003B106B" w:rsidRDefault="00D30D48" w:rsidP="008E1EA4">
            <w:pPr>
              <w:jc w:val="center"/>
              <w:rPr>
                <w:sz w:val="20"/>
                <w:szCs w:val="20"/>
              </w:rPr>
            </w:pPr>
            <w:r w:rsidRPr="003B106B">
              <w:rPr>
                <w:rFonts w:hint="eastAsia"/>
                <w:sz w:val="20"/>
                <w:szCs w:val="20"/>
              </w:rPr>
              <w:t>是否必填</w:t>
            </w:r>
          </w:p>
        </w:tc>
        <w:tc>
          <w:tcPr>
            <w:tcW w:w="3119" w:type="dxa"/>
            <w:shd w:val="clear" w:color="auto" w:fill="E0E0E0"/>
          </w:tcPr>
          <w:p w14:paraId="6FF756C4" w14:textId="77777777" w:rsidR="00D30D48" w:rsidRPr="003B106B" w:rsidRDefault="00D30D48" w:rsidP="008E1EA4">
            <w:pPr>
              <w:jc w:val="center"/>
              <w:rPr>
                <w:sz w:val="20"/>
                <w:szCs w:val="20"/>
              </w:rPr>
            </w:pPr>
            <w:r w:rsidRPr="003B106B">
              <w:rPr>
                <w:rFonts w:hint="eastAsia"/>
                <w:sz w:val="20"/>
                <w:szCs w:val="20"/>
              </w:rPr>
              <w:t>备注</w:t>
            </w:r>
          </w:p>
        </w:tc>
      </w:tr>
      <w:tr w:rsidR="00D30D48" w:rsidRPr="0088421C" w14:paraId="1C1F6679" w14:textId="77777777" w:rsidTr="008E1EA4">
        <w:tc>
          <w:tcPr>
            <w:tcW w:w="1559" w:type="dxa"/>
            <w:shd w:val="clear" w:color="auto" w:fill="auto"/>
          </w:tcPr>
          <w:p w14:paraId="6E1B1541" w14:textId="77777777" w:rsidR="00D30D48" w:rsidRPr="003B106B" w:rsidRDefault="00D30D48" w:rsidP="008E1EA4">
            <w:pPr>
              <w:jc w:val="left"/>
              <w:rPr>
                <w:sz w:val="20"/>
                <w:szCs w:val="20"/>
              </w:rPr>
            </w:pPr>
            <w:r w:rsidRPr="003B106B">
              <w:rPr>
                <w:rFonts w:hint="eastAsia"/>
                <w:sz w:val="20"/>
                <w:szCs w:val="20"/>
              </w:rPr>
              <w:t>操作</w:t>
            </w:r>
            <w:r w:rsidRPr="003B106B">
              <w:rPr>
                <w:sz w:val="20"/>
                <w:szCs w:val="20"/>
              </w:rPr>
              <w:t>结果</w:t>
            </w:r>
          </w:p>
        </w:tc>
        <w:tc>
          <w:tcPr>
            <w:tcW w:w="1701" w:type="dxa"/>
            <w:shd w:val="clear" w:color="auto" w:fill="auto"/>
          </w:tcPr>
          <w:p w14:paraId="200B5288" w14:textId="77777777" w:rsidR="00D30D48" w:rsidRPr="003B106B" w:rsidRDefault="00D30D48" w:rsidP="008E1EA4">
            <w:pPr>
              <w:jc w:val="left"/>
              <w:rPr>
                <w:sz w:val="20"/>
                <w:szCs w:val="20"/>
              </w:rPr>
            </w:pPr>
            <w:r w:rsidRPr="003B106B">
              <w:rPr>
                <w:sz w:val="20"/>
                <w:szCs w:val="20"/>
              </w:rPr>
              <w:t>CODE</w:t>
            </w:r>
          </w:p>
        </w:tc>
        <w:tc>
          <w:tcPr>
            <w:tcW w:w="1134" w:type="dxa"/>
            <w:shd w:val="clear" w:color="auto" w:fill="auto"/>
          </w:tcPr>
          <w:p w14:paraId="6D69DEE1" w14:textId="77777777" w:rsidR="00D30D48" w:rsidRPr="003B106B" w:rsidRDefault="00D30D48" w:rsidP="008E1EA4">
            <w:pPr>
              <w:jc w:val="left"/>
              <w:rPr>
                <w:sz w:val="20"/>
                <w:szCs w:val="20"/>
              </w:rPr>
            </w:pPr>
            <w:r w:rsidRPr="003B106B">
              <w:rPr>
                <w:sz w:val="20"/>
                <w:szCs w:val="20"/>
              </w:rPr>
              <w:t>Y</w:t>
            </w:r>
          </w:p>
        </w:tc>
        <w:tc>
          <w:tcPr>
            <w:tcW w:w="3119" w:type="dxa"/>
            <w:shd w:val="clear" w:color="auto" w:fill="auto"/>
          </w:tcPr>
          <w:p w14:paraId="119855C7" w14:textId="77777777" w:rsidR="00D30D48" w:rsidRPr="003B106B" w:rsidRDefault="00D30D48" w:rsidP="008E1EA4">
            <w:pPr>
              <w:jc w:val="left"/>
              <w:rPr>
                <w:sz w:val="20"/>
                <w:szCs w:val="20"/>
              </w:rPr>
            </w:pPr>
          </w:p>
        </w:tc>
      </w:tr>
      <w:tr w:rsidR="00D30D48" w:rsidRPr="0088421C" w14:paraId="217A23A7" w14:textId="77777777" w:rsidTr="008E1EA4">
        <w:tc>
          <w:tcPr>
            <w:tcW w:w="1559" w:type="dxa"/>
            <w:shd w:val="clear" w:color="auto" w:fill="auto"/>
          </w:tcPr>
          <w:p w14:paraId="7BAAE5C1" w14:textId="77777777" w:rsidR="00D30D48" w:rsidRPr="003B106B" w:rsidRDefault="00D30D48" w:rsidP="008E1EA4">
            <w:pPr>
              <w:jc w:val="left"/>
              <w:rPr>
                <w:sz w:val="20"/>
                <w:szCs w:val="20"/>
              </w:rPr>
            </w:pPr>
            <w:r w:rsidRPr="003B106B">
              <w:rPr>
                <w:rFonts w:hint="eastAsia"/>
                <w:sz w:val="20"/>
                <w:szCs w:val="20"/>
              </w:rPr>
              <w:t>结果</w:t>
            </w:r>
            <w:r w:rsidRPr="003B106B">
              <w:rPr>
                <w:sz w:val="20"/>
                <w:szCs w:val="20"/>
              </w:rPr>
              <w:t>描述</w:t>
            </w:r>
          </w:p>
        </w:tc>
        <w:tc>
          <w:tcPr>
            <w:tcW w:w="1701" w:type="dxa"/>
            <w:shd w:val="clear" w:color="auto" w:fill="auto"/>
          </w:tcPr>
          <w:p w14:paraId="663D06FC" w14:textId="77777777" w:rsidR="00D30D48" w:rsidRPr="003B106B" w:rsidRDefault="00D30D48" w:rsidP="008E1EA4">
            <w:pPr>
              <w:jc w:val="left"/>
              <w:rPr>
                <w:sz w:val="20"/>
                <w:szCs w:val="20"/>
              </w:rPr>
            </w:pPr>
            <w:r w:rsidRPr="003B106B">
              <w:rPr>
                <w:sz w:val="20"/>
                <w:szCs w:val="20"/>
              </w:rPr>
              <w:t>MESSAGE</w:t>
            </w:r>
          </w:p>
        </w:tc>
        <w:tc>
          <w:tcPr>
            <w:tcW w:w="1134" w:type="dxa"/>
            <w:shd w:val="clear" w:color="auto" w:fill="auto"/>
          </w:tcPr>
          <w:p w14:paraId="4E41E4B6" w14:textId="77777777" w:rsidR="00D30D48" w:rsidRPr="003B106B" w:rsidRDefault="00D30D48" w:rsidP="008E1EA4">
            <w:pPr>
              <w:jc w:val="left"/>
              <w:rPr>
                <w:sz w:val="20"/>
                <w:szCs w:val="20"/>
              </w:rPr>
            </w:pPr>
            <w:r w:rsidRPr="003B106B">
              <w:rPr>
                <w:sz w:val="20"/>
                <w:szCs w:val="20"/>
              </w:rPr>
              <w:t>N</w:t>
            </w:r>
          </w:p>
        </w:tc>
        <w:tc>
          <w:tcPr>
            <w:tcW w:w="3119" w:type="dxa"/>
            <w:shd w:val="clear" w:color="auto" w:fill="auto"/>
          </w:tcPr>
          <w:p w14:paraId="50EFFAED" w14:textId="77777777" w:rsidR="00D30D48" w:rsidRPr="003B106B" w:rsidRDefault="00D30D48" w:rsidP="008E1EA4">
            <w:pPr>
              <w:jc w:val="left"/>
              <w:rPr>
                <w:sz w:val="20"/>
                <w:szCs w:val="20"/>
              </w:rPr>
            </w:pPr>
          </w:p>
        </w:tc>
      </w:tr>
    </w:tbl>
    <w:p w14:paraId="0F9E8750" w14:textId="77777777" w:rsidR="000D74A8" w:rsidRPr="00A9755C" w:rsidRDefault="000D74A8" w:rsidP="000D74A8">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FB9B804" w14:textId="77777777" w:rsidR="000D74A8" w:rsidRPr="00FE1432" w:rsidRDefault="000D74A8" w:rsidP="000D74A8">
      <w:pPr>
        <w:pStyle w:val="6"/>
      </w:pPr>
      <w:r>
        <w:rPr>
          <w:rFonts w:hint="eastAsia"/>
        </w:rPr>
        <w:t>数据</w:t>
      </w:r>
      <w:r>
        <w:t>库表</w:t>
      </w:r>
    </w:p>
    <w:p w14:paraId="35225A5A" w14:textId="3C81D69C" w:rsidR="002337F6" w:rsidRPr="0082647F" w:rsidRDefault="002337F6" w:rsidP="002337F6">
      <w:pPr>
        <w:pStyle w:val="5"/>
      </w:pPr>
      <w:r>
        <w:rPr>
          <w:rFonts w:hint="eastAsia"/>
        </w:rPr>
        <w:t>返佣</w:t>
      </w:r>
      <w:r w:rsidR="003B6C29">
        <w:rPr>
          <w:rFonts w:hint="eastAsia"/>
        </w:rPr>
        <w:t>转账</w:t>
      </w:r>
    </w:p>
    <w:p w14:paraId="01F10371" w14:textId="77777777" w:rsidR="002337F6" w:rsidRDefault="002337F6" w:rsidP="002337F6">
      <w:pPr>
        <w:pStyle w:val="6"/>
      </w:pPr>
      <w:r>
        <w:rPr>
          <w:rFonts w:hint="eastAsia"/>
        </w:rPr>
        <w:t>功能</w:t>
      </w:r>
      <w:r>
        <w:t>描述</w:t>
      </w:r>
    </w:p>
    <w:p w14:paraId="161DCA3D" w14:textId="3BA27902" w:rsidR="002337F6" w:rsidRPr="00A9755C" w:rsidRDefault="002337F6" w:rsidP="002337F6">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D30D48">
        <w:rPr>
          <w:rFonts w:ascii="宋体" w:hAnsi="宋体" w:hint="eastAsia"/>
          <w:kern w:val="0"/>
          <w:sz w:val="24"/>
          <w:szCs w:val="21"/>
        </w:rPr>
        <w:t>资金</w:t>
      </w:r>
      <w:r w:rsidR="00D30D48">
        <w:rPr>
          <w:rFonts w:ascii="宋体" w:hAnsi="宋体"/>
          <w:kern w:val="0"/>
          <w:sz w:val="24"/>
          <w:szCs w:val="21"/>
        </w:rPr>
        <w:t>方对已放款的数据进行返佣转账操作</w:t>
      </w:r>
    </w:p>
    <w:p w14:paraId="0FE444E1" w14:textId="77777777" w:rsidR="002337F6" w:rsidRPr="00676A58" w:rsidRDefault="002337F6" w:rsidP="002337F6">
      <w:pPr>
        <w:pStyle w:val="6"/>
      </w:pPr>
      <w:r w:rsidRPr="00676A58">
        <w:rPr>
          <w:rFonts w:hint="eastAsia"/>
        </w:rPr>
        <w:t>处理流程</w:t>
      </w:r>
    </w:p>
    <w:p w14:paraId="4333377E" w14:textId="77777777" w:rsidR="002337F6" w:rsidRDefault="002337F6" w:rsidP="002337F6">
      <w:pPr>
        <w:ind w:left="289" w:firstLine="420"/>
        <w:rPr>
          <w:b/>
          <w:sz w:val="24"/>
          <w:szCs w:val="24"/>
        </w:rPr>
      </w:pPr>
    </w:p>
    <w:p w14:paraId="1EE4A8C1" w14:textId="77777777" w:rsidR="002337F6" w:rsidRPr="004F010F" w:rsidRDefault="002337F6" w:rsidP="002337F6">
      <w:pPr>
        <w:ind w:left="289" w:firstLine="420"/>
      </w:pPr>
      <w:r w:rsidRPr="00646F01">
        <w:rPr>
          <w:rFonts w:hint="eastAsia"/>
          <w:b/>
          <w:sz w:val="24"/>
          <w:szCs w:val="24"/>
        </w:rPr>
        <w:t>【流程描述】</w:t>
      </w:r>
    </w:p>
    <w:p w14:paraId="71D2C755" w14:textId="45E6BB97" w:rsidR="00E020EF" w:rsidRDefault="00E020EF">
      <w:pPr>
        <w:pStyle w:val="afb"/>
        <w:numPr>
          <w:ilvl w:val="0"/>
          <w:numId w:val="22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69" w:author="wangq" w:date="2017-08-21T17:25:00Z">
          <w:pPr>
            <w:pStyle w:val="afb"/>
            <w:numPr>
              <w:numId w:val="263"/>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更改业务</w:t>
      </w:r>
      <w:r>
        <w:rPr>
          <w:rFonts w:ascii="宋体" w:hAnsi="宋体"/>
          <w:kern w:val="0"/>
          <w:sz w:val="24"/>
          <w:szCs w:val="21"/>
        </w:rPr>
        <w:t>表</w:t>
      </w:r>
      <w:r>
        <w:rPr>
          <w:rFonts w:ascii="宋体" w:hAnsi="宋体" w:hint="eastAsia"/>
          <w:kern w:val="0"/>
          <w:sz w:val="24"/>
          <w:szCs w:val="21"/>
        </w:rPr>
        <w:t>数据</w:t>
      </w:r>
      <w:r>
        <w:rPr>
          <w:rFonts w:ascii="宋体" w:hAnsi="宋体"/>
          <w:kern w:val="0"/>
          <w:sz w:val="24"/>
          <w:szCs w:val="21"/>
        </w:rPr>
        <w:t>状态为</w:t>
      </w:r>
      <w:r>
        <w:rPr>
          <w:rFonts w:ascii="宋体" w:hAnsi="宋体" w:hint="eastAsia"/>
          <w:kern w:val="0"/>
          <w:sz w:val="24"/>
          <w:szCs w:val="21"/>
        </w:rPr>
        <w:t>待审核</w:t>
      </w:r>
    </w:p>
    <w:p w14:paraId="7F646942" w14:textId="5CDAA206" w:rsidR="00E020EF" w:rsidRDefault="00E020EF">
      <w:pPr>
        <w:pStyle w:val="afb"/>
        <w:numPr>
          <w:ilvl w:val="0"/>
          <w:numId w:val="22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70" w:author="wangq" w:date="2017-08-21T17:25:00Z">
          <w:pPr>
            <w:pStyle w:val="afb"/>
            <w:numPr>
              <w:numId w:val="263"/>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根据入</w:t>
      </w:r>
      <w:r>
        <w:rPr>
          <w:rFonts w:ascii="宋体" w:hAnsi="宋体"/>
          <w:kern w:val="0"/>
          <w:sz w:val="24"/>
          <w:szCs w:val="21"/>
        </w:rPr>
        <w:t>参封装</w:t>
      </w:r>
      <w:r>
        <w:rPr>
          <w:rFonts w:ascii="宋体" w:hAnsi="宋体" w:hint="eastAsia"/>
          <w:kern w:val="0"/>
          <w:sz w:val="24"/>
          <w:szCs w:val="21"/>
        </w:rPr>
        <w:t>佣金管理返佣转账</w:t>
      </w:r>
      <w:r w:rsidR="00AA4BAD">
        <w:rPr>
          <w:rFonts w:ascii="宋体" w:hAnsi="宋体" w:hint="eastAsia"/>
          <w:kern w:val="0"/>
          <w:sz w:val="24"/>
          <w:szCs w:val="21"/>
        </w:rPr>
        <w:t>数据推送</w:t>
      </w:r>
      <w:r>
        <w:rPr>
          <w:rFonts w:ascii="宋体" w:hAnsi="宋体" w:hint="eastAsia"/>
          <w:kern w:val="0"/>
          <w:sz w:val="24"/>
          <w:szCs w:val="21"/>
        </w:rPr>
        <w:t>所需数据</w:t>
      </w:r>
    </w:p>
    <w:p w14:paraId="452AAEA2" w14:textId="28344A79" w:rsidR="002337F6" w:rsidRDefault="00865F20">
      <w:pPr>
        <w:pStyle w:val="afb"/>
        <w:numPr>
          <w:ilvl w:val="0"/>
          <w:numId w:val="22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471" w:author="wangq" w:date="2017-08-21T17:25:00Z">
          <w:pPr>
            <w:pStyle w:val="afb"/>
            <w:numPr>
              <w:numId w:val="263"/>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调用</w:t>
      </w:r>
      <w:r w:rsidR="00E020EF">
        <w:rPr>
          <w:rFonts w:ascii="宋体" w:hAnsi="宋体" w:hint="eastAsia"/>
          <w:kern w:val="0"/>
          <w:sz w:val="24"/>
          <w:szCs w:val="21"/>
        </w:rPr>
        <w:t>佣金管理返佣转账</w:t>
      </w:r>
      <w:r w:rsidR="00AA4BAD">
        <w:rPr>
          <w:rFonts w:ascii="宋体" w:hAnsi="宋体" w:hint="eastAsia"/>
          <w:kern w:val="0"/>
          <w:sz w:val="24"/>
          <w:szCs w:val="21"/>
        </w:rPr>
        <w:t>数据推送</w:t>
      </w:r>
      <w:r w:rsidR="00E020EF">
        <w:rPr>
          <w:rFonts w:ascii="宋体" w:hAnsi="宋体" w:hint="eastAsia"/>
          <w:kern w:val="0"/>
          <w:sz w:val="24"/>
          <w:szCs w:val="21"/>
        </w:rPr>
        <w:t>进行</w:t>
      </w:r>
      <w:r w:rsidR="00E020EF">
        <w:rPr>
          <w:rFonts w:ascii="宋体" w:hAnsi="宋体"/>
          <w:kern w:val="0"/>
          <w:sz w:val="24"/>
          <w:szCs w:val="21"/>
        </w:rPr>
        <w:t>数据推送</w:t>
      </w:r>
    </w:p>
    <w:p w14:paraId="117A5160" w14:textId="77777777" w:rsidR="002337F6" w:rsidRPr="00F9212D" w:rsidRDefault="002337F6" w:rsidP="002337F6">
      <w:pPr>
        <w:pStyle w:val="6"/>
      </w:pPr>
      <w:r w:rsidRPr="00F9212D">
        <w:rPr>
          <w:rFonts w:hint="eastAsia"/>
        </w:rPr>
        <w:t>输入</w:t>
      </w:r>
    </w:p>
    <w:p w14:paraId="2C911BF7" w14:textId="6E0D7622" w:rsidR="00E56541" w:rsidRDefault="001057FD" w:rsidP="001057FD">
      <w:pPr>
        <w:ind w:left="260" w:firstLine="420"/>
      </w:pPr>
      <w:r>
        <w:rPr>
          <w:rFonts w:hint="eastAsia"/>
        </w:rPr>
        <w:t>接口</w:t>
      </w:r>
      <w:r>
        <w:t>参数</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1057FD" w:rsidRPr="00736667" w14:paraId="541FA108" w14:textId="77777777" w:rsidTr="008E09E5">
        <w:tc>
          <w:tcPr>
            <w:tcW w:w="1701" w:type="dxa"/>
            <w:shd w:val="clear" w:color="auto" w:fill="E0E0E0"/>
          </w:tcPr>
          <w:p w14:paraId="34676669" w14:textId="77777777" w:rsidR="001057FD" w:rsidRPr="00736667" w:rsidRDefault="001057FD" w:rsidP="008E09E5">
            <w:pPr>
              <w:jc w:val="center"/>
              <w:rPr>
                <w:b/>
                <w:snapToGrid w:val="0"/>
                <w:kern w:val="0"/>
              </w:rPr>
            </w:pPr>
            <w:r w:rsidRPr="00736667">
              <w:rPr>
                <w:rFonts w:hint="eastAsia"/>
                <w:b/>
                <w:snapToGrid w:val="0"/>
                <w:kern w:val="0"/>
              </w:rPr>
              <w:t>输入要素</w:t>
            </w:r>
          </w:p>
        </w:tc>
        <w:tc>
          <w:tcPr>
            <w:tcW w:w="1559" w:type="dxa"/>
            <w:shd w:val="clear" w:color="auto" w:fill="E0E0E0"/>
          </w:tcPr>
          <w:p w14:paraId="7DD092E5" w14:textId="77777777" w:rsidR="001057FD" w:rsidRPr="00736667" w:rsidRDefault="001057FD" w:rsidP="008E09E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5A069B4" w14:textId="77777777" w:rsidR="001057FD" w:rsidRPr="00736667" w:rsidRDefault="001057FD" w:rsidP="008E09E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6040AD0" w14:textId="77777777" w:rsidR="001057FD" w:rsidRPr="00736667" w:rsidRDefault="001057FD" w:rsidP="008E09E5">
            <w:pPr>
              <w:jc w:val="center"/>
              <w:rPr>
                <w:b/>
                <w:snapToGrid w:val="0"/>
                <w:kern w:val="0"/>
              </w:rPr>
            </w:pPr>
            <w:r w:rsidRPr="00736667">
              <w:rPr>
                <w:rFonts w:hint="eastAsia"/>
                <w:b/>
                <w:snapToGrid w:val="0"/>
                <w:kern w:val="0"/>
              </w:rPr>
              <w:t>备注</w:t>
            </w:r>
          </w:p>
        </w:tc>
      </w:tr>
      <w:tr w:rsidR="001057FD" w:rsidRPr="00736667" w14:paraId="62A75C76" w14:textId="77777777" w:rsidTr="008E09E5">
        <w:tc>
          <w:tcPr>
            <w:tcW w:w="1701" w:type="dxa"/>
            <w:shd w:val="clear" w:color="auto" w:fill="auto"/>
          </w:tcPr>
          <w:p w14:paraId="5C719715" w14:textId="77777777" w:rsidR="001057FD" w:rsidRPr="00736667" w:rsidRDefault="001057FD" w:rsidP="008E09E5">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名称</w:t>
            </w:r>
          </w:p>
        </w:tc>
        <w:tc>
          <w:tcPr>
            <w:tcW w:w="1559" w:type="dxa"/>
            <w:shd w:val="clear" w:color="auto" w:fill="auto"/>
          </w:tcPr>
          <w:p w14:paraId="0CBDDF0B" w14:textId="77777777" w:rsidR="001057FD" w:rsidRPr="00736667" w:rsidRDefault="001057FD" w:rsidP="008E09E5">
            <w:pPr>
              <w:jc w:val="left"/>
              <w:rPr>
                <w:rFonts w:ascii="宋体" w:hAnsi="宋体"/>
                <w:snapToGrid w:val="0"/>
                <w:kern w:val="0"/>
              </w:rPr>
            </w:pPr>
          </w:p>
        </w:tc>
        <w:tc>
          <w:tcPr>
            <w:tcW w:w="1134" w:type="dxa"/>
            <w:shd w:val="clear" w:color="auto" w:fill="auto"/>
          </w:tcPr>
          <w:p w14:paraId="6B225760" w14:textId="77777777" w:rsidR="001057FD" w:rsidRPr="00736667" w:rsidRDefault="001057FD" w:rsidP="008E09E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F7EE86D" w14:textId="77777777" w:rsidR="001057FD" w:rsidRPr="00736667" w:rsidRDefault="001057FD" w:rsidP="008E09E5">
            <w:pPr>
              <w:jc w:val="left"/>
              <w:rPr>
                <w:rFonts w:ascii="宋体" w:hAnsi="宋体"/>
                <w:snapToGrid w:val="0"/>
                <w:kern w:val="0"/>
              </w:rPr>
            </w:pPr>
          </w:p>
        </w:tc>
      </w:tr>
      <w:tr w:rsidR="001057FD" w:rsidRPr="00736667" w14:paraId="7C6DB15F" w14:textId="77777777" w:rsidTr="008E09E5">
        <w:tc>
          <w:tcPr>
            <w:tcW w:w="1701" w:type="dxa"/>
            <w:shd w:val="clear" w:color="auto" w:fill="auto"/>
          </w:tcPr>
          <w:p w14:paraId="499303EB" w14:textId="77777777" w:rsidR="001057FD" w:rsidRDefault="001057FD" w:rsidP="008E09E5">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数量</w:t>
            </w:r>
          </w:p>
        </w:tc>
        <w:tc>
          <w:tcPr>
            <w:tcW w:w="1559" w:type="dxa"/>
            <w:shd w:val="clear" w:color="auto" w:fill="auto"/>
          </w:tcPr>
          <w:p w14:paraId="280A1B2D" w14:textId="77777777" w:rsidR="001057FD" w:rsidRPr="00736667" w:rsidRDefault="001057FD" w:rsidP="008E09E5">
            <w:pPr>
              <w:jc w:val="left"/>
              <w:rPr>
                <w:rFonts w:ascii="宋体" w:hAnsi="宋体"/>
                <w:snapToGrid w:val="0"/>
                <w:kern w:val="0"/>
              </w:rPr>
            </w:pPr>
          </w:p>
        </w:tc>
        <w:tc>
          <w:tcPr>
            <w:tcW w:w="1134" w:type="dxa"/>
            <w:shd w:val="clear" w:color="auto" w:fill="auto"/>
          </w:tcPr>
          <w:p w14:paraId="26C147CB" w14:textId="77777777" w:rsidR="001057FD" w:rsidRDefault="001057FD" w:rsidP="008E09E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FEC044C" w14:textId="77777777" w:rsidR="001057FD" w:rsidRPr="00736667" w:rsidRDefault="001057FD" w:rsidP="008E09E5">
            <w:pPr>
              <w:jc w:val="left"/>
              <w:rPr>
                <w:rFonts w:ascii="宋体" w:hAnsi="宋体"/>
                <w:snapToGrid w:val="0"/>
                <w:kern w:val="0"/>
              </w:rPr>
            </w:pPr>
          </w:p>
        </w:tc>
      </w:tr>
      <w:tr w:rsidR="001057FD" w:rsidRPr="00736667" w14:paraId="2749BDC5" w14:textId="77777777" w:rsidTr="008E09E5">
        <w:tc>
          <w:tcPr>
            <w:tcW w:w="1701" w:type="dxa"/>
            <w:shd w:val="clear" w:color="auto" w:fill="auto"/>
          </w:tcPr>
          <w:p w14:paraId="173A7A95" w14:textId="77777777" w:rsidR="001057FD" w:rsidRDefault="001057FD" w:rsidP="008E09E5">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总</w:t>
            </w:r>
            <w:r>
              <w:rPr>
                <w:rFonts w:ascii="宋体" w:hAnsi="宋体" w:hint="eastAsia"/>
                <w:snapToGrid w:val="0"/>
                <w:kern w:val="0"/>
              </w:rPr>
              <w:t>额</w:t>
            </w:r>
          </w:p>
        </w:tc>
        <w:tc>
          <w:tcPr>
            <w:tcW w:w="1559" w:type="dxa"/>
            <w:shd w:val="clear" w:color="auto" w:fill="auto"/>
          </w:tcPr>
          <w:p w14:paraId="397D5D5A" w14:textId="77777777" w:rsidR="001057FD" w:rsidRPr="00736667" w:rsidRDefault="001057FD" w:rsidP="008E09E5">
            <w:pPr>
              <w:jc w:val="left"/>
              <w:rPr>
                <w:rFonts w:ascii="宋体" w:hAnsi="宋体"/>
                <w:snapToGrid w:val="0"/>
                <w:kern w:val="0"/>
              </w:rPr>
            </w:pPr>
          </w:p>
        </w:tc>
        <w:tc>
          <w:tcPr>
            <w:tcW w:w="1134" w:type="dxa"/>
            <w:shd w:val="clear" w:color="auto" w:fill="auto"/>
          </w:tcPr>
          <w:p w14:paraId="19731A84" w14:textId="77777777" w:rsidR="001057FD" w:rsidRDefault="001057FD" w:rsidP="008E09E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FCD051B" w14:textId="77777777" w:rsidR="001057FD" w:rsidRPr="00736667" w:rsidRDefault="001057FD" w:rsidP="008E09E5">
            <w:pPr>
              <w:jc w:val="left"/>
              <w:rPr>
                <w:rFonts w:ascii="宋体" w:hAnsi="宋体"/>
                <w:snapToGrid w:val="0"/>
                <w:kern w:val="0"/>
              </w:rPr>
            </w:pPr>
          </w:p>
        </w:tc>
      </w:tr>
      <w:tr w:rsidR="001057FD" w:rsidRPr="00736667" w14:paraId="14C4778A" w14:textId="77777777" w:rsidTr="008E09E5">
        <w:tc>
          <w:tcPr>
            <w:tcW w:w="1701" w:type="dxa"/>
            <w:shd w:val="clear" w:color="auto" w:fill="auto"/>
          </w:tcPr>
          <w:p w14:paraId="5301E3D7" w14:textId="77777777" w:rsidR="001057FD" w:rsidRDefault="001057FD" w:rsidP="008E09E5">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笔数</w:t>
            </w:r>
          </w:p>
        </w:tc>
        <w:tc>
          <w:tcPr>
            <w:tcW w:w="1559" w:type="dxa"/>
            <w:shd w:val="clear" w:color="auto" w:fill="auto"/>
          </w:tcPr>
          <w:p w14:paraId="0A8E8E91" w14:textId="77777777" w:rsidR="001057FD" w:rsidRPr="00736667" w:rsidRDefault="001057FD" w:rsidP="008E09E5">
            <w:pPr>
              <w:jc w:val="left"/>
              <w:rPr>
                <w:rFonts w:ascii="宋体" w:hAnsi="宋体"/>
                <w:snapToGrid w:val="0"/>
                <w:kern w:val="0"/>
              </w:rPr>
            </w:pPr>
          </w:p>
        </w:tc>
        <w:tc>
          <w:tcPr>
            <w:tcW w:w="1134" w:type="dxa"/>
            <w:shd w:val="clear" w:color="auto" w:fill="auto"/>
          </w:tcPr>
          <w:p w14:paraId="1A0013E4" w14:textId="77777777" w:rsidR="001057FD" w:rsidRDefault="001057FD" w:rsidP="008E09E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007C2AF" w14:textId="77777777" w:rsidR="001057FD" w:rsidRPr="00736667" w:rsidRDefault="001057FD" w:rsidP="008E09E5">
            <w:pPr>
              <w:jc w:val="left"/>
              <w:rPr>
                <w:rFonts w:ascii="宋体" w:hAnsi="宋体"/>
                <w:snapToGrid w:val="0"/>
                <w:kern w:val="0"/>
              </w:rPr>
            </w:pPr>
          </w:p>
        </w:tc>
      </w:tr>
      <w:tr w:rsidR="001057FD" w:rsidRPr="00736667" w14:paraId="62946774" w14:textId="77777777" w:rsidTr="008E09E5">
        <w:tc>
          <w:tcPr>
            <w:tcW w:w="1701" w:type="dxa"/>
            <w:shd w:val="clear" w:color="auto" w:fill="auto"/>
          </w:tcPr>
          <w:p w14:paraId="502A92F1" w14:textId="77777777" w:rsidR="001057FD" w:rsidRDefault="001057FD" w:rsidP="008E09E5">
            <w:pPr>
              <w:jc w:val="left"/>
              <w:rPr>
                <w:rFonts w:ascii="宋体" w:hAnsi="宋体"/>
                <w:snapToGrid w:val="0"/>
                <w:kern w:val="0"/>
              </w:rPr>
            </w:pPr>
            <w:r>
              <w:rPr>
                <w:rFonts w:ascii="宋体" w:hAnsi="宋体" w:hint="eastAsia"/>
                <w:snapToGrid w:val="0"/>
                <w:kern w:val="0"/>
              </w:rPr>
              <w:t>资方</w:t>
            </w:r>
            <w:r>
              <w:rPr>
                <w:rFonts w:ascii="宋体" w:hAnsi="宋体"/>
                <w:snapToGrid w:val="0"/>
                <w:kern w:val="0"/>
              </w:rPr>
              <w:t>唯一标识</w:t>
            </w:r>
          </w:p>
        </w:tc>
        <w:tc>
          <w:tcPr>
            <w:tcW w:w="1559" w:type="dxa"/>
            <w:shd w:val="clear" w:color="auto" w:fill="auto"/>
          </w:tcPr>
          <w:p w14:paraId="0C540F08" w14:textId="77777777" w:rsidR="001057FD" w:rsidRPr="00736667" w:rsidRDefault="001057FD" w:rsidP="008E09E5">
            <w:pPr>
              <w:jc w:val="left"/>
              <w:rPr>
                <w:rFonts w:ascii="宋体" w:hAnsi="宋体"/>
                <w:snapToGrid w:val="0"/>
                <w:kern w:val="0"/>
              </w:rPr>
            </w:pPr>
          </w:p>
        </w:tc>
        <w:tc>
          <w:tcPr>
            <w:tcW w:w="1134" w:type="dxa"/>
            <w:shd w:val="clear" w:color="auto" w:fill="auto"/>
          </w:tcPr>
          <w:p w14:paraId="0FD15377" w14:textId="77777777" w:rsidR="001057FD" w:rsidRDefault="001057FD" w:rsidP="008E09E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C7BC07D" w14:textId="77777777" w:rsidR="001057FD" w:rsidRPr="00736667" w:rsidRDefault="001057FD" w:rsidP="008E09E5">
            <w:pPr>
              <w:jc w:val="left"/>
              <w:rPr>
                <w:rFonts w:ascii="宋体" w:hAnsi="宋体"/>
                <w:snapToGrid w:val="0"/>
                <w:kern w:val="0"/>
              </w:rPr>
            </w:pPr>
          </w:p>
        </w:tc>
      </w:tr>
      <w:tr w:rsidR="001057FD" w:rsidRPr="00736667" w14:paraId="46D7FF4C" w14:textId="77777777" w:rsidTr="008E09E5">
        <w:tc>
          <w:tcPr>
            <w:tcW w:w="7513" w:type="dxa"/>
            <w:gridSpan w:val="4"/>
            <w:shd w:val="clear" w:color="auto" w:fill="auto"/>
          </w:tcPr>
          <w:p w14:paraId="7251CAA5" w14:textId="77777777" w:rsidR="001057FD" w:rsidRPr="00736667" w:rsidRDefault="001057FD" w:rsidP="008E09E5">
            <w:pPr>
              <w:jc w:val="center"/>
              <w:rPr>
                <w:rFonts w:ascii="宋体" w:hAnsi="宋体"/>
                <w:snapToGrid w:val="0"/>
                <w:kern w:val="0"/>
              </w:rPr>
            </w:pPr>
            <w:r>
              <w:rPr>
                <w:rFonts w:ascii="宋体" w:hAnsi="宋体" w:hint="eastAsia"/>
                <w:snapToGrid w:val="0"/>
                <w:kern w:val="0"/>
              </w:rPr>
              <w:t>&lt;业务</w:t>
            </w:r>
            <w:r>
              <w:rPr>
                <w:rFonts w:ascii="宋体" w:hAnsi="宋体"/>
                <w:snapToGrid w:val="0"/>
                <w:kern w:val="0"/>
              </w:rPr>
              <w:t>列表</w:t>
            </w:r>
            <w:r>
              <w:rPr>
                <w:rFonts w:ascii="宋体" w:hAnsi="宋体" w:hint="eastAsia"/>
                <w:snapToGrid w:val="0"/>
                <w:kern w:val="0"/>
              </w:rPr>
              <w:t>LIST&gt;</w:t>
            </w:r>
          </w:p>
        </w:tc>
      </w:tr>
      <w:tr w:rsidR="001057FD" w:rsidRPr="00736667" w14:paraId="59B63F04" w14:textId="77777777" w:rsidTr="008E09E5">
        <w:tc>
          <w:tcPr>
            <w:tcW w:w="1701" w:type="dxa"/>
            <w:shd w:val="clear" w:color="auto" w:fill="auto"/>
          </w:tcPr>
          <w:p w14:paraId="6769DB0D" w14:textId="77777777" w:rsidR="001057FD" w:rsidRPr="00736667" w:rsidRDefault="001057FD" w:rsidP="008E09E5">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流水</w:t>
            </w:r>
          </w:p>
        </w:tc>
        <w:tc>
          <w:tcPr>
            <w:tcW w:w="1559" w:type="dxa"/>
            <w:shd w:val="clear" w:color="auto" w:fill="auto"/>
          </w:tcPr>
          <w:p w14:paraId="630576C2" w14:textId="77777777" w:rsidR="001057FD" w:rsidRPr="00736667" w:rsidRDefault="001057FD" w:rsidP="008E09E5">
            <w:pPr>
              <w:jc w:val="left"/>
              <w:rPr>
                <w:rFonts w:ascii="宋体" w:hAnsi="宋体"/>
                <w:snapToGrid w:val="0"/>
                <w:kern w:val="0"/>
              </w:rPr>
            </w:pPr>
          </w:p>
        </w:tc>
        <w:tc>
          <w:tcPr>
            <w:tcW w:w="1134" w:type="dxa"/>
            <w:shd w:val="clear" w:color="auto" w:fill="auto"/>
          </w:tcPr>
          <w:p w14:paraId="63A9E60A" w14:textId="77777777" w:rsidR="001057FD" w:rsidRPr="00736667" w:rsidRDefault="001057FD" w:rsidP="008E09E5">
            <w:pPr>
              <w:jc w:val="left"/>
              <w:rPr>
                <w:rFonts w:ascii="宋体" w:hAnsi="宋体"/>
                <w:snapToGrid w:val="0"/>
                <w:kern w:val="0"/>
              </w:rPr>
            </w:pPr>
            <w:r>
              <w:rPr>
                <w:rFonts w:ascii="宋体" w:hAnsi="宋体"/>
                <w:snapToGrid w:val="0"/>
                <w:kern w:val="0"/>
              </w:rPr>
              <w:t>N</w:t>
            </w:r>
          </w:p>
        </w:tc>
        <w:tc>
          <w:tcPr>
            <w:tcW w:w="3119" w:type="dxa"/>
            <w:shd w:val="clear" w:color="auto" w:fill="auto"/>
          </w:tcPr>
          <w:p w14:paraId="07EAE740" w14:textId="77777777" w:rsidR="001057FD" w:rsidRPr="00736667" w:rsidRDefault="001057FD" w:rsidP="008E09E5">
            <w:pPr>
              <w:jc w:val="left"/>
              <w:rPr>
                <w:rFonts w:ascii="宋体" w:hAnsi="宋体"/>
                <w:snapToGrid w:val="0"/>
                <w:kern w:val="0"/>
              </w:rPr>
            </w:pPr>
          </w:p>
        </w:tc>
      </w:tr>
      <w:tr w:rsidR="001057FD" w:rsidRPr="00736667" w14:paraId="564CAA3E" w14:textId="77777777" w:rsidTr="008E09E5">
        <w:tc>
          <w:tcPr>
            <w:tcW w:w="1701" w:type="dxa"/>
            <w:shd w:val="clear" w:color="auto" w:fill="auto"/>
          </w:tcPr>
          <w:p w14:paraId="1DDCC2A9" w14:textId="77777777" w:rsidR="001057FD" w:rsidRDefault="001057FD" w:rsidP="008E09E5">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559" w:type="dxa"/>
            <w:shd w:val="clear" w:color="auto" w:fill="auto"/>
          </w:tcPr>
          <w:p w14:paraId="39249374" w14:textId="77777777" w:rsidR="001057FD" w:rsidRDefault="001057FD" w:rsidP="008E09E5">
            <w:pPr>
              <w:jc w:val="left"/>
              <w:rPr>
                <w:rFonts w:ascii="宋体" w:hAnsi="宋体"/>
                <w:snapToGrid w:val="0"/>
                <w:kern w:val="0"/>
              </w:rPr>
            </w:pPr>
          </w:p>
        </w:tc>
        <w:tc>
          <w:tcPr>
            <w:tcW w:w="1134" w:type="dxa"/>
            <w:shd w:val="clear" w:color="auto" w:fill="auto"/>
          </w:tcPr>
          <w:p w14:paraId="4B399C9C" w14:textId="77777777" w:rsidR="001057FD" w:rsidRDefault="001057FD" w:rsidP="008E09E5">
            <w:pPr>
              <w:jc w:val="left"/>
              <w:rPr>
                <w:rFonts w:ascii="宋体" w:hAnsi="宋体"/>
                <w:snapToGrid w:val="0"/>
                <w:kern w:val="0"/>
              </w:rPr>
            </w:pPr>
            <w:r>
              <w:rPr>
                <w:rFonts w:ascii="宋体" w:hAnsi="宋体"/>
                <w:snapToGrid w:val="0"/>
                <w:kern w:val="0"/>
              </w:rPr>
              <w:t>Y</w:t>
            </w:r>
          </w:p>
        </w:tc>
        <w:tc>
          <w:tcPr>
            <w:tcW w:w="3119" w:type="dxa"/>
            <w:shd w:val="clear" w:color="auto" w:fill="auto"/>
          </w:tcPr>
          <w:p w14:paraId="7C39F3D8" w14:textId="77777777" w:rsidR="001057FD" w:rsidRPr="00736667" w:rsidRDefault="001057FD" w:rsidP="008E09E5">
            <w:pPr>
              <w:jc w:val="left"/>
              <w:rPr>
                <w:rFonts w:ascii="宋体" w:hAnsi="宋体"/>
                <w:snapToGrid w:val="0"/>
                <w:kern w:val="0"/>
              </w:rPr>
            </w:pPr>
          </w:p>
        </w:tc>
      </w:tr>
      <w:tr w:rsidR="001057FD" w:rsidRPr="00736667" w14:paraId="264A4802" w14:textId="77777777" w:rsidTr="008E09E5">
        <w:tc>
          <w:tcPr>
            <w:tcW w:w="7513" w:type="dxa"/>
            <w:gridSpan w:val="4"/>
            <w:shd w:val="clear" w:color="auto" w:fill="auto"/>
          </w:tcPr>
          <w:p w14:paraId="631E8E69" w14:textId="77777777" w:rsidR="001057FD" w:rsidRPr="00736667" w:rsidRDefault="001057FD" w:rsidP="008E09E5">
            <w:pPr>
              <w:jc w:val="center"/>
              <w:rPr>
                <w:rFonts w:ascii="宋体" w:hAnsi="宋体"/>
                <w:snapToGrid w:val="0"/>
                <w:kern w:val="0"/>
              </w:rPr>
            </w:pPr>
            <w:r>
              <w:rPr>
                <w:rFonts w:ascii="宋体" w:hAnsi="宋体" w:hint="eastAsia"/>
                <w:snapToGrid w:val="0"/>
                <w:kern w:val="0"/>
              </w:rPr>
              <w:t>&lt;凭证</w:t>
            </w:r>
            <w:r>
              <w:rPr>
                <w:rFonts w:ascii="宋体" w:hAnsi="宋体"/>
                <w:snapToGrid w:val="0"/>
                <w:kern w:val="0"/>
              </w:rPr>
              <w:t>列表</w:t>
            </w:r>
            <w:r>
              <w:rPr>
                <w:rFonts w:ascii="宋体" w:hAnsi="宋体" w:hint="eastAsia"/>
                <w:snapToGrid w:val="0"/>
                <w:kern w:val="0"/>
              </w:rPr>
              <w:t>LIST&gt;</w:t>
            </w:r>
          </w:p>
        </w:tc>
      </w:tr>
      <w:tr w:rsidR="001057FD" w:rsidRPr="00736667" w14:paraId="6F0187C6" w14:textId="77777777" w:rsidTr="008E09E5">
        <w:tc>
          <w:tcPr>
            <w:tcW w:w="1701" w:type="dxa"/>
            <w:shd w:val="clear" w:color="auto" w:fill="auto"/>
          </w:tcPr>
          <w:p w14:paraId="0AB943DB" w14:textId="77777777" w:rsidR="001057FD" w:rsidRDefault="001057FD" w:rsidP="008E09E5">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006CD4D8" w14:textId="77777777" w:rsidR="001057FD" w:rsidRDefault="001057FD" w:rsidP="008E09E5">
            <w:pPr>
              <w:jc w:val="left"/>
              <w:rPr>
                <w:rFonts w:ascii="宋体" w:hAnsi="宋体"/>
                <w:snapToGrid w:val="0"/>
                <w:kern w:val="0"/>
              </w:rPr>
            </w:pPr>
          </w:p>
        </w:tc>
        <w:tc>
          <w:tcPr>
            <w:tcW w:w="1134" w:type="dxa"/>
            <w:shd w:val="clear" w:color="auto" w:fill="auto"/>
          </w:tcPr>
          <w:p w14:paraId="6A2E235B" w14:textId="77777777" w:rsidR="001057FD" w:rsidRDefault="001057FD" w:rsidP="008E09E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70F3F71" w14:textId="77777777" w:rsidR="001057FD" w:rsidRDefault="001057FD" w:rsidP="008E09E5">
            <w:pPr>
              <w:jc w:val="left"/>
              <w:rPr>
                <w:rFonts w:ascii="宋体" w:hAnsi="宋体"/>
                <w:snapToGrid w:val="0"/>
                <w:kern w:val="0"/>
              </w:rPr>
            </w:pPr>
          </w:p>
        </w:tc>
      </w:tr>
      <w:tr w:rsidR="001057FD" w:rsidRPr="00736667" w14:paraId="44918E41" w14:textId="77777777" w:rsidTr="008E09E5">
        <w:tc>
          <w:tcPr>
            <w:tcW w:w="1701" w:type="dxa"/>
            <w:shd w:val="clear" w:color="auto" w:fill="auto"/>
          </w:tcPr>
          <w:p w14:paraId="28C299D6" w14:textId="77777777" w:rsidR="001057FD" w:rsidRDefault="001057FD" w:rsidP="008E09E5">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方式</w:t>
            </w:r>
          </w:p>
        </w:tc>
        <w:tc>
          <w:tcPr>
            <w:tcW w:w="1559" w:type="dxa"/>
            <w:shd w:val="clear" w:color="auto" w:fill="auto"/>
          </w:tcPr>
          <w:p w14:paraId="4C947797" w14:textId="77777777" w:rsidR="001057FD" w:rsidRDefault="001057FD" w:rsidP="008E09E5">
            <w:pPr>
              <w:jc w:val="left"/>
              <w:rPr>
                <w:rFonts w:ascii="宋体" w:hAnsi="宋体"/>
                <w:snapToGrid w:val="0"/>
                <w:kern w:val="0"/>
              </w:rPr>
            </w:pPr>
          </w:p>
        </w:tc>
        <w:tc>
          <w:tcPr>
            <w:tcW w:w="1134" w:type="dxa"/>
            <w:shd w:val="clear" w:color="auto" w:fill="auto"/>
          </w:tcPr>
          <w:p w14:paraId="76BCB551" w14:textId="77777777" w:rsidR="001057FD" w:rsidRDefault="001057FD" w:rsidP="008E09E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084DFFC" w14:textId="77777777" w:rsidR="001057FD" w:rsidRDefault="001057FD" w:rsidP="008E09E5">
            <w:pPr>
              <w:jc w:val="left"/>
              <w:rPr>
                <w:rFonts w:ascii="宋体" w:hAnsi="宋体"/>
                <w:snapToGrid w:val="0"/>
                <w:kern w:val="0"/>
              </w:rPr>
            </w:pPr>
          </w:p>
        </w:tc>
      </w:tr>
      <w:tr w:rsidR="001057FD" w:rsidRPr="00736667" w14:paraId="7F94E54B" w14:textId="77777777" w:rsidTr="008E09E5">
        <w:tc>
          <w:tcPr>
            <w:tcW w:w="1701" w:type="dxa"/>
            <w:shd w:val="clear" w:color="auto" w:fill="auto"/>
          </w:tcPr>
          <w:p w14:paraId="1F0B26F0" w14:textId="77777777" w:rsidR="001057FD" w:rsidRDefault="001057FD" w:rsidP="008E09E5">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金额</w:t>
            </w:r>
          </w:p>
        </w:tc>
        <w:tc>
          <w:tcPr>
            <w:tcW w:w="1559" w:type="dxa"/>
            <w:shd w:val="clear" w:color="auto" w:fill="auto"/>
          </w:tcPr>
          <w:p w14:paraId="09E17811" w14:textId="77777777" w:rsidR="001057FD" w:rsidRDefault="001057FD" w:rsidP="008E09E5">
            <w:pPr>
              <w:jc w:val="left"/>
              <w:rPr>
                <w:rFonts w:ascii="宋体" w:hAnsi="宋体"/>
                <w:snapToGrid w:val="0"/>
                <w:kern w:val="0"/>
              </w:rPr>
            </w:pPr>
          </w:p>
        </w:tc>
        <w:tc>
          <w:tcPr>
            <w:tcW w:w="1134" w:type="dxa"/>
            <w:shd w:val="clear" w:color="auto" w:fill="auto"/>
          </w:tcPr>
          <w:p w14:paraId="29C7E477" w14:textId="77777777" w:rsidR="001057FD" w:rsidRDefault="001057FD" w:rsidP="008E09E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4947D39" w14:textId="77777777" w:rsidR="001057FD" w:rsidRDefault="001057FD" w:rsidP="008E09E5">
            <w:pPr>
              <w:jc w:val="left"/>
              <w:rPr>
                <w:rFonts w:ascii="宋体" w:hAnsi="宋体"/>
                <w:snapToGrid w:val="0"/>
                <w:kern w:val="0"/>
              </w:rPr>
            </w:pPr>
          </w:p>
        </w:tc>
      </w:tr>
      <w:tr w:rsidR="001057FD" w:rsidRPr="00736667" w14:paraId="2C26502A" w14:textId="77777777" w:rsidTr="008E09E5">
        <w:tc>
          <w:tcPr>
            <w:tcW w:w="1701" w:type="dxa"/>
            <w:shd w:val="clear" w:color="auto" w:fill="auto"/>
          </w:tcPr>
          <w:p w14:paraId="0E2D7C8A" w14:textId="77777777" w:rsidR="001057FD" w:rsidRDefault="001057FD" w:rsidP="008E09E5">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w:t>
            </w:r>
          </w:p>
        </w:tc>
        <w:tc>
          <w:tcPr>
            <w:tcW w:w="1559" w:type="dxa"/>
            <w:shd w:val="clear" w:color="auto" w:fill="auto"/>
          </w:tcPr>
          <w:p w14:paraId="020F6B37" w14:textId="77777777" w:rsidR="001057FD" w:rsidRPr="00736667" w:rsidRDefault="001057FD" w:rsidP="008E09E5">
            <w:pPr>
              <w:jc w:val="left"/>
              <w:rPr>
                <w:rFonts w:ascii="宋体" w:hAnsi="宋体"/>
                <w:snapToGrid w:val="0"/>
                <w:kern w:val="0"/>
              </w:rPr>
            </w:pPr>
          </w:p>
        </w:tc>
        <w:tc>
          <w:tcPr>
            <w:tcW w:w="1134" w:type="dxa"/>
            <w:shd w:val="clear" w:color="auto" w:fill="auto"/>
          </w:tcPr>
          <w:p w14:paraId="2490CF7C" w14:textId="77777777" w:rsidR="001057FD" w:rsidRDefault="001057FD" w:rsidP="008E09E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2748BDC" w14:textId="77777777" w:rsidR="001057FD" w:rsidRPr="00736667" w:rsidRDefault="001057FD" w:rsidP="008E09E5">
            <w:pPr>
              <w:jc w:val="left"/>
              <w:rPr>
                <w:rFonts w:ascii="宋体" w:hAnsi="宋体"/>
                <w:snapToGrid w:val="0"/>
                <w:kern w:val="0"/>
              </w:rPr>
            </w:pPr>
          </w:p>
        </w:tc>
      </w:tr>
      <w:tr w:rsidR="001057FD" w:rsidRPr="00736667" w14:paraId="047BD649" w14:textId="77777777" w:rsidTr="008E09E5">
        <w:tc>
          <w:tcPr>
            <w:tcW w:w="1701" w:type="dxa"/>
            <w:shd w:val="clear" w:color="auto" w:fill="auto"/>
          </w:tcPr>
          <w:p w14:paraId="54DE1B8C" w14:textId="77777777" w:rsidR="001057FD" w:rsidRDefault="001057FD" w:rsidP="008E09E5">
            <w:pPr>
              <w:jc w:val="left"/>
              <w:rPr>
                <w:rFonts w:ascii="宋体" w:hAnsi="宋体"/>
                <w:snapToGrid w:val="0"/>
                <w:kern w:val="0"/>
              </w:rPr>
            </w:pPr>
            <w:r w:rsidRPr="00E56541">
              <w:rPr>
                <w:rFonts w:ascii="宋体" w:hAnsi="宋体" w:hint="eastAsia"/>
                <w:snapToGrid w:val="0"/>
                <w:kern w:val="0"/>
              </w:rPr>
              <w:lastRenderedPageBreak/>
              <w:t>凭证附件ID</w:t>
            </w:r>
          </w:p>
        </w:tc>
        <w:tc>
          <w:tcPr>
            <w:tcW w:w="1559" w:type="dxa"/>
            <w:shd w:val="clear" w:color="auto" w:fill="auto"/>
          </w:tcPr>
          <w:p w14:paraId="67D39DDA" w14:textId="77777777" w:rsidR="001057FD" w:rsidRPr="00736667" w:rsidRDefault="001057FD" w:rsidP="008E09E5">
            <w:pPr>
              <w:jc w:val="left"/>
              <w:rPr>
                <w:rFonts w:ascii="宋体" w:hAnsi="宋体"/>
                <w:snapToGrid w:val="0"/>
                <w:kern w:val="0"/>
              </w:rPr>
            </w:pPr>
          </w:p>
        </w:tc>
        <w:tc>
          <w:tcPr>
            <w:tcW w:w="1134" w:type="dxa"/>
            <w:shd w:val="clear" w:color="auto" w:fill="auto"/>
          </w:tcPr>
          <w:p w14:paraId="3C5BA5CA" w14:textId="77777777" w:rsidR="001057FD" w:rsidRDefault="001057FD" w:rsidP="008E09E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2F3F7F2" w14:textId="77777777" w:rsidR="001057FD" w:rsidRPr="00736667" w:rsidRDefault="001057FD" w:rsidP="008E09E5">
            <w:pPr>
              <w:jc w:val="left"/>
              <w:rPr>
                <w:rFonts w:ascii="宋体" w:hAnsi="宋体"/>
                <w:snapToGrid w:val="0"/>
                <w:kern w:val="0"/>
              </w:rPr>
            </w:pPr>
          </w:p>
        </w:tc>
      </w:tr>
    </w:tbl>
    <w:p w14:paraId="34A20677" w14:textId="77777777" w:rsidR="001057FD" w:rsidRDefault="001057FD" w:rsidP="00D30D48">
      <w:pPr>
        <w:ind w:left="260" w:firstLine="420"/>
      </w:pPr>
    </w:p>
    <w:p w14:paraId="1579DF8E" w14:textId="77777777" w:rsidR="001057FD" w:rsidRDefault="001057FD" w:rsidP="00D30D48">
      <w:pPr>
        <w:ind w:left="260" w:firstLine="420"/>
      </w:pPr>
    </w:p>
    <w:p w14:paraId="55EAA334" w14:textId="5A777A77" w:rsidR="00E56541" w:rsidRPr="00360F6F" w:rsidRDefault="001057FD" w:rsidP="004D605D">
      <w:pPr>
        <w:ind w:left="840"/>
      </w:pPr>
      <w:r>
        <w:rPr>
          <w:rFonts w:hint="eastAsia"/>
        </w:rPr>
        <w:t>封装传递</w:t>
      </w:r>
      <w:r>
        <w:t>参数</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D30D48" w:rsidRPr="00736667" w14:paraId="0317853F" w14:textId="77777777" w:rsidTr="008E1EA4">
        <w:tc>
          <w:tcPr>
            <w:tcW w:w="1701" w:type="dxa"/>
            <w:shd w:val="clear" w:color="auto" w:fill="E0E0E0"/>
          </w:tcPr>
          <w:p w14:paraId="55816385" w14:textId="77777777" w:rsidR="00D30D48" w:rsidRPr="00736667" w:rsidRDefault="00D30D48" w:rsidP="008E1EA4">
            <w:pPr>
              <w:jc w:val="center"/>
              <w:rPr>
                <w:b/>
                <w:snapToGrid w:val="0"/>
                <w:kern w:val="0"/>
              </w:rPr>
            </w:pPr>
            <w:r w:rsidRPr="00736667">
              <w:rPr>
                <w:rFonts w:hint="eastAsia"/>
                <w:b/>
                <w:snapToGrid w:val="0"/>
                <w:kern w:val="0"/>
              </w:rPr>
              <w:t>输入要素</w:t>
            </w:r>
          </w:p>
        </w:tc>
        <w:tc>
          <w:tcPr>
            <w:tcW w:w="1559" w:type="dxa"/>
            <w:shd w:val="clear" w:color="auto" w:fill="E0E0E0"/>
          </w:tcPr>
          <w:p w14:paraId="5FD3DBED" w14:textId="77777777" w:rsidR="00D30D48" w:rsidRPr="00736667" w:rsidRDefault="00D30D48"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DA9018A" w14:textId="77777777" w:rsidR="00D30D48" w:rsidRPr="00736667" w:rsidRDefault="00D30D48"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7AD014C" w14:textId="77777777" w:rsidR="00D30D48" w:rsidRPr="00736667" w:rsidRDefault="00D30D48" w:rsidP="008E1EA4">
            <w:pPr>
              <w:jc w:val="center"/>
              <w:rPr>
                <w:b/>
                <w:snapToGrid w:val="0"/>
                <w:kern w:val="0"/>
              </w:rPr>
            </w:pPr>
            <w:r w:rsidRPr="00736667">
              <w:rPr>
                <w:rFonts w:hint="eastAsia"/>
                <w:b/>
                <w:snapToGrid w:val="0"/>
                <w:kern w:val="0"/>
              </w:rPr>
              <w:t>备注</w:t>
            </w:r>
          </w:p>
        </w:tc>
      </w:tr>
      <w:tr w:rsidR="00502847" w:rsidRPr="00736667" w14:paraId="13D4F340" w14:textId="77777777" w:rsidTr="00502847">
        <w:tc>
          <w:tcPr>
            <w:tcW w:w="1701" w:type="dxa"/>
            <w:shd w:val="clear" w:color="auto" w:fill="auto"/>
          </w:tcPr>
          <w:p w14:paraId="44613D29" w14:textId="426E2EE3" w:rsidR="00502847" w:rsidRPr="00736667" w:rsidRDefault="00502847" w:rsidP="00502847">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名称</w:t>
            </w:r>
          </w:p>
        </w:tc>
        <w:tc>
          <w:tcPr>
            <w:tcW w:w="1559" w:type="dxa"/>
            <w:shd w:val="clear" w:color="auto" w:fill="auto"/>
          </w:tcPr>
          <w:p w14:paraId="61741C45" w14:textId="77777777" w:rsidR="00502847" w:rsidRPr="00736667" w:rsidRDefault="00502847" w:rsidP="00502847">
            <w:pPr>
              <w:jc w:val="left"/>
              <w:rPr>
                <w:rFonts w:ascii="宋体" w:hAnsi="宋体"/>
                <w:snapToGrid w:val="0"/>
                <w:kern w:val="0"/>
              </w:rPr>
            </w:pPr>
          </w:p>
        </w:tc>
        <w:tc>
          <w:tcPr>
            <w:tcW w:w="1134" w:type="dxa"/>
            <w:shd w:val="clear" w:color="auto" w:fill="auto"/>
          </w:tcPr>
          <w:p w14:paraId="3E6D5CC2" w14:textId="77777777" w:rsidR="00502847" w:rsidRPr="00736667" w:rsidRDefault="00502847" w:rsidP="0050284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48C4237" w14:textId="77777777" w:rsidR="00502847" w:rsidRPr="00736667" w:rsidRDefault="00502847" w:rsidP="00502847">
            <w:pPr>
              <w:jc w:val="left"/>
              <w:rPr>
                <w:rFonts w:ascii="宋体" w:hAnsi="宋体"/>
                <w:snapToGrid w:val="0"/>
                <w:kern w:val="0"/>
              </w:rPr>
            </w:pPr>
          </w:p>
        </w:tc>
      </w:tr>
      <w:tr w:rsidR="00E56541" w:rsidRPr="00736667" w14:paraId="14E656AE" w14:textId="77777777" w:rsidTr="00502847">
        <w:tc>
          <w:tcPr>
            <w:tcW w:w="1701" w:type="dxa"/>
            <w:shd w:val="clear" w:color="auto" w:fill="auto"/>
          </w:tcPr>
          <w:p w14:paraId="790291C9" w14:textId="5E11D667" w:rsidR="00E56541" w:rsidRDefault="00E56541" w:rsidP="00502847">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数量</w:t>
            </w:r>
          </w:p>
        </w:tc>
        <w:tc>
          <w:tcPr>
            <w:tcW w:w="1559" w:type="dxa"/>
            <w:shd w:val="clear" w:color="auto" w:fill="auto"/>
          </w:tcPr>
          <w:p w14:paraId="729FC4E0" w14:textId="77777777" w:rsidR="00E56541" w:rsidRPr="00736667" w:rsidRDefault="00E56541" w:rsidP="00502847">
            <w:pPr>
              <w:jc w:val="left"/>
              <w:rPr>
                <w:rFonts w:ascii="宋体" w:hAnsi="宋体"/>
                <w:snapToGrid w:val="0"/>
                <w:kern w:val="0"/>
              </w:rPr>
            </w:pPr>
          </w:p>
        </w:tc>
        <w:tc>
          <w:tcPr>
            <w:tcW w:w="1134" w:type="dxa"/>
            <w:shd w:val="clear" w:color="auto" w:fill="auto"/>
          </w:tcPr>
          <w:p w14:paraId="7650C520" w14:textId="72E4023B" w:rsidR="00E56541" w:rsidRDefault="00E56541" w:rsidP="0050284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3A7514B" w14:textId="77777777" w:rsidR="00E56541" w:rsidRPr="00736667" w:rsidRDefault="00E56541" w:rsidP="00502847">
            <w:pPr>
              <w:jc w:val="left"/>
              <w:rPr>
                <w:rFonts w:ascii="宋体" w:hAnsi="宋体"/>
                <w:snapToGrid w:val="0"/>
                <w:kern w:val="0"/>
              </w:rPr>
            </w:pPr>
          </w:p>
        </w:tc>
      </w:tr>
      <w:tr w:rsidR="00E56541" w:rsidRPr="00736667" w14:paraId="6A020DF1" w14:textId="77777777" w:rsidTr="00502847">
        <w:tc>
          <w:tcPr>
            <w:tcW w:w="1701" w:type="dxa"/>
            <w:shd w:val="clear" w:color="auto" w:fill="auto"/>
          </w:tcPr>
          <w:p w14:paraId="3D1A6587" w14:textId="1F44106F" w:rsidR="00E56541" w:rsidRDefault="00E56541" w:rsidP="00502847">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总</w:t>
            </w:r>
            <w:r>
              <w:rPr>
                <w:rFonts w:ascii="宋体" w:hAnsi="宋体" w:hint="eastAsia"/>
                <w:snapToGrid w:val="0"/>
                <w:kern w:val="0"/>
              </w:rPr>
              <w:t>额</w:t>
            </w:r>
          </w:p>
        </w:tc>
        <w:tc>
          <w:tcPr>
            <w:tcW w:w="1559" w:type="dxa"/>
            <w:shd w:val="clear" w:color="auto" w:fill="auto"/>
          </w:tcPr>
          <w:p w14:paraId="38B5C31D" w14:textId="77777777" w:rsidR="00E56541" w:rsidRPr="00736667" w:rsidRDefault="00E56541" w:rsidP="00502847">
            <w:pPr>
              <w:jc w:val="left"/>
              <w:rPr>
                <w:rFonts w:ascii="宋体" w:hAnsi="宋体"/>
                <w:snapToGrid w:val="0"/>
                <w:kern w:val="0"/>
              </w:rPr>
            </w:pPr>
          </w:p>
        </w:tc>
        <w:tc>
          <w:tcPr>
            <w:tcW w:w="1134" w:type="dxa"/>
            <w:shd w:val="clear" w:color="auto" w:fill="auto"/>
          </w:tcPr>
          <w:p w14:paraId="300AFC90" w14:textId="51A3CF17" w:rsidR="00E56541" w:rsidRDefault="00E56541" w:rsidP="0050284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087EFAA" w14:textId="77777777" w:rsidR="00E56541" w:rsidRPr="00736667" w:rsidRDefault="00E56541" w:rsidP="00502847">
            <w:pPr>
              <w:jc w:val="left"/>
              <w:rPr>
                <w:rFonts w:ascii="宋体" w:hAnsi="宋体"/>
                <w:snapToGrid w:val="0"/>
                <w:kern w:val="0"/>
              </w:rPr>
            </w:pPr>
          </w:p>
        </w:tc>
      </w:tr>
      <w:tr w:rsidR="00E56541" w:rsidRPr="00736667" w14:paraId="1560CA75" w14:textId="77777777" w:rsidTr="00502847">
        <w:tc>
          <w:tcPr>
            <w:tcW w:w="1701" w:type="dxa"/>
            <w:shd w:val="clear" w:color="auto" w:fill="auto"/>
          </w:tcPr>
          <w:p w14:paraId="6E2A1CF0" w14:textId="7B0A390C" w:rsidR="00E56541" w:rsidRDefault="00E56541" w:rsidP="00502847">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笔数</w:t>
            </w:r>
          </w:p>
        </w:tc>
        <w:tc>
          <w:tcPr>
            <w:tcW w:w="1559" w:type="dxa"/>
            <w:shd w:val="clear" w:color="auto" w:fill="auto"/>
          </w:tcPr>
          <w:p w14:paraId="60A52137" w14:textId="77777777" w:rsidR="00E56541" w:rsidRPr="00736667" w:rsidRDefault="00E56541" w:rsidP="00502847">
            <w:pPr>
              <w:jc w:val="left"/>
              <w:rPr>
                <w:rFonts w:ascii="宋体" w:hAnsi="宋体"/>
                <w:snapToGrid w:val="0"/>
                <w:kern w:val="0"/>
              </w:rPr>
            </w:pPr>
          </w:p>
        </w:tc>
        <w:tc>
          <w:tcPr>
            <w:tcW w:w="1134" w:type="dxa"/>
            <w:shd w:val="clear" w:color="auto" w:fill="auto"/>
          </w:tcPr>
          <w:p w14:paraId="39F828E7" w14:textId="523B8D2D" w:rsidR="00E56541" w:rsidRDefault="00E56541" w:rsidP="0050284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045EB4E" w14:textId="77777777" w:rsidR="00E56541" w:rsidRPr="00736667" w:rsidRDefault="00E56541" w:rsidP="00502847">
            <w:pPr>
              <w:jc w:val="left"/>
              <w:rPr>
                <w:rFonts w:ascii="宋体" w:hAnsi="宋体"/>
                <w:snapToGrid w:val="0"/>
                <w:kern w:val="0"/>
              </w:rPr>
            </w:pPr>
          </w:p>
        </w:tc>
      </w:tr>
      <w:tr w:rsidR="00E56541" w:rsidRPr="00736667" w14:paraId="40B74DF9" w14:textId="77777777" w:rsidTr="00502847">
        <w:tc>
          <w:tcPr>
            <w:tcW w:w="1701" w:type="dxa"/>
            <w:shd w:val="clear" w:color="auto" w:fill="auto"/>
          </w:tcPr>
          <w:p w14:paraId="082CF4D8" w14:textId="3674719C" w:rsidR="00E56541" w:rsidRDefault="00E56541" w:rsidP="00502847">
            <w:pPr>
              <w:jc w:val="left"/>
              <w:rPr>
                <w:rFonts w:ascii="宋体" w:hAnsi="宋体"/>
                <w:snapToGrid w:val="0"/>
                <w:kern w:val="0"/>
              </w:rPr>
            </w:pPr>
            <w:r>
              <w:rPr>
                <w:rFonts w:ascii="宋体" w:hAnsi="宋体" w:hint="eastAsia"/>
                <w:snapToGrid w:val="0"/>
                <w:kern w:val="0"/>
              </w:rPr>
              <w:t>资方</w:t>
            </w:r>
            <w:r>
              <w:rPr>
                <w:rFonts w:ascii="宋体" w:hAnsi="宋体"/>
                <w:snapToGrid w:val="0"/>
                <w:kern w:val="0"/>
              </w:rPr>
              <w:t>唯一标识</w:t>
            </w:r>
          </w:p>
        </w:tc>
        <w:tc>
          <w:tcPr>
            <w:tcW w:w="1559" w:type="dxa"/>
            <w:shd w:val="clear" w:color="auto" w:fill="auto"/>
          </w:tcPr>
          <w:p w14:paraId="3FB9B1C0" w14:textId="77777777" w:rsidR="00E56541" w:rsidRPr="00736667" w:rsidRDefault="00E56541" w:rsidP="00502847">
            <w:pPr>
              <w:jc w:val="left"/>
              <w:rPr>
                <w:rFonts w:ascii="宋体" w:hAnsi="宋体"/>
                <w:snapToGrid w:val="0"/>
                <w:kern w:val="0"/>
              </w:rPr>
            </w:pPr>
          </w:p>
        </w:tc>
        <w:tc>
          <w:tcPr>
            <w:tcW w:w="1134" w:type="dxa"/>
            <w:shd w:val="clear" w:color="auto" w:fill="auto"/>
          </w:tcPr>
          <w:p w14:paraId="51E4DDD4" w14:textId="2C373C7F" w:rsidR="00E56541" w:rsidRDefault="00E56541" w:rsidP="0050284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41EE801" w14:textId="77777777" w:rsidR="00E56541" w:rsidRPr="00736667" w:rsidRDefault="00E56541" w:rsidP="00502847">
            <w:pPr>
              <w:jc w:val="left"/>
              <w:rPr>
                <w:rFonts w:ascii="宋体" w:hAnsi="宋体"/>
                <w:snapToGrid w:val="0"/>
                <w:kern w:val="0"/>
              </w:rPr>
            </w:pPr>
          </w:p>
        </w:tc>
      </w:tr>
      <w:tr w:rsidR="00D30D48" w:rsidRPr="00736667" w14:paraId="4359A91D" w14:textId="77777777" w:rsidTr="008E1EA4">
        <w:tc>
          <w:tcPr>
            <w:tcW w:w="7513" w:type="dxa"/>
            <w:gridSpan w:val="4"/>
            <w:shd w:val="clear" w:color="auto" w:fill="auto"/>
          </w:tcPr>
          <w:p w14:paraId="385F840D" w14:textId="77777777" w:rsidR="00D30D48" w:rsidRPr="00736667" w:rsidRDefault="00D30D48" w:rsidP="008E1EA4">
            <w:pPr>
              <w:jc w:val="center"/>
              <w:rPr>
                <w:rFonts w:ascii="宋体" w:hAnsi="宋体"/>
                <w:snapToGrid w:val="0"/>
                <w:kern w:val="0"/>
              </w:rPr>
            </w:pPr>
            <w:r>
              <w:rPr>
                <w:rFonts w:ascii="宋体" w:hAnsi="宋体" w:hint="eastAsia"/>
                <w:snapToGrid w:val="0"/>
                <w:kern w:val="0"/>
              </w:rPr>
              <w:t>&lt;业务</w:t>
            </w:r>
            <w:r>
              <w:rPr>
                <w:rFonts w:ascii="宋体" w:hAnsi="宋体"/>
                <w:snapToGrid w:val="0"/>
                <w:kern w:val="0"/>
              </w:rPr>
              <w:t>列表</w:t>
            </w:r>
            <w:r>
              <w:rPr>
                <w:rFonts w:ascii="宋体" w:hAnsi="宋体" w:hint="eastAsia"/>
                <w:snapToGrid w:val="0"/>
                <w:kern w:val="0"/>
              </w:rPr>
              <w:t>LIST&gt;</w:t>
            </w:r>
          </w:p>
        </w:tc>
      </w:tr>
      <w:tr w:rsidR="00645759" w:rsidRPr="00736667" w14:paraId="60A2A4B2" w14:textId="77777777" w:rsidTr="008E1EA4">
        <w:tc>
          <w:tcPr>
            <w:tcW w:w="1701" w:type="dxa"/>
            <w:shd w:val="clear" w:color="auto" w:fill="auto"/>
          </w:tcPr>
          <w:p w14:paraId="73184A93" w14:textId="77777777" w:rsidR="00645759" w:rsidRPr="00736667" w:rsidRDefault="00645759" w:rsidP="008E1EA4">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流水</w:t>
            </w:r>
          </w:p>
        </w:tc>
        <w:tc>
          <w:tcPr>
            <w:tcW w:w="1559" w:type="dxa"/>
            <w:shd w:val="clear" w:color="auto" w:fill="auto"/>
          </w:tcPr>
          <w:p w14:paraId="05F1D0F5" w14:textId="77777777" w:rsidR="00645759" w:rsidRPr="00736667" w:rsidRDefault="00645759" w:rsidP="008E1EA4">
            <w:pPr>
              <w:jc w:val="left"/>
              <w:rPr>
                <w:rFonts w:ascii="宋体" w:hAnsi="宋体"/>
                <w:snapToGrid w:val="0"/>
                <w:kern w:val="0"/>
              </w:rPr>
            </w:pPr>
          </w:p>
        </w:tc>
        <w:tc>
          <w:tcPr>
            <w:tcW w:w="1134" w:type="dxa"/>
            <w:shd w:val="clear" w:color="auto" w:fill="auto"/>
          </w:tcPr>
          <w:p w14:paraId="28E9FBAE" w14:textId="7919D5B3" w:rsidR="00645759" w:rsidRPr="00736667" w:rsidRDefault="00E56541" w:rsidP="008E1EA4">
            <w:pPr>
              <w:jc w:val="left"/>
              <w:rPr>
                <w:rFonts w:ascii="宋体" w:hAnsi="宋体"/>
                <w:snapToGrid w:val="0"/>
                <w:kern w:val="0"/>
              </w:rPr>
            </w:pPr>
            <w:r>
              <w:rPr>
                <w:rFonts w:ascii="宋体" w:hAnsi="宋体"/>
                <w:snapToGrid w:val="0"/>
                <w:kern w:val="0"/>
              </w:rPr>
              <w:t>N</w:t>
            </w:r>
          </w:p>
        </w:tc>
        <w:tc>
          <w:tcPr>
            <w:tcW w:w="3119" w:type="dxa"/>
            <w:shd w:val="clear" w:color="auto" w:fill="auto"/>
          </w:tcPr>
          <w:p w14:paraId="3369104A" w14:textId="77777777" w:rsidR="00645759" w:rsidRPr="00736667" w:rsidRDefault="00645759" w:rsidP="008E1EA4">
            <w:pPr>
              <w:jc w:val="left"/>
              <w:rPr>
                <w:rFonts w:ascii="宋体" w:hAnsi="宋体"/>
                <w:snapToGrid w:val="0"/>
                <w:kern w:val="0"/>
              </w:rPr>
            </w:pPr>
          </w:p>
        </w:tc>
      </w:tr>
      <w:tr w:rsidR="00D30D48" w:rsidRPr="00736667" w14:paraId="009772F6" w14:textId="77777777" w:rsidTr="008E1EA4">
        <w:tc>
          <w:tcPr>
            <w:tcW w:w="1701" w:type="dxa"/>
            <w:shd w:val="clear" w:color="auto" w:fill="auto"/>
          </w:tcPr>
          <w:p w14:paraId="61B98577" w14:textId="77777777" w:rsidR="00D30D48" w:rsidRDefault="00D30D48" w:rsidP="008E1EA4">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559" w:type="dxa"/>
            <w:shd w:val="clear" w:color="auto" w:fill="auto"/>
          </w:tcPr>
          <w:p w14:paraId="25420E75" w14:textId="77777777" w:rsidR="00D30D48" w:rsidRDefault="00D30D48" w:rsidP="008E1EA4">
            <w:pPr>
              <w:jc w:val="left"/>
              <w:rPr>
                <w:rFonts w:ascii="宋体" w:hAnsi="宋体"/>
                <w:snapToGrid w:val="0"/>
                <w:kern w:val="0"/>
              </w:rPr>
            </w:pPr>
          </w:p>
        </w:tc>
        <w:tc>
          <w:tcPr>
            <w:tcW w:w="1134" w:type="dxa"/>
            <w:shd w:val="clear" w:color="auto" w:fill="auto"/>
          </w:tcPr>
          <w:p w14:paraId="72316B61" w14:textId="6F283ABF" w:rsidR="00D30D48" w:rsidRDefault="00E56541"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6CF15003" w14:textId="77777777" w:rsidR="00D30D48" w:rsidRPr="00736667" w:rsidRDefault="00D30D48" w:rsidP="008E1EA4">
            <w:pPr>
              <w:jc w:val="left"/>
              <w:rPr>
                <w:rFonts w:ascii="宋体" w:hAnsi="宋体"/>
                <w:snapToGrid w:val="0"/>
                <w:kern w:val="0"/>
              </w:rPr>
            </w:pPr>
          </w:p>
        </w:tc>
      </w:tr>
      <w:tr w:rsidR="00E56541" w:rsidRPr="00736667" w14:paraId="42D899A9" w14:textId="77777777" w:rsidTr="008E1EA4">
        <w:tc>
          <w:tcPr>
            <w:tcW w:w="1701" w:type="dxa"/>
            <w:shd w:val="clear" w:color="auto" w:fill="auto"/>
          </w:tcPr>
          <w:p w14:paraId="40B0B29D" w14:textId="74A28945" w:rsidR="00E56541" w:rsidRDefault="00E56541" w:rsidP="008E1EA4">
            <w:pPr>
              <w:jc w:val="left"/>
              <w:rPr>
                <w:rFonts w:ascii="宋体" w:hAnsi="宋体"/>
                <w:snapToGrid w:val="0"/>
                <w:kern w:val="0"/>
              </w:rPr>
            </w:pPr>
            <w:r>
              <w:rPr>
                <w:rFonts w:ascii="宋体" w:hAnsi="宋体" w:hint="eastAsia"/>
                <w:snapToGrid w:val="0"/>
                <w:kern w:val="0"/>
              </w:rPr>
              <w:t>客户唯一</w:t>
            </w:r>
            <w:r>
              <w:rPr>
                <w:rFonts w:ascii="宋体" w:hAnsi="宋体"/>
                <w:snapToGrid w:val="0"/>
                <w:kern w:val="0"/>
              </w:rPr>
              <w:t>标识</w:t>
            </w:r>
          </w:p>
        </w:tc>
        <w:tc>
          <w:tcPr>
            <w:tcW w:w="1559" w:type="dxa"/>
            <w:shd w:val="clear" w:color="auto" w:fill="auto"/>
          </w:tcPr>
          <w:p w14:paraId="55C107CD" w14:textId="77777777" w:rsidR="00E56541" w:rsidRDefault="00E56541" w:rsidP="008E1EA4">
            <w:pPr>
              <w:jc w:val="left"/>
              <w:rPr>
                <w:rFonts w:ascii="宋体" w:hAnsi="宋体"/>
                <w:snapToGrid w:val="0"/>
                <w:kern w:val="0"/>
              </w:rPr>
            </w:pPr>
          </w:p>
        </w:tc>
        <w:tc>
          <w:tcPr>
            <w:tcW w:w="1134" w:type="dxa"/>
            <w:shd w:val="clear" w:color="auto" w:fill="auto"/>
          </w:tcPr>
          <w:p w14:paraId="69552A59" w14:textId="716D35F4" w:rsidR="00E56541" w:rsidDel="00E56541" w:rsidRDefault="00E56541"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346813C" w14:textId="77777777" w:rsidR="00E56541" w:rsidRPr="00736667" w:rsidRDefault="00E56541" w:rsidP="008E1EA4">
            <w:pPr>
              <w:jc w:val="left"/>
              <w:rPr>
                <w:rFonts w:ascii="宋体" w:hAnsi="宋体"/>
                <w:snapToGrid w:val="0"/>
                <w:kern w:val="0"/>
              </w:rPr>
            </w:pPr>
          </w:p>
        </w:tc>
      </w:tr>
      <w:tr w:rsidR="00E56541" w:rsidRPr="00736667" w14:paraId="1A6F46EE" w14:textId="77777777" w:rsidTr="008E1EA4">
        <w:tc>
          <w:tcPr>
            <w:tcW w:w="1701" w:type="dxa"/>
            <w:shd w:val="clear" w:color="auto" w:fill="auto"/>
          </w:tcPr>
          <w:p w14:paraId="582C50E9" w14:textId="453FDC08" w:rsidR="00E56541" w:rsidRDefault="00E56541" w:rsidP="008E1EA4">
            <w:pPr>
              <w:jc w:val="left"/>
              <w:rPr>
                <w:rFonts w:ascii="宋体" w:hAnsi="宋体"/>
                <w:snapToGrid w:val="0"/>
                <w:kern w:val="0"/>
              </w:rPr>
            </w:pPr>
            <w:r>
              <w:rPr>
                <w:rFonts w:ascii="宋体" w:hAnsi="宋体" w:hint="eastAsia"/>
                <w:snapToGrid w:val="0"/>
                <w:kern w:val="0"/>
              </w:rPr>
              <w:t>资方</w:t>
            </w:r>
            <w:r>
              <w:rPr>
                <w:rFonts w:ascii="宋体" w:hAnsi="宋体"/>
                <w:snapToGrid w:val="0"/>
                <w:kern w:val="0"/>
              </w:rPr>
              <w:t>唯一标识</w:t>
            </w:r>
          </w:p>
        </w:tc>
        <w:tc>
          <w:tcPr>
            <w:tcW w:w="1559" w:type="dxa"/>
            <w:shd w:val="clear" w:color="auto" w:fill="auto"/>
          </w:tcPr>
          <w:p w14:paraId="3728E21F" w14:textId="77777777" w:rsidR="00E56541" w:rsidRDefault="00E56541" w:rsidP="008E1EA4">
            <w:pPr>
              <w:jc w:val="left"/>
              <w:rPr>
                <w:rFonts w:ascii="宋体" w:hAnsi="宋体"/>
                <w:snapToGrid w:val="0"/>
                <w:kern w:val="0"/>
              </w:rPr>
            </w:pPr>
          </w:p>
        </w:tc>
        <w:tc>
          <w:tcPr>
            <w:tcW w:w="1134" w:type="dxa"/>
            <w:shd w:val="clear" w:color="auto" w:fill="auto"/>
          </w:tcPr>
          <w:p w14:paraId="3677932F" w14:textId="05BBD418" w:rsidR="00E56541" w:rsidDel="00E56541" w:rsidRDefault="00E56541"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4563656" w14:textId="77777777" w:rsidR="00E56541" w:rsidRPr="00736667" w:rsidRDefault="00E56541" w:rsidP="008E1EA4">
            <w:pPr>
              <w:jc w:val="left"/>
              <w:rPr>
                <w:rFonts w:ascii="宋体" w:hAnsi="宋体"/>
                <w:snapToGrid w:val="0"/>
                <w:kern w:val="0"/>
              </w:rPr>
            </w:pPr>
          </w:p>
        </w:tc>
      </w:tr>
      <w:tr w:rsidR="00E56541" w:rsidRPr="00736667" w14:paraId="760CB218" w14:textId="77777777" w:rsidTr="008E1EA4">
        <w:tc>
          <w:tcPr>
            <w:tcW w:w="1701" w:type="dxa"/>
            <w:shd w:val="clear" w:color="auto" w:fill="auto"/>
          </w:tcPr>
          <w:p w14:paraId="76EF4934" w14:textId="3D4F0E06" w:rsidR="00E56541" w:rsidRDefault="00E56541" w:rsidP="008E1EA4">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人唯一标识</w:t>
            </w:r>
          </w:p>
        </w:tc>
        <w:tc>
          <w:tcPr>
            <w:tcW w:w="1559" w:type="dxa"/>
            <w:shd w:val="clear" w:color="auto" w:fill="auto"/>
          </w:tcPr>
          <w:p w14:paraId="54D84095" w14:textId="77777777" w:rsidR="00E56541" w:rsidRDefault="00E56541" w:rsidP="008E1EA4">
            <w:pPr>
              <w:jc w:val="left"/>
              <w:rPr>
                <w:rFonts w:ascii="宋体" w:hAnsi="宋体"/>
                <w:snapToGrid w:val="0"/>
                <w:kern w:val="0"/>
              </w:rPr>
            </w:pPr>
          </w:p>
        </w:tc>
        <w:tc>
          <w:tcPr>
            <w:tcW w:w="1134" w:type="dxa"/>
            <w:shd w:val="clear" w:color="auto" w:fill="auto"/>
          </w:tcPr>
          <w:p w14:paraId="0732752A" w14:textId="60A38D47" w:rsidR="00E56541" w:rsidDel="00E56541" w:rsidRDefault="00E56541"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5C5885A" w14:textId="77777777" w:rsidR="00E56541" w:rsidRPr="00736667" w:rsidRDefault="00E56541" w:rsidP="008E1EA4">
            <w:pPr>
              <w:jc w:val="left"/>
              <w:rPr>
                <w:rFonts w:ascii="宋体" w:hAnsi="宋体"/>
                <w:snapToGrid w:val="0"/>
                <w:kern w:val="0"/>
              </w:rPr>
            </w:pPr>
          </w:p>
        </w:tc>
      </w:tr>
      <w:tr w:rsidR="00D30D48" w:rsidRPr="00736667" w14:paraId="3DA6BC7A" w14:textId="77777777" w:rsidTr="008E1EA4">
        <w:tc>
          <w:tcPr>
            <w:tcW w:w="1701" w:type="dxa"/>
            <w:shd w:val="clear" w:color="auto" w:fill="auto"/>
          </w:tcPr>
          <w:p w14:paraId="4D22022F" w14:textId="77777777" w:rsidR="00D30D48" w:rsidRDefault="00D30D48" w:rsidP="008E1EA4">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559" w:type="dxa"/>
            <w:shd w:val="clear" w:color="auto" w:fill="auto"/>
          </w:tcPr>
          <w:p w14:paraId="2CBAB578" w14:textId="77777777" w:rsidR="00D30D48" w:rsidRDefault="00D30D48" w:rsidP="008E1EA4">
            <w:pPr>
              <w:jc w:val="left"/>
              <w:rPr>
                <w:rFonts w:ascii="宋体" w:hAnsi="宋体"/>
                <w:snapToGrid w:val="0"/>
                <w:kern w:val="0"/>
              </w:rPr>
            </w:pPr>
          </w:p>
        </w:tc>
        <w:tc>
          <w:tcPr>
            <w:tcW w:w="1134" w:type="dxa"/>
            <w:shd w:val="clear" w:color="auto" w:fill="auto"/>
          </w:tcPr>
          <w:p w14:paraId="11D08D38" w14:textId="77777777" w:rsidR="00D30D48" w:rsidRDefault="00D30D48"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08C661E8" w14:textId="77777777" w:rsidR="00D30D48" w:rsidRDefault="00D30D48" w:rsidP="008E1EA4">
            <w:pPr>
              <w:jc w:val="left"/>
              <w:rPr>
                <w:rFonts w:ascii="宋体" w:hAnsi="宋体"/>
                <w:snapToGrid w:val="0"/>
                <w:kern w:val="0"/>
              </w:rPr>
            </w:pPr>
          </w:p>
        </w:tc>
      </w:tr>
      <w:tr w:rsidR="00E56541" w:rsidRPr="00736667" w14:paraId="0BC99982" w14:textId="77777777" w:rsidTr="008E1EA4">
        <w:tc>
          <w:tcPr>
            <w:tcW w:w="1701" w:type="dxa"/>
            <w:shd w:val="clear" w:color="auto" w:fill="auto"/>
          </w:tcPr>
          <w:p w14:paraId="4C3A5B3F" w14:textId="3B2F102D" w:rsidR="00E56541" w:rsidRDefault="00E56541" w:rsidP="008E1EA4">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联系电话</w:t>
            </w:r>
          </w:p>
        </w:tc>
        <w:tc>
          <w:tcPr>
            <w:tcW w:w="1559" w:type="dxa"/>
            <w:shd w:val="clear" w:color="auto" w:fill="auto"/>
          </w:tcPr>
          <w:p w14:paraId="75CB6496" w14:textId="77777777" w:rsidR="00E56541" w:rsidRDefault="00E56541" w:rsidP="008E1EA4">
            <w:pPr>
              <w:jc w:val="left"/>
              <w:rPr>
                <w:rFonts w:ascii="宋体" w:hAnsi="宋体"/>
                <w:snapToGrid w:val="0"/>
                <w:kern w:val="0"/>
              </w:rPr>
            </w:pPr>
          </w:p>
        </w:tc>
        <w:tc>
          <w:tcPr>
            <w:tcW w:w="1134" w:type="dxa"/>
            <w:shd w:val="clear" w:color="auto" w:fill="auto"/>
          </w:tcPr>
          <w:p w14:paraId="16DED37E" w14:textId="3C012AB9" w:rsidR="00E56541" w:rsidRDefault="00E56541"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D644C21" w14:textId="77777777" w:rsidR="00E56541" w:rsidRDefault="00E56541" w:rsidP="008E1EA4">
            <w:pPr>
              <w:jc w:val="left"/>
              <w:rPr>
                <w:rFonts w:ascii="宋体" w:hAnsi="宋体"/>
                <w:snapToGrid w:val="0"/>
                <w:kern w:val="0"/>
              </w:rPr>
            </w:pPr>
          </w:p>
        </w:tc>
      </w:tr>
      <w:tr w:rsidR="00E56541" w:rsidRPr="00736667" w14:paraId="7D862E46" w14:textId="77777777" w:rsidTr="008E1EA4">
        <w:tc>
          <w:tcPr>
            <w:tcW w:w="1701" w:type="dxa"/>
            <w:shd w:val="clear" w:color="auto" w:fill="auto"/>
          </w:tcPr>
          <w:p w14:paraId="6BFBAF9C" w14:textId="55A65508" w:rsidR="00E56541" w:rsidRDefault="00E56541" w:rsidP="008E1EA4">
            <w:pPr>
              <w:jc w:val="left"/>
              <w:rPr>
                <w:rFonts w:ascii="宋体" w:hAnsi="宋体"/>
                <w:snapToGrid w:val="0"/>
                <w:kern w:val="0"/>
              </w:rPr>
            </w:pPr>
            <w:r>
              <w:rPr>
                <w:rFonts w:ascii="宋体" w:hAnsi="宋体" w:hint="eastAsia"/>
                <w:snapToGrid w:val="0"/>
                <w:kern w:val="0"/>
              </w:rPr>
              <w:t>资方名称</w:t>
            </w:r>
          </w:p>
        </w:tc>
        <w:tc>
          <w:tcPr>
            <w:tcW w:w="1559" w:type="dxa"/>
            <w:shd w:val="clear" w:color="auto" w:fill="auto"/>
          </w:tcPr>
          <w:p w14:paraId="318CEC4F" w14:textId="77777777" w:rsidR="00E56541" w:rsidRDefault="00E56541" w:rsidP="008E1EA4">
            <w:pPr>
              <w:jc w:val="left"/>
              <w:rPr>
                <w:rFonts w:ascii="宋体" w:hAnsi="宋体"/>
                <w:snapToGrid w:val="0"/>
                <w:kern w:val="0"/>
              </w:rPr>
            </w:pPr>
          </w:p>
        </w:tc>
        <w:tc>
          <w:tcPr>
            <w:tcW w:w="1134" w:type="dxa"/>
            <w:shd w:val="clear" w:color="auto" w:fill="auto"/>
          </w:tcPr>
          <w:p w14:paraId="06525743" w14:textId="0328434E" w:rsidR="00E56541" w:rsidRDefault="00E56541"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FEA6089" w14:textId="77777777" w:rsidR="00E56541" w:rsidRDefault="00E56541" w:rsidP="008E1EA4">
            <w:pPr>
              <w:jc w:val="left"/>
              <w:rPr>
                <w:rFonts w:ascii="宋体" w:hAnsi="宋体"/>
                <w:snapToGrid w:val="0"/>
                <w:kern w:val="0"/>
              </w:rPr>
            </w:pPr>
          </w:p>
        </w:tc>
      </w:tr>
      <w:tr w:rsidR="00E56541" w:rsidRPr="00736667" w14:paraId="6E72AFE5" w14:textId="77777777" w:rsidTr="008E1EA4">
        <w:tc>
          <w:tcPr>
            <w:tcW w:w="1701" w:type="dxa"/>
            <w:shd w:val="clear" w:color="auto" w:fill="auto"/>
          </w:tcPr>
          <w:p w14:paraId="432653E6" w14:textId="3B200A75" w:rsidR="00E56541" w:rsidRDefault="00E56541" w:rsidP="008E1EA4">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人名称</w:t>
            </w:r>
          </w:p>
        </w:tc>
        <w:tc>
          <w:tcPr>
            <w:tcW w:w="1559" w:type="dxa"/>
            <w:shd w:val="clear" w:color="auto" w:fill="auto"/>
          </w:tcPr>
          <w:p w14:paraId="306D7F23" w14:textId="77777777" w:rsidR="00E56541" w:rsidRDefault="00E56541" w:rsidP="008E1EA4">
            <w:pPr>
              <w:jc w:val="left"/>
              <w:rPr>
                <w:rFonts w:ascii="宋体" w:hAnsi="宋体"/>
                <w:snapToGrid w:val="0"/>
                <w:kern w:val="0"/>
              </w:rPr>
            </w:pPr>
          </w:p>
        </w:tc>
        <w:tc>
          <w:tcPr>
            <w:tcW w:w="1134" w:type="dxa"/>
            <w:shd w:val="clear" w:color="auto" w:fill="auto"/>
          </w:tcPr>
          <w:p w14:paraId="73B340B9" w14:textId="1AF5AA4D" w:rsidR="00E56541" w:rsidRDefault="00E56541"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EC6DF56" w14:textId="77777777" w:rsidR="00E56541" w:rsidRDefault="00E56541" w:rsidP="008E1EA4">
            <w:pPr>
              <w:jc w:val="left"/>
              <w:rPr>
                <w:rFonts w:ascii="宋体" w:hAnsi="宋体"/>
                <w:snapToGrid w:val="0"/>
                <w:kern w:val="0"/>
              </w:rPr>
            </w:pPr>
          </w:p>
        </w:tc>
      </w:tr>
      <w:tr w:rsidR="00D30D48" w:rsidRPr="00736667" w14:paraId="1C70AFF9" w14:textId="77777777" w:rsidTr="008E1EA4">
        <w:tc>
          <w:tcPr>
            <w:tcW w:w="1701" w:type="dxa"/>
            <w:shd w:val="clear" w:color="auto" w:fill="auto"/>
          </w:tcPr>
          <w:p w14:paraId="40995AD4" w14:textId="77777777" w:rsidR="00D30D48" w:rsidRDefault="00D30D48" w:rsidP="008E1EA4">
            <w:pPr>
              <w:jc w:val="left"/>
              <w:rPr>
                <w:rFonts w:ascii="宋体" w:hAnsi="宋体"/>
                <w:snapToGrid w:val="0"/>
                <w:kern w:val="0"/>
              </w:rPr>
            </w:pPr>
            <w:r>
              <w:rPr>
                <w:rFonts w:ascii="宋体" w:hAnsi="宋体" w:hint="eastAsia"/>
                <w:snapToGrid w:val="0"/>
                <w:kern w:val="0"/>
              </w:rPr>
              <w:t>放款</w:t>
            </w:r>
            <w:r>
              <w:rPr>
                <w:rFonts w:ascii="宋体" w:hAnsi="宋体"/>
                <w:snapToGrid w:val="0"/>
                <w:kern w:val="0"/>
              </w:rPr>
              <w:t>金额</w:t>
            </w:r>
          </w:p>
        </w:tc>
        <w:tc>
          <w:tcPr>
            <w:tcW w:w="1559" w:type="dxa"/>
            <w:shd w:val="clear" w:color="auto" w:fill="auto"/>
          </w:tcPr>
          <w:p w14:paraId="563E4DEE" w14:textId="77777777" w:rsidR="00D30D48" w:rsidRDefault="00D30D48" w:rsidP="008E1EA4">
            <w:pPr>
              <w:jc w:val="left"/>
              <w:rPr>
                <w:rFonts w:ascii="宋体" w:hAnsi="宋体"/>
                <w:snapToGrid w:val="0"/>
                <w:kern w:val="0"/>
              </w:rPr>
            </w:pPr>
          </w:p>
        </w:tc>
        <w:tc>
          <w:tcPr>
            <w:tcW w:w="1134" w:type="dxa"/>
            <w:shd w:val="clear" w:color="auto" w:fill="auto"/>
          </w:tcPr>
          <w:p w14:paraId="2F409847" w14:textId="77777777" w:rsidR="00D30D48" w:rsidRDefault="00D30D48"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5C1E9616" w14:textId="77777777" w:rsidR="00D30D48" w:rsidRDefault="00D30D48" w:rsidP="008E1EA4">
            <w:pPr>
              <w:jc w:val="left"/>
              <w:rPr>
                <w:rFonts w:ascii="宋体" w:hAnsi="宋体"/>
                <w:snapToGrid w:val="0"/>
                <w:kern w:val="0"/>
              </w:rPr>
            </w:pPr>
          </w:p>
        </w:tc>
      </w:tr>
      <w:tr w:rsidR="00E56541" w:rsidRPr="00736667" w14:paraId="56682BEF" w14:textId="77777777" w:rsidTr="008E1EA4">
        <w:tc>
          <w:tcPr>
            <w:tcW w:w="1701" w:type="dxa"/>
            <w:shd w:val="clear" w:color="auto" w:fill="auto"/>
          </w:tcPr>
          <w:p w14:paraId="35A5EF86" w14:textId="482A6374" w:rsidR="00E56541" w:rsidRDefault="00E56541" w:rsidP="008E1EA4">
            <w:pPr>
              <w:jc w:val="left"/>
              <w:rPr>
                <w:rFonts w:ascii="宋体" w:hAnsi="宋体"/>
                <w:snapToGrid w:val="0"/>
                <w:kern w:val="0"/>
              </w:rPr>
            </w:pPr>
            <w:r>
              <w:rPr>
                <w:rFonts w:ascii="宋体" w:hAnsi="宋体" w:hint="eastAsia"/>
                <w:snapToGrid w:val="0"/>
                <w:kern w:val="0"/>
              </w:rPr>
              <w:t>放款</w:t>
            </w:r>
            <w:r>
              <w:rPr>
                <w:rFonts w:ascii="宋体" w:hAnsi="宋体"/>
                <w:snapToGrid w:val="0"/>
                <w:kern w:val="0"/>
              </w:rPr>
              <w:t>日期</w:t>
            </w:r>
          </w:p>
        </w:tc>
        <w:tc>
          <w:tcPr>
            <w:tcW w:w="1559" w:type="dxa"/>
            <w:shd w:val="clear" w:color="auto" w:fill="auto"/>
          </w:tcPr>
          <w:p w14:paraId="39E2AA24" w14:textId="77777777" w:rsidR="00E56541" w:rsidRDefault="00E56541" w:rsidP="008E1EA4">
            <w:pPr>
              <w:jc w:val="left"/>
              <w:rPr>
                <w:rFonts w:ascii="宋体" w:hAnsi="宋体"/>
                <w:snapToGrid w:val="0"/>
                <w:kern w:val="0"/>
              </w:rPr>
            </w:pPr>
          </w:p>
        </w:tc>
        <w:tc>
          <w:tcPr>
            <w:tcW w:w="1134" w:type="dxa"/>
            <w:shd w:val="clear" w:color="auto" w:fill="auto"/>
          </w:tcPr>
          <w:p w14:paraId="47A60556" w14:textId="65513825" w:rsidR="00E56541" w:rsidRDefault="00E56541"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27A16A" w14:textId="77777777" w:rsidR="00E56541" w:rsidRDefault="00E56541" w:rsidP="008E1EA4">
            <w:pPr>
              <w:jc w:val="left"/>
              <w:rPr>
                <w:rFonts w:ascii="宋体" w:hAnsi="宋体"/>
                <w:snapToGrid w:val="0"/>
                <w:kern w:val="0"/>
              </w:rPr>
            </w:pPr>
          </w:p>
        </w:tc>
      </w:tr>
      <w:tr w:rsidR="00E56541" w:rsidRPr="00736667" w14:paraId="74DD0492" w14:textId="77777777" w:rsidTr="008E1EA4">
        <w:tc>
          <w:tcPr>
            <w:tcW w:w="1701" w:type="dxa"/>
            <w:shd w:val="clear" w:color="auto" w:fill="auto"/>
          </w:tcPr>
          <w:p w14:paraId="7EACC9D4" w14:textId="51BB9EF6" w:rsidR="00E56541" w:rsidRDefault="00E56541" w:rsidP="008E1EA4">
            <w:pPr>
              <w:jc w:val="left"/>
              <w:rPr>
                <w:rFonts w:ascii="宋体" w:hAnsi="宋体"/>
                <w:snapToGrid w:val="0"/>
                <w:kern w:val="0"/>
              </w:rPr>
            </w:pPr>
            <w:r>
              <w:rPr>
                <w:rFonts w:ascii="宋体" w:hAnsi="宋体" w:hint="eastAsia"/>
                <w:snapToGrid w:val="0"/>
                <w:kern w:val="0"/>
              </w:rPr>
              <w:t>返佣比例</w:t>
            </w:r>
          </w:p>
        </w:tc>
        <w:tc>
          <w:tcPr>
            <w:tcW w:w="1559" w:type="dxa"/>
            <w:shd w:val="clear" w:color="auto" w:fill="auto"/>
          </w:tcPr>
          <w:p w14:paraId="45C7CC64" w14:textId="77777777" w:rsidR="00E56541" w:rsidRDefault="00E56541" w:rsidP="008E1EA4">
            <w:pPr>
              <w:jc w:val="left"/>
              <w:rPr>
                <w:rFonts w:ascii="宋体" w:hAnsi="宋体"/>
                <w:snapToGrid w:val="0"/>
                <w:kern w:val="0"/>
              </w:rPr>
            </w:pPr>
          </w:p>
        </w:tc>
        <w:tc>
          <w:tcPr>
            <w:tcW w:w="1134" w:type="dxa"/>
            <w:shd w:val="clear" w:color="auto" w:fill="auto"/>
          </w:tcPr>
          <w:p w14:paraId="1CF8F445" w14:textId="728F9B5E" w:rsidR="00E56541" w:rsidRDefault="00E56541"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5BFA9AD" w14:textId="77777777" w:rsidR="00E56541" w:rsidRDefault="00E56541" w:rsidP="008E1EA4">
            <w:pPr>
              <w:jc w:val="left"/>
              <w:rPr>
                <w:rFonts w:ascii="宋体" w:hAnsi="宋体"/>
                <w:snapToGrid w:val="0"/>
                <w:kern w:val="0"/>
              </w:rPr>
            </w:pPr>
          </w:p>
        </w:tc>
      </w:tr>
      <w:tr w:rsidR="00D30D48" w:rsidRPr="00736667" w14:paraId="2A706FA8" w14:textId="77777777" w:rsidTr="008E1EA4">
        <w:tc>
          <w:tcPr>
            <w:tcW w:w="1701" w:type="dxa"/>
            <w:shd w:val="clear" w:color="auto" w:fill="auto"/>
          </w:tcPr>
          <w:p w14:paraId="2A1B9F1A" w14:textId="77777777" w:rsidR="00D30D48" w:rsidRDefault="00D30D48" w:rsidP="008E1EA4">
            <w:pPr>
              <w:jc w:val="left"/>
              <w:rPr>
                <w:rFonts w:ascii="宋体" w:hAnsi="宋体"/>
                <w:snapToGrid w:val="0"/>
                <w:kern w:val="0"/>
              </w:rPr>
            </w:pPr>
            <w:r>
              <w:rPr>
                <w:rFonts w:ascii="宋体" w:hAnsi="宋体" w:hint="eastAsia"/>
                <w:snapToGrid w:val="0"/>
                <w:kern w:val="0"/>
              </w:rPr>
              <w:t>返佣</w:t>
            </w:r>
            <w:r>
              <w:rPr>
                <w:rFonts w:ascii="宋体" w:hAnsi="宋体"/>
                <w:snapToGrid w:val="0"/>
                <w:kern w:val="0"/>
              </w:rPr>
              <w:t>金额</w:t>
            </w:r>
          </w:p>
        </w:tc>
        <w:tc>
          <w:tcPr>
            <w:tcW w:w="1559" w:type="dxa"/>
            <w:shd w:val="clear" w:color="auto" w:fill="auto"/>
          </w:tcPr>
          <w:p w14:paraId="00B37267" w14:textId="77777777" w:rsidR="00D30D48" w:rsidRDefault="00D30D48" w:rsidP="008E1EA4">
            <w:pPr>
              <w:jc w:val="left"/>
              <w:rPr>
                <w:rFonts w:ascii="宋体" w:hAnsi="宋体"/>
                <w:snapToGrid w:val="0"/>
                <w:kern w:val="0"/>
              </w:rPr>
            </w:pPr>
          </w:p>
        </w:tc>
        <w:tc>
          <w:tcPr>
            <w:tcW w:w="1134" w:type="dxa"/>
            <w:shd w:val="clear" w:color="auto" w:fill="auto"/>
          </w:tcPr>
          <w:p w14:paraId="7F38979B" w14:textId="77777777" w:rsidR="00D30D48" w:rsidRDefault="00D30D48"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391D0C5F" w14:textId="77777777" w:rsidR="00D30D48" w:rsidRDefault="00D30D48" w:rsidP="008E1EA4">
            <w:pPr>
              <w:jc w:val="left"/>
              <w:rPr>
                <w:rFonts w:ascii="宋体" w:hAnsi="宋体"/>
                <w:snapToGrid w:val="0"/>
                <w:kern w:val="0"/>
              </w:rPr>
            </w:pPr>
          </w:p>
        </w:tc>
      </w:tr>
      <w:tr w:rsidR="00D30D48" w:rsidRPr="00736667" w14:paraId="3DC9E379" w14:textId="77777777" w:rsidTr="008E1EA4">
        <w:tc>
          <w:tcPr>
            <w:tcW w:w="7513" w:type="dxa"/>
            <w:gridSpan w:val="4"/>
            <w:shd w:val="clear" w:color="auto" w:fill="auto"/>
          </w:tcPr>
          <w:p w14:paraId="36783D06" w14:textId="77777777" w:rsidR="00D30D48" w:rsidRPr="00736667" w:rsidRDefault="00D30D48" w:rsidP="008E1EA4">
            <w:pPr>
              <w:jc w:val="center"/>
              <w:rPr>
                <w:rFonts w:ascii="宋体" w:hAnsi="宋体"/>
                <w:snapToGrid w:val="0"/>
                <w:kern w:val="0"/>
              </w:rPr>
            </w:pPr>
            <w:r>
              <w:rPr>
                <w:rFonts w:ascii="宋体" w:hAnsi="宋体" w:hint="eastAsia"/>
                <w:snapToGrid w:val="0"/>
                <w:kern w:val="0"/>
              </w:rPr>
              <w:t>&lt;凭证</w:t>
            </w:r>
            <w:r>
              <w:rPr>
                <w:rFonts w:ascii="宋体" w:hAnsi="宋体"/>
                <w:snapToGrid w:val="0"/>
                <w:kern w:val="0"/>
              </w:rPr>
              <w:t>列表</w:t>
            </w:r>
            <w:r>
              <w:rPr>
                <w:rFonts w:ascii="宋体" w:hAnsi="宋体" w:hint="eastAsia"/>
                <w:snapToGrid w:val="0"/>
                <w:kern w:val="0"/>
              </w:rPr>
              <w:t>LIST&gt;</w:t>
            </w:r>
          </w:p>
        </w:tc>
      </w:tr>
      <w:tr w:rsidR="00D30D48" w:rsidRPr="00736667" w14:paraId="792F117A" w14:textId="77777777" w:rsidTr="008E1EA4">
        <w:tc>
          <w:tcPr>
            <w:tcW w:w="1701" w:type="dxa"/>
            <w:shd w:val="clear" w:color="auto" w:fill="auto"/>
          </w:tcPr>
          <w:p w14:paraId="1605223D" w14:textId="77777777" w:rsidR="00D30D48" w:rsidRDefault="00D30D48" w:rsidP="008E1EA4">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5DFF39A7" w14:textId="77777777" w:rsidR="00D30D48" w:rsidRDefault="00D30D48" w:rsidP="008E1EA4">
            <w:pPr>
              <w:jc w:val="left"/>
              <w:rPr>
                <w:rFonts w:ascii="宋体" w:hAnsi="宋体"/>
                <w:snapToGrid w:val="0"/>
                <w:kern w:val="0"/>
              </w:rPr>
            </w:pPr>
          </w:p>
        </w:tc>
        <w:tc>
          <w:tcPr>
            <w:tcW w:w="1134" w:type="dxa"/>
            <w:shd w:val="clear" w:color="auto" w:fill="auto"/>
          </w:tcPr>
          <w:p w14:paraId="23539E0D" w14:textId="77777777" w:rsidR="00D30D48" w:rsidRDefault="00D30D48"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9E31F27" w14:textId="77777777" w:rsidR="00D30D48" w:rsidRDefault="00D30D48" w:rsidP="008E1EA4">
            <w:pPr>
              <w:jc w:val="left"/>
              <w:rPr>
                <w:rFonts w:ascii="宋体" w:hAnsi="宋体"/>
                <w:snapToGrid w:val="0"/>
                <w:kern w:val="0"/>
              </w:rPr>
            </w:pPr>
          </w:p>
        </w:tc>
      </w:tr>
      <w:tr w:rsidR="00D30D48" w:rsidRPr="00736667" w14:paraId="118230B6" w14:textId="77777777" w:rsidTr="008E1EA4">
        <w:tc>
          <w:tcPr>
            <w:tcW w:w="1701" w:type="dxa"/>
            <w:shd w:val="clear" w:color="auto" w:fill="auto"/>
          </w:tcPr>
          <w:p w14:paraId="1DBE6E42" w14:textId="77777777" w:rsidR="00D30D48" w:rsidRDefault="00D30D48" w:rsidP="008E1EA4">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方式</w:t>
            </w:r>
          </w:p>
        </w:tc>
        <w:tc>
          <w:tcPr>
            <w:tcW w:w="1559" w:type="dxa"/>
            <w:shd w:val="clear" w:color="auto" w:fill="auto"/>
          </w:tcPr>
          <w:p w14:paraId="2D98940C" w14:textId="77777777" w:rsidR="00D30D48" w:rsidRDefault="00D30D48" w:rsidP="008E1EA4">
            <w:pPr>
              <w:jc w:val="left"/>
              <w:rPr>
                <w:rFonts w:ascii="宋体" w:hAnsi="宋体"/>
                <w:snapToGrid w:val="0"/>
                <w:kern w:val="0"/>
              </w:rPr>
            </w:pPr>
          </w:p>
        </w:tc>
        <w:tc>
          <w:tcPr>
            <w:tcW w:w="1134" w:type="dxa"/>
            <w:shd w:val="clear" w:color="auto" w:fill="auto"/>
          </w:tcPr>
          <w:p w14:paraId="5174616E" w14:textId="77777777" w:rsidR="00D30D48" w:rsidRDefault="00D30D48"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8CAA754" w14:textId="77777777" w:rsidR="00D30D48" w:rsidRDefault="00D30D48" w:rsidP="008E1EA4">
            <w:pPr>
              <w:jc w:val="left"/>
              <w:rPr>
                <w:rFonts w:ascii="宋体" w:hAnsi="宋体"/>
                <w:snapToGrid w:val="0"/>
                <w:kern w:val="0"/>
              </w:rPr>
            </w:pPr>
          </w:p>
        </w:tc>
      </w:tr>
      <w:tr w:rsidR="00D30D48" w:rsidRPr="00736667" w14:paraId="6B989896" w14:textId="77777777" w:rsidTr="008E1EA4">
        <w:tc>
          <w:tcPr>
            <w:tcW w:w="1701" w:type="dxa"/>
            <w:shd w:val="clear" w:color="auto" w:fill="auto"/>
          </w:tcPr>
          <w:p w14:paraId="4A937EDF" w14:textId="77777777" w:rsidR="00D30D48" w:rsidRDefault="00D30D48" w:rsidP="008E1EA4">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金额</w:t>
            </w:r>
          </w:p>
        </w:tc>
        <w:tc>
          <w:tcPr>
            <w:tcW w:w="1559" w:type="dxa"/>
            <w:shd w:val="clear" w:color="auto" w:fill="auto"/>
          </w:tcPr>
          <w:p w14:paraId="1777192A" w14:textId="77777777" w:rsidR="00D30D48" w:rsidRDefault="00D30D48" w:rsidP="008E1EA4">
            <w:pPr>
              <w:jc w:val="left"/>
              <w:rPr>
                <w:rFonts w:ascii="宋体" w:hAnsi="宋体"/>
                <w:snapToGrid w:val="0"/>
                <w:kern w:val="0"/>
              </w:rPr>
            </w:pPr>
          </w:p>
        </w:tc>
        <w:tc>
          <w:tcPr>
            <w:tcW w:w="1134" w:type="dxa"/>
            <w:shd w:val="clear" w:color="auto" w:fill="auto"/>
          </w:tcPr>
          <w:p w14:paraId="4F0D262A" w14:textId="77777777" w:rsidR="00D30D48" w:rsidRDefault="00D30D48"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67E0528" w14:textId="77777777" w:rsidR="00D30D48" w:rsidRDefault="00D30D48" w:rsidP="008E1EA4">
            <w:pPr>
              <w:jc w:val="left"/>
              <w:rPr>
                <w:rFonts w:ascii="宋体" w:hAnsi="宋体"/>
                <w:snapToGrid w:val="0"/>
                <w:kern w:val="0"/>
              </w:rPr>
            </w:pPr>
          </w:p>
        </w:tc>
      </w:tr>
      <w:tr w:rsidR="00D30D48" w:rsidRPr="00736667" w14:paraId="00C29B52" w14:textId="77777777" w:rsidTr="008E1EA4">
        <w:tc>
          <w:tcPr>
            <w:tcW w:w="1701" w:type="dxa"/>
            <w:shd w:val="clear" w:color="auto" w:fill="auto"/>
          </w:tcPr>
          <w:p w14:paraId="58229027" w14:textId="77777777" w:rsidR="00D30D48" w:rsidRDefault="00D30D48" w:rsidP="008E1EA4">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w:t>
            </w:r>
          </w:p>
        </w:tc>
        <w:tc>
          <w:tcPr>
            <w:tcW w:w="1559" w:type="dxa"/>
            <w:shd w:val="clear" w:color="auto" w:fill="auto"/>
          </w:tcPr>
          <w:p w14:paraId="4101041B" w14:textId="77777777" w:rsidR="00D30D48" w:rsidRPr="00736667" w:rsidRDefault="00D30D48" w:rsidP="008E1EA4">
            <w:pPr>
              <w:jc w:val="left"/>
              <w:rPr>
                <w:rFonts w:ascii="宋体" w:hAnsi="宋体"/>
                <w:snapToGrid w:val="0"/>
                <w:kern w:val="0"/>
              </w:rPr>
            </w:pPr>
          </w:p>
        </w:tc>
        <w:tc>
          <w:tcPr>
            <w:tcW w:w="1134" w:type="dxa"/>
            <w:shd w:val="clear" w:color="auto" w:fill="auto"/>
          </w:tcPr>
          <w:p w14:paraId="5F0754C7" w14:textId="77777777" w:rsidR="00D30D48" w:rsidRDefault="00D30D48"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74C2F62" w14:textId="77777777" w:rsidR="00D30D48" w:rsidRPr="00736667" w:rsidRDefault="00D30D48" w:rsidP="008E1EA4">
            <w:pPr>
              <w:jc w:val="left"/>
              <w:rPr>
                <w:rFonts w:ascii="宋体" w:hAnsi="宋体"/>
                <w:snapToGrid w:val="0"/>
                <w:kern w:val="0"/>
              </w:rPr>
            </w:pPr>
          </w:p>
        </w:tc>
      </w:tr>
      <w:tr w:rsidR="00E56541" w:rsidRPr="00736667" w14:paraId="28A2E0AA" w14:textId="77777777" w:rsidTr="008E1EA4">
        <w:tc>
          <w:tcPr>
            <w:tcW w:w="1701" w:type="dxa"/>
            <w:shd w:val="clear" w:color="auto" w:fill="auto"/>
          </w:tcPr>
          <w:p w14:paraId="3061D1E8" w14:textId="6C39ED91" w:rsidR="00E56541" w:rsidRDefault="00E56541" w:rsidP="008E1EA4">
            <w:pPr>
              <w:jc w:val="left"/>
              <w:rPr>
                <w:rFonts w:ascii="宋体" w:hAnsi="宋体"/>
                <w:snapToGrid w:val="0"/>
                <w:kern w:val="0"/>
              </w:rPr>
            </w:pPr>
            <w:r w:rsidRPr="00E56541">
              <w:rPr>
                <w:rFonts w:ascii="宋体" w:hAnsi="宋体" w:hint="eastAsia"/>
                <w:snapToGrid w:val="0"/>
                <w:kern w:val="0"/>
              </w:rPr>
              <w:t>凭证附件ID</w:t>
            </w:r>
          </w:p>
        </w:tc>
        <w:tc>
          <w:tcPr>
            <w:tcW w:w="1559" w:type="dxa"/>
            <w:shd w:val="clear" w:color="auto" w:fill="auto"/>
          </w:tcPr>
          <w:p w14:paraId="33BE873A" w14:textId="77777777" w:rsidR="00E56541" w:rsidRPr="00736667" w:rsidRDefault="00E56541" w:rsidP="008E1EA4">
            <w:pPr>
              <w:jc w:val="left"/>
              <w:rPr>
                <w:rFonts w:ascii="宋体" w:hAnsi="宋体"/>
                <w:snapToGrid w:val="0"/>
                <w:kern w:val="0"/>
              </w:rPr>
            </w:pPr>
          </w:p>
        </w:tc>
        <w:tc>
          <w:tcPr>
            <w:tcW w:w="1134" w:type="dxa"/>
            <w:shd w:val="clear" w:color="auto" w:fill="auto"/>
          </w:tcPr>
          <w:p w14:paraId="2F567CA9" w14:textId="055BC63F" w:rsidR="00E56541" w:rsidRDefault="00E56541"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3F928E7" w14:textId="77777777" w:rsidR="00E56541" w:rsidRPr="00736667" w:rsidRDefault="00E56541" w:rsidP="008E1EA4">
            <w:pPr>
              <w:jc w:val="left"/>
              <w:rPr>
                <w:rFonts w:ascii="宋体" w:hAnsi="宋体"/>
                <w:snapToGrid w:val="0"/>
                <w:kern w:val="0"/>
              </w:rPr>
            </w:pPr>
          </w:p>
        </w:tc>
      </w:tr>
    </w:tbl>
    <w:p w14:paraId="1C907F28" w14:textId="77777777" w:rsidR="002337F6" w:rsidRPr="00A9755C" w:rsidRDefault="002337F6" w:rsidP="002337F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E6AEC9B" w14:textId="77777777" w:rsidR="002337F6" w:rsidRPr="00C56A4E" w:rsidRDefault="002337F6" w:rsidP="002337F6"/>
    <w:p w14:paraId="1703F6AA" w14:textId="77777777" w:rsidR="002337F6" w:rsidRPr="00A52328" w:rsidRDefault="002337F6" w:rsidP="002337F6">
      <w:pPr>
        <w:pStyle w:val="6"/>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5B1B23" w:rsidRPr="0088421C" w14:paraId="43D5E548" w14:textId="77777777" w:rsidTr="008E1EA4">
        <w:tc>
          <w:tcPr>
            <w:tcW w:w="1559" w:type="dxa"/>
            <w:shd w:val="clear" w:color="auto" w:fill="E0E0E0"/>
          </w:tcPr>
          <w:p w14:paraId="6C01397E" w14:textId="77777777" w:rsidR="005B1B23" w:rsidRPr="003B106B" w:rsidRDefault="005B1B23" w:rsidP="008E1EA4">
            <w:pPr>
              <w:jc w:val="center"/>
              <w:rPr>
                <w:sz w:val="20"/>
                <w:szCs w:val="20"/>
              </w:rPr>
            </w:pPr>
            <w:r w:rsidRPr="003B106B">
              <w:rPr>
                <w:rFonts w:hint="eastAsia"/>
                <w:sz w:val="20"/>
                <w:szCs w:val="20"/>
              </w:rPr>
              <w:t>输入要素</w:t>
            </w:r>
          </w:p>
        </w:tc>
        <w:tc>
          <w:tcPr>
            <w:tcW w:w="1701" w:type="dxa"/>
            <w:shd w:val="clear" w:color="auto" w:fill="E0E0E0"/>
          </w:tcPr>
          <w:p w14:paraId="060795C8" w14:textId="77777777" w:rsidR="005B1B23" w:rsidRPr="003B106B" w:rsidRDefault="005B1B23" w:rsidP="008E1EA4">
            <w:pPr>
              <w:jc w:val="center"/>
              <w:rPr>
                <w:sz w:val="20"/>
                <w:szCs w:val="20"/>
              </w:rPr>
            </w:pPr>
            <w:r w:rsidRPr="003B106B">
              <w:rPr>
                <w:rFonts w:hint="eastAsia"/>
                <w:sz w:val="20"/>
                <w:szCs w:val="20"/>
              </w:rPr>
              <w:t>字段名</w:t>
            </w:r>
          </w:p>
        </w:tc>
        <w:tc>
          <w:tcPr>
            <w:tcW w:w="1134" w:type="dxa"/>
            <w:shd w:val="clear" w:color="auto" w:fill="E0E0E0"/>
          </w:tcPr>
          <w:p w14:paraId="6C09C8A2" w14:textId="77777777" w:rsidR="005B1B23" w:rsidRPr="003B106B" w:rsidRDefault="005B1B23" w:rsidP="008E1EA4">
            <w:pPr>
              <w:jc w:val="center"/>
              <w:rPr>
                <w:sz w:val="20"/>
                <w:szCs w:val="20"/>
              </w:rPr>
            </w:pPr>
            <w:r w:rsidRPr="003B106B">
              <w:rPr>
                <w:rFonts w:hint="eastAsia"/>
                <w:sz w:val="20"/>
                <w:szCs w:val="20"/>
              </w:rPr>
              <w:t>是否必填</w:t>
            </w:r>
          </w:p>
        </w:tc>
        <w:tc>
          <w:tcPr>
            <w:tcW w:w="3119" w:type="dxa"/>
            <w:shd w:val="clear" w:color="auto" w:fill="E0E0E0"/>
          </w:tcPr>
          <w:p w14:paraId="4E62EAC8" w14:textId="77777777" w:rsidR="005B1B23" w:rsidRPr="003B106B" w:rsidRDefault="005B1B23" w:rsidP="008E1EA4">
            <w:pPr>
              <w:jc w:val="center"/>
              <w:rPr>
                <w:sz w:val="20"/>
                <w:szCs w:val="20"/>
              </w:rPr>
            </w:pPr>
            <w:r w:rsidRPr="003B106B">
              <w:rPr>
                <w:rFonts w:hint="eastAsia"/>
                <w:sz w:val="20"/>
                <w:szCs w:val="20"/>
              </w:rPr>
              <w:t>备注</w:t>
            </w:r>
          </w:p>
        </w:tc>
      </w:tr>
      <w:tr w:rsidR="005B1B23" w:rsidRPr="0088421C" w14:paraId="2774C762" w14:textId="77777777" w:rsidTr="008E1EA4">
        <w:tc>
          <w:tcPr>
            <w:tcW w:w="1559" w:type="dxa"/>
            <w:shd w:val="clear" w:color="auto" w:fill="auto"/>
          </w:tcPr>
          <w:p w14:paraId="7FC9C0D6" w14:textId="77777777" w:rsidR="005B1B23" w:rsidRPr="003B106B" w:rsidRDefault="005B1B23" w:rsidP="008E1EA4">
            <w:pPr>
              <w:jc w:val="left"/>
              <w:rPr>
                <w:sz w:val="20"/>
                <w:szCs w:val="20"/>
              </w:rPr>
            </w:pPr>
            <w:r w:rsidRPr="003B106B">
              <w:rPr>
                <w:rFonts w:hint="eastAsia"/>
                <w:sz w:val="20"/>
                <w:szCs w:val="20"/>
              </w:rPr>
              <w:t>操作</w:t>
            </w:r>
            <w:r w:rsidRPr="003B106B">
              <w:rPr>
                <w:sz w:val="20"/>
                <w:szCs w:val="20"/>
              </w:rPr>
              <w:t>结果</w:t>
            </w:r>
          </w:p>
        </w:tc>
        <w:tc>
          <w:tcPr>
            <w:tcW w:w="1701" w:type="dxa"/>
            <w:shd w:val="clear" w:color="auto" w:fill="auto"/>
          </w:tcPr>
          <w:p w14:paraId="79F7CF18" w14:textId="77777777" w:rsidR="005B1B23" w:rsidRPr="003B106B" w:rsidRDefault="005B1B23" w:rsidP="008E1EA4">
            <w:pPr>
              <w:jc w:val="left"/>
              <w:rPr>
                <w:sz w:val="20"/>
                <w:szCs w:val="20"/>
              </w:rPr>
            </w:pPr>
            <w:r w:rsidRPr="003B106B">
              <w:rPr>
                <w:sz w:val="20"/>
                <w:szCs w:val="20"/>
              </w:rPr>
              <w:t>CODE</w:t>
            </w:r>
          </w:p>
        </w:tc>
        <w:tc>
          <w:tcPr>
            <w:tcW w:w="1134" w:type="dxa"/>
            <w:shd w:val="clear" w:color="auto" w:fill="auto"/>
          </w:tcPr>
          <w:p w14:paraId="32D0C794" w14:textId="77777777" w:rsidR="005B1B23" w:rsidRPr="003B106B" w:rsidRDefault="005B1B23" w:rsidP="008E1EA4">
            <w:pPr>
              <w:jc w:val="left"/>
              <w:rPr>
                <w:sz w:val="20"/>
                <w:szCs w:val="20"/>
              </w:rPr>
            </w:pPr>
            <w:r w:rsidRPr="003B106B">
              <w:rPr>
                <w:sz w:val="20"/>
                <w:szCs w:val="20"/>
              </w:rPr>
              <w:t>Y</w:t>
            </w:r>
          </w:p>
        </w:tc>
        <w:tc>
          <w:tcPr>
            <w:tcW w:w="3119" w:type="dxa"/>
            <w:shd w:val="clear" w:color="auto" w:fill="auto"/>
          </w:tcPr>
          <w:p w14:paraId="0E8535FC" w14:textId="77777777" w:rsidR="005B1B23" w:rsidRPr="003B106B" w:rsidRDefault="005B1B23" w:rsidP="008E1EA4">
            <w:pPr>
              <w:jc w:val="left"/>
              <w:rPr>
                <w:sz w:val="20"/>
                <w:szCs w:val="20"/>
              </w:rPr>
            </w:pPr>
          </w:p>
        </w:tc>
      </w:tr>
      <w:tr w:rsidR="005B1B23" w:rsidRPr="0088421C" w14:paraId="2F864E62" w14:textId="77777777" w:rsidTr="008E1EA4">
        <w:tc>
          <w:tcPr>
            <w:tcW w:w="1559" w:type="dxa"/>
            <w:shd w:val="clear" w:color="auto" w:fill="auto"/>
          </w:tcPr>
          <w:p w14:paraId="4611D557" w14:textId="77777777" w:rsidR="005B1B23" w:rsidRPr="003B106B" w:rsidRDefault="005B1B23" w:rsidP="008E1EA4">
            <w:pPr>
              <w:jc w:val="left"/>
              <w:rPr>
                <w:sz w:val="20"/>
                <w:szCs w:val="20"/>
              </w:rPr>
            </w:pPr>
            <w:r w:rsidRPr="003B106B">
              <w:rPr>
                <w:rFonts w:hint="eastAsia"/>
                <w:sz w:val="20"/>
                <w:szCs w:val="20"/>
              </w:rPr>
              <w:t>结果</w:t>
            </w:r>
            <w:r w:rsidRPr="003B106B">
              <w:rPr>
                <w:sz w:val="20"/>
                <w:szCs w:val="20"/>
              </w:rPr>
              <w:t>描述</w:t>
            </w:r>
          </w:p>
        </w:tc>
        <w:tc>
          <w:tcPr>
            <w:tcW w:w="1701" w:type="dxa"/>
            <w:shd w:val="clear" w:color="auto" w:fill="auto"/>
          </w:tcPr>
          <w:p w14:paraId="3532432C" w14:textId="77777777" w:rsidR="005B1B23" w:rsidRPr="003B106B" w:rsidRDefault="005B1B23" w:rsidP="008E1EA4">
            <w:pPr>
              <w:jc w:val="left"/>
              <w:rPr>
                <w:sz w:val="20"/>
                <w:szCs w:val="20"/>
              </w:rPr>
            </w:pPr>
            <w:r w:rsidRPr="003B106B">
              <w:rPr>
                <w:sz w:val="20"/>
                <w:szCs w:val="20"/>
              </w:rPr>
              <w:t>MESSAGE</w:t>
            </w:r>
          </w:p>
        </w:tc>
        <w:tc>
          <w:tcPr>
            <w:tcW w:w="1134" w:type="dxa"/>
            <w:shd w:val="clear" w:color="auto" w:fill="auto"/>
          </w:tcPr>
          <w:p w14:paraId="6447BD48" w14:textId="77777777" w:rsidR="005B1B23" w:rsidRPr="003B106B" w:rsidRDefault="005B1B23" w:rsidP="008E1EA4">
            <w:pPr>
              <w:jc w:val="left"/>
              <w:rPr>
                <w:sz w:val="20"/>
                <w:szCs w:val="20"/>
              </w:rPr>
            </w:pPr>
            <w:r w:rsidRPr="003B106B">
              <w:rPr>
                <w:sz w:val="20"/>
                <w:szCs w:val="20"/>
              </w:rPr>
              <w:t>N</w:t>
            </w:r>
          </w:p>
        </w:tc>
        <w:tc>
          <w:tcPr>
            <w:tcW w:w="3119" w:type="dxa"/>
            <w:shd w:val="clear" w:color="auto" w:fill="auto"/>
          </w:tcPr>
          <w:p w14:paraId="2F356C3E" w14:textId="77777777" w:rsidR="005B1B23" w:rsidRPr="003B106B" w:rsidRDefault="005B1B23" w:rsidP="008E1EA4">
            <w:pPr>
              <w:jc w:val="left"/>
              <w:rPr>
                <w:sz w:val="20"/>
                <w:szCs w:val="20"/>
              </w:rPr>
            </w:pPr>
          </w:p>
        </w:tc>
      </w:tr>
    </w:tbl>
    <w:p w14:paraId="0E1A9115" w14:textId="77777777" w:rsidR="002337F6" w:rsidRPr="00A9755C" w:rsidRDefault="002337F6" w:rsidP="002337F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C3C8462" w14:textId="77777777" w:rsidR="002337F6" w:rsidRPr="00FE1432" w:rsidRDefault="002337F6" w:rsidP="002337F6">
      <w:pPr>
        <w:pStyle w:val="6"/>
      </w:pPr>
      <w:r>
        <w:rPr>
          <w:rFonts w:hint="eastAsia"/>
        </w:rPr>
        <w:t>数据</w:t>
      </w:r>
      <w:r>
        <w:t>库表</w:t>
      </w:r>
    </w:p>
    <w:p w14:paraId="28EF6489" w14:textId="77777777" w:rsidR="005B1B23" w:rsidRPr="005B1B23" w:rsidRDefault="005B1B23" w:rsidP="00041BC9">
      <w:pPr>
        <w:ind w:leftChars="400" w:left="840"/>
        <w:rPr>
          <w:kern w:val="0"/>
        </w:rPr>
      </w:pPr>
      <w:r w:rsidRPr="005B1B23">
        <w:rPr>
          <w:rFonts w:hint="eastAsia"/>
          <w:kern w:val="0"/>
        </w:rPr>
        <w:t>资方入账流水临时表</w:t>
      </w:r>
    </w:p>
    <w:p w14:paraId="02F0A8BA" w14:textId="77777777" w:rsidR="005B1B23" w:rsidRPr="005B1B23" w:rsidRDefault="005B1B23" w:rsidP="00041BC9">
      <w:pPr>
        <w:ind w:leftChars="400" w:left="840"/>
        <w:rPr>
          <w:kern w:val="0"/>
        </w:rPr>
      </w:pPr>
      <w:r w:rsidRPr="005B1B23">
        <w:rPr>
          <w:rFonts w:hint="eastAsia"/>
          <w:kern w:val="0"/>
        </w:rPr>
        <w:t>资方入账流水凭证临时表</w:t>
      </w:r>
    </w:p>
    <w:p w14:paraId="34371F10" w14:textId="65858996" w:rsidR="00486AFA" w:rsidRDefault="005B1B23" w:rsidP="00041BC9">
      <w:pPr>
        <w:ind w:leftChars="400" w:left="840"/>
        <w:rPr>
          <w:kern w:val="0"/>
        </w:rPr>
      </w:pPr>
      <w:r w:rsidRPr="005B1B23">
        <w:rPr>
          <w:rFonts w:hint="eastAsia"/>
          <w:kern w:val="0"/>
        </w:rPr>
        <w:t>资方入账流水业务临时表</w:t>
      </w:r>
    </w:p>
    <w:p w14:paraId="41AF6CBC" w14:textId="77777777" w:rsidR="007C6978" w:rsidRPr="00BF2223" w:rsidRDefault="007C6978" w:rsidP="007C6978">
      <w:pPr>
        <w:pStyle w:val="2"/>
        <w:spacing w:beforeLines="50" w:before="156" w:afterLines="50" w:after="156" w:line="360" w:lineRule="auto"/>
        <w:ind w:left="578" w:hanging="578"/>
        <w:rPr>
          <w:rFonts w:ascii="黑体" w:eastAsia="黑体" w:hAnsi="黑体" w:cs="宋体"/>
        </w:rPr>
      </w:pPr>
      <w:bookmarkStart w:id="472" w:name="_Toc486335774"/>
      <w:r>
        <w:rPr>
          <w:rFonts w:ascii="黑体" w:eastAsia="黑体" w:hAnsi="黑体" w:cs="宋体" w:hint="eastAsia"/>
        </w:rPr>
        <w:lastRenderedPageBreak/>
        <w:t>业务</w:t>
      </w:r>
      <w:r>
        <w:rPr>
          <w:rFonts w:ascii="黑体" w:eastAsia="黑体" w:hAnsi="黑体" w:cs="宋体"/>
        </w:rPr>
        <w:t>管理端功能</w:t>
      </w:r>
      <w:bookmarkEnd w:id="472"/>
    </w:p>
    <w:p w14:paraId="01EB482C" w14:textId="77777777" w:rsidR="0059132C" w:rsidRPr="00BF2223" w:rsidRDefault="0059132C" w:rsidP="0059132C">
      <w:pPr>
        <w:pStyle w:val="3"/>
        <w:tabs>
          <w:tab w:val="num" w:pos="1080"/>
        </w:tabs>
        <w:spacing w:beforeLines="50" w:before="156" w:after="0" w:line="360" w:lineRule="auto"/>
        <w:ind w:left="1803" w:hanging="1622"/>
        <w:rPr>
          <w:rFonts w:ascii="黑体" w:eastAsia="黑体" w:hAnsi="黑体"/>
          <w:sz w:val="28"/>
          <w:szCs w:val="28"/>
        </w:rPr>
      </w:pPr>
      <w:bookmarkStart w:id="473" w:name="_Toc486335775"/>
      <w:r>
        <w:rPr>
          <w:rFonts w:ascii="黑体" w:eastAsia="黑体" w:hAnsi="黑体" w:hint="eastAsia"/>
          <w:sz w:val="28"/>
          <w:szCs w:val="28"/>
        </w:rPr>
        <w:t>佣金</w:t>
      </w:r>
      <w:r>
        <w:rPr>
          <w:rFonts w:ascii="黑体" w:eastAsia="黑体" w:hAnsi="黑体"/>
          <w:sz w:val="28"/>
          <w:szCs w:val="28"/>
        </w:rPr>
        <w:t>管理</w:t>
      </w:r>
      <w:bookmarkEnd w:id="473"/>
    </w:p>
    <w:p w14:paraId="4DCCD756" w14:textId="77777777" w:rsidR="00214A2F" w:rsidRPr="00214A2F" w:rsidRDefault="00214A2F" w:rsidP="00BF6BAD">
      <w:bookmarkStart w:id="474" w:name="_资金概览（报表DASHBOARD）"/>
      <w:bookmarkEnd w:id="474"/>
    </w:p>
    <w:p w14:paraId="466DD310" w14:textId="77777777" w:rsidR="0059132C" w:rsidRDefault="009F07DC" w:rsidP="0059132C">
      <w:pPr>
        <w:pStyle w:val="4"/>
        <w:ind w:hanging="580"/>
        <w:rPr>
          <w:rFonts w:ascii="黑体" w:hAnsi="黑体"/>
        </w:rPr>
      </w:pPr>
      <w:bookmarkStart w:id="475" w:name="_资金明细"/>
      <w:bookmarkEnd w:id="475"/>
      <w:r>
        <w:rPr>
          <w:rFonts w:ascii="黑体" w:hAnsi="黑体" w:hint="eastAsia"/>
        </w:rPr>
        <w:t>资</w:t>
      </w:r>
      <w:r w:rsidR="0059132C">
        <w:rPr>
          <w:rFonts w:ascii="黑体" w:hAnsi="黑体" w:hint="eastAsia"/>
        </w:rPr>
        <w:t>金</w:t>
      </w:r>
      <w:r w:rsidR="0059132C">
        <w:rPr>
          <w:rFonts w:ascii="黑体" w:hAnsi="黑体"/>
        </w:rPr>
        <w:t>明细</w:t>
      </w:r>
    </w:p>
    <w:p w14:paraId="7E46D7F6" w14:textId="77777777" w:rsidR="0059132C" w:rsidRDefault="0059132C" w:rsidP="0059132C">
      <w:pPr>
        <w:pStyle w:val="5"/>
      </w:pPr>
      <w:r>
        <w:rPr>
          <w:rFonts w:hint="eastAsia"/>
        </w:rPr>
        <w:t>功能</w:t>
      </w:r>
      <w:r>
        <w:t>描述</w:t>
      </w:r>
    </w:p>
    <w:p w14:paraId="7ED7FFAF" w14:textId="77777777" w:rsidR="0059132C" w:rsidRPr="00A9755C" w:rsidRDefault="00131D0A" w:rsidP="00BF6BAD">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85" w:left="1018" w:firstLine="661"/>
        <w:jc w:val="left"/>
        <w:rPr>
          <w:rFonts w:ascii="宋体" w:hAnsi="宋体"/>
          <w:kern w:val="0"/>
          <w:sz w:val="24"/>
          <w:szCs w:val="21"/>
        </w:rPr>
      </w:pPr>
      <w:r>
        <w:rPr>
          <w:rFonts w:ascii="宋体" w:hAnsi="宋体" w:hint="eastAsia"/>
          <w:kern w:val="0"/>
          <w:sz w:val="24"/>
          <w:szCs w:val="21"/>
        </w:rPr>
        <w:t>展示流水</w:t>
      </w:r>
      <w:r>
        <w:rPr>
          <w:rFonts w:ascii="宋体" w:hAnsi="宋体"/>
          <w:kern w:val="0"/>
          <w:sz w:val="24"/>
          <w:szCs w:val="21"/>
        </w:rPr>
        <w:t>凭证</w:t>
      </w:r>
      <w:r>
        <w:rPr>
          <w:rFonts w:ascii="宋体" w:hAnsi="宋体" w:hint="eastAsia"/>
          <w:kern w:val="0"/>
          <w:sz w:val="24"/>
          <w:szCs w:val="21"/>
        </w:rPr>
        <w:t>对应</w:t>
      </w:r>
      <w:r>
        <w:rPr>
          <w:rFonts w:ascii="宋体" w:hAnsi="宋体"/>
          <w:kern w:val="0"/>
          <w:sz w:val="24"/>
          <w:szCs w:val="21"/>
        </w:rPr>
        <w:t>的</w:t>
      </w:r>
      <w:r>
        <w:rPr>
          <w:rFonts w:ascii="宋体" w:hAnsi="宋体" w:hint="eastAsia"/>
          <w:kern w:val="0"/>
          <w:sz w:val="24"/>
          <w:szCs w:val="21"/>
        </w:rPr>
        <w:t>业务</w:t>
      </w:r>
      <w:r>
        <w:rPr>
          <w:rFonts w:ascii="宋体" w:hAnsi="宋体"/>
          <w:kern w:val="0"/>
          <w:sz w:val="24"/>
          <w:szCs w:val="21"/>
        </w:rPr>
        <w:t>资金明细</w:t>
      </w:r>
      <w:r>
        <w:rPr>
          <w:rFonts w:ascii="宋体" w:hAnsi="宋体" w:hint="eastAsia"/>
          <w:kern w:val="0"/>
          <w:sz w:val="24"/>
          <w:szCs w:val="21"/>
        </w:rPr>
        <w:t xml:space="preserve"> 。</w:t>
      </w:r>
    </w:p>
    <w:p w14:paraId="3F78DE93" w14:textId="77777777" w:rsidR="0059132C" w:rsidRPr="00676A58" w:rsidRDefault="0059132C" w:rsidP="0059132C">
      <w:pPr>
        <w:pStyle w:val="5"/>
      </w:pPr>
      <w:r w:rsidRPr="00676A58">
        <w:rPr>
          <w:rFonts w:hint="eastAsia"/>
        </w:rPr>
        <w:t>处理流程</w:t>
      </w:r>
    </w:p>
    <w:p w14:paraId="1AFF8CF0" w14:textId="77777777" w:rsidR="00BE5762" w:rsidRDefault="00BE5762" w:rsidP="0059132C">
      <w:pPr>
        <w:ind w:left="289" w:firstLine="420"/>
        <w:rPr>
          <w:b/>
          <w:sz w:val="24"/>
          <w:szCs w:val="24"/>
        </w:rPr>
      </w:pPr>
      <w:r>
        <w:object w:dxaOrig="7096" w:dyaOrig="2716" w14:anchorId="13E804C9">
          <v:shape id="_x0000_i1091" type="#_x0000_t75" style="width:352.5pt;height:137pt" o:ole="">
            <v:imagedata r:id="rId146" o:title=""/>
          </v:shape>
          <o:OLEObject Type="Embed" ProgID="Visio.Drawing.15" ShapeID="_x0000_i1091" DrawAspect="Content" ObjectID="_1569760964" r:id="rId147"/>
        </w:object>
      </w:r>
    </w:p>
    <w:p w14:paraId="58CE9D5E" w14:textId="77777777" w:rsidR="0059132C" w:rsidRDefault="0059132C" w:rsidP="0059132C">
      <w:pPr>
        <w:ind w:left="289" w:firstLine="420"/>
        <w:rPr>
          <w:b/>
          <w:sz w:val="24"/>
          <w:szCs w:val="24"/>
        </w:rPr>
      </w:pPr>
      <w:r w:rsidRPr="00646F01">
        <w:rPr>
          <w:rFonts w:hint="eastAsia"/>
          <w:b/>
          <w:sz w:val="24"/>
          <w:szCs w:val="24"/>
        </w:rPr>
        <w:t>【流程描述】</w:t>
      </w:r>
    </w:p>
    <w:p w14:paraId="0977F23F" w14:textId="77777777" w:rsidR="0059132C" w:rsidRDefault="00131D0A">
      <w:pPr>
        <w:pStyle w:val="afb"/>
        <w:numPr>
          <w:ilvl w:val="0"/>
          <w:numId w:val="49"/>
        </w:numPr>
        <w:ind w:firstLineChars="0"/>
        <w:pPrChange w:id="476" w:author="wangq" w:date="2017-08-21T17:25:00Z">
          <w:pPr>
            <w:pStyle w:val="afb"/>
            <w:numPr>
              <w:numId w:val="62"/>
            </w:numPr>
            <w:ind w:left="1260" w:firstLineChars="0" w:hanging="360"/>
          </w:pPr>
        </w:pPrChange>
      </w:pPr>
      <w:r>
        <w:rPr>
          <w:rFonts w:hint="eastAsia"/>
        </w:rPr>
        <w:t>在</w:t>
      </w:r>
      <w:r>
        <w:t>凭证</w:t>
      </w:r>
      <w:r w:rsidR="00BF77BD">
        <w:rPr>
          <w:rFonts w:hint="eastAsia"/>
        </w:rPr>
        <w:t>查询</w:t>
      </w:r>
      <w:r>
        <w:t>界面选择要查看的</w:t>
      </w:r>
      <w:r w:rsidR="00BF77BD">
        <w:rPr>
          <w:rFonts w:hint="eastAsia"/>
        </w:rPr>
        <w:t>详</w:t>
      </w:r>
      <w:r>
        <w:t>细数据</w:t>
      </w:r>
      <w:r>
        <w:rPr>
          <w:rFonts w:hint="eastAsia"/>
        </w:rPr>
        <w:t>，</w:t>
      </w:r>
      <w:r>
        <w:t>并点击详细。</w:t>
      </w:r>
    </w:p>
    <w:p w14:paraId="59951F38" w14:textId="77777777" w:rsidR="00131D0A" w:rsidRDefault="00131D0A">
      <w:pPr>
        <w:pStyle w:val="afb"/>
        <w:numPr>
          <w:ilvl w:val="0"/>
          <w:numId w:val="49"/>
        </w:numPr>
        <w:ind w:firstLineChars="0"/>
        <w:pPrChange w:id="477" w:author="wangq" w:date="2017-08-21T17:25:00Z">
          <w:pPr>
            <w:pStyle w:val="afb"/>
            <w:numPr>
              <w:numId w:val="62"/>
            </w:numPr>
            <w:ind w:left="1260" w:firstLineChars="0" w:hanging="360"/>
          </w:pPr>
        </w:pPrChange>
      </w:pPr>
      <w:r>
        <w:rPr>
          <w:rFonts w:hint="eastAsia"/>
        </w:rPr>
        <w:t>通过</w:t>
      </w:r>
      <w:r>
        <w:t>调用</w:t>
      </w:r>
      <w:r>
        <w:rPr>
          <w:rFonts w:hint="eastAsia"/>
        </w:rPr>
        <w:t>微</w:t>
      </w:r>
      <w:r>
        <w:t>服务端的资金明细</w:t>
      </w:r>
      <w:r>
        <w:rPr>
          <w:rFonts w:hint="eastAsia"/>
        </w:rPr>
        <w:t>（业务管理</w:t>
      </w:r>
      <w:r>
        <w:t>接口</w:t>
      </w:r>
      <w:r>
        <w:rPr>
          <w:rFonts w:hint="eastAsia"/>
        </w:rPr>
        <w:t>服务</w:t>
      </w:r>
      <w:r>
        <w:t>）</w:t>
      </w:r>
      <w:r>
        <w:rPr>
          <w:rFonts w:hint="eastAsia"/>
        </w:rPr>
        <w:t>完成</w:t>
      </w:r>
      <w:r>
        <w:t>查询。</w:t>
      </w:r>
    </w:p>
    <w:p w14:paraId="48DB9A5C" w14:textId="77777777" w:rsidR="00131D0A" w:rsidRPr="004F010F" w:rsidRDefault="00131D0A">
      <w:pPr>
        <w:pStyle w:val="afb"/>
        <w:numPr>
          <w:ilvl w:val="0"/>
          <w:numId w:val="49"/>
        </w:numPr>
        <w:ind w:firstLineChars="0"/>
        <w:pPrChange w:id="478" w:author="wangq" w:date="2017-08-21T17:25:00Z">
          <w:pPr>
            <w:pStyle w:val="afb"/>
            <w:numPr>
              <w:numId w:val="62"/>
            </w:numPr>
            <w:ind w:left="1260" w:firstLineChars="0" w:hanging="360"/>
          </w:pPr>
        </w:pPrChange>
      </w:pPr>
      <w:r>
        <w:rPr>
          <w:rFonts w:hint="eastAsia"/>
        </w:rPr>
        <w:t>解析</w:t>
      </w:r>
      <w:r>
        <w:t>返回结果并显示。</w:t>
      </w:r>
    </w:p>
    <w:p w14:paraId="2BBD8E4B" w14:textId="77777777" w:rsidR="0059132C" w:rsidRDefault="0059132C" w:rsidP="0059132C">
      <w:pPr>
        <w:pStyle w:val="5"/>
      </w:pPr>
      <w:r w:rsidRPr="00F9212D">
        <w:rPr>
          <w:rFonts w:hint="eastAsia"/>
        </w:rPr>
        <w:t>输入</w:t>
      </w:r>
    </w:p>
    <w:p w14:paraId="2208A90B" w14:textId="77777777" w:rsidR="007A11FB" w:rsidRPr="00BF6BAD" w:rsidRDefault="007A11FB" w:rsidP="00BF6BAD">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hyperlink w:anchor="_输入" w:history="1">
        <w:r w:rsidRPr="00BF6BAD">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微服务-资金明细（输入）</w:t>
        </w:r>
      </w:hyperlink>
    </w:p>
    <w:p w14:paraId="4149BDA6" w14:textId="77777777" w:rsidR="0059132C" w:rsidRPr="00C56A4E" w:rsidRDefault="0059132C" w:rsidP="0059132C"/>
    <w:p w14:paraId="44FD5B0D" w14:textId="77777777" w:rsidR="0059132C" w:rsidRDefault="0059132C" w:rsidP="0059132C">
      <w:pPr>
        <w:pStyle w:val="5"/>
      </w:pPr>
      <w:r w:rsidRPr="00A52328">
        <w:rPr>
          <w:rFonts w:hint="eastAsia"/>
        </w:rPr>
        <w:t>输出</w:t>
      </w:r>
    </w:p>
    <w:p w14:paraId="469AE215" w14:textId="77777777" w:rsidR="007A11FB" w:rsidRPr="00961163" w:rsidRDefault="007A11FB" w:rsidP="007A11FB">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hyperlink w:anchor="_输出_1" w:history="1">
        <w:r w:rsidRPr="00961163">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微</w:t>
        </w:r>
        <w:r w:rsidRPr="00961163">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服务-资金明细（输</w:t>
        </w:r>
        <w:r>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出</w:t>
        </w:r>
        <w:r w:rsidRPr="00961163">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hyperlink>
    </w:p>
    <w:p w14:paraId="3EE009BC" w14:textId="77777777" w:rsidR="007A11FB" w:rsidRPr="007A11FB" w:rsidRDefault="007A11FB" w:rsidP="00BF6BAD"/>
    <w:p w14:paraId="33E23D6D" w14:textId="77777777" w:rsidR="00236CE0" w:rsidRPr="00236CE0" w:rsidRDefault="00236CE0" w:rsidP="00BF6BAD"/>
    <w:p w14:paraId="095B470F" w14:textId="77777777" w:rsidR="0059132C" w:rsidRDefault="009F07DC" w:rsidP="0059132C">
      <w:pPr>
        <w:pStyle w:val="4"/>
        <w:ind w:hanging="580"/>
        <w:rPr>
          <w:rFonts w:ascii="黑体" w:hAnsi="黑体"/>
        </w:rPr>
      </w:pPr>
      <w:bookmarkStart w:id="479" w:name="_查询银行卡"/>
      <w:bookmarkEnd w:id="479"/>
      <w:r>
        <w:rPr>
          <w:rFonts w:ascii="黑体" w:hAnsi="黑体" w:hint="eastAsia"/>
        </w:rPr>
        <w:lastRenderedPageBreak/>
        <w:t>查询</w:t>
      </w:r>
      <w:r w:rsidR="0059132C">
        <w:rPr>
          <w:rFonts w:ascii="黑体" w:hAnsi="黑体" w:hint="eastAsia"/>
        </w:rPr>
        <w:t>银行</w:t>
      </w:r>
      <w:r>
        <w:rPr>
          <w:rFonts w:ascii="黑体" w:hAnsi="黑体"/>
        </w:rPr>
        <w:t>卡</w:t>
      </w:r>
    </w:p>
    <w:p w14:paraId="0DC1B05E" w14:textId="77777777" w:rsidR="0059132C" w:rsidRDefault="0059132C" w:rsidP="0059132C">
      <w:pPr>
        <w:pStyle w:val="5"/>
      </w:pPr>
      <w:r>
        <w:rPr>
          <w:rFonts w:hint="eastAsia"/>
        </w:rPr>
        <w:t>功能</w:t>
      </w:r>
      <w:r>
        <w:t>描述</w:t>
      </w:r>
    </w:p>
    <w:p w14:paraId="5A97B62D" w14:textId="77777777" w:rsidR="0059132C" w:rsidRDefault="0059132C" w:rsidP="0059132C">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236CE0">
        <w:rPr>
          <w:rFonts w:ascii="宋体" w:hAnsi="宋体" w:hint="eastAsia"/>
          <w:kern w:val="0"/>
          <w:sz w:val="24"/>
          <w:szCs w:val="21"/>
        </w:rPr>
        <w:t>业务管理</w:t>
      </w:r>
      <w:r w:rsidR="00236CE0">
        <w:rPr>
          <w:rFonts w:ascii="宋体" w:hAnsi="宋体"/>
          <w:kern w:val="0"/>
          <w:sz w:val="24"/>
          <w:szCs w:val="21"/>
        </w:rPr>
        <w:t>端</w:t>
      </w:r>
      <w:r w:rsidR="00236CE0">
        <w:rPr>
          <w:rFonts w:ascii="宋体" w:hAnsi="宋体" w:hint="eastAsia"/>
          <w:kern w:val="0"/>
          <w:sz w:val="24"/>
          <w:szCs w:val="21"/>
        </w:rPr>
        <w:t>银行</w:t>
      </w:r>
      <w:r w:rsidR="00236CE0">
        <w:rPr>
          <w:rFonts w:ascii="宋体" w:hAnsi="宋体"/>
          <w:kern w:val="0"/>
          <w:sz w:val="24"/>
          <w:szCs w:val="21"/>
        </w:rPr>
        <w:t>卡管理</w:t>
      </w:r>
      <w:r w:rsidR="00236CE0">
        <w:rPr>
          <w:rFonts w:ascii="宋体" w:hAnsi="宋体" w:hint="eastAsia"/>
          <w:kern w:val="0"/>
          <w:sz w:val="24"/>
          <w:szCs w:val="21"/>
        </w:rPr>
        <w:t>入口</w:t>
      </w:r>
      <w:r w:rsidR="00236CE0">
        <w:rPr>
          <w:rFonts w:ascii="宋体" w:hAnsi="宋体"/>
          <w:kern w:val="0"/>
          <w:sz w:val="24"/>
          <w:szCs w:val="21"/>
        </w:rPr>
        <w:t>，提供</w:t>
      </w:r>
      <w:r w:rsidR="00236CE0">
        <w:rPr>
          <w:rFonts w:ascii="宋体" w:hAnsi="宋体" w:hint="eastAsia"/>
          <w:kern w:val="0"/>
          <w:sz w:val="24"/>
          <w:szCs w:val="21"/>
        </w:rPr>
        <w:t>银行</w:t>
      </w:r>
      <w:r w:rsidR="00236CE0">
        <w:rPr>
          <w:rFonts w:ascii="宋体" w:hAnsi="宋体"/>
          <w:kern w:val="0"/>
          <w:sz w:val="24"/>
          <w:szCs w:val="21"/>
        </w:rPr>
        <w:t>卡查询功能</w:t>
      </w:r>
      <w:r w:rsidR="00236CE0">
        <w:rPr>
          <w:rFonts w:ascii="宋体" w:hAnsi="宋体" w:hint="eastAsia"/>
          <w:kern w:val="0"/>
          <w:sz w:val="24"/>
          <w:szCs w:val="21"/>
        </w:rPr>
        <w:t>和</w:t>
      </w:r>
      <w:r w:rsidR="00236CE0">
        <w:rPr>
          <w:rFonts w:ascii="宋体" w:hAnsi="宋体"/>
          <w:kern w:val="0"/>
          <w:sz w:val="24"/>
          <w:szCs w:val="21"/>
        </w:rPr>
        <w:t>其他</w:t>
      </w:r>
      <w:r w:rsidR="00236CE0">
        <w:rPr>
          <w:rFonts w:ascii="宋体" w:hAnsi="宋体" w:hint="eastAsia"/>
          <w:kern w:val="0"/>
          <w:sz w:val="24"/>
          <w:szCs w:val="21"/>
        </w:rPr>
        <w:t>操作</w:t>
      </w:r>
      <w:r w:rsidR="00236CE0">
        <w:rPr>
          <w:rFonts w:ascii="宋体" w:hAnsi="宋体"/>
          <w:kern w:val="0"/>
          <w:sz w:val="24"/>
          <w:szCs w:val="21"/>
        </w:rPr>
        <w:t>银行卡</w:t>
      </w:r>
      <w:r w:rsidR="00236CE0">
        <w:rPr>
          <w:rFonts w:ascii="宋体" w:hAnsi="宋体" w:hint="eastAsia"/>
          <w:kern w:val="0"/>
          <w:sz w:val="24"/>
          <w:szCs w:val="21"/>
        </w:rPr>
        <w:t>功能</w:t>
      </w:r>
      <w:r w:rsidR="00236CE0">
        <w:rPr>
          <w:rFonts w:ascii="宋体" w:hAnsi="宋体"/>
          <w:kern w:val="0"/>
          <w:sz w:val="24"/>
          <w:szCs w:val="21"/>
        </w:rPr>
        <w:t>的入口。</w:t>
      </w:r>
    </w:p>
    <w:p w14:paraId="0934C6C0" w14:textId="77777777" w:rsidR="007A11FB" w:rsidRPr="00676A58" w:rsidRDefault="007A11FB" w:rsidP="007A11FB">
      <w:pPr>
        <w:pStyle w:val="5"/>
      </w:pPr>
      <w:r w:rsidRPr="00676A58">
        <w:rPr>
          <w:rFonts w:hint="eastAsia"/>
        </w:rPr>
        <w:t>处理流程</w:t>
      </w:r>
    </w:p>
    <w:p w14:paraId="48B96487" w14:textId="77777777" w:rsidR="007A11FB" w:rsidRDefault="00214A2F" w:rsidP="007A11FB">
      <w:pPr>
        <w:ind w:left="289" w:firstLine="420"/>
        <w:rPr>
          <w:b/>
          <w:sz w:val="24"/>
          <w:szCs w:val="24"/>
        </w:rPr>
      </w:pPr>
      <w:r>
        <w:object w:dxaOrig="7096" w:dyaOrig="2716" w14:anchorId="470C4AF9">
          <v:shape id="_x0000_i1092" type="#_x0000_t75" style="width:352.5pt;height:137pt" o:ole="">
            <v:imagedata r:id="rId148" o:title=""/>
          </v:shape>
          <o:OLEObject Type="Embed" ProgID="Visio.Drawing.15" ShapeID="_x0000_i1092" DrawAspect="Content" ObjectID="_1569760965" r:id="rId149"/>
        </w:object>
      </w:r>
    </w:p>
    <w:p w14:paraId="0B527267" w14:textId="77777777" w:rsidR="007A11FB" w:rsidRDefault="007A11FB" w:rsidP="007A11FB">
      <w:pPr>
        <w:ind w:left="289" w:firstLine="420"/>
        <w:rPr>
          <w:b/>
          <w:sz w:val="24"/>
          <w:szCs w:val="24"/>
        </w:rPr>
      </w:pPr>
      <w:r w:rsidRPr="00646F01">
        <w:rPr>
          <w:rFonts w:hint="eastAsia"/>
          <w:b/>
          <w:sz w:val="24"/>
          <w:szCs w:val="24"/>
        </w:rPr>
        <w:t>【流程描述】</w:t>
      </w:r>
    </w:p>
    <w:p w14:paraId="74FB8759" w14:textId="77777777" w:rsidR="007A11FB" w:rsidRDefault="007A11FB">
      <w:pPr>
        <w:pStyle w:val="afb"/>
        <w:numPr>
          <w:ilvl w:val="0"/>
          <w:numId w:val="50"/>
        </w:numPr>
        <w:ind w:firstLineChars="0"/>
        <w:pPrChange w:id="480" w:author="wangq" w:date="2017-08-21T17:25:00Z">
          <w:pPr>
            <w:pStyle w:val="afb"/>
            <w:numPr>
              <w:numId w:val="63"/>
            </w:numPr>
            <w:ind w:left="1260" w:firstLineChars="0" w:hanging="360"/>
          </w:pPr>
        </w:pPrChange>
      </w:pPr>
      <w:r>
        <w:t>进入银行卡查询功能。</w:t>
      </w:r>
    </w:p>
    <w:p w14:paraId="7084486E" w14:textId="7BB397A3" w:rsidR="007A11FB" w:rsidRDefault="00745FB7">
      <w:pPr>
        <w:pStyle w:val="afb"/>
        <w:numPr>
          <w:ilvl w:val="0"/>
          <w:numId w:val="50"/>
        </w:numPr>
        <w:ind w:firstLineChars="0"/>
        <w:pPrChange w:id="481" w:author="wangq" w:date="2017-08-21T17:25:00Z">
          <w:pPr>
            <w:pStyle w:val="afb"/>
            <w:numPr>
              <w:numId w:val="63"/>
            </w:numPr>
            <w:ind w:left="1260" w:firstLineChars="0" w:hanging="360"/>
          </w:pPr>
        </w:pPrChange>
      </w:pPr>
      <w:r>
        <w:rPr>
          <w:rFonts w:hint="eastAsia"/>
        </w:rPr>
        <w:t>调用</w:t>
      </w:r>
      <w:r w:rsidR="007A11FB">
        <w:t>微服务</w:t>
      </w:r>
      <w:r>
        <w:rPr>
          <w:rFonts w:hint="eastAsia"/>
        </w:rPr>
        <w:t>-</w:t>
      </w:r>
      <w:r>
        <w:t>业务管理端</w:t>
      </w:r>
      <w:r>
        <w:rPr>
          <w:rFonts w:hint="eastAsia"/>
        </w:rPr>
        <w:t>-</w:t>
      </w:r>
      <w:r>
        <w:t>分页查询银行卡</w:t>
      </w:r>
      <w:r w:rsidR="007A11FB">
        <w:rPr>
          <w:rFonts w:hint="eastAsia"/>
        </w:rPr>
        <w:t>查询</w:t>
      </w:r>
      <w:r w:rsidR="007A11FB">
        <w:t>数据</w:t>
      </w:r>
    </w:p>
    <w:p w14:paraId="1DDBA1C5" w14:textId="77777777" w:rsidR="007A11FB" w:rsidRPr="004F010F" w:rsidRDefault="007A11FB">
      <w:pPr>
        <w:pStyle w:val="afb"/>
        <w:numPr>
          <w:ilvl w:val="0"/>
          <w:numId w:val="50"/>
        </w:numPr>
        <w:ind w:firstLineChars="0"/>
        <w:pPrChange w:id="482" w:author="wangq" w:date="2017-08-21T17:25:00Z">
          <w:pPr>
            <w:pStyle w:val="afb"/>
            <w:numPr>
              <w:numId w:val="63"/>
            </w:numPr>
            <w:ind w:left="1260" w:firstLineChars="0" w:hanging="360"/>
          </w:pPr>
        </w:pPrChange>
      </w:pPr>
      <w:r>
        <w:rPr>
          <w:rFonts w:hint="eastAsia"/>
        </w:rPr>
        <w:t>解析返回</w:t>
      </w:r>
      <w:r>
        <w:t>的查询结果并</w:t>
      </w:r>
      <w:r>
        <w:rPr>
          <w:rFonts w:hint="eastAsia"/>
        </w:rPr>
        <w:t>显示</w:t>
      </w:r>
    </w:p>
    <w:p w14:paraId="0DD9B525" w14:textId="77777777" w:rsidR="007A11FB" w:rsidRPr="00BA4EE2" w:rsidRDefault="007A11FB" w:rsidP="0059132C">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74071738" w14:textId="77777777" w:rsidR="0059132C" w:rsidRDefault="0059132C" w:rsidP="0059132C">
      <w:pPr>
        <w:pStyle w:val="5"/>
      </w:pPr>
      <w:r w:rsidRPr="00F9212D">
        <w:rPr>
          <w:rFonts w:hint="eastAsia"/>
        </w:rPr>
        <w:t>输入</w:t>
      </w:r>
    </w:p>
    <w:p w14:paraId="4F12A3D2" w14:textId="77777777" w:rsidR="009039BE" w:rsidRPr="009039BE" w:rsidRDefault="005B5776" w:rsidP="00BF6BAD">
      <w:pPr>
        <w:ind w:left="680"/>
      </w:pPr>
      <w:hyperlink w:anchor="_输入_1" w:history="1">
        <w:r w:rsidR="009039BE" w:rsidRPr="00961163">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微</w:t>
        </w:r>
        <w:r w:rsidR="009039BE" w:rsidRPr="00961163">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服务-</w:t>
        </w:r>
        <w:r w:rsidR="009039BE">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银行</w:t>
        </w:r>
        <w:r w:rsidR="009039BE">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卡查询</w:t>
        </w:r>
        <w:r w:rsidR="009039BE" w:rsidRPr="00961163">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（输入）</w:t>
        </w:r>
      </w:hyperlink>
    </w:p>
    <w:p w14:paraId="19239F76" w14:textId="77777777" w:rsidR="0059132C" w:rsidRPr="00C56A4E" w:rsidRDefault="0059132C" w:rsidP="0059132C"/>
    <w:p w14:paraId="06A92220" w14:textId="77777777" w:rsidR="0059132C" w:rsidRDefault="0059132C" w:rsidP="0059132C">
      <w:pPr>
        <w:pStyle w:val="5"/>
      </w:pPr>
      <w:r w:rsidRPr="00A52328">
        <w:rPr>
          <w:rFonts w:hint="eastAsia"/>
        </w:rPr>
        <w:t>输出</w:t>
      </w:r>
    </w:p>
    <w:p w14:paraId="218ED834" w14:textId="77777777" w:rsidR="009039BE" w:rsidRPr="009039BE" w:rsidRDefault="009039BE" w:rsidP="00BF6BAD">
      <w:pPr>
        <w:ind w:left="680"/>
        <w:rPr>
          <w:rStyle w:val="aff6"/>
          <w:b/>
          <w:bCs/>
        </w:rPr>
      </w:pPr>
      <w:r>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HYPERLINK  \l "_输出_2" </w:instrText>
      </w:r>
      <w:r>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9039BE">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微</w:t>
      </w:r>
      <w:r w:rsidRPr="009039BE">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服务-</w:t>
      </w:r>
      <w:r w:rsidRPr="009039BE">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银行</w:t>
      </w:r>
      <w:r w:rsidRPr="009039BE">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卡查询（输</w:t>
      </w:r>
      <w:r w:rsidRPr="00D31F4E">
        <w:rPr>
          <w:rStyle w:val="aff6"/>
          <w:rFonts w:ascii="宋体" w:hAnsi="宋体" w:hint="eastAsia"/>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出</w:t>
      </w:r>
      <w:r w:rsidRPr="00D31F4E">
        <w:rPr>
          <w:rStyle w:val="aff6"/>
          <w:rFonts w:ascii="宋体" w:hAnsi="宋体"/>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0090DAC" w14:textId="77777777" w:rsidR="00530246" w:rsidRPr="00530246" w:rsidRDefault="009039BE" w:rsidP="00BF6BAD">
      <w:r>
        <w:rPr>
          <w:rStyle w:val="aff6"/>
          <w:rFonts w:ascii="宋体" w:hAnsi="宋体"/>
          <w:color w:val="5B9BD5" w:themeColor="accent1"/>
          <w:kern w:val="0"/>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765E3D99" w14:textId="77777777" w:rsidR="00530246" w:rsidRPr="00530246" w:rsidRDefault="00530246" w:rsidP="00BF6BAD"/>
    <w:p w14:paraId="186E06AE" w14:textId="77777777" w:rsidR="0059132C" w:rsidRDefault="006D0118" w:rsidP="0059132C">
      <w:pPr>
        <w:pStyle w:val="4"/>
        <w:ind w:hanging="580"/>
        <w:rPr>
          <w:rFonts w:ascii="黑体" w:hAnsi="黑体"/>
        </w:rPr>
      </w:pPr>
      <w:r>
        <w:rPr>
          <w:rFonts w:ascii="黑体" w:hAnsi="黑体" w:hint="eastAsia"/>
        </w:rPr>
        <w:lastRenderedPageBreak/>
        <w:t>入账</w:t>
      </w:r>
      <w:r w:rsidR="0059132C">
        <w:rPr>
          <w:rFonts w:ascii="黑体" w:hAnsi="黑体"/>
        </w:rPr>
        <w:t>审核</w:t>
      </w:r>
    </w:p>
    <w:p w14:paraId="5002F848" w14:textId="77777777" w:rsidR="0059132C" w:rsidRDefault="0059132C" w:rsidP="0059132C">
      <w:pPr>
        <w:pStyle w:val="5"/>
      </w:pPr>
      <w:r>
        <w:rPr>
          <w:rFonts w:hint="eastAsia"/>
        </w:rPr>
        <w:t>功能</w:t>
      </w:r>
      <w:r>
        <w:t>描述</w:t>
      </w:r>
    </w:p>
    <w:p w14:paraId="1CFBCF67" w14:textId="77777777" w:rsidR="0059132C" w:rsidRPr="00A9755C" w:rsidRDefault="0059132C" w:rsidP="0059132C">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6D0118">
        <w:rPr>
          <w:rFonts w:ascii="宋体" w:hAnsi="宋体" w:hint="eastAsia"/>
          <w:kern w:val="0"/>
          <w:sz w:val="24"/>
          <w:szCs w:val="21"/>
        </w:rPr>
        <w:t>资金</w:t>
      </w:r>
      <w:r w:rsidR="006D0118">
        <w:rPr>
          <w:rFonts w:ascii="宋体" w:hAnsi="宋体"/>
          <w:kern w:val="0"/>
          <w:sz w:val="24"/>
          <w:szCs w:val="21"/>
        </w:rPr>
        <w:t>方在确认返佣后，业务管理端对资金方返</w:t>
      </w:r>
      <w:r w:rsidR="006D0118">
        <w:rPr>
          <w:rFonts w:ascii="宋体" w:hAnsi="宋体" w:hint="eastAsia"/>
          <w:kern w:val="0"/>
          <w:sz w:val="24"/>
          <w:szCs w:val="21"/>
        </w:rPr>
        <w:t>佣</w:t>
      </w:r>
      <w:r w:rsidR="006D0118">
        <w:rPr>
          <w:rFonts w:ascii="宋体" w:hAnsi="宋体"/>
          <w:kern w:val="0"/>
          <w:sz w:val="24"/>
          <w:szCs w:val="21"/>
        </w:rPr>
        <w:t>的</w:t>
      </w:r>
      <w:r w:rsidR="006D0118">
        <w:rPr>
          <w:rFonts w:ascii="宋体" w:hAnsi="宋体" w:hint="eastAsia"/>
          <w:kern w:val="0"/>
          <w:sz w:val="24"/>
          <w:szCs w:val="21"/>
        </w:rPr>
        <w:t>确认</w:t>
      </w:r>
      <w:r w:rsidR="006D0118">
        <w:rPr>
          <w:rFonts w:ascii="宋体" w:hAnsi="宋体"/>
          <w:kern w:val="0"/>
          <w:sz w:val="24"/>
          <w:szCs w:val="21"/>
        </w:rPr>
        <w:t>操作</w:t>
      </w:r>
      <w:r w:rsidR="006D0118">
        <w:rPr>
          <w:rFonts w:ascii="宋体" w:hAnsi="宋体" w:hint="eastAsia"/>
          <w:kern w:val="0"/>
          <w:sz w:val="24"/>
          <w:szCs w:val="21"/>
        </w:rPr>
        <w:t>。</w:t>
      </w:r>
    </w:p>
    <w:p w14:paraId="035075D1" w14:textId="77777777" w:rsidR="0059132C" w:rsidRPr="00676A58" w:rsidRDefault="0059132C" w:rsidP="0059132C">
      <w:pPr>
        <w:pStyle w:val="5"/>
      </w:pPr>
      <w:r w:rsidRPr="00676A58">
        <w:rPr>
          <w:rFonts w:hint="eastAsia"/>
        </w:rPr>
        <w:t>处理流程</w:t>
      </w:r>
    </w:p>
    <w:p w14:paraId="40C48CC5" w14:textId="77777777" w:rsidR="006D0118" w:rsidRDefault="00DF60AC" w:rsidP="0059132C">
      <w:pPr>
        <w:ind w:left="289" w:firstLine="420"/>
        <w:rPr>
          <w:b/>
          <w:sz w:val="24"/>
          <w:szCs w:val="24"/>
        </w:rPr>
      </w:pPr>
      <w:r>
        <w:object w:dxaOrig="9796" w:dyaOrig="1006" w14:anchorId="3DA50815">
          <v:shape id="_x0000_i1093" type="#_x0000_t75" style="width:418.45pt;height:43pt" o:ole="">
            <v:imagedata r:id="rId150" o:title=""/>
          </v:shape>
          <o:OLEObject Type="Embed" ProgID="Visio.Drawing.15" ShapeID="_x0000_i1093" DrawAspect="Content" ObjectID="_1569760966" r:id="rId151"/>
        </w:object>
      </w:r>
    </w:p>
    <w:p w14:paraId="4F594419" w14:textId="77777777" w:rsidR="0059132C" w:rsidRDefault="0059132C" w:rsidP="0059132C">
      <w:pPr>
        <w:ind w:left="289" w:firstLine="420"/>
        <w:rPr>
          <w:b/>
          <w:sz w:val="24"/>
          <w:szCs w:val="24"/>
        </w:rPr>
      </w:pPr>
      <w:r w:rsidRPr="00646F01">
        <w:rPr>
          <w:rFonts w:hint="eastAsia"/>
          <w:b/>
          <w:sz w:val="24"/>
          <w:szCs w:val="24"/>
        </w:rPr>
        <w:t>【流程描述】</w:t>
      </w:r>
    </w:p>
    <w:p w14:paraId="2E965E75" w14:textId="77777777" w:rsidR="0015306A" w:rsidRDefault="0015306A">
      <w:pPr>
        <w:pStyle w:val="afb"/>
        <w:numPr>
          <w:ilvl w:val="0"/>
          <w:numId w:val="52"/>
        </w:numPr>
        <w:ind w:firstLineChars="0"/>
        <w:pPrChange w:id="483" w:author="wangq" w:date="2017-08-21T17:25:00Z">
          <w:pPr>
            <w:pStyle w:val="afb"/>
            <w:numPr>
              <w:numId w:val="65"/>
            </w:numPr>
            <w:ind w:left="1260" w:firstLineChars="0" w:hanging="360"/>
          </w:pPr>
        </w:pPrChange>
      </w:pPr>
      <w:r>
        <w:rPr>
          <w:rFonts w:hint="eastAsia"/>
        </w:rPr>
        <w:t>调用</w:t>
      </w:r>
      <w:r w:rsidRPr="0015306A">
        <w:rPr>
          <w:rFonts w:hint="eastAsia"/>
        </w:rPr>
        <w:t>返佣入账</w:t>
      </w:r>
      <w:r w:rsidR="00D31F4E">
        <w:rPr>
          <w:rFonts w:hint="eastAsia"/>
        </w:rPr>
        <w:t>审核</w:t>
      </w:r>
      <w:r w:rsidR="00D31F4E">
        <w:t>列表</w:t>
      </w:r>
      <w:r>
        <w:rPr>
          <w:rFonts w:hint="eastAsia"/>
        </w:rPr>
        <w:t>-</w:t>
      </w:r>
      <w:r>
        <w:rPr>
          <w:rFonts w:hint="eastAsia"/>
        </w:rPr>
        <w:t>微</w:t>
      </w:r>
      <w:r>
        <w:t>服务获取待审</w:t>
      </w:r>
      <w:r>
        <w:rPr>
          <w:rFonts w:hint="eastAsia"/>
        </w:rPr>
        <w:t>核的</w:t>
      </w:r>
      <w:r>
        <w:t>入账列表</w:t>
      </w:r>
    </w:p>
    <w:p w14:paraId="59B26D25" w14:textId="77777777" w:rsidR="0059132C" w:rsidRDefault="0015306A">
      <w:pPr>
        <w:pStyle w:val="afb"/>
        <w:numPr>
          <w:ilvl w:val="0"/>
          <w:numId w:val="52"/>
        </w:numPr>
        <w:ind w:firstLineChars="0"/>
        <w:pPrChange w:id="484" w:author="wangq" w:date="2017-08-21T17:25:00Z">
          <w:pPr>
            <w:pStyle w:val="afb"/>
            <w:numPr>
              <w:numId w:val="65"/>
            </w:numPr>
            <w:ind w:left="1260" w:firstLineChars="0" w:hanging="360"/>
          </w:pPr>
        </w:pPrChange>
      </w:pPr>
      <w:r>
        <w:t>选择需要审核的返佣</w:t>
      </w:r>
      <w:r>
        <w:rPr>
          <w:rFonts w:hint="eastAsia"/>
        </w:rPr>
        <w:t>数据</w:t>
      </w:r>
    </w:p>
    <w:p w14:paraId="2D11F896" w14:textId="77777777" w:rsidR="0015306A" w:rsidRDefault="0015306A">
      <w:pPr>
        <w:pStyle w:val="afb"/>
        <w:numPr>
          <w:ilvl w:val="0"/>
          <w:numId w:val="52"/>
        </w:numPr>
        <w:ind w:firstLineChars="0"/>
        <w:pPrChange w:id="485" w:author="wangq" w:date="2017-08-21T17:25:00Z">
          <w:pPr>
            <w:pStyle w:val="afb"/>
            <w:numPr>
              <w:numId w:val="65"/>
            </w:numPr>
            <w:ind w:left="1260" w:firstLineChars="0" w:hanging="360"/>
          </w:pPr>
        </w:pPrChange>
      </w:pPr>
      <w:r>
        <w:rPr>
          <w:rFonts w:hint="eastAsia"/>
        </w:rPr>
        <w:t>点击</w:t>
      </w:r>
      <w:r>
        <w:t>详细查看</w:t>
      </w:r>
      <w:r>
        <w:rPr>
          <w:rFonts w:hint="eastAsia"/>
        </w:rPr>
        <w:t>（返佣入账</w:t>
      </w:r>
      <w:r w:rsidR="00D31F4E">
        <w:rPr>
          <w:rFonts w:hint="eastAsia"/>
        </w:rPr>
        <w:t>审核</w:t>
      </w:r>
      <w:r>
        <w:rPr>
          <w:rFonts w:hint="eastAsia"/>
        </w:rPr>
        <w:t>明细</w:t>
      </w:r>
      <w:r>
        <w:t>-</w:t>
      </w:r>
      <w:r>
        <w:t>微服务）</w:t>
      </w:r>
      <w:r>
        <w:rPr>
          <w:rFonts w:hint="eastAsia"/>
        </w:rPr>
        <w:t>该</w:t>
      </w:r>
      <w:r>
        <w:t>笔返佣对应的凭证流水</w:t>
      </w:r>
    </w:p>
    <w:p w14:paraId="257A6BA9" w14:textId="77777777" w:rsidR="0015306A" w:rsidRDefault="0015306A">
      <w:pPr>
        <w:pStyle w:val="afb"/>
        <w:numPr>
          <w:ilvl w:val="0"/>
          <w:numId w:val="52"/>
        </w:numPr>
        <w:ind w:firstLineChars="0"/>
        <w:pPrChange w:id="486" w:author="wangq" w:date="2017-08-21T17:25:00Z">
          <w:pPr>
            <w:pStyle w:val="afb"/>
            <w:numPr>
              <w:numId w:val="65"/>
            </w:numPr>
            <w:ind w:left="1260" w:firstLineChars="0" w:hanging="360"/>
          </w:pPr>
        </w:pPrChange>
      </w:pPr>
      <w:r>
        <w:rPr>
          <w:rFonts w:hint="eastAsia"/>
        </w:rPr>
        <w:t>根据</w:t>
      </w:r>
      <w:r>
        <w:t>凭证流水核对</w:t>
      </w:r>
      <w:r>
        <w:rPr>
          <w:rFonts w:hint="eastAsia"/>
        </w:rPr>
        <w:t>实际</w:t>
      </w:r>
      <w:r>
        <w:t>到账情况</w:t>
      </w:r>
    </w:p>
    <w:p w14:paraId="6480EBB6" w14:textId="77777777" w:rsidR="00BA5D0D" w:rsidRPr="004F010F" w:rsidRDefault="0015306A">
      <w:pPr>
        <w:pStyle w:val="afb"/>
        <w:numPr>
          <w:ilvl w:val="0"/>
          <w:numId w:val="52"/>
        </w:numPr>
        <w:ind w:firstLineChars="0"/>
        <w:pPrChange w:id="487" w:author="wangq" w:date="2017-08-21T17:25:00Z">
          <w:pPr>
            <w:pStyle w:val="afb"/>
            <w:numPr>
              <w:numId w:val="65"/>
            </w:numPr>
            <w:ind w:left="1260" w:firstLineChars="0" w:hanging="360"/>
          </w:pPr>
        </w:pPrChange>
      </w:pPr>
      <w:r>
        <w:rPr>
          <w:rFonts w:hint="eastAsia"/>
        </w:rPr>
        <w:t>确认</w:t>
      </w:r>
      <w:r>
        <w:t>审核操作</w:t>
      </w:r>
      <w:r>
        <w:rPr>
          <w:rFonts w:hint="eastAsia"/>
        </w:rPr>
        <w:t>，</w:t>
      </w:r>
      <w:r w:rsidR="00BA5D0D">
        <w:rPr>
          <w:rFonts w:hint="eastAsia"/>
        </w:rPr>
        <w:t>本地</w:t>
      </w:r>
      <w:r w:rsidR="00BA5D0D">
        <w:t>记</w:t>
      </w:r>
      <w:r w:rsidR="00BA5D0D">
        <w:rPr>
          <w:rFonts w:hint="eastAsia"/>
        </w:rPr>
        <w:t>凭证</w:t>
      </w:r>
      <w:r w:rsidR="00BA5D0D">
        <w:t>流水表和佣金汇总冗余表</w:t>
      </w:r>
      <w:r w:rsidR="00BA5D0D">
        <w:rPr>
          <w:rFonts w:hint="eastAsia"/>
        </w:rPr>
        <w:t>，</w:t>
      </w:r>
      <w:r w:rsidR="00BA5D0D">
        <w:t>同时调用</w:t>
      </w:r>
      <w:r w:rsidR="00A97711">
        <w:t>微服务端</w:t>
      </w:r>
      <w:r w:rsidR="002F1F62">
        <w:rPr>
          <w:rFonts w:hint="eastAsia"/>
        </w:rPr>
        <w:t>返</w:t>
      </w:r>
      <w:r w:rsidR="002F1F62">
        <w:t>佣入账</w:t>
      </w:r>
      <w:r w:rsidR="00BA5D0D">
        <w:t>-</w:t>
      </w:r>
      <w:r w:rsidR="00BA5D0D">
        <w:t>微服务，完成对微服务端的</w:t>
      </w:r>
      <w:r w:rsidR="00BA5D0D" w:rsidRPr="00BA5D0D">
        <w:rPr>
          <w:rFonts w:hint="eastAsia"/>
        </w:rPr>
        <w:t>资方入账流水临时表</w:t>
      </w:r>
      <w:r w:rsidR="00BA5D0D">
        <w:rPr>
          <w:rFonts w:hint="eastAsia"/>
        </w:rPr>
        <w:t>转</w:t>
      </w:r>
      <w:r w:rsidR="00BA5D0D">
        <w:t>主表，</w:t>
      </w:r>
      <w:r w:rsidR="00BA5D0D" w:rsidRPr="00BA5D0D">
        <w:rPr>
          <w:rFonts w:hint="eastAsia"/>
        </w:rPr>
        <w:t>资方入账流水凭证</w:t>
      </w:r>
      <w:r w:rsidR="00BA5D0D">
        <w:rPr>
          <w:rFonts w:hint="eastAsia"/>
        </w:rPr>
        <w:t>临时</w:t>
      </w:r>
      <w:r w:rsidR="00BA5D0D" w:rsidRPr="00BA5D0D">
        <w:rPr>
          <w:rFonts w:hint="eastAsia"/>
        </w:rPr>
        <w:t>表</w:t>
      </w:r>
      <w:r w:rsidR="00BA5D0D">
        <w:rPr>
          <w:rFonts w:hint="eastAsia"/>
        </w:rPr>
        <w:t>转</w:t>
      </w:r>
      <w:r w:rsidR="00BA5D0D">
        <w:t>主表</w:t>
      </w:r>
      <w:r w:rsidR="00BA5D0D">
        <w:rPr>
          <w:rFonts w:hint="eastAsia"/>
        </w:rPr>
        <w:t>，</w:t>
      </w:r>
      <w:r w:rsidR="00BA5D0D" w:rsidRPr="00BA5D0D">
        <w:rPr>
          <w:rFonts w:hint="eastAsia"/>
        </w:rPr>
        <w:t>资方入账流水业务临时表</w:t>
      </w:r>
      <w:r w:rsidR="00BA5D0D">
        <w:rPr>
          <w:rFonts w:hint="eastAsia"/>
        </w:rPr>
        <w:t>转</w:t>
      </w:r>
      <w:r w:rsidR="00BA5D0D">
        <w:t>主表，并更新佣金汇总表</w:t>
      </w:r>
      <w:r w:rsidR="00BA4EE2">
        <w:rPr>
          <w:rFonts w:hint="eastAsia"/>
        </w:rPr>
        <w:t>，</w:t>
      </w:r>
      <w:r w:rsidR="00BA4EE2">
        <w:t>若调用</w:t>
      </w:r>
      <w:r w:rsidR="00BA4EE2">
        <w:rPr>
          <w:rFonts w:hint="eastAsia"/>
        </w:rPr>
        <w:t>微</w:t>
      </w:r>
      <w:r w:rsidR="00BA4EE2">
        <w:t>服务发生异常则回滚当前事务（</w:t>
      </w:r>
      <w:r w:rsidR="00BA4EE2">
        <w:rPr>
          <w:rFonts w:hint="eastAsia"/>
        </w:rPr>
        <w:t>回滚</w:t>
      </w:r>
      <w:r w:rsidR="00BA4EE2">
        <w:t>通过</w:t>
      </w:r>
      <w:r w:rsidR="00BA4EE2">
        <w:rPr>
          <w:rFonts w:hint="eastAsia"/>
        </w:rPr>
        <w:t>业务</w:t>
      </w:r>
      <w:r w:rsidR="00BA4EE2">
        <w:t>逻辑</w:t>
      </w:r>
      <w:r w:rsidR="00BA4EE2">
        <w:rPr>
          <w:rFonts w:hint="eastAsia"/>
        </w:rPr>
        <w:t>实现</w:t>
      </w:r>
      <w:r w:rsidR="00BA4EE2">
        <w:t>，非数据</w:t>
      </w:r>
      <w:r w:rsidR="00BA4EE2">
        <w:rPr>
          <w:rFonts w:hint="eastAsia"/>
        </w:rPr>
        <w:t>库</w:t>
      </w:r>
      <w:r w:rsidR="00BA4EE2">
        <w:t>层</w:t>
      </w:r>
      <w:r w:rsidR="00BA4EE2">
        <w:rPr>
          <w:rFonts w:hint="eastAsia"/>
        </w:rPr>
        <w:t>面</w:t>
      </w:r>
      <w:r w:rsidR="00BA4EE2">
        <w:t>回滚）</w:t>
      </w:r>
    </w:p>
    <w:p w14:paraId="40DFA399" w14:textId="77777777" w:rsidR="0059132C" w:rsidRDefault="0059132C" w:rsidP="0059132C">
      <w:pPr>
        <w:pStyle w:val="5"/>
      </w:pPr>
      <w:r w:rsidRPr="00F9212D">
        <w:rPr>
          <w:rFonts w:hint="eastAsia"/>
        </w:rPr>
        <w:t>输入</w:t>
      </w:r>
    </w:p>
    <w:p w14:paraId="5E93EF6F" w14:textId="77777777" w:rsidR="00360F6F" w:rsidRPr="00360F6F" w:rsidRDefault="00360F6F" w:rsidP="00BF6BAD">
      <w:pPr>
        <w:ind w:left="260" w:firstLine="420"/>
      </w:pPr>
      <w:r w:rsidRPr="0015306A">
        <w:rPr>
          <w:rFonts w:hint="eastAsia"/>
        </w:rPr>
        <w:t>返佣入账</w:t>
      </w:r>
      <w:r w:rsidR="00D31F4E">
        <w:rPr>
          <w:rFonts w:hint="eastAsia"/>
        </w:rPr>
        <w:t>审核</w:t>
      </w:r>
      <w:r w:rsidRPr="0015306A">
        <w:rPr>
          <w:rFonts w:hint="eastAsia"/>
        </w:rPr>
        <w:t>查询</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360F6F" w:rsidRPr="00736667" w14:paraId="52FFF397" w14:textId="77777777" w:rsidTr="00BE5762">
        <w:tc>
          <w:tcPr>
            <w:tcW w:w="1701" w:type="dxa"/>
            <w:shd w:val="clear" w:color="auto" w:fill="E0E0E0"/>
          </w:tcPr>
          <w:p w14:paraId="6C5560C5" w14:textId="77777777" w:rsidR="00360F6F" w:rsidRPr="00736667" w:rsidRDefault="00360F6F" w:rsidP="00BE5762">
            <w:pPr>
              <w:jc w:val="center"/>
              <w:rPr>
                <w:b/>
                <w:snapToGrid w:val="0"/>
                <w:kern w:val="0"/>
              </w:rPr>
            </w:pPr>
            <w:r w:rsidRPr="00736667">
              <w:rPr>
                <w:rFonts w:hint="eastAsia"/>
                <w:b/>
                <w:snapToGrid w:val="0"/>
                <w:kern w:val="0"/>
              </w:rPr>
              <w:t>输入要素</w:t>
            </w:r>
          </w:p>
        </w:tc>
        <w:tc>
          <w:tcPr>
            <w:tcW w:w="1559" w:type="dxa"/>
            <w:shd w:val="clear" w:color="auto" w:fill="E0E0E0"/>
          </w:tcPr>
          <w:p w14:paraId="226E518A" w14:textId="77777777" w:rsidR="00360F6F" w:rsidRPr="00736667" w:rsidRDefault="00360F6F" w:rsidP="00BE5762">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D3AEB3A" w14:textId="77777777" w:rsidR="00360F6F" w:rsidRPr="00736667" w:rsidRDefault="00360F6F" w:rsidP="00BE5762">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85F16F1" w14:textId="77777777" w:rsidR="00360F6F" w:rsidRPr="00736667" w:rsidRDefault="00360F6F" w:rsidP="00BE5762">
            <w:pPr>
              <w:jc w:val="center"/>
              <w:rPr>
                <w:b/>
                <w:snapToGrid w:val="0"/>
                <w:kern w:val="0"/>
              </w:rPr>
            </w:pPr>
            <w:r w:rsidRPr="00736667">
              <w:rPr>
                <w:rFonts w:hint="eastAsia"/>
                <w:b/>
                <w:snapToGrid w:val="0"/>
                <w:kern w:val="0"/>
              </w:rPr>
              <w:t>备注</w:t>
            </w:r>
          </w:p>
        </w:tc>
      </w:tr>
      <w:tr w:rsidR="00360F6F" w:rsidRPr="00736667" w14:paraId="10E94CD5" w14:textId="77777777" w:rsidTr="00BE5762">
        <w:tc>
          <w:tcPr>
            <w:tcW w:w="1701" w:type="dxa"/>
            <w:shd w:val="clear" w:color="auto" w:fill="auto"/>
          </w:tcPr>
          <w:p w14:paraId="4030D21B" w14:textId="77777777" w:rsidR="00360F6F" w:rsidRPr="00736667" w:rsidRDefault="00360F6F" w:rsidP="00BE5762">
            <w:pPr>
              <w:jc w:val="left"/>
              <w:rPr>
                <w:rFonts w:ascii="宋体" w:hAnsi="宋体"/>
                <w:snapToGrid w:val="0"/>
                <w:kern w:val="0"/>
              </w:rPr>
            </w:pPr>
            <w:r>
              <w:rPr>
                <w:rFonts w:ascii="宋体" w:hAnsi="宋体" w:hint="eastAsia"/>
                <w:snapToGrid w:val="0"/>
                <w:kern w:val="0"/>
              </w:rPr>
              <w:t>请求</w:t>
            </w:r>
            <w:r>
              <w:rPr>
                <w:rFonts w:ascii="宋体" w:hAnsi="宋体"/>
                <w:snapToGrid w:val="0"/>
                <w:kern w:val="0"/>
              </w:rPr>
              <w:t>来源</w:t>
            </w:r>
          </w:p>
        </w:tc>
        <w:tc>
          <w:tcPr>
            <w:tcW w:w="1559" w:type="dxa"/>
            <w:shd w:val="clear" w:color="auto" w:fill="auto"/>
          </w:tcPr>
          <w:p w14:paraId="2BF91F04" w14:textId="77777777" w:rsidR="00360F6F" w:rsidRPr="00736667" w:rsidRDefault="00360F6F" w:rsidP="00BE5762">
            <w:pPr>
              <w:jc w:val="left"/>
              <w:rPr>
                <w:rFonts w:ascii="宋体" w:hAnsi="宋体"/>
                <w:snapToGrid w:val="0"/>
                <w:kern w:val="0"/>
              </w:rPr>
            </w:pPr>
          </w:p>
        </w:tc>
        <w:tc>
          <w:tcPr>
            <w:tcW w:w="1134" w:type="dxa"/>
            <w:shd w:val="clear" w:color="auto" w:fill="auto"/>
          </w:tcPr>
          <w:p w14:paraId="0F27A1B1" w14:textId="77777777" w:rsidR="00360F6F" w:rsidRPr="00736667" w:rsidRDefault="00360F6F"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E72B07B" w14:textId="77777777" w:rsidR="00360F6F" w:rsidRPr="00736667" w:rsidRDefault="00360F6F" w:rsidP="00BE5762">
            <w:pPr>
              <w:jc w:val="left"/>
              <w:rPr>
                <w:rFonts w:ascii="宋体" w:hAnsi="宋体"/>
                <w:snapToGrid w:val="0"/>
                <w:kern w:val="0"/>
              </w:rPr>
            </w:pPr>
          </w:p>
        </w:tc>
      </w:tr>
      <w:tr w:rsidR="0083362F" w:rsidRPr="00736667" w14:paraId="4C112BAC" w14:textId="77777777" w:rsidTr="00BE5762">
        <w:tc>
          <w:tcPr>
            <w:tcW w:w="1701" w:type="dxa"/>
            <w:shd w:val="clear" w:color="auto" w:fill="auto"/>
          </w:tcPr>
          <w:p w14:paraId="385C4FCA" w14:textId="708729AC" w:rsidR="0083362F" w:rsidRDefault="0083362F" w:rsidP="00BE5762">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名称</w:t>
            </w:r>
          </w:p>
        </w:tc>
        <w:tc>
          <w:tcPr>
            <w:tcW w:w="1559" w:type="dxa"/>
            <w:shd w:val="clear" w:color="auto" w:fill="auto"/>
          </w:tcPr>
          <w:p w14:paraId="486DD119" w14:textId="77777777" w:rsidR="0083362F" w:rsidRPr="00736667" w:rsidRDefault="0083362F" w:rsidP="00BE5762">
            <w:pPr>
              <w:jc w:val="left"/>
              <w:rPr>
                <w:rFonts w:ascii="宋体" w:hAnsi="宋体"/>
                <w:snapToGrid w:val="0"/>
                <w:kern w:val="0"/>
              </w:rPr>
            </w:pPr>
          </w:p>
        </w:tc>
        <w:tc>
          <w:tcPr>
            <w:tcW w:w="1134" w:type="dxa"/>
            <w:shd w:val="clear" w:color="auto" w:fill="auto"/>
          </w:tcPr>
          <w:p w14:paraId="37FB8852" w14:textId="2EDB1595" w:rsidR="0083362F" w:rsidRDefault="0083362F" w:rsidP="00BE5762">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7A97C45" w14:textId="77777777" w:rsidR="0083362F" w:rsidRPr="00736667" w:rsidRDefault="0083362F" w:rsidP="00BE5762">
            <w:pPr>
              <w:jc w:val="left"/>
              <w:rPr>
                <w:rFonts w:ascii="宋体" w:hAnsi="宋体"/>
                <w:snapToGrid w:val="0"/>
                <w:kern w:val="0"/>
              </w:rPr>
            </w:pPr>
          </w:p>
        </w:tc>
      </w:tr>
      <w:tr w:rsidR="0083362F" w:rsidRPr="00736667" w14:paraId="16D2BD53" w14:textId="77777777" w:rsidTr="00BE5762">
        <w:tc>
          <w:tcPr>
            <w:tcW w:w="1701" w:type="dxa"/>
            <w:shd w:val="clear" w:color="auto" w:fill="auto"/>
          </w:tcPr>
          <w:p w14:paraId="0041C695" w14:textId="440ED17F" w:rsidR="0083362F" w:rsidRDefault="0083362F" w:rsidP="00BE5762">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方名称</w:t>
            </w:r>
          </w:p>
        </w:tc>
        <w:tc>
          <w:tcPr>
            <w:tcW w:w="1559" w:type="dxa"/>
            <w:shd w:val="clear" w:color="auto" w:fill="auto"/>
          </w:tcPr>
          <w:p w14:paraId="766BEC3C" w14:textId="77777777" w:rsidR="0083362F" w:rsidRPr="00736667" w:rsidRDefault="0083362F" w:rsidP="00BE5762">
            <w:pPr>
              <w:jc w:val="left"/>
              <w:rPr>
                <w:rFonts w:ascii="宋体" w:hAnsi="宋体"/>
                <w:snapToGrid w:val="0"/>
                <w:kern w:val="0"/>
              </w:rPr>
            </w:pPr>
          </w:p>
        </w:tc>
        <w:tc>
          <w:tcPr>
            <w:tcW w:w="1134" w:type="dxa"/>
            <w:shd w:val="clear" w:color="auto" w:fill="auto"/>
          </w:tcPr>
          <w:p w14:paraId="2552BD26" w14:textId="25D7AF5A" w:rsidR="0083362F" w:rsidRDefault="0083362F" w:rsidP="00BE5762">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22F2CB3" w14:textId="77777777" w:rsidR="0083362F" w:rsidRPr="00736667" w:rsidRDefault="0083362F" w:rsidP="00BE5762">
            <w:pPr>
              <w:jc w:val="left"/>
              <w:rPr>
                <w:rFonts w:ascii="宋体" w:hAnsi="宋体"/>
                <w:snapToGrid w:val="0"/>
                <w:kern w:val="0"/>
              </w:rPr>
            </w:pPr>
          </w:p>
        </w:tc>
      </w:tr>
      <w:tr w:rsidR="0083362F" w:rsidRPr="00736667" w14:paraId="4B311C9D" w14:textId="77777777" w:rsidTr="00BE5762">
        <w:tc>
          <w:tcPr>
            <w:tcW w:w="1701" w:type="dxa"/>
            <w:shd w:val="clear" w:color="auto" w:fill="auto"/>
          </w:tcPr>
          <w:p w14:paraId="33DB9B4E" w14:textId="589F954C" w:rsidR="0083362F" w:rsidRDefault="0083362F" w:rsidP="00BE5762">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日期起</w:t>
            </w:r>
          </w:p>
        </w:tc>
        <w:tc>
          <w:tcPr>
            <w:tcW w:w="1559" w:type="dxa"/>
            <w:shd w:val="clear" w:color="auto" w:fill="auto"/>
          </w:tcPr>
          <w:p w14:paraId="0AE1D761" w14:textId="77777777" w:rsidR="0083362F" w:rsidRPr="00736667" w:rsidRDefault="0083362F" w:rsidP="00BE5762">
            <w:pPr>
              <w:jc w:val="left"/>
              <w:rPr>
                <w:rFonts w:ascii="宋体" w:hAnsi="宋体"/>
                <w:snapToGrid w:val="0"/>
                <w:kern w:val="0"/>
              </w:rPr>
            </w:pPr>
          </w:p>
        </w:tc>
        <w:tc>
          <w:tcPr>
            <w:tcW w:w="1134" w:type="dxa"/>
            <w:shd w:val="clear" w:color="auto" w:fill="auto"/>
          </w:tcPr>
          <w:p w14:paraId="15106820" w14:textId="5E6EC857" w:rsidR="0083362F" w:rsidRDefault="0083362F" w:rsidP="00BE5762">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1775CD5" w14:textId="77777777" w:rsidR="0083362F" w:rsidRPr="00736667" w:rsidRDefault="0083362F" w:rsidP="00BE5762">
            <w:pPr>
              <w:jc w:val="left"/>
              <w:rPr>
                <w:rFonts w:ascii="宋体" w:hAnsi="宋体"/>
                <w:snapToGrid w:val="0"/>
                <w:kern w:val="0"/>
              </w:rPr>
            </w:pPr>
          </w:p>
        </w:tc>
      </w:tr>
      <w:tr w:rsidR="0083362F" w:rsidRPr="00736667" w14:paraId="575009B2" w14:textId="77777777" w:rsidTr="00BE5762">
        <w:tc>
          <w:tcPr>
            <w:tcW w:w="1701" w:type="dxa"/>
            <w:shd w:val="clear" w:color="auto" w:fill="auto"/>
          </w:tcPr>
          <w:p w14:paraId="0746685B" w14:textId="03A9A34D" w:rsidR="0083362F" w:rsidRDefault="0083362F" w:rsidP="00BE5762">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日期</w:t>
            </w:r>
            <w:r>
              <w:rPr>
                <w:rFonts w:ascii="宋体" w:hAnsi="宋体" w:hint="eastAsia"/>
                <w:snapToGrid w:val="0"/>
                <w:kern w:val="0"/>
              </w:rPr>
              <w:t>止</w:t>
            </w:r>
          </w:p>
        </w:tc>
        <w:tc>
          <w:tcPr>
            <w:tcW w:w="1559" w:type="dxa"/>
            <w:shd w:val="clear" w:color="auto" w:fill="auto"/>
          </w:tcPr>
          <w:p w14:paraId="331E2F52" w14:textId="77777777" w:rsidR="0083362F" w:rsidRPr="00736667" w:rsidRDefault="0083362F" w:rsidP="00BE5762">
            <w:pPr>
              <w:jc w:val="left"/>
              <w:rPr>
                <w:rFonts w:ascii="宋体" w:hAnsi="宋体"/>
                <w:snapToGrid w:val="0"/>
                <w:kern w:val="0"/>
              </w:rPr>
            </w:pPr>
          </w:p>
        </w:tc>
        <w:tc>
          <w:tcPr>
            <w:tcW w:w="1134" w:type="dxa"/>
            <w:shd w:val="clear" w:color="auto" w:fill="auto"/>
          </w:tcPr>
          <w:p w14:paraId="280A2279" w14:textId="5B0897BB" w:rsidR="0083362F" w:rsidRDefault="0083362F" w:rsidP="00BE5762">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7D952F3" w14:textId="77777777" w:rsidR="0083362F" w:rsidRPr="00736667" w:rsidRDefault="0083362F" w:rsidP="00BE5762">
            <w:pPr>
              <w:jc w:val="left"/>
              <w:rPr>
                <w:rFonts w:ascii="宋体" w:hAnsi="宋体"/>
                <w:snapToGrid w:val="0"/>
                <w:kern w:val="0"/>
              </w:rPr>
            </w:pPr>
          </w:p>
        </w:tc>
      </w:tr>
      <w:tr w:rsidR="0083362F" w:rsidRPr="00736667" w14:paraId="6F1BE1F8" w14:textId="77777777" w:rsidTr="00BE5762">
        <w:tc>
          <w:tcPr>
            <w:tcW w:w="1701" w:type="dxa"/>
            <w:shd w:val="clear" w:color="auto" w:fill="auto"/>
          </w:tcPr>
          <w:p w14:paraId="7CCB82BC" w14:textId="5051FF38" w:rsidR="0083362F" w:rsidRDefault="0083362F" w:rsidP="00BE5762">
            <w:pPr>
              <w:jc w:val="left"/>
              <w:rPr>
                <w:rFonts w:ascii="宋体" w:hAnsi="宋体"/>
                <w:snapToGrid w:val="0"/>
                <w:kern w:val="0"/>
              </w:rPr>
            </w:pPr>
            <w:r>
              <w:rPr>
                <w:rFonts w:ascii="宋体" w:hAnsi="宋体" w:hint="eastAsia"/>
                <w:snapToGrid w:val="0"/>
                <w:kern w:val="0"/>
              </w:rPr>
              <w:t>交易金额</w:t>
            </w:r>
            <w:r>
              <w:rPr>
                <w:rFonts w:ascii="宋体" w:hAnsi="宋体"/>
                <w:snapToGrid w:val="0"/>
                <w:kern w:val="0"/>
              </w:rPr>
              <w:t>起</w:t>
            </w:r>
          </w:p>
        </w:tc>
        <w:tc>
          <w:tcPr>
            <w:tcW w:w="1559" w:type="dxa"/>
            <w:shd w:val="clear" w:color="auto" w:fill="auto"/>
          </w:tcPr>
          <w:p w14:paraId="266370D7" w14:textId="77777777" w:rsidR="0083362F" w:rsidRPr="00736667" w:rsidRDefault="0083362F" w:rsidP="00BE5762">
            <w:pPr>
              <w:jc w:val="left"/>
              <w:rPr>
                <w:rFonts w:ascii="宋体" w:hAnsi="宋体"/>
                <w:snapToGrid w:val="0"/>
                <w:kern w:val="0"/>
              </w:rPr>
            </w:pPr>
          </w:p>
        </w:tc>
        <w:tc>
          <w:tcPr>
            <w:tcW w:w="1134" w:type="dxa"/>
            <w:shd w:val="clear" w:color="auto" w:fill="auto"/>
          </w:tcPr>
          <w:p w14:paraId="4FECBC66" w14:textId="73B1D0E0" w:rsidR="0083362F" w:rsidRDefault="0083362F" w:rsidP="00BE5762">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8047C28" w14:textId="77777777" w:rsidR="0083362F" w:rsidRPr="00736667" w:rsidRDefault="0083362F" w:rsidP="00BE5762">
            <w:pPr>
              <w:jc w:val="left"/>
              <w:rPr>
                <w:rFonts w:ascii="宋体" w:hAnsi="宋体"/>
                <w:snapToGrid w:val="0"/>
                <w:kern w:val="0"/>
              </w:rPr>
            </w:pPr>
          </w:p>
        </w:tc>
      </w:tr>
      <w:tr w:rsidR="0083362F" w:rsidRPr="00736667" w14:paraId="1806F65E" w14:textId="77777777" w:rsidTr="00BE5762">
        <w:tc>
          <w:tcPr>
            <w:tcW w:w="1701" w:type="dxa"/>
            <w:shd w:val="clear" w:color="auto" w:fill="auto"/>
          </w:tcPr>
          <w:p w14:paraId="4AC83F4E" w14:textId="1BA89EA6" w:rsidR="0083362F" w:rsidRDefault="0083362F" w:rsidP="0083362F">
            <w:pPr>
              <w:jc w:val="left"/>
              <w:rPr>
                <w:rFonts w:ascii="宋体" w:hAnsi="宋体"/>
                <w:snapToGrid w:val="0"/>
                <w:kern w:val="0"/>
              </w:rPr>
            </w:pPr>
            <w:r>
              <w:rPr>
                <w:rFonts w:ascii="宋体" w:hAnsi="宋体" w:hint="eastAsia"/>
                <w:snapToGrid w:val="0"/>
                <w:kern w:val="0"/>
              </w:rPr>
              <w:t>交易金额</w:t>
            </w:r>
            <w:r>
              <w:rPr>
                <w:rFonts w:ascii="宋体" w:hAnsi="宋体"/>
                <w:snapToGrid w:val="0"/>
                <w:kern w:val="0"/>
              </w:rPr>
              <w:t>止</w:t>
            </w:r>
          </w:p>
        </w:tc>
        <w:tc>
          <w:tcPr>
            <w:tcW w:w="1559" w:type="dxa"/>
            <w:shd w:val="clear" w:color="auto" w:fill="auto"/>
          </w:tcPr>
          <w:p w14:paraId="7F316D8C" w14:textId="77777777" w:rsidR="0083362F" w:rsidRPr="00736667" w:rsidRDefault="0083362F" w:rsidP="00BE5762">
            <w:pPr>
              <w:jc w:val="left"/>
              <w:rPr>
                <w:rFonts w:ascii="宋体" w:hAnsi="宋体"/>
                <w:snapToGrid w:val="0"/>
                <w:kern w:val="0"/>
              </w:rPr>
            </w:pPr>
          </w:p>
        </w:tc>
        <w:tc>
          <w:tcPr>
            <w:tcW w:w="1134" w:type="dxa"/>
            <w:shd w:val="clear" w:color="auto" w:fill="auto"/>
          </w:tcPr>
          <w:p w14:paraId="26448860" w14:textId="07A70974" w:rsidR="0083362F" w:rsidRDefault="0083362F" w:rsidP="00BE5762">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E308FBC" w14:textId="77777777" w:rsidR="0083362F" w:rsidRPr="00736667" w:rsidRDefault="0083362F" w:rsidP="00BE5762">
            <w:pPr>
              <w:jc w:val="left"/>
              <w:rPr>
                <w:rFonts w:ascii="宋体" w:hAnsi="宋体"/>
                <w:snapToGrid w:val="0"/>
                <w:kern w:val="0"/>
              </w:rPr>
            </w:pPr>
          </w:p>
        </w:tc>
      </w:tr>
    </w:tbl>
    <w:p w14:paraId="61353B74" w14:textId="57D7A1D3" w:rsidR="001B627C" w:rsidRPr="00360F6F" w:rsidRDefault="001B627C" w:rsidP="001B627C">
      <w:pPr>
        <w:ind w:left="260" w:firstLine="420"/>
      </w:pPr>
      <w:bookmarkStart w:id="488" w:name="OLE_LINK19"/>
      <w:bookmarkStart w:id="489" w:name="OLE_LINK20"/>
      <w:r w:rsidRPr="0015306A">
        <w:rPr>
          <w:rFonts w:hint="eastAsia"/>
        </w:rPr>
        <w:t>返佣入账</w:t>
      </w:r>
      <w:r w:rsidR="00D31F4E">
        <w:rPr>
          <w:rFonts w:hint="eastAsia"/>
        </w:rPr>
        <w:t>审核</w:t>
      </w:r>
      <w:r>
        <w:rPr>
          <w:rFonts w:hint="eastAsia"/>
        </w:rPr>
        <w:t>明细</w:t>
      </w:r>
      <w:bookmarkEnd w:id="488"/>
      <w:bookmarkEnd w:id="489"/>
      <w:r w:rsidR="00896DDF">
        <w:rPr>
          <w:rFonts w:hint="eastAsia"/>
        </w:rPr>
        <w:t>（凭证流水和业务流水）</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1B627C" w:rsidRPr="00736667" w14:paraId="51E85D00" w14:textId="77777777" w:rsidTr="00BE5762">
        <w:tc>
          <w:tcPr>
            <w:tcW w:w="1701" w:type="dxa"/>
            <w:shd w:val="clear" w:color="auto" w:fill="E0E0E0"/>
          </w:tcPr>
          <w:p w14:paraId="5236B432" w14:textId="77777777" w:rsidR="001B627C" w:rsidRPr="00736667" w:rsidRDefault="001B627C" w:rsidP="00BE5762">
            <w:pPr>
              <w:jc w:val="center"/>
              <w:rPr>
                <w:b/>
                <w:snapToGrid w:val="0"/>
                <w:kern w:val="0"/>
              </w:rPr>
            </w:pPr>
            <w:r w:rsidRPr="00736667">
              <w:rPr>
                <w:rFonts w:hint="eastAsia"/>
                <w:b/>
                <w:snapToGrid w:val="0"/>
                <w:kern w:val="0"/>
              </w:rPr>
              <w:t>输入要素</w:t>
            </w:r>
          </w:p>
        </w:tc>
        <w:tc>
          <w:tcPr>
            <w:tcW w:w="1559" w:type="dxa"/>
            <w:shd w:val="clear" w:color="auto" w:fill="E0E0E0"/>
          </w:tcPr>
          <w:p w14:paraId="17ABC0F3" w14:textId="77777777" w:rsidR="001B627C" w:rsidRPr="00736667" w:rsidRDefault="001B627C" w:rsidP="00BE5762">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315FB80" w14:textId="77777777" w:rsidR="001B627C" w:rsidRPr="00736667" w:rsidRDefault="001B627C" w:rsidP="00BE5762">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D5E3371" w14:textId="77777777" w:rsidR="001B627C" w:rsidRPr="00736667" w:rsidRDefault="001B627C" w:rsidP="00BE5762">
            <w:pPr>
              <w:jc w:val="center"/>
              <w:rPr>
                <w:b/>
                <w:snapToGrid w:val="0"/>
                <w:kern w:val="0"/>
              </w:rPr>
            </w:pPr>
            <w:r w:rsidRPr="00736667">
              <w:rPr>
                <w:rFonts w:hint="eastAsia"/>
                <w:b/>
                <w:snapToGrid w:val="0"/>
                <w:kern w:val="0"/>
              </w:rPr>
              <w:t>备注</w:t>
            </w:r>
          </w:p>
        </w:tc>
      </w:tr>
      <w:tr w:rsidR="001B627C" w:rsidRPr="00736667" w14:paraId="77F2EC60" w14:textId="77777777" w:rsidTr="00BE5762">
        <w:tc>
          <w:tcPr>
            <w:tcW w:w="1701" w:type="dxa"/>
            <w:shd w:val="clear" w:color="auto" w:fill="auto"/>
          </w:tcPr>
          <w:p w14:paraId="51DBF65A" w14:textId="77777777" w:rsidR="001B627C" w:rsidRDefault="001B627C" w:rsidP="00BE5762">
            <w:pPr>
              <w:jc w:val="left"/>
              <w:rPr>
                <w:rFonts w:ascii="宋体" w:hAnsi="宋体"/>
                <w:snapToGrid w:val="0"/>
                <w:kern w:val="0"/>
              </w:rPr>
            </w:pPr>
            <w:r w:rsidRPr="001B627C">
              <w:rPr>
                <w:rFonts w:ascii="宋体" w:hAnsi="宋体" w:hint="eastAsia"/>
                <w:snapToGrid w:val="0"/>
                <w:kern w:val="0"/>
              </w:rPr>
              <w:t>资方入账流水临时表</w:t>
            </w:r>
            <w:r>
              <w:rPr>
                <w:rFonts w:ascii="宋体" w:hAnsi="宋体" w:hint="eastAsia"/>
                <w:snapToGrid w:val="0"/>
                <w:kern w:val="0"/>
              </w:rPr>
              <w:t>主键</w:t>
            </w:r>
          </w:p>
        </w:tc>
        <w:tc>
          <w:tcPr>
            <w:tcW w:w="1559" w:type="dxa"/>
            <w:shd w:val="clear" w:color="auto" w:fill="auto"/>
          </w:tcPr>
          <w:p w14:paraId="7E86CCF5" w14:textId="77777777" w:rsidR="001B627C" w:rsidRPr="00267ACC" w:rsidRDefault="001B627C" w:rsidP="00BE5762">
            <w:pPr>
              <w:jc w:val="left"/>
              <w:rPr>
                <w:rFonts w:ascii="宋体" w:hAnsi="宋体"/>
                <w:snapToGrid w:val="0"/>
                <w:kern w:val="0"/>
              </w:rPr>
            </w:pPr>
          </w:p>
        </w:tc>
        <w:tc>
          <w:tcPr>
            <w:tcW w:w="1134" w:type="dxa"/>
            <w:shd w:val="clear" w:color="auto" w:fill="auto"/>
          </w:tcPr>
          <w:p w14:paraId="1471D349" w14:textId="77777777" w:rsidR="001B627C" w:rsidRDefault="009128FD" w:rsidP="00BE5762">
            <w:pPr>
              <w:jc w:val="left"/>
              <w:rPr>
                <w:rFonts w:ascii="宋体" w:hAnsi="宋体"/>
                <w:snapToGrid w:val="0"/>
                <w:kern w:val="0"/>
              </w:rPr>
            </w:pPr>
            <w:r>
              <w:rPr>
                <w:rFonts w:ascii="宋体" w:hAnsi="宋体"/>
                <w:snapToGrid w:val="0"/>
                <w:kern w:val="0"/>
              </w:rPr>
              <w:t>Y</w:t>
            </w:r>
          </w:p>
        </w:tc>
        <w:tc>
          <w:tcPr>
            <w:tcW w:w="3119" w:type="dxa"/>
            <w:shd w:val="clear" w:color="auto" w:fill="auto"/>
          </w:tcPr>
          <w:p w14:paraId="6DC349CB" w14:textId="77777777" w:rsidR="001B627C" w:rsidRDefault="001B627C" w:rsidP="00BE5762">
            <w:pPr>
              <w:jc w:val="left"/>
              <w:rPr>
                <w:rFonts w:ascii="宋体" w:hAnsi="宋体"/>
                <w:snapToGrid w:val="0"/>
                <w:kern w:val="0"/>
              </w:rPr>
            </w:pPr>
          </w:p>
        </w:tc>
      </w:tr>
    </w:tbl>
    <w:p w14:paraId="3D6313FD" w14:textId="77777777" w:rsidR="001B627C" w:rsidRPr="00360F6F" w:rsidRDefault="001B627C" w:rsidP="001B627C">
      <w:pPr>
        <w:ind w:left="260" w:firstLine="420"/>
      </w:pPr>
      <w:r>
        <w:rPr>
          <w:rFonts w:hint="eastAsia"/>
        </w:rPr>
        <w:t>入账</w:t>
      </w:r>
      <w:r>
        <w:t>审核确认</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1B627C" w:rsidRPr="00736667" w14:paraId="5C0C93BC" w14:textId="77777777" w:rsidTr="00BE5762">
        <w:tc>
          <w:tcPr>
            <w:tcW w:w="1701" w:type="dxa"/>
            <w:shd w:val="clear" w:color="auto" w:fill="E0E0E0"/>
          </w:tcPr>
          <w:p w14:paraId="1D02A728" w14:textId="77777777" w:rsidR="001B627C" w:rsidRPr="00736667" w:rsidRDefault="001B627C" w:rsidP="00BE5762">
            <w:pPr>
              <w:jc w:val="center"/>
              <w:rPr>
                <w:b/>
                <w:snapToGrid w:val="0"/>
                <w:kern w:val="0"/>
              </w:rPr>
            </w:pPr>
            <w:r w:rsidRPr="00736667">
              <w:rPr>
                <w:rFonts w:hint="eastAsia"/>
                <w:b/>
                <w:snapToGrid w:val="0"/>
                <w:kern w:val="0"/>
              </w:rPr>
              <w:t>输入要素</w:t>
            </w:r>
          </w:p>
        </w:tc>
        <w:tc>
          <w:tcPr>
            <w:tcW w:w="1559" w:type="dxa"/>
            <w:shd w:val="clear" w:color="auto" w:fill="E0E0E0"/>
          </w:tcPr>
          <w:p w14:paraId="09D35FA2" w14:textId="77777777" w:rsidR="001B627C" w:rsidRPr="00736667" w:rsidRDefault="001B627C" w:rsidP="00BE5762">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D0882E0" w14:textId="77777777" w:rsidR="001B627C" w:rsidRPr="00736667" w:rsidRDefault="001B627C" w:rsidP="00BE5762">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A91879F" w14:textId="77777777" w:rsidR="001B627C" w:rsidRPr="00736667" w:rsidRDefault="001B627C" w:rsidP="00BE5762">
            <w:pPr>
              <w:jc w:val="center"/>
              <w:rPr>
                <w:b/>
                <w:snapToGrid w:val="0"/>
                <w:kern w:val="0"/>
              </w:rPr>
            </w:pPr>
            <w:r w:rsidRPr="00736667">
              <w:rPr>
                <w:rFonts w:hint="eastAsia"/>
                <w:b/>
                <w:snapToGrid w:val="0"/>
                <w:kern w:val="0"/>
              </w:rPr>
              <w:t>备注</w:t>
            </w:r>
          </w:p>
        </w:tc>
      </w:tr>
      <w:tr w:rsidR="001B627C" w:rsidRPr="00736667" w14:paraId="5AD75D9B" w14:textId="77777777" w:rsidTr="00BE5762">
        <w:tc>
          <w:tcPr>
            <w:tcW w:w="1701" w:type="dxa"/>
            <w:shd w:val="clear" w:color="auto" w:fill="auto"/>
          </w:tcPr>
          <w:p w14:paraId="698C7D3E" w14:textId="77777777" w:rsidR="001B627C" w:rsidRDefault="001B627C" w:rsidP="00BE5762">
            <w:pPr>
              <w:jc w:val="left"/>
              <w:rPr>
                <w:rFonts w:ascii="宋体" w:hAnsi="宋体"/>
                <w:snapToGrid w:val="0"/>
                <w:kern w:val="0"/>
              </w:rPr>
            </w:pPr>
            <w:r w:rsidRPr="001B627C">
              <w:rPr>
                <w:rFonts w:ascii="宋体" w:hAnsi="宋体" w:hint="eastAsia"/>
                <w:snapToGrid w:val="0"/>
                <w:kern w:val="0"/>
              </w:rPr>
              <w:t>资方入账流水临时表</w:t>
            </w:r>
            <w:r>
              <w:rPr>
                <w:rFonts w:ascii="宋体" w:hAnsi="宋体" w:hint="eastAsia"/>
                <w:snapToGrid w:val="0"/>
                <w:kern w:val="0"/>
              </w:rPr>
              <w:t>主键</w:t>
            </w:r>
          </w:p>
        </w:tc>
        <w:tc>
          <w:tcPr>
            <w:tcW w:w="1559" w:type="dxa"/>
            <w:shd w:val="clear" w:color="auto" w:fill="auto"/>
          </w:tcPr>
          <w:p w14:paraId="4DADAD95" w14:textId="77777777" w:rsidR="001B627C" w:rsidRDefault="001B627C" w:rsidP="00BE5762">
            <w:pPr>
              <w:jc w:val="left"/>
              <w:rPr>
                <w:rFonts w:ascii="宋体" w:hAnsi="宋体"/>
                <w:snapToGrid w:val="0"/>
                <w:kern w:val="0"/>
              </w:rPr>
            </w:pPr>
          </w:p>
        </w:tc>
        <w:tc>
          <w:tcPr>
            <w:tcW w:w="1134" w:type="dxa"/>
            <w:shd w:val="clear" w:color="auto" w:fill="auto"/>
          </w:tcPr>
          <w:p w14:paraId="1AE902D9" w14:textId="77777777" w:rsidR="001B627C" w:rsidRDefault="009128FD" w:rsidP="009128FD">
            <w:pPr>
              <w:jc w:val="left"/>
              <w:rPr>
                <w:rFonts w:ascii="宋体" w:hAnsi="宋体"/>
                <w:snapToGrid w:val="0"/>
                <w:kern w:val="0"/>
              </w:rPr>
            </w:pPr>
            <w:r>
              <w:rPr>
                <w:rFonts w:ascii="宋体" w:hAnsi="宋体"/>
                <w:snapToGrid w:val="0"/>
                <w:kern w:val="0"/>
              </w:rPr>
              <w:t>Y</w:t>
            </w:r>
          </w:p>
        </w:tc>
        <w:tc>
          <w:tcPr>
            <w:tcW w:w="3119" w:type="dxa"/>
            <w:shd w:val="clear" w:color="auto" w:fill="auto"/>
          </w:tcPr>
          <w:p w14:paraId="781F10E0" w14:textId="77777777" w:rsidR="001B627C" w:rsidRDefault="001B627C" w:rsidP="00BE5762">
            <w:pPr>
              <w:jc w:val="left"/>
              <w:rPr>
                <w:rFonts w:ascii="宋体" w:hAnsi="宋体"/>
                <w:snapToGrid w:val="0"/>
                <w:kern w:val="0"/>
              </w:rPr>
            </w:pPr>
          </w:p>
        </w:tc>
      </w:tr>
      <w:tr w:rsidR="009128FD" w:rsidRPr="00736667" w14:paraId="1917CFB8" w14:textId="77777777" w:rsidTr="00BE5762">
        <w:tc>
          <w:tcPr>
            <w:tcW w:w="1701" w:type="dxa"/>
            <w:shd w:val="clear" w:color="auto" w:fill="auto"/>
          </w:tcPr>
          <w:p w14:paraId="132EE372" w14:textId="77777777" w:rsidR="009128FD" w:rsidRPr="001B627C" w:rsidRDefault="009128FD" w:rsidP="00BE5762">
            <w:pPr>
              <w:jc w:val="left"/>
              <w:rPr>
                <w:rFonts w:ascii="宋体" w:hAnsi="宋体"/>
                <w:snapToGrid w:val="0"/>
                <w:kern w:val="0"/>
              </w:rPr>
            </w:pPr>
            <w:r>
              <w:rPr>
                <w:rFonts w:ascii="宋体" w:hAnsi="宋体" w:hint="eastAsia"/>
                <w:snapToGrid w:val="0"/>
                <w:kern w:val="0"/>
              </w:rPr>
              <w:lastRenderedPageBreak/>
              <w:t>审核</w:t>
            </w:r>
            <w:r>
              <w:rPr>
                <w:rFonts w:ascii="宋体" w:hAnsi="宋体"/>
                <w:snapToGrid w:val="0"/>
                <w:kern w:val="0"/>
              </w:rPr>
              <w:t>结果</w:t>
            </w:r>
          </w:p>
        </w:tc>
        <w:tc>
          <w:tcPr>
            <w:tcW w:w="1559" w:type="dxa"/>
            <w:shd w:val="clear" w:color="auto" w:fill="auto"/>
          </w:tcPr>
          <w:p w14:paraId="08D8419E" w14:textId="77777777" w:rsidR="009128FD" w:rsidRDefault="009128FD" w:rsidP="00BE5762">
            <w:pPr>
              <w:jc w:val="left"/>
              <w:rPr>
                <w:rFonts w:ascii="宋体" w:hAnsi="宋体"/>
                <w:snapToGrid w:val="0"/>
                <w:kern w:val="0"/>
              </w:rPr>
            </w:pPr>
          </w:p>
        </w:tc>
        <w:tc>
          <w:tcPr>
            <w:tcW w:w="1134" w:type="dxa"/>
            <w:shd w:val="clear" w:color="auto" w:fill="auto"/>
          </w:tcPr>
          <w:p w14:paraId="6B59FC86" w14:textId="77777777" w:rsidR="009128FD" w:rsidRDefault="009128FD" w:rsidP="00BE5762">
            <w:pPr>
              <w:jc w:val="left"/>
              <w:rPr>
                <w:rFonts w:ascii="宋体" w:hAnsi="宋体"/>
                <w:snapToGrid w:val="0"/>
                <w:kern w:val="0"/>
              </w:rPr>
            </w:pPr>
          </w:p>
        </w:tc>
        <w:tc>
          <w:tcPr>
            <w:tcW w:w="3119" w:type="dxa"/>
            <w:shd w:val="clear" w:color="auto" w:fill="auto"/>
          </w:tcPr>
          <w:p w14:paraId="76398E5F" w14:textId="77777777" w:rsidR="009128FD" w:rsidRDefault="009128FD" w:rsidP="00BE5762">
            <w:pPr>
              <w:jc w:val="left"/>
              <w:rPr>
                <w:rFonts w:ascii="宋体" w:hAnsi="宋体"/>
                <w:snapToGrid w:val="0"/>
                <w:kern w:val="0"/>
              </w:rPr>
            </w:pPr>
          </w:p>
        </w:tc>
      </w:tr>
    </w:tbl>
    <w:p w14:paraId="41888D67" w14:textId="77777777" w:rsidR="0059132C" w:rsidRPr="00C56A4E" w:rsidRDefault="0059132C" w:rsidP="0059132C"/>
    <w:p w14:paraId="2EA56DCE" w14:textId="77777777" w:rsidR="0059132C" w:rsidRDefault="0059132C" w:rsidP="0059132C">
      <w:pPr>
        <w:pStyle w:val="5"/>
      </w:pPr>
      <w:r w:rsidRPr="00A52328">
        <w:rPr>
          <w:rFonts w:hint="eastAsia"/>
        </w:rPr>
        <w:t>输出</w:t>
      </w:r>
    </w:p>
    <w:p w14:paraId="1B7232F5" w14:textId="77777777" w:rsidR="001B627C" w:rsidRPr="00360F6F" w:rsidRDefault="001B627C" w:rsidP="001B627C">
      <w:pPr>
        <w:ind w:left="260" w:firstLine="420"/>
      </w:pPr>
      <w:r w:rsidRPr="0015306A">
        <w:rPr>
          <w:rFonts w:hint="eastAsia"/>
        </w:rPr>
        <w:t>返佣入账</w:t>
      </w:r>
      <w:r w:rsidR="00D31F4E">
        <w:rPr>
          <w:rFonts w:hint="eastAsia"/>
        </w:rPr>
        <w:t>审核</w:t>
      </w:r>
      <w:r w:rsidR="00D31F4E">
        <w:t>列表</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1B627C" w:rsidRPr="00736667" w14:paraId="37013644" w14:textId="77777777" w:rsidTr="00BE5762">
        <w:tc>
          <w:tcPr>
            <w:tcW w:w="1701" w:type="dxa"/>
            <w:shd w:val="clear" w:color="auto" w:fill="E0E0E0"/>
          </w:tcPr>
          <w:p w14:paraId="0719A08C" w14:textId="77777777" w:rsidR="001B627C" w:rsidRPr="00736667" w:rsidRDefault="001B627C" w:rsidP="00BE5762">
            <w:pPr>
              <w:jc w:val="center"/>
              <w:rPr>
                <w:b/>
                <w:snapToGrid w:val="0"/>
                <w:kern w:val="0"/>
              </w:rPr>
            </w:pPr>
            <w:r w:rsidRPr="00736667">
              <w:rPr>
                <w:rFonts w:hint="eastAsia"/>
                <w:b/>
                <w:snapToGrid w:val="0"/>
                <w:kern w:val="0"/>
              </w:rPr>
              <w:t>输入要素</w:t>
            </w:r>
          </w:p>
        </w:tc>
        <w:tc>
          <w:tcPr>
            <w:tcW w:w="1559" w:type="dxa"/>
            <w:shd w:val="clear" w:color="auto" w:fill="E0E0E0"/>
          </w:tcPr>
          <w:p w14:paraId="7D30CF88" w14:textId="77777777" w:rsidR="001B627C" w:rsidRPr="00736667" w:rsidRDefault="001B627C" w:rsidP="00BE5762">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49688D8" w14:textId="77777777" w:rsidR="001B627C" w:rsidRPr="00736667" w:rsidRDefault="001B627C" w:rsidP="00BE5762">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E0CAACD" w14:textId="77777777" w:rsidR="001B627C" w:rsidRPr="00736667" w:rsidRDefault="001B627C" w:rsidP="00BE5762">
            <w:pPr>
              <w:jc w:val="center"/>
              <w:rPr>
                <w:b/>
                <w:snapToGrid w:val="0"/>
                <w:kern w:val="0"/>
              </w:rPr>
            </w:pPr>
            <w:r w:rsidRPr="00736667">
              <w:rPr>
                <w:rFonts w:hint="eastAsia"/>
                <w:b/>
                <w:snapToGrid w:val="0"/>
                <w:kern w:val="0"/>
              </w:rPr>
              <w:t>备注</w:t>
            </w:r>
          </w:p>
        </w:tc>
      </w:tr>
      <w:tr w:rsidR="00D31F4E" w:rsidRPr="00736667" w14:paraId="3C82F188" w14:textId="77777777" w:rsidTr="00984568">
        <w:tc>
          <w:tcPr>
            <w:tcW w:w="7513" w:type="dxa"/>
            <w:gridSpan w:val="4"/>
            <w:shd w:val="clear" w:color="auto" w:fill="auto"/>
          </w:tcPr>
          <w:p w14:paraId="448BA698" w14:textId="77777777" w:rsidR="00D31F4E" w:rsidRPr="00736667" w:rsidRDefault="00D31F4E" w:rsidP="00D31F4E">
            <w:pPr>
              <w:jc w:val="center"/>
              <w:rPr>
                <w:rFonts w:ascii="宋体" w:hAnsi="宋体"/>
                <w:snapToGrid w:val="0"/>
                <w:kern w:val="0"/>
              </w:rPr>
            </w:pPr>
            <w:r>
              <w:rPr>
                <w:rFonts w:ascii="宋体" w:hAnsi="宋体" w:hint="eastAsia"/>
                <w:snapToGrid w:val="0"/>
                <w:kern w:val="0"/>
              </w:rPr>
              <w:t>&lt;LIST&gt;</w:t>
            </w:r>
          </w:p>
        </w:tc>
      </w:tr>
      <w:tr w:rsidR="001B627C" w:rsidRPr="00736667" w14:paraId="2A82E9CE" w14:textId="77777777" w:rsidTr="00BE5762">
        <w:tc>
          <w:tcPr>
            <w:tcW w:w="1701" w:type="dxa"/>
            <w:shd w:val="clear" w:color="auto" w:fill="auto"/>
          </w:tcPr>
          <w:p w14:paraId="0678BFDB" w14:textId="77777777" w:rsidR="001B627C" w:rsidRPr="00736667" w:rsidRDefault="001B627C" w:rsidP="00BE5762">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名称</w:t>
            </w:r>
          </w:p>
        </w:tc>
        <w:tc>
          <w:tcPr>
            <w:tcW w:w="1559" w:type="dxa"/>
            <w:shd w:val="clear" w:color="auto" w:fill="auto"/>
          </w:tcPr>
          <w:p w14:paraId="6164F90B" w14:textId="77777777" w:rsidR="001B627C" w:rsidRPr="00736667" w:rsidRDefault="001B627C" w:rsidP="00BE5762">
            <w:pPr>
              <w:jc w:val="left"/>
              <w:rPr>
                <w:rFonts w:ascii="宋体" w:hAnsi="宋体"/>
                <w:snapToGrid w:val="0"/>
                <w:kern w:val="0"/>
              </w:rPr>
            </w:pPr>
          </w:p>
        </w:tc>
        <w:tc>
          <w:tcPr>
            <w:tcW w:w="1134" w:type="dxa"/>
            <w:shd w:val="clear" w:color="auto" w:fill="auto"/>
          </w:tcPr>
          <w:p w14:paraId="79B2F595" w14:textId="77777777" w:rsidR="001B627C" w:rsidRPr="00736667" w:rsidRDefault="001B627C"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184461E" w14:textId="77777777" w:rsidR="001B627C" w:rsidRPr="00736667" w:rsidRDefault="001B627C" w:rsidP="00BE5762">
            <w:pPr>
              <w:jc w:val="left"/>
              <w:rPr>
                <w:rFonts w:ascii="宋体" w:hAnsi="宋体"/>
                <w:snapToGrid w:val="0"/>
                <w:kern w:val="0"/>
              </w:rPr>
            </w:pPr>
          </w:p>
        </w:tc>
      </w:tr>
      <w:tr w:rsidR="001B627C" w:rsidRPr="00736667" w14:paraId="1D0F7816" w14:textId="77777777" w:rsidTr="00BE5762">
        <w:tc>
          <w:tcPr>
            <w:tcW w:w="1701" w:type="dxa"/>
            <w:shd w:val="clear" w:color="auto" w:fill="auto"/>
          </w:tcPr>
          <w:p w14:paraId="7B5055CE" w14:textId="77777777" w:rsidR="001B627C" w:rsidRDefault="001B627C" w:rsidP="00BE5762">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方名称</w:t>
            </w:r>
          </w:p>
        </w:tc>
        <w:tc>
          <w:tcPr>
            <w:tcW w:w="1559" w:type="dxa"/>
            <w:shd w:val="clear" w:color="auto" w:fill="auto"/>
          </w:tcPr>
          <w:p w14:paraId="53F8B519" w14:textId="77777777" w:rsidR="001B627C" w:rsidRPr="00736667" w:rsidRDefault="001B627C" w:rsidP="00BE5762">
            <w:pPr>
              <w:jc w:val="left"/>
              <w:rPr>
                <w:rFonts w:ascii="宋体" w:hAnsi="宋体"/>
                <w:snapToGrid w:val="0"/>
                <w:kern w:val="0"/>
              </w:rPr>
            </w:pPr>
          </w:p>
        </w:tc>
        <w:tc>
          <w:tcPr>
            <w:tcW w:w="1134" w:type="dxa"/>
            <w:shd w:val="clear" w:color="auto" w:fill="auto"/>
          </w:tcPr>
          <w:p w14:paraId="07486444" w14:textId="77777777" w:rsidR="001B627C" w:rsidRDefault="001B627C"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F3B328E" w14:textId="77777777" w:rsidR="001B627C" w:rsidRPr="00736667" w:rsidRDefault="001B627C" w:rsidP="00BE5762">
            <w:pPr>
              <w:jc w:val="left"/>
              <w:rPr>
                <w:rFonts w:ascii="宋体" w:hAnsi="宋体"/>
                <w:snapToGrid w:val="0"/>
                <w:kern w:val="0"/>
              </w:rPr>
            </w:pPr>
          </w:p>
        </w:tc>
      </w:tr>
      <w:tr w:rsidR="001B627C" w:rsidRPr="00736667" w14:paraId="6240444D" w14:textId="77777777" w:rsidTr="00BE5762">
        <w:tc>
          <w:tcPr>
            <w:tcW w:w="1701" w:type="dxa"/>
            <w:shd w:val="clear" w:color="auto" w:fill="auto"/>
          </w:tcPr>
          <w:p w14:paraId="757E9943" w14:textId="77777777" w:rsidR="001B627C" w:rsidRDefault="001B627C" w:rsidP="00BE5762">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总金额</w:t>
            </w:r>
          </w:p>
        </w:tc>
        <w:tc>
          <w:tcPr>
            <w:tcW w:w="1559" w:type="dxa"/>
            <w:shd w:val="clear" w:color="auto" w:fill="auto"/>
          </w:tcPr>
          <w:p w14:paraId="14CAA52A" w14:textId="77777777" w:rsidR="001B627C" w:rsidRPr="00736667" w:rsidRDefault="001B627C" w:rsidP="00BE5762">
            <w:pPr>
              <w:jc w:val="left"/>
              <w:rPr>
                <w:rFonts w:ascii="宋体" w:hAnsi="宋体"/>
                <w:snapToGrid w:val="0"/>
                <w:kern w:val="0"/>
              </w:rPr>
            </w:pPr>
          </w:p>
        </w:tc>
        <w:tc>
          <w:tcPr>
            <w:tcW w:w="1134" w:type="dxa"/>
            <w:shd w:val="clear" w:color="auto" w:fill="auto"/>
          </w:tcPr>
          <w:p w14:paraId="3D2EFF9E" w14:textId="77777777" w:rsidR="001B627C" w:rsidRDefault="001B627C"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F11358D" w14:textId="77777777" w:rsidR="001B627C" w:rsidRPr="00736667" w:rsidRDefault="001B627C" w:rsidP="00BE5762">
            <w:pPr>
              <w:jc w:val="left"/>
              <w:rPr>
                <w:rFonts w:ascii="宋体" w:hAnsi="宋体"/>
                <w:snapToGrid w:val="0"/>
                <w:kern w:val="0"/>
              </w:rPr>
            </w:pPr>
          </w:p>
        </w:tc>
      </w:tr>
      <w:tr w:rsidR="001B627C" w:rsidRPr="00736667" w14:paraId="7DC00F86" w14:textId="77777777" w:rsidTr="00BE5762">
        <w:tc>
          <w:tcPr>
            <w:tcW w:w="1701" w:type="dxa"/>
            <w:shd w:val="clear" w:color="auto" w:fill="auto"/>
          </w:tcPr>
          <w:p w14:paraId="56893542" w14:textId="77777777" w:rsidR="001B627C" w:rsidRDefault="001B627C" w:rsidP="00BE5762">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w:t>
            </w:r>
          </w:p>
        </w:tc>
        <w:tc>
          <w:tcPr>
            <w:tcW w:w="1559" w:type="dxa"/>
            <w:shd w:val="clear" w:color="auto" w:fill="auto"/>
          </w:tcPr>
          <w:p w14:paraId="68CD0568" w14:textId="77777777" w:rsidR="001B627C" w:rsidRPr="00736667" w:rsidRDefault="001B627C" w:rsidP="00BE5762">
            <w:pPr>
              <w:jc w:val="left"/>
              <w:rPr>
                <w:rFonts w:ascii="宋体" w:hAnsi="宋体"/>
                <w:snapToGrid w:val="0"/>
                <w:kern w:val="0"/>
              </w:rPr>
            </w:pPr>
          </w:p>
        </w:tc>
        <w:tc>
          <w:tcPr>
            <w:tcW w:w="1134" w:type="dxa"/>
            <w:shd w:val="clear" w:color="auto" w:fill="auto"/>
          </w:tcPr>
          <w:p w14:paraId="1C555E38" w14:textId="77777777" w:rsidR="001B627C" w:rsidRDefault="001B627C"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20C525A" w14:textId="77777777" w:rsidR="001B627C" w:rsidRPr="00736667" w:rsidRDefault="001B627C" w:rsidP="00BE5762">
            <w:pPr>
              <w:jc w:val="left"/>
              <w:rPr>
                <w:rFonts w:ascii="宋体" w:hAnsi="宋体"/>
                <w:snapToGrid w:val="0"/>
                <w:kern w:val="0"/>
              </w:rPr>
            </w:pPr>
          </w:p>
        </w:tc>
      </w:tr>
      <w:tr w:rsidR="001B627C" w:rsidRPr="00736667" w14:paraId="16DBAC48" w14:textId="77777777" w:rsidTr="00BE5762">
        <w:tc>
          <w:tcPr>
            <w:tcW w:w="1701" w:type="dxa"/>
            <w:shd w:val="clear" w:color="auto" w:fill="auto"/>
          </w:tcPr>
          <w:p w14:paraId="4C2076CC" w14:textId="77777777" w:rsidR="001B627C" w:rsidRDefault="001B627C" w:rsidP="001B627C">
            <w:pPr>
              <w:jc w:val="left"/>
              <w:rPr>
                <w:rFonts w:ascii="宋体" w:hAnsi="宋体"/>
                <w:snapToGrid w:val="0"/>
                <w:kern w:val="0"/>
              </w:rPr>
            </w:pPr>
            <w:r>
              <w:rPr>
                <w:rFonts w:ascii="宋体" w:hAnsi="宋体" w:hint="eastAsia"/>
                <w:snapToGrid w:val="0"/>
                <w:kern w:val="0"/>
              </w:rPr>
              <w:t>凭证笔</w:t>
            </w:r>
            <w:r>
              <w:rPr>
                <w:rFonts w:ascii="宋体" w:hAnsi="宋体"/>
                <w:snapToGrid w:val="0"/>
                <w:kern w:val="0"/>
              </w:rPr>
              <w:t>数</w:t>
            </w:r>
          </w:p>
        </w:tc>
        <w:tc>
          <w:tcPr>
            <w:tcW w:w="1559" w:type="dxa"/>
            <w:shd w:val="clear" w:color="auto" w:fill="auto"/>
          </w:tcPr>
          <w:p w14:paraId="147A5856" w14:textId="77777777" w:rsidR="001B627C" w:rsidRPr="00736667" w:rsidRDefault="001B627C" w:rsidP="00BE5762">
            <w:pPr>
              <w:jc w:val="left"/>
              <w:rPr>
                <w:rFonts w:ascii="宋体" w:hAnsi="宋体"/>
                <w:snapToGrid w:val="0"/>
                <w:kern w:val="0"/>
              </w:rPr>
            </w:pPr>
          </w:p>
        </w:tc>
        <w:tc>
          <w:tcPr>
            <w:tcW w:w="1134" w:type="dxa"/>
            <w:shd w:val="clear" w:color="auto" w:fill="auto"/>
          </w:tcPr>
          <w:p w14:paraId="349BA81F" w14:textId="77777777" w:rsidR="001B627C" w:rsidRDefault="001B627C"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28D6EAC" w14:textId="77777777" w:rsidR="001B627C" w:rsidRPr="00736667" w:rsidRDefault="001B627C" w:rsidP="00BE5762">
            <w:pPr>
              <w:jc w:val="left"/>
              <w:rPr>
                <w:rFonts w:ascii="宋体" w:hAnsi="宋体"/>
                <w:snapToGrid w:val="0"/>
                <w:kern w:val="0"/>
              </w:rPr>
            </w:pPr>
          </w:p>
        </w:tc>
      </w:tr>
      <w:tr w:rsidR="001B627C" w:rsidRPr="00736667" w14:paraId="657FA76E" w14:textId="77777777" w:rsidTr="00BE5762">
        <w:tc>
          <w:tcPr>
            <w:tcW w:w="1701" w:type="dxa"/>
            <w:shd w:val="clear" w:color="auto" w:fill="auto"/>
          </w:tcPr>
          <w:p w14:paraId="046CF9F0" w14:textId="77777777" w:rsidR="001B627C" w:rsidRDefault="001B627C" w:rsidP="001B627C">
            <w:pPr>
              <w:jc w:val="left"/>
              <w:rPr>
                <w:rFonts w:ascii="宋体" w:hAnsi="宋体"/>
                <w:snapToGrid w:val="0"/>
                <w:kern w:val="0"/>
              </w:rPr>
            </w:pPr>
            <w:r>
              <w:rPr>
                <w:rFonts w:ascii="宋体" w:hAnsi="宋体" w:hint="eastAsia"/>
                <w:snapToGrid w:val="0"/>
                <w:kern w:val="0"/>
              </w:rPr>
              <w:t>业务笔</w:t>
            </w:r>
            <w:r>
              <w:rPr>
                <w:rFonts w:ascii="宋体" w:hAnsi="宋体"/>
                <w:snapToGrid w:val="0"/>
                <w:kern w:val="0"/>
              </w:rPr>
              <w:t>数</w:t>
            </w:r>
          </w:p>
        </w:tc>
        <w:tc>
          <w:tcPr>
            <w:tcW w:w="1559" w:type="dxa"/>
            <w:shd w:val="clear" w:color="auto" w:fill="auto"/>
          </w:tcPr>
          <w:p w14:paraId="63BD0D01" w14:textId="77777777" w:rsidR="001B627C" w:rsidRPr="00736667" w:rsidRDefault="001B627C" w:rsidP="00BE5762">
            <w:pPr>
              <w:jc w:val="left"/>
              <w:rPr>
                <w:rFonts w:ascii="宋体" w:hAnsi="宋体"/>
                <w:snapToGrid w:val="0"/>
                <w:kern w:val="0"/>
              </w:rPr>
            </w:pPr>
          </w:p>
        </w:tc>
        <w:tc>
          <w:tcPr>
            <w:tcW w:w="1134" w:type="dxa"/>
            <w:shd w:val="clear" w:color="auto" w:fill="auto"/>
          </w:tcPr>
          <w:p w14:paraId="66A8CEA1" w14:textId="77777777" w:rsidR="001B627C" w:rsidRDefault="001B627C"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50BEC93" w14:textId="77777777" w:rsidR="001B627C" w:rsidRPr="00736667" w:rsidRDefault="001B627C" w:rsidP="00BE5762">
            <w:pPr>
              <w:jc w:val="left"/>
              <w:rPr>
                <w:rFonts w:ascii="宋体" w:hAnsi="宋体"/>
                <w:snapToGrid w:val="0"/>
                <w:kern w:val="0"/>
              </w:rPr>
            </w:pPr>
          </w:p>
        </w:tc>
      </w:tr>
      <w:tr w:rsidR="0083362F" w:rsidRPr="00736667" w14:paraId="3130FCF4" w14:textId="77777777" w:rsidTr="00BE5762">
        <w:tc>
          <w:tcPr>
            <w:tcW w:w="1701" w:type="dxa"/>
            <w:shd w:val="clear" w:color="auto" w:fill="auto"/>
          </w:tcPr>
          <w:p w14:paraId="6DBEA30A" w14:textId="16B3FDFF" w:rsidR="0083362F" w:rsidRDefault="0083362F" w:rsidP="001B627C">
            <w:pPr>
              <w:jc w:val="left"/>
              <w:rPr>
                <w:rFonts w:ascii="宋体" w:hAnsi="宋体"/>
                <w:snapToGrid w:val="0"/>
                <w:kern w:val="0"/>
              </w:rPr>
            </w:pPr>
            <w:r>
              <w:rPr>
                <w:rFonts w:ascii="宋体" w:hAnsi="宋体" w:hint="eastAsia"/>
                <w:snapToGrid w:val="0"/>
                <w:kern w:val="0"/>
              </w:rPr>
              <w:t>资方入</w:t>
            </w:r>
            <w:r>
              <w:rPr>
                <w:rFonts w:ascii="宋体" w:hAnsi="宋体"/>
                <w:snapToGrid w:val="0"/>
                <w:kern w:val="0"/>
              </w:rPr>
              <w:t>账流水唯一标识</w:t>
            </w:r>
          </w:p>
        </w:tc>
        <w:tc>
          <w:tcPr>
            <w:tcW w:w="1559" w:type="dxa"/>
            <w:shd w:val="clear" w:color="auto" w:fill="auto"/>
          </w:tcPr>
          <w:p w14:paraId="4581B09E" w14:textId="77777777" w:rsidR="0083362F" w:rsidRPr="00736667" w:rsidRDefault="0083362F" w:rsidP="00BE5762">
            <w:pPr>
              <w:jc w:val="left"/>
              <w:rPr>
                <w:rFonts w:ascii="宋体" w:hAnsi="宋体"/>
                <w:snapToGrid w:val="0"/>
                <w:kern w:val="0"/>
              </w:rPr>
            </w:pPr>
          </w:p>
        </w:tc>
        <w:tc>
          <w:tcPr>
            <w:tcW w:w="1134" w:type="dxa"/>
            <w:shd w:val="clear" w:color="auto" w:fill="auto"/>
          </w:tcPr>
          <w:p w14:paraId="1B616C27" w14:textId="1223E8B2" w:rsidR="0083362F" w:rsidRPr="0083362F" w:rsidRDefault="0083362F" w:rsidP="00BE5762">
            <w:pPr>
              <w:jc w:val="left"/>
              <w:rPr>
                <w:rFonts w:ascii="宋体" w:hAnsi="宋体"/>
                <w:snapToGrid w:val="0"/>
                <w:kern w:val="0"/>
              </w:rPr>
            </w:pPr>
            <w:r>
              <w:rPr>
                <w:rFonts w:ascii="宋体" w:hAnsi="宋体"/>
                <w:snapToGrid w:val="0"/>
                <w:kern w:val="0"/>
              </w:rPr>
              <w:t>Y</w:t>
            </w:r>
          </w:p>
        </w:tc>
        <w:tc>
          <w:tcPr>
            <w:tcW w:w="3119" w:type="dxa"/>
            <w:shd w:val="clear" w:color="auto" w:fill="auto"/>
          </w:tcPr>
          <w:p w14:paraId="037EC3FA" w14:textId="77777777" w:rsidR="0083362F" w:rsidRPr="00736667" w:rsidRDefault="0083362F" w:rsidP="00BE5762">
            <w:pPr>
              <w:jc w:val="left"/>
              <w:rPr>
                <w:rFonts w:ascii="宋体" w:hAnsi="宋体"/>
                <w:snapToGrid w:val="0"/>
                <w:kern w:val="0"/>
              </w:rPr>
            </w:pPr>
          </w:p>
        </w:tc>
      </w:tr>
    </w:tbl>
    <w:p w14:paraId="6D4713AE" w14:textId="051EAB70" w:rsidR="001B627C" w:rsidRPr="00360F6F" w:rsidRDefault="001B627C" w:rsidP="001B627C">
      <w:pPr>
        <w:ind w:left="260" w:firstLine="420"/>
      </w:pPr>
      <w:r w:rsidRPr="0015306A">
        <w:rPr>
          <w:rFonts w:hint="eastAsia"/>
        </w:rPr>
        <w:t>返佣入账</w:t>
      </w:r>
      <w:r w:rsidR="00D31F4E">
        <w:rPr>
          <w:rFonts w:hint="eastAsia"/>
        </w:rPr>
        <w:t>审核</w:t>
      </w:r>
      <w:r w:rsidR="00442242">
        <w:rPr>
          <w:rFonts w:hint="eastAsia"/>
        </w:rPr>
        <w:t>-</w:t>
      </w:r>
      <w:r w:rsidR="00442242">
        <w:rPr>
          <w:rFonts w:hint="eastAsia"/>
        </w:rPr>
        <w:t>业务</w:t>
      </w:r>
      <w:r>
        <w:rPr>
          <w:rFonts w:hint="eastAsia"/>
        </w:rPr>
        <w:t>明细</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AC143B" w:rsidRPr="00736667" w14:paraId="43AC36BC" w14:textId="77777777" w:rsidTr="00D46B87">
        <w:tc>
          <w:tcPr>
            <w:tcW w:w="7513" w:type="dxa"/>
            <w:gridSpan w:val="4"/>
            <w:shd w:val="clear" w:color="auto" w:fill="auto"/>
          </w:tcPr>
          <w:p w14:paraId="62E9F015" w14:textId="77777777" w:rsidR="00AC143B" w:rsidRPr="00736667" w:rsidRDefault="00AC143B" w:rsidP="00D46B87">
            <w:pPr>
              <w:jc w:val="center"/>
              <w:rPr>
                <w:rFonts w:ascii="宋体" w:hAnsi="宋体"/>
                <w:snapToGrid w:val="0"/>
                <w:kern w:val="0"/>
              </w:rPr>
            </w:pPr>
            <w:r>
              <w:rPr>
                <w:rFonts w:ascii="宋体" w:hAnsi="宋体" w:hint="eastAsia"/>
                <w:snapToGrid w:val="0"/>
                <w:kern w:val="0"/>
              </w:rPr>
              <w:t>&lt;业务</w:t>
            </w:r>
            <w:r>
              <w:rPr>
                <w:rFonts w:ascii="宋体" w:hAnsi="宋体"/>
                <w:snapToGrid w:val="0"/>
                <w:kern w:val="0"/>
              </w:rPr>
              <w:t>列表</w:t>
            </w:r>
            <w:r>
              <w:rPr>
                <w:rFonts w:ascii="宋体" w:hAnsi="宋体" w:hint="eastAsia"/>
                <w:snapToGrid w:val="0"/>
                <w:kern w:val="0"/>
              </w:rPr>
              <w:t>LIST&gt;</w:t>
            </w:r>
          </w:p>
        </w:tc>
      </w:tr>
      <w:tr w:rsidR="00AC143B" w:rsidRPr="00736667" w14:paraId="20EF6106" w14:textId="77777777" w:rsidTr="00D46B87">
        <w:tc>
          <w:tcPr>
            <w:tcW w:w="1701" w:type="dxa"/>
            <w:shd w:val="clear" w:color="auto" w:fill="auto"/>
          </w:tcPr>
          <w:p w14:paraId="40BCB3B9" w14:textId="77777777" w:rsidR="00AC143B" w:rsidRDefault="00AC143B" w:rsidP="00D46B87">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559" w:type="dxa"/>
            <w:shd w:val="clear" w:color="auto" w:fill="auto"/>
          </w:tcPr>
          <w:p w14:paraId="2247897D" w14:textId="77777777" w:rsidR="00AC143B" w:rsidRDefault="00AC143B" w:rsidP="00D46B87">
            <w:pPr>
              <w:jc w:val="left"/>
              <w:rPr>
                <w:rFonts w:ascii="宋体" w:hAnsi="宋体"/>
                <w:snapToGrid w:val="0"/>
                <w:kern w:val="0"/>
              </w:rPr>
            </w:pPr>
          </w:p>
        </w:tc>
        <w:tc>
          <w:tcPr>
            <w:tcW w:w="1134" w:type="dxa"/>
            <w:shd w:val="clear" w:color="auto" w:fill="auto"/>
          </w:tcPr>
          <w:p w14:paraId="2D724C9D" w14:textId="77777777" w:rsidR="00AC143B" w:rsidRDefault="00AC143B" w:rsidP="00D46B8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4F1F276" w14:textId="77777777" w:rsidR="00AC143B" w:rsidRPr="00736667" w:rsidRDefault="00AC143B" w:rsidP="00D46B87">
            <w:pPr>
              <w:jc w:val="left"/>
              <w:rPr>
                <w:rFonts w:ascii="宋体" w:hAnsi="宋体"/>
                <w:snapToGrid w:val="0"/>
                <w:kern w:val="0"/>
              </w:rPr>
            </w:pPr>
          </w:p>
        </w:tc>
      </w:tr>
      <w:tr w:rsidR="00AC143B" w:rsidRPr="00736667" w14:paraId="610664A6" w14:textId="77777777" w:rsidTr="00D46B87">
        <w:tc>
          <w:tcPr>
            <w:tcW w:w="1701" w:type="dxa"/>
            <w:shd w:val="clear" w:color="auto" w:fill="auto"/>
          </w:tcPr>
          <w:p w14:paraId="1A69F9F3" w14:textId="77777777" w:rsidR="00AC143B" w:rsidRDefault="00AC143B" w:rsidP="00D46B87">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人唯一标识</w:t>
            </w:r>
          </w:p>
        </w:tc>
        <w:tc>
          <w:tcPr>
            <w:tcW w:w="1559" w:type="dxa"/>
            <w:shd w:val="clear" w:color="auto" w:fill="auto"/>
          </w:tcPr>
          <w:p w14:paraId="6EA69FCA" w14:textId="77777777" w:rsidR="00AC143B" w:rsidRDefault="00AC143B" w:rsidP="00D46B87">
            <w:pPr>
              <w:jc w:val="left"/>
              <w:rPr>
                <w:rFonts w:ascii="宋体" w:hAnsi="宋体"/>
                <w:snapToGrid w:val="0"/>
                <w:kern w:val="0"/>
              </w:rPr>
            </w:pPr>
          </w:p>
        </w:tc>
        <w:tc>
          <w:tcPr>
            <w:tcW w:w="1134" w:type="dxa"/>
            <w:shd w:val="clear" w:color="auto" w:fill="auto"/>
          </w:tcPr>
          <w:p w14:paraId="094CF149" w14:textId="77777777" w:rsidR="00AC143B" w:rsidRDefault="00AC143B" w:rsidP="00D46B8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7D13C62" w14:textId="77777777" w:rsidR="00AC143B" w:rsidRPr="00736667" w:rsidRDefault="00AC143B" w:rsidP="00D46B87">
            <w:pPr>
              <w:jc w:val="left"/>
              <w:rPr>
                <w:rFonts w:ascii="宋体" w:hAnsi="宋体"/>
                <w:snapToGrid w:val="0"/>
                <w:kern w:val="0"/>
              </w:rPr>
            </w:pPr>
          </w:p>
        </w:tc>
      </w:tr>
      <w:tr w:rsidR="00AC143B" w:rsidRPr="00736667" w14:paraId="03DD18A1" w14:textId="77777777" w:rsidTr="00D46B87">
        <w:tc>
          <w:tcPr>
            <w:tcW w:w="1701" w:type="dxa"/>
            <w:shd w:val="clear" w:color="auto" w:fill="auto"/>
          </w:tcPr>
          <w:p w14:paraId="4D502778" w14:textId="77777777" w:rsidR="00AC143B" w:rsidRDefault="00AC143B" w:rsidP="00D46B87">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559" w:type="dxa"/>
            <w:shd w:val="clear" w:color="auto" w:fill="auto"/>
          </w:tcPr>
          <w:p w14:paraId="17070767" w14:textId="77777777" w:rsidR="00AC143B" w:rsidRDefault="00AC143B" w:rsidP="00D46B87">
            <w:pPr>
              <w:jc w:val="left"/>
              <w:rPr>
                <w:rFonts w:ascii="宋体" w:hAnsi="宋体"/>
                <w:snapToGrid w:val="0"/>
                <w:kern w:val="0"/>
              </w:rPr>
            </w:pPr>
          </w:p>
        </w:tc>
        <w:tc>
          <w:tcPr>
            <w:tcW w:w="1134" w:type="dxa"/>
            <w:shd w:val="clear" w:color="auto" w:fill="auto"/>
          </w:tcPr>
          <w:p w14:paraId="03B3C7F9" w14:textId="77777777" w:rsidR="00AC143B" w:rsidRDefault="00AC143B" w:rsidP="00D46B8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30B4EDC" w14:textId="77777777" w:rsidR="00AC143B" w:rsidRDefault="00AC143B" w:rsidP="00D46B87">
            <w:pPr>
              <w:jc w:val="left"/>
              <w:rPr>
                <w:rFonts w:ascii="宋体" w:hAnsi="宋体"/>
                <w:snapToGrid w:val="0"/>
                <w:kern w:val="0"/>
              </w:rPr>
            </w:pPr>
          </w:p>
        </w:tc>
      </w:tr>
      <w:tr w:rsidR="00AC143B" w:rsidRPr="00736667" w14:paraId="43262D6F" w14:textId="77777777" w:rsidTr="00D46B87">
        <w:tc>
          <w:tcPr>
            <w:tcW w:w="1701" w:type="dxa"/>
            <w:shd w:val="clear" w:color="auto" w:fill="auto"/>
          </w:tcPr>
          <w:p w14:paraId="54068FA2" w14:textId="77777777" w:rsidR="00AC143B" w:rsidRDefault="00AC143B" w:rsidP="00D46B87">
            <w:pPr>
              <w:jc w:val="left"/>
              <w:rPr>
                <w:rFonts w:ascii="宋体" w:hAnsi="宋体"/>
                <w:snapToGrid w:val="0"/>
                <w:kern w:val="0"/>
              </w:rPr>
            </w:pPr>
            <w:r>
              <w:rPr>
                <w:rFonts w:ascii="宋体" w:hAnsi="宋体" w:hint="eastAsia"/>
                <w:snapToGrid w:val="0"/>
                <w:kern w:val="0"/>
              </w:rPr>
              <w:t>放款</w:t>
            </w:r>
            <w:r>
              <w:rPr>
                <w:rFonts w:ascii="宋体" w:hAnsi="宋体"/>
                <w:snapToGrid w:val="0"/>
                <w:kern w:val="0"/>
              </w:rPr>
              <w:t>金额</w:t>
            </w:r>
          </w:p>
        </w:tc>
        <w:tc>
          <w:tcPr>
            <w:tcW w:w="1559" w:type="dxa"/>
            <w:shd w:val="clear" w:color="auto" w:fill="auto"/>
          </w:tcPr>
          <w:p w14:paraId="1AC12E11" w14:textId="77777777" w:rsidR="00AC143B" w:rsidRDefault="00AC143B" w:rsidP="00D46B87">
            <w:pPr>
              <w:jc w:val="left"/>
              <w:rPr>
                <w:rFonts w:ascii="宋体" w:hAnsi="宋体"/>
                <w:snapToGrid w:val="0"/>
                <w:kern w:val="0"/>
              </w:rPr>
            </w:pPr>
          </w:p>
        </w:tc>
        <w:tc>
          <w:tcPr>
            <w:tcW w:w="1134" w:type="dxa"/>
            <w:shd w:val="clear" w:color="auto" w:fill="auto"/>
          </w:tcPr>
          <w:p w14:paraId="00111174" w14:textId="77777777" w:rsidR="00AC143B" w:rsidRDefault="00AC143B" w:rsidP="00D46B8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9D7495D" w14:textId="77777777" w:rsidR="00AC143B" w:rsidRDefault="00AC143B" w:rsidP="00D46B87">
            <w:pPr>
              <w:jc w:val="left"/>
              <w:rPr>
                <w:rFonts w:ascii="宋体" w:hAnsi="宋体"/>
                <w:snapToGrid w:val="0"/>
                <w:kern w:val="0"/>
              </w:rPr>
            </w:pPr>
          </w:p>
        </w:tc>
      </w:tr>
      <w:tr w:rsidR="00AC143B" w:rsidRPr="00736667" w14:paraId="27B394BC" w14:textId="77777777" w:rsidTr="00D46B87">
        <w:tc>
          <w:tcPr>
            <w:tcW w:w="1701" w:type="dxa"/>
            <w:shd w:val="clear" w:color="auto" w:fill="auto"/>
          </w:tcPr>
          <w:p w14:paraId="2AA9C8BA" w14:textId="77777777" w:rsidR="00AC143B" w:rsidRDefault="00AC143B" w:rsidP="00D46B87">
            <w:pPr>
              <w:jc w:val="left"/>
              <w:rPr>
                <w:rFonts w:ascii="宋体" w:hAnsi="宋体"/>
                <w:snapToGrid w:val="0"/>
                <w:kern w:val="0"/>
              </w:rPr>
            </w:pPr>
            <w:r>
              <w:rPr>
                <w:rFonts w:ascii="宋体" w:hAnsi="宋体" w:hint="eastAsia"/>
                <w:snapToGrid w:val="0"/>
                <w:kern w:val="0"/>
              </w:rPr>
              <w:t>放款</w:t>
            </w:r>
            <w:r>
              <w:rPr>
                <w:rFonts w:ascii="宋体" w:hAnsi="宋体"/>
                <w:snapToGrid w:val="0"/>
                <w:kern w:val="0"/>
              </w:rPr>
              <w:t>日期</w:t>
            </w:r>
          </w:p>
        </w:tc>
        <w:tc>
          <w:tcPr>
            <w:tcW w:w="1559" w:type="dxa"/>
            <w:shd w:val="clear" w:color="auto" w:fill="auto"/>
          </w:tcPr>
          <w:p w14:paraId="4E865366" w14:textId="77777777" w:rsidR="00AC143B" w:rsidRDefault="00AC143B" w:rsidP="00D46B87">
            <w:pPr>
              <w:jc w:val="left"/>
              <w:rPr>
                <w:rFonts w:ascii="宋体" w:hAnsi="宋体"/>
                <w:snapToGrid w:val="0"/>
                <w:kern w:val="0"/>
              </w:rPr>
            </w:pPr>
          </w:p>
        </w:tc>
        <w:tc>
          <w:tcPr>
            <w:tcW w:w="1134" w:type="dxa"/>
            <w:shd w:val="clear" w:color="auto" w:fill="auto"/>
          </w:tcPr>
          <w:p w14:paraId="123A4301" w14:textId="77777777" w:rsidR="00AC143B" w:rsidRDefault="00AC143B" w:rsidP="00D46B87">
            <w:pPr>
              <w:jc w:val="left"/>
              <w:rPr>
                <w:rFonts w:ascii="宋体" w:hAnsi="宋体"/>
                <w:snapToGrid w:val="0"/>
                <w:kern w:val="0"/>
              </w:rPr>
            </w:pPr>
            <w:r>
              <w:rPr>
                <w:rFonts w:ascii="宋体" w:hAnsi="宋体"/>
                <w:snapToGrid w:val="0"/>
                <w:kern w:val="0"/>
              </w:rPr>
              <w:t>Y</w:t>
            </w:r>
          </w:p>
        </w:tc>
        <w:tc>
          <w:tcPr>
            <w:tcW w:w="3119" w:type="dxa"/>
            <w:shd w:val="clear" w:color="auto" w:fill="auto"/>
          </w:tcPr>
          <w:p w14:paraId="602933C2" w14:textId="77777777" w:rsidR="00AC143B" w:rsidRDefault="00AC143B" w:rsidP="00D46B87">
            <w:pPr>
              <w:jc w:val="left"/>
              <w:rPr>
                <w:rFonts w:ascii="宋体" w:hAnsi="宋体"/>
                <w:snapToGrid w:val="0"/>
                <w:kern w:val="0"/>
              </w:rPr>
            </w:pPr>
          </w:p>
        </w:tc>
      </w:tr>
      <w:tr w:rsidR="00AC143B" w:rsidRPr="00736667" w14:paraId="7B63C343" w14:textId="77777777" w:rsidTr="00D46B87">
        <w:tc>
          <w:tcPr>
            <w:tcW w:w="1701" w:type="dxa"/>
            <w:shd w:val="clear" w:color="auto" w:fill="auto"/>
          </w:tcPr>
          <w:p w14:paraId="2F5DC26B" w14:textId="77777777" w:rsidR="00AC143B" w:rsidRDefault="00AC143B" w:rsidP="00D46B87">
            <w:pPr>
              <w:jc w:val="left"/>
              <w:rPr>
                <w:rFonts w:ascii="宋体" w:hAnsi="宋体"/>
                <w:snapToGrid w:val="0"/>
                <w:kern w:val="0"/>
              </w:rPr>
            </w:pPr>
            <w:r>
              <w:rPr>
                <w:rFonts w:ascii="宋体" w:hAnsi="宋体" w:hint="eastAsia"/>
                <w:snapToGrid w:val="0"/>
                <w:kern w:val="0"/>
              </w:rPr>
              <w:t>返佣</w:t>
            </w:r>
            <w:r>
              <w:rPr>
                <w:rFonts w:ascii="宋体" w:hAnsi="宋体"/>
                <w:snapToGrid w:val="0"/>
                <w:kern w:val="0"/>
              </w:rPr>
              <w:t>金额</w:t>
            </w:r>
          </w:p>
        </w:tc>
        <w:tc>
          <w:tcPr>
            <w:tcW w:w="1559" w:type="dxa"/>
            <w:shd w:val="clear" w:color="auto" w:fill="auto"/>
          </w:tcPr>
          <w:p w14:paraId="3AF85FB5" w14:textId="77777777" w:rsidR="00AC143B" w:rsidRDefault="00AC143B" w:rsidP="00D46B87">
            <w:pPr>
              <w:jc w:val="left"/>
              <w:rPr>
                <w:rFonts w:ascii="宋体" w:hAnsi="宋体"/>
                <w:snapToGrid w:val="0"/>
                <w:kern w:val="0"/>
              </w:rPr>
            </w:pPr>
          </w:p>
        </w:tc>
        <w:tc>
          <w:tcPr>
            <w:tcW w:w="1134" w:type="dxa"/>
            <w:shd w:val="clear" w:color="auto" w:fill="auto"/>
          </w:tcPr>
          <w:p w14:paraId="657C7E9D" w14:textId="77777777" w:rsidR="00AC143B" w:rsidRDefault="00AC143B" w:rsidP="00D46B8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4124165" w14:textId="77777777" w:rsidR="00AC143B" w:rsidRDefault="00AC143B" w:rsidP="00D46B87">
            <w:pPr>
              <w:jc w:val="left"/>
              <w:rPr>
                <w:rFonts w:ascii="宋体" w:hAnsi="宋体"/>
                <w:snapToGrid w:val="0"/>
                <w:kern w:val="0"/>
              </w:rPr>
            </w:pPr>
          </w:p>
        </w:tc>
      </w:tr>
      <w:tr w:rsidR="00AC143B" w:rsidRPr="00736667" w14:paraId="298CDB01" w14:textId="77777777" w:rsidTr="00D46B87">
        <w:tc>
          <w:tcPr>
            <w:tcW w:w="1701" w:type="dxa"/>
            <w:shd w:val="clear" w:color="auto" w:fill="auto"/>
          </w:tcPr>
          <w:p w14:paraId="3D46E00B" w14:textId="77777777" w:rsidR="00AC143B" w:rsidRDefault="00AC143B" w:rsidP="00D46B87">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人姓名</w:t>
            </w:r>
          </w:p>
        </w:tc>
        <w:tc>
          <w:tcPr>
            <w:tcW w:w="1559" w:type="dxa"/>
            <w:shd w:val="clear" w:color="auto" w:fill="auto"/>
          </w:tcPr>
          <w:p w14:paraId="630DE5D4" w14:textId="77777777" w:rsidR="00AC143B" w:rsidRDefault="00AC143B" w:rsidP="00D46B87">
            <w:pPr>
              <w:jc w:val="left"/>
              <w:rPr>
                <w:rFonts w:ascii="宋体" w:hAnsi="宋体"/>
                <w:snapToGrid w:val="0"/>
                <w:kern w:val="0"/>
              </w:rPr>
            </w:pPr>
          </w:p>
        </w:tc>
        <w:tc>
          <w:tcPr>
            <w:tcW w:w="1134" w:type="dxa"/>
            <w:shd w:val="clear" w:color="auto" w:fill="auto"/>
          </w:tcPr>
          <w:p w14:paraId="2736DC12" w14:textId="77777777" w:rsidR="00AC143B" w:rsidRDefault="00AC143B" w:rsidP="00D46B8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EA56126" w14:textId="77777777" w:rsidR="00AC143B" w:rsidRDefault="00AC143B" w:rsidP="00D46B87">
            <w:pPr>
              <w:jc w:val="left"/>
              <w:rPr>
                <w:rFonts w:ascii="宋体" w:hAnsi="宋体"/>
                <w:snapToGrid w:val="0"/>
                <w:kern w:val="0"/>
              </w:rPr>
            </w:pPr>
          </w:p>
        </w:tc>
      </w:tr>
    </w:tbl>
    <w:p w14:paraId="4A008FC7" w14:textId="1E8E0C35" w:rsidR="00442242" w:rsidRPr="00360F6F" w:rsidRDefault="00442242" w:rsidP="00442242">
      <w:pPr>
        <w:ind w:left="260" w:firstLine="420"/>
      </w:pPr>
      <w:r w:rsidRPr="0015306A">
        <w:rPr>
          <w:rFonts w:hint="eastAsia"/>
        </w:rPr>
        <w:t>返佣入账</w:t>
      </w:r>
      <w:r>
        <w:rPr>
          <w:rFonts w:hint="eastAsia"/>
        </w:rPr>
        <w:t>审核</w:t>
      </w:r>
      <w:r>
        <w:rPr>
          <w:rFonts w:hint="eastAsia"/>
        </w:rPr>
        <w:t>-</w:t>
      </w:r>
      <w:r>
        <w:rPr>
          <w:rFonts w:hint="eastAsia"/>
        </w:rPr>
        <w:t>凭证明细</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442242" w:rsidRPr="00736667" w14:paraId="73347963" w14:textId="77777777" w:rsidTr="00CF5C34">
        <w:tc>
          <w:tcPr>
            <w:tcW w:w="7513" w:type="dxa"/>
            <w:gridSpan w:val="4"/>
            <w:shd w:val="clear" w:color="auto" w:fill="auto"/>
          </w:tcPr>
          <w:p w14:paraId="4F11A6AF" w14:textId="77777777" w:rsidR="00442242" w:rsidRPr="00736667" w:rsidRDefault="00442242" w:rsidP="00CF5C34">
            <w:pPr>
              <w:jc w:val="center"/>
              <w:rPr>
                <w:rFonts w:ascii="宋体" w:hAnsi="宋体"/>
                <w:snapToGrid w:val="0"/>
                <w:kern w:val="0"/>
              </w:rPr>
            </w:pPr>
            <w:r>
              <w:rPr>
                <w:rFonts w:ascii="宋体" w:hAnsi="宋体" w:hint="eastAsia"/>
                <w:snapToGrid w:val="0"/>
                <w:kern w:val="0"/>
              </w:rPr>
              <w:t>&lt;凭证</w:t>
            </w:r>
            <w:r>
              <w:rPr>
                <w:rFonts w:ascii="宋体" w:hAnsi="宋体"/>
                <w:snapToGrid w:val="0"/>
                <w:kern w:val="0"/>
              </w:rPr>
              <w:t>列表</w:t>
            </w:r>
            <w:r>
              <w:rPr>
                <w:rFonts w:ascii="宋体" w:hAnsi="宋体" w:hint="eastAsia"/>
                <w:snapToGrid w:val="0"/>
                <w:kern w:val="0"/>
              </w:rPr>
              <w:t>LIST&gt;</w:t>
            </w:r>
          </w:p>
        </w:tc>
      </w:tr>
      <w:tr w:rsidR="00442242" w:rsidRPr="00736667" w14:paraId="22DC3E9B" w14:textId="77777777" w:rsidTr="00CF5C34">
        <w:tc>
          <w:tcPr>
            <w:tcW w:w="1701" w:type="dxa"/>
            <w:shd w:val="clear" w:color="auto" w:fill="auto"/>
          </w:tcPr>
          <w:p w14:paraId="3F21C7CC" w14:textId="77777777" w:rsidR="00442242" w:rsidRDefault="00442242" w:rsidP="00CF5C34">
            <w:pPr>
              <w:jc w:val="left"/>
              <w:rPr>
                <w:rFonts w:ascii="宋体" w:hAnsi="宋体"/>
                <w:snapToGrid w:val="0"/>
                <w:kern w:val="0"/>
              </w:rPr>
            </w:pPr>
            <w:r>
              <w:rPr>
                <w:rFonts w:ascii="宋体" w:hAnsi="宋体" w:hint="eastAsia"/>
                <w:snapToGrid w:val="0"/>
                <w:kern w:val="0"/>
              </w:rPr>
              <w:t>凭证唯一</w:t>
            </w:r>
            <w:r>
              <w:rPr>
                <w:rFonts w:ascii="宋体" w:hAnsi="宋体"/>
                <w:snapToGrid w:val="0"/>
                <w:kern w:val="0"/>
              </w:rPr>
              <w:t>标识</w:t>
            </w:r>
          </w:p>
        </w:tc>
        <w:tc>
          <w:tcPr>
            <w:tcW w:w="1559" w:type="dxa"/>
            <w:shd w:val="clear" w:color="auto" w:fill="auto"/>
          </w:tcPr>
          <w:p w14:paraId="0DFAA844" w14:textId="77777777" w:rsidR="00442242" w:rsidRDefault="00442242" w:rsidP="00CF5C34">
            <w:pPr>
              <w:jc w:val="left"/>
              <w:rPr>
                <w:rFonts w:ascii="宋体" w:hAnsi="宋体"/>
                <w:snapToGrid w:val="0"/>
                <w:kern w:val="0"/>
              </w:rPr>
            </w:pPr>
          </w:p>
        </w:tc>
        <w:tc>
          <w:tcPr>
            <w:tcW w:w="1134" w:type="dxa"/>
            <w:shd w:val="clear" w:color="auto" w:fill="auto"/>
          </w:tcPr>
          <w:p w14:paraId="6415F34C" w14:textId="77777777" w:rsidR="00442242" w:rsidRDefault="00442242" w:rsidP="00CF5C3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9238619" w14:textId="77777777" w:rsidR="00442242" w:rsidRDefault="00442242" w:rsidP="00CF5C34">
            <w:pPr>
              <w:jc w:val="left"/>
              <w:rPr>
                <w:rFonts w:ascii="宋体" w:hAnsi="宋体"/>
                <w:snapToGrid w:val="0"/>
                <w:kern w:val="0"/>
              </w:rPr>
            </w:pPr>
          </w:p>
        </w:tc>
      </w:tr>
      <w:tr w:rsidR="00442242" w:rsidRPr="00736667" w14:paraId="7FFCBEA7" w14:textId="77777777" w:rsidTr="00CF5C34">
        <w:tc>
          <w:tcPr>
            <w:tcW w:w="1701" w:type="dxa"/>
            <w:shd w:val="clear" w:color="auto" w:fill="auto"/>
          </w:tcPr>
          <w:p w14:paraId="765A8BC2" w14:textId="77777777" w:rsidR="00442242" w:rsidRDefault="00442242" w:rsidP="00CF5C34">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0AB08E50" w14:textId="77777777" w:rsidR="00442242" w:rsidRDefault="00442242" w:rsidP="00CF5C34">
            <w:pPr>
              <w:jc w:val="left"/>
              <w:rPr>
                <w:rFonts w:ascii="宋体" w:hAnsi="宋体"/>
                <w:snapToGrid w:val="0"/>
                <w:kern w:val="0"/>
              </w:rPr>
            </w:pPr>
          </w:p>
        </w:tc>
        <w:tc>
          <w:tcPr>
            <w:tcW w:w="1134" w:type="dxa"/>
            <w:shd w:val="clear" w:color="auto" w:fill="auto"/>
          </w:tcPr>
          <w:p w14:paraId="325037DA" w14:textId="77777777" w:rsidR="00442242" w:rsidRDefault="00442242" w:rsidP="00CF5C3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A7B8727" w14:textId="77777777" w:rsidR="00442242" w:rsidRDefault="00442242" w:rsidP="00CF5C34">
            <w:pPr>
              <w:jc w:val="left"/>
              <w:rPr>
                <w:rFonts w:ascii="宋体" w:hAnsi="宋体"/>
                <w:snapToGrid w:val="0"/>
                <w:kern w:val="0"/>
              </w:rPr>
            </w:pPr>
          </w:p>
        </w:tc>
      </w:tr>
      <w:tr w:rsidR="00442242" w:rsidRPr="00736667" w14:paraId="274FE79E" w14:textId="77777777" w:rsidTr="00CF5C34">
        <w:tc>
          <w:tcPr>
            <w:tcW w:w="1701" w:type="dxa"/>
            <w:shd w:val="clear" w:color="auto" w:fill="auto"/>
          </w:tcPr>
          <w:p w14:paraId="1E2B048E" w14:textId="77777777" w:rsidR="00442242" w:rsidRDefault="00442242" w:rsidP="00CF5C34">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金额</w:t>
            </w:r>
          </w:p>
        </w:tc>
        <w:tc>
          <w:tcPr>
            <w:tcW w:w="1559" w:type="dxa"/>
            <w:shd w:val="clear" w:color="auto" w:fill="auto"/>
          </w:tcPr>
          <w:p w14:paraId="735A8709" w14:textId="77777777" w:rsidR="00442242" w:rsidRDefault="00442242" w:rsidP="00CF5C34">
            <w:pPr>
              <w:jc w:val="left"/>
              <w:rPr>
                <w:rFonts w:ascii="宋体" w:hAnsi="宋体"/>
                <w:snapToGrid w:val="0"/>
                <w:kern w:val="0"/>
              </w:rPr>
            </w:pPr>
          </w:p>
        </w:tc>
        <w:tc>
          <w:tcPr>
            <w:tcW w:w="1134" w:type="dxa"/>
            <w:shd w:val="clear" w:color="auto" w:fill="auto"/>
          </w:tcPr>
          <w:p w14:paraId="72FB6119" w14:textId="77777777" w:rsidR="00442242" w:rsidRDefault="00442242" w:rsidP="00CF5C3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0C8ED9A" w14:textId="77777777" w:rsidR="00442242" w:rsidRDefault="00442242" w:rsidP="00CF5C34">
            <w:pPr>
              <w:jc w:val="left"/>
              <w:rPr>
                <w:rFonts w:ascii="宋体" w:hAnsi="宋体"/>
                <w:snapToGrid w:val="0"/>
                <w:kern w:val="0"/>
              </w:rPr>
            </w:pPr>
          </w:p>
        </w:tc>
      </w:tr>
      <w:tr w:rsidR="00442242" w:rsidRPr="00736667" w14:paraId="06DF2003" w14:textId="77777777" w:rsidTr="00CF5C34">
        <w:tc>
          <w:tcPr>
            <w:tcW w:w="1701" w:type="dxa"/>
            <w:shd w:val="clear" w:color="auto" w:fill="auto"/>
          </w:tcPr>
          <w:p w14:paraId="3F75547E" w14:textId="77777777" w:rsidR="00442242" w:rsidRDefault="00442242" w:rsidP="00CF5C34">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w:t>
            </w:r>
          </w:p>
        </w:tc>
        <w:tc>
          <w:tcPr>
            <w:tcW w:w="1559" w:type="dxa"/>
            <w:shd w:val="clear" w:color="auto" w:fill="auto"/>
          </w:tcPr>
          <w:p w14:paraId="1337332D" w14:textId="77777777" w:rsidR="00442242" w:rsidRDefault="00442242" w:rsidP="00CF5C34">
            <w:pPr>
              <w:jc w:val="left"/>
              <w:rPr>
                <w:rFonts w:ascii="宋体" w:hAnsi="宋体"/>
                <w:snapToGrid w:val="0"/>
                <w:kern w:val="0"/>
              </w:rPr>
            </w:pPr>
          </w:p>
        </w:tc>
        <w:tc>
          <w:tcPr>
            <w:tcW w:w="1134" w:type="dxa"/>
            <w:shd w:val="clear" w:color="auto" w:fill="auto"/>
          </w:tcPr>
          <w:p w14:paraId="47B3112D" w14:textId="77777777" w:rsidR="00442242" w:rsidRDefault="00442242" w:rsidP="00CF5C3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BA6BE4B" w14:textId="77777777" w:rsidR="00442242" w:rsidRDefault="00442242" w:rsidP="00CF5C34">
            <w:pPr>
              <w:jc w:val="left"/>
              <w:rPr>
                <w:rFonts w:ascii="宋体" w:hAnsi="宋体"/>
                <w:snapToGrid w:val="0"/>
                <w:kern w:val="0"/>
              </w:rPr>
            </w:pPr>
          </w:p>
        </w:tc>
      </w:tr>
      <w:tr w:rsidR="00442242" w:rsidRPr="00736667" w14:paraId="75CE3BB8" w14:textId="77777777" w:rsidTr="00CF5C34">
        <w:tc>
          <w:tcPr>
            <w:tcW w:w="1701" w:type="dxa"/>
            <w:shd w:val="clear" w:color="auto" w:fill="auto"/>
          </w:tcPr>
          <w:p w14:paraId="38DBC19F" w14:textId="77777777" w:rsidR="00442242" w:rsidRDefault="00442242" w:rsidP="00CF5C34">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方式</w:t>
            </w:r>
          </w:p>
        </w:tc>
        <w:tc>
          <w:tcPr>
            <w:tcW w:w="1559" w:type="dxa"/>
            <w:shd w:val="clear" w:color="auto" w:fill="auto"/>
          </w:tcPr>
          <w:p w14:paraId="619FC2E2" w14:textId="77777777" w:rsidR="00442242" w:rsidRDefault="00442242" w:rsidP="00CF5C34">
            <w:pPr>
              <w:jc w:val="left"/>
              <w:rPr>
                <w:rFonts w:ascii="宋体" w:hAnsi="宋体"/>
                <w:snapToGrid w:val="0"/>
                <w:kern w:val="0"/>
              </w:rPr>
            </w:pPr>
          </w:p>
        </w:tc>
        <w:tc>
          <w:tcPr>
            <w:tcW w:w="1134" w:type="dxa"/>
            <w:shd w:val="clear" w:color="auto" w:fill="auto"/>
          </w:tcPr>
          <w:p w14:paraId="490434F0" w14:textId="77777777" w:rsidR="00442242" w:rsidRDefault="00442242" w:rsidP="00CF5C3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16FB70D" w14:textId="77777777" w:rsidR="00442242" w:rsidRDefault="00442242" w:rsidP="00CF5C34">
            <w:pPr>
              <w:jc w:val="left"/>
              <w:rPr>
                <w:rFonts w:ascii="宋体" w:hAnsi="宋体"/>
                <w:snapToGrid w:val="0"/>
                <w:kern w:val="0"/>
              </w:rPr>
            </w:pPr>
          </w:p>
        </w:tc>
      </w:tr>
      <w:tr w:rsidR="00442242" w:rsidRPr="00736667" w14:paraId="6EA4AA2C" w14:textId="77777777" w:rsidTr="00CF5C34">
        <w:tc>
          <w:tcPr>
            <w:tcW w:w="1701" w:type="dxa"/>
            <w:shd w:val="clear" w:color="auto" w:fill="auto"/>
          </w:tcPr>
          <w:p w14:paraId="03D6056C" w14:textId="77777777" w:rsidR="00442242" w:rsidRDefault="00442242" w:rsidP="00CF5C34">
            <w:pPr>
              <w:jc w:val="left"/>
              <w:rPr>
                <w:rFonts w:ascii="宋体" w:hAnsi="宋体"/>
                <w:snapToGrid w:val="0"/>
                <w:kern w:val="0"/>
              </w:rPr>
            </w:pPr>
            <w:r>
              <w:rPr>
                <w:rFonts w:ascii="宋体" w:hAnsi="宋体" w:hint="eastAsia"/>
                <w:snapToGrid w:val="0"/>
                <w:kern w:val="0"/>
              </w:rPr>
              <w:t>附件</w:t>
            </w:r>
            <w:r>
              <w:rPr>
                <w:rFonts w:ascii="宋体" w:hAnsi="宋体"/>
                <w:snapToGrid w:val="0"/>
                <w:kern w:val="0"/>
              </w:rPr>
              <w:t>标识</w:t>
            </w:r>
          </w:p>
        </w:tc>
        <w:tc>
          <w:tcPr>
            <w:tcW w:w="1559" w:type="dxa"/>
            <w:shd w:val="clear" w:color="auto" w:fill="auto"/>
          </w:tcPr>
          <w:p w14:paraId="449AB236" w14:textId="77777777" w:rsidR="00442242" w:rsidRDefault="00442242" w:rsidP="00CF5C34">
            <w:pPr>
              <w:jc w:val="left"/>
              <w:rPr>
                <w:rFonts w:ascii="宋体" w:hAnsi="宋体"/>
                <w:snapToGrid w:val="0"/>
                <w:kern w:val="0"/>
              </w:rPr>
            </w:pPr>
          </w:p>
        </w:tc>
        <w:tc>
          <w:tcPr>
            <w:tcW w:w="1134" w:type="dxa"/>
            <w:shd w:val="clear" w:color="auto" w:fill="auto"/>
          </w:tcPr>
          <w:p w14:paraId="7DB3A15F" w14:textId="77777777" w:rsidR="00442242" w:rsidRDefault="00442242" w:rsidP="00CF5C3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F42BEF5" w14:textId="77777777" w:rsidR="00442242" w:rsidRDefault="00442242" w:rsidP="00CF5C34">
            <w:pPr>
              <w:jc w:val="left"/>
              <w:rPr>
                <w:rFonts w:ascii="宋体" w:hAnsi="宋体"/>
                <w:snapToGrid w:val="0"/>
                <w:kern w:val="0"/>
              </w:rPr>
            </w:pPr>
          </w:p>
        </w:tc>
      </w:tr>
    </w:tbl>
    <w:p w14:paraId="73C9B18A" w14:textId="77777777" w:rsidR="001B627C" w:rsidRDefault="001B627C" w:rsidP="00BF6BAD"/>
    <w:p w14:paraId="1BACF69E" w14:textId="77777777" w:rsidR="009128FD" w:rsidRDefault="009128FD" w:rsidP="00BF6BAD">
      <w:pPr>
        <w:ind w:left="260" w:firstLine="420"/>
      </w:pPr>
      <w:r>
        <w:rPr>
          <w:rFonts w:hint="eastAsia"/>
        </w:rPr>
        <w:t>入账</w:t>
      </w:r>
      <w:r>
        <w:t>审核确认</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9128FD" w:rsidRPr="00736667" w14:paraId="5E5D5484" w14:textId="77777777" w:rsidTr="00BE5762">
        <w:tc>
          <w:tcPr>
            <w:tcW w:w="1559" w:type="dxa"/>
            <w:shd w:val="clear" w:color="auto" w:fill="E0E0E0"/>
          </w:tcPr>
          <w:p w14:paraId="557DCC10" w14:textId="77777777" w:rsidR="009128FD" w:rsidRPr="00736667" w:rsidRDefault="009128FD" w:rsidP="00BE5762">
            <w:pPr>
              <w:jc w:val="center"/>
              <w:rPr>
                <w:b/>
                <w:snapToGrid w:val="0"/>
                <w:kern w:val="0"/>
              </w:rPr>
            </w:pPr>
            <w:r w:rsidRPr="00736667">
              <w:rPr>
                <w:rFonts w:hint="eastAsia"/>
                <w:b/>
                <w:snapToGrid w:val="0"/>
                <w:kern w:val="0"/>
              </w:rPr>
              <w:t>输入要素</w:t>
            </w:r>
          </w:p>
        </w:tc>
        <w:tc>
          <w:tcPr>
            <w:tcW w:w="1701" w:type="dxa"/>
            <w:shd w:val="clear" w:color="auto" w:fill="E0E0E0"/>
          </w:tcPr>
          <w:p w14:paraId="560A5249" w14:textId="77777777" w:rsidR="009128FD" w:rsidRPr="00736667" w:rsidRDefault="009128FD" w:rsidP="00BE5762">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5039781" w14:textId="77777777" w:rsidR="009128FD" w:rsidRPr="00736667" w:rsidRDefault="009128FD" w:rsidP="00BE5762">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5D819A9" w14:textId="77777777" w:rsidR="009128FD" w:rsidRPr="00736667" w:rsidRDefault="009128FD" w:rsidP="00BE5762">
            <w:pPr>
              <w:jc w:val="center"/>
              <w:rPr>
                <w:b/>
                <w:snapToGrid w:val="0"/>
                <w:kern w:val="0"/>
              </w:rPr>
            </w:pPr>
            <w:r w:rsidRPr="00736667">
              <w:rPr>
                <w:rFonts w:hint="eastAsia"/>
                <w:b/>
                <w:snapToGrid w:val="0"/>
                <w:kern w:val="0"/>
              </w:rPr>
              <w:t>备注</w:t>
            </w:r>
          </w:p>
        </w:tc>
      </w:tr>
      <w:tr w:rsidR="009128FD" w:rsidRPr="00736667" w14:paraId="78961BB8" w14:textId="77777777" w:rsidTr="00BE5762">
        <w:tc>
          <w:tcPr>
            <w:tcW w:w="1559" w:type="dxa"/>
            <w:shd w:val="clear" w:color="auto" w:fill="auto"/>
          </w:tcPr>
          <w:p w14:paraId="3D8029EA" w14:textId="77777777" w:rsidR="009128FD" w:rsidRPr="00736667" w:rsidRDefault="009128FD" w:rsidP="00BE5762">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78D4C74D" w14:textId="77777777" w:rsidR="009128FD" w:rsidRPr="00736667" w:rsidRDefault="009128FD" w:rsidP="00BE5762">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15EED840" w14:textId="77777777" w:rsidR="009128FD" w:rsidRPr="00736667" w:rsidRDefault="009128FD"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6EACBB9" w14:textId="77777777" w:rsidR="009128FD" w:rsidRPr="00736667" w:rsidRDefault="009128FD" w:rsidP="00BE5762">
            <w:pPr>
              <w:jc w:val="left"/>
              <w:rPr>
                <w:rFonts w:ascii="宋体" w:hAnsi="宋体"/>
                <w:snapToGrid w:val="0"/>
                <w:kern w:val="0"/>
              </w:rPr>
            </w:pPr>
          </w:p>
        </w:tc>
      </w:tr>
      <w:tr w:rsidR="009128FD" w:rsidRPr="00736667" w14:paraId="2E9F8F39" w14:textId="77777777" w:rsidTr="00BE5762">
        <w:tc>
          <w:tcPr>
            <w:tcW w:w="1559" w:type="dxa"/>
            <w:shd w:val="clear" w:color="auto" w:fill="auto"/>
          </w:tcPr>
          <w:p w14:paraId="31B265CB" w14:textId="77777777" w:rsidR="009128FD" w:rsidRPr="00736667" w:rsidRDefault="009128FD" w:rsidP="00BE5762">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23F7F1A4" w14:textId="77777777" w:rsidR="009128FD" w:rsidRPr="00736667" w:rsidRDefault="009128FD" w:rsidP="00BE5762">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79FDF2B2" w14:textId="77777777" w:rsidR="009128FD" w:rsidRPr="00736667" w:rsidRDefault="009128FD"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E5499DE" w14:textId="77777777" w:rsidR="009128FD" w:rsidRPr="00736667" w:rsidRDefault="009128FD" w:rsidP="00BE5762">
            <w:pPr>
              <w:jc w:val="left"/>
              <w:rPr>
                <w:rFonts w:ascii="宋体" w:hAnsi="宋体"/>
                <w:snapToGrid w:val="0"/>
                <w:kern w:val="0"/>
              </w:rPr>
            </w:pPr>
          </w:p>
        </w:tc>
      </w:tr>
      <w:tr w:rsidR="009128FD" w:rsidRPr="00736667" w14:paraId="29A46D03" w14:textId="77777777" w:rsidTr="00BE5762">
        <w:tc>
          <w:tcPr>
            <w:tcW w:w="1559" w:type="dxa"/>
            <w:shd w:val="clear" w:color="auto" w:fill="auto"/>
          </w:tcPr>
          <w:p w14:paraId="3A4652AD" w14:textId="77777777" w:rsidR="009128FD" w:rsidRPr="00736667" w:rsidRDefault="009128FD" w:rsidP="00BE5762">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6DE8FF0" w14:textId="77777777" w:rsidR="009128FD" w:rsidRPr="00736667" w:rsidRDefault="009128FD" w:rsidP="00BE5762">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1344C2E8" w14:textId="77777777" w:rsidR="009128FD" w:rsidRPr="00736667" w:rsidRDefault="009128FD" w:rsidP="00BE5762">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FF5F427" w14:textId="77777777" w:rsidR="009128FD" w:rsidRPr="00736667" w:rsidRDefault="009128FD" w:rsidP="00BE5762">
            <w:pPr>
              <w:jc w:val="left"/>
              <w:rPr>
                <w:rFonts w:ascii="宋体" w:hAnsi="宋体"/>
                <w:snapToGrid w:val="0"/>
                <w:kern w:val="0"/>
              </w:rPr>
            </w:pPr>
          </w:p>
        </w:tc>
      </w:tr>
    </w:tbl>
    <w:p w14:paraId="23F6D4B3" w14:textId="77777777" w:rsidR="009128FD" w:rsidRPr="001B627C" w:rsidRDefault="009128FD" w:rsidP="00BF6BAD"/>
    <w:p w14:paraId="4F4A8AE1" w14:textId="77777777" w:rsidR="0059132C" w:rsidRDefault="0059132C" w:rsidP="0059132C">
      <w:pPr>
        <w:pStyle w:val="5"/>
      </w:pPr>
      <w:r>
        <w:rPr>
          <w:rFonts w:hint="eastAsia"/>
        </w:rPr>
        <w:lastRenderedPageBreak/>
        <w:t>数据</w:t>
      </w:r>
      <w:r>
        <w:t>库表</w:t>
      </w:r>
    </w:p>
    <w:p w14:paraId="79BEA7E3" w14:textId="77777777" w:rsidR="0015306A" w:rsidRDefault="0015306A" w:rsidP="00BF6BAD">
      <w:pPr>
        <w:ind w:left="260" w:firstLine="420"/>
      </w:pPr>
      <w:r w:rsidRPr="0015306A">
        <w:rPr>
          <w:rFonts w:hint="eastAsia"/>
        </w:rPr>
        <w:t>资方入账流水临时表</w:t>
      </w:r>
      <w:r>
        <w:rPr>
          <w:rFonts w:hint="eastAsia"/>
        </w:rPr>
        <w:t>（</w:t>
      </w:r>
      <w:r>
        <w:t>微服务）</w:t>
      </w:r>
    </w:p>
    <w:p w14:paraId="223B9A9D" w14:textId="77777777" w:rsidR="009128FD" w:rsidRDefault="009128FD" w:rsidP="009128FD">
      <w:pPr>
        <w:ind w:left="260" w:firstLine="420"/>
      </w:pPr>
      <w:r>
        <w:rPr>
          <w:rFonts w:hint="eastAsia"/>
        </w:rPr>
        <w:t>资方入账流水主</w:t>
      </w:r>
      <w:r w:rsidRPr="0015306A">
        <w:rPr>
          <w:rFonts w:hint="eastAsia"/>
        </w:rPr>
        <w:t>表</w:t>
      </w:r>
      <w:r>
        <w:rPr>
          <w:rFonts w:hint="eastAsia"/>
        </w:rPr>
        <w:t>（</w:t>
      </w:r>
      <w:r>
        <w:t>微服务）</w:t>
      </w:r>
    </w:p>
    <w:p w14:paraId="63A74948" w14:textId="77777777" w:rsidR="009128FD" w:rsidRDefault="009128FD" w:rsidP="009128FD">
      <w:pPr>
        <w:ind w:left="260" w:firstLine="420"/>
      </w:pPr>
      <w:r>
        <w:rPr>
          <w:rFonts w:hint="eastAsia"/>
        </w:rPr>
        <w:t>资方入账流水历史</w:t>
      </w:r>
      <w:r w:rsidRPr="0015306A">
        <w:rPr>
          <w:rFonts w:hint="eastAsia"/>
        </w:rPr>
        <w:t>表</w:t>
      </w:r>
      <w:r>
        <w:rPr>
          <w:rFonts w:hint="eastAsia"/>
        </w:rPr>
        <w:t>（</w:t>
      </w:r>
      <w:r>
        <w:t>微服务）</w:t>
      </w:r>
    </w:p>
    <w:p w14:paraId="23B33D9A" w14:textId="77777777" w:rsidR="009128FD" w:rsidRDefault="009128FD" w:rsidP="009128FD">
      <w:pPr>
        <w:ind w:left="260" w:firstLine="420"/>
      </w:pPr>
      <w:r w:rsidRPr="0015306A">
        <w:rPr>
          <w:rFonts w:hint="eastAsia"/>
        </w:rPr>
        <w:t>资方入账</w:t>
      </w:r>
      <w:r>
        <w:rPr>
          <w:rFonts w:hint="eastAsia"/>
        </w:rPr>
        <w:t>凭证</w:t>
      </w:r>
      <w:r w:rsidRPr="0015306A">
        <w:rPr>
          <w:rFonts w:hint="eastAsia"/>
        </w:rPr>
        <w:t>临时表</w:t>
      </w:r>
      <w:r>
        <w:rPr>
          <w:rFonts w:hint="eastAsia"/>
        </w:rPr>
        <w:t>（</w:t>
      </w:r>
      <w:r>
        <w:t>微服务）</w:t>
      </w:r>
    </w:p>
    <w:p w14:paraId="2E4F0CBF" w14:textId="77777777" w:rsidR="009128FD" w:rsidRDefault="009128FD" w:rsidP="009128FD">
      <w:pPr>
        <w:ind w:left="260" w:firstLine="420"/>
      </w:pPr>
      <w:r>
        <w:rPr>
          <w:rFonts w:hint="eastAsia"/>
        </w:rPr>
        <w:t>资方入账凭证主</w:t>
      </w:r>
      <w:r w:rsidRPr="0015306A">
        <w:rPr>
          <w:rFonts w:hint="eastAsia"/>
        </w:rPr>
        <w:t>表</w:t>
      </w:r>
      <w:r>
        <w:rPr>
          <w:rFonts w:hint="eastAsia"/>
        </w:rPr>
        <w:t>（</w:t>
      </w:r>
      <w:r>
        <w:t>微服务）</w:t>
      </w:r>
    </w:p>
    <w:p w14:paraId="29A8C006" w14:textId="77777777" w:rsidR="009128FD" w:rsidRDefault="009128FD" w:rsidP="009128FD">
      <w:pPr>
        <w:ind w:left="260" w:firstLine="420"/>
      </w:pPr>
      <w:r>
        <w:rPr>
          <w:rFonts w:hint="eastAsia"/>
        </w:rPr>
        <w:t>资方入账凭证历史</w:t>
      </w:r>
      <w:r w:rsidRPr="0015306A">
        <w:rPr>
          <w:rFonts w:hint="eastAsia"/>
        </w:rPr>
        <w:t>表</w:t>
      </w:r>
      <w:r>
        <w:rPr>
          <w:rFonts w:hint="eastAsia"/>
        </w:rPr>
        <w:t>（</w:t>
      </w:r>
      <w:r>
        <w:t>微服务）</w:t>
      </w:r>
    </w:p>
    <w:p w14:paraId="49DB6857" w14:textId="77777777" w:rsidR="009128FD" w:rsidRDefault="009128FD" w:rsidP="009128FD">
      <w:pPr>
        <w:ind w:left="260" w:firstLine="420"/>
      </w:pPr>
      <w:r>
        <w:rPr>
          <w:rFonts w:hint="eastAsia"/>
        </w:rPr>
        <w:t>资方入账业务</w:t>
      </w:r>
      <w:r w:rsidRPr="0015306A">
        <w:rPr>
          <w:rFonts w:hint="eastAsia"/>
        </w:rPr>
        <w:t>临时表</w:t>
      </w:r>
      <w:r>
        <w:rPr>
          <w:rFonts w:hint="eastAsia"/>
        </w:rPr>
        <w:t>（</w:t>
      </w:r>
      <w:r>
        <w:t>微服务）</w:t>
      </w:r>
    </w:p>
    <w:p w14:paraId="013EBA5C" w14:textId="77777777" w:rsidR="009128FD" w:rsidRDefault="009128FD" w:rsidP="009128FD">
      <w:pPr>
        <w:ind w:left="260" w:firstLine="420"/>
      </w:pPr>
      <w:r>
        <w:rPr>
          <w:rFonts w:hint="eastAsia"/>
        </w:rPr>
        <w:t>资方入账业务主</w:t>
      </w:r>
      <w:r w:rsidRPr="0015306A">
        <w:rPr>
          <w:rFonts w:hint="eastAsia"/>
        </w:rPr>
        <w:t>表</w:t>
      </w:r>
      <w:r>
        <w:rPr>
          <w:rFonts w:hint="eastAsia"/>
        </w:rPr>
        <w:t>（</w:t>
      </w:r>
      <w:r>
        <w:t>微服务）</w:t>
      </w:r>
    </w:p>
    <w:p w14:paraId="5E800C59" w14:textId="77777777" w:rsidR="009128FD" w:rsidRDefault="009128FD" w:rsidP="009128FD">
      <w:pPr>
        <w:ind w:left="260" w:firstLine="420"/>
      </w:pPr>
      <w:r>
        <w:rPr>
          <w:rFonts w:hint="eastAsia"/>
        </w:rPr>
        <w:t>资方入账业务历史</w:t>
      </w:r>
      <w:r w:rsidRPr="0015306A">
        <w:rPr>
          <w:rFonts w:hint="eastAsia"/>
        </w:rPr>
        <w:t>表</w:t>
      </w:r>
      <w:r>
        <w:rPr>
          <w:rFonts w:hint="eastAsia"/>
        </w:rPr>
        <w:t>（</w:t>
      </w:r>
      <w:r>
        <w:t>微服务）</w:t>
      </w:r>
    </w:p>
    <w:p w14:paraId="7166A39F" w14:textId="77777777" w:rsidR="009128FD" w:rsidRDefault="009128FD" w:rsidP="00BF6BAD">
      <w:pPr>
        <w:ind w:left="260" w:firstLine="420"/>
      </w:pPr>
      <w:r>
        <w:rPr>
          <w:rFonts w:hint="eastAsia"/>
        </w:rPr>
        <w:t>佣金</w:t>
      </w:r>
      <w:r>
        <w:t>汇总表（微服务）</w:t>
      </w:r>
    </w:p>
    <w:p w14:paraId="09A008A5" w14:textId="77777777" w:rsidR="009128FD" w:rsidRDefault="009128FD" w:rsidP="00BF6BAD">
      <w:pPr>
        <w:ind w:left="260" w:firstLine="420"/>
      </w:pPr>
      <w:r>
        <w:rPr>
          <w:rFonts w:hint="eastAsia"/>
        </w:rPr>
        <w:t>佣金汇总</w:t>
      </w:r>
      <w:r>
        <w:t>表</w:t>
      </w:r>
      <w:r>
        <w:t>-</w:t>
      </w:r>
      <w:r>
        <w:rPr>
          <w:rFonts w:hint="eastAsia"/>
        </w:rPr>
        <w:t>冗余</w:t>
      </w:r>
      <w:r>
        <w:t>（业务管理端）</w:t>
      </w:r>
    </w:p>
    <w:p w14:paraId="5B785B69" w14:textId="77777777" w:rsidR="009128FD" w:rsidRPr="009128FD" w:rsidRDefault="009128FD" w:rsidP="00BF6BAD">
      <w:pPr>
        <w:ind w:left="260" w:firstLine="420"/>
      </w:pPr>
      <w:r w:rsidRPr="009128FD">
        <w:rPr>
          <w:rFonts w:hint="eastAsia"/>
        </w:rPr>
        <w:t>凭证流水表</w:t>
      </w:r>
      <w:r>
        <w:rPr>
          <w:rFonts w:hint="eastAsia"/>
        </w:rPr>
        <w:t>（业务</w:t>
      </w:r>
      <w:r>
        <w:t>管理</w:t>
      </w:r>
      <w:r>
        <w:rPr>
          <w:rFonts w:hint="eastAsia"/>
        </w:rPr>
        <w:t>端</w:t>
      </w:r>
      <w:r>
        <w:t>）</w:t>
      </w:r>
    </w:p>
    <w:p w14:paraId="3357B133" w14:textId="77777777" w:rsidR="0015306A" w:rsidRPr="009128FD" w:rsidRDefault="0015306A" w:rsidP="00BF6BAD">
      <w:pPr>
        <w:ind w:left="260" w:firstLine="420"/>
      </w:pPr>
    </w:p>
    <w:p w14:paraId="4635B423" w14:textId="77777777" w:rsidR="006D0118" w:rsidRDefault="006D0118" w:rsidP="006D0118">
      <w:pPr>
        <w:pStyle w:val="4"/>
        <w:ind w:hanging="580"/>
        <w:rPr>
          <w:rFonts w:ascii="黑体" w:hAnsi="黑体"/>
        </w:rPr>
      </w:pPr>
      <w:r>
        <w:rPr>
          <w:rFonts w:ascii="黑体" w:hAnsi="黑体" w:hint="eastAsia"/>
        </w:rPr>
        <w:t>提现</w:t>
      </w:r>
      <w:r>
        <w:rPr>
          <w:rFonts w:ascii="黑体" w:hAnsi="黑体"/>
        </w:rPr>
        <w:t>审核</w:t>
      </w:r>
    </w:p>
    <w:p w14:paraId="154C8EEA" w14:textId="77777777" w:rsidR="006D0118" w:rsidRDefault="006D0118" w:rsidP="006D0118">
      <w:pPr>
        <w:pStyle w:val="5"/>
      </w:pPr>
      <w:r>
        <w:rPr>
          <w:rFonts w:hint="eastAsia"/>
        </w:rPr>
        <w:t>功能</w:t>
      </w:r>
      <w:r>
        <w:t>描述</w:t>
      </w:r>
    </w:p>
    <w:p w14:paraId="35136593" w14:textId="77777777" w:rsidR="006D0118" w:rsidRPr="00A9755C" w:rsidRDefault="006D0118" w:rsidP="006D0118">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4A5958">
        <w:rPr>
          <w:rFonts w:ascii="宋体" w:hAnsi="宋体"/>
          <w:kern w:val="0"/>
          <w:sz w:val="24"/>
          <w:szCs w:val="21"/>
        </w:rPr>
        <w:t>渠道人发出的提现申请进行审核</w:t>
      </w:r>
      <w:r w:rsidR="004A5958">
        <w:rPr>
          <w:rFonts w:ascii="宋体" w:hAnsi="宋体" w:hint="eastAsia"/>
          <w:kern w:val="0"/>
          <w:sz w:val="24"/>
          <w:szCs w:val="21"/>
        </w:rPr>
        <w:t>，</w:t>
      </w:r>
      <w:r w:rsidR="004A5958">
        <w:rPr>
          <w:rFonts w:ascii="宋体" w:hAnsi="宋体"/>
          <w:kern w:val="0"/>
          <w:sz w:val="24"/>
          <w:szCs w:val="21"/>
        </w:rPr>
        <w:t>防止平台资金受到恶意挤兑</w:t>
      </w:r>
      <w:r w:rsidR="004A5958">
        <w:rPr>
          <w:rFonts w:ascii="宋体" w:hAnsi="宋体" w:hint="eastAsia"/>
          <w:kern w:val="0"/>
          <w:sz w:val="24"/>
          <w:szCs w:val="21"/>
        </w:rPr>
        <w:t>。（</w:t>
      </w:r>
      <w:r w:rsidR="004A5958">
        <w:rPr>
          <w:rFonts w:ascii="宋体" w:hAnsi="宋体"/>
          <w:kern w:val="0"/>
          <w:sz w:val="24"/>
          <w:szCs w:val="21"/>
        </w:rPr>
        <w:t>对接第</w:t>
      </w:r>
      <w:r w:rsidR="004A5958">
        <w:rPr>
          <w:rFonts w:ascii="宋体" w:hAnsi="宋体" w:hint="eastAsia"/>
          <w:kern w:val="0"/>
          <w:sz w:val="24"/>
          <w:szCs w:val="21"/>
        </w:rPr>
        <w:t>三</w:t>
      </w:r>
      <w:r w:rsidR="004A5958">
        <w:rPr>
          <w:rFonts w:ascii="宋体" w:hAnsi="宋体"/>
          <w:kern w:val="0"/>
          <w:sz w:val="24"/>
          <w:szCs w:val="21"/>
        </w:rPr>
        <w:t>方</w:t>
      </w:r>
      <w:r w:rsidR="004A5958">
        <w:rPr>
          <w:rFonts w:ascii="宋体" w:hAnsi="宋体" w:hint="eastAsia"/>
          <w:kern w:val="0"/>
          <w:sz w:val="24"/>
          <w:szCs w:val="21"/>
        </w:rPr>
        <w:t>支付</w:t>
      </w:r>
      <w:r w:rsidR="004A5958">
        <w:rPr>
          <w:rFonts w:ascii="宋体" w:hAnsi="宋体"/>
          <w:kern w:val="0"/>
          <w:sz w:val="24"/>
          <w:szCs w:val="21"/>
        </w:rPr>
        <w:t>后将</w:t>
      </w:r>
      <w:r w:rsidR="004A5958">
        <w:rPr>
          <w:rFonts w:ascii="宋体" w:hAnsi="宋体" w:hint="eastAsia"/>
          <w:kern w:val="0"/>
          <w:sz w:val="24"/>
          <w:szCs w:val="21"/>
        </w:rPr>
        <w:t>限制</w:t>
      </w:r>
      <w:r w:rsidR="004A5958">
        <w:rPr>
          <w:rFonts w:ascii="宋体" w:hAnsi="宋体"/>
          <w:kern w:val="0"/>
          <w:sz w:val="24"/>
          <w:szCs w:val="21"/>
        </w:rPr>
        <w:t>该功能</w:t>
      </w:r>
      <w:r w:rsidR="004A5958">
        <w:rPr>
          <w:rFonts w:ascii="宋体" w:hAnsi="宋体" w:hint="eastAsia"/>
          <w:kern w:val="0"/>
          <w:sz w:val="24"/>
          <w:szCs w:val="21"/>
        </w:rPr>
        <w:t>，</w:t>
      </w:r>
      <w:r w:rsidR="004A5958">
        <w:rPr>
          <w:rFonts w:ascii="宋体" w:hAnsi="宋体"/>
          <w:kern w:val="0"/>
          <w:sz w:val="24"/>
          <w:szCs w:val="21"/>
        </w:rPr>
        <w:t>通过规则进行控制</w:t>
      </w:r>
      <w:r w:rsidR="004A5958">
        <w:rPr>
          <w:rFonts w:ascii="宋体" w:hAnsi="宋体" w:hint="eastAsia"/>
          <w:kern w:val="0"/>
          <w:sz w:val="24"/>
          <w:szCs w:val="21"/>
        </w:rPr>
        <w:t>，仅</w:t>
      </w:r>
      <w:r w:rsidR="004A5958">
        <w:rPr>
          <w:rFonts w:ascii="宋体" w:hAnsi="宋体"/>
          <w:kern w:val="0"/>
          <w:sz w:val="24"/>
          <w:szCs w:val="21"/>
        </w:rPr>
        <w:t>当不满足规则的申请交</w:t>
      </w:r>
      <w:r w:rsidR="004A5958">
        <w:rPr>
          <w:rFonts w:ascii="宋体" w:hAnsi="宋体" w:hint="eastAsia"/>
          <w:kern w:val="0"/>
          <w:sz w:val="24"/>
          <w:szCs w:val="21"/>
        </w:rPr>
        <w:t>由</w:t>
      </w:r>
      <w:r w:rsidR="004A5958">
        <w:rPr>
          <w:rFonts w:ascii="宋体" w:hAnsi="宋体"/>
          <w:kern w:val="0"/>
          <w:sz w:val="24"/>
          <w:szCs w:val="21"/>
        </w:rPr>
        <w:t>人工</w:t>
      </w:r>
      <w:r w:rsidR="004A5958">
        <w:rPr>
          <w:rFonts w:ascii="宋体" w:hAnsi="宋体" w:hint="eastAsia"/>
          <w:kern w:val="0"/>
          <w:sz w:val="24"/>
          <w:szCs w:val="21"/>
        </w:rPr>
        <w:t>进行</w:t>
      </w:r>
      <w:r w:rsidR="004A5958">
        <w:rPr>
          <w:rFonts w:ascii="宋体" w:hAnsi="宋体"/>
          <w:kern w:val="0"/>
          <w:sz w:val="24"/>
          <w:szCs w:val="21"/>
        </w:rPr>
        <w:t>审核。）</w:t>
      </w:r>
    </w:p>
    <w:p w14:paraId="442C8594" w14:textId="77777777" w:rsidR="006D0118" w:rsidRPr="00676A58" w:rsidRDefault="006D0118" w:rsidP="006D0118">
      <w:pPr>
        <w:pStyle w:val="5"/>
      </w:pPr>
      <w:r w:rsidRPr="00676A58">
        <w:rPr>
          <w:rFonts w:hint="eastAsia"/>
        </w:rPr>
        <w:t>处理流程</w:t>
      </w:r>
    </w:p>
    <w:p w14:paraId="7B0D5C0C" w14:textId="77777777" w:rsidR="004A5958" w:rsidRDefault="00557FED" w:rsidP="006D0118">
      <w:pPr>
        <w:ind w:left="289" w:firstLine="420"/>
        <w:rPr>
          <w:b/>
          <w:sz w:val="24"/>
          <w:szCs w:val="24"/>
        </w:rPr>
      </w:pPr>
      <w:r>
        <w:object w:dxaOrig="7096" w:dyaOrig="2716" w14:anchorId="7F33E092">
          <v:shape id="_x0000_i1094" type="#_x0000_t75" style="width:352.5pt;height:137pt" o:ole="">
            <v:imagedata r:id="rId152" o:title=""/>
          </v:shape>
          <o:OLEObject Type="Embed" ProgID="Visio.Drawing.15" ShapeID="_x0000_i1094" DrawAspect="Content" ObjectID="_1569760967" r:id="rId153"/>
        </w:object>
      </w:r>
    </w:p>
    <w:p w14:paraId="4A913E08" w14:textId="77777777" w:rsidR="006D0118" w:rsidRDefault="006D0118" w:rsidP="006D0118">
      <w:pPr>
        <w:ind w:left="289" w:firstLine="420"/>
        <w:rPr>
          <w:b/>
          <w:sz w:val="24"/>
          <w:szCs w:val="24"/>
        </w:rPr>
      </w:pPr>
      <w:r w:rsidRPr="00646F01">
        <w:rPr>
          <w:rFonts w:hint="eastAsia"/>
          <w:b/>
          <w:sz w:val="24"/>
          <w:szCs w:val="24"/>
        </w:rPr>
        <w:t>【流程描述】</w:t>
      </w:r>
    </w:p>
    <w:p w14:paraId="4105948B" w14:textId="77777777" w:rsidR="006D0118" w:rsidRDefault="00282459">
      <w:pPr>
        <w:pStyle w:val="afb"/>
        <w:numPr>
          <w:ilvl w:val="0"/>
          <w:numId w:val="53"/>
        </w:numPr>
        <w:ind w:firstLineChars="0"/>
        <w:pPrChange w:id="490" w:author="wangq" w:date="2017-08-21T17:25:00Z">
          <w:pPr>
            <w:pStyle w:val="afb"/>
            <w:numPr>
              <w:numId w:val="66"/>
            </w:numPr>
            <w:ind w:left="1260" w:firstLineChars="0" w:hanging="360"/>
          </w:pPr>
        </w:pPrChange>
      </w:pPr>
      <w:r>
        <w:rPr>
          <w:rFonts w:hint="eastAsia"/>
        </w:rPr>
        <w:t>进入</w:t>
      </w:r>
      <w:r>
        <w:t>提现审核功能</w:t>
      </w:r>
    </w:p>
    <w:p w14:paraId="0E2077F5" w14:textId="77777777" w:rsidR="00282459" w:rsidRDefault="00282459">
      <w:pPr>
        <w:pStyle w:val="afb"/>
        <w:numPr>
          <w:ilvl w:val="0"/>
          <w:numId w:val="53"/>
        </w:numPr>
        <w:ind w:firstLineChars="0"/>
        <w:pPrChange w:id="491" w:author="wangq" w:date="2017-08-21T17:25:00Z">
          <w:pPr>
            <w:pStyle w:val="afb"/>
            <w:numPr>
              <w:numId w:val="66"/>
            </w:numPr>
            <w:ind w:left="1260" w:firstLineChars="0" w:hanging="360"/>
          </w:pPr>
        </w:pPrChange>
      </w:pPr>
      <w:r>
        <w:rPr>
          <w:rFonts w:hint="eastAsia"/>
        </w:rPr>
        <w:t>选择需要</w:t>
      </w:r>
      <w:r>
        <w:t>审核的</w:t>
      </w:r>
      <w:r>
        <w:rPr>
          <w:rFonts w:hint="eastAsia"/>
        </w:rPr>
        <w:t>佣金</w:t>
      </w:r>
      <w:r>
        <w:t>提现申请</w:t>
      </w:r>
    </w:p>
    <w:p w14:paraId="0EA6B538" w14:textId="77777777" w:rsidR="00282459" w:rsidRDefault="00282459">
      <w:pPr>
        <w:pStyle w:val="afb"/>
        <w:numPr>
          <w:ilvl w:val="0"/>
          <w:numId w:val="53"/>
        </w:numPr>
        <w:ind w:firstLineChars="0"/>
        <w:pPrChange w:id="492" w:author="wangq" w:date="2017-08-21T17:25:00Z">
          <w:pPr>
            <w:pStyle w:val="afb"/>
            <w:numPr>
              <w:numId w:val="66"/>
            </w:numPr>
            <w:ind w:left="1260" w:firstLineChars="0" w:hanging="360"/>
          </w:pPr>
        </w:pPrChange>
      </w:pPr>
      <w:r>
        <w:rPr>
          <w:rFonts w:hint="eastAsia"/>
        </w:rPr>
        <w:t>确认</w:t>
      </w:r>
      <w:r>
        <w:t>提现申请审核操作</w:t>
      </w:r>
      <w:r>
        <w:rPr>
          <w:rFonts w:hint="eastAsia"/>
        </w:rPr>
        <w:t>（需要</w:t>
      </w:r>
      <w:r>
        <w:t>校验</w:t>
      </w:r>
      <w:r>
        <w:rPr>
          <w:rFonts w:hint="eastAsia"/>
        </w:rPr>
        <w:t>银行</w:t>
      </w:r>
      <w:r>
        <w:t>卡及</w:t>
      </w:r>
      <w:r>
        <w:rPr>
          <w:rFonts w:hint="eastAsia"/>
        </w:rPr>
        <w:t>金额</w:t>
      </w:r>
      <w:r>
        <w:t>合法性</w:t>
      </w:r>
      <w:r w:rsidR="00433F0E">
        <w:rPr>
          <w:rFonts w:hint="eastAsia"/>
        </w:rPr>
        <w:t>[</w:t>
      </w:r>
      <w:r w:rsidR="00433F0E">
        <w:rPr>
          <w:rFonts w:hint="eastAsia"/>
        </w:rPr>
        <w:t>调用</w:t>
      </w:r>
      <w:r w:rsidR="00433F0E">
        <w:t>微服务</w:t>
      </w:r>
      <w:r w:rsidR="00433F0E">
        <w:rPr>
          <w:rFonts w:hint="eastAsia"/>
        </w:rPr>
        <w:t>-</w:t>
      </w:r>
      <w:r w:rsidR="00433F0E">
        <w:t>提现校验</w:t>
      </w:r>
      <w:r w:rsidR="00433F0E">
        <w:rPr>
          <w:rFonts w:hint="eastAsia"/>
        </w:rPr>
        <w:t>]</w:t>
      </w:r>
      <w:r>
        <w:t>，</w:t>
      </w:r>
      <w:r w:rsidR="00DF60AC">
        <w:rPr>
          <w:rFonts w:hint="eastAsia"/>
        </w:rPr>
        <w:lastRenderedPageBreak/>
        <w:t>通过</w:t>
      </w:r>
      <w:r w:rsidR="00DF60AC">
        <w:t>校验后</w:t>
      </w:r>
      <w:r>
        <w:rPr>
          <w:rFonts w:hint="eastAsia"/>
        </w:rPr>
        <w:t>修改</w:t>
      </w:r>
      <w:r>
        <w:t>提现申请审核表状态为待支付）。</w:t>
      </w:r>
    </w:p>
    <w:p w14:paraId="2C82D633" w14:textId="77777777" w:rsidR="006D0118" w:rsidRPr="00F9212D" w:rsidRDefault="006D0118" w:rsidP="006D0118">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282459" w:rsidRPr="00736667" w14:paraId="7479C1B1" w14:textId="77777777" w:rsidTr="00C1093E">
        <w:tc>
          <w:tcPr>
            <w:tcW w:w="1701" w:type="dxa"/>
            <w:shd w:val="clear" w:color="auto" w:fill="E0E0E0"/>
          </w:tcPr>
          <w:p w14:paraId="3260267D" w14:textId="77777777" w:rsidR="00282459" w:rsidRPr="00736667" w:rsidRDefault="00282459" w:rsidP="00C1093E">
            <w:pPr>
              <w:jc w:val="center"/>
              <w:rPr>
                <w:b/>
                <w:snapToGrid w:val="0"/>
                <w:kern w:val="0"/>
              </w:rPr>
            </w:pPr>
            <w:r w:rsidRPr="00736667">
              <w:rPr>
                <w:rFonts w:hint="eastAsia"/>
                <w:b/>
                <w:snapToGrid w:val="0"/>
                <w:kern w:val="0"/>
              </w:rPr>
              <w:t>输入要素</w:t>
            </w:r>
          </w:p>
        </w:tc>
        <w:tc>
          <w:tcPr>
            <w:tcW w:w="1559" w:type="dxa"/>
            <w:shd w:val="clear" w:color="auto" w:fill="E0E0E0"/>
          </w:tcPr>
          <w:p w14:paraId="2DB15996" w14:textId="77777777" w:rsidR="00282459" w:rsidRPr="00736667" w:rsidRDefault="00282459" w:rsidP="00C1093E">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7C6909C" w14:textId="77777777" w:rsidR="00282459" w:rsidRPr="00736667" w:rsidRDefault="00282459" w:rsidP="00C1093E">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7A65E3A" w14:textId="77777777" w:rsidR="00282459" w:rsidRPr="00736667" w:rsidRDefault="00282459" w:rsidP="00C1093E">
            <w:pPr>
              <w:jc w:val="center"/>
              <w:rPr>
                <w:b/>
                <w:snapToGrid w:val="0"/>
                <w:kern w:val="0"/>
              </w:rPr>
            </w:pPr>
            <w:r w:rsidRPr="00736667">
              <w:rPr>
                <w:rFonts w:hint="eastAsia"/>
                <w:b/>
                <w:snapToGrid w:val="0"/>
                <w:kern w:val="0"/>
              </w:rPr>
              <w:t>备注</w:t>
            </w:r>
          </w:p>
        </w:tc>
      </w:tr>
      <w:tr w:rsidR="00A774D5" w:rsidRPr="00736667" w14:paraId="2970207A" w14:textId="77777777" w:rsidTr="00C1093E">
        <w:tc>
          <w:tcPr>
            <w:tcW w:w="7513" w:type="dxa"/>
            <w:gridSpan w:val="4"/>
            <w:shd w:val="clear" w:color="auto" w:fill="auto"/>
          </w:tcPr>
          <w:p w14:paraId="7E088F58" w14:textId="77777777" w:rsidR="00A774D5" w:rsidRPr="00736667" w:rsidRDefault="00A774D5" w:rsidP="00BF6BAD">
            <w:pPr>
              <w:jc w:val="center"/>
              <w:rPr>
                <w:rFonts w:ascii="宋体" w:hAnsi="宋体"/>
                <w:snapToGrid w:val="0"/>
                <w:kern w:val="0"/>
              </w:rPr>
            </w:pPr>
            <w:r>
              <w:rPr>
                <w:rFonts w:ascii="宋体" w:hAnsi="宋体" w:hint="eastAsia"/>
                <w:snapToGrid w:val="0"/>
                <w:kern w:val="0"/>
              </w:rPr>
              <w:t>&lt;LIST&gt;</w:t>
            </w:r>
          </w:p>
        </w:tc>
      </w:tr>
      <w:tr w:rsidR="00A774D5" w:rsidRPr="00736667" w14:paraId="0028437B" w14:textId="77777777" w:rsidTr="00C1093E">
        <w:tc>
          <w:tcPr>
            <w:tcW w:w="1701" w:type="dxa"/>
            <w:shd w:val="clear" w:color="auto" w:fill="auto"/>
          </w:tcPr>
          <w:p w14:paraId="4D9AA563" w14:textId="77777777" w:rsidR="00A774D5" w:rsidRDefault="00A774D5" w:rsidP="00C1093E">
            <w:pPr>
              <w:jc w:val="left"/>
              <w:rPr>
                <w:rFonts w:ascii="宋体" w:hAnsi="宋体"/>
                <w:snapToGrid w:val="0"/>
                <w:kern w:val="0"/>
              </w:rPr>
            </w:pPr>
            <w:r>
              <w:rPr>
                <w:rFonts w:ascii="宋体" w:hAnsi="宋体" w:hint="eastAsia"/>
                <w:snapToGrid w:val="0"/>
                <w:kern w:val="0"/>
              </w:rPr>
              <w:t>佣金</w:t>
            </w:r>
            <w:r>
              <w:rPr>
                <w:rFonts w:ascii="宋体" w:hAnsi="宋体"/>
                <w:snapToGrid w:val="0"/>
                <w:kern w:val="0"/>
              </w:rPr>
              <w:t>申请审核表主键</w:t>
            </w:r>
          </w:p>
        </w:tc>
        <w:tc>
          <w:tcPr>
            <w:tcW w:w="1559" w:type="dxa"/>
            <w:shd w:val="clear" w:color="auto" w:fill="auto"/>
          </w:tcPr>
          <w:p w14:paraId="40C7A23A" w14:textId="77777777" w:rsidR="00A774D5" w:rsidRPr="00736667" w:rsidRDefault="00A774D5" w:rsidP="00C1093E">
            <w:pPr>
              <w:jc w:val="left"/>
              <w:rPr>
                <w:rFonts w:ascii="宋体" w:hAnsi="宋体"/>
                <w:snapToGrid w:val="0"/>
                <w:kern w:val="0"/>
              </w:rPr>
            </w:pPr>
          </w:p>
        </w:tc>
        <w:tc>
          <w:tcPr>
            <w:tcW w:w="1134" w:type="dxa"/>
            <w:shd w:val="clear" w:color="auto" w:fill="auto"/>
          </w:tcPr>
          <w:p w14:paraId="45A76E0D" w14:textId="77777777" w:rsidR="00A774D5" w:rsidRDefault="00A774D5" w:rsidP="00C1093E">
            <w:pPr>
              <w:jc w:val="left"/>
              <w:rPr>
                <w:rFonts w:ascii="宋体" w:hAnsi="宋体"/>
                <w:snapToGrid w:val="0"/>
                <w:kern w:val="0"/>
              </w:rPr>
            </w:pPr>
          </w:p>
        </w:tc>
        <w:tc>
          <w:tcPr>
            <w:tcW w:w="3119" w:type="dxa"/>
            <w:shd w:val="clear" w:color="auto" w:fill="auto"/>
          </w:tcPr>
          <w:p w14:paraId="4335C08A" w14:textId="77777777" w:rsidR="00A774D5" w:rsidRPr="00736667" w:rsidRDefault="00A774D5" w:rsidP="00C1093E">
            <w:pPr>
              <w:jc w:val="left"/>
              <w:rPr>
                <w:rFonts w:ascii="宋体" w:hAnsi="宋体"/>
                <w:snapToGrid w:val="0"/>
                <w:kern w:val="0"/>
              </w:rPr>
            </w:pPr>
          </w:p>
        </w:tc>
      </w:tr>
      <w:tr w:rsidR="004B613A" w:rsidRPr="00736667" w14:paraId="2288156E" w14:textId="77777777" w:rsidTr="00C1093E">
        <w:tc>
          <w:tcPr>
            <w:tcW w:w="1701" w:type="dxa"/>
            <w:shd w:val="clear" w:color="auto" w:fill="auto"/>
          </w:tcPr>
          <w:p w14:paraId="7C5C073C" w14:textId="023E6498" w:rsidR="004B613A" w:rsidRDefault="004B613A" w:rsidP="00C1093E">
            <w:pPr>
              <w:jc w:val="left"/>
              <w:rPr>
                <w:rFonts w:ascii="宋体" w:hAnsi="宋体"/>
                <w:snapToGrid w:val="0"/>
                <w:kern w:val="0"/>
              </w:rPr>
            </w:pPr>
            <w:r>
              <w:rPr>
                <w:rFonts w:ascii="宋体" w:hAnsi="宋体" w:hint="eastAsia"/>
                <w:snapToGrid w:val="0"/>
                <w:kern w:val="0"/>
              </w:rPr>
              <w:t>审核状态</w:t>
            </w:r>
          </w:p>
        </w:tc>
        <w:tc>
          <w:tcPr>
            <w:tcW w:w="1559" w:type="dxa"/>
            <w:shd w:val="clear" w:color="auto" w:fill="auto"/>
          </w:tcPr>
          <w:p w14:paraId="718E87DF" w14:textId="77777777" w:rsidR="004B613A" w:rsidRPr="00736667" w:rsidRDefault="004B613A" w:rsidP="00C1093E">
            <w:pPr>
              <w:jc w:val="left"/>
              <w:rPr>
                <w:rFonts w:ascii="宋体" w:hAnsi="宋体"/>
                <w:snapToGrid w:val="0"/>
                <w:kern w:val="0"/>
              </w:rPr>
            </w:pPr>
          </w:p>
        </w:tc>
        <w:tc>
          <w:tcPr>
            <w:tcW w:w="1134" w:type="dxa"/>
            <w:shd w:val="clear" w:color="auto" w:fill="auto"/>
          </w:tcPr>
          <w:p w14:paraId="03FF789E" w14:textId="77777777" w:rsidR="004B613A" w:rsidRDefault="004B613A" w:rsidP="00C1093E">
            <w:pPr>
              <w:jc w:val="left"/>
              <w:rPr>
                <w:rFonts w:ascii="宋体" w:hAnsi="宋体"/>
                <w:snapToGrid w:val="0"/>
                <w:kern w:val="0"/>
              </w:rPr>
            </w:pPr>
          </w:p>
        </w:tc>
        <w:tc>
          <w:tcPr>
            <w:tcW w:w="3119" w:type="dxa"/>
            <w:shd w:val="clear" w:color="auto" w:fill="auto"/>
          </w:tcPr>
          <w:p w14:paraId="7AC2E996" w14:textId="77777777" w:rsidR="004B613A" w:rsidRPr="00736667" w:rsidRDefault="004B613A" w:rsidP="00C1093E">
            <w:pPr>
              <w:jc w:val="left"/>
              <w:rPr>
                <w:rFonts w:ascii="宋体" w:hAnsi="宋体"/>
                <w:snapToGrid w:val="0"/>
                <w:kern w:val="0"/>
              </w:rPr>
            </w:pPr>
          </w:p>
        </w:tc>
      </w:tr>
      <w:tr w:rsidR="004B613A" w:rsidRPr="00736667" w14:paraId="11E8D9F2" w14:textId="77777777" w:rsidTr="00C1093E">
        <w:tc>
          <w:tcPr>
            <w:tcW w:w="1701" w:type="dxa"/>
            <w:shd w:val="clear" w:color="auto" w:fill="auto"/>
          </w:tcPr>
          <w:p w14:paraId="64F706BE" w14:textId="663EC8F1" w:rsidR="004B613A" w:rsidRDefault="004B613A" w:rsidP="00C1093E">
            <w:pPr>
              <w:jc w:val="left"/>
              <w:rPr>
                <w:rFonts w:ascii="宋体" w:hAnsi="宋体"/>
                <w:snapToGrid w:val="0"/>
                <w:kern w:val="0"/>
              </w:rPr>
            </w:pPr>
            <w:r>
              <w:rPr>
                <w:rFonts w:ascii="宋体" w:hAnsi="宋体" w:hint="eastAsia"/>
                <w:snapToGrid w:val="0"/>
                <w:kern w:val="0"/>
              </w:rPr>
              <w:t>备注</w:t>
            </w:r>
          </w:p>
        </w:tc>
        <w:tc>
          <w:tcPr>
            <w:tcW w:w="1559" w:type="dxa"/>
            <w:shd w:val="clear" w:color="auto" w:fill="auto"/>
          </w:tcPr>
          <w:p w14:paraId="73CA9371" w14:textId="77777777" w:rsidR="004B613A" w:rsidRPr="00736667" w:rsidRDefault="004B613A" w:rsidP="00C1093E">
            <w:pPr>
              <w:jc w:val="left"/>
              <w:rPr>
                <w:rFonts w:ascii="宋体" w:hAnsi="宋体"/>
                <w:snapToGrid w:val="0"/>
                <w:kern w:val="0"/>
              </w:rPr>
            </w:pPr>
          </w:p>
        </w:tc>
        <w:tc>
          <w:tcPr>
            <w:tcW w:w="1134" w:type="dxa"/>
            <w:shd w:val="clear" w:color="auto" w:fill="auto"/>
          </w:tcPr>
          <w:p w14:paraId="3D874FE2" w14:textId="77777777" w:rsidR="004B613A" w:rsidRDefault="004B613A" w:rsidP="00C1093E">
            <w:pPr>
              <w:jc w:val="left"/>
              <w:rPr>
                <w:rFonts w:ascii="宋体" w:hAnsi="宋体"/>
                <w:snapToGrid w:val="0"/>
                <w:kern w:val="0"/>
              </w:rPr>
            </w:pPr>
          </w:p>
        </w:tc>
        <w:tc>
          <w:tcPr>
            <w:tcW w:w="3119" w:type="dxa"/>
            <w:shd w:val="clear" w:color="auto" w:fill="auto"/>
          </w:tcPr>
          <w:p w14:paraId="0B10786E" w14:textId="77777777" w:rsidR="004B613A" w:rsidRPr="00736667" w:rsidRDefault="004B613A" w:rsidP="00C1093E">
            <w:pPr>
              <w:jc w:val="left"/>
              <w:rPr>
                <w:rFonts w:ascii="宋体" w:hAnsi="宋体"/>
                <w:snapToGrid w:val="0"/>
                <w:kern w:val="0"/>
              </w:rPr>
            </w:pPr>
          </w:p>
        </w:tc>
      </w:tr>
    </w:tbl>
    <w:p w14:paraId="23B174E4" w14:textId="77777777" w:rsidR="006D0118" w:rsidRPr="00C56A4E" w:rsidRDefault="006D0118" w:rsidP="006D0118"/>
    <w:p w14:paraId="69DE12F0" w14:textId="77777777" w:rsidR="006D0118" w:rsidRDefault="006D0118" w:rsidP="006D0118">
      <w:pPr>
        <w:pStyle w:val="5"/>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E0F71" w:rsidRPr="00736667" w14:paraId="09E8EB5F" w14:textId="77777777" w:rsidTr="00C1093E">
        <w:tc>
          <w:tcPr>
            <w:tcW w:w="1559" w:type="dxa"/>
            <w:shd w:val="clear" w:color="auto" w:fill="E0E0E0"/>
          </w:tcPr>
          <w:p w14:paraId="07896DB0" w14:textId="77777777" w:rsidR="001E0F71" w:rsidRPr="00736667" w:rsidRDefault="001E0F71" w:rsidP="00C1093E">
            <w:pPr>
              <w:jc w:val="center"/>
              <w:rPr>
                <w:b/>
                <w:snapToGrid w:val="0"/>
                <w:kern w:val="0"/>
              </w:rPr>
            </w:pPr>
            <w:r w:rsidRPr="00736667">
              <w:rPr>
                <w:rFonts w:hint="eastAsia"/>
                <w:b/>
                <w:snapToGrid w:val="0"/>
                <w:kern w:val="0"/>
              </w:rPr>
              <w:t>输入要素</w:t>
            </w:r>
          </w:p>
        </w:tc>
        <w:tc>
          <w:tcPr>
            <w:tcW w:w="1701" w:type="dxa"/>
            <w:shd w:val="clear" w:color="auto" w:fill="E0E0E0"/>
          </w:tcPr>
          <w:p w14:paraId="3E41AD03" w14:textId="77777777" w:rsidR="001E0F71" w:rsidRPr="00736667" w:rsidRDefault="001E0F71" w:rsidP="00C1093E">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8972F24" w14:textId="77777777" w:rsidR="001E0F71" w:rsidRPr="00736667" w:rsidRDefault="001E0F71" w:rsidP="00C1093E">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AF87D39" w14:textId="77777777" w:rsidR="001E0F71" w:rsidRPr="00736667" w:rsidRDefault="001E0F71" w:rsidP="00C1093E">
            <w:pPr>
              <w:jc w:val="center"/>
              <w:rPr>
                <w:b/>
                <w:snapToGrid w:val="0"/>
                <w:kern w:val="0"/>
              </w:rPr>
            </w:pPr>
            <w:r w:rsidRPr="00736667">
              <w:rPr>
                <w:rFonts w:hint="eastAsia"/>
                <w:b/>
                <w:snapToGrid w:val="0"/>
                <w:kern w:val="0"/>
              </w:rPr>
              <w:t>备注</w:t>
            </w:r>
          </w:p>
        </w:tc>
      </w:tr>
      <w:tr w:rsidR="001E0F71" w:rsidRPr="00736667" w14:paraId="50F91460" w14:textId="77777777" w:rsidTr="00C1093E">
        <w:tc>
          <w:tcPr>
            <w:tcW w:w="1559" w:type="dxa"/>
            <w:shd w:val="clear" w:color="auto" w:fill="auto"/>
          </w:tcPr>
          <w:p w14:paraId="479A520F" w14:textId="77777777" w:rsidR="001E0F71" w:rsidRPr="00736667" w:rsidRDefault="001E0F71" w:rsidP="00C1093E">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064AEC49" w14:textId="77777777" w:rsidR="001E0F71" w:rsidRPr="00736667" w:rsidRDefault="001E0F71" w:rsidP="00C1093E">
            <w:pPr>
              <w:jc w:val="left"/>
              <w:rPr>
                <w:rFonts w:ascii="宋体" w:hAnsi="宋体"/>
                <w:snapToGrid w:val="0"/>
                <w:kern w:val="0"/>
              </w:rPr>
            </w:pPr>
          </w:p>
        </w:tc>
        <w:tc>
          <w:tcPr>
            <w:tcW w:w="1134" w:type="dxa"/>
            <w:shd w:val="clear" w:color="auto" w:fill="auto"/>
          </w:tcPr>
          <w:p w14:paraId="0357500A" w14:textId="77777777" w:rsidR="001E0F71" w:rsidRPr="00736667" w:rsidRDefault="001E0F71" w:rsidP="00C1093E">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A646DB" w14:textId="77777777" w:rsidR="001E0F71" w:rsidRPr="00736667" w:rsidRDefault="001E0F71" w:rsidP="00C1093E">
            <w:pPr>
              <w:jc w:val="left"/>
              <w:rPr>
                <w:rFonts w:ascii="宋体" w:hAnsi="宋体"/>
                <w:snapToGrid w:val="0"/>
                <w:kern w:val="0"/>
              </w:rPr>
            </w:pPr>
          </w:p>
        </w:tc>
      </w:tr>
      <w:tr w:rsidR="001E0F71" w:rsidRPr="00736667" w14:paraId="55BCB17C" w14:textId="77777777" w:rsidTr="00C1093E">
        <w:tc>
          <w:tcPr>
            <w:tcW w:w="1559" w:type="dxa"/>
            <w:shd w:val="clear" w:color="auto" w:fill="auto"/>
          </w:tcPr>
          <w:p w14:paraId="7E8F9863" w14:textId="77777777" w:rsidR="001E0F71" w:rsidRPr="00736667" w:rsidRDefault="001E0F71" w:rsidP="00C1093E">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65D61549" w14:textId="77777777" w:rsidR="001E0F71" w:rsidRPr="00736667" w:rsidRDefault="001E0F71" w:rsidP="00C1093E">
            <w:pPr>
              <w:jc w:val="left"/>
              <w:rPr>
                <w:rFonts w:ascii="宋体" w:hAnsi="宋体"/>
                <w:snapToGrid w:val="0"/>
                <w:kern w:val="0"/>
              </w:rPr>
            </w:pPr>
          </w:p>
        </w:tc>
        <w:tc>
          <w:tcPr>
            <w:tcW w:w="1134" w:type="dxa"/>
            <w:shd w:val="clear" w:color="auto" w:fill="auto"/>
          </w:tcPr>
          <w:p w14:paraId="60FB6D28" w14:textId="77777777" w:rsidR="001E0F71" w:rsidRPr="00736667" w:rsidRDefault="001E0F71" w:rsidP="00C1093E">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89776FE" w14:textId="77777777" w:rsidR="001E0F71" w:rsidRPr="00736667" w:rsidRDefault="001E0F71" w:rsidP="00C1093E">
            <w:pPr>
              <w:jc w:val="left"/>
              <w:rPr>
                <w:rFonts w:ascii="宋体" w:hAnsi="宋体"/>
                <w:snapToGrid w:val="0"/>
                <w:kern w:val="0"/>
              </w:rPr>
            </w:pPr>
          </w:p>
        </w:tc>
      </w:tr>
      <w:tr w:rsidR="001E0F71" w:rsidRPr="00736667" w14:paraId="5829961B" w14:textId="77777777" w:rsidTr="00C1093E">
        <w:tc>
          <w:tcPr>
            <w:tcW w:w="1559" w:type="dxa"/>
            <w:shd w:val="clear" w:color="auto" w:fill="auto"/>
          </w:tcPr>
          <w:p w14:paraId="42F1B943" w14:textId="77777777" w:rsidR="001E0F71" w:rsidRPr="00736667" w:rsidRDefault="001E0F71" w:rsidP="00C1093E">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E5D29AA" w14:textId="77777777" w:rsidR="001E0F71" w:rsidRPr="00736667" w:rsidRDefault="001E0F71" w:rsidP="00C1093E">
            <w:pPr>
              <w:jc w:val="left"/>
              <w:rPr>
                <w:rFonts w:ascii="宋体" w:hAnsi="宋体"/>
                <w:snapToGrid w:val="0"/>
                <w:kern w:val="0"/>
              </w:rPr>
            </w:pPr>
          </w:p>
        </w:tc>
        <w:tc>
          <w:tcPr>
            <w:tcW w:w="1134" w:type="dxa"/>
            <w:shd w:val="clear" w:color="auto" w:fill="auto"/>
          </w:tcPr>
          <w:p w14:paraId="67142EEE" w14:textId="77777777" w:rsidR="001E0F71" w:rsidRPr="00736667" w:rsidRDefault="001E0F71" w:rsidP="00C1093E">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C5947F1" w14:textId="77777777" w:rsidR="001E0F71" w:rsidRPr="00736667" w:rsidRDefault="001E0F71" w:rsidP="00C1093E">
            <w:pPr>
              <w:jc w:val="left"/>
              <w:rPr>
                <w:rFonts w:ascii="宋体" w:hAnsi="宋体"/>
                <w:snapToGrid w:val="0"/>
                <w:kern w:val="0"/>
              </w:rPr>
            </w:pPr>
          </w:p>
        </w:tc>
      </w:tr>
    </w:tbl>
    <w:p w14:paraId="4E70746E" w14:textId="77777777" w:rsidR="001E0F71" w:rsidRPr="001E0F71" w:rsidRDefault="001E0F71" w:rsidP="00BF6BAD"/>
    <w:p w14:paraId="4B2F8C02" w14:textId="77777777" w:rsidR="006D0118" w:rsidRDefault="006D0118" w:rsidP="006D0118">
      <w:pPr>
        <w:pStyle w:val="5"/>
      </w:pPr>
      <w:r>
        <w:rPr>
          <w:rFonts w:hint="eastAsia"/>
        </w:rPr>
        <w:t>数据</w:t>
      </w:r>
      <w:r>
        <w:t>库表</w:t>
      </w:r>
    </w:p>
    <w:p w14:paraId="7A1AFFB7" w14:textId="77777777" w:rsidR="00C75A3E" w:rsidRDefault="00C75A3E" w:rsidP="00C75A3E">
      <w:pPr>
        <w:ind w:left="260" w:firstLine="420"/>
      </w:pPr>
      <w:r>
        <w:rPr>
          <w:rFonts w:hint="eastAsia"/>
        </w:rPr>
        <w:t>佣</w:t>
      </w:r>
      <w:r>
        <w:t>金汇总表</w:t>
      </w:r>
      <w:r>
        <w:rPr>
          <w:rFonts w:hint="eastAsia"/>
        </w:rPr>
        <w:t>（微</w:t>
      </w:r>
      <w:r>
        <w:t>服务）</w:t>
      </w:r>
    </w:p>
    <w:p w14:paraId="78D10B42" w14:textId="77777777" w:rsidR="00C75A3E" w:rsidRDefault="00C75A3E" w:rsidP="00C75A3E">
      <w:pPr>
        <w:ind w:left="260" w:firstLine="420"/>
      </w:pPr>
      <w:r>
        <w:rPr>
          <w:rFonts w:hint="eastAsia"/>
        </w:rPr>
        <w:t>银行</w:t>
      </w:r>
      <w:r>
        <w:t>卡信息（微服务）</w:t>
      </w:r>
    </w:p>
    <w:p w14:paraId="06A9E5E1" w14:textId="77777777" w:rsidR="00C75A3E" w:rsidRDefault="00C75A3E" w:rsidP="00BF6BAD">
      <w:pPr>
        <w:ind w:left="260" w:firstLine="420"/>
      </w:pPr>
      <w:r w:rsidRPr="000F2B8B">
        <w:rPr>
          <w:rFonts w:hint="eastAsia"/>
        </w:rPr>
        <w:t>资方入账流水业务主表</w:t>
      </w:r>
      <w:r>
        <w:rPr>
          <w:rFonts w:hint="eastAsia"/>
        </w:rPr>
        <w:t>（</w:t>
      </w:r>
      <w:r>
        <w:t>微服务）</w:t>
      </w:r>
    </w:p>
    <w:p w14:paraId="3EE4A8CD" w14:textId="77777777" w:rsidR="00C75A3E" w:rsidRDefault="00C75A3E" w:rsidP="00BF6BAD">
      <w:pPr>
        <w:ind w:left="260" w:firstLine="420"/>
      </w:pPr>
      <w:r>
        <w:rPr>
          <w:rFonts w:hint="eastAsia"/>
        </w:rPr>
        <w:t>佣金提现</w:t>
      </w:r>
      <w:r>
        <w:t>申请表（微服务）</w:t>
      </w:r>
    </w:p>
    <w:p w14:paraId="652CA5EC" w14:textId="77777777" w:rsidR="00C75A3E" w:rsidRDefault="00C75A3E" w:rsidP="00C75A3E">
      <w:pPr>
        <w:ind w:left="260" w:firstLine="420"/>
      </w:pPr>
      <w:r>
        <w:rPr>
          <w:rFonts w:hint="eastAsia"/>
        </w:rPr>
        <w:t>提现</w:t>
      </w:r>
      <w:r>
        <w:t>申请审核表（</w:t>
      </w:r>
      <w:r>
        <w:rPr>
          <w:rFonts w:hint="eastAsia"/>
        </w:rPr>
        <w:t>业务</w:t>
      </w:r>
      <w:r>
        <w:t>管理端）</w:t>
      </w:r>
    </w:p>
    <w:p w14:paraId="7CE64CAF" w14:textId="77777777" w:rsidR="00C75A3E" w:rsidRDefault="00C75A3E" w:rsidP="00C75A3E">
      <w:pPr>
        <w:ind w:left="260" w:firstLine="420"/>
      </w:pPr>
      <w:r>
        <w:rPr>
          <w:rFonts w:hint="eastAsia"/>
        </w:rPr>
        <w:t>提现</w:t>
      </w:r>
      <w:r>
        <w:t>申请审核</w:t>
      </w:r>
      <w:r>
        <w:rPr>
          <w:rFonts w:hint="eastAsia"/>
        </w:rPr>
        <w:t>历史</w:t>
      </w:r>
      <w:r>
        <w:t>表（</w:t>
      </w:r>
      <w:r>
        <w:rPr>
          <w:rFonts w:hint="eastAsia"/>
        </w:rPr>
        <w:t>业务</w:t>
      </w:r>
      <w:r>
        <w:t>管理端）</w:t>
      </w:r>
    </w:p>
    <w:p w14:paraId="2A18E2BE" w14:textId="77777777" w:rsidR="00C75A3E" w:rsidRDefault="00C75A3E" w:rsidP="00C75A3E">
      <w:pPr>
        <w:ind w:left="260" w:firstLine="420"/>
      </w:pPr>
      <w:r>
        <w:rPr>
          <w:rFonts w:hint="eastAsia"/>
        </w:rPr>
        <w:t>佣金汇总</w:t>
      </w:r>
      <w:r>
        <w:t>表</w:t>
      </w:r>
      <w:r>
        <w:t>-</w:t>
      </w:r>
      <w:r>
        <w:t>冗余（</w:t>
      </w:r>
      <w:r>
        <w:rPr>
          <w:rFonts w:hint="eastAsia"/>
        </w:rPr>
        <w:t>业务</w:t>
      </w:r>
      <w:r>
        <w:t>管理端）</w:t>
      </w:r>
    </w:p>
    <w:p w14:paraId="17BF4E98" w14:textId="77777777" w:rsidR="00C75A3E" w:rsidRPr="00C75A3E" w:rsidRDefault="00C75A3E" w:rsidP="00BF6BAD"/>
    <w:p w14:paraId="2136E035" w14:textId="77777777" w:rsidR="001E0F71" w:rsidRPr="00C75A3E" w:rsidRDefault="001E0F71" w:rsidP="00BF6BAD"/>
    <w:p w14:paraId="51441391" w14:textId="77777777" w:rsidR="00282459" w:rsidRDefault="00282459" w:rsidP="00282459">
      <w:pPr>
        <w:pStyle w:val="4"/>
        <w:ind w:hanging="580"/>
        <w:rPr>
          <w:rFonts w:ascii="黑体" w:hAnsi="黑体"/>
        </w:rPr>
      </w:pPr>
      <w:r>
        <w:rPr>
          <w:rFonts w:ascii="黑体" w:hAnsi="黑体" w:hint="eastAsia"/>
        </w:rPr>
        <w:t>凭证补</w:t>
      </w:r>
      <w:r>
        <w:rPr>
          <w:rFonts w:ascii="黑体" w:hAnsi="黑体"/>
        </w:rPr>
        <w:t>录</w:t>
      </w:r>
    </w:p>
    <w:p w14:paraId="3BAF7200" w14:textId="77777777" w:rsidR="00282459" w:rsidRDefault="00282459" w:rsidP="00282459">
      <w:pPr>
        <w:pStyle w:val="5"/>
      </w:pPr>
      <w:r>
        <w:rPr>
          <w:rFonts w:hint="eastAsia"/>
        </w:rPr>
        <w:t>功能</w:t>
      </w:r>
      <w:r>
        <w:t>描述</w:t>
      </w:r>
    </w:p>
    <w:p w14:paraId="54B5390C" w14:textId="77777777" w:rsidR="00282459" w:rsidRPr="00A9755C" w:rsidRDefault="00282459" w:rsidP="00557FED">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557FED">
        <w:rPr>
          <w:rFonts w:ascii="宋体" w:hAnsi="宋体" w:hint="eastAsia"/>
          <w:kern w:val="0"/>
          <w:sz w:val="24"/>
          <w:szCs w:val="21"/>
        </w:rPr>
        <w:t>财务</w:t>
      </w:r>
      <w:r w:rsidR="00557FED">
        <w:rPr>
          <w:rFonts w:ascii="宋体" w:hAnsi="宋体"/>
          <w:kern w:val="0"/>
          <w:sz w:val="24"/>
          <w:szCs w:val="21"/>
        </w:rPr>
        <w:t>人员完成提现审核后，</w:t>
      </w:r>
      <w:r w:rsidR="00557FED">
        <w:rPr>
          <w:rFonts w:ascii="宋体" w:hAnsi="宋体" w:hint="eastAsia"/>
          <w:kern w:val="0"/>
          <w:sz w:val="24"/>
          <w:szCs w:val="21"/>
        </w:rPr>
        <w:t>根据</w:t>
      </w:r>
      <w:r w:rsidR="00557FED">
        <w:rPr>
          <w:rFonts w:ascii="宋体" w:hAnsi="宋体"/>
          <w:kern w:val="0"/>
          <w:sz w:val="24"/>
          <w:szCs w:val="21"/>
        </w:rPr>
        <w:t>系统显示的</w:t>
      </w:r>
      <w:r w:rsidR="00557FED">
        <w:rPr>
          <w:rFonts w:ascii="宋体" w:hAnsi="宋体" w:hint="eastAsia"/>
          <w:kern w:val="0"/>
          <w:sz w:val="24"/>
          <w:szCs w:val="21"/>
        </w:rPr>
        <w:t>金额进行</w:t>
      </w:r>
      <w:r w:rsidR="00557FED">
        <w:rPr>
          <w:rFonts w:ascii="宋体" w:hAnsi="宋体"/>
          <w:kern w:val="0"/>
          <w:sz w:val="24"/>
          <w:szCs w:val="21"/>
        </w:rPr>
        <w:t>线下转账操作</w:t>
      </w:r>
      <w:r w:rsidR="00557FED">
        <w:rPr>
          <w:rFonts w:ascii="宋体" w:hAnsi="宋体" w:hint="eastAsia"/>
          <w:kern w:val="0"/>
          <w:sz w:val="24"/>
          <w:szCs w:val="21"/>
        </w:rPr>
        <w:t>，</w:t>
      </w:r>
      <w:r w:rsidR="00557FED">
        <w:rPr>
          <w:rFonts w:ascii="宋体" w:hAnsi="宋体"/>
          <w:kern w:val="0"/>
          <w:sz w:val="24"/>
          <w:szCs w:val="21"/>
        </w:rPr>
        <w:t>完成整个渠道人的提现流程。</w:t>
      </w:r>
      <w:r w:rsidR="00557FED">
        <w:rPr>
          <w:rFonts w:ascii="宋体" w:hAnsi="宋体" w:hint="eastAsia"/>
          <w:kern w:val="0"/>
          <w:sz w:val="24"/>
          <w:szCs w:val="21"/>
        </w:rPr>
        <w:t>（对接</w:t>
      </w:r>
      <w:r w:rsidR="00557FED">
        <w:rPr>
          <w:rFonts w:ascii="宋体" w:hAnsi="宋体"/>
          <w:kern w:val="0"/>
          <w:sz w:val="24"/>
          <w:szCs w:val="21"/>
        </w:rPr>
        <w:t>第三方</w:t>
      </w:r>
      <w:r w:rsidR="002F1E08">
        <w:rPr>
          <w:rFonts w:ascii="宋体" w:hAnsi="宋体" w:hint="eastAsia"/>
          <w:kern w:val="0"/>
          <w:sz w:val="24"/>
          <w:szCs w:val="21"/>
        </w:rPr>
        <w:t>支付</w:t>
      </w:r>
      <w:r w:rsidR="00557FED">
        <w:rPr>
          <w:rFonts w:ascii="宋体" w:hAnsi="宋体"/>
          <w:kern w:val="0"/>
          <w:sz w:val="24"/>
          <w:szCs w:val="21"/>
        </w:rPr>
        <w:t>后，由第三方反</w:t>
      </w:r>
      <w:r w:rsidR="00557FED">
        <w:rPr>
          <w:rFonts w:ascii="宋体" w:hAnsi="宋体"/>
          <w:kern w:val="0"/>
          <w:sz w:val="24"/>
          <w:szCs w:val="21"/>
        </w:rPr>
        <w:lastRenderedPageBreak/>
        <w:t>馈对应的凭证号）</w:t>
      </w:r>
    </w:p>
    <w:p w14:paraId="475A7366" w14:textId="77777777" w:rsidR="00282459" w:rsidRPr="00676A58" w:rsidRDefault="00282459" w:rsidP="00282459">
      <w:pPr>
        <w:pStyle w:val="5"/>
      </w:pPr>
      <w:r w:rsidRPr="00676A58">
        <w:rPr>
          <w:rFonts w:hint="eastAsia"/>
        </w:rPr>
        <w:t>处理流程</w:t>
      </w:r>
    </w:p>
    <w:p w14:paraId="7409FB6D" w14:textId="77777777" w:rsidR="002F1F62" w:rsidRDefault="002F1F62" w:rsidP="00282459">
      <w:pPr>
        <w:ind w:left="289" w:firstLine="420"/>
        <w:rPr>
          <w:b/>
          <w:sz w:val="24"/>
          <w:szCs w:val="24"/>
        </w:rPr>
      </w:pPr>
      <w:r>
        <w:object w:dxaOrig="7096" w:dyaOrig="2716" w14:anchorId="043B442B">
          <v:shape id="_x0000_i1095" type="#_x0000_t75" style="width:352.5pt;height:137pt" o:ole="">
            <v:imagedata r:id="rId154" o:title=""/>
          </v:shape>
          <o:OLEObject Type="Embed" ProgID="Visio.Drawing.15" ShapeID="_x0000_i1095" DrawAspect="Content" ObjectID="_1569760968" r:id="rId155"/>
        </w:object>
      </w:r>
    </w:p>
    <w:p w14:paraId="3DFF699A" w14:textId="77777777" w:rsidR="00282459" w:rsidRDefault="00282459" w:rsidP="00282459">
      <w:pPr>
        <w:ind w:left="289" w:firstLine="420"/>
        <w:rPr>
          <w:b/>
          <w:sz w:val="24"/>
          <w:szCs w:val="24"/>
        </w:rPr>
      </w:pPr>
      <w:r w:rsidRPr="00646F01">
        <w:rPr>
          <w:rFonts w:hint="eastAsia"/>
          <w:b/>
          <w:sz w:val="24"/>
          <w:szCs w:val="24"/>
        </w:rPr>
        <w:t>【流程描述】</w:t>
      </w:r>
    </w:p>
    <w:p w14:paraId="0A830D18" w14:textId="77777777" w:rsidR="00282459" w:rsidRDefault="00557FED">
      <w:pPr>
        <w:pStyle w:val="afb"/>
        <w:numPr>
          <w:ilvl w:val="0"/>
          <w:numId w:val="54"/>
        </w:numPr>
        <w:ind w:firstLineChars="0"/>
        <w:pPrChange w:id="493" w:author="wangq" w:date="2017-08-21T17:25:00Z">
          <w:pPr>
            <w:pStyle w:val="afb"/>
            <w:numPr>
              <w:numId w:val="67"/>
            </w:numPr>
            <w:ind w:left="1260" w:firstLineChars="0" w:hanging="360"/>
          </w:pPr>
        </w:pPrChange>
      </w:pPr>
      <w:r>
        <w:rPr>
          <w:rFonts w:hint="eastAsia"/>
        </w:rPr>
        <w:t>进入</w:t>
      </w:r>
      <w:r>
        <w:t>凭证补录操作功能</w:t>
      </w:r>
    </w:p>
    <w:p w14:paraId="609A0485" w14:textId="77777777" w:rsidR="00557FED" w:rsidRDefault="00D35D17">
      <w:pPr>
        <w:pStyle w:val="afb"/>
        <w:numPr>
          <w:ilvl w:val="0"/>
          <w:numId w:val="54"/>
        </w:numPr>
        <w:ind w:firstLineChars="0"/>
        <w:pPrChange w:id="494" w:author="wangq" w:date="2017-08-21T17:25:00Z">
          <w:pPr>
            <w:pStyle w:val="afb"/>
            <w:numPr>
              <w:numId w:val="67"/>
            </w:numPr>
            <w:ind w:left="1260" w:firstLineChars="0" w:hanging="360"/>
          </w:pPr>
        </w:pPrChange>
      </w:pPr>
      <w:r>
        <w:rPr>
          <w:rFonts w:hint="eastAsia"/>
        </w:rPr>
        <w:t>完成</w:t>
      </w:r>
      <w:r w:rsidR="00557FED">
        <w:rPr>
          <w:rFonts w:hint="eastAsia"/>
        </w:rPr>
        <w:t>待</w:t>
      </w:r>
      <w:r w:rsidR="00557FED">
        <w:t>支付</w:t>
      </w:r>
      <w:r w:rsidR="00557FED">
        <w:rPr>
          <w:rFonts w:hint="eastAsia"/>
        </w:rPr>
        <w:t>提现</w:t>
      </w:r>
      <w:r w:rsidR="00557FED">
        <w:t>申请</w:t>
      </w:r>
      <w:r>
        <w:rPr>
          <w:rFonts w:hint="eastAsia"/>
        </w:rPr>
        <w:t>的</w:t>
      </w:r>
      <w:r w:rsidR="00557FED">
        <w:rPr>
          <w:rFonts w:hint="eastAsia"/>
        </w:rPr>
        <w:t>凭证</w:t>
      </w:r>
      <w:r w:rsidR="00557FED">
        <w:t>补录操作</w:t>
      </w:r>
      <w:r>
        <w:rPr>
          <w:rFonts w:hint="eastAsia"/>
        </w:rPr>
        <w:t>。</w:t>
      </w:r>
      <w:r>
        <w:t>（</w:t>
      </w:r>
      <w:r>
        <w:rPr>
          <w:rFonts w:hint="eastAsia"/>
        </w:rPr>
        <w:t>需要</w:t>
      </w:r>
      <w:r>
        <w:t>对佣金汇总表的</w:t>
      </w:r>
      <w:r>
        <w:rPr>
          <w:rFonts w:hint="eastAsia"/>
        </w:rPr>
        <w:t>金额</w:t>
      </w:r>
      <w:r>
        <w:t>进行更新</w:t>
      </w:r>
      <w:r>
        <w:rPr>
          <w:rFonts w:hint="eastAsia"/>
        </w:rPr>
        <w:t>，</w:t>
      </w:r>
      <w:r>
        <w:t>佣金申请审核表状态调整</w:t>
      </w:r>
      <w:r>
        <w:rPr>
          <w:rFonts w:hint="eastAsia"/>
        </w:rPr>
        <w:t>并</w:t>
      </w:r>
      <w:r>
        <w:t>记相应的历史，</w:t>
      </w:r>
      <w:r>
        <w:rPr>
          <w:rFonts w:hint="eastAsia"/>
        </w:rPr>
        <w:t>同时</w:t>
      </w:r>
      <w:r>
        <w:t>记入凭证流水表</w:t>
      </w:r>
      <w:r>
        <w:rPr>
          <w:rFonts w:hint="eastAsia"/>
        </w:rPr>
        <w:t>，</w:t>
      </w:r>
      <w:r>
        <w:t>同时调用</w:t>
      </w:r>
      <w:r>
        <w:rPr>
          <w:rFonts w:hint="eastAsia"/>
        </w:rPr>
        <w:t>微</w:t>
      </w:r>
      <w:r>
        <w:t>服务</w:t>
      </w:r>
      <w:r>
        <w:rPr>
          <w:rFonts w:hint="eastAsia"/>
        </w:rPr>
        <w:t>凭证</w:t>
      </w:r>
      <w:r>
        <w:t>补录，完成</w:t>
      </w:r>
      <w:r>
        <w:rPr>
          <w:rFonts w:hint="eastAsia"/>
        </w:rPr>
        <w:t>微</w:t>
      </w:r>
      <w:r>
        <w:t>服务端的佣金提现申请</w:t>
      </w:r>
      <w:r>
        <w:rPr>
          <w:rFonts w:hint="eastAsia"/>
        </w:rPr>
        <w:t>和</w:t>
      </w:r>
      <w:r>
        <w:t>佣金汇总表的操作）</w:t>
      </w:r>
      <w:r w:rsidR="00DF60AC">
        <w:rPr>
          <w:rFonts w:hint="eastAsia"/>
        </w:rPr>
        <w:t>，</w:t>
      </w:r>
      <w:r w:rsidR="00DF60AC">
        <w:t>若调用</w:t>
      </w:r>
      <w:r w:rsidR="00DF60AC">
        <w:rPr>
          <w:rFonts w:hint="eastAsia"/>
        </w:rPr>
        <w:t>微</w:t>
      </w:r>
      <w:r w:rsidR="00DF60AC">
        <w:t>服务发生异常则回滚当前事务（</w:t>
      </w:r>
      <w:r w:rsidR="00DF60AC">
        <w:rPr>
          <w:rFonts w:hint="eastAsia"/>
        </w:rPr>
        <w:t>回滚</w:t>
      </w:r>
      <w:r w:rsidR="00DF60AC">
        <w:t>通过</w:t>
      </w:r>
      <w:r w:rsidR="00DF60AC">
        <w:rPr>
          <w:rFonts w:hint="eastAsia"/>
        </w:rPr>
        <w:t>业务</w:t>
      </w:r>
      <w:r w:rsidR="00DF60AC">
        <w:t>逻辑</w:t>
      </w:r>
      <w:r w:rsidR="00DF60AC">
        <w:rPr>
          <w:rFonts w:hint="eastAsia"/>
        </w:rPr>
        <w:t>实现</w:t>
      </w:r>
      <w:r w:rsidR="00DF60AC">
        <w:t>，非数据</w:t>
      </w:r>
      <w:r w:rsidR="00DF60AC">
        <w:rPr>
          <w:rFonts w:hint="eastAsia"/>
        </w:rPr>
        <w:t>库</w:t>
      </w:r>
      <w:r w:rsidR="00DF60AC">
        <w:t>层</w:t>
      </w:r>
      <w:r w:rsidR="00DF60AC">
        <w:rPr>
          <w:rFonts w:hint="eastAsia"/>
        </w:rPr>
        <w:t>面</w:t>
      </w:r>
      <w:r w:rsidR="00DF60AC">
        <w:t>回滚）</w:t>
      </w:r>
    </w:p>
    <w:p w14:paraId="0FAC4201" w14:textId="77777777" w:rsidR="00557FED" w:rsidRPr="004F010F" w:rsidRDefault="00557FED" w:rsidP="00BF6BAD">
      <w:pPr>
        <w:ind w:left="709"/>
      </w:pPr>
    </w:p>
    <w:p w14:paraId="5E6CD21D" w14:textId="77777777" w:rsidR="00282459" w:rsidRPr="00F9212D" w:rsidRDefault="00282459" w:rsidP="0028245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D35D17" w:rsidRPr="00736667" w14:paraId="459FF433" w14:textId="77777777" w:rsidTr="00C1093E">
        <w:tc>
          <w:tcPr>
            <w:tcW w:w="1701" w:type="dxa"/>
            <w:shd w:val="clear" w:color="auto" w:fill="E0E0E0"/>
          </w:tcPr>
          <w:p w14:paraId="0FC593C1" w14:textId="77777777" w:rsidR="00D35D17" w:rsidRPr="00736667" w:rsidRDefault="00D35D17" w:rsidP="00C1093E">
            <w:pPr>
              <w:jc w:val="center"/>
              <w:rPr>
                <w:b/>
                <w:snapToGrid w:val="0"/>
                <w:kern w:val="0"/>
              </w:rPr>
            </w:pPr>
            <w:r w:rsidRPr="00736667">
              <w:rPr>
                <w:rFonts w:hint="eastAsia"/>
                <w:b/>
                <w:snapToGrid w:val="0"/>
                <w:kern w:val="0"/>
              </w:rPr>
              <w:t>输入要素</w:t>
            </w:r>
          </w:p>
        </w:tc>
        <w:tc>
          <w:tcPr>
            <w:tcW w:w="1559" w:type="dxa"/>
            <w:shd w:val="clear" w:color="auto" w:fill="E0E0E0"/>
          </w:tcPr>
          <w:p w14:paraId="29C21833" w14:textId="77777777" w:rsidR="00D35D17" w:rsidRPr="00736667" w:rsidRDefault="00D35D17" w:rsidP="00C1093E">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6272223" w14:textId="77777777" w:rsidR="00D35D17" w:rsidRPr="00736667" w:rsidRDefault="00D35D17" w:rsidP="00C1093E">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65568BC" w14:textId="77777777" w:rsidR="00D35D17" w:rsidRPr="00736667" w:rsidRDefault="00D35D17" w:rsidP="00C1093E">
            <w:pPr>
              <w:jc w:val="center"/>
              <w:rPr>
                <w:b/>
                <w:snapToGrid w:val="0"/>
                <w:kern w:val="0"/>
              </w:rPr>
            </w:pPr>
            <w:r w:rsidRPr="00736667">
              <w:rPr>
                <w:rFonts w:hint="eastAsia"/>
                <w:b/>
                <w:snapToGrid w:val="0"/>
                <w:kern w:val="0"/>
              </w:rPr>
              <w:t>备注</w:t>
            </w:r>
          </w:p>
        </w:tc>
      </w:tr>
      <w:tr w:rsidR="00D35D17" w:rsidRPr="00736667" w14:paraId="5E071B3F" w14:textId="77777777" w:rsidTr="00C1093E">
        <w:tc>
          <w:tcPr>
            <w:tcW w:w="1701" w:type="dxa"/>
            <w:shd w:val="clear" w:color="auto" w:fill="auto"/>
          </w:tcPr>
          <w:p w14:paraId="246824C4" w14:textId="77777777" w:rsidR="00D35D17" w:rsidRDefault="00D35D17" w:rsidP="00C1093E">
            <w:pPr>
              <w:jc w:val="left"/>
              <w:rPr>
                <w:rFonts w:ascii="宋体" w:hAnsi="宋体"/>
                <w:snapToGrid w:val="0"/>
                <w:kern w:val="0"/>
              </w:rPr>
            </w:pPr>
            <w:r>
              <w:rPr>
                <w:rFonts w:ascii="宋体" w:hAnsi="宋体" w:hint="eastAsia"/>
                <w:snapToGrid w:val="0"/>
                <w:kern w:val="0"/>
              </w:rPr>
              <w:t>佣金</w:t>
            </w:r>
            <w:r>
              <w:rPr>
                <w:rFonts w:ascii="宋体" w:hAnsi="宋体"/>
                <w:snapToGrid w:val="0"/>
                <w:kern w:val="0"/>
              </w:rPr>
              <w:t>申请审核表主键</w:t>
            </w:r>
          </w:p>
        </w:tc>
        <w:tc>
          <w:tcPr>
            <w:tcW w:w="1559" w:type="dxa"/>
            <w:shd w:val="clear" w:color="auto" w:fill="auto"/>
          </w:tcPr>
          <w:p w14:paraId="4A573DAE" w14:textId="77777777" w:rsidR="00D35D17" w:rsidRPr="00736667" w:rsidRDefault="00D35D17" w:rsidP="00C1093E">
            <w:pPr>
              <w:jc w:val="left"/>
              <w:rPr>
                <w:rFonts w:ascii="宋体" w:hAnsi="宋体"/>
                <w:snapToGrid w:val="0"/>
                <w:kern w:val="0"/>
              </w:rPr>
            </w:pPr>
          </w:p>
        </w:tc>
        <w:tc>
          <w:tcPr>
            <w:tcW w:w="1134" w:type="dxa"/>
            <w:shd w:val="clear" w:color="auto" w:fill="auto"/>
          </w:tcPr>
          <w:p w14:paraId="0FE62B2F" w14:textId="77777777" w:rsidR="00D35D17" w:rsidRDefault="00D35D17" w:rsidP="00C1093E">
            <w:pPr>
              <w:jc w:val="left"/>
              <w:rPr>
                <w:rFonts w:ascii="宋体" w:hAnsi="宋体"/>
                <w:snapToGrid w:val="0"/>
                <w:kern w:val="0"/>
              </w:rPr>
            </w:pPr>
          </w:p>
        </w:tc>
        <w:tc>
          <w:tcPr>
            <w:tcW w:w="3119" w:type="dxa"/>
            <w:shd w:val="clear" w:color="auto" w:fill="auto"/>
          </w:tcPr>
          <w:p w14:paraId="0C135DEE" w14:textId="77777777" w:rsidR="00D35D17" w:rsidRPr="00736667" w:rsidRDefault="00D35D17" w:rsidP="00C1093E">
            <w:pPr>
              <w:jc w:val="left"/>
              <w:rPr>
                <w:rFonts w:ascii="宋体" w:hAnsi="宋体"/>
                <w:snapToGrid w:val="0"/>
                <w:kern w:val="0"/>
              </w:rPr>
            </w:pPr>
          </w:p>
        </w:tc>
      </w:tr>
      <w:tr w:rsidR="00D35D17" w:rsidRPr="00736667" w14:paraId="73627BC9" w14:textId="77777777" w:rsidTr="00C1093E">
        <w:tc>
          <w:tcPr>
            <w:tcW w:w="1701" w:type="dxa"/>
            <w:shd w:val="clear" w:color="auto" w:fill="auto"/>
          </w:tcPr>
          <w:p w14:paraId="51AD2B09" w14:textId="77777777" w:rsidR="00D35D17" w:rsidRDefault="00D35D17" w:rsidP="00C1093E">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7B58C85D" w14:textId="77777777" w:rsidR="00D35D17" w:rsidRPr="00736667" w:rsidRDefault="00D35D17" w:rsidP="00C1093E">
            <w:pPr>
              <w:jc w:val="left"/>
              <w:rPr>
                <w:rFonts w:ascii="宋体" w:hAnsi="宋体"/>
                <w:snapToGrid w:val="0"/>
                <w:kern w:val="0"/>
              </w:rPr>
            </w:pPr>
          </w:p>
        </w:tc>
        <w:tc>
          <w:tcPr>
            <w:tcW w:w="1134" w:type="dxa"/>
            <w:shd w:val="clear" w:color="auto" w:fill="auto"/>
          </w:tcPr>
          <w:p w14:paraId="180B9EA9" w14:textId="77777777" w:rsidR="00D35D17" w:rsidRDefault="00D35D17" w:rsidP="00C1093E">
            <w:pPr>
              <w:jc w:val="left"/>
              <w:rPr>
                <w:rFonts w:ascii="宋体" w:hAnsi="宋体"/>
                <w:snapToGrid w:val="0"/>
                <w:kern w:val="0"/>
              </w:rPr>
            </w:pPr>
          </w:p>
        </w:tc>
        <w:tc>
          <w:tcPr>
            <w:tcW w:w="3119" w:type="dxa"/>
            <w:shd w:val="clear" w:color="auto" w:fill="auto"/>
          </w:tcPr>
          <w:p w14:paraId="10D26B13" w14:textId="77777777" w:rsidR="00D35D17" w:rsidRPr="00736667" w:rsidRDefault="00D35D17" w:rsidP="00C1093E">
            <w:pPr>
              <w:jc w:val="left"/>
              <w:rPr>
                <w:rFonts w:ascii="宋体" w:hAnsi="宋体"/>
                <w:snapToGrid w:val="0"/>
                <w:kern w:val="0"/>
              </w:rPr>
            </w:pPr>
          </w:p>
        </w:tc>
      </w:tr>
      <w:tr w:rsidR="00D35D17" w:rsidRPr="00736667" w14:paraId="060A2686" w14:textId="77777777" w:rsidTr="00C1093E">
        <w:tc>
          <w:tcPr>
            <w:tcW w:w="1701" w:type="dxa"/>
            <w:shd w:val="clear" w:color="auto" w:fill="auto"/>
          </w:tcPr>
          <w:p w14:paraId="2433BD97" w14:textId="21CBEE74" w:rsidR="00D35D17" w:rsidRDefault="005E40B3" w:rsidP="00C1093E">
            <w:pPr>
              <w:jc w:val="left"/>
              <w:rPr>
                <w:rFonts w:ascii="宋体" w:hAnsi="宋体"/>
                <w:snapToGrid w:val="0"/>
                <w:kern w:val="0"/>
              </w:rPr>
            </w:pPr>
            <w:r>
              <w:rPr>
                <w:rFonts w:ascii="宋体" w:hAnsi="宋体" w:hint="eastAsia"/>
                <w:snapToGrid w:val="0"/>
                <w:kern w:val="0"/>
              </w:rPr>
              <w:t>交</w:t>
            </w:r>
            <w:r>
              <w:rPr>
                <w:rFonts w:ascii="宋体" w:hAnsi="宋体"/>
                <w:snapToGrid w:val="0"/>
                <w:kern w:val="0"/>
              </w:rPr>
              <w:t>易</w:t>
            </w:r>
            <w:r w:rsidR="00D35D17">
              <w:rPr>
                <w:rFonts w:ascii="宋体" w:hAnsi="宋体"/>
                <w:snapToGrid w:val="0"/>
                <w:kern w:val="0"/>
              </w:rPr>
              <w:t>方式</w:t>
            </w:r>
          </w:p>
        </w:tc>
        <w:tc>
          <w:tcPr>
            <w:tcW w:w="1559" w:type="dxa"/>
            <w:shd w:val="clear" w:color="auto" w:fill="auto"/>
          </w:tcPr>
          <w:p w14:paraId="6FFD0F29" w14:textId="77777777" w:rsidR="00D35D17" w:rsidRPr="00736667" w:rsidRDefault="00D35D17" w:rsidP="00C1093E">
            <w:pPr>
              <w:jc w:val="left"/>
              <w:rPr>
                <w:rFonts w:ascii="宋体" w:hAnsi="宋体"/>
                <w:snapToGrid w:val="0"/>
                <w:kern w:val="0"/>
              </w:rPr>
            </w:pPr>
          </w:p>
        </w:tc>
        <w:tc>
          <w:tcPr>
            <w:tcW w:w="1134" w:type="dxa"/>
            <w:shd w:val="clear" w:color="auto" w:fill="auto"/>
          </w:tcPr>
          <w:p w14:paraId="5A3B98C5" w14:textId="77777777" w:rsidR="00D35D17" w:rsidRDefault="00D35D17" w:rsidP="00C1093E">
            <w:pPr>
              <w:jc w:val="left"/>
              <w:rPr>
                <w:rFonts w:ascii="宋体" w:hAnsi="宋体"/>
                <w:snapToGrid w:val="0"/>
                <w:kern w:val="0"/>
              </w:rPr>
            </w:pPr>
          </w:p>
        </w:tc>
        <w:tc>
          <w:tcPr>
            <w:tcW w:w="3119" w:type="dxa"/>
            <w:shd w:val="clear" w:color="auto" w:fill="auto"/>
          </w:tcPr>
          <w:p w14:paraId="3B60A797" w14:textId="77777777" w:rsidR="00D35D17" w:rsidRPr="00736667" w:rsidRDefault="00D35D17" w:rsidP="00C1093E">
            <w:pPr>
              <w:jc w:val="left"/>
              <w:rPr>
                <w:rFonts w:ascii="宋体" w:hAnsi="宋体"/>
                <w:snapToGrid w:val="0"/>
                <w:kern w:val="0"/>
              </w:rPr>
            </w:pPr>
          </w:p>
        </w:tc>
      </w:tr>
      <w:tr w:rsidR="00D35D17" w:rsidRPr="00736667" w14:paraId="55D072EA" w14:textId="77777777" w:rsidTr="00C1093E">
        <w:tc>
          <w:tcPr>
            <w:tcW w:w="1701" w:type="dxa"/>
            <w:shd w:val="clear" w:color="auto" w:fill="auto"/>
          </w:tcPr>
          <w:p w14:paraId="4E748DEA" w14:textId="77777777" w:rsidR="00D35D17" w:rsidRDefault="00D35D17" w:rsidP="00C1093E">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交易时间</w:t>
            </w:r>
          </w:p>
        </w:tc>
        <w:tc>
          <w:tcPr>
            <w:tcW w:w="1559" w:type="dxa"/>
            <w:shd w:val="clear" w:color="auto" w:fill="auto"/>
          </w:tcPr>
          <w:p w14:paraId="68751C6D" w14:textId="77777777" w:rsidR="00D35D17" w:rsidRPr="00736667" w:rsidRDefault="00D35D17" w:rsidP="00C1093E">
            <w:pPr>
              <w:jc w:val="left"/>
              <w:rPr>
                <w:rFonts w:ascii="宋体" w:hAnsi="宋体"/>
                <w:snapToGrid w:val="0"/>
                <w:kern w:val="0"/>
              </w:rPr>
            </w:pPr>
          </w:p>
        </w:tc>
        <w:tc>
          <w:tcPr>
            <w:tcW w:w="1134" w:type="dxa"/>
            <w:shd w:val="clear" w:color="auto" w:fill="auto"/>
          </w:tcPr>
          <w:p w14:paraId="6FD07A4E" w14:textId="77777777" w:rsidR="00D35D17" w:rsidRDefault="00D35D17" w:rsidP="00C1093E">
            <w:pPr>
              <w:jc w:val="left"/>
              <w:rPr>
                <w:rFonts w:ascii="宋体" w:hAnsi="宋体"/>
                <w:snapToGrid w:val="0"/>
                <w:kern w:val="0"/>
              </w:rPr>
            </w:pPr>
          </w:p>
        </w:tc>
        <w:tc>
          <w:tcPr>
            <w:tcW w:w="3119" w:type="dxa"/>
            <w:shd w:val="clear" w:color="auto" w:fill="auto"/>
          </w:tcPr>
          <w:p w14:paraId="2BF0F414" w14:textId="77777777" w:rsidR="00D35D17" w:rsidRPr="00736667" w:rsidRDefault="00D35D17" w:rsidP="00C1093E">
            <w:pPr>
              <w:jc w:val="left"/>
              <w:rPr>
                <w:rFonts w:ascii="宋体" w:hAnsi="宋体"/>
                <w:snapToGrid w:val="0"/>
                <w:kern w:val="0"/>
              </w:rPr>
            </w:pPr>
          </w:p>
        </w:tc>
      </w:tr>
      <w:tr w:rsidR="00D35D17" w:rsidRPr="00736667" w14:paraId="58460FB9" w14:textId="77777777" w:rsidTr="00C1093E">
        <w:tc>
          <w:tcPr>
            <w:tcW w:w="1701" w:type="dxa"/>
            <w:shd w:val="clear" w:color="auto" w:fill="auto"/>
          </w:tcPr>
          <w:p w14:paraId="38D55812" w14:textId="27878CBE" w:rsidR="00D35D17" w:rsidRDefault="00D97F02" w:rsidP="00C1093E">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交易</w:t>
            </w:r>
            <w:r w:rsidR="00D35D17">
              <w:rPr>
                <w:rFonts w:ascii="宋体" w:hAnsi="宋体"/>
                <w:snapToGrid w:val="0"/>
                <w:kern w:val="0"/>
              </w:rPr>
              <w:t>金额</w:t>
            </w:r>
          </w:p>
        </w:tc>
        <w:tc>
          <w:tcPr>
            <w:tcW w:w="1559" w:type="dxa"/>
            <w:shd w:val="clear" w:color="auto" w:fill="auto"/>
          </w:tcPr>
          <w:p w14:paraId="6BA074F1" w14:textId="77777777" w:rsidR="00D35D17" w:rsidRPr="00736667" w:rsidRDefault="00D35D17" w:rsidP="00C1093E">
            <w:pPr>
              <w:jc w:val="left"/>
              <w:rPr>
                <w:rFonts w:ascii="宋体" w:hAnsi="宋体"/>
                <w:snapToGrid w:val="0"/>
                <w:kern w:val="0"/>
              </w:rPr>
            </w:pPr>
          </w:p>
        </w:tc>
        <w:tc>
          <w:tcPr>
            <w:tcW w:w="1134" w:type="dxa"/>
            <w:shd w:val="clear" w:color="auto" w:fill="auto"/>
          </w:tcPr>
          <w:p w14:paraId="05B3298E" w14:textId="77777777" w:rsidR="00D35D17" w:rsidRDefault="00D35D17" w:rsidP="00C1093E">
            <w:pPr>
              <w:jc w:val="left"/>
              <w:rPr>
                <w:rFonts w:ascii="宋体" w:hAnsi="宋体"/>
                <w:snapToGrid w:val="0"/>
                <w:kern w:val="0"/>
              </w:rPr>
            </w:pPr>
          </w:p>
        </w:tc>
        <w:tc>
          <w:tcPr>
            <w:tcW w:w="3119" w:type="dxa"/>
            <w:shd w:val="clear" w:color="auto" w:fill="auto"/>
          </w:tcPr>
          <w:p w14:paraId="454DE48F" w14:textId="77777777" w:rsidR="00D35D17" w:rsidRPr="00736667" w:rsidRDefault="00D35D17" w:rsidP="00C1093E">
            <w:pPr>
              <w:jc w:val="left"/>
              <w:rPr>
                <w:rFonts w:ascii="宋体" w:hAnsi="宋体"/>
                <w:snapToGrid w:val="0"/>
                <w:kern w:val="0"/>
              </w:rPr>
            </w:pPr>
          </w:p>
        </w:tc>
      </w:tr>
    </w:tbl>
    <w:p w14:paraId="12D61AE1" w14:textId="77777777" w:rsidR="00282459" w:rsidRPr="00C56A4E" w:rsidRDefault="00282459" w:rsidP="00282459"/>
    <w:p w14:paraId="3AD1E814" w14:textId="77777777" w:rsidR="00282459" w:rsidRDefault="00282459" w:rsidP="00282459">
      <w:pPr>
        <w:pStyle w:val="5"/>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D35D17" w:rsidRPr="00736667" w14:paraId="44680A5B" w14:textId="77777777" w:rsidTr="00C1093E">
        <w:tc>
          <w:tcPr>
            <w:tcW w:w="1559" w:type="dxa"/>
            <w:shd w:val="clear" w:color="auto" w:fill="E0E0E0"/>
          </w:tcPr>
          <w:p w14:paraId="21C125E7" w14:textId="77777777" w:rsidR="00D35D17" w:rsidRPr="00736667" w:rsidRDefault="00D35D17" w:rsidP="00C1093E">
            <w:pPr>
              <w:jc w:val="center"/>
              <w:rPr>
                <w:b/>
                <w:snapToGrid w:val="0"/>
                <w:kern w:val="0"/>
              </w:rPr>
            </w:pPr>
            <w:r w:rsidRPr="00736667">
              <w:rPr>
                <w:rFonts w:hint="eastAsia"/>
                <w:b/>
                <w:snapToGrid w:val="0"/>
                <w:kern w:val="0"/>
              </w:rPr>
              <w:t>输入要素</w:t>
            </w:r>
          </w:p>
        </w:tc>
        <w:tc>
          <w:tcPr>
            <w:tcW w:w="1701" w:type="dxa"/>
            <w:shd w:val="clear" w:color="auto" w:fill="E0E0E0"/>
          </w:tcPr>
          <w:p w14:paraId="09D7D235" w14:textId="77777777" w:rsidR="00D35D17" w:rsidRPr="00736667" w:rsidRDefault="00D35D17" w:rsidP="00C1093E">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7A7F314" w14:textId="77777777" w:rsidR="00D35D17" w:rsidRPr="00736667" w:rsidRDefault="00D35D17" w:rsidP="00C1093E">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125061B" w14:textId="77777777" w:rsidR="00D35D17" w:rsidRPr="00736667" w:rsidRDefault="00D35D17" w:rsidP="00C1093E">
            <w:pPr>
              <w:jc w:val="center"/>
              <w:rPr>
                <w:b/>
                <w:snapToGrid w:val="0"/>
                <w:kern w:val="0"/>
              </w:rPr>
            </w:pPr>
            <w:r w:rsidRPr="00736667">
              <w:rPr>
                <w:rFonts w:hint="eastAsia"/>
                <w:b/>
                <w:snapToGrid w:val="0"/>
                <w:kern w:val="0"/>
              </w:rPr>
              <w:t>备注</w:t>
            </w:r>
          </w:p>
        </w:tc>
      </w:tr>
      <w:tr w:rsidR="00D35D17" w:rsidRPr="00736667" w14:paraId="0F6FA54A" w14:textId="77777777" w:rsidTr="00C1093E">
        <w:tc>
          <w:tcPr>
            <w:tcW w:w="1559" w:type="dxa"/>
            <w:shd w:val="clear" w:color="auto" w:fill="auto"/>
          </w:tcPr>
          <w:p w14:paraId="66622903" w14:textId="77777777" w:rsidR="00D35D17" w:rsidRPr="00736667" w:rsidRDefault="00D35D17" w:rsidP="00C1093E">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5ECC3DC4" w14:textId="77777777" w:rsidR="00D35D17" w:rsidRPr="00736667" w:rsidRDefault="00D35D17" w:rsidP="00C1093E">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5C6A74B3" w14:textId="77777777" w:rsidR="00D35D17" w:rsidRPr="00736667" w:rsidRDefault="00D35D17" w:rsidP="00C1093E">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B0BD176" w14:textId="77777777" w:rsidR="00D35D17" w:rsidRPr="00736667" w:rsidRDefault="00D35D17" w:rsidP="00C1093E">
            <w:pPr>
              <w:jc w:val="left"/>
              <w:rPr>
                <w:rFonts w:ascii="宋体" w:hAnsi="宋体"/>
                <w:snapToGrid w:val="0"/>
                <w:kern w:val="0"/>
              </w:rPr>
            </w:pPr>
          </w:p>
        </w:tc>
      </w:tr>
      <w:tr w:rsidR="00D35D17" w:rsidRPr="00736667" w14:paraId="1AEC7DE7" w14:textId="77777777" w:rsidTr="00C1093E">
        <w:tc>
          <w:tcPr>
            <w:tcW w:w="1559" w:type="dxa"/>
            <w:shd w:val="clear" w:color="auto" w:fill="auto"/>
          </w:tcPr>
          <w:p w14:paraId="4924C074" w14:textId="77777777" w:rsidR="00D35D17" w:rsidRPr="00736667" w:rsidRDefault="00D35D17" w:rsidP="00C1093E">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21F8014D" w14:textId="77777777" w:rsidR="00D35D17" w:rsidRPr="00736667" w:rsidRDefault="00D35D17" w:rsidP="00C1093E">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4256B4AC" w14:textId="77777777" w:rsidR="00D35D17" w:rsidRPr="00736667" w:rsidRDefault="00D35D17" w:rsidP="00C1093E">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35E1230" w14:textId="77777777" w:rsidR="00D35D17" w:rsidRPr="00736667" w:rsidRDefault="00D35D17" w:rsidP="00C1093E">
            <w:pPr>
              <w:jc w:val="left"/>
              <w:rPr>
                <w:rFonts w:ascii="宋体" w:hAnsi="宋体"/>
                <w:snapToGrid w:val="0"/>
                <w:kern w:val="0"/>
              </w:rPr>
            </w:pPr>
          </w:p>
        </w:tc>
      </w:tr>
      <w:tr w:rsidR="00D35D17" w:rsidRPr="00736667" w14:paraId="36E93652" w14:textId="77777777" w:rsidTr="00C1093E">
        <w:tc>
          <w:tcPr>
            <w:tcW w:w="1559" w:type="dxa"/>
            <w:shd w:val="clear" w:color="auto" w:fill="auto"/>
          </w:tcPr>
          <w:p w14:paraId="7DA6BED0" w14:textId="77777777" w:rsidR="00D35D17" w:rsidRPr="00736667" w:rsidRDefault="00D35D17" w:rsidP="00C1093E">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0F31EBD" w14:textId="77777777" w:rsidR="00D35D17" w:rsidRPr="00736667" w:rsidRDefault="00D35D17" w:rsidP="00C1093E">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09EEDECD" w14:textId="77777777" w:rsidR="00D35D17" w:rsidRPr="00736667" w:rsidRDefault="00D35D17" w:rsidP="00C1093E">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BE62369" w14:textId="77777777" w:rsidR="00D35D17" w:rsidRPr="00736667" w:rsidRDefault="00D35D17" w:rsidP="00C1093E">
            <w:pPr>
              <w:jc w:val="left"/>
              <w:rPr>
                <w:rFonts w:ascii="宋体" w:hAnsi="宋体"/>
                <w:snapToGrid w:val="0"/>
                <w:kern w:val="0"/>
              </w:rPr>
            </w:pPr>
          </w:p>
        </w:tc>
      </w:tr>
    </w:tbl>
    <w:p w14:paraId="2BD5A857" w14:textId="77777777" w:rsidR="00D35D17" w:rsidRPr="00D35D17" w:rsidRDefault="00D35D17" w:rsidP="00BF6BAD"/>
    <w:p w14:paraId="3EA7EAC5" w14:textId="77777777" w:rsidR="00282459" w:rsidRPr="00FE1432" w:rsidRDefault="00282459" w:rsidP="00282459">
      <w:pPr>
        <w:pStyle w:val="5"/>
      </w:pPr>
      <w:r>
        <w:rPr>
          <w:rFonts w:hint="eastAsia"/>
        </w:rPr>
        <w:lastRenderedPageBreak/>
        <w:t>数据</w:t>
      </w:r>
      <w:r>
        <w:t>库表</w:t>
      </w:r>
    </w:p>
    <w:p w14:paraId="4AE66740" w14:textId="77777777" w:rsidR="00D35D17" w:rsidRDefault="00D35D17" w:rsidP="00D35D17">
      <w:pPr>
        <w:ind w:left="260" w:firstLine="420"/>
      </w:pPr>
      <w:r>
        <w:rPr>
          <w:rFonts w:hint="eastAsia"/>
        </w:rPr>
        <w:t>佣</w:t>
      </w:r>
      <w:r>
        <w:t>金汇总表</w:t>
      </w:r>
      <w:r>
        <w:rPr>
          <w:rFonts w:hint="eastAsia"/>
        </w:rPr>
        <w:t>（微</w:t>
      </w:r>
      <w:r>
        <w:t>服务）</w:t>
      </w:r>
    </w:p>
    <w:p w14:paraId="0413DA5F" w14:textId="77777777" w:rsidR="00D35D17" w:rsidRDefault="00D35D17" w:rsidP="00D35D17">
      <w:pPr>
        <w:ind w:left="260" w:firstLine="420"/>
      </w:pPr>
      <w:r>
        <w:rPr>
          <w:rFonts w:hint="eastAsia"/>
        </w:rPr>
        <w:t>佣金提现</w:t>
      </w:r>
      <w:r>
        <w:t>申请表（微服务）</w:t>
      </w:r>
    </w:p>
    <w:p w14:paraId="08AD1301" w14:textId="77777777" w:rsidR="00D35D17" w:rsidRDefault="00D35D17" w:rsidP="00D35D17">
      <w:pPr>
        <w:ind w:left="260" w:firstLine="420"/>
      </w:pPr>
      <w:r>
        <w:rPr>
          <w:rFonts w:hint="eastAsia"/>
        </w:rPr>
        <w:t>提现</w:t>
      </w:r>
      <w:r>
        <w:t>申请审核表（</w:t>
      </w:r>
      <w:r>
        <w:rPr>
          <w:rFonts w:hint="eastAsia"/>
        </w:rPr>
        <w:t>业务</w:t>
      </w:r>
      <w:r>
        <w:t>管理端）</w:t>
      </w:r>
    </w:p>
    <w:p w14:paraId="72BED272" w14:textId="77777777" w:rsidR="00D35D17" w:rsidRDefault="00D35D17" w:rsidP="00D35D17">
      <w:pPr>
        <w:ind w:left="260" w:firstLine="420"/>
      </w:pPr>
      <w:r>
        <w:rPr>
          <w:rFonts w:hint="eastAsia"/>
        </w:rPr>
        <w:t>提现</w:t>
      </w:r>
      <w:r>
        <w:t>申请审核</w:t>
      </w:r>
      <w:r>
        <w:rPr>
          <w:rFonts w:hint="eastAsia"/>
        </w:rPr>
        <w:t>历史</w:t>
      </w:r>
      <w:r>
        <w:t>表（</w:t>
      </w:r>
      <w:r>
        <w:rPr>
          <w:rFonts w:hint="eastAsia"/>
        </w:rPr>
        <w:t>业务</w:t>
      </w:r>
      <w:r>
        <w:t>管理端）</w:t>
      </w:r>
    </w:p>
    <w:p w14:paraId="1D9C4B63" w14:textId="77777777" w:rsidR="00D35D17" w:rsidRDefault="00D35D17" w:rsidP="00D35D17">
      <w:pPr>
        <w:ind w:left="260" w:firstLine="420"/>
      </w:pPr>
      <w:r>
        <w:rPr>
          <w:rFonts w:hint="eastAsia"/>
        </w:rPr>
        <w:t>佣金汇总</w:t>
      </w:r>
      <w:r>
        <w:t>表</w:t>
      </w:r>
      <w:r>
        <w:t>-</w:t>
      </w:r>
      <w:r>
        <w:t>冗余（</w:t>
      </w:r>
      <w:r>
        <w:rPr>
          <w:rFonts w:hint="eastAsia"/>
        </w:rPr>
        <w:t>业务</w:t>
      </w:r>
      <w:r>
        <w:t>管理端）</w:t>
      </w:r>
    </w:p>
    <w:p w14:paraId="1004E511" w14:textId="77777777" w:rsidR="002F1F62" w:rsidRDefault="002F1F62" w:rsidP="00D35D17">
      <w:pPr>
        <w:ind w:left="260" w:firstLine="420"/>
      </w:pPr>
      <w:r>
        <w:rPr>
          <w:rFonts w:hint="eastAsia"/>
        </w:rPr>
        <w:t>凭证</w:t>
      </w:r>
      <w:r>
        <w:t>流水表（业务管理端）</w:t>
      </w:r>
    </w:p>
    <w:p w14:paraId="26D47752" w14:textId="77777777" w:rsidR="006D0118" w:rsidRPr="00D35D17" w:rsidRDefault="006D0118" w:rsidP="00BF6BAD"/>
    <w:p w14:paraId="3FF25CD5" w14:textId="77777777" w:rsidR="0059132C" w:rsidRDefault="0059132C" w:rsidP="0059132C">
      <w:pPr>
        <w:pStyle w:val="4"/>
        <w:ind w:hanging="580"/>
        <w:rPr>
          <w:rFonts w:ascii="黑体" w:hAnsi="黑体"/>
        </w:rPr>
      </w:pPr>
      <w:r>
        <w:rPr>
          <w:rFonts w:ascii="黑体" w:hAnsi="黑体" w:hint="eastAsia"/>
        </w:rPr>
        <w:t>凭证</w:t>
      </w:r>
      <w:r w:rsidR="00405CFB">
        <w:rPr>
          <w:rFonts w:ascii="黑体" w:hAnsi="黑体" w:hint="eastAsia"/>
        </w:rPr>
        <w:t>查询</w:t>
      </w:r>
    </w:p>
    <w:p w14:paraId="4FE01B43" w14:textId="77777777" w:rsidR="0059132C" w:rsidRDefault="0059132C" w:rsidP="0059132C">
      <w:pPr>
        <w:pStyle w:val="5"/>
      </w:pPr>
      <w:r>
        <w:rPr>
          <w:rFonts w:hint="eastAsia"/>
        </w:rPr>
        <w:t>功能</w:t>
      </w:r>
      <w:r>
        <w:t>描述</w:t>
      </w:r>
    </w:p>
    <w:p w14:paraId="6382C8E8" w14:textId="77777777" w:rsidR="0059132C" w:rsidRPr="00A9755C" w:rsidRDefault="0059132C" w:rsidP="0059132C">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886E14">
        <w:rPr>
          <w:rFonts w:ascii="宋体" w:hAnsi="宋体" w:hint="eastAsia"/>
          <w:kern w:val="0"/>
          <w:sz w:val="24"/>
          <w:szCs w:val="21"/>
        </w:rPr>
        <w:t>展示</w:t>
      </w:r>
      <w:r w:rsidR="00886E14">
        <w:rPr>
          <w:rFonts w:ascii="宋体" w:hAnsi="宋体"/>
          <w:kern w:val="0"/>
          <w:sz w:val="24"/>
          <w:szCs w:val="21"/>
        </w:rPr>
        <w:t>整个平台的</w:t>
      </w:r>
      <w:r w:rsidR="00886E14">
        <w:rPr>
          <w:rFonts w:ascii="宋体" w:hAnsi="宋体" w:hint="eastAsia"/>
          <w:kern w:val="0"/>
          <w:sz w:val="24"/>
          <w:szCs w:val="21"/>
        </w:rPr>
        <w:t>涉及</w:t>
      </w:r>
      <w:r w:rsidR="00886E14">
        <w:rPr>
          <w:rFonts w:ascii="宋体" w:hAnsi="宋体"/>
          <w:kern w:val="0"/>
          <w:sz w:val="24"/>
          <w:szCs w:val="21"/>
        </w:rPr>
        <w:t>资金变化的</w:t>
      </w:r>
      <w:r w:rsidR="00886E14">
        <w:rPr>
          <w:rFonts w:ascii="宋体" w:hAnsi="宋体" w:hint="eastAsia"/>
          <w:kern w:val="0"/>
          <w:sz w:val="24"/>
          <w:szCs w:val="21"/>
        </w:rPr>
        <w:t>流水</w:t>
      </w:r>
      <w:r w:rsidR="00886E14">
        <w:rPr>
          <w:rFonts w:ascii="宋体" w:hAnsi="宋体"/>
          <w:kern w:val="0"/>
          <w:sz w:val="24"/>
          <w:szCs w:val="21"/>
        </w:rPr>
        <w:t>，以凭证方式</w:t>
      </w:r>
      <w:r w:rsidR="00886E14">
        <w:rPr>
          <w:rFonts w:ascii="宋体" w:hAnsi="宋体" w:hint="eastAsia"/>
          <w:kern w:val="0"/>
          <w:sz w:val="24"/>
          <w:szCs w:val="21"/>
        </w:rPr>
        <w:t>进行</w:t>
      </w:r>
      <w:r w:rsidR="00886E14">
        <w:rPr>
          <w:rFonts w:ascii="宋体" w:hAnsi="宋体"/>
          <w:kern w:val="0"/>
          <w:sz w:val="24"/>
          <w:szCs w:val="21"/>
        </w:rPr>
        <w:t>展示。</w:t>
      </w:r>
    </w:p>
    <w:p w14:paraId="2B6257E1" w14:textId="77777777" w:rsidR="0059132C" w:rsidRPr="00676A58" w:rsidRDefault="0059132C" w:rsidP="0059132C">
      <w:pPr>
        <w:pStyle w:val="5"/>
      </w:pPr>
      <w:r w:rsidRPr="00676A58">
        <w:rPr>
          <w:rFonts w:hint="eastAsia"/>
        </w:rPr>
        <w:t>处理流程</w:t>
      </w:r>
    </w:p>
    <w:p w14:paraId="76D22648" w14:textId="77777777" w:rsidR="002F1F62" w:rsidRDefault="0077746B" w:rsidP="0059132C">
      <w:pPr>
        <w:ind w:left="289" w:firstLine="420"/>
        <w:rPr>
          <w:b/>
          <w:sz w:val="24"/>
          <w:szCs w:val="24"/>
        </w:rPr>
      </w:pPr>
      <w:r>
        <w:object w:dxaOrig="7096" w:dyaOrig="2716" w14:anchorId="70B2D44C">
          <v:shape id="_x0000_i1096" type="#_x0000_t75" style="width:352.5pt;height:137pt" o:ole="">
            <v:imagedata r:id="rId156" o:title=""/>
          </v:shape>
          <o:OLEObject Type="Embed" ProgID="Visio.Drawing.15" ShapeID="_x0000_i1096" DrawAspect="Content" ObjectID="_1569760969" r:id="rId157"/>
        </w:object>
      </w:r>
    </w:p>
    <w:p w14:paraId="7713864C" w14:textId="77777777" w:rsidR="0059132C" w:rsidRDefault="0059132C" w:rsidP="0059132C">
      <w:pPr>
        <w:ind w:left="289" w:firstLine="420"/>
        <w:rPr>
          <w:b/>
          <w:sz w:val="24"/>
          <w:szCs w:val="24"/>
        </w:rPr>
      </w:pPr>
      <w:r w:rsidRPr="00646F01">
        <w:rPr>
          <w:rFonts w:hint="eastAsia"/>
          <w:b/>
          <w:sz w:val="24"/>
          <w:szCs w:val="24"/>
        </w:rPr>
        <w:t>【流程描述】</w:t>
      </w:r>
    </w:p>
    <w:p w14:paraId="43141269" w14:textId="77777777" w:rsidR="00C1093E" w:rsidRDefault="00C1093E">
      <w:pPr>
        <w:pStyle w:val="afb"/>
        <w:numPr>
          <w:ilvl w:val="0"/>
          <w:numId w:val="55"/>
        </w:numPr>
        <w:ind w:firstLineChars="0"/>
        <w:pPrChange w:id="495" w:author="wangq" w:date="2017-08-21T17:25:00Z">
          <w:pPr>
            <w:pStyle w:val="afb"/>
            <w:numPr>
              <w:numId w:val="68"/>
            </w:numPr>
            <w:ind w:left="1260" w:firstLineChars="0" w:hanging="360"/>
          </w:pPr>
        </w:pPrChange>
      </w:pPr>
      <w:r>
        <w:t>进入</w:t>
      </w:r>
      <w:r>
        <w:rPr>
          <w:rFonts w:hint="eastAsia"/>
        </w:rPr>
        <w:t>凭证</w:t>
      </w:r>
      <w:r w:rsidR="00405CFB">
        <w:rPr>
          <w:rFonts w:hint="eastAsia"/>
        </w:rPr>
        <w:t>查询</w:t>
      </w:r>
      <w:r>
        <w:t>功能。</w:t>
      </w:r>
    </w:p>
    <w:p w14:paraId="74132946" w14:textId="77777777" w:rsidR="00C1093E" w:rsidRDefault="00C1093E">
      <w:pPr>
        <w:pStyle w:val="afb"/>
        <w:numPr>
          <w:ilvl w:val="0"/>
          <w:numId w:val="55"/>
        </w:numPr>
        <w:ind w:firstLineChars="0"/>
        <w:pPrChange w:id="496" w:author="wangq" w:date="2017-08-21T17:25:00Z">
          <w:pPr>
            <w:pStyle w:val="afb"/>
            <w:numPr>
              <w:numId w:val="68"/>
            </w:numPr>
            <w:ind w:left="1260" w:firstLineChars="0" w:hanging="360"/>
          </w:pPr>
        </w:pPrChange>
      </w:pPr>
      <w:r>
        <w:rPr>
          <w:rFonts w:hint="eastAsia"/>
        </w:rPr>
        <w:t>返回</w:t>
      </w:r>
      <w:r>
        <w:t>查询</w:t>
      </w:r>
      <w:r>
        <w:rPr>
          <w:rFonts w:hint="eastAsia"/>
        </w:rPr>
        <w:t>结果</w:t>
      </w:r>
    </w:p>
    <w:p w14:paraId="1E23482F" w14:textId="77777777" w:rsidR="002F1F62" w:rsidRPr="00C1093E" w:rsidRDefault="002F1F62" w:rsidP="0059132C">
      <w:pPr>
        <w:ind w:left="289" w:firstLine="420"/>
      </w:pPr>
    </w:p>
    <w:p w14:paraId="4A950053" w14:textId="77777777" w:rsidR="0059132C" w:rsidRPr="00F9212D" w:rsidRDefault="0059132C" w:rsidP="0059132C">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C1093E" w:rsidRPr="00736667" w14:paraId="0CC4D95C" w14:textId="77777777" w:rsidTr="00C1093E">
        <w:tc>
          <w:tcPr>
            <w:tcW w:w="1701" w:type="dxa"/>
            <w:shd w:val="clear" w:color="auto" w:fill="E0E0E0"/>
          </w:tcPr>
          <w:p w14:paraId="513A5468" w14:textId="77777777" w:rsidR="00C1093E" w:rsidRPr="00736667" w:rsidRDefault="00C1093E" w:rsidP="00C1093E">
            <w:pPr>
              <w:jc w:val="center"/>
              <w:rPr>
                <w:b/>
                <w:snapToGrid w:val="0"/>
                <w:kern w:val="0"/>
              </w:rPr>
            </w:pPr>
            <w:r w:rsidRPr="00736667">
              <w:rPr>
                <w:rFonts w:hint="eastAsia"/>
                <w:b/>
                <w:snapToGrid w:val="0"/>
                <w:kern w:val="0"/>
              </w:rPr>
              <w:t>输入要素</w:t>
            </w:r>
          </w:p>
        </w:tc>
        <w:tc>
          <w:tcPr>
            <w:tcW w:w="1559" w:type="dxa"/>
            <w:shd w:val="clear" w:color="auto" w:fill="E0E0E0"/>
          </w:tcPr>
          <w:p w14:paraId="45C4F4F8" w14:textId="77777777" w:rsidR="00C1093E" w:rsidRPr="00736667" w:rsidRDefault="00C1093E" w:rsidP="00C1093E">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FF6AA1B" w14:textId="77777777" w:rsidR="00C1093E" w:rsidRPr="00736667" w:rsidRDefault="00C1093E" w:rsidP="00C1093E">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4E8A9BF" w14:textId="77777777" w:rsidR="00C1093E" w:rsidRPr="00736667" w:rsidRDefault="00C1093E" w:rsidP="00C1093E">
            <w:pPr>
              <w:jc w:val="center"/>
              <w:rPr>
                <w:b/>
                <w:snapToGrid w:val="0"/>
                <w:kern w:val="0"/>
              </w:rPr>
            </w:pPr>
            <w:r w:rsidRPr="00736667">
              <w:rPr>
                <w:rFonts w:hint="eastAsia"/>
                <w:b/>
                <w:snapToGrid w:val="0"/>
                <w:kern w:val="0"/>
              </w:rPr>
              <w:t>备注</w:t>
            </w:r>
          </w:p>
        </w:tc>
      </w:tr>
      <w:tr w:rsidR="00C1093E" w:rsidRPr="00736667" w14:paraId="26454BEF" w14:textId="77777777" w:rsidTr="00C1093E">
        <w:tc>
          <w:tcPr>
            <w:tcW w:w="1701" w:type="dxa"/>
            <w:shd w:val="clear" w:color="auto" w:fill="auto"/>
          </w:tcPr>
          <w:p w14:paraId="76D35125" w14:textId="77777777" w:rsidR="00C1093E" w:rsidRDefault="00C1093E" w:rsidP="00C1093E">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23DCF786" w14:textId="77777777" w:rsidR="00C1093E" w:rsidRDefault="00C1093E" w:rsidP="00C1093E">
            <w:pPr>
              <w:jc w:val="left"/>
              <w:rPr>
                <w:rFonts w:ascii="宋体" w:hAnsi="宋体"/>
                <w:snapToGrid w:val="0"/>
                <w:kern w:val="0"/>
              </w:rPr>
            </w:pPr>
          </w:p>
        </w:tc>
        <w:tc>
          <w:tcPr>
            <w:tcW w:w="1134" w:type="dxa"/>
            <w:shd w:val="clear" w:color="auto" w:fill="auto"/>
          </w:tcPr>
          <w:p w14:paraId="6F10858D" w14:textId="77777777" w:rsidR="00C1093E" w:rsidRDefault="00C1093E" w:rsidP="00C1093E">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7E06310" w14:textId="77777777" w:rsidR="00C1093E" w:rsidRPr="00736667" w:rsidRDefault="00C1093E" w:rsidP="00C1093E">
            <w:pPr>
              <w:jc w:val="left"/>
              <w:rPr>
                <w:rFonts w:ascii="宋体" w:hAnsi="宋体"/>
                <w:snapToGrid w:val="0"/>
                <w:kern w:val="0"/>
              </w:rPr>
            </w:pPr>
          </w:p>
        </w:tc>
      </w:tr>
      <w:tr w:rsidR="00C1093E" w:rsidRPr="00736667" w14:paraId="7D866B09" w14:textId="77777777" w:rsidTr="00C1093E">
        <w:tc>
          <w:tcPr>
            <w:tcW w:w="1701" w:type="dxa"/>
            <w:shd w:val="clear" w:color="auto" w:fill="auto"/>
          </w:tcPr>
          <w:p w14:paraId="4B7ED19C" w14:textId="77777777" w:rsidR="00C1093E" w:rsidRDefault="00C1093E" w:rsidP="00C1093E">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金额范围</w:t>
            </w:r>
            <w:r>
              <w:rPr>
                <w:rFonts w:ascii="宋体" w:hAnsi="宋体" w:hint="eastAsia"/>
                <w:snapToGrid w:val="0"/>
                <w:kern w:val="0"/>
              </w:rPr>
              <w:t>起</w:t>
            </w:r>
          </w:p>
        </w:tc>
        <w:tc>
          <w:tcPr>
            <w:tcW w:w="1559" w:type="dxa"/>
            <w:shd w:val="clear" w:color="auto" w:fill="auto"/>
          </w:tcPr>
          <w:p w14:paraId="5B3C39F1" w14:textId="77777777" w:rsidR="00C1093E" w:rsidRDefault="00C1093E" w:rsidP="00C1093E">
            <w:pPr>
              <w:jc w:val="left"/>
              <w:rPr>
                <w:rFonts w:ascii="宋体" w:hAnsi="宋体"/>
                <w:snapToGrid w:val="0"/>
                <w:kern w:val="0"/>
              </w:rPr>
            </w:pPr>
          </w:p>
        </w:tc>
        <w:tc>
          <w:tcPr>
            <w:tcW w:w="1134" w:type="dxa"/>
            <w:shd w:val="clear" w:color="auto" w:fill="auto"/>
          </w:tcPr>
          <w:p w14:paraId="3087BE73" w14:textId="77777777" w:rsidR="00C1093E" w:rsidRDefault="00C1093E" w:rsidP="00C1093E">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2A20AD5" w14:textId="77777777" w:rsidR="00C1093E" w:rsidRPr="00736667" w:rsidRDefault="00C1093E" w:rsidP="00C1093E">
            <w:pPr>
              <w:jc w:val="left"/>
              <w:rPr>
                <w:rFonts w:ascii="宋体" w:hAnsi="宋体"/>
                <w:snapToGrid w:val="0"/>
                <w:kern w:val="0"/>
              </w:rPr>
            </w:pPr>
          </w:p>
        </w:tc>
      </w:tr>
      <w:tr w:rsidR="00C1093E" w:rsidRPr="00736667" w14:paraId="16524848" w14:textId="77777777" w:rsidTr="00C1093E">
        <w:tc>
          <w:tcPr>
            <w:tcW w:w="1701" w:type="dxa"/>
            <w:shd w:val="clear" w:color="auto" w:fill="auto"/>
          </w:tcPr>
          <w:p w14:paraId="28C53A6C" w14:textId="77777777" w:rsidR="00C1093E" w:rsidRDefault="00C1093E" w:rsidP="00C1093E">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金额范围</w:t>
            </w:r>
            <w:r>
              <w:rPr>
                <w:rFonts w:ascii="宋体" w:hAnsi="宋体" w:hint="eastAsia"/>
                <w:snapToGrid w:val="0"/>
                <w:kern w:val="0"/>
              </w:rPr>
              <w:t>止</w:t>
            </w:r>
          </w:p>
        </w:tc>
        <w:tc>
          <w:tcPr>
            <w:tcW w:w="1559" w:type="dxa"/>
            <w:shd w:val="clear" w:color="auto" w:fill="auto"/>
          </w:tcPr>
          <w:p w14:paraId="315F0858" w14:textId="77777777" w:rsidR="00C1093E" w:rsidRDefault="00C1093E" w:rsidP="00C1093E">
            <w:pPr>
              <w:jc w:val="left"/>
              <w:rPr>
                <w:rFonts w:ascii="宋体" w:hAnsi="宋体"/>
                <w:snapToGrid w:val="0"/>
                <w:kern w:val="0"/>
              </w:rPr>
            </w:pPr>
          </w:p>
        </w:tc>
        <w:tc>
          <w:tcPr>
            <w:tcW w:w="1134" w:type="dxa"/>
            <w:shd w:val="clear" w:color="auto" w:fill="auto"/>
          </w:tcPr>
          <w:p w14:paraId="25CFD9E8" w14:textId="77777777" w:rsidR="00C1093E" w:rsidRDefault="00C1093E" w:rsidP="00C1093E">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1E76D21" w14:textId="77777777" w:rsidR="00C1093E" w:rsidRPr="00736667" w:rsidRDefault="00C1093E" w:rsidP="00C1093E">
            <w:pPr>
              <w:jc w:val="left"/>
              <w:rPr>
                <w:rFonts w:ascii="宋体" w:hAnsi="宋体"/>
                <w:snapToGrid w:val="0"/>
                <w:kern w:val="0"/>
              </w:rPr>
            </w:pPr>
          </w:p>
        </w:tc>
      </w:tr>
      <w:tr w:rsidR="00C1093E" w:rsidRPr="00736667" w14:paraId="259849CA" w14:textId="77777777" w:rsidTr="00C1093E">
        <w:tc>
          <w:tcPr>
            <w:tcW w:w="1701" w:type="dxa"/>
            <w:shd w:val="clear" w:color="auto" w:fill="auto"/>
          </w:tcPr>
          <w:p w14:paraId="6DABBBF5" w14:textId="77777777" w:rsidR="00C1093E" w:rsidRDefault="0077746B" w:rsidP="00C1093E">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方式</w:t>
            </w:r>
          </w:p>
        </w:tc>
        <w:tc>
          <w:tcPr>
            <w:tcW w:w="1559" w:type="dxa"/>
            <w:shd w:val="clear" w:color="auto" w:fill="auto"/>
          </w:tcPr>
          <w:p w14:paraId="7056A2FB" w14:textId="77777777" w:rsidR="00C1093E" w:rsidRDefault="00C1093E" w:rsidP="00C1093E">
            <w:pPr>
              <w:jc w:val="left"/>
              <w:rPr>
                <w:rFonts w:ascii="宋体" w:hAnsi="宋体"/>
                <w:snapToGrid w:val="0"/>
                <w:kern w:val="0"/>
              </w:rPr>
            </w:pPr>
          </w:p>
        </w:tc>
        <w:tc>
          <w:tcPr>
            <w:tcW w:w="1134" w:type="dxa"/>
            <w:shd w:val="clear" w:color="auto" w:fill="auto"/>
          </w:tcPr>
          <w:p w14:paraId="46B7767D" w14:textId="77777777" w:rsidR="00C1093E" w:rsidRDefault="00C1093E" w:rsidP="00C1093E">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7496444" w14:textId="77777777" w:rsidR="00C1093E" w:rsidRPr="00736667" w:rsidRDefault="00C1093E" w:rsidP="00C1093E">
            <w:pPr>
              <w:jc w:val="left"/>
              <w:rPr>
                <w:rFonts w:ascii="宋体" w:hAnsi="宋体"/>
                <w:snapToGrid w:val="0"/>
                <w:kern w:val="0"/>
              </w:rPr>
            </w:pPr>
          </w:p>
        </w:tc>
      </w:tr>
      <w:tr w:rsidR="00C1093E" w:rsidRPr="00736667" w14:paraId="47AD2AC1" w14:textId="77777777" w:rsidTr="00C1093E">
        <w:tc>
          <w:tcPr>
            <w:tcW w:w="1701" w:type="dxa"/>
            <w:shd w:val="clear" w:color="auto" w:fill="auto"/>
          </w:tcPr>
          <w:p w14:paraId="5E538FFD" w14:textId="77777777" w:rsidR="00C1093E" w:rsidRDefault="0077746B" w:rsidP="00C1093E">
            <w:pPr>
              <w:jc w:val="left"/>
              <w:rPr>
                <w:rFonts w:ascii="宋体" w:hAnsi="宋体"/>
                <w:snapToGrid w:val="0"/>
                <w:kern w:val="0"/>
              </w:rPr>
            </w:pPr>
            <w:r>
              <w:rPr>
                <w:rFonts w:ascii="宋体" w:hAnsi="宋体" w:hint="eastAsia"/>
                <w:snapToGrid w:val="0"/>
                <w:kern w:val="0"/>
              </w:rPr>
              <w:lastRenderedPageBreak/>
              <w:t>出</w:t>
            </w:r>
            <w:r>
              <w:rPr>
                <w:rFonts w:ascii="宋体" w:hAnsi="宋体"/>
                <w:snapToGrid w:val="0"/>
                <w:kern w:val="0"/>
              </w:rPr>
              <w:t>入账标识</w:t>
            </w:r>
          </w:p>
        </w:tc>
        <w:tc>
          <w:tcPr>
            <w:tcW w:w="1559" w:type="dxa"/>
            <w:shd w:val="clear" w:color="auto" w:fill="auto"/>
          </w:tcPr>
          <w:p w14:paraId="46C7D34C" w14:textId="77777777" w:rsidR="00C1093E" w:rsidRDefault="00C1093E" w:rsidP="00C1093E">
            <w:pPr>
              <w:jc w:val="left"/>
              <w:rPr>
                <w:rFonts w:ascii="宋体" w:hAnsi="宋体"/>
                <w:snapToGrid w:val="0"/>
                <w:kern w:val="0"/>
              </w:rPr>
            </w:pPr>
          </w:p>
        </w:tc>
        <w:tc>
          <w:tcPr>
            <w:tcW w:w="1134" w:type="dxa"/>
            <w:shd w:val="clear" w:color="auto" w:fill="auto"/>
          </w:tcPr>
          <w:p w14:paraId="7B01E425" w14:textId="77777777" w:rsidR="00C1093E" w:rsidRDefault="00C1093E" w:rsidP="00C1093E">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29A61F8" w14:textId="77777777" w:rsidR="00C1093E" w:rsidRPr="00736667" w:rsidRDefault="00C1093E" w:rsidP="00C1093E">
            <w:pPr>
              <w:jc w:val="left"/>
              <w:rPr>
                <w:rFonts w:ascii="宋体" w:hAnsi="宋体"/>
                <w:snapToGrid w:val="0"/>
                <w:kern w:val="0"/>
              </w:rPr>
            </w:pPr>
          </w:p>
        </w:tc>
      </w:tr>
      <w:tr w:rsidR="0077746B" w:rsidRPr="00736667" w14:paraId="0FA539F7" w14:textId="77777777" w:rsidTr="00C1093E">
        <w:tc>
          <w:tcPr>
            <w:tcW w:w="1701" w:type="dxa"/>
            <w:shd w:val="clear" w:color="auto" w:fill="auto"/>
          </w:tcPr>
          <w:p w14:paraId="594E08C6" w14:textId="77777777" w:rsidR="0077746B" w:rsidRDefault="0077746B" w:rsidP="00C1093E">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交易时间起</w:t>
            </w:r>
          </w:p>
        </w:tc>
        <w:tc>
          <w:tcPr>
            <w:tcW w:w="1559" w:type="dxa"/>
            <w:shd w:val="clear" w:color="auto" w:fill="auto"/>
          </w:tcPr>
          <w:p w14:paraId="21B38BE4" w14:textId="77777777" w:rsidR="0077746B" w:rsidRDefault="0077746B" w:rsidP="00C1093E">
            <w:pPr>
              <w:jc w:val="left"/>
              <w:rPr>
                <w:rFonts w:ascii="宋体" w:hAnsi="宋体"/>
                <w:snapToGrid w:val="0"/>
                <w:kern w:val="0"/>
              </w:rPr>
            </w:pPr>
          </w:p>
        </w:tc>
        <w:tc>
          <w:tcPr>
            <w:tcW w:w="1134" w:type="dxa"/>
            <w:shd w:val="clear" w:color="auto" w:fill="auto"/>
          </w:tcPr>
          <w:p w14:paraId="000A7C41" w14:textId="77777777" w:rsidR="0077746B" w:rsidRDefault="0077746B" w:rsidP="00C1093E">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D4D7599" w14:textId="77777777" w:rsidR="0077746B" w:rsidRPr="00736667" w:rsidRDefault="0077746B" w:rsidP="00C1093E">
            <w:pPr>
              <w:jc w:val="left"/>
              <w:rPr>
                <w:rFonts w:ascii="宋体" w:hAnsi="宋体"/>
                <w:snapToGrid w:val="0"/>
                <w:kern w:val="0"/>
              </w:rPr>
            </w:pPr>
          </w:p>
        </w:tc>
      </w:tr>
      <w:tr w:rsidR="0077746B" w:rsidRPr="00736667" w14:paraId="0137FD35" w14:textId="77777777" w:rsidTr="00BF77BD">
        <w:tc>
          <w:tcPr>
            <w:tcW w:w="1701" w:type="dxa"/>
            <w:shd w:val="clear" w:color="auto" w:fill="auto"/>
          </w:tcPr>
          <w:p w14:paraId="50AD6F81" w14:textId="77777777" w:rsidR="0077746B" w:rsidRDefault="0077746B" w:rsidP="00BF77BD">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交易时间</w:t>
            </w:r>
            <w:r>
              <w:rPr>
                <w:rFonts w:ascii="宋体" w:hAnsi="宋体" w:hint="eastAsia"/>
                <w:snapToGrid w:val="0"/>
                <w:kern w:val="0"/>
              </w:rPr>
              <w:t>止</w:t>
            </w:r>
          </w:p>
        </w:tc>
        <w:tc>
          <w:tcPr>
            <w:tcW w:w="1559" w:type="dxa"/>
            <w:shd w:val="clear" w:color="auto" w:fill="auto"/>
          </w:tcPr>
          <w:p w14:paraId="289B793D" w14:textId="77777777" w:rsidR="0077746B" w:rsidRDefault="0077746B" w:rsidP="00BF77BD">
            <w:pPr>
              <w:jc w:val="left"/>
              <w:rPr>
                <w:rFonts w:ascii="宋体" w:hAnsi="宋体"/>
                <w:snapToGrid w:val="0"/>
                <w:kern w:val="0"/>
              </w:rPr>
            </w:pPr>
          </w:p>
        </w:tc>
        <w:tc>
          <w:tcPr>
            <w:tcW w:w="1134" w:type="dxa"/>
            <w:shd w:val="clear" w:color="auto" w:fill="auto"/>
          </w:tcPr>
          <w:p w14:paraId="6F86D6AC" w14:textId="77777777" w:rsidR="0077746B" w:rsidRDefault="0077746B" w:rsidP="00BF77B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2E6898F" w14:textId="77777777" w:rsidR="0077746B" w:rsidRPr="00736667" w:rsidRDefault="0077746B" w:rsidP="00BF77BD">
            <w:pPr>
              <w:jc w:val="left"/>
              <w:rPr>
                <w:rFonts w:ascii="宋体" w:hAnsi="宋体"/>
                <w:snapToGrid w:val="0"/>
                <w:kern w:val="0"/>
              </w:rPr>
            </w:pPr>
          </w:p>
        </w:tc>
      </w:tr>
    </w:tbl>
    <w:p w14:paraId="5BF98DF4" w14:textId="77777777" w:rsidR="0059132C" w:rsidRPr="00C56A4E" w:rsidRDefault="0059132C" w:rsidP="0059132C"/>
    <w:p w14:paraId="0FC7B039" w14:textId="77777777" w:rsidR="0059132C" w:rsidRDefault="0059132C" w:rsidP="0059132C">
      <w:pPr>
        <w:pStyle w:val="5"/>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77746B" w:rsidRPr="00736667" w14:paraId="77DFC76D" w14:textId="77777777" w:rsidTr="00BF77BD">
        <w:tc>
          <w:tcPr>
            <w:tcW w:w="1701" w:type="dxa"/>
            <w:shd w:val="clear" w:color="auto" w:fill="E0E0E0"/>
          </w:tcPr>
          <w:p w14:paraId="7AC02CD5" w14:textId="77777777" w:rsidR="0077746B" w:rsidRPr="00736667" w:rsidRDefault="0077746B" w:rsidP="00BF77BD">
            <w:pPr>
              <w:jc w:val="center"/>
              <w:rPr>
                <w:b/>
                <w:snapToGrid w:val="0"/>
                <w:kern w:val="0"/>
              </w:rPr>
            </w:pPr>
            <w:r w:rsidRPr="00736667">
              <w:rPr>
                <w:rFonts w:hint="eastAsia"/>
                <w:b/>
                <w:snapToGrid w:val="0"/>
                <w:kern w:val="0"/>
              </w:rPr>
              <w:t>输入要素</w:t>
            </w:r>
          </w:p>
        </w:tc>
        <w:tc>
          <w:tcPr>
            <w:tcW w:w="1559" w:type="dxa"/>
            <w:shd w:val="clear" w:color="auto" w:fill="E0E0E0"/>
          </w:tcPr>
          <w:p w14:paraId="3984D513" w14:textId="77777777" w:rsidR="0077746B" w:rsidRPr="00736667" w:rsidRDefault="0077746B" w:rsidP="00BF77B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7EF10BF" w14:textId="77777777" w:rsidR="0077746B" w:rsidRPr="00736667" w:rsidRDefault="0077746B" w:rsidP="00BF77B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96236DE" w14:textId="77777777" w:rsidR="0077746B" w:rsidRPr="00736667" w:rsidRDefault="0077746B" w:rsidP="00BF77BD">
            <w:pPr>
              <w:jc w:val="center"/>
              <w:rPr>
                <w:b/>
                <w:snapToGrid w:val="0"/>
                <w:kern w:val="0"/>
              </w:rPr>
            </w:pPr>
            <w:r w:rsidRPr="00736667">
              <w:rPr>
                <w:rFonts w:hint="eastAsia"/>
                <w:b/>
                <w:snapToGrid w:val="0"/>
                <w:kern w:val="0"/>
              </w:rPr>
              <w:t>备注</w:t>
            </w:r>
          </w:p>
        </w:tc>
      </w:tr>
      <w:tr w:rsidR="0077746B" w:rsidRPr="00736667" w14:paraId="4A316911" w14:textId="77777777" w:rsidTr="00BF77BD">
        <w:tc>
          <w:tcPr>
            <w:tcW w:w="1701" w:type="dxa"/>
            <w:shd w:val="clear" w:color="auto" w:fill="auto"/>
          </w:tcPr>
          <w:p w14:paraId="5EF28633" w14:textId="77777777" w:rsidR="0077746B" w:rsidRDefault="0077746B" w:rsidP="00BF77BD">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1913380F" w14:textId="77777777" w:rsidR="0077746B" w:rsidRDefault="0077746B" w:rsidP="00BF77BD">
            <w:pPr>
              <w:jc w:val="left"/>
              <w:rPr>
                <w:rFonts w:ascii="宋体" w:hAnsi="宋体"/>
                <w:snapToGrid w:val="0"/>
                <w:kern w:val="0"/>
              </w:rPr>
            </w:pPr>
          </w:p>
        </w:tc>
        <w:tc>
          <w:tcPr>
            <w:tcW w:w="1134" w:type="dxa"/>
            <w:shd w:val="clear" w:color="auto" w:fill="auto"/>
          </w:tcPr>
          <w:p w14:paraId="115A4FA6" w14:textId="77777777" w:rsidR="0077746B" w:rsidRDefault="0077746B" w:rsidP="00BF77BD">
            <w:pPr>
              <w:jc w:val="left"/>
              <w:rPr>
                <w:rFonts w:ascii="宋体" w:hAnsi="宋体"/>
                <w:snapToGrid w:val="0"/>
                <w:kern w:val="0"/>
              </w:rPr>
            </w:pPr>
            <w:r>
              <w:rPr>
                <w:rFonts w:ascii="宋体" w:hAnsi="宋体"/>
                <w:snapToGrid w:val="0"/>
                <w:kern w:val="0"/>
              </w:rPr>
              <w:t>Y</w:t>
            </w:r>
          </w:p>
        </w:tc>
        <w:tc>
          <w:tcPr>
            <w:tcW w:w="3119" w:type="dxa"/>
            <w:shd w:val="clear" w:color="auto" w:fill="auto"/>
          </w:tcPr>
          <w:p w14:paraId="50AE4F9F" w14:textId="77777777" w:rsidR="0077746B" w:rsidRPr="00736667" w:rsidRDefault="0077746B" w:rsidP="00BF77BD">
            <w:pPr>
              <w:jc w:val="left"/>
              <w:rPr>
                <w:rFonts w:ascii="宋体" w:hAnsi="宋体"/>
                <w:snapToGrid w:val="0"/>
                <w:kern w:val="0"/>
              </w:rPr>
            </w:pPr>
          </w:p>
        </w:tc>
      </w:tr>
      <w:tr w:rsidR="0077746B" w:rsidRPr="00736667" w14:paraId="07D30402" w14:textId="77777777" w:rsidTr="00BF77BD">
        <w:tc>
          <w:tcPr>
            <w:tcW w:w="1701" w:type="dxa"/>
            <w:shd w:val="clear" w:color="auto" w:fill="auto"/>
          </w:tcPr>
          <w:p w14:paraId="64989700" w14:textId="77777777" w:rsidR="0077746B" w:rsidRDefault="0077746B" w:rsidP="0077746B">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金额</w:t>
            </w:r>
          </w:p>
        </w:tc>
        <w:tc>
          <w:tcPr>
            <w:tcW w:w="1559" w:type="dxa"/>
            <w:shd w:val="clear" w:color="auto" w:fill="auto"/>
          </w:tcPr>
          <w:p w14:paraId="4CE5D56F" w14:textId="77777777" w:rsidR="0077746B" w:rsidRDefault="0077746B" w:rsidP="00BF77BD">
            <w:pPr>
              <w:jc w:val="left"/>
              <w:rPr>
                <w:rFonts w:ascii="宋体" w:hAnsi="宋体"/>
                <w:snapToGrid w:val="0"/>
                <w:kern w:val="0"/>
              </w:rPr>
            </w:pPr>
          </w:p>
        </w:tc>
        <w:tc>
          <w:tcPr>
            <w:tcW w:w="1134" w:type="dxa"/>
            <w:shd w:val="clear" w:color="auto" w:fill="auto"/>
          </w:tcPr>
          <w:p w14:paraId="2839D586" w14:textId="77777777" w:rsidR="0077746B" w:rsidRDefault="0077746B" w:rsidP="00BF77BD">
            <w:pPr>
              <w:jc w:val="left"/>
              <w:rPr>
                <w:rFonts w:ascii="宋体" w:hAnsi="宋体"/>
                <w:snapToGrid w:val="0"/>
                <w:kern w:val="0"/>
              </w:rPr>
            </w:pPr>
            <w:r>
              <w:rPr>
                <w:rFonts w:ascii="宋体" w:hAnsi="宋体"/>
                <w:snapToGrid w:val="0"/>
                <w:kern w:val="0"/>
              </w:rPr>
              <w:t>Y</w:t>
            </w:r>
          </w:p>
        </w:tc>
        <w:tc>
          <w:tcPr>
            <w:tcW w:w="3119" w:type="dxa"/>
            <w:shd w:val="clear" w:color="auto" w:fill="auto"/>
          </w:tcPr>
          <w:p w14:paraId="4DC1331F" w14:textId="77777777" w:rsidR="0077746B" w:rsidRPr="00736667" w:rsidRDefault="0077746B" w:rsidP="00BF77BD">
            <w:pPr>
              <w:jc w:val="left"/>
              <w:rPr>
                <w:rFonts w:ascii="宋体" w:hAnsi="宋体"/>
                <w:snapToGrid w:val="0"/>
                <w:kern w:val="0"/>
              </w:rPr>
            </w:pPr>
          </w:p>
        </w:tc>
      </w:tr>
      <w:tr w:rsidR="0077746B" w:rsidRPr="00736667" w14:paraId="68B061B1" w14:textId="77777777" w:rsidTr="00BF77BD">
        <w:tc>
          <w:tcPr>
            <w:tcW w:w="1701" w:type="dxa"/>
            <w:shd w:val="clear" w:color="auto" w:fill="auto"/>
          </w:tcPr>
          <w:p w14:paraId="454D68BD" w14:textId="77777777" w:rsidR="0077746B" w:rsidRDefault="0077746B" w:rsidP="0077746B">
            <w:pPr>
              <w:jc w:val="left"/>
              <w:rPr>
                <w:rFonts w:ascii="宋体" w:hAnsi="宋体"/>
                <w:snapToGrid w:val="0"/>
                <w:kern w:val="0"/>
              </w:rPr>
            </w:pPr>
            <w:r>
              <w:rPr>
                <w:rFonts w:ascii="宋体" w:hAnsi="宋体" w:hint="eastAsia"/>
                <w:snapToGrid w:val="0"/>
                <w:kern w:val="0"/>
              </w:rPr>
              <w:t>凭证交易</w:t>
            </w:r>
            <w:r>
              <w:rPr>
                <w:rFonts w:ascii="宋体" w:hAnsi="宋体"/>
                <w:snapToGrid w:val="0"/>
                <w:kern w:val="0"/>
              </w:rPr>
              <w:t>时间</w:t>
            </w:r>
          </w:p>
        </w:tc>
        <w:tc>
          <w:tcPr>
            <w:tcW w:w="1559" w:type="dxa"/>
            <w:shd w:val="clear" w:color="auto" w:fill="auto"/>
          </w:tcPr>
          <w:p w14:paraId="45B7F459" w14:textId="77777777" w:rsidR="0077746B" w:rsidRDefault="0077746B" w:rsidP="00BF77BD">
            <w:pPr>
              <w:jc w:val="left"/>
              <w:rPr>
                <w:rFonts w:ascii="宋体" w:hAnsi="宋体"/>
                <w:snapToGrid w:val="0"/>
                <w:kern w:val="0"/>
              </w:rPr>
            </w:pPr>
          </w:p>
        </w:tc>
        <w:tc>
          <w:tcPr>
            <w:tcW w:w="1134" w:type="dxa"/>
            <w:shd w:val="clear" w:color="auto" w:fill="auto"/>
          </w:tcPr>
          <w:p w14:paraId="3D25E46E" w14:textId="77777777" w:rsidR="0077746B" w:rsidRDefault="0077746B" w:rsidP="00BF77BD">
            <w:pPr>
              <w:jc w:val="left"/>
              <w:rPr>
                <w:rFonts w:ascii="宋体" w:hAnsi="宋体"/>
                <w:snapToGrid w:val="0"/>
                <w:kern w:val="0"/>
              </w:rPr>
            </w:pPr>
            <w:r>
              <w:rPr>
                <w:rFonts w:ascii="宋体" w:hAnsi="宋体"/>
                <w:snapToGrid w:val="0"/>
                <w:kern w:val="0"/>
              </w:rPr>
              <w:t>Y</w:t>
            </w:r>
          </w:p>
        </w:tc>
        <w:tc>
          <w:tcPr>
            <w:tcW w:w="3119" w:type="dxa"/>
            <w:shd w:val="clear" w:color="auto" w:fill="auto"/>
          </w:tcPr>
          <w:p w14:paraId="71B93197" w14:textId="77777777" w:rsidR="0077746B" w:rsidRPr="00736667" w:rsidRDefault="0077746B" w:rsidP="00BF77BD">
            <w:pPr>
              <w:jc w:val="left"/>
              <w:rPr>
                <w:rFonts w:ascii="宋体" w:hAnsi="宋体"/>
                <w:snapToGrid w:val="0"/>
                <w:kern w:val="0"/>
              </w:rPr>
            </w:pPr>
          </w:p>
        </w:tc>
      </w:tr>
      <w:tr w:rsidR="0077746B" w:rsidRPr="00736667" w14:paraId="5A0F6C11" w14:textId="77777777" w:rsidTr="00BF77BD">
        <w:tc>
          <w:tcPr>
            <w:tcW w:w="1701" w:type="dxa"/>
            <w:shd w:val="clear" w:color="auto" w:fill="auto"/>
          </w:tcPr>
          <w:p w14:paraId="51A0BC9C" w14:textId="77777777" w:rsidR="0077746B" w:rsidRDefault="0077746B" w:rsidP="00BF77BD">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方式</w:t>
            </w:r>
          </w:p>
        </w:tc>
        <w:tc>
          <w:tcPr>
            <w:tcW w:w="1559" w:type="dxa"/>
            <w:shd w:val="clear" w:color="auto" w:fill="auto"/>
          </w:tcPr>
          <w:p w14:paraId="1E70896F" w14:textId="77777777" w:rsidR="0077746B" w:rsidRDefault="0077746B" w:rsidP="00BF77BD">
            <w:pPr>
              <w:jc w:val="left"/>
              <w:rPr>
                <w:rFonts w:ascii="宋体" w:hAnsi="宋体"/>
                <w:snapToGrid w:val="0"/>
                <w:kern w:val="0"/>
              </w:rPr>
            </w:pPr>
          </w:p>
        </w:tc>
        <w:tc>
          <w:tcPr>
            <w:tcW w:w="1134" w:type="dxa"/>
            <w:shd w:val="clear" w:color="auto" w:fill="auto"/>
          </w:tcPr>
          <w:p w14:paraId="5E553C37" w14:textId="162F1C22" w:rsidR="0077746B" w:rsidRDefault="00046D2F" w:rsidP="00BF77BD">
            <w:pPr>
              <w:jc w:val="left"/>
              <w:rPr>
                <w:rFonts w:ascii="宋体" w:hAnsi="宋体"/>
                <w:snapToGrid w:val="0"/>
                <w:kern w:val="0"/>
              </w:rPr>
            </w:pPr>
            <w:r>
              <w:rPr>
                <w:rFonts w:ascii="宋体" w:hAnsi="宋体"/>
                <w:snapToGrid w:val="0"/>
                <w:kern w:val="0"/>
              </w:rPr>
              <w:t>N</w:t>
            </w:r>
          </w:p>
        </w:tc>
        <w:tc>
          <w:tcPr>
            <w:tcW w:w="3119" w:type="dxa"/>
            <w:shd w:val="clear" w:color="auto" w:fill="auto"/>
          </w:tcPr>
          <w:p w14:paraId="06F40278" w14:textId="77777777" w:rsidR="0077746B" w:rsidRPr="00736667" w:rsidRDefault="0077746B" w:rsidP="00BF77BD">
            <w:pPr>
              <w:jc w:val="left"/>
              <w:rPr>
                <w:rFonts w:ascii="宋体" w:hAnsi="宋体"/>
                <w:snapToGrid w:val="0"/>
                <w:kern w:val="0"/>
              </w:rPr>
            </w:pPr>
          </w:p>
        </w:tc>
      </w:tr>
      <w:tr w:rsidR="0077746B" w:rsidRPr="00736667" w14:paraId="5AFFE6ED" w14:textId="77777777" w:rsidTr="00BF77BD">
        <w:tc>
          <w:tcPr>
            <w:tcW w:w="1701" w:type="dxa"/>
            <w:shd w:val="clear" w:color="auto" w:fill="auto"/>
          </w:tcPr>
          <w:p w14:paraId="1CB1A40A" w14:textId="77777777" w:rsidR="0077746B" w:rsidRDefault="0077746B" w:rsidP="00BF77BD">
            <w:pPr>
              <w:jc w:val="left"/>
              <w:rPr>
                <w:rFonts w:ascii="宋体" w:hAnsi="宋体"/>
                <w:snapToGrid w:val="0"/>
                <w:kern w:val="0"/>
              </w:rPr>
            </w:pPr>
            <w:r>
              <w:rPr>
                <w:rFonts w:ascii="宋体" w:hAnsi="宋体" w:hint="eastAsia"/>
                <w:snapToGrid w:val="0"/>
                <w:kern w:val="0"/>
              </w:rPr>
              <w:t>出</w:t>
            </w:r>
            <w:r>
              <w:rPr>
                <w:rFonts w:ascii="宋体" w:hAnsi="宋体"/>
                <w:snapToGrid w:val="0"/>
                <w:kern w:val="0"/>
              </w:rPr>
              <w:t>入账标识</w:t>
            </w:r>
          </w:p>
        </w:tc>
        <w:tc>
          <w:tcPr>
            <w:tcW w:w="1559" w:type="dxa"/>
            <w:shd w:val="clear" w:color="auto" w:fill="auto"/>
          </w:tcPr>
          <w:p w14:paraId="65EEE1A2" w14:textId="77777777" w:rsidR="0077746B" w:rsidRDefault="0077746B" w:rsidP="00BF77BD">
            <w:pPr>
              <w:jc w:val="left"/>
              <w:rPr>
                <w:rFonts w:ascii="宋体" w:hAnsi="宋体"/>
                <w:snapToGrid w:val="0"/>
                <w:kern w:val="0"/>
              </w:rPr>
            </w:pPr>
          </w:p>
        </w:tc>
        <w:tc>
          <w:tcPr>
            <w:tcW w:w="1134" w:type="dxa"/>
            <w:shd w:val="clear" w:color="auto" w:fill="auto"/>
          </w:tcPr>
          <w:p w14:paraId="1852E111" w14:textId="77777777" w:rsidR="0077746B" w:rsidRDefault="0077746B" w:rsidP="00BF77BD">
            <w:pPr>
              <w:jc w:val="left"/>
              <w:rPr>
                <w:rFonts w:ascii="宋体" w:hAnsi="宋体"/>
                <w:snapToGrid w:val="0"/>
                <w:kern w:val="0"/>
              </w:rPr>
            </w:pPr>
            <w:r>
              <w:rPr>
                <w:rFonts w:ascii="宋体" w:hAnsi="宋体"/>
                <w:snapToGrid w:val="0"/>
                <w:kern w:val="0"/>
              </w:rPr>
              <w:t>Y</w:t>
            </w:r>
          </w:p>
        </w:tc>
        <w:tc>
          <w:tcPr>
            <w:tcW w:w="3119" w:type="dxa"/>
            <w:shd w:val="clear" w:color="auto" w:fill="auto"/>
          </w:tcPr>
          <w:p w14:paraId="3E90FB27" w14:textId="77777777" w:rsidR="0077746B" w:rsidRPr="00736667" w:rsidRDefault="0077746B" w:rsidP="00BF77BD">
            <w:pPr>
              <w:jc w:val="left"/>
              <w:rPr>
                <w:rFonts w:ascii="宋体" w:hAnsi="宋体"/>
                <w:snapToGrid w:val="0"/>
                <w:kern w:val="0"/>
              </w:rPr>
            </w:pPr>
          </w:p>
        </w:tc>
      </w:tr>
      <w:tr w:rsidR="0077746B" w:rsidRPr="00736667" w14:paraId="4E676177" w14:textId="77777777" w:rsidTr="00BF77BD">
        <w:tc>
          <w:tcPr>
            <w:tcW w:w="1701" w:type="dxa"/>
            <w:shd w:val="clear" w:color="auto" w:fill="auto"/>
          </w:tcPr>
          <w:p w14:paraId="264AF12F" w14:textId="77777777" w:rsidR="0077746B" w:rsidRDefault="0077746B" w:rsidP="00BF77B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人</w:t>
            </w:r>
          </w:p>
        </w:tc>
        <w:tc>
          <w:tcPr>
            <w:tcW w:w="1559" w:type="dxa"/>
            <w:shd w:val="clear" w:color="auto" w:fill="auto"/>
          </w:tcPr>
          <w:p w14:paraId="24135ECF" w14:textId="77777777" w:rsidR="0077746B" w:rsidRDefault="0077746B" w:rsidP="00BF77BD">
            <w:pPr>
              <w:jc w:val="left"/>
              <w:rPr>
                <w:rFonts w:ascii="宋体" w:hAnsi="宋体"/>
                <w:snapToGrid w:val="0"/>
                <w:kern w:val="0"/>
              </w:rPr>
            </w:pPr>
          </w:p>
        </w:tc>
        <w:tc>
          <w:tcPr>
            <w:tcW w:w="1134" w:type="dxa"/>
            <w:shd w:val="clear" w:color="auto" w:fill="auto"/>
          </w:tcPr>
          <w:p w14:paraId="1628F0A9" w14:textId="2857064A" w:rsidR="0077746B" w:rsidRDefault="00046D2F" w:rsidP="00BF77BD">
            <w:pPr>
              <w:jc w:val="left"/>
              <w:rPr>
                <w:rFonts w:ascii="宋体" w:hAnsi="宋体"/>
                <w:snapToGrid w:val="0"/>
                <w:kern w:val="0"/>
              </w:rPr>
            </w:pPr>
            <w:r>
              <w:rPr>
                <w:rFonts w:ascii="宋体" w:hAnsi="宋体"/>
                <w:snapToGrid w:val="0"/>
                <w:kern w:val="0"/>
              </w:rPr>
              <w:t>N</w:t>
            </w:r>
          </w:p>
        </w:tc>
        <w:tc>
          <w:tcPr>
            <w:tcW w:w="3119" w:type="dxa"/>
            <w:shd w:val="clear" w:color="auto" w:fill="auto"/>
          </w:tcPr>
          <w:p w14:paraId="3BA5457B" w14:textId="77777777" w:rsidR="0077746B" w:rsidRPr="00736667" w:rsidRDefault="0077746B" w:rsidP="00BF77BD">
            <w:pPr>
              <w:jc w:val="left"/>
              <w:rPr>
                <w:rFonts w:ascii="宋体" w:hAnsi="宋体"/>
                <w:snapToGrid w:val="0"/>
                <w:kern w:val="0"/>
              </w:rPr>
            </w:pPr>
          </w:p>
        </w:tc>
      </w:tr>
      <w:tr w:rsidR="004F1E18" w:rsidRPr="00736667" w14:paraId="18EF841C" w14:textId="77777777" w:rsidTr="00BF77BD">
        <w:trPr>
          <w:ins w:id="497" w:author="wangq" w:date="2017-09-05T16:14:00Z"/>
        </w:trPr>
        <w:tc>
          <w:tcPr>
            <w:tcW w:w="1701" w:type="dxa"/>
            <w:shd w:val="clear" w:color="auto" w:fill="auto"/>
          </w:tcPr>
          <w:p w14:paraId="49AFD06D" w14:textId="46B4657F" w:rsidR="004F1E18" w:rsidRDefault="004F1E18" w:rsidP="00BF77BD">
            <w:pPr>
              <w:jc w:val="left"/>
              <w:rPr>
                <w:ins w:id="498" w:author="wangq" w:date="2017-09-05T16:14:00Z"/>
                <w:rFonts w:ascii="宋体" w:hAnsi="宋体"/>
                <w:snapToGrid w:val="0"/>
                <w:kern w:val="0"/>
              </w:rPr>
            </w:pPr>
            <w:ins w:id="499" w:author="wangq" w:date="2017-09-05T16:14:00Z">
              <w:r>
                <w:rPr>
                  <w:rFonts w:ascii="宋体" w:hAnsi="宋体" w:hint="eastAsia"/>
                  <w:snapToGrid w:val="0"/>
                  <w:kern w:val="0"/>
                </w:rPr>
                <w:t>交易流水</w:t>
              </w:r>
            </w:ins>
          </w:p>
        </w:tc>
        <w:tc>
          <w:tcPr>
            <w:tcW w:w="1559" w:type="dxa"/>
            <w:shd w:val="clear" w:color="auto" w:fill="auto"/>
          </w:tcPr>
          <w:p w14:paraId="78DBB7CA" w14:textId="77777777" w:rsidR="004F1E18" w:rsidRDefault="004F1E18" w:rsidP="00BF77BD">
            <w:pPr>
              <w:jc w:val="left"/>
              <w:rPr>
                <w:ins w:id="500" w:author="wangq" w:date="2017-09-05T16:14:00Z"/>
                <w:rFonts w:ascii="宋体" w:hAnsi="宋体"/>
                <w:snapToGrid w:val="0"/>
                <w:kern w:val="0"/>
              </w:rPr>
            </w:pPr>
          </w:p>
        </w:tc>
        <w:tc>
          <w:tcPr>
            <w:tcW w:w="1134" w:type="dxa"/>
            <w:shd w:val="clear" w:color="auto" w:fill="auto"/>
          </w:tcPr>
          <w:p w14:paraId="2026CA8E" w14:textId="1441E028" w:rsidR="004F1E18" w:rsidRDefault="004F1E18" w:rsidP="00BF77BD">
            <w:pPr>
              <w:jc w:val="left"/>
              <w:rPr>
                <w:ins w:id="501" w:author="wangq" w:date="2017-09-05T16:14:00Z"/>
                <w:rFonts w:ascii="宋体" w:hAnsi="宋体"/>
                <w:snapToGrid w:val="0"/>
                <w:kern w:val="0"/>
              </w:rPr>
            </w:pPr>
            <w:ins w:id="502" w:author="wangq" w:date="2017-09-05T16:14:00Z">
              <w:r>
                <w:rPr>
                  <w:rFonts w:ascii="宋体" w:hAnsi="宋体" w:hint="eastAsia"/>
                  <w:snapToGrid w:val="0"/>
                  <w:kern w:val="0"/>
                </w:rPr>
                <w:t>Y</w:t>
              </w:r>
            </w:ins>
          </w:p>
        </w:tc>
        <w:tc>
          <w:tcPr>
            <w:tcW w:w="3119" w:type="dxa"/>
            <w:shd w:val="clear" w:color="auto" w:fill="auto"/>
          </w:tcPr>
          <w:p w14:paraId="0B355AF8" w14:textId="77777777" w:rsidR="004F1E18" w:rsidRPr="00736667" w:rsidRDefault="004F1E18" w:rsidP="00BF77BD">
            <w:pPr>
              <w:jc w:val="left"/>
              <w:rPr>
                <w:ins w:id="503" w:author="wangq" w:date="2017-09-05T16:14:00Z"/>
                <w:rFonts w:ascii="宋体" w:hAnsi="宋体"/>
                <w:snapToGrid w:val="0"/>
                <w:kern w:val="0"/>
              </w:rPr>
            </w:pPr>
          </w:p>
        </w:tc>
      </w:tr>
      <w:tr w:rsidR="0077746B" w:rsidRPr="00736667" w14:paraId="207A5C09" w14:textId="77777777" w:rsidTr="00BF77BD">
        <w:tc>
          <w:tcPr>
            <w:tcW w:w="1701" w:type="dxa"/>
            <w:shd w:val="clear" w:color="auto" w:fill="auto"/>
          </w:tcPr>
          <w:p w14:paraId="6F12EDA4" w14:textId="77777777" w:rsidR="0077746B" w:rsidRDefault="0077746B" w:rsidP="00BF77BD">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流水表唯一标识</w:t>
            </w:r>
          </w:p>
        </w:tc>
        <w:tc>
          <w:tcPr>
            <w:tcW w:w="1559" w:type="dxa"/>
            <w:shd w:val="clear" w:color="auto" w:fill="auto"/>
          </w:tcPr>
          <w:p w14:paraId="44339D7F" w14:textId="77777777" w:rsidR="0077746B" w:rsidRDefault="0077746B" w:rsidP="00BF77BD">
            <w:pPr>
              <w:jc w:val="left"/>
              <w:rPr>
                <w:rFonts w:ascii="宋体" w:hAnsi="宋体"/>
                <w:snapToGrid w:val="0"/>
                <w:kern w:val="0"/>
              </w:rPr>
            </w:pPr>
          </w:p>
        </w:tc>
        <w:tc>
          <w:tcPr>
            <w:tcW w:w="1134" w:type="dxa"/>
            <w:shd w:val="clear" w:color="auto" w:fill="auto"/>
          </w:tcPr>
          <w:p w14:paraId="0B2DE0CA" w14:textId="77777777" w:rsidR="0077746B" w:rsidRDefault="0077746B" w:rsidP="00BF77BD">
            <w:pPr>
              <w:jc w:val="left"/>
              <w:rPr>
                <w:rFonts w:ascii="宋体" w:hAnsi="宋体"/>
                <w:snapToGrid w:val="0"/>
                <w:kern w:val="0"/>
              </w:rPr>
            </w:pPr>
            <w:r>
              <w:rPr>
                <w:rFonts w:ascii="宋体" w:hAnsi="宋体"/>
                <w:snapToGrid w:val="0"/>
                <w:kern w:val="0"/>
              </w:rPr>
              <w:t>Y</w:t>
            </w:r>
          </w:p>
        </w:tc>
        <w:tc>
          <w:tcPr>
            <w:tcW w:w="3119" w:type="dxa"/>
            <w:shd w:val="clear" w:color="auto" w:fill="auto"/>
          </w:tcPr>
          <w:p w14:paraId="7A155C14" w14:textId="77777777" w:rsidR="0077746B" w:rsidRPr="00736667" w:rsidRDefault="0077746B" w:rsidP="00BF77BD">
            <w:pPr>
              <w:jc w:val="left"/>
              <w:rPr>
                <w:rFonts w:ascii="宋体" w:hAnsi="宋体"/>
                <w:snapToGrid w:val="0"/>
                <w:kern w:val="0"/>
              </w:rPr>
            </w:pPr>
          </w:p>
        </w:tc>
      </w:tr>
    </w:tbl>
    <w:p w14:paraId="112986FC" w14:textId="77777777" w:rsidR="0077746B" w:rsidRPr="0077746B" w:rsidRDefault="0077746B" w:rsidP="00BF6BAD"/>
    <w:p w14:paraId="012C307E" w14:textId="77777777" w:rsidR="0059132C" w:rsidRDefault="0059132C" w:rsidP="0059132C">
      <w:pPr>
        <w:pStyle w:val="5"/>
      </w:pPr>
      <w:r>
        <w:rPr>
          <w:rFonts w:hint="eastAsia"/>
        </w:rPr>
        <w:t>数据</w:t>
      </w:r>
      <w:r>
        <w:t>库表</w:t>
      </w:r>
    </w:p>
    <w:p w14:paraId="174CF511" w14:textId="77777777" w:rsidR="0077746B" w:rsidRDefault="0077746B" w:rsidP="00BF6BAD">
      <w:pPr>
        <w:ind w:left="680"/>
      </w:pPr>
      <w:r>
        <w:rPr>
          <w:rFonts w:hint="eastAsia"/>
        </w:rPr>
        <w:t>凭证</w:t>
      </w:r>
      <w:r>
        <w:t>流水表</w:t>
      </w:r>
      <w:r>
        <w:rPr>
          <w:rFonts w:hint="eastAsia"/>
        </w:rPr>
        <w:t>（</w:t>
      </w:r>
      <w:r>
        <w:t>业务管理端）</w:t>
      </w:r>
    </w:p>
    <w:p w14:paraId="7E6255DB" w14:textId="77777777" w:rsidR="0077746B" w:rsidRDefault="0077746B" w:rsidP="00BF6BAD">
      <w:pPr>
        <w:ind w:left="680"/>
      </w:pPr>
    </w:p>
    <w:p w14:paraId="49304D11" w14:textId="350B2F13" w:rsidR="00EB4DC6" w:rsidRDefault="00EB4DC6" w:rsidP="00EB4DC6">
      <w:pPr>
        <w:pStyle w:val="4"/>
        <w:ind w:hanging="580"/>
        <w:rPr>
          <w:rFonts w:ascii="黑体" w:hAnsi="黑体"/>
        </w:rPr>
      </w:pPr>
      <w:r>
        <w:rPr>
          <w:rFonts w:ascii="黑体" w:hAnsi="黑体" w:hint="eastAsia"/>
        </w:rPr>
        <w:t>出入</w:t>
      </w:r>
      <w:r>
        <w:rPr>
          <w:rFonts w:ascii="黑体" w:hAnsi="黑体"/>
        </w:rPr>
        <w:t>账</w:t>
      </w:r>
      <w:r>
        <w:rPr>
          <w:rFonts w:ascii="黑体" w:hAnsi="黑体" w:hint="eastAsia"/>
        </w:rPr>
        <w:t>明细</w:t>
      </w:r>
      <w:r>
        <w:rPr>
          <w:rFonts w:ascii="黑体" w:hAnsi="黑体"/>
        </w:rPr>
        <w:t>列表查询</w:t>
      </w:r>
    </w:p>
    <w:p w14:paraId="5D0959FE" w14:textId="77777777" w:rsidR="00EB4DC6" w:rsidRDefault="00EB4DC6" w:rsidP="00EB4DC6">
      <w:pPr>
        <w:pStyle w:val="5"/>
      </w:pPr>
      <w:r>
        <w:rPr>
          <w:rFonts w:hint="eastAsia"/>
        </w:rPr>
        <w:t>功能</w:t>
      </w:r>
      <w:r>
        <w:t>描述</w:t>
      </w:r>
    </w:p>
    <w:p w14:paraId="4ACE56CA" w14:textId="2DA55227" w:rsidR="00EB4DC6" w:rsidRPr="00A9755C" w:rsidRDefault="00EB4DC6" w:rsidP="00EB4DC6">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查询出</w:t>
      </w:r>
      <w:r>
        <w:rPr>
          <w:rFonts w:ascii="宋体" w:hAnsi="宋体"/>
          <w:kern w:val="0"/>
          <w:sz w:val="24"/>
          <w:szCs w:val="21"/>
        </w:rPr>
        <w:t>入账明细列表，点击后显示</w:t>
      </w:r>
      <w:r>
        <w:rPr>
          <w:rFonts w:ascii="宋体" w:hAnsi="宋体" w:hint="eastAsia"/>
          <w:kern w:val="0"/>
          <w:sz w:val="24"/>
          <w:szCs w:val="21"/>
        </w:rPr>
        <w:t>对应</w:t>
      </w:r>
      <w:r>
        <w:rPr>
          <w:rFonts w:ascii="宋体" w:hAnsi="宋体"/>
          <w:kern w:val="0"/>
          <w:sz w:val="24"/>
          <w:szCs w:val="21"/>
        </w:rPr>
        <w:t>的资金明细</w:t>
      </w:r>
      <w:r>
        <w:rPr>
          <w:rFonts w:ascii="宋体" w:hAnsi="宋体" w:hint="eastAsia"/>
          <w:kern w:val="0"/>
          <w:sz w:val="24"/>
          <w:szCs w:val="21"/>
        </w:rPr>
        <w:t>详情</w:t>
      </w:r>
    </w:p>
    <w:p w14:paraId="68E46456" w14:textId="77777777" w:rsidR="00EB4DC6" w:rsidRPr="00676A58" w:rsidRDefault="00EB4DC6" w:rsidP="00EB4DC6">
      <w:pPr>
        <w:pStyle w:val="5"/>
      </w:pPr>
      <w:r w:rsidRPr="00676A58">
        <w:rPr>
          <w:rFonts w:hint="eastAsia"/>
        </w:rPr>
        <w:t>处理流程</w:t>
      </w:r>
    </w:p>
    <w:p w14:paraId="1CEA3918" w14:textId="77777777" w:rsidR="00EB4DC6" w:rsidRDefault="00EB4DC6" w:rsidP="00EB4DC6">
      <w:pPr>
        <w:ind w:left="289" w:firstLine="420"/>
        <w:rPr>
          <w:b/>
          <w:sz w:val="24"/>
          <w:szCs w:val="24"/>
        </w:rPr>
      </w:pPr>
      <w:r w:rsidRPr="00646F01">
        <w:rPr>
          <w:rFonts w:hint="eastAsia"/>
          <w:b/>
          <w:sz w:val="24"/>
          <w:szCs w:val="24"/>
        </w:rPr>
        <w:t>【流程描述】</w:t>
      </w:r>
    </w:p>
    <w:p w14:paraId="609D1F3D" w14:textId="77777777" w:rsidR="00EB4DC6" w:rsidRPr="004F010F" w:rsidRDefault="00EB4DC6" w:rsidP="00EB4DC6">
      <w:pPr>
        <w:ind w:left="289" w:firstLine="420"/>
      </w:pPr>
    </w:p>
    <w:p w14:paraId="6FC630FC" w14:textId="77777777" w:rsidR="00EF5001" w:rsidRDefault="00EF5001" w:rsidP="00EF5001">
      <w:pPr>
        <w:pStyle w:val="5"/>
      </w:pPr>
      <w:r w:rsidRPr="00F9212D">
        <w:rPr>
          <w:rFonts w:hint="eastAsia"/>
        </w:rPr>
        <w:t>输入</w:t>
      </w:r>
    </w:p>
    <w:p w14:paraId="67AECD92" w14:textId="1C7399D1" w:rsidR="00EF5001" w:rsidRPr="00EF5001" w:rsidRDefault="00EF5001" w:rsidP="00AC143B">
      <w:pPr>
        <w:ind w:left="680"/>
      </w:pPr>
      <w:r>
        <w:rPr>
          <w:rFonts w:hint="eastAsia"/>
        </w:rPr>
        <w:t>入</w:t>
      </w:r>
      <w:r>
        <w:t>账明细</w:t>
      </w:r>
      <w:r>
        <w:rPr>
          <w:rFonts w:hint="eastAsia"/>
        </w:rPr>
        <w:t>列表</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EF5001" w:rsidRPr="00736667" w14:paraId="748049CA" w14:textId="77777777" w:rsidTr="00F05375">
        <w:tc>
          <w:tcPr>
            <w:tcW w:w="1559" w:type="dxa"/>
            <w:shd w:val="clear" w:color="auto" w:fill="E0E0E0"/>
          </w:tcPr>
          <w:p w14:paraId="215215EE" w14:textId="77777777" w:rsidR="00EF5001" w:rsidRPr="00736667" w:rsidRDefault="00EF5001" w:rsidP="00F05375">
            <w:pPr>
              <w:jc w:val="center"/>
              <w:rPr>
                <w:b/>
                <w:snapToGrid w:val="0"/>
                <w:kern w:val="0"/>
              </w:rPr>
            </w:pPr>
            <w:r w:rsidRPr="00736667">
              <w:rPr>
                <w:rFonts w:hint="eastAsia"/>
                <w:b/>
                <w:snapToGrid w:val="0"/>
                <w:kern w:val="0"/>
              </w:rPr>
              <w:lastRenderedPageBreak/>
              <w:t>输入要素</w:t>
            </w:r>
          </w:p>
        </w:tc>
        <w:tc>
          <w:tcPr>
            <w:tcW w:w="1701" w:type="dxa"/>
            <w:shd w:val="clear" w:color="auto" w:fill="E0E0E0"/>
          </w:tcPr>
          <w:p w14:paraId="652011F7" w14:textId="77777777" w:rsidR="00EF5001" w:rsidRPr="00736667" w:rsidRDefault="00EF5001" w:rsidP="00F0537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A5E2E03" w14:textId="77777777" w:rsidR="00EF5001" w:rsidRPr="00736667" w:rsidRDefault="00EF5001" w:rsidP="00F0537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A17F78B" w14:textId="77777777" w:rsidR="00EF5001" w:rsidRPr="00736667" w:rsidRDefault="00EF5001" w:rsidP="00F05375">
            <w:pPr>
              <w:jc w:val="center"/>
              <w:rPr>
                <w:b/>
                <w:snapToGrid w:val="0"/>
                <w:kern w:val="0"/>
              </w:rPr>
            </w:pPr>
            <w:r w:rsidRPr="00736667">
              <w:rPr>
                <w:rFonts w:hint="eastAsia"/>
                <w:b/>
                <w:snapToGrid w:val="0"/>
                <w:kern w:val="0"/>
              </w:rPr>
              <w:t>备注</w:t>
            </w:r>
          </w:p>
        </w:tc>
      </w:tr>
      <w:tr w:rsidR="00EF5001" w:rsidRPr="00736667" w14:paraId="5573541A" w14:textId="77777777" w:rsidTr="00F05375">
        <w:tc>
          <w:tcPr>
            <w:tcW w:w="1559" w:type="dxa"/>
            <w:shd w:val="clear" w:color="auto" w:fill="auto"/>
            <w:vAlign w:val="bottom"/>
          </w:tcPr>
          <w:p w14:paraId="789BB05B" w14:textId="629897E7" w:rsidR="00EF5001" w:rsidRDefault="00EF5001" w:rsidP="00F05375">
            <w:pPr>
              <w:widowControl/>
              <w:jc w:val="left"/>
              <w:rPr>
                <w:rFonts w:ascii="宋体" w:hAnsi="宋体"/>
                <w:sz w:val="20"/>
                <w:szCs w:val="20"/>
              </w:rPr>
            </w:pPr>
            <w:r>
              <w:rPr>
                <w:rFonts w:hint="eastAsia"/>
                <w:sz w:val="20"/>
                <w:szCs w:val="20"/>
              </w:rPr>
              <w:t>凭证</w:t>
            </w:r>
            <w:r>
              <w:rPr>
                <w:sz w:val="20"/>
                <w:szCs w:val="20"/>
              </w:rPr>
              <w:t>名称</w:t>
            </w:r>
          </w:p>
        </w:tc>
        <w:tc>
          <w:tcPr>
            <w:tcW w:w="1701" w:type="dxa"/>
            <w:shd w:val="clear" w:color="auto" w:fill="auto"/>
            <w:vAlign w:val="bottom"/>
          </w:tcPr>
          <w:p w14:paraId="07C99B82" w14:textId="047E9C16" w:rsidR="00EF5001" w:rsidRDefault="00EF5001" w:rsidP="00F05375">
            <w:pPr>
              <w:rPr>
                <w:sz w:val="20"/>
                <w:szCs w:val="20"/>
              </w:rPr>
            </w:pPr>
          </w:p>
        </w:tc>
        <w:tc>
          <w:tcPr>
            <w:tcW w:w="1134" w:type="dxa"/>
            <w:shd w:val="clear" w:color="auto" w:fill="auto"/>
          </w:tcPr>
          <w:p w14:paraId="5C5F74DC" w14:textId="77777777" w:rsidR="00EF5001" w:rsidRDefault="00EF5001" w:rsidP="00F05375">
            <w:pPr>
              <w:jc w:val="left"/>
              <w:rPr>
                <w:rFonts w:ascii="宋体" w:hAnsi="宋体"/>
                <w:snapToGrid w:val="0"/>
                <w:kern w:val="0"/>
              </w:rPr>
            </w:pPr>
            <w:r>
              <w:rPr>
                <w:rFonts w:ascii="宋体" w:hAnsi="宋体"/>
                <w:snapToGrid w:val="0"/>
                <w:kern w:val="0"/>
              </w:rPr>
              <w:t>N</w:t>
            </w:r>
          </w:p>
        </w:tc>
        <w:tc>
          <w:tcPr>
            <w:tcW w:w="3119" w:type="dxa"/>
            <w:shd w:val="clear" w:color="auto" w:fill="auto"/>
          </w:tcPr>
          <w:p w14:paraId="55130352" w14:textId="77777777" w:rsidR="00EF5001" w:rsidRPr="00736667" w:rsidRDefault="00EF5001" w:rsidP="00F05375">
            <w:pPr>
              <w:jc w:val="left"/>
              <w:rPr>
                <w:rFonts w:ascii="宋体" w:hAnsi="宋体"/>
                <w:snapToGrid w:val="0"/>
                <w:kern w:val="0"/>
              </w:rPr>
            </w:pPr>
          </w:p>
        </w:tc>
      </w:tr>
      <w:tr w:rsidR="00EF5001" w:rsidRPr="00736667" w14:paraId="7A56543E" w14:textId="77777777" w:rsidTr="00F05375">
        <w:tc>
          <w:tcPr>
            <w:tcW w:w="1559" w:type="dxa"/>
            <w:shd w:val="clear" w:color="auto" w:fill="auto"/>
            <w:vAlign w:val="bottom"/>
          </w:tcPr>
          <w:p w14:paraId="446E5830" w14:textId="60D75481" w:rsidR="00EF5001" w:rsidRDefault="00EF5001" w:rsidP="00EF5001">
            <w:pPr>
              <w:rPr>
                <w:sz w:val="20"/>
                <w:szCs w:val="20"/>
              </w:rPr>
            </w:pPr>
            <w:r>
              <w:rPr>
                <w:rFonts w:hint="eastAsia"/>
                <w:sz w:val="20"/>
                <w:szCs w:val="20"/>
              </w:rPr>
              <w:t>交易</w:t>
            </w:r>
            <w:r>
              <w:rPr>
                <w:sz w:val="20"/>
                <w:szCs w:val="20"/>
              </w:rPr>
              <w:t>日期起</w:t>
            </w:r>
          </w:p>
        </w:tc>
        <w:tc>
          <w:tcPr>
            <w:tcW w:w="1701" w:type="dxa"/>
            <w:shd w:val="clear" w:color="auto" w:fill="auto"/>
            <w:vAlign w:val="bottom"/>
          </w:tcPr>
          <w:p w14:paraId="583A151C" w14:textId="0836AEC5" w:rsidR="00EF5001" w:rsidRDefault="00EF5001" w:rsidP="00F05375">
            <w:pPr>
              <w:rPr>
                <w:sz w:val="20"/>
                <w:szCs w:val="20"/>
              </w:rPr>
            </w:pPr>
          </w:p>
        </w:tc>
        <w:tc>
          <w:tcPr>
            <w:tcW w:w="1134" w:type="dxa"/>
            <w:shd w:val="clear" w:color="auto" w:fill="auto"/>
          </w:tcPr>
          <w:p w14:paraId="4748ADAF" w14:textId="77777777" w:rsidR="00EF5001" w:rsidRDefault="00EF5001" w:rsidP="00F05375">
            <w:pPr>
              <w:jc w:val="left"/>
              <w:rPr>
                <w:rFonts w:ascii="宋体" w:hAnsi="宋体"/>
                <w:snapToGrid w:val="0"/>
                <w:kern w:val="0"/>
              </w:rPr>
            </w:pPr>
            <w:r>
              <w:rPr>
                <w:rFonts w:ascii="宋体" w:hAnsi="宋体"/>
                <w:snapToGrid w:val="0"/>
                <w:kern w:val="0"/>
              </w:rPr>
              <w:t>N</w:t>
            </w:r>
          </w:p>
        </w:tc>
        <w:tc>
          <w:tcPr>
            <w:tcW w:w="3119" w:type="dxa"/>
            <w:shd w:val="clear" w:color="auto" w:fill="auto"/>
          </w:tcPr>
          <w:p w14:paraId="4A3BFC99" w14:textId="77777777" w:rsidR="00EF5001" w:rsidRPr="00736667" w:rsidRDefault="00EF5001" w:rsidP="00F05375">
            <w:pPr>
              <w:jc w:val="left"/>
              <w:rPr>
                <w:rFonts w:ascii="宋体" w:hAnsi="宋体"/>
                <w:snapToGrid w:val="0"/>
                <w:kern w:val="0"/>
              </w:rPr>
            </w:pPr>
          </w:p>
        </w:tc>
      </w:tr>
      <w:tr w:rsidR="00EF5001" w:rsidRPr="00736667" w14:paraId="43A3B02A" w14:textId="77777777" w:rsidTr="00F05375">
        <w:tc>
          <w:tcPr>
            <w:tcW w:w="1559" w:type="dxa"/>
            <w:shd w:val="clear" w:color="auto" w:fill="auto"/>
            <w:vAlign w:val="bottom"/>
          </w:tcPr>
          <w:p w14:paraId="5CEAC67B" w14:textId="23E46893" w:rsidR="00EF5001" w:rsidRDefault="00EF5001" w:rsidP="00F05375">
            <w:pPr>
              <w:rPr>
                <w:sz w:val="20"/>
                <w:szCs w:val="20"/>
              </w:rPr>
            </w:pPr>
            <w:r>
              <w:rPr>
                <w:rFonts w:hint="eastAsia"/>
                <w:sz w:val="20"/>
                <w:szCs w:val="20"/>
              </w:rPr>
              <w:t>交易</w:t>
            </w:r>
            <w:r>
              <w:rPr>
                <w:sz w:val="20"/>
                <w:szCs w:val="20"/>
              </w:rPr>
              <w:t>日期止</w:t>
            </w:r>
          </w:p>
        </w:tc>
        <w:tc>
          <w:tcPr>
            <w:tcW w:w="1701" w:type="dxa"/>
            <w:shd w:val="clear" w:color="auto" w:fill="auto"/>
            <w:vAlign w:val="bottom"/>
          </w:tcPr>
          <w:p w14:paraId="35CD558B" w14:textId="34DB6694" w:rsidR="00EF5001" w:rsidRDefault="00EF5001" w:rsidP="00F05375">
            <w:pPr>
              <w:rPr>
                <w:sz w:val="20"/>
                <w:szCs w:val="20"/>
              </w:rPr>
            </w:pPr>
          </w:p>
        </w:tc>
        <w:tc>
          <w:tcPr>
            <w:tcW w:w="1134" w:type="dxa"/>
            <w:shd w:val="clear" w:color="auto" w:fill="auto"/>
          </w:tcPr>
          <w:p w14:paraId="21578ED0" w14:textId="77777777" w:rsidR="00EF5001" w:rsidRDefault="00EF5001"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70E88D2" w14:textId="77777777" w:rsidR="00EF5001" w:rsidRPr="00736667" w:rsidRDefault="00EF5001" w:rsidP="00F05375">
            <w:pPr>
              <w:jc w:val="left"/>
              <w:rPr>
                <w:rFonts w:ascii="宋体" w:hAnsi="宋体"/>
                <w:snapToGrid w:val="0"/>
                <w:kern w:val="0"/>
              </w:rPr>
            </w:pPr>
          </w:p>
        </w:tc>
      </w:tr>
      <w:tr w:rsidR="00EF5001" w:rsidRPr="00736667" w14:paraId="606C2DAC" w14:textId="77777777" w:rsidTr="00F05375">
        <w:tc>
          <w:tcPr>
            <w:tcW w:w="1559" w:type="dxa"/>
            <w:shd w:val="clear" w:color="auto" w:fill="auto"/>
            <w:vAlign w:val="bottom"/>
          </w:tcPr>
          <w:p w14:paraId="61AC8CB8" w14:textId="6866410F" w:rsidR="00EF5001" w:rsidRDefault="00EF5001" w:rsidP="00F05375">
            <w:pPr>
              <w:rPr>
                <w:sz w:val="20"/>
                <w:szCs w:val="20"/>
              </w:rPr>
            </w:pPr>
            <w:r>
              <w:rPr>
                <w:rFonts w:hint="eastAsia"/>
                <w:sz w:val="20"/>
                <w:szCs w:val="20"/>
              </w:rPr>
              <w:t>资金</w:t>
            </w:r>
            <w:r>
              <w:rPr>
                <w:sz w:val="20"/>
                <w:szCs w:val="20"/>
              </w:rPr>
              <w:t>方名称</w:t>
            </w:r>
          </w:p>
        </w:tc>
        <w:tc>
          <w:tcPr>
            <w:tcW w:w="1701" w:type="dxa"/>
            <w:shd w:val="clear" w:color="auto" w:fill="auto"/>
            <w:vAlign w:val="bottom"/>
          </w:tcPr>
          <w:p w14:paraId="339F5FD6" w14:textId="77777777" w:rsidR="00EF5001" w:rsidRDefault="00EF5001" w:rsidP="00F05375">
            <w:pPr>
              <w:rPr>
                <w:sz w:val="20"/>
                <w:szCs w:val="20"/>
              </w:rPr>
            </w:pPr>
          </w:p>
        </w:tc>
        <w:tc>
          <w:tcPr>
            <w:tcW w:w="1134" w:type="dxa"/>
            <w:shd w:val="clear" w:color="auto" w:fill="auto"/>
          </w:tcPr>
          <w:p w14:paraId="042C6B4A" w14:textId="35DADE00" w:rsidR="00EF5001" w:rsidRDefault="00EF5001"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71CA17E" w14:textId="77777777" w:rsidR="00EF5001" w:rsidRPr="00736667" w:rsidRDefault="00EF5001" w:rsidP="00F05375">
            <w:pPr>
              <w:jc w:val="left"/>
              <w:rPr>
                <w:rFonts w:ascii="宋体" w:hAnsi="宋体"/>
                <w:snapToGrid w:val="0"/>
                <w:kern w:val="0"/>
              </w:rPr>
            </w:pPr>
          </w:p>
        </w:tc>
      </w:tr>
      <w:tr w:rsidR="004456D4" w:rsidRPr="00736667" w14:paraId="78161F63" w14:textId="77777777" w:rsidTr="004456D4">
        <w:trPr>
          <w:ins w:id="504" w:author="jianghua tang" w:date="2017-09-06T15:55:00Z"/>
        </w:trPr>
        <w:tc>
          <w:tcPr>
            <w:tcW w:w="1559" w:type="dxa"/>
            <w:shd w:val="clear" w:color="auto" w:fill="auto"/>
            <w:vAlign w:val="bottom"/>
          </w:tcPr>
          <w:p w14:paraId="1031EC3F" w14:textId="57C11624" w:rsidR="004456D4" w:rsidRDefault="004456D4" w:rsidP="004456D4">
            <w:pPr>
              <w:rPr>
                <w:ins w:id="505" w:author="jianghua tang" w:date="2017-09-06T15:55:00Z"/>
                <w:sz w:val="20"/>
                <w:szCs w:val="20"/>
              </w:rPr>
            </w:pPr>
            <w:bookmarkStart w:id="506" w:name="OLE_LINK8"/>
            <w:bookmarkStart w:id="507" w:name="OLE_LINK9"/>
            <w:ins w:id="508" w:author="jianghua tang" w:date="2017-09-06T15:55:00Z">
              <w:r>
                <w:rPr>
                  <w:rFonts w:hint="eastAsia"/>
                  <w:sz w:val="20"/>
                  <w:szCs w:val="20"/>
                </w:rPr>
                <w:t>交易</w:t>
              </w:r>
              <w:r>
                <w:rPr>
                  <w:sz w:val="20"/>
                  <w:szCs w:val="20"/>
                </w:rPr>
                <w:t>金额起</w:t>
              </w:r>
              <w:bookmarkEnd w:id="506"/>
              <w:bookmarkEnd w:id="507"/>
            </w:ins>
          </w:p>
        </w:tc>
        <w:tc>
          <w:tcPr>
            <w:tcW w:w="1701" w:type="dxa"/>
            <w:shd w:val="clear" w:color="auto" w:fill="auto"/>
            <w:vAlign w:val="bottom"/>
          </w:tcPr>
          <w:p w14:paraId="6640EFDF" w14:textId="77777777" w:rsidR="004456D4" w:rsidRDefault="004456D4" w:rsidP="004456D4">
            <w:pPr>
              <w:rPr>
                <w:ins w:id="509" w:author="jianghua tang" w:date="2017-09-06T15:55:00Z"/>
                <w:sz w:val="20"/>
                <w:szCs w:val="20"/>
              </w:rPr>
            </w:pPr>
          </w:p>
        </w:tc>
        <w:tc>
          <w:tcPr>
            <w:tcW w:w="1134" w:type="dxa"/>
            <w:shd w:val="clear" w:color="auto" w:fill="auto"/>
          </w:tcPr>
          <w:p w14:paraId="643F26AF" w14:textId="77777777" w:rsidR="004456D4" w:rsidRDefault="004456D4" w:rsidP="004456D4">
            <w:pPr>
              <w:jc w:val="left"/>
              <w:rPr>
                <w:ins w:id="510" w:author="jianghua tang" w:date="2017-09-06T15:55:00Z"/>
                <w:rFonts w:ascii="宋体" w:hAnsi="宋体"/>
                <w:snapToGrid w:val="0"/>
                <w:kern w:val="0"/>
              </w:rPr>
            </w:pPr>
            <w:ins w:id="511" w:author="jianghua tang" w:date="2017-09-06T15:55:00Z">
              <w:r>
                <w:rPr>
                  <w:rFonts w:ascii="宋体" w:hAnsi="宋体" w:hint="eastAsia"/>
                  <w:snapToGrid w:val="0"/>
                  <w:kern w:val="0"/>
                </w:rPr>
                <w:t>N</w:t>
              </w:r>
            </w:ins>
          </w:p>
        </w:tc>
        <w:tc>
          <w:tcPr>
            <w:tcW w:w="3119" w:type="dxa"/>
            <w:shd w:val="clear" w:color="auto" w:fill="auto"/>
          </w:tcPr>
          <w:p w14:paraId="65BBFE42" w14:textId="77777777" w:rsidR="004456D4" w:rsidRPr="00736667" w:rsidRDefault="004456D4" w:rsidP="004456D4">
            <w:pPr>
              <w:jc w:val="left"/>
              <w:rPr>
                <w:ins w:id="512" w:author="jianghua tang" w:date="2017-09-06T15:55:00Z"/>
                <w:rFonts w:ascii="宋体" w:hAnsi="宋体"/>
                <w:snapToGrid w:val="0"/>
                <w:kern w:val="0"/>
              </w:rPr>
            </w:pPr>
          </w:p>
        </w:tc>
      </w:tr>
      <w:tr w:rsidR="004456D4" w:rsidRPr="00736667" w14:paraId="7731C777" w14:textId="77777777" w:rsidTr="004456D4">
        <w:trPr>
          <w:ins w:id="513" w:author="jianghua tang" w:date="2017-09-06T15:55:00Z"/>
        </w:trPr>
        <w:tc>
          <w:tcPr>
            <w:tcW w:w="1559" w:type="dxa"/>
            <w:shd w:val="clear" w:color="auto" w:fill="auto"/>
            <w:vAlign w:val="bottom"/>
          </w:tcPr>
          <w:p w14:paraId="03BF0B02" w14:textId="3C384C9E" w:rsidR="004456D4" w:rsidRDefault="004456D4" w:rsidP="004456D4">
            <w:pPr>
              <w:rPr>
                <w:ins w:id="514" w:author="jianghua tang" w:date="2017-09-06T15:55:00Z"/>
                <w:sz w:val="20"/>
                <w:szCs w:val="20"/>
              </w:rPr>
            </w:pPr>
            <w:ins w:id="515" w:author="jianghua tang" w:date="2017-09-06T15:55:00Z">
              <w:r>
                <w:rPr>
                  <w:rFonts w:hint="eastAsia"/>
                  <w:sz w:val="20"/>
                  <w:szCs w:val="20"/>
                </w:rPr>
                <w:t>交易</w:t>
              </w:r>
              <w:r>
                <w:rPr>
                  <w:sz w:val="20"/>
                  <w:szCs w:val="20"/>
                </w:rPr>
                <w:t>金额止</w:t>
              </w:r>
            </w:ins>
          </w:p>
        </w:tc>
        <w:tc>
          <w:tcPr>
            <w:tcW w:w="1701" w:type="dxa"/>
            <w:shd w:val="clear" w:color="auto" w:fill="auto"/>
            <w:vAlign w:val="bottom"/>
          </w:tcPr>
          <w:p w14:paraId="531610E2" w14:textId="77777777" w:rsidR="004456D4" w:rsidRDefault="004456D4" w:rsidP="004456D4">
            <w:pPr>
              <w:rPr>
                <w:ins w:id="516" w:author="jianghua tang" w:date="2017-09-06T15:55:00Z"/>
                <w:sz w:val="20"/>
                <w:szCs w:val="20"/>
              </w:rPr>
            </w:pPr>
          </w:p>
        </w:tc>
        <w:tc>
          <w:tcPr>
            <w:tcW w:w="1134" w:type="dxa"/>
            <w:shd w:val="clear" w:color="auto" w:fill="auto"/>
          </w:tcPr>
          <w:p w14:paraId="1092A10B" w14:textId="77777777" w:rsidR="004456D4" w:rsidRDefault="004456D4" w:rsidP="004456D4">
            <w:pPr>
              <w:jc w:val="left"/>
              <w:rPr>
                <w:ins w:id="517" w:author="jianghua tang" w:date="2017-09-06T15:55:00Z"/>
                <w:rFonts w:ascii="宋体" w:hAnsi="宋体"/>
                <w:snapToGrid w:val="0"/>
                <w:kern w:val="0"/>
              </w:rPr>
            </w:pPr>
            <w:ins w:id="518" w:author="jianghua tang" w:date="2017-09-06T15:55:00Z">
              <w:r>
                <w:rPr>
                  <w:rFonts w:ascii="宋体" w:hAnsi="宋体" w:hint="eastAsia"/>
                  <w:snapToGrid w:val="0"/>
                  <w:kern w:val="0"/>
                </w:rPr>
                <w:t>N</w:t>
              </w:r>
            </w:ins>
          </w:p>
        </w:tc>
        <w:tc>
          <w:tcPr>
            <w:tcW w:w="3119" w:type="dxa"/>
            <w:shd w:val="clear" w:color="auto" w:fill="auto"/>
          </w:tcPr>
          <w:p w14:paraId="6438EEE6" w14:textId="77777777" w:rsidR="004456D4" w:rsidRPr="00736667" w:rsidRDefault="004456D4" w:rsidP="004456D4">
            <w:pPr>
              <w:jc w:val="left"/>
              <w:rPr>
                <w:ins w:id="519" w:author="jianghua tang" w:date="2017-09-06T15:55:00Z"/>
                <w:rFonts w:ascii="宋体" w:hAnsi="宋体"/>
                <w:snapToGrid w:val="0"/>
                <w:kern w:val="0"/>
              </w:rPr>
            </w:pPr>
          </w:p>
        </w:tc>
      </w:tr>
      <w:tr w:rsidR="00EF5001" w:rsidRPr="00736667" w14:paraId="7EECBEFF" w14:textId="77777777" w:rsidTr="00F05375">
        <w:tc>
          <w:tcPr>
            <w:tcW w:w="1559" w:type="dxa"/>
            <w:shd w:val="clear" w:color="auto" w:fill="auto"/>
            <w:vAlign w:val="bottom"/>
          </w:tcPr>
          <w:p w14:paraId="79AA06DB" w14:textId="77777777" w:rsidR="00EF5001" w:rsidRDefault="00EF5001" w:rsidP="00F05375">
            <w:pPr>
              <w:rPr>
                <w:sz w:val="20"/>
                <w:szCs w:val="20"/>
              </w:rPr>
            </w:pPr>
            <w:r>
              <w:rPr>
                <w:rFonts w:hint="eastAsia"/>
                <w:sz w:val="20"/>
                <w:szCs w:val="20"/>
              </w:rPr>
              <w:t>每页行数</w:t>
            </w:r>
          </w:p>
        </w:tc>
        <w:tc>
          <w:tcPr>
            <w:tcW w:w="1701" w:type="dxa"/>
            <w:shd w:val="clear" w:color="auto" w:fill="auto"/>
            <w:vAlign w:val="bottom"/>
          </w:tcPr>
          <w:p w14:paraId="0AD60A54" w14:textId="77777777" w:rsidR="00EF5001" w:rsidRDefault="00EF5001" w:rsidP="00F05375">
            <w:pPr>
              <w:rPr>
                <w:sz w:val="20"/>
                <w:szCs w:val="20"/>
              </w:rPr>
            </w:pPr>
            <w:r>
              <w:rPr>
                <w:rFonts w:hint="eastAsia"/>
                <w:sz w:val="20"/>
                <w:szCs w:val="20"/>
              </w:rPr>
              <w:t>rows</w:t>
            </w:r>
          </w:p>
        </w:tc>
        <w:tc>
          <w:tcPr>
            <w:tcW w:w="1134" w:type="dxa"/>
            <w:shd w:val="clear" w:color="auto" w:fill="auto"/>
          </w:tcPr>
          <w:p w14:paraId="5056FB47" w14:textId="77777777" w:rsidR="00EF5001" w:rsidRDefault="00EF5001"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3F2A690" w14:textId="77777777" w:rsidR="00EF5001" w:rsidRPr="00736667" w:rsidRDefault="00EF5001" w:rsidP="00F05375">
            <w:pPr>
              <w:jc w:val="left"/>
              <w:rPr>
                <w:rFonts w:ascii="宋体" w:hAnsi="宋体"/>
                <w:snapToGrid w:val="0"/>
                <w:kern w:val="0"/>
              </w:rPr>
            </w:pPr>
          </w:p>
        </w:tc>
      </w:tr>
      <w:tr w:rsidR="00EF5001" w:rsidRPr="00736667" w14:paraId="4162B78E" w14:textId="77777777" w:rsidTr="00F05375">
        <w:tc>
          <w:tcPr>
            <w:tcW w:w="1559" w:type="dxa"/>
            <w:shd w:val="clear" w:color="auto" w:fill="auto"/>
            <w:vAlign w:val="bottom"/>
          </w:tcPr>
          <w:p w14:paraId="5B6830ED" w14:textId="77777777" w:rsidR="00EF5001" w:rsidRDefault="00EF5001" w:rsidP="00F05375">
            <w:pPr>
              <w:rPr>
                <w:sz w:val="20"/>
                <w:szCs w:val="20"/>
              </w:rPr>
            </w:pPr>
            <w:r>
              <w:rPr>
                <w:rFonts w:hint="eastAsia"/>
                <w:sz w:val="20"/>
                <w:szCs w:val="20"/>
              </w:rPr>
              <w:t>起始条数</w:t>
            </w:r>
          </w:p>
        </w:tc>
        <w:tc>
          <w:tcPr>
            <w:tcW w:w="1701" w:type="dxa"/>
            <w:shd w:val="clear" w:color="auto" w:fill="auto"/>
            <w:vAlign w:val="bottom"/>
          </w:tcPr>
          <w:p w14:paraId="4729CA57" w14:textId="77777777" w:rsidR="00EF5001" w:rsidRDefault="00EF5001" w:rsidP="00F05375">
            <w:pPr>
              <w:rPr>
                <w:sz w:val="20"/>
                <w:szCs w:val="20"/>
              </w:rPr>
            </w:pPr>
            <w:r>
              <w:rPr>
                <w:rFonts w:hint="eastAsia"/>
                <w:sz w:val="20"/>
                <w:szCs w:val="20"/>
              </w:rPr>
              <w:t>start</w:t>
            </w:r>
          </w:p>
        </w:tc>
        <w:tc>
          <w:tcPr>
            <w:tcW w:w="1134" w:type="dxa"/>
            <w:shd w:val="clear" w:color="auto" w:fill="auto"/>
          </w:tcPr>
          <w:p w14:paraId="29444812" w14:textId="77777777" w:rsidR="00EF5001" w:rsidRDefault="00EF5001"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B8D938F" w14:textId="77777777" w:rsidR="00EF5001" w:rsidRPr="00736667" w:rsidRDefault="00EF5001" w:rsidP="00F05375">
            <w:pPr>
              <w:jc w:val="left"/>
              <w:rPr>
                <w:rFonts w:ascii="宋体" w:hAnsi="宋体"/>
                <w:snapToGrid w:val="0"/>
                <w:kern w:val="0"/>
              </w:rPr>
            </w:pPr>
          </w:p>
        </w:tc>
      </w:tr>
    </w:tbl>
    <w:p w14:paraId="03289DED" w14:textId="77777777" w:rsidR="00EF5001" w:rsidRDefault="00EF5001" w:rsidP="00EF5001"/>
    <w:p w14:paraId="28838204" w14:textId="2895F8B9" w:rsidR="00EF5001" w:rsidRDefault="00EF5001" w:rsidP="00EF5001">
      <w:r>
        <w:tab/>
      </w:r>
      <w:r>
        <w:tab/>
      </w:r>
      <w:r>
        <w:rPr>
          <w:rFonts w:hint="eastAsia"/>
        </w:rPr>
        <w:t>出</w:t>
      </w:r>
      <w:r>
        <w:t>账明细列表</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EF5001" w:rsidRPr="00736667" w14:paraId="6E1FD57F" w14:textId="77777777" w:rsidTr="00F05375">
        <w:tc>
          <w:tcPr>
            <w:tcW w:w="1559" w:type="dxa"/>
            <w:shd w:val="clear" w:color="auto" w:fill="E0E0E0"/>
          </w:tcPr>
          <w:p w14:paraId="0F936B2C" w14:textId="77777777" w:rsidR="00EF5001" w:rsidRPr="00736667" w:rsidRDefault="00EF5001" w:rsidP="00F05375">
            <w:pPr>
              <w:jc w:val="center"/>
              <w:rPr>
                <w:b/>
                <w:snapToGrid w:val="0"/>
                <w:kern w:val="0"/>
              </w:rPr>
            </w:pPr>
            <w:r w:rsidRPr="00736667">
              <w:rPr>
                <w:rFonts w:hint="eastAsia"/>
                <w:b/>
                <w:snapToGrid w:val="0"/>
                <w:kern w:val="0"/>
              </w:rPr>
              <w:t>输入要素</w:t>
            </w:r>
          </w:p>
        </w:tc>
        <w:tc>
          <w:tcPr>
            <w:tcW w:w="1701" w:type="dxa"/>
            <w:shd w:val="clear" w:color="auto" w:fill="E0E0E0"/>
          </w:tcPr>
          <w:p w14:paraId="258339AD" w14:textId="77777777" w:rsidR="00EF5001" w:rsidRPr="00736667" w:rsidRDefault="00EF5001" w:rsidP="00F0537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6485F4A" w14:textId="77777777" w:rsidR="00EF5001" w:rsidRPr="00736667" w:rsidRDefault="00EF5001" w:rsidP="00F0537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17C71A1" w14:textId="77777777" w:rsidR="00EF5001" w:rsidRPr="00736667" w:rsidRDefault="00EF5001" w:rsidP="00F05375">
            <w:pPr>
              <w:jc w:val="center"/>
              <w:rPr>
                <w:b/>
                <w:snapToGrid w:val="0"/>
                <w:kern w:val="0"/>
              </w:rPr>
            </w:pPr>
            <w:r w:rsidRPr="00736667">
              <w:rPr>
                <w:rFonts w:hint="eastAsia"/>
                <w:b/>
                <w:snapToGrid w:val="0"/>
                <w:kern w:val="0"/>
              </w:rPr>
              <w:t>备注</w:t>
            </w:r>
          </w:p>
        </w:tc>
      </w:tr>
      <w:tr w:rsidR="00EF5001" w:rsidRPr="00736667" w14:paraId="4F4265CD" w14:textId="77777777" w:rsidTr="00F05375">
        <w:tc>
          <w:tcPr>
            <w:tcW w:w="1559" w:type="dxa"/>
            <w:shd w:val="clear" w:color="auto" w:fill="auto"/>
            <w:vAlign w:val="bottom"/>
          </w:tcPr>
          <w:p w14:paraId="7F488FF9" w14:textId="77777777" w:rsidR="00EF5001" w:rsidRDefault="00EF5001" w:rsidP="00F05375">
            <w:pPr>
              <w:rPr>
                <w:sz w:val="20"/>
                <w:szCs w:val="20"/>
              </w:rPr>
            </w:pPr>
            <w:r>
              <w:rPr>
                <w:rFonts w:hint="eastAsia"/>
                <w:sz w:val="20"/>
                <w:szCs w:val="20"/>
              </w:rPr>
              <w:t>交易</w:t>
            </w:r>
            <w:r>
              <w:rPr>
                <w:sz w:val="20"/>
                <w:szCs w:val="20"/>
              </w:rPr>
              <w:t>日期起</w:t>
            </w:r>
          </w:p>
        </w:tc>
        <w:tc>
          <w:tcPr>
            <w:tcW w:w="1701" w:type="dxa"/>
            <w:shd w:val="clear" w:color="auto" w:fill="auto"/>
            <w:vAlign w:val="bottom"/>
          </w:tcPr>
          <w:p w14:paraId="1DC82E3B" w14:textId="77777777" w:rsidR="00EF5001" w:rsidRDefault="00EF5001" w:rsidP="00F05375">
            <w:pPr>
              <w:rPr>
                <w:sz w:val="20"/>
                <w:szCs w:val="20"/>
              </w:rPr>
            </w:pPr>
          </w:p>
        </w:tc>
        <w:tc>
          <w:tcPr>
            <w:tcW w:w="1134" w:type="dxa"/>
            <w:shd w:val="clear" w:color="auto" w:fill="auto"/>
          </w:tcPr>
          <w:p w14:paraId="23A26121" w14:textId="77777777" w:rsidR="00EF5001" w:rsidRDefault="00EF5001" w:rsidP="00F05375">
            <w:pPr>
              <w:jc w:val="left"/>
              <w:rPr>
                <w:rFonts w:ascii="宋体" w:hAnsi="宋体"/>
                <w:snapToGrid w:val="0"/>
                <w:kern w:val="0"/>
              </w:rPr>
            </w:pPr>
            <w:r>
              <w:rPr>
                <w:rFonts w:ascii="宋体" w:hAnsi="宋体"/>
                <w:snapToGrid w:val="0"/>
                <w:kern w:val="0"/>
              </w:rPr>
              <w:t>N</w:t>
            </w:r>
          </w:p>
        </w:tc>
        <w:tc>
          <w:tcPr>
            <w:tcW w:w="3119" w:type="dxa"/>
            <w:shd w:val="clear" w:color="auto" w:fill="auto"/>
          </w:tcPr>
          <w:p w14:paraId="277504B5" w14:textId="77777777" w:rsidR="00EF5001" w:rsidRPr="00736667" w:rsidRDefault="00EF5001" w:rsidP="00F05375">
            <w:pPr>
              <w:jc w:val="left"/>
              <w:rPr>
                <w:rFonts w:ascii="宋体" w:hAnsi="宋体"/>
                <w:snapToGrid w:val="0"/>
                <w:kern w:val="0"/>
              </w:rPr>
            </w:pPr>
          </w:p>
        </w:tc>
      </w:tr>
      <w:tr w:rsidR="00EF5001" w:rsidRPr="00736667" w14:paraId="321BDC74" w14:textId="77777777" w:rsidTr="00F05375">
        <w:tc>
          <w:tcPr>
            <w:tcW w:w="1559" w:type="dxa"/>
            <w:shd w:val="clear" w:color="auto" w:fill="auto"/>
            <w:vAlign w:val="bottom"/>
          </w:tcPr>
          <w:p w14:paraId="41483F57" w14:textId="77777777" w:rsidR="00EF5001" w:rsidRDefault="00EF5001" w:rsidP="00F05375">
            <w:pPr>
              <w:rPr>
                <w:sz w:val="20"/>
                <w:szCs w:val="20"/>
              </w:rPr>
            </w:pPr>
            <w:r>
              <w:rPr>
                <w:rFonts w:hint="eastAsia"/>
                <w:sz w:val="20"/>
                <w:szCs w:val="20"/>
              </w:rPr>
              <w:t>交易</w:t>
            </w:r>
            <w:r>
              <w:rPr>
                <w:sz w:val="20"/>
                <w:szCs w:val="20"/>
              </w:rPr>
              <w:t>日期止</w:t>
            </w:r>
          </w:p>
        </w:tc>
        <w:tc>
          <w:tcPr>
            <w:tcW w:w="1701" w:type="dxa"/>
            <w:shd w:val="clear" w:color="auto" w:fill="auto"/>
            <w:vAlign w:val="bottom"/>
          </w:tcPr>
          <w:p w14:paraId="0BB2CC98" w14:textId="77777777" w:rsidR="00EF5001" w:rsidRDefault="00EF5001" w:rsidP="00F05375">
            <w:pPr>
              <w:rPr>
                <w:sz w:val="20"/>
                <w:szCs w:val="20"/>
              </w:rPr>
            </w:pPr>
          </w:p>
        </w:tc>
        <w:tc>
          <w:tcPr>
            <w:tcW w:w="1134" w:type="dxa"/>
            <w:shd w:val="clear" w:color="auto" w:fill="auto"/>
          </w:tcPr>
          <w:p w14:paraId="655F8A7B" w14:textId="77777777" w:rsidR="00EF5001" w:rsidRDefault="00EF5001"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D50716B" w14:textId="77777777" w:rsidR="00EF5001" w:rsidRPr="00736667" w:rsidRDefault="00EF5001" w:rsidP="00F05375">
            <w:pPr>
              <w:jc w:val="left"/>
              <w:rPr>
                <w:rFonts w:ascii="宋体" w:hAnsi="宋体"/>
                <w:snapToGrid w:val="0"/>
                <w:kern w:val="0"/>
              </w:rPr>
            </w:pPr>
          </w:p>
        </w:tc>
      </w:tr>
      <w:tr w:rsidR="00DE2757" w:rsidRPr="00736667" w14:paraId="18D862A0" w14:textId="77777777" w:rsidTr="00F05375">
        <w:tc>
          <w:tcPr>
            <w:tcW w:w="1559" w:type="dxa"/>
            <w:shd w:val="clear" w:color="auto" w:fill="auto"/>
            <w:vAlign w:val="bottom"/>
          </w:tcPr>
          <w:p w14:paraId="2682247B" w14:textId="709AE6E3" w:rsidR="00DE2757" w:rsidRDefault="00DE2757" w:rsidP="00F05375">
            <w:pPr>
              <w:rPr>
                <w:sz w:val="20"/>
                <w:szCs w:val="20"/>
              </w:rPr>
            </w:pPr>
            <w:r>
              <w:rPr>
                <w:rFonts w:hint="eastAsia"/>
                <w:sz w:val="20"/>
                <w:szCs w:val="20"/>
              </w:rPr>
              <w:t>提现</w:t>
            </w:r>
            <w:r>
              <w:rPr>
                <w:sz w:val="20"/>
                <w:szCs w:val="20"/>
              </w:rPr>
              <w:t>金额起</w:t>
            </w:r>
          </w:p>
        </w:tc>
        <w:tc>
          <w:tcPr>
            <w:tcW w:w="1701" w:type="dxa"/>
            <w:shd w:val="clear" w:color="auto" w:fill="auto"/>
            <w:vAlign w:val="bottom"/>
          </w:tcPr>
          <w:p w14:paraId="69BE3C27" w14:textId="77777777" w:rsidR="00DE2757" w:rsidRDefault="00DE2757" w:rsidP="00F05375">
            <w:pPr>
              <w:rPr>
                <w:sz w:val="20"/>
                <w:szCs w:val="20"/>
              </w:rPr>
            </w:pPr>
          </w:p>
        </w:tc>
        <w:tc>
          <w:tcPr>
            <w:tcW w:w="1134" w:type="dxa"/>
            <w:shd w:val="clear" w:color="auto" w:fill="auto"/>
          </w:tcPr>
          <w:p w14:paraId="42168A38" w14:textId="34FB5831" w:rsidR="00DE2757" w:rsidRDefault="00DE2757"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5C16F51" w14:textId="77777777" w:rsidR="00DE2757" w:rsidRPr="00736667" w:rsidRDefault="00DE2757" w:rsidP="00F05375">
            <w:pPr>
              <w:jc w:val="left"/>
              <w:rPr>
                <w:rFonts w:ascii="宋体" w:hAnsi="宋体"/>
                <w:snapToGrid w:val="0"/>
                <w:kern w:val="0"/>
              </w:rPr>
            </w:pPr>
          </w:p>
        </w:tc>
      </w:tr>
      <w:tr w:rsidR="00DE2757" w:rsidRPr="00736667" w14:paraId="457D11BE" w14:textId="77777777" w:rsidTr="00F05375">
        <w:tc>
          <w:tcPr>
            <w:tcW w:w="1559" w:type="dxa"/>
            <w:shd w:val="clear" w:color="auto" w:fill="auto"/>
            <w:vAlign w:val="bottom"/>
          </w:tcPr>
          <w:p w14:paraId="4661157A" w14:textId="4B9D6B38" w:rsidR="00DE2757" w:rsidRDefault="00DE2757" w:rsidP="00F05375">
            <w:pPr>
              <w:rPr>
                <w:sz w:val="20"/>
                <w:szCs w:val="20"/>
              </w:rPr>
            </w:pPr>
            <w:r>
              <w:rPr>
                <w:rFonts w:hint="eastAsia"/>
                <w:sz w:val="20"/>
                <w:szCs w:val="20"/>
              </w:rPr>
              <w:t>提现</w:t>
            </w:r>
            <w:r>
              <w:rPr>
                <w:sz w:val="20"/>
                <w:szCs w:val="20"/>
              </w:rPr>
              <w:t>金额止</w:t>
            </w:r>
          </w:p>
        </w:tc>
        <w:tc>
          <w:tcPr>
            <w:tcW w:w="1701" w:type="dxa"/>
            <w:shd w:val="clear" w:color="auto" w:fill="auto"/>
            <w:vAlign w:val="bottom"/>
          </w:tcPr>
          <w:p w14:paraId="1581B6B9" w14:textId="77777777" w:rsidR="00DE2757" w:rsidRDefault="00DE2757" w:rsidP="00F05375">
            <w:pPr>
              <w:rPr>
                <w:sz w:val="20"/>
                <w:szCs w:val="20"/>
              </w:rPr>
            </w:pPr>
          </w:p>
        </w:tc>
        <w:tc>
          <w:tcPr>
            <w:tcW w:w="1134" w:type="dxa"/>
            <w:shd w:val="clear" w:color="auto" w:fill="auto"/>
          </w:tcPr>
          <w:p w14:paraId="2C4BA309" w14:textId="04E6A41D" w:rsidR="00DE2757" w:rsidRDefault="00DE2757"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CBA6336" w14:textId="77777777" w:rsidR="00DE2757" w:rsidRPr="00736667" w:rsidRDefault="00DE2757" w:rsidP="00F05375">
            <w:pPr>
              <w:jc w:val="left"/>
              <w:rPr>
                <w:rFonts w:ascii="宋体" w:hAnsi="宋体"/>
                <w:snapToGrid w:val="0"/>
                <w:kern w:val="0"/>
              </w:rPr>
            </w:pPr>
          </w:p>
        </w:tc>
      </w:tr>
      <w:tr w:rsidR="00EF5001" w:rsidRPr="00736667" w14:paraId="3A503D7D" w14:textId="77777777" w:rsidTr="00F05375">
        <w:tc>
          <w:tcPr>
            <w:tcW w:w="1559" w:type="dxa"/>
            <w:shd w:val="clear" w:color="auto" w:fill="auto"/>
            <w:vAlign w:val="bottom"/>
          </w:tcPr>
          <w:p w14:paraId="71E52C06" w14:textId="7375FEA8" w:rsidR="00EF5001" w:rsidRDefault="00180E19" w:rsidP="00F05375">
            <w:pPr>
              <w:rPr>
                <w:sz w:val="20"/>
                <w:szCs w:val="20"/>
              </w:rPr>
            </w:pPr>
            <w:r>
              <w:rPr>
                <w:rFonts w:hint="eastAsia"/>
                <w:sz w:val="20"/>
                <w:szCs w:val="20"/>
              </w:rPr>
              <w:t>渠道</w:t>
            </w:r>
            <w:r>
              <w:rPr>
                <w:sz w:val="20"/>
                <w:szCs w:val="20"/>
              </w:rPr>
              <w:t>人名称</w:t>
            </w:r>
          </w:p>
        </w:tc>
        <w:tc>
          <w:tcPr>
            <w:tcW w:w="1701" w:type="dxa"/>
            <w:shd w:val="clear" w:color="auto" w:fill="auto"/>
            <w:vAlign w:val="bottom"/>
          </w:tcPr>
          <w:p w14:paraId="7FD6D2DE" w14:textId="77777777" w:rsidR="00EF5001" w:rsidRDefault="00EF5001" w:rsidP="00F05375">
            <w:pPr>
              <w:rPr>
                <w:sz w:val="20"/>
                <w:szCs w:val="20"/>
              </w:rPr>
            </w:pPr>
          </w:p>
        </w:tc>
        <w:tc>
          <w:tcPr>
            <w:tcW w:w="1134" w:type="dxa"/>
            <w:shd w:val="clear" w:color="auto" w:fill="auto"/>
          </w:tcPr>
          <w:p w14:paraId="6F64960B" w14:textId="77777777" w:rsidR="00EF5001" w:rsidRDefault="00EF5001"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0DD0688" w14:textId="77777777" w:rsidR="00EF5001" w:rsidRPr="00736667" w:rsidRDefault="00EF5001" w:rsidP="00F05375">
            <w:pPr>
              <w:jc w:val="left"/>
              <w:rPr>
                <w:rFonts w:ascii="宋体" w:hAnsi="宋体"/>
                <w:snapToGrid w:val="0"/>
                <w:kern w:val="0"/>
              </w:rPr>
            </w:pPr>
          </w:p>
        </w:tc>
      </w:tr>
      <w:tr w:rsidR="00EF5001" w:rsidRPr="00736667" w14:paraId="3E3CF5FE" w14:textId="77777777" w:rsidTr="00F05375">
        <w:tc>
          <w:tcPr>
            <w:tcW w:w="1559" w:type="dxa"/>
            <w:shd w:val="clear" w:color="auto" w:fill="auto"/>
            <w:vAlign w:val="bottom"/>
          </w:tcPr>
          <w:p w14:paraId="3353B316" w14:textId="77777777" w:rsidR="00EF5001" w:rsidRDefault="00EF5001" w:rsidP="00F05375">
            <w:pPr>
              <w:rPr>
                <w:sz w:val="20"/>
                <w:szCs w:val="20"/>
              </w:rPr>
            </w:pPr>
            <w:r>
              <w:rPr>
                <w:rFonts w:hint="eastAsia"/>
                <w:sz w:val="20"/>
                <w:szCs w:val="20"/>
              </w:rPr>
              <w:t>每页行数</w:t>
            </w:r>
          </w:p>
        </w:tc>
        <w:tc>
          <w:tcPr>
            <w:tcW w:w="1701" w:type="dxa"/>
            <w:shd w:val="clear" w:color="auto" w:fill="auto"/>
            <w:vAlign w:val="bottom"/>
          </w:tcPr>
          <w:p w14:paraId="2D0A2DA8" w14:textId="77777777" w:rsidR="00EF5001" w:rsidRDefault="00EF5001" w:rsidP="00F05375">
            <w:pPr>
              <w:rPr>
                <w:sz w:val="20"/>
                <w:szCs w:val="20"/>
              </w:rPr>
            </w:pPr>
            <w:r>
              <w:rPr>
                <w:rFonts w:hint="eastAsia"/>
                <w:sz w:val="20"/>
                <w:szCs w:val="20"/>
              </w:rPr>
              <w:t>rows</w:t>
            </w:r>
          </w:p>
        </w:tc>
        <w:tc>
          <w:tcPr>
            <w:tcW w:w="1134" w:type="dxa"/>
            <w:shd w:val="clear" w:color="auto" w:fill="auto"/>
          </w:tcPr>
          <w:p w14:paraId="7A8657A0" w14:textId="77777777" w:rsidR="00EF5001" w:rsidRDefault="00EF5001"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EDC8DEA" w14:textId="77777777" w:rsidR="00EF5001" w:rsidRPr="00736667" w:rsidRDefault="00EF5001" w:rsidP="00F05375">
            <w:pPr>
              <w:jc w:val="left"/>
              <w:rPr>
                <w:rFonts w:ascii="宋体" w:hAnsi="宋体"/>
                <w:snapToGrid w:val="0"/>
                <w:kern w:val="0"/>
              </w:rPr>
            </w:pPr>
          </w:p>
        </w:tc>
      </w:tr>
      <w:tr w:rsidR="00EF5001" w:rsidRPr="00736667" w14:paraId="444F8E28" w14:textId="77777777" w:rsidTr="00F05375">
        <w:tc>
          <w:tcPr>
            <w:tcW w:w="1559" w:type="dxa"/>
            <w:shd w:val="clear" w:color="auto" w:fill="auto"/>
            <w:vAlign w:val="bottom"/>
          </w:tcPr>
          <w:p w14:paraId="43B5DCA7" w14:textId="77777777" w:rsidR="00EF5001" w:rsidRDefault="00EF5001" w:rsidP="00F05375">
            <w:pPr>
              <w:rPr>
                <w:sz w:val="20"/>
                <w:szCs w:val="20"/>
              </w:rPr>
            </w:pPr>
            <w:r>
              <w:rPr>
                <w:rFonts w:hint="eastAsia"/>
                <w:sz w:val="20"/>
                <w:szCs w:val="20"/>
              </w:rPr>
              <w:t>起始条数</w:t>
            </w:r>
          </w:p>
        </w:tc>
        <w:tc>
          <w:tcPr>
            <w:tcW w:w="1701" w:type="dxa"/>
            <w:shd w:val="clear" w:color="auto" w:fill="auto"/>
            <w:vAlign w:val="bottom"/>
          </w:tcPr>
          <w:p w14:paraId="32DEC22B" w14:textId="77777777" w:rsidR="00EF5001" w:rsidRDefault="00EF5001" w:rsidP="00F05375">
            <w:pPr>
              <w:rPr>
                <w:sz w:val="20"/>
                <w:szCs w:val="20"/>
              </w:rPr>
            </w:pPr>
            <w:r>
              <w:rPr>
                <w:rFonts w:hint="eastAsia"/>
                <w:sz w:val="20"/>
                <w:szCs w:val="20"/>
              </w:rPr>
              <w:t>start</w:t>
            </w:r>
          </w:p>
        </w:tc>
        <w:tc>
          <w:tcPr>
            <w:tcW w:w="1134" w:type="dxa"/>
            <w:shd w:val="clear" w:color="auto" w:fill="auto"/>
          </w:tcPr>
          <w:p w14:paraId="26CBBABF" w14:textId="77777777" w:rsidR="00EF5001" w:rsidRDefault="00EF5001"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0C80408" w14:textId="77777777" w:rsidR="00EF5001" w:rsidRPr="00736667" w:rsidRDefault="00EF5001" w:rsidP="00F05375">
            <w:pPr>
              <w:jc w:val="left"/>
              <w:rPr>
                <w:rFonts w:ascii="宋体" w:hAnsi="宋体"/>
                <w:snapToGrid w:val="0"/>
                <w:kern w:val="0"/>
              </w:rPr>
            </w:pPr>
          </w:p>
        </w:tc>
      </w:tr>
    </w:tbl>
    <w:p w14:paraId="02303CA6" w14:textId="77777777" w:rsidR="00EF5001" w:rsidRPr="00C56A4E" w:rsidRDefault="00EF5001" w:rsidP="00EF5001"/>
    <w:p w14:paraId="483F50AF" w14:textId="77777777" w:rsidR="00EF5001" w:rsidRDefault="00EF5001" w:rsidP="00EF5001">
      <w:pPr>
        <w:pStyle w:val="5"/>
      </w:pPr>
      <w:r w:rsidRPr="00A52328">
        <w:rPr>
          <w:rFonts w:hint="eastAsia"/>
        </w:rPr>
        <w:t>输出</w:t>
      </w:r>
    </w:p>
    <w:p w14:paraId="40071D46" w14:textId="04A5DF69" w:rsidR="00EF5001" w:rsidRPr="007F58D2" w:rsidRDefault="00EF5001" w:rsidP="00AC143B">
      <w:pPr>
        <w:ind w:left="680"/>
      </w:pPr>
      <w:r>
        <w:rPr>
          <w:rFonts w:hint="eastAsia"/>
        </w:rPr>
        <w:t>入</w:t>
      </w:r>
      <w:r>
        <w:t>账明细</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EF5001" w:rsidRPr="00736667" w14:paraId="7CB341DF" w14:textId="77777777" w:rsidTr="00F05375">
        <w:tc>
          <w:tcPr>
            <w:tcW w:w="1559" w:type="dxa"/>
            <w:shd w:val="clear" w:color="auto" w:fill="E0E0E0"/>
          </w:tcPr>
          <w:p w14:paraId="6BFACCC9" w14:textId="77777777" w:rsidR="00EF5001" w:rsidRPr="00736667" w:rsidRDefault="00EF5001" w:rsidP="00F05375">
            <w:pPr>
              <w:jc w:val="center"/>
              <w:rPr>
                <w:b/>
                <w:snapToGrid w:val="0"/>
                <w:kern w:val="0"/>
              </w:rPr>
            </w:pPr>
            <w:r w:rsidRPr="00736667">
              <w:rPr>
                <w:rFonts w:hint="eastAsia"/>
                <w:b/>
                <w:snapToGrid w:val="0"/>
                <w:kern w:val="0"/>
              </w:rPr>
              <w:t>输入要素</w:t>
            </w:r>
          </w:p>
        </w:tc>
        <w:tc>
          <w:tcPr>
            <w:tcW w:w="1701" w:type="dxa"/>
            <w:shd w:val="clear" w:color="auto" w:fill="E0E0E0"/>
          </w:tcPr>
          <w:p w14:paraId="0F8F2A5E" w14:textId="77777777" w:rsidR="00EF5001" w:rsidRPr="00736667" w:rsidRDefault="00EF5001" w:rsidP="00F0537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25908A2" w14:textId="77777777" w:rsidR="00EF5001" w:rsidRPr="00736667" w:rsidRDefault="00EF5001" w:rsidP="00F0537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CACCFF9" w14:textId="77777777" w:rsidR="00EF5001" w:rsidRPr="00736667" w:rsidRDefault="00EF5001" w:rsidP="00F05375">
            <w:pPr>
              <w:jc w:val="center"/>
              <w:rPr>
                <w:b/>
                <w:snapToGrid w:val="0"/>
                <w:kern w:val="0"/>
              </w:rPr>
            </w:pPr>
            <w:r w:rsidRPr="00736667">
              <w:rPr>
                <w:rFonts w:hint="eastAsia"/>
                <w:b/>
                <w:snapToGrid w:val="0"/>
                <w:kern w:val="0"/>
              </w:rPr>
              <w:t>备注</w:t>
            </w:r>
          </w:p>
        </w:tc>
      </w:tr>
      <w:tr w:rsidR="00EF5001" w:rsidRPr="00736667" w14:paraId="31901318" w14:textId="77777777" w:rsidTr="00F05375">
        <w:tc>
          <w:tcPr>
            <w:tcW w:w="1559" w:type="dxa"/>
            <w:shd w:val="clear" w:color="auto" w:fill="auto"/>
          </w:tcPr>
          <w:p w14:paraId="03F3049F" w14:textId="77777777" w:rsidR="00EF5001" w:rsidRPr="00736667" w:rsidRDefault="00EF5001" w:rsidP="00F05375">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D04FDF0" w14:textId="77777777" w:rsidR="00EF5001" w:rsidRPr="00736667" w:rsidRDefault="00EF5001" w:rsidP="00F05375">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638EA02D" w14:textId="77777777" w:rsidR="00EF5001" w:rsidRPr="00736667" w:rsidRDefault="00EF5001"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1A3BCD4" w14:textId="77777777" w:rsidR="00EF5001" w:rsidRPr="00736667" w:rsidRDefault="00EF5001" w:rsidP="00F05375">
            <w:pPr>
              <w:jc w:val="left"/>
              <w:rPr>
                <w:rFonts w:ascii="宋体" w:hAnsi="宋体"/>
                <w:snapToGrid w:val="0"/>
                <w:kern w:val="0"/>
              </w:rPr>
            </w:pPr>
          </w:p>
        </w:tc>
      </w:tr>
      <w:tr w:rsidR="00EF5001" w:rsidRPr="00736667" w14:paraId="66FA6270" w14:textId="77777777" w:rsidTr="00F05375">
        <w:tc>
          <w:tcPr>
            <w:tcW w:w="1559" w:type="dxa"/>
            <w:shd w:val="clear" w:color="auto" w:fill="auto"/>
          </w:tcPr>
          <w:p w14:paraId="7F393FC7" w14:textId="77777777" w:rsidR="00EF5001" w:rsidRPr="00736667" w:rsidRDefault="00EF5001" w:rsidP="00F05375">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5250C11C" w14:textId="77777777" w:rsidR="00EF5001" w:rsidRPr="00736667" w:rsidRDefault="00EF5001" w:rsidP="00F05375">
            <w:pPr>
              <w:jc w:val="left"/>
              <w:rPr>
                <w:rFonts w:ascii="宋体" w:hAnsi="宋体"/>
                <w:snapToGrid w:val="0"/>
                <w:kern w:val="0"/>
              </w:rPr>
            </w:pPr>
            <w:r>
              <w:rPr>
                <w:rFonts w:ascii="宋体" w:hAnsi="宋体"/>
                <w:snapToGrid w:val="0"/>
                <w:kern w:val="0"/>
              </w:rPr>
              <w:t>ROWS</w:t>
            </w:r>
          </w:p>
        </w:tc>
        <w:tc>
          <w:tcPr>
            <w:tcW w:w="1134" w:type="dxa"/>
            <w:shd w:val="clear" w:color="auto" w:fill="auto"/>
          </w:tcPr>
          <w:p w14:paraId="7F0D26E9" w14:textId="77777777" w:rsidR="00EF5001" w:rsidRPr="00736667" w:rsidRDefault="00EF5001" w:rsidP="00F05375">
            <w:pPr>
              <w:jc w:val="left"/>
              <w:rPr>
                <w:rFonts w:ascii="宋体" w:hAnsi="宋体"/>
                <w:snapToGrid w:val="0"/>
                <w:kern w:val="0"/>
              </w:rPr>
            </w:pPr>
            <w:r>
              <w:rPr>
                <w:rFonts w:ascii="宋体" w:hAnsi="宋体"/>
                <w:snapToGrid w:val="0"/>
                <w:kern w:val="0"/>
              </w:rPr>
              <w:t>Y</w:t>
            </w:r>
          </w:p>
        </w:tc>
        <w:tc>
          <w:tcPr>
            <w:tcW w:w="3119" w:type="dxa"/>
            <w:shd w:val="clear" w:color="auto" w:fill="auto"/>
          </w:tcPr>
          <w:p w14:paraId="369AAD62" w14:textId="77777777" w:rsidR="00EF5001" w:rsidRPr="00736667" w:rsidRDefault="00EF5001" w:rsidP="00F05375">
            <w:pPr>
              <w:jc w:val="left"/>
              <w:rPr>
                <w:rFonts w:ascii="宋体" w:hAnsi="宋体"/>
                <w:snapToGrid w:val="0"/>
                <w:kern w:val="0"/>
              </w:rPr>
            </w:pPr>
          </w:p>
        </w:tc>
      </w:tr>
    </w:tbl>
    <w:p w14:paraId="2E9F5AB9" w14:textId="77777777" w:rsidR="00EF5001" w:rsidRDefault="00EF5001" w:rsidP="00EF5001">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EF5001" w:rsidRPr="00736667" w14:paraId="5AF77548" w14:textId="77777777" w:rsidTr="00F05375">
        <w:tc>
          <w:tcPr>
            <w:tcW w:w="1559" w:type="dxa"/>
            <w:shd w:val="clear" w:color="auto" w:fill="E0E0E0"/>
          </w:tcPr>
          <w:p w14:paraId="32684499" w14:textId="77777777" w:rsidR="00EF5001" w:rsidRPr="00736667" w:rsidRDefault="00EF5001" w:rsidP="00F05375">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651C6FCE" w14:textId="77777777" w:rsidR="00EF5001" w:rsidRPr="00736667" w:rsidRDefault="00EF5001" w:rsidP="00F0537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EFA23F4" w14:textId="77777777" w:rsidR="00EF5001" w:rsidRPr="00736667" w:rsidRDefault="00EF5001" w:rsidP="00F0537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D42139F" w14:textId="77777777" w:rsidR="00EF5001" w:rsidRPr="00736667" w:rsidRDefault="00EF5001" w:rsidP="00F05375">
            <w:pPr>
              <w:jc w:val="center"/>
              <w:rPr>
                <w:b/>
                <w:snapToGrid w:val="0"/>
                <w:kern w:val="0"/>
              </w:rPr>
            </w:pPr>
            <w:r w:rsidRPr="00736667">
              <w:rPr>
                <w:rFonts w:hint="eastAsia"/>
                <w:b/>
                <w:snapToGrid w:val="0"/>
                <w:kern w:val="0"/>
              </w:rPr>
              <w:t>备注</w:t>
            </w:r>
          </w:p>
        </w:tc>
      </w:tr>
      <w:tr w:rsidR="00EF5001" w:rsidRPr="00736667" w14:paraId="496460AF" w14:textId="77777777" w:rsidTr="00F05375">
        <w:tc>
          <w:tcPr>
            <w:tcW w:w="1559" w:type="dxa"/>
            <w:shd w:val="clear" w:color="auto" w:fill="auto"/>
            <w:vAlign w:val="bottom"/>
          </w:tcPr>
          <w:p w14:paraId="625B1FAC" w14:textId="27BBAC5C" w:rsidR="00EF5001" w:rsidRDefault="00EF5001" w:rsidP="00F05375">
            <w:pPr>
              <w:widowControl/>
              <w:jc w:val="left"/>
              <w:rPr>
                <w:rFonts w:ascii="宋体" w:hAnsi="宋体"/>
                <w:sz w:val="20"/>
                <w:szCs w:val="20"/>
              </w:rPr>
            </w:pPr>
            <w:r>
              <w:rPr>
                <w:rFonts w:hint="eastAsia"/>
                <w:sz w:val="20"/>
                <w:szCs w:val="20"/>
              </w:rPr>
              <w:t>凭证</w:t>
            </w:r>
            <w:r>
              <w:rPr>
                <w:sz w:val="20"/>
                <w:szCs w:val="20"/>
              </w:rPr>
              <w:t>名称</w:t>
            </w:r>
          </w:p>
        </w:tc>
        <w:tc>
          <w:tcPr>
            <w:tcW w:w="1701" w:type="dxa"/>
            <w:shd w:val="clear" w:color="auto" w:fill="auto"/>
            <w:vAlign w:val="bottom"/>
          </w:tcPr>
          <w:p w14:paraId="5CDB057D" w14:textId="65D0179E" w:rsidR="00EF5001" w:rsidRDefault="00EF5001" w:rsidP="00F05375">
            <w:pPr>
              <w:rPr>
                <w:sz w:val="20"/>
                <w:szCs w:val="20"/>
              </w:rPr>
            </w:pPr>
          </w:p>
        </w:tc>
        <w:tc>
          <w:tcPr>
            <w:tcW w:w="1134" w:type="dxa"/>
            <w:shd w:val="clear" w:color="auto" w:fill="auto"/>
          </w:tcPr>
          <w:p w14:paraId="596E7DDA" w14:textId="77777777" w:rsidR="00EF5001" w:rsidRDefault="00EF5001" w:rsidP="00F05375">
            <w:pPr>
              <w:jc w:val="left"/>
              <w:rPr>
                <w:rFonts w:ascii="宋体" w:hAnsi="宋体"/>
                <w:snapToGrid w:val="0"/>
                <w:kern w:val="0"/>
              </w:rPr>
            </w:pPr>
            <w:r>
              <w:rPr>
                <w:rFonts w:ascii="宋体" w:hAnsi="宋体"/>
                <w:snapToGrid w:val="0"/>
                <w:kern w:val="0"/>
              </w:rPr>
              <w:t>Y</w:t>
            </w:r>
          </w:p>
        </w:tc>
        <w:tc>
          <w:tcPr>
            <w:tcW w:w="3119" w:type="dxa"/>
            <w:shd w:val="clear" w:color="auto" w:fill="auto"/>
          </w:tcPr>
          <w:p w14:paraId="7EDEEE2E" w14:textId="77777777" w:rsidR="00EF5001" w:rsidRPr="00736667" w:rsidRDefault="00EF5001" w:rsidP="00F05375">
            <w:pPr>
              <w:jc w:val="left"/>
              <w:rPr>
                <w:rFonts w:ascii="宋体" w:hAnsi="宋体"/>
                <w:snapToGrid w:val="0"/>
                <w:kern w:val="0"/>
              </w:rPr>
            </w:pPr>
          </w:p>
        </w:tc>
      </w:tr>
      <w:tr w:rsidR="00EF5001" w:rsidRPr="00736667" w14:paraId="7DD6176E" w14:textId="77777777" w:rsidTr="00F05375">
        <w:tc>
          <w:tcPr>
            <w:tcW w:w="1559" w:type="dxa"/>
            <w:shd w:val="clear" w:color="auto" w:fill="auto"/>
            <w:vAlign w:val="bottom"/>
          </w:tcPr>
          <w:p w14:paraId="2ADDEAB9" w14:textId="688A5C1D" w:rsidR="00EF5001" w:rsidRDefault="00EF5001" w:rsidP="00F05375">
            <w:pPr>
              <w:rPr>
                <w:sz w:val="20"/>
                <w:szCs w:val="20"/>
              </w:rPr>
            </w:pPr>
            <w:r>
              <w:rPr>
                <w:rFonts w:hint="eastAsia"/>
                <w:sz w:val="20"/>
                <w:szCs w:val="20"/>
              </w:rPr>
              <w:t>交易</w:t>
            </w:r>
            <w:r>
              <w:rPr>
                <w:sz w:val="20"/>
                <w:szCs w:val="20"/>
              </w:rPr>
              <w:t>日期</w:t>
            </w:r>
          </w:p>
        </w:tc>
        <w:tc>
          <w:tcPr>
            <w:tcW w:w="1701" w:type="dxa"/>
            <w:shd w:val="clear" w:color="auto" w:fill="auto"/>
            <w:vAlign w:val="bottom"/>
          </w:tcPr>
          <w:p w14:paraId="1E828A2F" w14:textId="7B26EC33" w:rsidR="00EF5001" w:rsidRDefault="00EF5001" w:rsidP="00F05375">
            <w:pPr>
              <w:rPr>
                <w:sz w:val="20"/>
                <w:szCs w:val="20"/>
              </w:rPr>
            </w:pPr>
          </w:p>
        </w:tc>
        <w:tc>
          <w:tcPr>
            <w:tcW w:w="1134" w:type="dxa"/>
            <w:shd w:val="clear" w:color="auto" w:fill="auto"/>
          </w:tcPr>
          <w:p w14:paraId="10FBF1C9" w14:textId="77777777" w:rsidR="00EF5001" w:rsidRDefault="00EF5001"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C777527" w14:textId="77777777" w:rsidR="00EF5001" w:rsidRPr="00736667" w:rsidRDefault="00EF5001" w:rsidP="00F05375">
            <w:pPr>
              <w:jc w:val="left"/>
              <w:rPr>
                <w:rFonts w:ascii="宋体" w:hAnsi="宋体"/>
                <w:snapToGrid w:val="0"/>
                <w:kern w:val="0"/>
              </w:rPr>
            </w:pPr>
          </w:p>
        </w:tc>
      </w:tr>
      <w:tr w:rsidR="00EF5001" w:rsidRPr="00736667" w14:paraId="4B1318B1" w14:textId="77777777" w:rsidTr="00F05375">
        <w:tc>
          <w:tcPr>
            <w:tcW w:w="1559" w:type="dxa"/>
            <w:shd w:val="clear" w:color="auto" w:fill="auto"/>
            <w:vAlign w:val="bottom"/>
          </w:tcPr>
          <w:p w14:paraId="194DD4FE" w14:textId="4E0EEC9D" w:rsidR="00EF5001" w:rsidRDefault="00EF5001" w:rsidP="00F05375">
            <w:pPr>
              <w:rPr>
                <w:sz w:val="20"/>
                <w:szCs w:val="20"/>
              </w:rPr>
            </w:pPr>
            <w:r>
              <w:rPr>
                <w:rFonts w:hint="eastAsia"/>
                <w:sz w:val="20"/>
                <w:szCs w:val="20"/>
              </w:rPr>
              <w:t>交易</w:t>
            </w:r>
            <w:r>
              <w:rPr>
                <w:sz w:val="20"/>
                <w:szCs w:val="20"/>
              </w:rPr>
              <w:t>金额</w:t>
            </w:r>
          </w:p>
        </w:tc>
        <w:tc>
          <w:tcPr>
            <w:tcW w:w="1701" w:type="dxa"/>
            <w:shd w:val="clear" w:color="auto" w:fill="auto"/>
            <w:vAlign w:val="bottom"/>
          </w:tcPr>
          <w:p w14:paraId="59F0DBD4" w14:textId="1F405EA2" w:rsidR="00EF5001" w:rsidRDefault="00EF5001" w:rsidP="00F05375">
            <w:pPr>
              <w:rPr>
                <w:sz w:val="20"/>
                <w:szCs w:val="20"/>
              </w:rPr>
            </w:pPr>
          </w:p>
        </w:tc>
        <w:tc>
          <w:tcPr>
            <w:tcW w:w="1134" w:type="dxa"/>
            <w:shd w:val="clear" w:color="auto" w:fill="auto"/>
          </w:tcPr>
          <w:p w14:paraId="082E3FC4" w14:textId="77777777" w:rsidR="00EF5001" w:rsidRDefault="00EF5001"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150FD52" w14:textId="77777777" w:rsidR="00EF5001" w:rsidRPr="00736667" w:rsidRDefault="00EF5001" w:rsidP="00F05375">
            <w:pPr>
              <w:jc w:val="left"/>
              <w:rPr>
                <w:rFonts w:ascii="宋体" w:hAnsi="宋体"/>
                <w:snapToGrid w:val="0"/>
                <w:kern w:val="0"/>
              </w:rPr>
            </w:pPr>
          </w:p>
        </w:tc>
      </w:tr>
      <w:tr w:rsidR="00EF5001" w:rsidRPr="00736667" w14:paraId="5A02F5FE" w14:textId="77777777" w:rsidTr="00F05375">
        <w:tc>
          <w:tcPr>
            <w:tcW w:w="1559" w:type="dxa"/>
            <w:shd w:val="clear" w:color="auto" w:fill="auto"/>
            <w:vAlign w:val="bottom"/>
          </w:tcPr>
          <w:p w14:paraId="36A71957" w14:textId="7BA3D5B4" w:rsidR="00EF5001" w:rsidRDefault="00EF5001" w:rsidP="00F05375">
            <w:pPr>
              <w:rPr>
                <w:sz w:val="20"/>
                <w:szCs w:val="20"/>
              </w:rPr>
            </w:pPr>
            <w:r>
              <w:rPr>
                <w:rFonts w:hint="eastAsia"/>
                <w:sz w:val="20"/>
                <w:szCs w:val="20"/>
              </w:rPr>
              <w:t>凭证</w:t>
            </w:r>
            <w:r>
              <w:rPr>
                <w:sz w:val="20"/>
                <w:szCs w:val="20"/>
              </w:rPr>
              <w:t>笔数</w:t>
            </w:r>
          </w:p>
        </w:tc>
        <w:tc>
          <w:tcPr>
            <w:tcW w:w="1701" w:type="dxa"/>
            <w:shd w:val="clear" w:color="auto" w:fill="auto"/>
            <w:vAlign w:val="bottom"/>
          </w:tcPr>
          <w:p w14:paraId="4383ECAE" w14:textId="037B3B4E" w:rsidR="00EF5001" w:rsidRDefault="00EF5001" w:rsidP="00F05375">
            <w:pPr>
              <w:rPr>
                <w:sz w:val="20"/>
                <w:szCs w:val="20"/>
              </w:rPr>
            </w:pPr>
          </w:p>
        </w:tc>
        <w:tc>
          <w:tcPr>
            <w:tcW w:w="1134" w:type="dxa"/>
            <w:shd w:val="clear" w:color="auto" w:fill="auto"/>
          </w:tcPr>
          <w:p w14:paraId="371BB364" w14:textId="346708B0" w:rsidR="00EF5001" w:rsidRDefault="00EF5001" w:rsidP="00F05375">
            <w:pPr>
              <w:jc w:val="left"/>
              <w:rPr>
                <w:rFonts w:ascii="宋体" w:hAnsi="宋体"/>
                <w:snapToGrid w:val="0"/>
                <w:kern w:val="0"/>
              </w:rPr>
            </w:pPr>
            <w:r>
              <w:rPr>
                <w:rFonts w:ascii="宋体" w:hAnsi="宋体"/>
                <w:snapToGrid w:val="0"/>
                <w:kern w:val="0"/>
              </w:rPr>
              <w:t>N</w:t>
            </w:r>
          </w:p>
        </w:tc>
        <w:tc>
          <w:tcPr>
            <w:tcW w:w="3119" w:type="dxa"/>
            <w:shd w:val="clear" w:color="auto" w:fill="auto"/>
          </w:tcPr>
          <w:p w14:paraId="3CBDD78C" w14:textId="77777777" w:rsidR="00EF5001" w:rsidRPr="00736667" w:rsidRDefault="00EF5001" w:rsidP="00F05375">
            <w:pPr>
              <w:jc w:val="left"/>
              <w:rPr>
                <w:rFonts w:ascii="宋体" w:hAnsi="宋体"/>
                <w:snapToGrid w:val="0"/>
                <w:kern w:val="0"/>
              </w:rPr>
            </w:pPr>
          </w:p>
        </w:tc>
      </w:tr>
      <w:tr w:rsidR="00EF5001" w:rsidRPr="00736667" w14:paraId="7A5345EF" w14:textId="77777777" w:rsidTr="00F05375">
        <w:tc>
          <w:tcPr>
            <w:tcW w:w="1559" w:type="dxa"/>
            <w:shd w:val="clear" w:color="auto" w:fill="auto"/>
            <w:vAlign w:val="bottom"/>
          </w:tcPr>
          <w:p w14:paraId="3EA3ECD6" w14:textId="598A81FB" w:rsidR="00EF5001" w:rsidRDefault="00EF5001" w:rsidP="00F05375">
            <w:pPr>
              <w:rPr>
                <w:sz w:val="20"/>
                <w:szCs w:val="20"/>
              </w:rPr>
            </w:pPr>
            <w:r>
              <w:rPr>
                <w:rFonts w:hint="eastAsia"/>
                <w:sz w:val="20"/>
                <w:szCs w:val="20"/>
              </w:rPr>
              <w:t>资金</w:t>
            </w:r>
            <w:r>
              <w:rPr>
                <w:sz w:val="20"/>
                <w:szCs w:val="20"/>
              </w:rPr>
              <w:t>方名称</w:t>
            </w:r>
          </w:p>
        </w:tc>
        <w:tc>
          <w:tcPr>
            <w:tcW w:w="1701" w:type="dxa"/>
            <w:shd w:val="clear" w:color="auto" w:fill="auto"/>
            <w:vAlign w:val="bottom"/>
          </w:tcPr>
          <w:p w14:paraId="31C1A63C" w14:textId="299ED9A2" w:rsidR="00EF5001" w:rsidRDefault="00EF5001" w:rsidP="00F05375">
            <w:pPr>
              <w:rPr>
                <w:sz w:val="20"/>
                <w:szCs w:val="20"/>
              </w:rPr>
            </w:pPr>
          </w:p>
        </w:tc>
        <w:tc>
          <w:tcPr>
            <w:tcW w:w="1134" w:type="dxa"/>
            <w:shd w:val="clear" w:color="auto" w:fill="auto"/>
          </w:tcPr>
          <w:p w14:paraId="6D131320" w14:textId="77777777" w:rsidR="00EF5001" w:rsidRDefault="00EF5001"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FD1AFD5" w14:textId="77777777" w:rsidR="00EF5001" w:rsidRPr="00736667" w:rsidRDefault="00EF5001" w:rsidP="00F05375">
            <w:pPr>
              <w:jc w:val="left"/>
              <w:rPr>
                <w:rFonts w:ascii="宋体" w:hAnsi="宋体"/>
                <w:snapToGrid w:val="0"/>
                <w:kern w:val="0"/>
              </w:rPr>
            </w:pPr>
          </w:p>
        </w:tc>
      </w:tr>
      <w:tr w:rsidR="007978C9" w:rsidRPr="00736667" w14:paraId="07A9CED1" w14:textId="77777777" w:rsidTr="00934719">
        <w:tc>
          <w:tcPr>
            <w:tcW w:w="1559" w:type="dxa"/>
            <w:shd w:val="clear" w:color="auto" w:fill="auto"/>
          </w:tcPr>
          <w:p w14:paraId="6F8F84B1" w14:textId="77777777" w:rsidR="007978C9" w:rsidRDefault="007978C9" w:rsidP="00CF5C34">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笔数</w:t>
            </w:r>
          </w:p>
        </w:tc>
        <w:tc>
          <w:tcPr>
            <w:tcW w:w="1701" w:type="dxa"/>
            <w:shd w:val="clear" w:color="auto" w:fill="auto"/>
          </w:tcPr>
          <w:p w14:paraId="6FE27BA0" w14:textId="77777777" w:rsidR="007978C9" w:rsidRDefault="007978C9" w:rsidP="00CF5C34">
            <w:pPr>
              <w:jc w:val="left"/>
              <w:rPr>
                <w:rFonts w:ascii="宋体" w:hAnsi="宋体"/>
                <w:snapToGrid w:val="0"/>
                <w:kern w:val="0"/>
              </w:rPr>
            </w:pPr>
          </w:p>
        </w:tc>
        <w:tc>
          <w:tcPr>
            <w:tcW w:w="1134" w:type="dxa"/>
            <w:shd w:val="clear" w:color="auto" w:fill="auto"/>
          </w:tcPr>
          <w:p w14:paraId="5EAD96BE" w14:textId="77777777" w:rsidR="007978C9" w:rsidRDefault="007978C9" w:rsidP="00CF5C3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47CED56" w14:textId="77777777" w:rsidR="007978C9" w:rsidRPr="00736667" w:rsidRDefault="007978C9" w:rsidP="00CF5C34">
            <w:pPr>
              <w:jc w:val="left"/>
              <w:rPr>
                <w:rFonts w:ascii="宋体" w:hAnsi="宋体"/>
                <w:snapToGrid w:val="0"/>
                <w:kern w:val="0"/>
              </w:rPr>
            </w:pPr>
          </w:p>
        </w:tc>
      </w:tr>
      <w:tr w:rsidR="00EF5001" w:rsidRPr="00736667" w14:paraId="2F72BA8C" w14:textId="77777777" w:rsidTr="00F05375">
        <w:tc>
          <w:tcPr>
            <w:tcW w:w="1559" w:type="dxa"/>
            <w:shd w:val="clear" w:color="auto" w:fill="auto"/>
            <w:vAlign w:val="bottom"/>
          </w:tcPr>
          <w:p w14:paraId="4C3DCB7D" w14:textId="73670C75" w:rsidR="00EF5001" w:rsidRDefault="00EF5001" w:rsidP="00F05375">
            <w:pPr>
              <w:rPr>
                <w:sz w:val="20"/>
                <w:szCs w:val="20"/>
              </w:rPr>
            </w:pPr>
            <w:r>
              <w:rPr>
                <w:rFonts w:hint="eastAsia"/>
                <w:sz w:val="20"/>
                <w:szCs w:val="20"/>
              </w:rPr>
              <w:t>资金</w:t>
            </w:r>
            <w:r>
              <w:rPr>
                <w:sz w:val="20"/>
                <w:szCs w:val="20"/>
              </w:rPr>
              <w:t>入账流水唯一标识</w:t>
            </w:r>
          </w:p>
        </w:tc>
        <w:tc>
          <w:tcPr>
            <w:tcW w:w="1701" w:type="dxa"/>
            <w:shd w:val="clear" w:color="auto" w:fill="auto"/>
            <w:vAlign w:val="bottom"/>
          </w:tcPr>
          <w:p w14:paraId="79B45DD6" w14:textId="77777777" w:rsidR="00EF5001" w:rsidRDefault="00EF5001" w:rsidP="00F05375">
            <w:pPr>
              <w:rPr>
                <w:sz w:val="20"/>
                <w:szCs w:val="20"/>
              </w:rPr>
            </w:pPr>
          </w:p>
        </w:tc>
        <w:tc>
          <w:tcPr>
            <w:tcW w:w="1134" w:type="dxa"/>
            <w:shd w:val="clear" w:color="auto" w:fill="auto"/>
          </w:tcPr>
          <w:p w14:paraId="1780DC5F" w14:textId="5355C84F" w:rsidR="00EF5001" w:rsidRPr="00EF5001" w:rsidRDefault="00EF5001" w:rsidP="00F05375">
            <w:pPr>
              <w:jc w:val="left"/>
              <w:rPr>
                <w:rFonts w:ascii="宋体" w:hAnsi="宋体"/>
                <w:snapToGrid w:val="0"/>
                <w:kern w:val="0"/>
              </w:rPr>
            </w:pPr>
            <w:r>
              <w:rPr>
                <w:rFonts w:ascii="宋体" w:hAnsi="宋体"/>
                <w:snapToGrid w:val="0"/>
                <w:kern w:val="0"/>
              </w:rPr>
              <w:t>Y</w:t>
            </w:r>
          </w:p>
        </w:tc>
        <w:tc>
          <w:tcPr>
            <w:tcW w:w="3119" w:type="dxa"/>
            <w:shd w:val="clear" w:color="auto" w:fill="auto"/>
          </w:tcPr>
          <w:p w14:paraId="4592E547" w14:textId="77777777" w:rsidR="00EF5001" w:rsidRPr="00736667" w:rsidRDefault="00EF5001" w:rsidP="00F05375">
            <w:pPr>
              <w:jc w:val="left"/>
              <w:rPr>
                <w:rFonts w:ascii="宋体" w:hAnsi="宋体"/>
                <w:snapToGrid w:val="0"/>
                <w:kern w:val="0"/>
              </w:rPr>
            </w:pPr>
          </w:p>
        </w:tc>
      </w:tr>
    </w:tbl>
    <w:p w14:paraId="19BDA3CE" w14:textId="77777777" w:rsidR="00EB4DC6" w:rsidRDefault="00EB4DC6" w:rsidP="00BF6BAD">
      <w:pPr>
        <w:ind w:left="680"/>
      </w:pPr>
    </w:p>
    <w:p w14:paraId="1B41DFB8" w14:textId="77777777" w:rsidR="00EB4DC6" w:rsidRDefault="00EB4DC6" w:rsidP="00BF6BAD">
      <w:pPr>
        <w:ind w:left="680"/>
      </w:pPr>
    </w:p>
    <w:p w14:paraId="1CF25671" w14:textId="77777777" w:rsidR="00EF5001" w:rsidRDefault="00EF5001" w:rsidP="00BF6BAD">
      <w:pPr>
        <w:ind w:left="680"/>
      </w:pPr>
    </w:p>
    <w:p w14:paraId="17EAFB6E" w14:textId="50768F08" w:rsidR="00EF5001" w:rsidRPr="0077746B" w:rsidRDefault="00EF5001" w:rsidP="00BF6BAD">
      <w:pPr>
        <w:ind w:left="680"/>
      </w:pPr>
      <w:r>
        <w:rPr>
          <w:rFonts w:hint="eastAsia"/>
        </w:rPr>
        <w:t>出</w:t>
      </w:r>
      <w:r>
        <w:t>账明细</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EF5001" w:rsidRPr="00736667" w14:paraId="46A18630" w14:textId="77777777" w:rsidTr="00F05375">
        <w:tc>
          <w:tcPr>
            <w:tcW w:w="1559" w:type="dxa"/>
            <w:shd w:val="clear" w:color="auto" w:fill="E0E0E0"/>
          </w:tcPr>
          <w:p w14:paraId="38EF9CB5" w14:textId="77777777" w:rsidR="00EF5001" w:rsidRPr="00736667" w:rsidRDefault="00EF5001" w:rsidP="00F05375">
            <w:pPr>
              <w:jc w:val="center"/>
              <w:rPr>
                <w:b/>
                <w:snapToGrid w:val="0"/>
                <w:kern w:val="0"/>
              </w:rPr>
            </w:pPr>
            <w:r w:rsidRPr="00736667">
              <w:rPr>
                <w:rFonts w:hint="eastAsia"/>
                <w:b/>
                <w:snapToGrid w:val="0"/>
                <w:kern w:val="0"/>
              </w:rPr>
              <w:t>输入要素</w:t>
            </w:r>
          </w:p>
        </w:tc>
        <w:tc>
          <w:tcPr>
            <w:tcW w:w="1701" w:type="dxa"/>
            <w:shd w:val="clear" w:color="auto" w:fill="E0E0E0"/>
          </w:tcPr>
          <w:p w14:paraId="5B5BB0E8" w14:textId="77777777" w:rsidR="00EF5001" w:rsidRPr="00736667" w:rsidRDefault="00EF5001" w:rsidP="00F0537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79E965C" w14:textId="77777777" w:rsidR="00EF5001" w:rsidRPr="00736667" w:rsidRDefault="00EF5001" w:rsidP="00F0537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9FB3EB5" w14:textId="77777777" w:rsidR="00EF5001" w:rsidRPr="00736667" w:rsidRDefault="00EF5001" w:rsidP="00F05375">
            <w:pPr>
              <w:jc w:val="center"/>
              <w:rPr>
                <w:b/>
                <w:snapToGrid w:val="0"/>
                <w:kern w:val="0"/>
              </w:rPr>
            </w:pPr>
            <w:r w:rsidRPr="00736667">
              <w:rPr>
                <w:rFonts w:hint="eastAsia"/>
                <w:b/>
                <w:snapToGrid w:val="0"/>
                <w:kern w:val="0"/>
              </w:rPr>
              <w:t>备注</w:t>
            </w:r>
          </w:p>
        </w:tc>
      </w:tr>
      <w:tr w:rsidR="00EF5001" w:rsidRPr="00736667" w14:paraId="0F09B47E" w14:textId="77777777" w:rsidTr="00F05375">
        <w:tc>
          <w:tcPr>
            <w:tcW w:w="1559" w:type="dxa"/>
            <w:shd w:val="clear" w:color="auto" w:fill="auto"/>
          </w:tcPr>
          <w:p w14:paraId="3DA5B083" w14:textId="77777777" w:rsidR="00EF5001" w:rsidRPr="00736667" w:rsidRDefault="00EF5001" w:rsidP="00F05375">
            <w:pPr>
              <w:jc w:val="left"/>
              <w:rPr>
                <w:rFonts w:ascii="宋体" w:hAnsi="宋体"/>
                <w:snapToGrid w:val="0"/>
                <w:kern w:val="0"/>
              </w:rPr>
            </w:pPr>
            <w:r>
              <w:rPr>
                <w:rFonts w:ascii="宋体" w:hAnsi="宋体" w:hint="eastAsia"/>
                <w:snapToGrid w:val="0"/>
                <w:kern w:val="0"/>
              </w:rPr>
              <w:lastRenderedPageBreak/>
              <w:t>操作</w:t>
            </w:r>
            <w:r>
              <w:rPr>
                <w:rFonts w:ascii="宋体" w:hAnsi="宋体"/>
                <w:snapToGrid w:val="0"/>
                <w:kern w:val="0"/>
              </w:rPr>
              <w:t>结果</w:t>
            </w:r>
          </w:p>
        </w:tc>
        <w:tc>
          <w:tcPr>
            <w:tcW w:w="1701" w:type="dxa"/>
            <w:shd w:val="clear" w:color="auto" w:fill="auto"/>
          </w:tcPr>
          <w:p w14:paraId="18715999" w14:textId="77777777" w:rsidR="00EF5001" w:rsidRPr="00736667" w:rsidRDefault="00EF5001" w:rsidP="00F05375">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4F870B69" w14:textId="77777777" w:rsidR="00EF5001" w:rsidRPr="00736667" w:rsidRDefault="00EF5001"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ACDAA44" w14:textId="77777777" w:rsidR="00EF5001" w:rsidRPr="00736667" w:rsidRDefault="00EF5001" w:rsidP="00F05375">
            <w:pPr>
              <w:jc w:val="left"/>
              <w:rPr>
                <w:rFonts w:ascii="宋体" w:hAnsi="宋体"/>
                <w:snapToGrid w:val="0"/>
                <w:kern w:val="0"/>
              </w:rPr>
            </w:pPr>
          </w:p>
        </w:tc>
      </w:tr>
      <w:tr w:rsidR="00EF5001" w:rsidRPr="00736667" w14:paraId="0856F905" w14:textId="77777777" w:rsidTr="00F05375">
        <w:tc>
          <w:tcPr>
            <w:tcW w:w="1559" w:type="dxa"/>
            <w:shd w:val="clear" w:color="auto" w:fill="auto"/>
          </w:tcPr>
          <w:p w14:paraId="025E0BB0" w14:textId="77777777" w:rsidR="00EF5001" w:rsidRPr="00736667" w:rsidRDefault="00EF5001" w:rsidP="00F05375">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6CF2FE1B" w14:textId="77777777" w:rsidR="00EF5001" w:rsidRPr="00736667" w:rsidRDefault="00EF5001" w:rsidP="00F05375">
            <w:pPr>
              <w:jc w:val="left"/>
              <w:rPr>
                <w:rFonts w:ascii="宋体" w:hAnsi="宋体"/>
                <w:snapToGrid w:val="0"/>
                <w:kern w:val="0"/>
              </w:rPr>
            </w:pPr>
            <w:r>
              <w:rPr>
                <w:rFonts w:ascii="宋体" w:hAnsi="宋体"/>
                <w:snapToGrid w:val="0"/>
                <w:kern w:val="0"/>
              </w:rPr>
              <w:t>ROWS</w:t>
            </w:r>
          </w:p>
        </w:tc>
        <w:tc>
          <w:tcPr>
            <w:tcW w:w="1134" w:type="dxa"/>
            <w:shd w:val="clear" w:color="auto" w:fill="auto"/>
          </w:tcPr>
          <w:p w14:paraId="410B413B" w14:textId="77777777" w:rsidR="00EF5001" w:rsidRPr="00736667" w:rsidRDefault="00EF5001" w:rsidP="00F05375">
            <w:pPr>
              <w:jc w:val="left"/>
              <w:rPr>
                <w:rFonts w:ascii="宋体" w:hAnsi="宋体"/>
                <w:snapToGrid w:val="0"/>
                <w:kern w:val="0"/>
              </w:rPr>
            </w:pPr>
            <w:r>
              <w:rPr>
                <w:rFonts w:ascii="宋体" w:hAnsi="宋体"/>
                <w:snapToGrid w:val="0"/>
                <w:kern w:val="0"/>
              </w:rPr>
              <w:t>Y</w:t>
            </w:r>
          </w:p>
        </w:tc>
        <w:tc>
          <w:tcPr>
            <w:tcW w:w="3119" w:type="dxa"/>
            <w:shd w:val="clear" w:color="auto" w:fill="auto"/>
          </w:tcPr>
          <w:p w14:paraId="67D242BB" w14:textId="77777777" w:rsidR="00EF5001" w:rsidRPr="00736667" w:rsidRDefault="00EF5001" w:rsidP="00F05375">
            <w:pPr>
              <w:jc w:val="left"/>
              <w:rPr>
                <w:rFonts w:ascii="宋体" w:hAnsi="宋体"/>
                <w:snapToGrid w:val="0"/>
                <w:kern w:val="0"/>
              </w:rPr>
            </w:pPr>
          </w:p>
        </w:tc>
      </w:tr>
    </w:tbl>
    <w:p w14:paraId="0B9BFCAD" w14:textId="77777777" w:rsidR="00EF5001" w:rsidRDefault="00EF5001" w:rsidP="00EF5001">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EF5001" w:rsidRPr="00736667" w14:paraId="643376C0" w14:textId="77777777" w:rsidTr="00F05375">
        <w:tc>
          <w:tcPr>
            <w:tcW w:w="1559" w:type="dxa"/>
            <w:shd w:val="clear" w:color="auto" w:fill="E0E0E0"/>
          </w:tcPr>
          <w:p w14:paraId="7A3933BD" w14:textId="77777777" w:rsidR="00EF5001" w:rsidRPr="00736667" w:rsidRDefault="00EF5001" w:rsidP="00F05375">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7F82D104" w14:textId="77777777" w:rsidR="00EF5001" w:rsidRPr="00736667" w:rsidRDefault="00EF5001" w:rsidP="00F0537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899944B" w14:textId="77777777" w:rsidR="00EF5001" w:rsidRPr="00736667" w:rsidRDefault="00EF5001" w:rsidP="00F0537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6DAD53E" w14:textId="77777777" w:rsidR="00EF5001" w:rsidRPr="00736667" w:rsidRDefault="00EF5001" w:rsidP="00F05375">
            <w:pPr>
              <w:jc w:val="center"/>
              <w:rPr>
                <w:b/>
                <w:snapToGrid w:val="0"/>
                <w:kern w:val="0"/>
              </w:rPr>
            </w:pPr>
            <w:r w:rsidRPr="00736667">
              <w:rPr>
                <w:rFonts w:hint="eastAsia"/>
                <w:b/>
                <w:snapToGrid w:val="0"/>
                <w:kern w:val="0"/>
              </w:rPr>
              <w:t>备注</w:t>
            </w:r>
          </w:p>
        </w:tc>
      </w:tr>
      <w:tr w:rsidR="00EF5001" w:rsidRPr="00736667" w14:paraId="134FC159" w14:textId="77777777" w:rsidTr="00F05375">
        <w:tc>
          <w:tcPr>
            <w:tcW w:w="1559" w:type="dxa"/>
            <w:shd w:val="clear" w:color="auto" w:fill="auto"/>
            <w:vAlign w:val="bottom"/>
          </w:tcPr>
          <w:p w14:paraId="255F8BAD" w14:textId="66BBAE56" w:rsidR="00EF5001" w:rsidRDefault="00EF5001" w:rsidP="00F05375">
            <w:pPr>
              <w:widowControl/>
              <w:jc w:val="left"/>
              <w:rPr>
                <w:rFonts w:ascii="宋体" w:hAnsi="宋体"/>
                <w:sz w:val="20"/>
                <w:szCs w:val="20"/>
              </w:rPr>
            </w:pPr>
            <w:r>
              <w:rPr>
                <w:rFonts w:hint="eastAsia"/>
                <w:sz w:val="20"/>
                <w:szCs w:val="20"/>
              </w:rPr>
              <w:t>凭证</w:t>
            </w:r>
            <w:r w:rsidR="00180E19">
              <w:rPr>
                <w:rFonts w:hint="eastAsia"/>
                <w:sz w:val="20"/>
                <w:szCs w:val="20"/>
              </w:rPr>
              <w:t>号</w:t>
            </w:r>
          </w:p>
        </w:tc>
        <w:tc>
          <w:tcPr>
            <w:tcW w:w="1701" w:type="dxa"/>
            <w:shd w:val="clear" w:color="auto" w:fill="auto"/>
            <w:vAlign w:val="bottom"/>
          </w:tcPr>
          <w:p w14:paraId="5D7E4336" w14:textId="77777777" w:rsidR="00EF5001" w:rsidRDefault="00EF5001" w:rsidP="00F05375">
            <w:pPr>
              <w:rPr>
                <w:sz w:val="20"/>
                <w:szCs w:val="20"/>
              </w:rPr>
            </w:pPr>
          </w:p>
        </w:tc>
        <w:tc>
          <w:tcPr>
            <w:tcW w:w="1134" w:type="dxa"/>
            <w:shd w:val="clear" w:color="auto" w:fill="auto"/>
          </w:tcPr>
          <w:p w14:paraId="4FE566E0" w14:textId="77777777" w:rsidR="00EF5001" w:rsidRDefault="00EF5001" w:rsidP="00F05375">
            <w:pPr>
              <w:jc w:val="left"/>
              <w:rPr>
                <w:rFonts w:ascii="宋体" w:hAnsi="宋体"/>
                <w:snapToGrid w:val="0"/>
                <w:kern w:val="0"/>
              </w:rPr>
            </w:pPr>
            <w:r>
              <w:rPr>
                <w:rFonts w:ascii="宋体" w:hAnsi="宋体"/>
                <w:snapToGrid w:val="0"/>
                <w:kern w:val="0"/>
              </w:rPr>
              <w:t>Y</w:t>
            </w:r>
          </w:p>
        </w:tc>
        <w:tc>
          <w:tcPr>
            <w:tcW w:w="3119" w:type="dxa"/>
            <w:shd w:val="clear" w:color="auto" w:fill="auto"/>
          </w:tcPr>
          <w:p w14:paraId="2EA88DAC" w14:textId="77777777" w:rsidR="00EF5001" w:rsidRPr="00736667" w:rsidRDefault="00EF5001" w:rsidP="00F05375">
            <w:pPr>
              <w:jc w:val="left"/>
              <w:rPr>
                <w:rFonts w:ascii="宋体" w:hAnsi="宋体"/>
                <w:snapToGrid w:val="0"/>
                <w:kern w:val="0"/>
              </w:rPr>
            </w:pPr>
          </w:p>
        </w:tc>
      </w:tr>
      <w:tr w:rsidR="00EF5001" w:rsidRPr="00736667" w14:paraId="19BDE2AD" w14:textId="77777777" w:rsidTr="00F05375">
        <w:tc>
          <w:tcPr>
            <w:tcW w:w="1559" w:type="dxa"/>
            <w:shd w:val="clear" w:color="auto" w:fill="auto"/>
            <w:vAlign w:val="bottom"/>
          </w:tcPr>
          <w:p w14:paraId="75B94035" w14:textId="77777777" w:rsidR="00EF5001" w:rsidRDefault="00EF5001" w:rsidP="00F05375">
            <w:pPr>
              <w:rPr>
                <w:sz w:val="20"/>
                <w:szCs w:val="20"/>
              </w:rPr>
            </w:pPr>
            <w:r>
              <w:rPr>
                <w:rFonts w:hint="eastAsia"/>
                <w:sz w:val="20"/>
                <w:szCs w:val="20"/>
              </w:rPr>
              <w:t>交易</w:t>
            </w:r>
            <w:r>
              <w:rPr>
                <w:sz w:val="20"/>
                <w:szCs w:val="20"/>
              </w:rPr>
              <w:t>日期</w:t>
            </w:r>
          </w:p>
        </w:tc>
        <w:tc>
          <w:tcPr>
            <w:tcW w:w="1701" w:type="dxa"/>
            <w:shd w:val="clear" w:color="auto" w:fill="auto"/>
            <w:vAlign w:val="bottom"/>
          </w:tcPr>
          <w:p w14:paraId="5EE11907" w14:textId="77777777" w:rsidR="00EF5001" w:rsidRDefault="00EF5001" w:rsidP="00F05375">
            <w:pPr>
              <w:rPr>
                <w:sz w:val="20"/>
                <w:szCs w:val="20"/>
              </w:rPr>
            </w:pPr>
          </w:p>
        </w:tc>
        <w:tc>
          <w:tcPr>
            <w:tcW w:w="1134" w:type="dxa"/>
            <w:shd w:val="clear" w:color="auto" w:fill="auto"/>
          </w:tcPr>
          <w:p w14:paraId="7C8A1168" w14:textId="2D9918BB" w:rsidR="00EF5001" w:rsidRDefault="00DE2757" w:rsidP="00F05375">
            <w:pPr>
              <w:jc w:val="left"/>
              <w:rPr>
                <w:rFonts w:ascii="宋体" w:hAnsi="宋体"/>
                <w:snapToGrid w:val="0"/>
                <w:kern w:val="0"/>
              </w:rPr>
            </w:pPr>
            <w:r>
              <w:rPr>
                <w:rFonts w:ascii="宋体" w:hAnsi="宋体"/>
                <w:snapToGrid w:val="0"/>
                <w:kern w:val="0"/>
              </w:rPr>
              <w:t>N</w:t>
            </w:r>
          </w:p>
        </w:tc>
        <w:tc>
          <w:tcPr>
            <w:tcW w:w="3119" w:type="dxa"/>
            <w:shd w:val="clear" w:color="auto" w:fill="auto"/>
          </w:tcPr>
          <w:p w14:paraId="57CACA40" w14:textId="77777777" w:rsidR="00EF5001" w:rsidRPr="00736667" w:rsidRDefault="00EF5001" w:rsidP="00F05375">
            <w:pPr>
              <w:jc w:val="left"/>
              <w:rPr>
                <w:rFonts w:ascii="宋体" w:hAnsi="宋体"/>
                <w:snapToGrid w:val="0"/>
                <w:kern w:val="0"/>
              </w:rPr>
            </w:pPr>
          </w:p>
        </w:tc>
      </w:tr>
      <w:tr w:rsidR="00180E19" w:rsidRPr="00736667" w14:paraId="738B9345" w14:textId="77777777" w:rsidTr="00F05375">
        <w:tc>
          <w:tcPr>
            <w:tcW w:w="1559" w:type="dxa"/>
            <w:shd w:val="clear" w:color="auto" w:fill="auto"/>
            <w:vAlign w:val="bottom"/>
          </w:tcPr>
          <w:p w14:paraId="40E54CE4" w14:textId="57F2CD55" w:rsidR="00180E19" w:rsidRDefault="00180E19" w:rsidP="00F05375">
            <w:pPr>
              <w:rPr>
                <w:sz w:val="20"/>
                <w:szCs w:val="20"/>
              </w:rPr>
            </w:pPr>
            <w:r>
              <w:rPr>
                <w:rFonts w:hint="eastAsia"/>
                <w:sz w:val="20"/>
                <w:szCs w:val="20"/>
              </w:rPr>
              <w:t>申请</w:t>
            </w:r>
            <w:r>
              <w:rPr>
                <w:sz w:val="20"/>
                <w:szCs w:val="20"/>
              </w:rPr>
              <w:t>日期</w:t>
            </w:r>
          </w:p>
        </w:tc>
        <w:tc>
          <w:tcPr>
            <w:tcW w:w="1701" w:type="dxa"/>
            <w:shd w:val="clear" w:color="auto" w:fill="auto"/>
            <w:vAlign w:val="bottom"/>
          </w:tcPr>
          <w:p w14:paraId="37C39966" w14:textId="77777777" w:rsidR="00180E19" w:rsidRDefault="00180E19" w:rsidP="00F05375">
            <w:pPr>
              <w:rPr>
                <w:sz w:val="20"/>
                <w:szCs w:val="20"/>
              </w:rPr>
            </w:pPr>
          </w:p>
        </w:tc>
        <w:tc>
          <w:tcPr>
            <w:tcW w:w="1134" w:type="dxa"/>
            <w:shd w:val="clear" w:color="auto" w:fill="auto"/>
          </w:tcPr>
          <w:p w14:paraId="65E0BE56" w14:textId="5ED78518" w:rsidR="00180E19" w:rsidRDefault="0070539F" w:rsidP="00F05375">
            <w:pPr>
              <w:jc w:val="left"/>
              <w:rPr>
                <w:rFonts w:ascii="宋体" w:hAnsi="宋体"/>
                <w:snapToGrid w:val="0"/>
                <w:kern w:val="0"/>
              </w:rPr>
            </w:pPr>
            <w:r>
              <w:rPr>
                <w:rFonts w:ascii="宋体" w:hAnsi="宋体"/>
                <w:snapToGrid w:val="0"/>
                <w:kern w:val="0"/>
              </w:rPr>
              <w:t>Y</w:t>
            </w:r>
          </w:p>
        </w:tc>
        <w:tc>
          <w:tcPr>
            <w:tcW w:w="3119" w:type="dxa"/>
            <w:shd w:val="clear" w:color="auto" w:fill="auto"/>
          </w:tcPr>
          <w:p w14:paraId="79F2D2BD" w14:textId="77777777" w:rsidR="00180E19" w:rsidRPr="00736667" w:rsidRDefault="00180E19" w:rsidP="00F05375">
            <w:pPr>
              <w:jc w:val="left"/>
              <w:rPr>
                <w:rFonts w:ascii="宋体" w:hAnsi="宋体"/>
                <w:snapToGrid w:val="0"/>
                <w:kern w:val="0"/>
              </w:rPr>
            </w:pPr>
          </w:p>
        </w:tc>
      </w:tr>
      <w:tr w:rsidR="00EF5001" w:rsidRPr="00736667" w14:paraId="3CD5A1D6" w14:textId="77777777" w:rsidTr="00F05375">
        <w:tc>
          <w:tcPr>
            <w:tcW w:w="1559" w:type="dxa"/>
            <w:shd w:val="clear" w:color="auto" w:fill="auto"/>
            <w:vAlign w:val="bottom"/>
          </w:tcPr>
          <w:p w14:paraId="24ADD021" w14:textId="77777777" w:rsidR="00EF5001" w:rsidRDefault="00EF5001" w:rsidP="00F05375">
            <w:pPr>
              <w:rPr>
                <w:sz w:val="20"/>
                <w:szCs w:val="20"/>
              </w:rPr>
            </w:pPr>
            <w:r>
              <w:rPr>
                <w:rFonts w:hint="eastAsia"/>
                <w:sz w:val="20"/>
                <w:szCs w:val="20"/>
              </w:rPr>
              <w:t>交易</w:t>
            </w:r>
            <w:r>
              <w:rPr>
                <w:sz w:val="20"/>
                <w:szCs w:val="20"/>
              </w:rPr>
              <w:t>金额</w:t>
            </w:r>
          </w:p>
        </w:tc>
        <w:tc>
          <w:tcPr>
            <w:tcW w:w="1701" w:type="dxa"/>
            <w:shd w:val="clear" w:color="auto" w:fill="auto"/>
            <w:vAlign w:val="bottom"/>
          </w:tcPr>
          <w:p w14:paraId="3B164E31" w14:textId="77777777" w:rsidR="00EF5001" w:rsidRDefault="00EF5001" w:rsidP="00F05375">
            <w:pPr>
              <w:rPr>
                <w:sz w:val="20"/>
                <w:szCs w:val="20"/>
              </w:rPr>
            </w:pPr>
          </w:p>
        </w:tc>
        <w:tc>
          <w:tcPr>
            <w:tcW w:w="1134" w:type="dxa"/>
            <w:shd w:val="clear" w:color="auto" w:fill="auto"/>
          </w:tcPr>
          <w:p w14:paraId="61C27D39" w14:textId="354CBEA0" w:rsidR="00EF5001" w:rsidRDefault="0070539F"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D4AE239" w14:textId="77777777" w:rsidR="00EF5001" w:rsidRPr="00736667" w:rsidRDefault="00EF5001" w:rsidP="00F05375">
            <w:pPr>
              <w:jc w:val="left"/>
              <w:rPr>
                <w:rFonts w:ascii="宋体" w:hAnsi="宋体"/>
                <w:snapToGrid w:val="0"/>
                <w:kern w:val="0"/>
              </w:rPr>
            </w:pPr>
          </w:p>
        </w:tc>
      </w:tr>
      <w:tr w:rsidR="00EF5001" w:rsidRPr="00736667" w14:paraId="487FB449" w14:textId="77777777" w:rsidTr="00F05375">
        <w:tc>
          <w:tcPr>
            <w:tcW w:w="1559" w:type="dxa"/>
            <w:shd w:val="clear" w:color="auto" w:fill="auto"/>
            <w:vAlign w:val="bottom"/>
          </w:tcPr>
          <w:p w14:paraId="6AAE75C4" w14:textId="2524E83A" w:rsidR="00EF5001" w:rsidRDefault="00180E19" w:rsidP="00F05375">
            <w:pPr>
              <w:rPr>
                <w:sz w:val="20"/>
                <w:szCs w:val="20"/>
              </w:rPr>
            </w:pPr>
            <w:r>
              <w:rPr>
                <w:rFonts w:hint="eastAsia"/>
                <w:sz w:val="20"/>
                <w:szCs w:val="20"/>
              </w:rPr>
              <w:t>银行</w:t>
            </w:r>
            <w:r>
              <w:rPr>
                <w:sz w:val="20"/>
                <w:szCs w:val="20"/>
              </w:rPr>
              <w:t>卡号</w:t>
            </w:r>
          </w:p>
        </w:tc>
        <w:tc>
          <w:tcPr>
            <w:tcW w:w="1701" w:type="dxa"/>
            <w:shd w:val="clear" w:color="auto" w:fill="auto"/>
            <w:vAlign w:val="bottom"/>
          </w:tcPr>
          <w:p w14:paraId="41E8D70A" w14:textId="77777777" w:rsidR="00EF5001" w:rsidRDefault="00EF5001" w:rsidP="00F05375">
            <w:pPr>
              <w:rPr>
                <w:sz w:val="20"/>
                <w:szCs w:val="20"/>
              </w:rPr>
            </w:pPr>
          </w:p>
        </w:tc>
        <w:tc>
          <w:tcPr>
            <w:tcW w:w="1134" w:type="dxa"/>
            <w:shd w:val="clear" w:color="auto" w:fill="auto"/>
          </w:tcPr>
          <w:p w14:paraId="1C8E779F" w14:textId="2F666D31" w:rsidR="00EF5001" w:rsidRDefault="0070539F" w:rsidP="00F05375">
            <w:pPr>
              <w:jc w:val="left"/>
              <w:rPr>
                <w:rFonts w:ascii="宋体" w:hAnsi="宋体"/>
                <w:snapToGrid w:val="0"/>
                <w:kern w:val="0"/>
              </w:rPr>
            </w:pPr>
            <w:r>
              <w:rPr>
                <w:rFonts w:ascii="宋体" w:hAnsi="宋体"/>
                <w:snapToGrid w:val="0"/>
                <w:kern w:val="0"/>
              </w:rPr>
              <w:t>Y</w:t>
            </w:r>
          </w:p>
        </w:tc>
        <w:tc>
          <w:tcPr>
            <w:tcW w:w="3119" w:type="dxa"/>
            <w:shd w:val="clear" w:color="auto" w:fill="auto"/>
          </w:tcPr>
          <w:p w14:paraId="208FD233" w14:textId="77777777" w:rsidR="00EF5001" w:rsidRPr="00736667" w:rsidRDefault="00EF5001" w:rsidP="00F05375">
            <w:pPr>
              <w:jc w:val="left"/>
              <w:rPr>
                <w:rFonts w:ascii="宋体" w:hAnsi="宋体"/>
                <w:snapToGrid w:val="0"/>
                <w:kern w:val="0"/>
              </w:rPr>
            </w:pPr>
          </w:p>
        </w:tc>
      </w:tr>
      <w:tr w:rsidR="00EF5001" w:rsidRPr="00736667" w14:paraId="15A3711B" w14:textId="77777777" w:rsidTr="00F05375">
        <w:tc>
          <w:tcPr>
            <w:tcW w:w="1559" w:type="dxa"/>
            <w:shd w:val="clear" w:color="auto" w:fill="auto"/>
            <w:vAlign w:val="bottom"/>
          </w:tcPr>
          <w:p w14:paraId="6634327A" w14:textId="7A78E47E" w:rsidR="00EF5001" w:rsidRDefault="00180E19" w:rsidP="00F05375">
            <w:pPr>
              <w:rPr>
                <w:sz w:val="20"/>
                <w:szCs w:val="20"/>
              </w:rPr>
            </w:pPr>
            <w:r>
              <w:rPr>
                <w:rFonts w:hint="eastAsia"/>
                <w:sz w:val="20"/>
                <w:szCs w:val="20"/>
              </w:rPr>
              <w:t>渠道</w:t>
            </w:r>
            <w:r>
              <w:rPr>
                <w:sz w:val="20"/>
                <w:szCs w:val="20"/>
              </w:rPr>
              <w:t>人名称</w:t>
            </w:r>
          </w:p>
        </w:tc>
        <w:tc>
          <w:tcPr>
            <w:tcW w:w="1701" w:type="dxa"/>
            <w:shd w:val="clear" w:color="auto" w:fill="auto"/>
            <w:vAlign w:val="bottom"/>
          </w:tcPr>
          <w:p w14:paraId="7B8169FA" w14:textId="77777777" w:rsidR="00EF5001" w:rsidRDefault="00EF5001" w:rsidP="00F05375">
            <w:pPr>
              <w:rPr>
                <w:sz w:val="20"/>
                <w:szCs w:val="20"/>
              </w:rPr>
            </w:pPr>
          </w:p>
        </w:tc>
        <w:tc>
          <w:tcPr>
            <w:tcW w:w="1134" w:type="dxa"/>
            <w:shd w:val="clear" w:color="auto" w:fill="auto"/>
          </w:tcPr>
          <w:p w14:paraId="2ECB9F19" w14:textId="18FC2EE2" w:rsidR="00EF5001" w:rsidRDefault="0070539F"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4A33E8C" w14:textId="77777777" w:rsidR="00EF5001" w:rsidRPr="00736667" w:rsidRDefault="00EF5001" w:rsidP="00F05375">
            <w:pPr>
              <w:jc w:val="left"/>
              <w:rPr>
                <w:rFonts w:ascii="宋体" w:hAnsi="宋体"/>
                <w:snapToGrid w:val="0"/>
                <w:kern w:val="0"/>
              </w:rPr>
            </w:pPr>
          </w:p>
        </w:tc>
      </w:tr>
      <w:tr w:rsidR="00180E19" w:rsidRPr="00736667" w14:paraId="3EE75250" w14:textId="77777777" w:rsidTr="00F05375">
        <w:tc>
          <w:tcPr>
            <w:tcW w:w="1559" w:type="dxa"/>
            <w:shd w:val="clear" w:color="auto" w:fill="auto"/>
            <w:vAlign w:val="bottom"/>
          </w:tcPr>
          <w:p w14:paraId="1039B44D" w14:textId="0A5669CA" w:rsidR="00180E19" w:rsidRDefault="00180E19" w:rsidP="00F05375">
            <w:pPr>
              <w:rPr>
                <w:sz w:val="20"/>
                <w:szCs w:val="20"/>
              </w:rPr>
            </w:pPr>
            <w:r>
              <w:rPr>
                <w:rFonts w:hint="eastAsia"/>
                <w:sz w:val="20"/>
                <w:szCs w:val="20"/>
              </w:rPr>
              <w:t>提现</w:t>
            </w:r>
            <w:r>
              <w:rPr>
                <w:sz w:val="20"/>
                <w:szCs w:val="20"/>
              </w:rPr>
              <w:t>前余额</w:t>
            </w:r>
          </w:p>
        </w:tc>
        <w:tc>
          <w:tcPr>
            <w:tcW w:w="1701" w:type="dxa"/>
            <w:shd w:val="clear" w:color="auto" w:fill="auto"/>
            <w:vAlign w:val="bottom"/>
          </w:tcPr>
          <w:p w14:paraId="10C69863" w14:textId="77777777" w:rsidR="00180E19" w:rsidRDefault="00180E19" w:rsidP="00F05375">
            <w:pPr>
              <w:rPr>
                <w:sz w:val="20"/>
                <w:szCs w:val="20"/>
              </w:rPr>
            </w:pPr>
          </w:p>
        </w:tc>
        <w:tc>
          <w:tcPr>
            <w:tcW w:w="1134" w:type="dxa"/>
            <w:shd w:val="clear" w:color="auto" w:fill="auto"/>
          </w:tcPr>
          <w:p w14:paraId="2DD0BA19" w14:textId="0469D4D8" w:rsidR="00180E19" w:rsidRDefault="0070539F"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B802A66" w14:textId="77777777" w:rsidR="00180E19" w:rsidRPr="00736667" w:rsidRDefault="00180E19" w:rsidP="00F05375">
            <w:pPr>
              <w:jc w:val="left"/>
              <w:rPr>
                <w:rFonts w:ascii="宋体" w:hAnsi="宋体"/>
                <w:snapToGrid w:val="0"/>
                <w:kern w:val="0"/>
              </w:rPr>
            </w:pPr>
          </w:p>
        </w:tc>
      </w:tr>
      <w:tr w:rsidR="00180E19" w:rsidRPr="00736667" w14:paraId="44396C37" w14:textId="77777777" w:rsidTr="00F05375">
        <w:tc>
          <w:tcPr>
            <w:tcW w:w="1559" w:type="dxa"/>
            <w:shd w:val="clear" w:color="auto" w:fill="auto"/>
            <w:vAlign w:val="bottom"/>
          </w:tcPr>
          <w:p w14:paraId="6938DB56" w14:textId="7D44CC4D" w:rsidR="00180E19" w:rsidRDefault="00180E19" w:rsidP="00F05375">
            <w:pPr>
              <w:rPr>
                <w:sz w:val="20"/>
                <w:szCs w:val="20"/>
              </w:rPr>
            </w:pPr>
            <w:r>
              <w:rPr>
                <w:rFonts w:hint="eastAsia"/>
                <w:sz w:val="20"/>
                <w:szCs w:val="20"/>
              </w:rPr>
              <w:t>提现</w:t>
            </w:r>
            <w:r>
              <w:rPr>
                <w:sz w:val="20"/>
                <w:szCs w:val="20"/>
              </w:rPr>
              <w:t>后余额</w:t>
            </w:r>
          </w:p>
        </w:tc>
        <w:tc>
          <w:tcPr>
            <w:tcW w:w="1701" w:type="dxa"/>
            <w:shd w:val="clear" w:color="auto" w:fill="auto"/>
            <w:vAlign w:val="bottom"/>
          </w:tcPr>
          <w:p w14:paraId="45435C6A" w14:textId="77777777" w:rsidR="00180E19" w:rsidRDefault="00180E19" w:rsidP="00F05375">
            <w:pPr>
              <w:rPr>
                <w:sz w:val="20"/>
                <w:szCs w:val="20"/>
              </w:rPr>
            </w:pPr>
          </w:p>
        </w:tc>
        <w:tc>
          <w:tcPr>
            <w:tcW w:w="1134" w:type="dxa"/>
            <w:shd w:val="clear" w:color="auto" w:fill="auto"/>
          </w:tcPr>
          <w:p w14:paraId="443D371C" w14:textId="65567B39" w:rsidR="00180E19" w:rsidRDefault="00DE2757" w:rsidP="00F05375">
            <w:pPr>
              <w:jc w:val="left"/>
              <w:rPr>
                <w:rFonts w:ascii="宋体" w:hAnsi="宋体"/>
                <w:snapToGrid w:val="0"/>
                <w:kern w:val="0"/>
              </w:rPr>
            </w:pPr>
            <w:r>
              <w:rPr>
                <w:rFonts w:ascii="宋体" w:hAnsi="宋体"/>
                <w:snapToGrid w:val="0"/>
                <w:kern w:val="0"/>
              </w:rPr>
              <w:t>N</w:t>
            </w:r>
          </w:p>
        </w:tc>
        <w:tc>
          <w:tcPr>
            <w:tcW w:w="3119" w:type="dxa"/>
            <w:shd w:val="clear" w:color="auto" w:fill="auto"/>
          </w:tcPr>
          <w:p w14:paraId="7B77F686" w14:textId="77777777" w:rsidR="00180E19" w:rsidRPr="00736667" w:rsidRDefault="00180E19" w:rsidP="00F05375">
            <w:pPr>
              <w:jc w:val="left"/>
              <w:rPr>
                <w:rFonts w:ascii="宋体" w:hAnsi="宋体"/>
                <w:snapToGrid w:val="0"/>
                <w:kern w:val="0"/>
              </w:rPr>
            </w:pPr>
          </w:p>
        </w:tc>
      </w:tr>
      <w:tr w:rsidR="00EF5001" w:rsidRPr="00736667" w14:paraId="044C85C0" w14:textId="77777777" w:rsidTr="00F05375">
        <w:tc>
          <w:tcPr>
            <w:tcW w:w="1559" w:type="dxa"/>
            <w:shd w:val="clear" w:color="auto" w:fill="auto"/>
            <w:vAlign w:val="bottom"/>
          </w:tcPr>
          <w:p w14:paraId="3A36D008" w14:textId="1DBFA041" w:rsidR="00EF5001" w:rsidRDefault="00180E19" w:rsidP="00F05375">
            <w:pPr>
              <w:rPr>
                <w:sz w:val="20"/>
                <w:szCs w:val="20"/>
              </w:rPr>
            </w:pPr>
            <w:r w:rsidRPr="00180E19">
              <w:rPr>
                <w:rFonts w:hint="eastAsia"/>
                <w:sz w:val="20"/>
                <w:szCs w:val="20"/>
              </w:rPr>
              <w:t>提现申请</w:t>
            </w:r>
            <w:r w:rsidR="00EF5001">
              <w:rPr>
                <w:sz w:val="20"/>
                <w:szCs w:val="20"/>
              </w:rPr>
              <w:t>唯一标识</w:t>
            </w:r>
          </w:p>
        </w:tc>
        <w:tc>
          <w:tcPr>
            <w:tcW w:w="1701" w:type="dxa"/>
            <w:shd w:val="clear" w:color="auto" w:fill="auto"/>
            <w:vAlign w:val="bottom"/>
          </w:tcPr>
          <w:p w14:paraId="63D797B9" w14:textId="77777777" w:rsidR="00EF5001" w:rsidRDefault="00EF5001" w:rsidP="00F05375">
            <w:pPr>
              <w:rPr>
                <w:sz w:val="20"/>
                <w:szCs w:val="20"/>
              </w:rPr>
            </w:pPr>
          </w:p>
        </w:tc>
        <w:tc>
          <w:tcPr>
            <w:tcW w:w="1134" w:type="dxa"/>
            <w:shd w:val="clear" w:color="auto" w:fill="auto"/>
          </w:tcPr>
          <w:p w14:paraId="60E485B9" w14:textId="77777777" w:rsidR="00EF5001" w:rsidRPr="00EF5001" w:rsidRDefault="00EF5001" w:rsidP="00F05375">
            <w:pPr>
              <w:jc w:val="left"/>
              <w:rPr>
                <w:rFonts w:ascii="宋体" w:hAnsi="宋体"/>
                <w:snapToGrid w:val="0"/>
                <w:kern w:val="0"/>
              </w:rPr>
            </w:pPr>
            <w:r>
              <w:rPr>
                <w:rFonts w:ascii="宋体" w:hAnsi="宋体"/>
                <w:snapToGrid w:val="0"/>
                <w:kern w:val="0"/>
              </w:rPr>
              <w:t>Y</w:t>
            </w:r>
          </w:p>
        </w:tc>
        <w:tc>
          <w:tcPr>
            <w:tcW w:w="3119" w:type="dxa"/>
            <w:shd w:val="clear" w:color="auto" w:fill="auto"/>
          </w:tcPr>
          <w:p w14:paraId="39EAEB2A" w14:textId="77777777" w:rsidR="00EF5001" w:rsidRPr="00736667" w:rsidRDefault="00EF5001" w:rsidP="00F05375">
            <w:pPr>
              <w:jc w:val="left"/>
              <w:rPr>
                <w:rFonts w:ascii="宋体" w:hAnsi="宋体"/>
                <w:snapToGrid w:val="0"/>
                <w:kern w:val="0"/>
              </w:rPr>
            </w:pPr>
          </w:p>
        </w:tc>
      </w:tr>
      <w:tr w:rsidR="00DE2757" w:rsidRPr="00736667" w14:paraId="68FF2140" w14:textId="77777777" w:rsidTr="00F05375">
        <w:tc>
          <w:tcPr>
            <w:tcW w:w="1559" w:type="dxa"/>
            <w:shd w:val="clear" w:color="auto" w:fill="auto"/>
            <w:vAlign w:val="bottom"/>
          </w:tcPr>
          <w:p w14:paraId="597074BA" w14:textId="5B0857CA" w:rsidR="00DE2757" w:rsidRPr="00180E19" w:rsidRDefault="00DE2757" w:rsidP="00F05375">
            <w:pPr>
              <w:rPr>
                <w:sz w:val="20"/>
                <w:szCs w:val="20"/>
              </w:rPr>
            </w:pPr>
            <w:r>
              <w:rPr>
                <w:rFonts w:hint="eastAsia"/>
                <w:sz w:val="20"/>
                <w:szCs w:val="20"/>
              </w:rPr>
              <w:t>提现银行</w:t>
            </w:r>
            <w:r>
              <w:rPr>
                <w:sz w:val="20"/>
                <w:szCs w:val="20"/>
              </w:rPr>
              <w:t>名称</w:t>
            </w:r>
          </w:p>
        </w:tc>
        <w:tc>
          <w:tcPr>
            <w:tcW w:w="1701" w:type="dxa"/>
            <w:shd w:val="clear" w:color="auto" w:fill="auto"/>
            <w:vAlign w:val="bottom"/>
          </w:tcPr>
          <w:p w14:paraId="4A3AF310" w14:textId="77777777" w:rsidR="00DE2757" w:rsidRDefault="00DE2757" w:rsidP="00F05375">
            <w:pPr>
              <w:rPr>
                <w:sz w:val="20"/>
                <w:szCs w:val="20"/>
              </w:rPr>
            </w:pPr>
          </w:p>
        </w:tc>
        <w:tc>
          <w:tcPr>
            <w:tcW w:w="1134" w:type="dxa"/>
            <w:shd w:val="clear" w:color="auto" w:fill="auto"/>
          </w:tcPr>
          <w:p w14:paraId="528B9171" w14:textId="37A90C3F" w:rsidR="00DE2757" w:rsidRDefault="00DE2757"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F5773B7" w14:textId="77777777" w:rsidR="00DE2757" w:rsidRPr="00736667" w:rsidRDefault="00DE2757" w:rsidP="00F05375">
            <w:pPr>
              <w:jc w:val="left"/>
              <w:rPr>
                <w:rFonts w:ascii="宋体" w:hAnsi="宋体"/>
                <w:snapToGrid w:val="0"/>
                <w:kern w:val="0"/>
              </w:rPr>
            </w:pPr>
          </w:p>
        </w:tc>
      </w:tr>
    </w:tbl>
    <w:p w14:paraId="04B9B4CE" w14:textId="77777777" w:rsidR="0059132C" w:rsidRDefault="0059132C" w:rsidP="00C3297C"/>
    <w:p w14:paraId="2EE2144C" w14:textId="77777777" w:rsidR="00265F79" w:rsidRDefault="00265F79" w:rsidP="00C3297C"/>
    <w:p w14:paraId="32317742" w14:textId="77777777" w:rsidR="00265F79" w:rsidRDefault="00265F79" w:rsidP="00C3297C"/>
    <w:p w14:paraId="5384FF45" w14:textId="6E792012" w:rsidR="00265F79" w:rsidRPr="00265F79" w:rsidRDefault="00265F79" w:rsidP="00AC143B">
      <w:pPr>
        <w:pStyle w:val="4"/>
        <w:ind w:hanging="580"/>
        <w:rPr>
          <w:rFonts w:ascii="黑体" w:hAnsi="黑体"/>
        </w:rPr>
      </w:pPr>
      <w:bookmarkStart w:id="520" w:name="OLE_LINK12"/>
      <w:bookmarkStart w:id="521" w:name="OLE_LINK13"/>
      <w:bookmarkStart w:id="522" w:name="OLE_LINK15"/>
      <w:bookmarkStart w:id="523" w:name="OLE_LINK16"/>
      <w:r w:rsidRPr="00265F79">
        <w:rPr>
          <w:rFonts w:ascii="黑体" w:hAnsi="黑体" w:hint="eastAsia"/>
        </w:rPr>
        <w:t>入</w:t>
      </w:r>
      <w:r w:rsidRPr="00265F79">
        <w:rPr>
          <w:rFonts w:ascii="黑体" w:hAnsi="黑体"/>
        </w:rPr>
        <w:t>账</w:t>
      </w:r>
      <w:ins w:id="524" w:author="jianghua tang" w:date="2017-09-06T16:02:00Z">
        <w:r w:rsidR="00644E68">
          <w:rPr>
            <w:rFonts w:ascii="黑体" w:hAnsi="黑体"/>
          </w:rPr>
          <w:t>明细</w:t>
        </w:r>
      </w:ins>
      <w:ins w:id="525" w:author="jianghua tang" w:date="2017-09-06T16:05:00Z">
        <w:r w:rsidR="004E55FD">
          <w:rPr>
            <w:rFonts w:ascii="黑体" w:hAnsi="黑体" w:hint="eastAsia"/>
          </w:rPr>
          <w:t>-</w:t>
        </w:r>
      </w:ins>
      <w:del w:id="526" w:author="jianghua tang" w:date="2017-09-06T16:02:00Z">
        <w:r w:rsidRPr="00265F79" w:rsidDel="00644E68">
          <w:rPr>
            <w:rFonts w:ascii="黑体" w:hAnsi="黑体" w:hint="eastAsia"/>
          </w:rPr>
          <w:delText>明细</w:delText>
        </w:r>
      </w:del>
      <w:ins w:id="527" w:author="jianghua tang" w:date="2017-09-06T16:01:00Z">
        <w:r w:rsidR="00644E68">
          <w:rPr>
            <w:rFonts w:ascii="黑体" w:hAnsi="黑体" w:hint="eastAsia"/>
          </w:rPr>
          <w:t>凭证</w:t>
        </w:r>
      </w:ins>
      <w:r>
        <w:rPr>
          <w:rFonts w:ascii="黑体" w:hAnsi="黑体" w:hint="eastAsia"/>
        </w:rPr>
        <w:t>详细</w:t>
      </w:r>
      <w:bookmarkEnd w:id="520"/>
      <w:bookmarkEnd w:id="521"/>
      <w:ins w:id="528" w:author="jianghua tang" w:date="2017-09-06T16:05:00Z">
        <w:r w:rsidR="004E55FD">
          <w:rPr>
            <w:rFonts w:ascii="黑体" w:hAnsi="黑体" w:hint="eastAsia"/>
          </w:rPr>
          <w:t>查询</w:t>
        </w:r>
      </w:ins>
      <w:bookmarkEnd w:id="522"/>
      <w:bookmarkEnd w:id="523"/>
    </w:p>
    <w:p w14:paraId="3041D867" w14:textId="77777777" w:rsidR="00265F79" w:rsidRDefault="00265F79" w:rsidP="00265F79">
      <w:pPr>
        <w:pStyle w:val="5"/>
      </w:pPr>
      <w:r>
        <w:rPr>
          <w:rFonts w:hint="eastAsia"/>
        </w:rPr>
        <w:t>功能</w:t>
      </w:r>
      <w:r>
        <w:t>描述</w:t>
      </w:r>
    </w:p>
    <w:p w14:paraId="6917B531" w14:textId="258AE8C1" w:rsidR="00265F79" w:rsidRPr="00A9755C" w:rsidRDefault="00265F79" w:rsidP="00265F79">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通过资金</w:t>
      </w:r>
      <w:r>
        <w:rPr>
          <w:rFonts w:ascii="宋体" w:hAnsi="宋体"/>
          <w:kern w:val="0"/>
          <w:sz w:val="24"/>
          <w:szCs w:val="21"/>
        </w:rPr>
        <w:t>入账</w:t>
      </w:r>
      <w:r>
        <w:rPr>
          <w:rFonts w:ascii="宋体" w:hAnsi="宋体" w:hint="eastAsia"/>
          <w:kern w:val="0"/>
          <w:sz w:val="24"/>
          <w:szCs w:val="21"/>
        </w:rPr>
        <w:t>流水唯一</w:t>
      </w:r>
      <w:r>
        <w:rPr>
          <w:rFonts w:ascii="宋体" w:hAnsi="宋体"/>
          <w:kern w:val="0"/>
          <w:sz w:val="24"/>
          <w:szCs w:val="21"/>
        </w:rPr>
        <w:t>标识</w:t>
      </w:r>
      <w:r>
        <w:rPr>
          <w:rFonts w:ascii="宋体" w:hAnsi="宋体" w:hint="eastAsia"/>
          <w:kern w:val="0"/>
          <w:sz w:val="24"/>
          <w:szCs w:val="21"/>
        </w:rPr>
        <w:t>查看入</w:t>
      </w:r>
      <w:r>
        <w:rPr>
          <w:rFonts w:ascii="宋体" w:hAnsi="宋体"/>
          <w:kern w:val="0"/>
          <w:sz w:val="24"/>
          <w:szCs w:val="21"/>
        </w:rPr>
        <w:t>账明细</w:t>
      </w:r>
      <w:ins w:id="529" w:author="jianghua tang" w:date="2017-09-06T16:07:00Z">
        <w:r w:rsidR="00581442">
          <w:rPr>
            <w:rFonts w:ascii="宋体" w:hAnsi="宋体"/>
            <w:kern w:val="0"/>
            <w:sz w:val="24"/>
            <w:szCs w:val="21"/>
          </w:rPr>
          <w:t>之凭证</w:t>
        </w:r>
      </w:ins>
      <w:r>
        <w:rPr>
          <w:rFonts w:ascii="宋体" w:hAnsi="宋体" w:hint="eastAsia"/>
          <w:kern w:val="0"/>
          <w:sz w:val="24"/>
          <w:szCs w:val="21"/>
        </w:rPr>
        <w:t>详情</w:t>
      </w:r>
    </w:p>
    <w:p w14:paraId="4D8F0778" w14:textId="77777777" w:rsidR="00265F79" w:rsidRPr="00676A58" w:rsidRDefault="00265F79" w:rsidP="00265F79">
      <w:pPr>
        <w:pStyle w:val="5"/>
      </w:pPr>
      <w:r w:rsidRPr="00676A58">
        <w:rPr>
          <w:rFonts w:hint="eastAsia"/>
        </w:rPr>
        <w:t>处理流程</w:t>
      </w:r>
    </w:p>
    <w:p w14:paraId="031E6B4D" w14:textId="77777777" w:rsidR="00265F79" w:rsidRDefault="00265F79" w:rsidP="00265F79">
      <w:pPr>
        <w:ind w:left="289" w:firstLine="420"/>
        <w:rPr>
          <w:b/>
          <w:sz w:val="24"/>
          <w:szCs w:val="24"/>
        </w:rPr>
      </w:pPr>
      <w:r w:rsidRPr="00646F01">
        <w:rPr>
          <w:rFonts w:hint="eastAsia"/>
          <w:b/>
          <w:sz w:val="24"/>
          <w:szCs w:val="24"/>
        </w:rPr>
        <w:t>【流程描述】</w:t>
      </w:r>
    </w:p>
    <w:p w14:paraId="4107213E" w14:textId="77777777" w:rsidR="00265F79" w:rsidRPr="004F010F" w:rsidRDefault="00265F79" w:rsidP="00265F79">
      <w:pPr>
        <w:ind w:left="289" w:firstLine="420"/>
      </w:pPr>
    </w:p>
    <w:p w14:paraId="2ED25A2C" w14:textId="6584BFBE" w:rsidR="00265F79" w:rsidRPr="00EF5001" w:rsidRDefault="00265F79" w:rsidP="00AC143B">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65F79" w:rsidRPr="00736667" w14:paraId="1C5A7733" w14:textId="77777777" w:rsidTr="00F05375">
        <w:tc>
          <w:tcPr>
            <w:tcW w:w="1559" w:type="dxa"/>
            <w:shd w:val="clear" w:color="auto" w:fill="E0E0E0"/>
          </w:tcPr>
          <w:p w14:paraId="56DA271F" w14:textId="77777777" w:rsidR="00265F79" w:rsidRPr="00736667" w:rsidRDefault="00265F79" w:rsidP="00F05375">
            <w:pPr>
              <w:jc w:val="center"/>
              <w:rPr>
                <w:b/>
                <w:snapToGrid w:val="0"/>
                <w:kern w:val="0"/>
              </w:rPr>
            </w:pPr>
            <w:r w:rsidRPr="00736667">
              <w:rPr>
                <w:rFonts w:hint="eastAsia"/>
                <w:b/>
                <w:snapToGrid w:val="0"/>
                <w:kern w:val="0"/>
              </w:rPr>
              <w:t>输入要素</w:t>
            </w:r>
          </w:p>
        </w:tc>
        <w:tc>
          <w:tcPr>
            <w:tcW w:w="1701" w:type="dxa"/>
            <w:shd w:val="clear" w:color="auto" w:fill="E0E0E0"/>
          </w:tcPr>
          <w:p w14:paraId="0A1BA1A3" w14:textId="77777777" w:rsidR="00265F79" w:rsidRPr="00736667" w:rsidRDefault="00265F79" w:rsidP="00F0537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114A7BB" w14:textId="77777777" w:rsidR="00265F79" w:rsidRPr="00736667" w:rsidRDefault="00265F79" w:rsidP="00F0537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0738FA4" w14:textId="77777777" w:rsidR="00265F79" w:rsidRPr="00736667" w:rsidRDefault="00265F79" w:rsidP="00F05375">
            <w:pPr>
              <w:jc w:val="center"/>
              <w:rPr>
                <w:b/>
                <w:snapToGrid w:val="0"/>
                <w:kern w:val="0"/>
              </w:rPr>
            </w:pPr>
            <w:r w:rsidRPr="00736667">
              <w:rPr>
                <w:rFonts w:hint="eastAsia"/>
                <w:b/>
                <w:snapToGrid w:val="0"/>
                <w:kern w:val="0"/>
              </w:rPr>
              <w:t>备注</w:t>
            </w:r>
          </w:p>
        </w:tc>
      </w:tr>
      <w:tr w:rsidR="00265F79" w:rsidRPr="00736667" w14:paraId="2FA016FE" w14:textId="77777777" w:rsidTr="00F05375">
        <w:tc>
          <w:tcPr>
            <w:tcW w:w="1559" w:type="dxa"/>
            <w:shd w:val="clear" w:color="auto" w:fill="auto"/>
            <w:vAlign w:val="bottom"/>
          </w:tcPr>
          <w:p w14:paraId="559B934D" w14:textId="7A85DB16" w:rsidR="00265F79" w:rsidRDefault="00265F79" w:rsidP="00F05375">
            <w:pPr>
              <w:widowControl/>
              <w:jc w:val="left"/>
              <w:rPr>
                <w:rFonts w:ascii="宋体" w:hAnsi="宋体"/>
                <w:sz w:val="20"/>
                <w:szCs w:val="20"/>
              </w:rPr>
            </w:pPr>
            <w:r>
              <w:rPr>
                <w:rFonts w:hint="eastAsia"/>
                <w:sz w:val="20"/>
                <w:szCs w:val="20"/>
              </w:rPr>
              <w:t>资金</w:t>
            </w:r>
            <w:r>
              <w:rPr>
                <w:sz w:val="20"/>
                <w:szCs w:val="20"/>
              </w:rPr>
              <w:t>入账流水唯一标识</w:t>
            </w:r>
          </w:p>
        </w:tc>
        <w:tc>
          <w:tcPr>
            <w:tcW w:w="1701" w:type="dxa"/>
            <w:shd w:val="clear" w:color="auto" w:fill="auto"/>
            <w:vAlign w:val="bottom"/>
          </w:tcPr>
          <w:p w14:paraId="4C6EDE84" w14:textId="77777777" w:rsidR="00265F79" w:rsidRDefault="00265F79" w:rsidP="00F05375">
            <w:pPr>
              <w:rPr>
                <w:sz w:val="20"/>
                <w:szCs w:val="20"/>
              </w:rPr>
            </w:pPr>
          </w:p>
        </w:tc>
        <w:tc>
          <w:tcPr>
            <w:tcW w:w="1134" w:type="dxa"/>
            <w:shd w:val="clear" w:color="auto" w:fill="auto"/>
          </w:tcPr>
          <w:p w14:paraId="545B5D39" w14:textId="77777777" w:rsidR="00265F79" w:rsidRDefault="00265F79" w:rsidP="00F05375">
            <w:pPr>
              <w:jc w:val="left"/>
              <w:rPr>
                <w:rFonts w:ascii="宋体" w:hAnsi="宋体"/>
                <w:snapToGrid w:val="0"/>
                <w:kern w:val="0"/>
              </w:rPr>
            </w:pPr>
            <w:r>
              <w:rPr>
                <w:rFonts w:ascii="宋体" w:hAnsi="宋体"/>
                <w:snapToGrid w:val="0"/>
                <w:kern w:val="0"/>
              </w:rPr>
              <w:t>N</w:t>
            </w:r>
          </w:p>
        </w:tc>
        <w:tc>
          <w:tcPr>
            <w:tcW w:w="3119" w:type="dxa"/>
            <w:shd w:val="clear" w:color="auto" w:fill="auto"/>
          </w:tcPr>
          <w:p w14:paraId="5014236E" w14:textId="77777777" w:rsidR="00265F79" w:rsidRPr="00736667" w:rsidRDefault="00265F79" w:rsidP="00F05375">
            <w:pPr>
              <w:jc w:val="left"/>
              <w:rPr>
                <w:rFonts w:ascii="宋体" w:hAnsi="宋体"/>
                <w:snapToGrid w:val="0"/>
                <w:kern w:val="0"/>
              </w:rPr>
            </w:pPr>
          </w:p>
        </w:tc>
      </w:tr>
    </w:tbl>
    <w:p w14:paraId="66B6A9B4" w14:textId="77777777" w:rsidR="00265F79" w:rsidRPr="00C56A4E" w:rsidRDefault="00265F79" w:rsidP="00265F79"/>
    <w:p w14:paraId="08993995" w14:textId="77777777" w:rsidR="00265F79" w:rsidRDefault="00265F79" w:rsidP="00265F79">
      <w:pPr>
        <w:pStyle w:val="5"/>
      </w:pPr>
      <w:r w:rsidRPr="00A52328">
        <w:rPr>
          <w:rFonts w:hint="eastAsia"/>
        </w:rPr>
        <w:lastRenderedPageBreak/>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265F79" w:rsidRPr="00736667" w14:paraId="2BE69633" w14:textId="77777777" w:rsidTr="00F05375">
        <w:tc>
          <w:tcPr>
            <w:tcW w:w="1701" w:type="dxa"/>
            <w:shd w:val="clear" w:color="auto" w:fill="E0E0E0"/>
          </w:tcPr>
          <w:p w14:paraId="756E8562" w14:textId="77777777" w:rsidR="00265F79" w:rsidRPr="00736667" w:rsidRDefault="00265F79" w:rsidP="00F05375">
            <w:pPr>
              <w:jc w:val="center"/>
              <w:rPr>
                <w:b/>
                <w:snapToGrid w:val="0"/>
                <w:kern w:val="0"/>
              </w:rPr>
            </w:pPr>
            <w:r w:rsidRPr="00736667">
              <w:rPr>
                <w:rFonts w:hint="eastAsia"/>
                <w:b/>
                <w:snapToGrid w:val="0"/>
                <w:kern w:val="0"/>
              </w:rPr>
              <w:t>输入要素</w:t>
            </w:r>
          </w:p>
        </w:tc>
        <w:tc>
          <w:tcPr>
            <w:tcW w:w="1559" w:type="dxa"/>
            <w:shd w:val="clear" w:color="auto" w:fill="E0E0E0"/>
          </w:tcPr>
          <w:p w14:paraId="2BFFE7EE" w14:textId="77777777" w:rsidR="00265F79" w:rsidRPr="00736667" w:rsidRDefault="00265F79" w:rsidP="00F0537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3715B86" w14:textId="77777777" w:rsidR="00265F79" w:rsidRPr="00736667" w:rsidRDefault="00265F79" w:rsidP="00F0537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ED0D0C8" w14:textId="77777777" w:rsidR="00265F79" w:rsidRPr="00736667" w:rsidRDefault="00265F79" w:rsidP="00F05375">
            <w:pPr>
              <w:jc w:val="center"/>
              <w:rPr>
                <w:b/>
                <w:snapToGrid w:val="0"/>
                <w:kern w:val="0"/>
              </w:rPr>
            </w:pPr>
            <w:r w:rsidRPr="00736667">
              <w:rPr>
                <w:rFonts w:hint="eastAsia"/>
                <w:b/>
                <w:snapToGrid w:val="0"/>
                <w:kern w:val="0"/>
              </w:rPr>
              <w:t>备注</w:t>
            </w:r>
          </w:p>
        </w:tc>
      </w:tr>
      <w:tr w:rsidR="00265F79" w:rsidRPr="00736667" w14:paraId="5F8CFCB5" w14:textId="77777777" w:rsidTr="00F05375">
        <w:tc>
          <w:tcPr>
            <w:tcW w:w="7513" w:type="dxa"/>
            <w:gridSpan w:val="4"/>
            <w:shd w:val="clear" w:color="auto" w:fill="auto"/>
          </w:tcPr>
          <w:p w14:paraId="36546AAB" w14:textId="77777777" w:rsidR="00265F79" w:rsidRPr="00736667" w:rsidRDefault="00265F79" w:rsidP="00F05375">
            <w:pPr>
              <w:jc w:val="center"/>
              <w:rPr>
                <w:rFonts w:ascii="宋体" w:hAnsi="宋体"/>
                <w:snapToGrid w:val="0"/>
                <w:kern w:val="0"/>
              </w:rPr>
            </w:pPr>
            <w:r>
              <w:rPr>
                <w:rFonts w:ascii="宋体" w:hAnsi="宋体" w:hint="eastAsia"/>
                <w:snapToGrid w:val="0"/>
                <w:kern w:val="0"/>
              </w:rPr>
              <w:t>&lt;凭证</w:t>
            </w:r>
            <w:r>
              <w:rPr>
                <w:rFonts w:ascii="宋体" w:hAnsi="宋体"/>
                <w:snapToGrid w:val="0"/>
                <w:kern w:val="0"/>
              </w:rPr>
              <w:t>列表</w:t>
            </w:r>
            <w:r>
              <w:rPr>
                <w:rFonts w:ascii="宋体" w:hAnsi="宋体" w:hint="eastAsia"/>
                <w:snapToGrid w:val="0"/>
                <w:kern w:val="0"/>
              </w:rPr>
              <w:t>LIST&gt;</w:t>
            </w:r>
          </w:p>
        </w:tc>
      </w:tr>
      <w:tr w:rsidR="00265F79" w:rsidRPr="00736667" w14:paraId="671C7CCF" w14:textId="77777777" w:rsidTr="00F05375">
        <w:tc>
          <w:tcPr>
            <w:tcW w:w="1701" w:type="dxa"/>
            <w:shd w:val="clear" w:color="auto" w:fill="auto"/>
          </w:tcPr>
          <w:p w14:paraId="3EC79CBF" w14:textId="77777777" w:rsidR="00265F79" w:rsidRDefault="00265F79" w:rsidP="00F05375">
            <w:pPr>
              <w:jc w:val="left"/>
              <w:rPr>
                <w:rFonts w:ascii="宋体" w:hAnsi="宋体"/>
                <w:snapToGrid w:val="0"/>
                <w:kern w:val="0"/>
              </w:rPr>
            </w:pPr>
            <w:r>
              <w:rPr>
                <w:rFonts w:ascii="宋体" w:hAnsi="宋体" w:hint="eastAsia"/>
                <w:snapToGrid w:val="0"/>
                <w:kern w:val="0"/>
              </w:rPr>
              <w:t>凭证唯一</w:t>
            </w:r>
            <w:r>
              <w:rPr>
                <w:rFonts w:ascii="宋体" w:hAnsi="宋体"/>
                <w:snapToGrid w:val="0"/>
                <w:kern w:val="0"/>
              </w:rPr>
              <w:t>标识</w:t>
            </w:r>
          </w:p>
        </w:tc>
        <w:tc>
          <w:tcPr>
            <w:tcW w:w="1559" w:type="dxa"/>
            <w:shd w:val="clear" w:color="auto" w:fill="auto"/>
          </w:tcPr>
          <w:p w14:paraId="0AD521EF" w14:textId="77777777" w:rsidR="00265F79" w:rsidRDefault="00265F79" w:rsidP="00F05375">
            <w:pPr>
              <w:jc w:val="left"/>
              <w:rPr>
                <w:rFonts w:ascii="宋体" w:hAnsi="宋体"/>
                <w:snapToGrid w:val="0"/>
                <w:kern w:val="0"/>
              </w:rPr>
            </w:pPr>
          </w:p>
        </w:tc>
        <w:tc>
          <w:tcPr>
            <w:tcW w:w="1134" w:type="dxa"/>
            <w:shd w:val="clear" w:color="auto" w:fill="auto"/>
          </w:tcPr>
          <w:p w14:paraId="2D83796F" w14:textId="77777777" w:rsidR="00265F79" w:rsidRDefault="00265F79"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7D6663A" w14:textId="36AC5676" w:rsidR="00265F79" w:rsidRDefault="00265F79" w:rsidP="00F05375">
            <w:pPr>
              <w:jc w:val="left"/>
              <w:rPr>
                <w:rFonts w:ascii="宋体" w:hAnsi="宋体"/>
                <w:snapToGrid w:val="0"/>
                <w:kern w:val="0"/>
              </w:rPr>
            </w:pPr>
          </w:p>
        </w:tc>
      </w:tr>
      <w:tr w:rsidR="00265F79" w:rsidRPr="00736667" w14:paraId="5CB2B5CC" w14:textId="77777777" w:rsidTr="00F05375">
        <w:tc>
          <w:tcPr>
            <w:tcW w:w="1701" w:type="dxa"/>
            <w:shd w:val="clear" w:color="auto" w:fill="auto"/>
          </w:tcPr>
          <w:p w14:paraId="4AED04D0" w14:textId="77777777" w:rsidR="00265F79" w:rsidRDefault="00265F79" w:rsidP="00F05375">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01DE83D2" w14:textId="77777777" w:rsidR="00265F79" w:rsidRDefault="00265F79" w:rsidP="00F05375">
            <w:pPr>
              <w:jc w:val="left"/>
              <w:rPr>
                <w:rFonts w:ascii="宋体" w:hAnsi="宋体"/>
                <w:snapToGrid w:val="0"/>
                <w:kern w:val="0"/>
              </w:rPr>
            </w:pPr>
          </w:p>
        </w:tc>
        <w:tc>
          <w:tcPr>
            <w:tcW w:w="1134" w:type="dxa"/>
            <w:shd w:val="clear" w:color="auto" w:fill="auto"/>
          </w:tcPr>
          <w:p w14:paraId="5073C41D" w14:textId="2BDD7E8C" w:rsidR="00265F79" w:rsidRDefault="00265F79"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437688E" w14:textId="4D995DD1" w:rsidR="00265F79" w:rsidRDefault="00265F79" w:rsidP="00F05375">
            <w:pPr>
              <w:jc w:val="left"/>
              <w:rPr>
                <w:rFonts w:ascii="宋体" w:hAnsi="宋体"/>
                <w:snapToGrid w:val="0"/>
                <w:kern w:val="0"/>
              </w:rPr>
            </w:pPr>
          </w:p>
        </w:tc>
      </w:tr>
      <w:tr w:rsidR="00265F79" w:rsidRPr="00736667" w14:paraId="0C460861" w14:textId="77777777" w:rsidTr="00F05375">
        <w:tc>
          <w:tcPr>
            <w:tcW w:w="1701" w:type="dxa"/>
            <w:shd w:val="clear" w:color="auto" w:fill="auto"/>
          </w:tcPr>
          <w:p w14:paraId="4EF54560" w14:textId="77777777" w:rsidR="00265F79" w:rsidRDefault="00265F79" w:rsidP="00F05375">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金额</w:t>
            </w:r>
          </w:p>
        </w:tc>
        <w:tc>
          <w:tcPr>
            <w:tcW w:w="1559" w:type="dxa"/>
            <w:shd w:val="clear" w:color="auto" w:fill="auto"/>
          </w:tcPr>
          <w:p w14:paraId="32734DCA" w14:textId="77777777" w:rsidR="00265F79" w:rsidRDefault="00265F79" w:rsidP="00F05375">
            <w:pPr>
              <w:jc w:val="left"/>
              <w:rPr>
                <w:rFonts w:ascii="宋体" w:hAnsi="宋体"/>
                <w:snapToGrid w:val="0"/>
                <w:kern w:val="0"/>
              </w:rPr>
            </w:pPr>
          </w:p>
        </w:tc>
        <w:tc>
          <w:tcPr>
            <w:tcW w:w="1134" w:type="dxa"/>
            <w:shd w:val="clear" w:color="auto" w:fill="auto"/>
          </w:tcPr>
          <w:p w14:paraId="0C7C1707" w14:textId="71FD778C" w:rsidR="00265F79" w:rsidRDefault="00265F79"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F8C1674" w14:textId="1400E57D" w:rsidR="00265F79" w:rsidRDefault="00265F79" w:rsidP="00F05375">
            <w:pPr>
              <w:jc w:val="left"/>
              <w:rPr>
                <w:rFonts w:ascii="宋体" w:hAnsi="宋体"/>
                <w:snapToGrid w:val="0"/>
                <w:kern w:val="0"/>
              </w:rPr>
            </w:pPr>
          </w:p>
        </w:tc>
      </w:tr>
      <w:tr w:rsidR="00265F79" w:rsidRPr="00736667" w14:paraId="26635C5B" w14:textId="77777777" w:rsidTr="00F05375">
        <w:tc>
          <w:tcPr>
            <w:tcW w:w="1701" w:type="dxa"/>
            <w:shd w:val="clear" w:color="auto" w:fill="auto"/>
          </w:tcPr>
          <w:p w14:paraId="75BC3977" w14:textId="77777777" w:rsidR="00265F79" w:rsidRDefault="00265F79" w:rsidP="00F05375">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时间</w:t>
            </w:r>
          </w:p>
        </w:tc>
        <w:tc>
          <w:tcPr>
            <w:tcW w:w="1559" w:type="dxa"/>
            <w:shd w:val="clear" w:color="auto" w:fill="auto"/>
          </w:tcPr>
          <w:p w14:paraId="50F58E54" w14:textId="77777777" w:rsidR="00265F79" w:rsidRDefault="00265F79" w:rsidP="00F05375">
            <w:pPr>
              <w:jc w:val="left"/>
              <w:rPr>
                <w:rFonts w:ascii="宋体" w:hAnsi="宋体"/>
                <w:snapToGrid w:val="0"/>
                <w:kern w:val="0"/>
              </w:rPr>
            </w:pPr>
          </w:p>
        </w:tc>
        <w:tc>
          <w:tcPr>
            <w:tcW w:w="1134" w:type="dxa"/>
            <w:shd w:val="clear" w:color="auto" w:fill="auto"/>
          </w:tcPr>
          <w:p w14:paraId="77620F58" w14:textId="675985AB" w:rsidR="00265F79" w:rsidRDefault="00265F79"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7F39337" w14:textId="59E06B8E" w:rsidR="00265F79" w:rsidRDefault="00265F79" w:rsidP="00F05375">
            <w:pPr>
              <w:jc w:val="left"/>
              <w:rPr>
                <w:rFonts w:ascii="宋体" w:hAnsi="宋体"/>
                <w:snapToGrid w:val="0"/>
                <w:kern w:val="0"/>
              </w:rPr>
            </w:pPr>
          </w:p>
        </w:tc>
      </w:tr>
      <w:tr w:rsidR="00265F79" w:rsidRPr="00736667" w14:paraId="449A1C94" w14:textId="77777777" w:rsidTr="00F05375">
        <w:tc>
          <w:tcPr>
            <w:tcW w:w="1701" w:type="dxa"/>
            <w:shd w:val="clear" w:color="auto" w:fill="auto"/>
          </w:tcPr>
          <w:p w14:paraId="480942D2" w14:textId="2EEA51A2" w:rsidR="00265F79" w:rsidRDefault="00265F79" w:rsidP="00F05375">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方式</w:t>
            </w:r>
          </w:p>
        </w:tc>
        <w:tc>
          <w:tcPr>
            <w:tcW w:w="1559" w:type="dxa"/>
            <w:shd w:val="clear" w:color="auto" w:fill="auto"/>
          </w:tcPr>
          <w:p w14:paraId="265544DD" w14:textId="77777777" w:rsidR="00265F79" w:rsidRDefault="00265F79" w:rsidP="00F05375">
            <w:pPr>
              <w:jc w:val="left"/>
              <w:rPr>
                <w:rFonts w:ascii="宋体" w:hAnsi="宋体"/>
                <w:snapToGrid w:val="0"/>
                <w:kern w:val="0"/>
              </w:rPr>
            </w:pPr>
          </w:p>
        </w:tc>
        <w:tc>
          <w:tcPr>
            <w:tcW w:w="1134" w:type="dxa"/>
            <w:shd w:val="clear" w:color="auto" w:fill="auto"/>
          </w:tcPr>
          <w:p w14:paraId="303F8C35" w14:textId="6E4A787C" w:rsidR="00265F79" w:rsidRDefault="00265F79"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0F29065" w14:textId="77777777" w:rsidR="00265F79" w:rsidRDefault="00265F79" w:rsidP="00F05375">
            <w:pPr>
              <w:jc w:val="left"/>
              <w:rPr>
                <w:rFonts w:ascii="宋体" w:hAnsi="宋体"/>
                <w:snapToGrid w:val="0"/>
                <w:kern w:val="0"/>
              </w:rPr>
            </w:pPr>
          </w:p>
        </w:tc>
      </w:tr>
      <w:tr w:rsidR="00265F79" w:rsidRPr="00736667" w14:paraId="7FCF32D1" w14:textId="77777777" w:rsidTr="00F05375">
        <w:tc>
          <w:tcPr>
            <w:tcW w:w="1701" w:type="dxa"/>
            <w:shd w:val="clear" w:color="auto" w:fill="auto"/>
          </w:tcPr>
          <w:p w14:paraId="3AC8D4A8" w14:textId="2FF258A9" w:rsidR="00265F79" w:rsidRDefault="00265F79" w:rsidP="00F05375">
            <w:pPr>
              <w:jc w:val="left"/>
              <w:rPr>
                <w:rFonts w:ascii="宋体" w:hAnsi="宋体"/>
                <w:snapToGrid w:val="0"/>
                <w:kern w:val="0"/>
              </w:rPr>
            </w:pPr>
            <w:r>
              <w:rPr>
                <w:rFonts w:ascii="宋体" w:hAnsi="宋体" w:hint="eastAsia"/>
                <w:snapToGrid w:val="0"/>
                <w:kern w:val="0"/>
              </w:rPr>
              <w:t>附件</w:t>
            </w:r>
            <w:r>
              <w:rPr>
                <w:rFonts w:ascii="宋体" w:hAnsi="宋体"/>
                <w:snapToGrid w:val="0"/>
                <w:kern w:val="0"/>
              </w:rPr>
              <w:t>标识</w:t>
            </w:r>
          </w:p>
        </w:tc>
        <w:tc>
          <w:tcPr>
            <w:tcW w:w="1559" w:type="dxa"/>
            <w:shd w:val="clear" w:color="auto" w:fill="auto"/>
          </w:tcPr>
          <w:p w14:paraId="4592FC69" w14:textId="77777777" w:rsidR="00265F79" w:rsidRDefault="00265F79" w:rsidP="00F05375">
            <w:pPr>
              <w:jc w:val="left"/>
              <w:rPr>
                <w:rFonts w:ascii="宋体" w:hAnsi="宋体"/>
                <w:snapToGrid w:val="0"/>
                <w:kern w:val="0"/>
              </w:rPr>
            </w:pPr>
          </w:p>
        </w:tc>
        <w:tc>
          <w:tcPr>
            <w:tcW w:w="1134" w:type="dxa"/>
            <w:shd w:val="clear" w:color="auto" w:fill="auto"/>
          </w:tcPr>
          <w:p w14:paraId="32EA17A5" w14:textId="39FD1593" w:rsidR="00265F79" w:rsidRDefault="00265F79"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999E410" w14:textId="77777777" w:rsidR="00265F79" w:rsidRDefault="00265F79" w:rsidP="00F05375">
            <w:pPr>
              <w:jc w:val="left"/>
              <w:rPr>
                <w:rFonts w:ascii="宋体" w:hAnsi="宋体"/>
                <w:snapToGrid w:val="0"/>
                <w:kern w:val="0"/>
              </w:rPr>
            </w:pPr>
          </w:p>
        </w:tc>
      </w:tr>
    </w:tbl>
    <w:p w14:paraId="078FDE7B" w14:textId="5BA34B13" w:rsidR="00DC49B0" w:rsidRPr="00DC49B0" w:rsidRDefault="00DC49B0">
      <w:pPr>
        <w:pStyle w:val="4"/>
        <w:ind w:hanging="580"/>
        <w:rPr>
          <w:ins w:id="530" w:author="jianghua tang" w:date="2017-09-06T16:08:00Z"/>
          <w:rFonts w:ascii="黑体" w:hAnsi="黑体"/>
        </w:rPr>
        <w:pPrChange w:id="531" w:author="jianghua tang" w:date="2017-09-06T16:08:00Z">
          <w:pPr>
            <w:pStyle w:val="4"/>
            <w:numPr>
              <w:numId w:val="278"/>
            </w:numPr>
          </w:pPr>
        </w:pPrChange>
      </w:pPr>
      <w:ins w:id="532" w:author="jianghua tang" w:date="2017-09-06T16:08:00Z">
        <w:r w:rsidRPr="00DC49B0">
          <w:rPr>
            <w:rFonts w:ascii="黑体" w:hAnsi="黑体" w:hint="eastAsia"/>
          </w:rPr>
          <w:t>入</w:t>
        </w:r>
        <w:r w:rsidRPr="00DC49B0">
          <w:rPr>
            <w:rFonts w:ascii="黑体" w:hAnsi="黑体"/>
          </w:rPr>
          <w:t>账明细</w:t>
        </w:r>
        <w:r w:rsidRPr="00DC49B0">
          <w:rPr>
            <w:rFonts w:ascii="黑体" w:hAnsi="黑体" w:hint="eastAsia"/>
          </w:rPr>
          <w:t>-</w:t>
        </w:r>
        <w:r>
          <w:rPr>
            <w:rFonts w:ascii="黑体" w:hAnsi="黑体" w:hint="eastAsia"/>
          </w:rPr>
          <w:t>业务</w:t>
        </w:r>
        <w:r w:rsidRPr="00DC49B0">
          <w:rPr>
            <w:rFonts w:ascii="黑体" w:hAnsi="黑体" w:hint="eastAsia"/>
          </w:rPr>
          <w:t>详细查询</w:t>
        </w:r>
      </w:ins>
    </w:p>
    <w:p w14:paraId="3556DBA4" w14:textId="77777777" w:rsidR="00DC49B0" w:rsidRDefault="00DC49B0" w:rsidP="00DC49B0">
      <w:pPr>
        <w:pStyle w:val="5"/>
        <w:rPr>
          <w:ins w:id="533" w:author="jianghua tang" w:date="2017-09-06T16:08:00Z"/>
        </w:rPr>
      </w:pPr>
      <w:ins w:id="534" w:author="jianghua tang" w:date="2017-09-06T16:08:00Z">
        <w:r>
          <w:rPr>
            <w:rFonts w:hint="eastAsia"/>
          </w:rPr>
          <w:t>功能</w:t>
        </w:r>
        <w:r>
          <w:t>描述</w:t>
        </w:r>
      </w:ins>
    </w:p>
    <w:p w14:paraId="6034FCF1" w14:textId="174562EB" w:rsidR="00DC49B0" w:rsidRPr="00A9755C" w:rsidRDefault="00DC49B0" w:rsidP="00DC49B0">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ins w:id="535" w:author="jianghua tang" w:date="2017-09-06T16:08:00Z"/>
          <w:rFonts w:ascii="宋体" w:hAnsi="宋体"/>
          <w:kern w:val="0"/>
          <w:sz w:val="24"/>
          <w:szCs w:val="21"/>
        </w:rPr>
      </w:pPr>
      <w:ins w:id="536" w:author="jianghua tang" w:date="2017-09-06T16:08:00Z">
        <w:r>
          <w:rPr>
            <w:rFonts w:ascii="宋体" w:hAnsi="宋体"/>
            <w:kern w:val="0"/>
            <w:sz w:val="24"/>
            <w:szCs w:val="21"/>
          </w:rPr>
          <w:tab/>
        </w:r>
        <w:r>
          <w:rPr>
            <w:rFonts w:ascii="宋体" w:hAnsi="宋体" w:hint="eastAsia"/>
            <w:kern w:val="0"/>
            <w:sz w:val="24"/>
            <w:szCs w:val="21"/>
          </w:rPr>
          <w:t>通过资金</w:t>
        </w:r>
        <w:r>
          <w:rPr>
            <w:rFonts w:ascii="宋体" w:hAnsi="宋体"/>
            <w:kern w:val="0"/>
            <w:sz w:val="24"/>
            <w:szCs w:val="21"/>
          </w:rPr>
          <w:t>入账</w:t>
        </w:r>
        <w:r>
          <w:rPr>
            <w:rFonts w:ascii="宋体" w:hAnsi="宋体" w:hint="eastAsia"/>
            <w:kern w:val="0"/>
            <w:sz w:val="24"/>
            <w:szCs w:val="21"/>
          </w:rPr>
          <w:t>流水唯一</w:t>
        </w:r>
        <w:r>
          <w:rPr>
            <w:rFonts w:ascii="宋体" w:hAnsi="宋体"/>
            <w:kern w:val="0"/>
            <w:sz w:val="24"/>
            <w:szCs w:val="21"/>
          </w:rPr>
          <w:t>标识</w:t>
        </w:r>
        <w:r>
          <w:rPr>
            <w:rFonts w:ascii="宋体" w:hAnsi="宋体" w:hint="eastAsia"/>
            <w:kern w:val="0"/>
            <w:sz w:val="24"/>
            <w:szCs w:val="21"/>
          </w:rPr>
          <w:t>查看入</w:t>
        </w:r>
        <w:r>
          <w:rPr>
            <w:rFonts w:ascii="宋体" w:hAnsi="宋体"/>
            <w:kern w:val="0"/>
            <w:sz w:val="24"/>
            <w:szCs w:val="21"/>
          </w:rPr>
          <w:t>账明细之</w:t>
        </w:r>
        <w:r w:rsidR="007C74B0">
          <w:rPr>
            <w:rFonts w:ascii="宋体" w:hAnsi="宋体" w:hint="eastAsia"/>
            <w:kern w:val="0"/>
            <w:sz w:val="24"/>
            <w:szCs w:val="21"/>
          </w:rPr>
          <w:t>业务</w:t>
        </w:r>
        <w:r>
          <w:rPr>
            <w:rFonts w:ascii="宋体" w:hAnsi="宋体" w:hint="eastAsia"/>
            <w:kern w:val="0"/>
            <w:sz w:val="24"/>
            <w:szCs w:val="21"/>
          </w:rPr>
          <w:t>详情</w:t>
        </w:r>
      </w:ins>
    </w:p>
    <w:p w14:paraId="6BD885A3" w14:textId="77777777" w:rsidR="00DC49B0" w:rsidRPr="00676A58" w:rsidRDefault="00DC49B0" w:rsidP="00DC49B0">
      <w:pPr>
        <w:pStyle w:val="5"/>
        <w:rPr>
          <w:ins w:id="537" w:author="jianghua tang" w:date="2017-09-06T16:08:00Z"/>
        </w:rPr>
      </w:pPr>
      <w:ins w:id="538" w:author="jianghua tang" w:date="2017-09-06T16:08:00Z">
        <w:r w:rsidRPr="00676A58">
          <w:rPr>
            <w:rFonts w:hint="eastAsia"/>
          </w:rPr>
          <w:t>处理流程</w:t>
        </w:r>
      </w:ins>
    </w:p>
    <w:p w14:paraId="6C8BA11E" w14:textId="77777777" w:rsidR="00DC49B0" w:rsidRDefault="00DC49B0" w:rsidP="00DC49B0">
      <w:pPr>
        <w:ind w:left="289" w:firstLine="420"/>
        <w:rPr>
          <w:ins w:id="539" w:author="jianghua tang" w:date="2017-09-06T16:08:00Z"/>
          <w:b/>
          <w:sz w:val="24"/>
          <w:szCs w:val="24"/>
        </w:rPr>
      </w:pPr>
      <w:ins w:id="540" w:author="jianghua tang" w:date="2017-09-06T16:08:00Z">
        <w:r w:rsidRPr="00646F01">
          <w:rPr>
            <w:rFonts w:hint="eastAsia"/>
            <w:b/>
            <w:sz w:val="24"/>
            <w:szCs w:val="24"/>
          </w:rPr>
          <w:t>【流程描述】</w:t>
        </w:r>
      </w:ins>
    </w:p>
    <w:p w14:paraId="43B0F31C" w14:textId="77777777" w:rsidR="00DC49B0" w:rsidRPr="004F010F" w:rsidRDefault="00DC49B0" w:rsidP="00DC49B0">
      <w:pPr>
        <w:ind w:left="289" w:firstLine="420"/>
        <w:rPr>
          <w:ins w:id="541" w:author="jianghua tang" w:date="2017-09-06T16:08:00Z"/>
        </w:rPr>
      </w:pPr>
    </w:p>
    <w:p w14:paraId="766B52B5" w14:textId="77777777" w:rsidR="00DC49B0" w:rsidRPr="00EF5001" w:rsidRDefault="00DC49B0" w:rsidP="00DC49B0">
      <w:pPr>
        <w:pStyle w:val="5"/>
        <w:rPr>
          <w:ins w:id="542" w:author="jianghua tang" w:date="2017-09-06T16:08:00Z"/>
        </w:rPr>
      </w:pPr>
      <w:ins w:id="543" w:author="jianghua tang" w:date="2017-09-06T16:08:00Z">
        <w:r w:rsidRPr="00F9212D">
          <w:rPr>
            <w:rFonts w:hint="eastAsia"/>
          </w:rPr>
          <w:t>输入</w:t>
        </w:r>
      </w:ins>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DC49B0" w:rsidRPr="00736667" w14:paraId="63B79790" w14:textId="77777777" w:rsidTr="00CF5C34">
        <w:trPr>
          <w:ins w:id="544" w:author="jianghua tang" w:date="2017-09-06T16:08:00Z"/>
        </w:trPr>
        <w:tc>
          <w:tcPr>
            <w:tcW w:w="1559" w:type="dxa"/>
            <w:shd w:val="clear" w:color="auto" w:fill="E0E0E0"/>
          </w:tcPr>
          <w:p w14:paraId="0E50EC48" w14:textId="77777777" w:rsidR="00DC49B0" w:rsidRPr="00736667" w:rsidRDefault="00DC49B0" w:rsidP="00CF5C34">
            <w:pPr>
              <w:jc w:val="center"/>
              <w:rPr>
                <w:ins w:id="545" w:author="jianghua tang" w:date="2017-09-06T16:08:00Z"/>
                <w:b/>
                <w:snapToGrid w:val="0"/>
                <w:kern w:val="0"/>
              </w:rPr>
            </w:pPr>
            <w:ins w:id="546" w:author="jianghua tang" w:date="2017-09-06T16:08:00Z">
              <w:r w:rsidRPr="00736667">
                <w:rPr>
                  <w:rFonts w:hint="eastAsia"/>
                  <w:b/>
                  <w:snapToGrid w:val="0"/>
                  <w:kern w:val="0"/>
                </w:rPr>
                <w:t>输入要素</w:t>
              </w:r>
            </w:ins>
          </w:p>
        </w:tc>
        <w:tc>
          <w:tcPr>
            <w:tcW w:w="1701" w:type="dxa"/>
            <w:shd w:val="clear" w:color="auto" w:fill="E0E0E0"/>
          </w:tcPr>
          <w:p w14:paraId="518549D1" w14:textId="77777777" w:rsidR="00DC49B0" w:rsidRPr="00736667" w:rsidRDefault="00DC49B0" w:rsidP="00CF5C34">
            <w:pPr>
              <w:jc w:val="center"/>
              <w:rPr>
                <w:ins w:id="547" w:author="jianghua tang" w:date="2017-09-06T16:08:00Z"/>
                <w:b/>
                <w:snapToGrid w:val="0"/>
                <w:kern w:val="0"/>
              </w:rPr>
            </w:pPr>
            <w:ins w:id="548" w:author="jianghua tang" w:date="2017-09-06T16:08:00Z">
              <w:r>
                <w:rPr>
                  <w:rFonts w:hint="eastAsia"/>
                  <w:b/>
                  <w:snapToGrid w:val="0"/>
                  <w:kern w:val="0"/>
                </w:rPr>
                <w:t>字</w:t>
              </w:r>
              <w:r>
                <w:rPr>
                  <w:b/>
                  <w:snapToGrid w:val="0"/>
                  <w:kern w:val="0"/>
                </w:rPr>
                <w:t>段名</w:t>
              </w:r>
            </w:ins>
          </w:p>
        </w:tc>
        <w:tc>
          <w:tcPr>
            <w:tcW w:w="1134" w:type="dxa"/>
            <w:shd w:val="clear" w:color="auto" w:fill="E0E0E0"/>
          </w:tcPr>
          <w:p w14:paraId="016DB198" w14:textId="77777777" w:rsidR="00DC49B0" w:rsidRPr="00736667" w:rsidRDefault="00DC49B0" w:rsidP="00CF5C34">
            <w:pPr>
              <w:jc w:val="center"/>
              <w:rPr>
                <w:ins w:id="549" w:author="jianghua tang" w:date="2017-09-06T16:08:00Z"/>
                <w:b/>
                <w:snapToGrid w:val="0"/>
                <w:kern w:val="0"/>
              </w:rPr>
            </w:pPr>
            <w:ins w:id="550" w:author="jianghua tang" w:date="2017-09-06T16:08:00Z">
              <w:r>
                <w:rPr>
                  <w:rFonts w:hint="eastAsia"/>
                  <w:b/>
                  <w:snapToGrid w:val="0"/>
                  <w:kern w:val="0"/>
                </w:rPr>
                <w:t>是否</w:t>
              </w:r>
              <w:r>
                <w:rPr>
                  <w:b/>
                  <w:snapToGrid w:val="0"/>
                  <w:kern w:val="0"/>
                </w:rPr>
                <w:t>必填</w:t>
              </w:r>
            </w:ins>
          </w:p>
        </w:tc>
        <w:tc>
          <w:tcPr>
            <w:tcW w:w="3119" w:type="dxa"/>
            <w:shd w:val="clear" w:color="auto" w:fill="E0E0E0"/>
          </w:tcPr>
          <w:p w14:paraId="6842BF73" w14:textId="77777777" w:rsidR="00DC49B0" w:rsidRPr="00736667" w:rsidRDefault="00DC49B0" w:rsidP="00CF5C34">
            <w:pPr>
              <w:jc w:val="center"/>
              <w:rPr>
                <w:ins w:id="551" w:author="jianghua tang" w:date="2017-09-06T16:08:00Z"/>
                <w:b/>
                <w:snapToGrid w:val="0"/>
                <w:kern w:val="0"/>
              </w:rPr>
            </w:pPr>
            <w:ins w:id="552" w:author="jianghua tang" w:date="2017-09-06T16:08:00Z">
              <w:r w:rsidRPr="00736667">
                <w:rPr>
                  <w:rFonts w:hint="eastAsia"/>
                  <w:b/>
                  <w:snapToGrid w:val="0"/>
                  <w:kern w:val="0"/>
                </w:rPr>
                <w:t>备注</w:t>
              </w:r>
            </w:ins>
          </w:p>
        </w:tc>
      </w:tr>
      <w:tr w:rsidR="00DC49B0" w:rsidRPr="00736667" w14:paraId="47494F18" w14:textId="77777777" w:rsidTr="00CF5C34">
        <w:trPr>
          <w:ins w:id="553" w:author="jianghua tang" w:date="2017-09-06T16:08:00Z"/>
        </w:trPr>
        <w:tc>
          <w:tcPr>
            <w:tcW w:w="1559" w:type="dxa"/>
            <w:shd w:val="clear" w:color="auto" w:fill="auto"/>
            <w:vAlign w:val="bottom"/>
          </w:tcPr>
          <w:p w14:paraId="153E4D20" w14:textId="77777777" w:rsidR="00DC49B0" w:rsidRDefault="00DC49B0" w:rsidP="00CF5C34">
            <w:pPr>
              <w:widowControl/>
              <w:jc w:val="left"/>
              <w:rPr>
                <w:ins w:id="554" w:author="jianghua tang" w:date="2017-09-06T16:08:00Z"/>
                <w:rFonts w:ascii="宋体" w:hAnsi="宋体"/>
                <w:sz w:val="20"/>
                <w:szCs w:val="20"/>
              </w:rPr>
            </w:pPr>
            <w:ins w:id="555" w:author="jianghua tang" w:date="2017-09-06T16:08:00Z">
              <w:r>
                <w:rPr>
                  <w:rFonts w:hint="eastAsia"/>
                  <w:sz w:val="20"/>
                  <w:szCs w:val="20"/>
                </w:rPr>
                <w:t>资金</w:t>
              </w:r>
              <w:r>
                <w:rPr>
                  <w:sz w:val="20"/>
                  <w:szCs w:val="20"/>
                </w:rPr>
                <w:t>入账流水唯一标识</w:t>
              </w:r>
            </w:ins>
          </w:p>
        </w:tc>
        <w:tc>
          <w:tcPr>
            <w:tcW w:w="1701" w:type="dxa"/>
            <w:shd w:val="clear" w:color="auto" w:fill="auto"/>
            <w:vAlign w:val="bottom"/>
          </w:tcPr>
          <w:p w14:paraId="122187FD" w14:textId="77777777" w:rsidR="00DC49B0" w:rsidRDefault="00DC49B0" w:rsidP="00CF5C34">
            <w:pPr>
              <w:rPr>
                <w:ins w:id="556" w:author="jianghua tang" w:date="2017-09-06T16:08:00Z"/>
                <w:sz w:val="20"/>
                <w:szCs w:val="20"/>
              </w:rPr>
            </w:pPr>
          </w:p>
        </w:tc>
        <w:tc>
          <w:tcPr>
            <w:tcW w:w="1134" w:type="dxa"/>
            <w:shd w:val="clear" w:color="auto" w:fill="auto"/>
          </w:tcPr>
          <w:p w14:paraId="2B6AB3B4" w14:textId="77777777" w:rsidR="00DC49B0" w:rsidRDefault="00DC49B0" w:rsidP="00CF5C34">
            <w:pPr>
              <w:jc w:val="left"/>
              <w:rPr>
                <w:ins w:id="557" w:author="jianghua tang" w:date="2017-09-06T16:08:00Z"/>
                <w:rFonts w:ascii="宋体" w:hAnsi="宋体"/>
                <w:snapToGrid w:val="0"/>
                <w:kern w:val="0"/>
              </w:rPr>
            </w:pPr>
            <w:ins w:id="558" w:author="jianghua tang" w:date="2017-09-06T16:08:00Z">
              <w:r>
                <w:rPr>
                  <w:rFonts w:ascii="宋体" w:hAnsi="宋体"/>
                  <w:snapToGrid w:val="0"/>
                  <w:kern w:val="0"/>
                </w:rPr>
                <w:t>N</w:t>
              </w:r>
            </w:ins>
          </w:p>
        </w:tc>
        <w:tc>
          <w:tcPr>
            <w:tcW w:w="3119" w:type="dxa"/>
            <w:shd w:val="clear" w:color="auto" w:fill="auto"/>
          </w:tcPr>
          <w:p w14:paraId="377CBC1C" w14:textId="77777777" w:rsidR="00DC49B0" w:rsidRPr="00736667" w:rsidRDefault="00DC49B0" w:rsidP="00CF5C34">
            <w:pPr>
              <w:jc w:val="left"/>
              <w:rPr>
                <w:ins w:id="559" w:author="jianghua tang" w:date="2017-09-06T16:08:00Z"/>
                <w:rFonts w:ascii="宋体" w:hAnsi="宋体"/>
                <w:snapToGrid w:val="0"/>
                <w:kern w:val="0"/>
              </w:rPr>
            </w:pPr>
          </w:p>
        </w:tc>
      </w:tr>
    </w:tbl>
    <w:p w14:paraId="626C2C26" w14:textId="77777777" w:rsidR="00DC49B0" w:rsidRPr="00C56A4E" w:rsidRDefault="00DC49B0" w:rsidP="00DC49B0">
      <w:pPr>
        <w:rPr>
          <w:ins w:id="560" w:author="jianghua tang" w:date="2017-09-06T16:08:00Z"/>
        </w:rPr>
      </w:pPr>
    </w:p>
    <w:p w14:paraId="6AE6A53D" w14:textId="77777777" w:rsidR="00DC49B0" w:rsidRDefault="00DC49B0" w:rsidP="00DC49B0">
      <w:pPr>
        <w:pStyle w:val="5"/>
        <w:rPr>
          <w:ins w:id="561" w:author="jianghua tang" w:date="2017-09-06T16:08:00Z"/>
        </w:rPr>
      </w:pPr>
      <w:ins w:id="562" w:author="jianghua tang" w:date="2017-09-06T16:08:00Z">
        <w:r w:rsidRPr="00A52328">
          <w:rPr>
            <w:rFonts w:hint="eastAsia"/>
          </w:rPr>
          <w:t>输出</w:t>
        </w:r>
      </w:ins>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DC49B0" w:rsidRPr="00736667" w14:paraId="70A04101" w14:textId="77777777" w:rsidTr="00CF5C34">
        <w:trPr>
          <w:ins w:id="563" w:author="jianghua tang" w:date="2017-09-06T16:08:00Z"/>
        </w:trPr>
        <w:tc>
          <w:tcPr>
            <w:tcW w:w="1701" w:type="dxa"/>
            <w:shd w:val="clear" w:color="auto" w:fill="E0E0E0"/>
          </w:tcPr>
          <w:p w14:paraId="2D5E0388" w14:textId="77777777" w:rsidR="00DC49B0" w:rsidRPr="00736667" w:rsidRDefault="00DC49B0" w:rsidP="00CF5C34">
            <w:pPr>
              <w:jc w:val="center"/>
              <w:rPr>
                <w:ins w:id="564" w:author="jianghua tang" w:date="2017-09-06T16:08:00Z"/>
                <w:b/>
                <w:snapToGrid w:val="0"/>
                <w:kern w:val="0"/>
              </w:rPr>
            </w:pPr>
            <w:ins w:id="565" w:author="jianghua tang" w:date="2017-09-06T16:08:00Z">
              <w:r w:rsidRPr="00736667">
                <w:rPr>
                  <w:rFonts w:hint="eastAsia"/>
                  <w:b/>
                  <w:snapToGrid w:val="0"/>
                  <w:kern w:val="0"/>
                </w:rPr>
                <w:t>输入要素</w:t>
              </w:r>
            </w:ins>
          </w:p>
        </w:tc>
        <w:tc>
          <w:tcPr>
            <w:tcW w:w="1559" w:type="dxa"/>
            <w:shd w:val="clear" w:color="auto" w:fill="E0E0E0"/>
          </w:tcPr>
          <w:p w14:paraId="0ABA4151" w14:textId="77777777" w:rsidR="00DC49B0" w:rsidRPr="00736667" w:rsidRDefault="00DC49B0" w:rsidP="00CF5C34">
            <w:pPr>
              <w:jc w:val="center"/>
              <w:rPr>
                <w:ins w:id="566" w:author="jianghua tang" w:date="2017-09-06T16:08:00Z"/>
                <w:b/>
                <w:snapToGrid w:val="0"/>
                <w:kern w:val="0"/>
              </w:rPr>
            </w:pPr>
            <w:ins w:id="567" w:author="jianghua tang" w:date="2017-09-06T16:08:00Z">
              <w:r>
                <w:rPr>
                  <w:rFonts w:hint="eastAsia"/>
                  <w:b/>
                  <w:snapToGrid w:val="0"/>
                  <w:kern w:val="0"/>
                </w:rPr>
                <w:t>字</w:t>
              </w:r>
              <w:r>
                <w:rPr>
                  <w:b/>
                  <w:snapToGrid w:val="0"/>
                  <w:kern w:val="0"/>
                </w:rPr>
                <w:t>段名</w:t>
              </w:r>
            </w:ins>
          </w:p>
        </w:tc>
        <w:tc>
          <w:tcPr>
            <w:tcW w:w="1134" w:type="dxa"/>
            <w:shd w:val="clear" w:color="auto" w:fill="E0E0E0"/>
          </w:tcPr>
          <w:p w14:paraId="266869CA" w14:textId="77777777" w:rsidR="00DC49B0" w:rsidRPr="00736667" w:rsidRDefault="00DC49B0" w:rsidP="00CF5C34">
            <w:pPr>
              <w:jc w:val="center"/>
              <w:rPr>
                <w:ins w:id="568" w:author="jianghua tang" w:date="2017-09-06T16:08:00Z"/>
                <w:b/>
                <w:snapToGrid w:val="0"/>
                <w:kern w:val="0"/>
              </w:rPr>
            </w:pPr>
            <w:ins w:id="569" w:author="jianghua tang" w:date="2017-09-06T16:08:00Z">
              <w:r>
                <w:rPr>
                  <w:rFonts w:hint="eastAsia"/>
                  <w:b/>
                  <w:snapToGrid w:val="0"/>
                  <w:kern w:val="0"/>
                </w:rPr>
                <w:t>是否</w:t>
              </w:r>
              <w:r>
                <w:rPr>
                  <w:b/>
                  <w:snapToGrid w:val="0"/>
                  <w:kern w:val="0"/>
                </w:rPr>
                <w:t>必填</w:t>
              </w:r>
            </w:ins>
          </w:p>
        </w:tc>
        <w:tc>
          <w:tcPr>
            <w:tcW w:w="3119" w:type="dxa"/>
            <w:shd w:val="clear" w:color="auto" w:fill="E0E0E0"/>
          </w:tcPr>
          <w:p w14:paraId="0EAF280D" w14:textId="77777777" w:rsidR="00DC49B0" w:rsidRPr="00736667" w:rsidRDefault="00DC49B0" w:rsidP="00CF5C34">
            <w:pPr>
              <w:jc w:val="center"/>
              <w:rPr>
                <w:ins w:id="570" w:author="jianghua tang" w:date="2017-09-06T16:08:00Z"/>
                <w:b/>
                <w:snapToGrid w:val="0"/>
                <w:kern w:val="0"/>
              </w:rPr>
            </w:pPr>
            <w:ins w:id="571" w:author="jianghua tang" w:date="2017-09-06T16:08:00Z">
              <w:r w:rsidRPr="00736667">
                <w:rPr>
                  <w:rFonts w:hint="eastAsia"/>
                  <w:b/>
                  <w:snapToGrid w:val="0"/>
                  <w:kern w:val="0"/>
                </w:rPr>
                <w:t>备注</w:t>
              </w:r>
            </w:ins>
          </w:p>
        </w:tc>
      </w:tr>
      <w:tr w:rsidR="00DC49B0" w:rsidRPr="00736667" w14:paraId="0A123F38" w14:textId="77777777" w:rsidTr="00CF5C34">
        <w:trPr>
          <w:ins w:id="572" w:author="jianghua tang" w:date="2017-09-06T16:08:00Z"/>
        </w:trPr>
        <w:tc>
          <w:tcPr>
            <w:tcW w:w="7513" w:type="dxa"/>
            <w:gridSpan w:val="4"/>
            <w:shd w:val="clear" w:color="auto" w:fill="auto"/>
          </w:tcPr>
          <w:p w14:paraId="371DB76A" w14:textId="77777777" w:rsidR="00DC49B0" w:rsidRPr="00736667" w:rsidRDefault="00DC49B0" w:rsidP="00CF5C34">
            <w:pPr>
              <w:jc w:val="center"/>
              <w:rPr>
                <w:ins w:id="573" w:author="jianghua tang" w:date="2017-09-06T16:08:00Z"/>
                <w:rFonts w:ascii="宋体" w:hAnsi="宋体"/>
                <w:snapToGrid w:val="0"/>
                <w:kern w:val="0"/>
              </w:rPr>
            </w:pPr>
            <w:ins w:id="574" w:author="jianghua tang" w:date="2017-09-06T16:08:00Z">
              <w:r>
                <w:rPr>
                  <w:rFonts w:ascii="宋体" w:hAnsi="宋体" w:hint="eastAsia"/>
                  <w:snapToGrid w:val="0"/>
                  <w:kern w:val="0"/>
                </w:rPr>
                <w:t>&lt;业务</w:t>
              </w:r>
              <w:r>
                <w:rPr>
                  <w:rFonts w:ascii="宋体" w:hAnsi="宋体"/>
                  <w:snapToGrid w:val="0"/>
                  <w:kern w:val="0"/>
                </w:rPr>
                <w:t>列表</w:t>
              </w:r>
              <w:r>
                <w:rPr>
                  <w:rFonts w:ascii="宋体" w:hAnsi="宋体" w:hint="eastAsia"/>
                  <w:snapToGrid w:val="0"/>
                  <w:kern w:val="0"/>
                </w:rPr>
                <w:t>LIST&gt;</w:t>
              </w:r>
            </w:ins>
          </w:p>
        </w:tc>
      </w:tr>
      <w:tr w:rsidR="00DC49B0" w:rsidRPr="00736667" w14:paraId="56DDB33A" w14:textId="77777777" w:rsidTr="00CF5C34">
        <w:trPr>
          <w:ins w:id="575" w:author="jianghua tang" w:date="2017-09-06T16:08:00Z"/>
        </w:trPr>
        <w:tc>
          <w:tcPr>
            <w:tcW w:w="1701" w:type="dxa"/>
            <w:shd w:val="clear" w:color="auto" w:fill="auto"/>
          </w:tcPr>
          <w:p w14:paraId="790FF56C" w14:textId="77777777" w:rsidR="00DC49B0" w:rsidRDefault="00DC49B0" w:rsidP="00CF5C34">
            <w:pPr>
              <w:jc w:val="left"/>
              <w:rPr>
                <w:ins w:id="576" w:author="jianghua tang" w:date="2017-09-06T16:08:00Z"/>
                <w:rFonts w:ascii="宋体" w:hAnsi="宋体"/>
                <w:snapToGrid w:val="0"/>
                <w:kern w:val="0"/>
              </w:rPr>
            </w:pPr>
            <w:ins w:id="577" w:author="jianghua tang" w:date="2017-09-06T16:08:00Z">
              <w:r>
                <w:rPr>
                  <w:rFonts w:ascii="宋体" w:hAnsi="宋体" w:hint="eastAsia"/>
                  <w:snapToGrid w:val="0"/>
                  <w:kern w:val="0"/>
                </w:rPr>
                <w:t>业务</w:t>
              </w:r>
              <w:r>
                <w:rPr>
                  <w:rFonts w:ascii="宋体" w:hAnsi="宋体"/>
                  <w:snapToGrid w:val="0"/>
                  <w:kern w:val="0"/>
                </w:rPr>
                <w:t>唯一标识</w:t>
              </w:r>
            </w:ins>
          </w:p>
        </w:tc>
        <w:tc>
          <w:tcPr>
            <w:tcW w:w="1559" w:type="dxa"/>
            <w:shd w:val="clear" w:color="auto" w:fill="auto"/>
          </w:tcPr>
          <w:p w14:paraId="74472545" w14:textId="77777777" w:rsidR="00DC49B0" w:rsidRDefault="00DC49B0" w:rsidP="00CF5C34">
            <w:pPr>
              <w:jc w:val="left"/>
              <w:rPr>
                <w:ins w:id="578" w:author="jianghua tang" w:date="2017-09-06T16:08:00Z"/>
                <w:rFonts w:ascii="宋体" w:hAnsi="宋体"/>
                <w:snapToGrid w:val="0"/>
                <w:kern w:val="0"/>
              </w:rPr>
            </w:pPr>
          </w:p>
        </w:tc>
        <w:tc>
          <w:tcPr>
            <w:tcW w:w="1134" w:type="dxa"/>
            <w:shd w:val="clear" w:color="auto" w:fill="auto"/>
          </w:tcPr>
          <w:p w14:paraId="686DBDC7" w14:textId="77777777" w:rsidR="00DC49B0" w:rsidRDefault="00DC49B0" w:rsidP="00CF5C34">
            <w:pPr>
              <w:jc w:val="left"/>
              <w:rPr>
                <w:ins w:id="579" w:author="jianghua tang" w:date="2017-09-06T16:08:00Z"/>
                <w:rFonts w:ascii="宋体" w:hAnsi="宋体"/>
                <w:snapToGrid w:val="0"/>
                <w:kern w:val="0"/>
              </w:rPr>
            </w:pPr>
            <w:ins w:id="580" w:author="jianghua tang" w:date="2017-09-06T16:08:00Z">
              <w:r>
                <w:rPr>
                  <w:rFonts w:ascii="宋体" w:hAnsi="宋体" w:hint="eastAsia"/>
                  <w:snapToGrid w:val="0"/>
                  <w:kern w:val="0"/>
                </w:rPr>
                <w:t>Y</w:t>
              </w:r>
            </w:ins>
          </w:p>
        </w:tc>
        <w:tc>
          <w:tcPr>
            <w:tcW w:w="3119" w:type="dxa"/>
            <w:shd w:val="clear" w:color="auto" w:fill="auto"/>
          </w:tcPr>
          <w:p w14:paraId="551662EB" w14:textId="77777777" w:rsidR="00DC49B0" w:rsidRPr="00736667" w:rsidRDefault="00DC49B0" w:rsidP="00CF5C34">
            <w:pPr>
              <w:jc w:val="left"/>
              <w:rPr>
                <w:ins w:id="581" w:author="jianghua tang" w:date="2017-09-06T16:08:00Z"/>
                <w:rFonts w:ascii="宋体" w:hAnsi="宋体"/>
                <w:snapToGrid w:val="0"/>
                <w:kern w:val="0"/>
              </w:rPr>
            </w:pPr>
          </w:p>
        </w:tc>
      </w:tr>
      <w:tr w:rsidR="00DC49B0" w:rsidRPr="00736667" w14:paraId="69C114FC" w14:textId="77777777" w:rsidTr="00CF5C34">
        <w:trPr>
          <w:ins w:id="582" w:author="jianghua tang" w:date="2017-09-06T16:08:00Z"/>
        </w:trPr>
        <w:tc>
          <w:tcPr>
            <w:tcW w:w="1701" w:type="dxa"/>
            <w:shd w:val="clear" w:color="auto" w:fill="auto"/>
          </w:tcPr>
          <w:p w14:paraId="12319A74" w14:textId="77777777" w:rsidR="00DC49B0" w:rsidRDefault="00DC49B0" w:rsidP="00CF5C34">
            <w:pPr>
              <w:jc w:val="left"/>
              <w:rPr>
                <w:ins w:id="583" w:author="jianghua tang" w:date="2017-09-06T16:08:00Z"/>
                <w:rFonts w:ascii="宋体" w:hAnsi="宋体"/>
                <w:snapToGrid w:val="0"/>
                <w:kern w:val="0"/>
              </w:rPr>
            </w:pPr>
            <w:ins w:id="584" w:author="jianghua tang" w:date="2017-09-06T16:08:00Z">
              <w:r>
                <w:rPr>
                  <w:rFonts w:ascii="宋体" w:hAnsi="宋体" w:hint="eastAsia"/>
                  <w:snapToGrid w:val="0"/>
                  <w:kern w:val="0"/>
                </w:rPr>
                <w:t>渠道</w:t>
              </w:r>
              <w:r>
                <w:rPr>
                  <w:rFonts w:ascii="宋体" w:hAnsi="宋体"/>
                  <w:snapToGrid w:val="0"/>
                  <w:kern w:val="0"/>
                </w:rPr>
                <w:t>人唯一标识</w:t>
              </w:r>
            </w:ins>
          </w:p>
        </w:tc>
        <w:tc>
          <w:tcPr>
            <w:tcW w:w="1559" w:type="dxa"/>
            <w:shd w:val="clear" w:color="auto" w:fill="auto"/>
          </w:tcPr>
          <w:p w14:paraId="13FF1A94" w14:textId="77777777" w:rsidR="00DC49B0" w:rsidRDefault="00DC49B0" w:rsidP="00CF5C34">
            <w:pPr>
              <w:jc w:val="left"/>
              <w:rPr>
                <w:ins w:id="585" w:author="jianghua tang" w:date="2017-09-06T16:08:00Z"/>
                <w:rFonts w:ascii="宋体" w:hAnsi="宋体"/>
                <w:snapToGrid w:val="0"/>
                <w:kern w:val="0"/>
              </w:rPr>
            </w:pPr>
          </w:p>
        </w:tc>
        <w:tc>
          <w:tcPr>
            <w:tcW w:w="1134" w:type="dxa"/>
            <w:shd w:val="clear" w:color="auto" w:fill="auto"/>
          </w:tcPr>
          <w:p w14:paraId="3CAB495A" w14:textId="77777777" w:rsidR="00DC49B0" w:rsidRDefault="00DC49B0" w:rsidP="00CF5C34">
            <w:pPr>
              <w:jc w:val="left"/>
              <w:rPr>
                <w:ins w:id="586" w:author="jianghua tang" w:date="2017-09-06T16:08:00Z"/>
                <w:rFonts w:ascii="宋体" w:hAnsi="宋体"/>
                <w:snapToGrid w:val="0"/>
                <w:kern w:val="0"/>
              </w:rPr>
            </w:pPr>
            <w:ins w:id="587" w:author="jianghua tang" w:date="2017-09-06T16:08:00Z">
              <w:r>
                <w:rPr>
                  <w:rFonts w:ascii="宋体" w:hAnsi="宋体" w:hint="eastAsia"/>
                  <w:snapToGrid w:val="0"/>
                  <w:kern w:val="0"/>
                </w:rPr>
                <w:t>Y</w:t>
              </w:r>
            </w:ins>
          </w:p>
        </w:tc>
        <w:tc>
          <w:tcPr>
            <w:tcW w:w="3119" w:type="dxa"/>
            <w:shd w:val="clear" w:color="auto" w:fill="auto"/>
          </w:tcPr>
          <w:p w14:paraId="1229D445" w14:textId="77777777" w:rsidR="00DC49B0" w:rsidRPr="00736667" w:rsidRDefault="00DC49B0" w:rsidP="00CF5C34">
            <w:pPr>
              <w:jc w:val="left"/>
              <w:rPr>
                <w:ins w:id="588" w:author="jianghua tang" w:date="2017-09-06T16:08:00Z"/>
                <w:rFonts w:ascii="宋体" w:hAnsi="宋体"/>
                <w:snapToGrid w:val="0"/>
                <w:kern w:val="0"/>
              </w:rPr>
            </w:pPr>
          </w:p>
        </w:tc>
      </w:tr>
      <w:tr w:rsidR="00DC49B0" w:rsidRPr="00736667" w14:paraId="0B9910A6" w14:textId="77777777" w:rsidTr="00CF5C34">
        <w:trPr>
          <w:ins w:id="589" w:author="jianghua tang" w:date="2017-09-06T16:08:00Z"/>
        </w:trPr>
        <w:tc>
          <w:tcPr>
            <w:tcW w:w="1701" w:type="dxa"/>
            <w:shd w:val="clear" w:color="auto" w:fill="auto"/>
          </w:tcPr>
          <w:p w14:paraId="2F4EF10C" w14:textId="77777777" w:rsidR="00DC49B0" w:rsidRDefault="00DC49B0" w:rsidP="00CF5C34">
            <w:pPr>
              <w:jc w:val="left"/>
              <w:rPr>
                <w:ins w:id="590" w:author="jianghua tang" w:date="2017-09-06T16:08:00Z"/>
                <w:rFonts w:ascii="宋体" w:hAnsi="宋体"/>
                <w:snapToGrid w:val="0"/>
                <w:kern w:val="0"/>
              </w:rPr>
            </w:pPr>
            <w:ins w:id="591" w:author="jianghua tang" w:date="2017-09-06T16:08:00Z">
              <w:r>
                <w:rPr>
                  <w:rFonts w:ascii="宋体" w:hAnsi="宋体" w:hint="eastAsia"/>
                  <w:snapToGrid w:val="0"/>
                  <w:kern w:val="0"/>
                </w:rPr>
                <w:t>客户</w:t>
              </w:r>
              <w:r>
                <w:rPr>
                  <w:rFonts w:ascii="宋体" w:hAnsi="宋体"/>
                  <w:snapToGrid w:val="0"/>
                  <w:kern w:val="0"/>
                </w:rPr>
                <w:t>名称</w:t>
              </w:r>
            </w:ins>
          </w:p>
        </w:tc>
        <w:tc>
          <w:tcPr>
            <w:tcW w:w="1559" w:type="dxa"/>
            <w:shd w:val="clear" w:color="auto" w:fill="auto"/>
          </w:tcPr>
          <w:p w14:paraId="0282299D" w14:textId="77777777" w:rsidR="00DC49B0" w:rsidRDefault="00DC49B0" w:rsidP="00CF5C34">
            <w:pPr>
              <w:jc w:val="left"/>
              <w:rPr>
                <w:ins w:id="592" w:author="jianghua tang" w:date="2017-09-06T16:08:00Z"/>
                <w:rFonts w:ascii="宋体" w:hAnsi="宋体"/>
                <w:snapToGrid w:val="0"/>
                <w:kern w:val="0"/>
              </w:rPr>
            </w:pPr>
          </w:p>
        </w:tc>
        <w:tc>
          <w:tcPr>
            <w:tcW w:w="1134" w:type="dxa"/>
            <w:shd w:val="clear" w:color="auto" w:fill="auto"/>
          </w:tcPr>
          <w:p w14:paraId="56830DC0" w14:textId="77777777" w:rsidR="00DC49B0" w:rsidRDefault="00DC49B0" w:rsidP="00CF5C34">
            <w:pPr>
              <w:jc w:val="left"/>
              <w:rPr>
                <w:ins w:id="593" w:author="jianghua tang" w:date="2017-09-06T16:08:00Z"/>
                <w:rFonts w:ascii="宋体" w:hAnsi="宋体"/>
                <w:snapToGrid w:val="0"/>
                <w:kern w:val="0"/>
              </w:rPr>
            </w:pPr>
            <w:ins w:id="594" w:author="jianghua tang" w:date="2017-09-06T16:08:00Z">
              <w:r>
                <w:rPr>
                  <w:rFonts w:ascii="宋体" w:hAnsi="宋体" w:hint="eastAsia"/>
                  <w:snapToGrid w:val="0"/>
                  <w:kern w:val="0"/>
                </w:rPr>
                <w:t>Y</w:t>
              </w:r>
            </w:ins>
          </w:p>
        </w:tc>
        <w:tc>
          <w:tcPr>
            <w:tcW w:w="3119" w:type="dxa"/>
            <w:shd w:val="clear" w:color="auto" w:fill="auto"/>
          </w:tcPr>
          <w:p w14:paraId="7CB374E9" w14:textId="77777777" w:rsidR="00DC49B0" w:rsidRDefault="00DC49B0" w:rsidP="00CF5C34">
            <w:pPr>
              <w:jc w:val="left"/>
              <w:rPr>
                <w:ins w:id="595" w:author="jianghua tang" w:date="2017-09-06T16:08:00Z"/>
                <w:rFonts w:ascii="宋体" w:hAnsi="宋体"/>
                <w:snapToGrid w:val="0"/>
                <w:kern w:val="0"/>
              </w:rPr>
            </w:pPr>
          </w:p>
        </w:tc>
      </w:tr>
      <w:tr w:rsidR="00DC49B0" w:rsidRPr="00736667" w14:paraId="01AB2D07" w14:textId="77777777" w:rsidTr="00CF5C34">
        <w:trPr>
          <w:ins w:id="596" w:author="jianghua tang" w:date="2017-09-06T16:08:00Z"/>
        </w:trPr>
        <w:tc>
          <w:tcPr>
            <w:tcW w:w="1701" w:type="dxa"/>
            <w:shd w:val="clear" w:color="auto" w:fill="auto"/>
          </w:tcPr>
          <w:p w14:paraId="0A20697B" w14:textId="77777777" w:rsidR="00DC49B0" w:rsidRDefault="00DC49B0" w:rsidP="00CF5C34">
            <w:pPr>
              <w:jc w:val="left"/>
              <w:rPr>
                <w:ins w:id="597" w:author="jianghua tang" w:date="2017-09-06T16:08:00Z"/>
                <w:rFonts w:ascii="宋体" w:hAnsi="宋体"/>
                <w:snapToGrid w:val="0"/>
                <w:kern w:val="0"/>
              </w:rPr>
            </w:pPr>
            <w:ins w:id="598" w:author="jianghua tang" w:date="2017-09-06T16:08:00Z">
              <w:r>
                <w:rPr>
                  <w:rFonts w:ascii="宋体" w:hAnsi="宋体" w:hint="eastAsia"/>
                  <w:snapToGrid w:val="0"/>
                  <w:kern w:val="0"/>
                </w:rPr>
                <w:t>放款</w:t>
              </w:r>
              <w:r>
                <w:rPr>
                  <w:rFonts w:ascii="宋体" w:hAnsi="宋体"/>
                  <w:snapToGrid w:val="0"/>
                  <w:kern w:val="0"/>
                </w:rPr>
                <w:t>金额</w:t>
              </w:r>
            </w:ins>
          </w:p>
        </w:tc>
        <w:tc>
          <w:tcPr>
            <w:tcW w:w="1559" w:type="dxa"/>
            <w:shd w:val="clear" w:color="auto" w:fill="auto"/>
          </w:tcPr>
          <w:p w14:paraId="187B3781" w14:textId="77777777" w:rsidR="00DC49B0" w:rsidRDefault="00DC49B0" w:rsidP="00CF5C34">
            <w:pPr>
              <w:jc w:val="left"/>
              <w:rPr>
                <w:ins w:id="599" w:author="jianghua tang" w:date="2017-09-06T16:08:00Z"/>
                <w:rFonts w:ascii="宋体" w:hAnsi="宋体"/>
                <w:snapToGrid w:val="0"/>
                <w:kern w:val="0"/>
              </w:rPr>
            </w:pPr>
          </w:p>
        </w:tc>
        <w:tc>
          <w:tcPr>
            <w:tcW w:w="1134" w:type="dxa"/>
            <w:shd w:val="clear" w:color="auto" w:fill="auto"/>
          </w:tcPr>
          <w:p w14:paraId="4A0CFC98" w14:textId="77777777" w:rsidR="00DC49B0" w:rsidRDefault="00DC49B0" w:rsidP="00CF5C34">
            <w:pPr>
              <w:jc w:val="left"/>
              <w:rPr>
                <w:ins w:id="600" w:author="jianghua tang" w:date="2017-09-06T16:08:00Z"/>
                <w:rFonts w:ascii="宋体" w:hAnsi="宋体"/>
                <w:snapToGrid w:val="0"/>
                <w:kern w:val="0"/>
              </w:rPr>
            </w:pPr>
            <w:ins w:id="601" w:author="jianghua tang" w:date="2017-09-06T16:08:00Z">
              <w:r>
                <w:rPr>
                  <w:rFonts w:ascii="宋体" w:hAnsi="宋体" w:hint="eastAsia"/>
                  <w:snapToGrid w:val="0"/>
                  <w:kern w:val="0"/>
                </w:rPr>
                <w:t>Y</w:t>
              </w:r>
            </w:ins>
          </w:p>
        </w:tc>
        <w:tc>
          <w:tcPr>
            <w:tcW w:w="3119" w:type="dxa"/>
            <w:shd w:val="clear" w:color="auto" w:fill="auto"/>
          </w:tcPr>
          <w:p w14:paraId="6F433DEA" w14:textId="77777777" w:rsidR="00DC49B0" w:rsidRDefault="00DC49B0" w:rsidP="00CF5C34">
            <w:pPr>
              <w:jc w:val="left"/>
              <w:rPr>
                <w:ins w:id="602" w:author="jianghua tang" w:date="2017-09-06T16:08:00Z"/>
                <w:rFonts w:ascii="宋体" w:hAnsi="宋体"/>
                <w:snapToGrid w:val="0"/>
                <w:kern w:val="0"/>
              </w:rPr>
            </w:pPr>
          </w:p>
        </w:tc>
      </w:tr>
      <w:tr w:rsidR="00DC49B0" w:rsidRPr="00736667" w14:paraId="6D185543" w14:textId="77777777" w:rsidTr="00CF5C34">
        <w:trPr>
          <w:ins w:id="603" w:author="jianghua tang" w:date="2017-09-06T16:08:00Z"/>
        </w:trPr>
        <w:tc>
          <w:tcPr>
            <w:tcW w:w="1701" w:type="dxa"/>
            <w:shd w:val="clear" w:color="auto" w:fill="auto"/>
          </w:tcPr>
          <w:p w14:paraId="1EEB1221" w14:textId="77777777" w:rsidR="00DC49B0" w:rsidRDefault="00DC49B0" w:rsidP="00CF5C34">
            <w:pPr>
              <w:jc w:val="left"/>
              <w:rPr>
                <w:ins w:id="604" w:author="jianghua tang" w:date="2017-09-06T16:08:00Z"/>
                <w:rFonts w:ascii="宋体" w:hAnsi="宋体"/>
                <w:snapToGrid w:val="0"/>
                <w:kern w:val="0"/>
              </w:rPr>
            </w:pPr>
            <w:ins w:id="605" w:author="jianghua tang" w:date="2017-09-06T16:08:00Z">
              <w:r>
                <w:rPr>
                  <w:rFonts w:ascii="宋体" w:hAnsi="宋体" w:hint="eastAsia"/>
                  <w:snapToGrid w:val="0"/>
                  <w:kern w:val="0"/>
                </w:rPr>
                <w:t>放款</w:t>
              </w:r>
              <w:r>
                <w:rPr>
                  <w:rFonts w:ascii="宋体" w:hAnsi="宋体"/>
                  <w:snapToGrid w:val="0"/>
                  <w:kern w:val="0"/>
                </w:rPr>
                <w:t>日期</w:t>
              </w:r>
            </w:ins>
          </w:p>
        </w:tc>
        <w:tc>
          <w:tcPr>
            <w:tcW w:w="1559" w:type="dxa"/>
            <w:shd w:val="clear" w:color="auto" w:fill="auto"/>
          </w:tcPr>
          <w:p w14:paraId="3B233264" w14:textId="77777777" w:rsidR="00DC49B0" w:rsidRDefault="00DC49B0" w:rsidP="00CF5C34">
            <w:pPr>
              <w:jc w:val="left"/>
              <w:rPr>
                <w:ins w:id="606" w:author="jianghua tang" w:date="2017-09-06T16:08:00Z"/>
                <w:rFonts w:ascii="宋体" w:hAnsi="宋体"/>
                <w:snapToGrid w:val="0"/>
                <w:kern w:val="0"/>
              </w:rPr>
            </w:pPr>
          </w:p>
        </w:tc>
        <w:tc>
          <w:tcPr>
            <w:tcW w:w="1134" w:type="dxa"/>
            <w:shd w:val="clear" w:color="auto" w:fill="auto"/>
          </w:tcPr>
          <w:p w14:paraId="5050EBDC" w14:textId="77777777" w:rsidR="00DC49B0" w:rsidRDefault="00DC49B0" w:rsidP="00CF5C34">
            <w:pPr>
              <w:jc w:val="left"/>
              <w:rPr>
                <w:ins w:id="607" w:author="jianghua tang" w:date="2017-09-06T16:08:00Z"/>
                <w:rFonts w:ascii="宋体" w:hAnsi="宋体"/>
                <w:snapToGrid w:val="0"/>
                <w:kern w:val="0"/>
              </w:rPr>
            </w:pPr>
            <w:ins w:id="608" w:author="jianghua tang" w:date="2017-09-06T16:08:00Z">
              <w:r>
                <w:rPr>
                  <w:rFonts w:ascii="宋体" w:hAnsi="宋体"/>
                  <w:snapToGrid w:val="0"/>
                  <w:kern w:val="0"/>
                </w:rPr>
                <w:t>Y</w:t>
              </w:r>
            </w:ins>
          </w:p>
        </w:tc>
        <w:tc>
          <w:tcPr>
            <w:tcW w:w="3119" w:type="dxa"/>
            <w:shd w:val="clear" w:color="auto" w:fill="auto"/>
          </w:tcPr>
          <w:p w14:paraId="4B754657" w14:textId="77777777" w:rsidR="00DC49B0" w:rsidRDefault="00DC49B0" w:rsidP="00CF5C34">
            <w:pPr>
              <w:jc w:val="left"/>
              <w:rPr>
                <w:ins w:id="609" w:author="jianghua tang" w:date="2017-09-06T16:08:00Z"/>
                <w:rFonts w:ascii="宋体" w:hAnsi="宋体"/>
                <w:snapToGrid w:val="0"/>
                <w:kern w:val="0"/>
              </w:rPr>
            </w:pPr>
          </w:p>
        </w:tc>
      </w:tr>
      <w:tr w:rsidR="00DC49B0" w:rsidRPr="00736667" w14:paraId="75D6B7F9" w14:textId="77777777" w:rsidTr="00CF5C34">
        <w:trPr>
          <w:ins w:id="610" w:author="jianghua tang" w:date="2017-09-06T16:08:00Z"/>
        </w:trPr>
        <w:tc>
          <w:tcPr>
            <w:tcW w:w="1701" w:type="dxa"/>
            <w:shd w:val="clear" w:color="auto" w:fill="auto"/>
          </w:tcPr>
          <w:p w14:paraId="598BED7D" w14:textId="77777777" w:rsidR="00DC49B0" w:rsidRDefault="00DC49B0" w:rsidP="00CF5C34">
            <w:pPr>
              <w:jc w:val="left"/>
              <w:rPr>
                <w:ins w:id="611" w:author="jianghua tang" w:date="2017-09-06T16:08:00Z"/>
                <w:rFonts w:ascii="宋体" w:hAnsi="宋体"/>
                <w:snapToGrid w:val="0"/>
                <w:kern w:val="0"/>
              </w:rPr>
            </w:pPr>
            <w:ins w:id="612" w:author="jianghua tang" w:date="2017-09-06T16:08:00Z">
              <w:r>
                <w:rPr>
                  <w:rFonts w:ascii="宋体" w:hAnsi="宋体" w:hint="eastAsia"/>
                  <w:snapToGrid w:val="0"/>
                  <w:kern w:val="0"/>
                </w:rPr>
                <w:lastRenderedPageBreak/>
                <w:t>返佣</w:t>
              </w:r>
              <w:r>
                <w:rPr>
                  <w:rFonts w:ascii="宋体" w:hAnsi="宋体"/>
                  <w:snapToGrid w:val="0"/>
                  <w:kern w:val="0"/>
                </w:rPr>
                <w:t>金额</w:t>
              </w:r>
            </w:ins>
          </w:p>
        </w:tc>
        <w:tc>
          <w:tcPr>
            <w:tcW w:w="1559" w:type="dxa"/>
            <w:shd w:val="clear" w:color="auto" w:fill="auto"/>
          </w:tcPr>
          <w:p w14:paraId="6822C1E1" w14:textId="77777777" w:rsidR="00DC49B0" w:rsidRDefault="00DC49B0" w:rsidP="00CF5C34">
            <w:pPr>
              <w:jc w:val="left"/>
              <w:rPr>
                <w:ins w:id="613" w:author="jianghua tang" w:date="2017-09-06T16:08:00Z"/>
                <w:rFonts w:ascii="宋体" w:hAnsi="宋体"/>
                <w:snapToGrid w:val="0"/>
                <w:kern w:val="0"/>
              </w:rPr>
            </w:pPr>
          </w:p>
        </w:tc>
        <w:tc>
          <w:tcPr>
            <w:tcW w:w="1134" w:type="dxa"/>
            <w:shd w:val="clear" w:color="auto" w:fill="auto"/>
          </w:tcPr>
          <w:p w14:paraId="1874BD0B" w14:textId="77777777" w:rsidR="00DC49B0" w:rsidRDefault="00DC49B0" w:rsidP="00CF5C34">
            <w:pPr>
              <w:jc w:val="left"/>
              <w:rPr>
                <w:ins w:id="614" w:author="jianghua tang" w:date="2017-09-06T16:08:00Z"/>
                <w:rFonts w:ascii="宋体" w:hAnsi="宋体"/>
                <w:snapToGrid w:val="0"/>
                <w:kern w:val="0"/>
              </w:rPr>
            </w:pPr>
            <w:ins w:id="615" w:author="jianghua tang" w:date="2017-09-06T16:08:00Z">
              <w:r>
                <w:rPr>
                  <w:rFonts w:ascii="宋体" w:hAnsi="宋体" w:hint="eastAsia"/>
                  <w:snapToGrid w:val="0"/>
                  <w:kern w:val="0"/>
                </w:rPr>
                <w:t>Y</w:t>
              </w:r>
            </w:ins>
          </w:p>
        </w:tc>
        <w:tc>
          <w:tcPr>
            <w:tcW w:w="3119" w:type="dxa"/>
            <w:shd w:val="clear" w:color="auto" w:fill="auto"/>
          </w:tcPr>
          <w:p w14:paraId="5184FC7A" w14:textId="77777777" w:rsidR="00DC49B0" w:rsidRDefault="00DC49B0" w:rsidP="00CF5C34">
            <w:pPr>
              <w:jc w:val="left"/>
              <w:rPr>
                <w:ins w:id="616" w:author="jianghua tang" w:date="2017-09-06T16:08:00Z"/>
                <w:rFonts w:ascii="宋体" w:hAnsi="宋体"/>
                <w:snapToGrid w:val="0"/>
                <w:kern w:val="0"/>
              </w:rPr>
            </w:pPr>
          </w:p>
        </w:tc>
      </w:tr>
      <w:tr w:rsidR="00DC49B0" w:rsidRPr="00736667" w14:paraId="757FD9E8" w14:textId="77777777" w:rsidTr="00CF5C34">
        <w:trPr>
          <w:ins w:id="617" w:author="jianghua tang" w:date="2017-09-06T16:08:00Z"/>
        </w:trPr>
        <w:tc>
          <w:tcPr>
            <w:tcW w:w="1701" w:type="dxa"/>
            <w:shd w:val="clear" w:color="auto" w:fill="auto"/>
          </w:tcPr>
          <w:p w14:paraId="495CBBA0" w14:textId="77777777" w:rsidR="00DC49B0" w:rsidRDefault="00DC49B0" w:rsidP="00CF5C34">
            <w:pPr>
              <w:jc w:val="left"/>
              <w:rPr>
                <w:ins w:id="618" w:author="jianghua tang" w:date="2017-09-06T16:08:00Z"/>
                <w:rFonts w:ascii="宋体" w:hAnsi="宋体"/>
                <w:snapToGrid w:val="0"/>
                <w:kern w:val="0"/>
              </w:rPr>
            </w:pPr>
            <w:ins w:id="619" w:author="jianghua tang" w:date="2017-09-06T16:08:00Z">
              <w:r>
                <w:rPr>
                  <w:rFonts w:ascii="宋体" w:hAnsi="宋体" w:hint="eastAsia"/>
                  <w:snapToGrid w:val="0"/>
                  <w:kern w:val="0"/>
                </w:rPr>
                <w:t>渠道</w:t>
              </w:r>
              <w:r>
                <w:rPr>
                  <w:rFonts w:ascii="宋体" w:hAnsi="宋体"/>
                  <w:snapToGrid w:val="0"/>
                  <w:kern w:val="0"/>
                </w:rPr>
                <w:t>人姓名</w:t>
              </w:r>
            </w:ins>
          </w:p>
        </w:tc>
        <w:tc>
          <w:tcPr>
            <w:tcW w:w="1559" w:type="dxa"/>
            <w:shd w:val="clear" w:color="auto" w:fill="auto"/>
          </w:tcPr>
          <w:p w14:paraId="0596BFD2" w14:textId="77777777" w:rsidR="00DC49B0" w:rsidRDefault="00DC49B0" w:rsidP="00CF5C34">
            <w:pPr>
              <w:jc w:val="left"/>
              <w:rPr>
                <w:ins w:id="620" w:author="jianghua tang" w:date="2017-09-06T16:08:00Z"/>
                <w:rFonts w:ascii="宋体" w:hAnsi="宋体"/>
                <w:snapToGrid w:val="0"/>
                <w:kern w:val="0"/>
              </w:rPr>
            </w:pPr>
          </w:p>
        </w:tc>
        <w:tc>
          <w:tcPr>
            <w:tcW w:w="1134" w:type="dxa"/>
            <w:shd w:val="clear" w:color="auto" w:fill="auto"/>
          </w:tcPr>
          <w:p w14:paraId="034994D7" w14:textId="77777777" w:rsidR="00DC49B0" w:rsidRDefault="00DC49B0" w:rsidP="00CF5C34">
            <w:pPr>
              <w:jc w:val="left"/>
              <w:rPr>
                <w:ins w:id="621" w:author="jianghua tang" w:date="2017-09-06T16:08:00Z"/>
                <w:rFonts w:ascii="宋体" w:hAnsi="宋体"/>
                <w:snapToGrid w:val="0"/>
                <w:kern w:val="0"/>
              </w:rPr>
            </w:pPr>
            <w:ins w:id="622" w:author="jianghua tang" w:date="2017-09-06T16:08:00Z">
              <w:r>
                <w:rPr>
                  <w:rFonts w:ascii="宋体" w:hAnsi="宋体" w:hint="eastAsia"/>
                  <w:snapToGrid w:val="0"/>
                  <w:kern w:val="0"/>
                </w:rPr>
                <w:t>Y</w:t>
              </w:r>
            </w:ins>
          </w:p>
        </w:tc>
        <w:tc>
          <w:tcPr>
            <w:tcW w:w="3119" w:type="dxa"/>
            <w:shd w:val="clear" w:color="auto" w:fill="auto"/>
          </w:tcPr>
          <w:p w14:paraId="38DF9C66" w14:textId="77777777" w:rsidR="00DC49B0" w:rsidRDefault="00DC49B0" w:rsidP="00CF5C34">
            <w:pPr>
              <w:jc w:val="left"/>
              <w:rPr>
                <w:ins w:id="623" w:author="jianghua tang" w:date="2017-09-06T16:08:00Z"/>
                <w:rFonts w:ascii="宋体" w:hAnsi="宋体"/>
                <w:snapToGrid w:val="0"/>
                <w:kern w:val="0"/>
              </w:rPr>
            </w:pPr>
          </w:p>
        </w:tc>
      </w:tr>
    </w:tbl>
    <w:p w14:paraId="079DA4FC" w14:textId="77777777" w:rsidR="00DC49B0" w:rsidRPr="00265F79" w:rsidRDefault="00DC49B0" w:rsidP="00DC49B0">
      <w:pPr>
        <w:rPr>
          <w:ins w:id="624" w:author="jianghua tang" w:date="2017-09-06T16:08:00Z"/>
        </w:rPr>
      </w:pPr>
    </w:p>
    <w:p w14:paraId="591428CF" w14:textId="77777777" w:rsidR="00265F79" w:rsidRPr="00265F79" w:rsidRDefault="00265F79" w:rsidP="00AC143B"/>
    <w:p w14:paraId="1B92AFC4" w14:textId="207C786E" w:rsidR="00F05375" w:rsidRPr="00F05375" w:rsidRDefault="00F05375" w:rsidP="00E23ECB">
      <w:pPr>
        <w:pStyle w:val="4"/>
        <w:ind w:hanging="580"/>
        <w:rPr>
          <w:rFonts w:ascii="黑体" w:hAnsi="黑体"/>
        </w:rPr>
      </w:pPr>
      <w:r>
        <w:rPr>
          <w:rFonts w:ascii="黑体" w:hAnsi="黑体" w:hint="eastAsia"/>
        </w:rPr>
        <w:t>出</w:t>
      </w:r>
      <w:r w:rsidRPr="00F05375">
        <w:rPr>
          <w:rFonts w:ascii="黑体" w:hAnsi="黑体"/>
        </w:rPr>
        <w:t>账</w:t>
      </w:r>
      <w:r w:rsidRPr="00F05375">
        <w:rPr>
          <w:rFonts w:ascii="黑体" w:hAnsi="黑体" w:hint="eastAsia"/>
        </w:rPr>
        <w:t>明细详细</w:t>
      </w:r>
    </w:p>
    <w:p w14:paraId="656DB0B1" w14:textId="77777777" w:rsidR="00F05375" w:rsidRDefault="00F05375" w:rsidP="00F05375">
      <w:pPr>
        <w:pStyle w:val="5"/>
      </w:pPr>
      <w:r>
        <w:rPr>
          <w:rFonts w:hint="eastAsia"/>
        </w:rPr>
        <w:t>功能</w:t>
      </w:r>
      <w:r>
        <w:t>描述</w:t>
      </w:r>
    </w:p>
    <w:p w14:paraId="3C2062DF" w14:textId="0DD116D2" w:rsidR="00F05375" w:rsidRPr="00A9755C" w:rsidRDefault="00F05375" w:rsidP="00F05375">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ascii="宋体" w:hAnsi="宋体" w:hint="eastAsia"/>
          <w:kern w:val="0"/>
          <w:sz w:val="24"/>
          <w:szCs w:val="21"/>
        </w:rPr>
        <w:t>通过提现流水唯一</w:t>
      </w:r>
      <w:r>
        <w:rPr>
          <w:rFonts w:ascii="宋体" w:hAnsi="宋体"/>
          <w:kern w:val="0"/>
          <w:sz w:val="24"/>
          <w:szCs w:val="21"/>
        </w:rPr>
        <w:t>标识</w:t>
      </w:r>
      <w:r>
        <w:rPr>
          <w:rFonts w:ascii="宋体" w:hAnsi="宋体" w:hint="eastAsia"/>
          <w:kern w:val="0"/>
          <w:sz w:val="24"/>
          <w:szCs w:val="21"/>
        </w:rPr>
        <w:t>查看出</w:t>
      </w:r>
      <w:r>
        <w:rPr>
          <w:rFonts w:ascii="宋体" w:hAnsi="宋体"/>
          <w:kern w:val="0"/>
          <w:sz w:val="24"/>
          <w:szCs w:val="21"/>
        </w:rPr>
        <w:t>账明细</w:t>
      </w:r>
      <w:r>
        <w:rPr>
          <w:rFonts w:ascii="宋体" w:hAnsi="宋体" w:hint="eastAsia"/>
          <w:kern w:val="0"/>
          <w:sz w:val="24"/>
          <w:szCs w:val="21"/>
        </w:rPr>
        <w:t>详情</w:t>
      </w:r>
    </w:p>
    <w:p w14:paraId="417DE66B" w14:textId="77777777" w:rsidR="00F05375" w:rsidRPr="00676A58" w:rsidRDefault="00F05375" w:rsidP="00F05375">
      <w:pPr>
        <w:pStyle w:val="5"/>
      </w:pPr>
      <w:r w:rsidRPr="00676A58">
        <w:rPr>
          <w:rFonts w:hint="eastAsia"/>
        </w:rPr>
        <w:t>处理流程</w:t>
      </w:r>
    </w:p>
    <w:p w14:paraId="15FD75CF" w14:textId="77777777" w:rsidR="00F05375" w:rsidRDefault="00F05375" w:rsidP="00F05375">
      <w:pPr>
        <w:ind w:left="289" w:firstLine="420"/>
        <w:rPr>
          <w:b/>
          <w:sz w:val="24"/>
          <w:szCs w:val="24"/>
        </w:rPr>
      </w:pPr>
      <w:r w:rsidRPr="00646F01">
        <w:rPr>
          <w:rFonts w:hint="eastAsia"/>
          <w:b/>
          <w:sz w:val="24"/>
          <w:szCs w:val="24"/>
        </w:rPr>
        <w:t>【流程描述】</w:t>
      </w:r>
    </w:p>
    <w:p w14:paraId="379D3EFF" w14:textId="77777777" w:rsidR="00F05375" w:rsidRPr="004F010F" w:rsidRDefault="00F05375" w:rsidP="00F05375">
      <w:pPr>
        <w:ind w:left="289" w:firstLine="420"/>
      </w:pPr>
    </w:p>
    <w:p w14:paraId="26868A57" w14:textId="77777777" w:rsidR="00F05375" w:rsidRPr="00EF5001" w:rsidRDefault="00F05375" w:rsidP="00F05375">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F05375" w:rsidRPr="00736667" w14:paraId="4EAC851B" w14:textId="77777777" w:rsidTr="00F05375">
        <w:tc>
          <w:tcPr>
            <w:tcW w:w="1559" w:type="dxa"/>
            <w:shd w:val="clear" w:color="auto" w:fill="E0E0E0"/>
          </w:tcPr>
          <w:p w14:paraId="1275ECF2" w14:textId="77777777" w:rsidR="00F05375" w:rsidRPr="00736667" w:rsidRDefault="00F05375" w:rsidP="00F05375">
            <w:pPr>
              <w:jc w:val="center"/>
              <w:rPr>
                <w:b/>
                <w:snapToGrid w:val="0"/>
                <w:kern w:val="0"/>
              </w:rPr>
            </w:pPr>
            <w:r w:rsidRPr="00736667">
              <w:rPr>
                <w:rFonts w:hint="eastAsia"/>
                <w:b/>
                <w:snapToGrid w:val="0"/>
                <w:kern w:val="0"/>
              </w:rPr>
              <w:t>输入要素</w:t>
            </w:r>
          </w:p>
        </w:tc>
        <w:tc>
          <w:tcPr>
            <w:tcW w:w="1701" w:type="dxa"/>
            <w:shd w:val="clear" w:color="auto" w:fill="E0E0E0"/>
          </w:tcPr>
          <w:p w14:paraId="510FC260" w14:textId="77777777" w:rsidR="00F05375" w:rsidRPr="00736667" w:rsidRDefault="00F05375" w:rsidP="00F0537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4A0BB22" w14:textId="77777777" w:rsidR="00F05375" w:rsidRPr="00736667" w:rsidRDefault="00F05375" w:rsidP="00F0537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537F487" w14:textId="77777777" w:rsidR="00F05375" w:rsidRPr="00736667" w:rsidRDefault="00F05375" w:rsidP="00F05375">
            <w:pPr>
              <w:jc w:val="center"/>
              <w:rPr>
                <w:b/>
                <w:snapToGrid w:val="0"/>
                <w:kern w:val="0"/>
              </w:rPr>
            </w:pPr>
            <w:r w:rsidRPr="00736667">
              <w:rPr>
                <w:rFonts w:hint="eastAsia"/>
                <w:b/>
                <w:snapToGrid w:val="0"/>
                <w:kern w:val="0"/>
              </w:rPr>
              <w:t>备注</w:t>
            </w:r>
          </w:p>
        </w:tc>
      </w:tr>
      <w:tr w:rsidR="00F05375" w:rsidRPr="00736667" w14:paraId="2A9E7DE2" w14:textId="77777777" w:rsidTr="00F05375">
        <w:tc>
          <w:tcPr>
            <w:tcW w:w="1559" w:type="dxa"/>
            <w:shd w:val="clear" w:color="auto" w:fill="auto"/>
            <w:vAlign w:val="bottom"/>
          </w:tcPr>
          <w:p w14:paraId="4B7B4123" w14:textId="3FA3CB40" w:rsidR="00F05375" w:rsidRDefault="00F05375" w:rsidP="00F05375">
            <w:pPr>
              <w:widowControl/>
              <w:jc w:val="left"/>
              <w:rPr>
                <w:rFonts w:ascii="宋体" w:hAnsi="宋体"/>
                <w:sz w:val="20"/>
                <w:szCs w:val="20"/>
              </w:rPr>
            </w:pPr>
            <w:r>
              <w:rPr>
                <w:rFonts w:hint="eastAsia"/>
                <w:sz w:val="20"/>
                <w:szCs w:val="20"/>
              </w:rPr>
              <w:t>提现</w:t>
            </w:r>
            <w:r>
              <w:rPr>
                <w:sz w:val="20"/>
                <w:szCs w:val="20"/>
              </w:rPr>
              <w:t>流水唯一标识</w:t>
            </w:r>
          </w:p>
        </w:tc>
        <w:tc>
          <w:tcPr>
            <w:tcW w:w="1701" w:type="dxa"/>
            <w:shd w:val="clear" w:color="auto" w:fill="auto"/>
            <w:vAlign w:val="bottom"/>
          </w:tcPr>
          <w:p w14:paraId="527EBDDF" w14:textId="77777777" w:rsidR="00F05375" w:rsidRDefault="00F05375" w:rsidP="00F05375">
            <w:pPr>
              <w:rPr>
                <w:sz w:val="20"/>
                <w:szCs w:val="20"/>
              </w:rPr>
            </w:pPr>
          </w:p>
        </w:tc>
        <w:tc>
          <w:tcPr>
            <w:tcW w:w="1134" w:type="dxa"/>
            <w:shd w:val="clear" w:color="auto" w:fill="auto"/>
          </w:tcPr>
          <w:p w14:paraId="6346EBE7" w14:textId="77777777" w:rsidR="00F05375" w:rsidRDefault="00F05375" w:rsidP="00F05375">
            <w:pPr>
              <w:jc w:val="left"/>
              <w:rPr>
                <w:rFonts w:ascii="宋体" w:hAnsi="宋体"/>
                <w:snapToGrid w:val="0"/>
                <w:kern w:val="0"/>
              </w:rPr>
            </w:pPr>
            <w:r>
              <w:rPr>
                <w:rFonts w:ascii="宋体" w:hAnsi="宋体"/>
                <w:snapToGrid w:val="0"/>
                <w:kern w:val="0"/>
              </w:rPr>
              <w:t>N</w:t>
            </w:r>
          </w:p>
        </w:tc>
        <w:tc>
          <w:tcPr>
            <w:tcW w:w="3119" w:type="dxa"/>
            <w:shd w:val="clear" w:color="auto" w:fill="auto"/>
          </w:tcPr>
          <w:p w14:paraId="32D4D93B" w14:textId="77777777" w:rsidR="00F05375" w:rsidRPr="00736667" w:rsidRDefault="00F05375" w:rsidP="00F05375">
            <w:pPr>
              <w:jc w:val="left"/>
              <w:rPr>
                <w:rFonts w:ascii="宋体" w:hAnsi="宋体"/>
                <w:snapToGrid w:val="0"/>
                <w:kern w:val="0"/>
              </w:rPr>
            </w:pPr>
          </w:p>
        </w:tc>
      </w:tr>
    </w:tbl>
    <w:p w14:paraId="1D500B97" w14:textId="77777777" w:rsidR="00F05375" w:rsidRPr="00C56A4E" w:rsidRDefault="00F05375" w:rsidP="00F05375"/>
    <w:p w14:paraId="22D95415" w14:textId="77777777" w:rsidR="00F05375" w:rsidRDefault="00F05375" w:rsidP="00F05375">
      <w:pPr>
        <w:pStyle w:val="5"/>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F05375" w:rsidRPr="00736667" w14:paraId="468523C3" w14:textId="77777777" w:rsidTr="00F05375">
        <w:tc>
          <w:tcPr>
            <w:tcW w:w="1701" w:type="dxa"/>
            <w:shd w:val="clear" w:color="auto" w:fill="E0E0E0"/>
          </w:tcPr>
          <w:p w14:paraId="067B7443" w14:textId="77777777" w:rsidR="00F05375" w:rsidRPr="00736667" w:rsidRDefault="00F05375" w:rsidP="00F05375">
            <w:pPr>
              <w:jc w:val="center"/>
              <w:rPr>
                <w:b/>
                <w:snapToGrid w:val="0"/>
                <w:kern w:val="0"/>
              </w:rPr>
            </w:pPr>
            <w:r w:rsidRPr="00736667">
              <w:rPr>
                <w:rFonts w:hint="eastAsia"/>
                <w:b/>
                <w:snapToGrid w:val="0"/>
                <w:kern w:val="0"/>
              </w:rPr>
              <w:t>输入要素</w:t>
            </w:r>
          </w:p>
        </w:tc>
        <w:tc>
          <w:tcPr>
            <w:tcW w:w="1559" w:type="dxa"/>
            <w:shd w:val="clear" w:color="auto" w:fill="E0E0E0"/>
          </w:tcPr>
          <w:p w14:paraId="4927DE85" w14:textId="77777777" w:rsidR="00F05375" w:rsidRPr="00736667" w:rsidRDefault="00F05375" w:rsidP="00F05375">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990664A" w14:textId="77777777" w:rsidR="00F05375" w:rsidRPr="00736667" w:rsidRDefault="00F05375" w:rsidP="00F05375">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3B0F3C8" w14:textId="77777777" w:rsidR="00F05375" w:rsidRPr="00736667" w:rsidRDefault="00F05375" w:rsidP="00F05375">
            <w:pPr>
              <w:jc w:val="center"/>
              <w:rPr>
                <w:b/>
                <w:snapToGrid w:val="0"/>
                <w:kern w:val="0"/>
              </w:rPr>
            </w:pPr>
            <w:r w:rsidRPr="00736667">
              <w:rPr>
                <w:rFonts w:hint="eastAsia"/>
                <w:b/>
                <w:snapToGrid w:val="0"/>
                <w:kern w:val="0"/>
              </w:rPr>
              <w:t>备注</w:t>
            </w:r>
          </w:p>
        </w:tc>
      </w:tr>
      <w:tr w:rsidR="00F05375" w:rsidRPr="00736667" w14:paraId="13E9557E" w14:textId="77777777" w:rsidTr="00F05375">
        <w:tc>
          <w:tcPr>
            <w:tcW w:w="1701" w:type="dxa"/>
            <w:shd w:val="clear" w:color="auto" w:fill="auto"/>
          </w:tcPr>
          <w:p w14:paraId="7CB9BD16" w14:textId="46E47F59" w:rsidR="00F05375" w:rsidRPr="00736667" w:rsidRDefault="00C84E6E" w:rsidP="00F05375">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559" w:type="dxa"/>
            <w:shd w:val="clear" w:color="auto" w:fill="auto"/>
          </w:tcPr>
          <w:p w14:paraId="7C97FF9B" w14:textId="77777777" w:rsidR="00F05375" w:rsidRPr="00736667" w:rsidRDefault="00F05375" w:rsidP="00F05375">
            <w:pPr>
              <w:jc w:val="left"/>
              <w:rPr>
                <w:rFonts w:ascii="宋体" w:hAnsi="宋体"/>
                <w:snapToGrid w:val="0"/>
                <w:kern w:val="0"/>
              </w:rPr>
            </w:pPr>
          </w:p>
        </w:tc>
        <w:tc>
          <w:tcPr>
            <w:tcW w:w="1134" w:type="dxa"/>
            <w:shd w:val="clear" w:color="auto" w:fill="auto"/>
          </w:tcPr>
          <w:p w14:paraId="6E35DF02" w14:textId="41C229E0" w:rsidR="00F05375" w:rsidRPr="00736667" w:rsidRDefault="00992F62" w:rsidP="00F05375">
            <w:pPr>
              <w:jc w:val="left"/>
              <w:rPr>
                <w:rFonts w:ascii="宋体" w:hAnsi="宋体"/>
                <w:snapToGrid w:val="0"/>
                <w:kern w:val="0"/>
              </w:rPr>
            </w:pPr>
            <w:r>
              <w:rPr>
                <w:rFonts w:ascii="宋体" w:hAnsi="宋体"/>
                <w:snapToGrid w:val="0"/>
                <w:kern w:val="0"/>
              </w:rPr>
              <w:t>N</w:t>
            </w:r>
          </w:p>
        </w:tc>
        <w:tc>
          <w:tcPr>
            <w:tcW w:w="3119" w:type="dxa"/>
            <w:shd w:val="clear" w:color="auto" w:fill="auto"/>
          </w:tcPr>
          <w:p w14:paraId="23B939C1" w14:textId="77777777" w:rsidR="00F05375" w:rsidRPr="00736667" w:rsidRDefault="00F05375" w:rsidP="00F05375">
            <w:pPr>
              <w:jc w:val="left"/>
              <w:rPr>
                <w:rFonts w:ascii="宋体" w:hAnsi="宋体"/>
                <w:snapToGrid w:val="0"/>
                <w:kern w:val="0"/>
              </w:rPr>
            </w:pPr>
          </w:p>
        </w:tc>
      </w:tr>
      <w:tr w:rsidR="00F05375" w:rsidRPr="00736667" w14:paraId="4F349583" w14:textId="77777777" w:rsidTr="00F05375">
        <w:tc>
          <w:tcPr>
            <w:tcW w:w="1701" w:type="dxa"/>
            <w:shd w:val="clear" w:color="auto" w:fill="auto"/>
          </w:tcPr>
          <w:p w14:paraId="798174F9" w14:textId="6D4B3EF9" w:rsidR="00F05375" w:rsidRDefault="00C84E6E" w:rsidP="00F05375">
            <w:pPr>
              <w:jc w:val="left"/>
              <w:rPr>
                <w:rFonts w:ascii="宋体" w:hAnsi="宋体"/>
                <w:snapToGrid w:val="0"/>
                <w:kern w:val="0"/>
              </w:rPr>
            </w:pPr>
            <w:r>
              <w:rPr>
                <w:rFonts w:ascii="宋体" w:hAnsi="宋体" w:hint="eastAsia"/>
                <w:snapToGrid w:val="0"/>
                <w:kern w:val="0"/>
              </w:rPr>
              <w:t>申请</w:t>
            </w:r>
            <w:r>
              <w:rPr>
                <w:rFonts w:ascii="宋体" w:hAnsi="宋体"/>
                <w:snapToGrid w:val="0"/>
                <w:kern w:val="0"/>
              </w:rPr>
              <w:t>提现金额</w:t>
            </w:r>
          </w:p>
        </w:tc>
        <w:tc>
          <w:tcPr>
            <w:tcW w:w="1559" w:type="dxa"/>
            <w:shd w:val="clear" w:color="auto" w:fill="auto"/>
          </w:tcPr>
          <w:p w14:paraId="7671691E" w14:textId="77777777" w:rsidR="00F05375" w:rsidRPr="00736667" w:rsidRDefault="00F05375" w:rsidP="00F05375">
            <w:pPr>
              <w:jc w:val="left"/>
              <w:rPr>
                <w:rFonts w:ascii="宋体" w:hAnsi="宋体"/>
                <w:snapToGrid w:val="0"/>
                <w:kern w:val="0"/>
              </w:rPr>
            </w:pPr>
          </w:p>
        </w:tc>
        <w:tc>
          <w:tcPr>
            <w:tcW w:w="1134" w:type="dxa"/>
            <w:shd w:val="clear" w:color="auto" w:fill="auto"/>
          </w:tcPr>
          <w:p w14:paraId="77DA9D0E" w14:textId="77777777" w:rsidR="00F05375" w:rsidRDefault="00F05375"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8C8175A" w14:textId="77777777" w:rsidR="00F05375" w:rsidRPr="00736667" w:rsidRDefault="00F05375" w:rsidP="00F05375">
            <w:pPr>
              <w:jc w:val="left"/>
              <w:rPr>
                <w:rFonts w:ascii="宋体" w:hAnsi="宋体"/>
                <w:snapToGrid w:val="0"/>
                <w:kern w:val="0"/>
              </w:rPr>
            </w:pPr>
          </w:p>
        </w:tc>
      </w:tr>
      <w:tr w:rsidR="00F05375" w:rsidRPr="00736667" w14:paraId="1242EDA6" w14:textId="77777777" w:rsidTr="00F05375">
        <w:tc>
          <w:tcPr>
            <w:tcW w:w="1701" w:type="dxa"/>
            <w:shd w:val="clear" w:color="auto" w:fill="auto"/>
          </w:tcPr>
          <w:p w14:paraId="2F5896D0" w14:textId="571A4343" w:rsidR="00F05375" w:rsidRPr="00736667" w:rsidRDefault="00C84E6E" w:rsidP="00F05375">
            <w:pPr>
              <w:jc w:val="left"/>
              <w:rPr>
                <w:rFonts w:ascii="宋体" w:hAnsi="宋体"/>
                <w:snapToGrid w:val="0"/>
                <w:kern w:val="0"/>
              </w:rPr>
            </w:pPr>
            <w:r>
              <w:rPr>
                <w:rFonts w:ascii="宋体" w:hAnsi="宋体" w:hint="eastAsia"/>
                <w:snapToGrid w:val="0"/>
                <w:kern w:val="0"/>
              </w:rPr>
              <w:t>申请</w:t>
            </w:r>
            <w:r w:rsidR="00F05375">
              <w:rPr>
                <w:rFonts w:ascii="宋体" w:hAnsi="宋体"/>
                <w:snapToGrid w:val="0"/>
                <w:kern w:val="0"/>
              </w:rPr>
              <w:t>日期</w:t>
            </w:r>
          </w:p>
        </w:tc>
        <w:tc>
          <w:tcPr>
            <w:tcW w:w="1559" w:type="dxa"/>
            <w:shd w:val="clear" w:color="auto" w:fill="auto"/>
          </w:tcPr>
          <w:p w14:paraId="749E6354" w14:textId="77777777" w:rsidR="00F05375" w:rsidRPr="00736667" w:rsidRDefault="00F05375" w:rsidP="00F05375">
            <w:pPr>
              <w:jc w:val="left"/>
              <w:rPr>
                <w:rFonts w:ascii="宋体" w:hAnsi="宋体"/>
                <w:snapToGrid w:val="0"/>
                <w:kern w:val="0"/>
              </w:rPr>
            </w:pPr>
          </w:p>
        </w:tc>
        <w:tc>
          <w:tcPr>
            <w:tcW w:w="1134" w:type="dxa"/>
            <w:shd w:val="clear" w:color="auto" w:fill="auto"/>
          </w:tcPr>
          <w:p w14:paraId="7B558F70" w14:textId="77777777" w:rsidR="00F05375" w:rsidRPr="00736667" w:rsidRDefault="00F05375"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C6CBAB2" w14:textId="77777777" w:rsidR="00F05375" w:rsidRPr="00736667" w:rsidRDefault="00F05375" w:rsidP="00F05375">
            <w:pPr>
              <w:jc w:val="left"/>
              <w:rPr>
                <w:rFonts w:ascii="宋体" w:hAnsi="宋体"/>
                <w:snapToGrid w:val="0"/>
                <w:kern w:val="0"/>
              </w:rPr>
            </w:pPr>
          </w:p>
        </w:tc>
      </w:tr>
      <w:tr w:rsidR="00F05375" w:rsidRPr="00736667" w14:paraId="2FA8E206" w14:textId="77777777" w:rsidTr="00F05375">
        <w:tc>
          <w:tcPr>
            <w:tcW w:w="1701" w:type="dxa"/>
            <w:shd w:val="clear" w:color="auto" w:fill="auto"/>
          </w:tcPr>
          <w:p w14:paraId="2CA3A883" w14:textId="11F910CC" w:rsidR="00F05375" w:rsidRDefault="00F05375" w:rsidP="00F05375">
            <w:pPr>
              <w:jc w:val="left"/>
              <w:rPr>
                <w:rFonts w:ascii="宋体" w:hAnsi="宋体"/>
                <w:snapToGrid w:val="0"/>
                <w:kern w:val="0"/>
              </w:rPr>
            </w:pPr>
            <w:r>
              <w:rPr>
                <w:rFonts w:ascii="宋体" w:hAnsi="宋体" w:hint="eastAsia"/>
                <w:snapToGrid w:val="0"/>
                <w:kern w:val="0"/>
              </w:rPr>
              <w:t>交易</w:t>
            </w:r>
            <w:r w:rsidR="00C84E6E">
              <w:rPr>
                <w:rFonts w:ascii="宋体" w:hAnsi="宋体" w:hint="eastAsia"/>
                <w:snapToGrid w:val="0"/>
                <w:kern w:val="0"/>
              </w:rPr>
              <w:t>日期</w:t>
            </w:r>
          </w:p>
        </w:tc>
        <w:tc>
          <w:tcPr>
            <w:tcW w:w="1559" w:type="dxa"/>
            <w:shd w:val="clear" w:color="auto" w:fill="auto"/>
          </w:tcPr>
          <w:p w14:paraId="1D846DB4" w14:textId="77777777" w:rsidR="00F05375" w:rsidRDefault="00F05375" w:rsidP="00F05375">
            <w:pPr>
              <w:jc w:val="left"/>
              <w:rPr>
                <w:rFonts w:ascii="宋体" w:hAnsi="宋体"/>
                <w:snapToGrid w:val="0"/>
                <w:kern w:val="0"/>
              </w:rPr>
            </w:pPr>
          </w:p>
        </w:tc>
        <w:tc>
          <w:tcPr>
            <w:tcW w:w="1134" w:type="dxa"/>
            <w:shd w:val="clear" w:color="auto" w:fill="auto"/>
          </w:tcPr>
          <w:p w14:paraId="7C714A22" w14:textId="77777777" w:rsidR="00F05375" w:rsidRDefault="00F05375"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135FFF3" w14:textId="77777777" w:rsidR="00F05375" w:rsidRPr="00736667" w:rsidRDefault="00F05375" w:rsidP="00F05375">
            <w:pPr>
              <w:jc w:val="left"/>
              <w:rPr>
                <w:rFonts w:ascii="宋体" w:hAnsi="宋体"/>
                <w:snapToGrid w:val="0"/>
                <w:kern w:val="0"/>
              </w:rPr>
            </w:pPr>
          </w:p>
        </w:tc>
      </w:tr>
      <w:tr w:rsidR="00F05375" w:rsidRPr="00736667" w14:paraId="6DF49807" w14:textId="77777777" w:rsidTr="00F05375">
        <w:tc>
          <w:tcPr>
            <w:tcW w:w="1701" w:type="dxa"/>
            <w:shd w:val="clear" w:color="auto" w:fill="auto"/>
          </w:tcPr>
          <w:p w14:paraId="7CF3C45C" w14:textId="715DE947" w:rsidR="00F05375" w:rsidRDefault="00C84E6E" w:rsidP="00F05375">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卡号</w:t>
            </w:r>
          </w:p>
        </w:tc>
        <w:tc>
          <w:tcPr>
            <w:tcW w:w="1559" w:type="dxa"/>
            <w:shd w:val="clear" w:color="auto" w:fill="auto"/>
          </w:tcPr>
          <w:p w14:paraId="2EC108DD" w14:textId="77777777" w:rsidR="00F05375" w:rsidRDefault="00F05375" w:rsidP="00F05375">
            <w:pPr>
              <w:jc w:val="left"/>
              <w:rPr>
                <w:rFonts w:ascii="宋体" w:hAnsi="宋体"/>
                <w:snapToGrid w:val="0"/>
                <w:kern w:val="0"/>
              </w:rPr>
            </w:pPr>
          </w:p>
        </w:tc>
        <w:tc>
          <w:tcPr>
            <w:tcW w:w="1134" w:type="dxa"/>
            <w:shd w:val="clear" w:color="auto" w:fill="auto"/>
          </w:tcPr>
          <w:p w14:paraId="3E7DE179" w14:textId="77777777" w:rsidR="00F05375" w:rsidRDefault="00F05375"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E3FBAF7" w14:textId="77777777" w:rsidR="00F05375" w:rsidRPr="00736667" w:rsidRDefault="00F05375" w:rsidP="00F05375">
            <w:pPr>
              <w:jc w:val="left"/>
              <w:rPr>
                <w:rFonts w:ascii="宋体" w:hAnsi="宋体"/>
                <w:snapToGrid w:val="0"/>
                <w:kern w:val="0"/>
              </w:rPr>
            </w:pPr>
          </w:p>
        </w:tc>
      </w:tr>
      <w:tr w:rsidR="00F05375" w:rsidRPr="00736667" w14:paraId="5374C038" w14:textId="77777777" w:rsidTr="00F05375">
        <w:tc>
          <w:tcPr>
            <w:tcW w:w="1701" w:type="dxa"/>
            <w:shd w:val="clear" w:color="auto" w:fill="auto"/>
          </w:tcPr>
          <w:p w14:paraId="5B793FF3" w14:textId="68419E7B" w:rsidR="00F05375" w:rsidRDefault="00C84E6E" w:rsidP="00F05375">
            <w:pPr>
              <w:jc w:val="left"/>
              <w:rPr>
                <w:rFonts w:ascii="宋体" w:hAnsi="宋体"/>
                <w:snapToGrid w:val="0"/>
                <w:kern w:val="0"/>
              </w:rPr>
            </w:pPr>
            <w:r>
              <w:rPr>
                <w:rFonts w:ascii="宋体" w:hAnsi="宋体" w:hint="eastAsia"/>
                <w:snapToGrid w:val="0"/>
                <w:kern w:val="0"/>
              </w:rPr>
              <w:t>所属</w:t>
            </w:r>
            <w:r>
              <w:rPr>
                <w:rFonts w:ascii="宋体" w:hAnsi="宋体"/>
                <w:snapToGrid w:val="0"/>
                <w:kern w:val="0"/>
              </w:rPr>
              <w:t>银行</w:t>
            </w:r>
          </w:p>
        </w:tc>
        <w:tc>
          <w:tcPr>
            <w:tcW w:w="1559" w:type="dxa"/>
            <w:shd w:val="clear" w:color="auto" w:fill="auto"/>
          </w:tcPr>
          <w:p w14:paraId="55972D69" w14:textId="77777777" w:rsidR="00F05375" w:rsidRDefault="00F05375" w:rsidP="00F05375">
            <w:pPr>
              <w:jc w:val="left"/>
              <w:rPr>
                <w:rFonts w:ascii="宋体" w:hAnsi="宋体"/>
                <w:snapToGrid w:val="0"/>
                <w:kern w:val="0"/>
              </w:rPr>
            </w:pPr>
          </w:p>
        </w:tc>
        <w:tc>
          <w:tcPr>
            <w:tcW w:w="1134" w:type="dxa"/>
            <w:shd w:val="clear" w:color="auto" w:fill="auto"/>
          </w:tcPr>
          <w:p w14:paraId="23B5F0B5" w14:textId="77777777" w:rsidR="00F05375" w:rsidRDefault="00F05375"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5E0283F" w14:textId="77777777" w:rsidR="00F05375" w:rsidRPr="00736667" w:rsidRDefault="00F05375" w:rsidP="00F05375">
            <w:pPr>
              <w:jc w:val="left"/>
              <w:rPr>
                <w:rFonts w:ascii="宋体" w:hAnsi="宋体"/>
                <w:snapToGrid w:val="0"/>
                <w:kern w:val="0"/>
              </w:rPr>
            </w:pPr>
          </w:p>
        </w:tc>
      </w:tr>
      <w:tr w:rsidR="00F05375" w:rsidRPr="00736667" w14:paraId="05051550" w14:textId="77777777" w:rsidTr="00F05375">
        <w:tc>
          <w:tcPr>
            <w:tcW w:w="1701" w:type="dxa"/>
            <w:shd w:val="clear" w:color="auto" w:fill="auto"/>
          </w:tcPr>
          <w:p w14:paraId="40FEFB30" w14:textId="02BB2682" w:rsidR="00F05375" w:rsidRDefault="00C84E6E" w:rsidP="00F05375">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人名称</w:t>
            </w:r>
          </w:p>
        </w:tc>
        <w:tc>
          <w:tcPr>
            <w:tcW w:w="1559" w:type="dxa"/>
            <w:shd w:val="clear" w:color="auto" w:fill="auto"/>
          </w:tcPr>
          <w:p w14:paraId="10F727EC" w14:textId="77777777" w:rsidR="00F05375" w:rsidRDefault="00F05375" w:rsidP="00F05375">
            <w:pPr>
              <w:jc w:val="left"/>
              <w:rPr>
                <w:rFonts w:ascii="宋体" w:hAnsi="宋体"/>
                <w:snapToGrid w:val="0"/>
                <w:kern w:val="0"/>
              </w:rPr>
            </w:pPr>
          </w:p>
        </w:tc>
        <w:tc>
          <w:tcPr>
            <w:tcW w:w="1134" w:type="dxa"/>
            <w:shd w:val="clear" w:color="auto" w:fill="auto"/>
          </w:tcPr>
          <w:p w14:paraId="74C34726" w14:textId="77777777" w:rsidR="00F05375" w:rsidRDefault="00F05375"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28D6269" w14:textId="77777777" w:rsidR="00F05375" w:rsidRPr="00736667" w:rsidRDefault="00F05375" w:rsidP="00F05375">
            <w:pPr>
              <w:jc w:val="left"/>
              <w:rPr>
                <w:rFonts w:ascii="宋体" w:hAnsi="宋体"/>
                <w:snapToGrid w:val="0"/>
                <w:kern w:val="0"/>
              </w:rPr>
            </w:pPr>
          </w:p>
        </w:tc>
      </w:tr>
      <w:tr w:rsidR="00F05375" w:rsidRPr="00736667" w14:paraId="0180C58E" w14:textId="77777777" w:rsidTr="00F05375">
        <w:tc>
          <w:tcPr>
            <w:tcW w:w="1701" w:type="dxa"/>
            <w:shd w:val="clear" w:color="auto" w:fill="auto"/>
          </w:tcPr>
          <w:p w14:paraId="4F4DA8DA" w14:textId="798A4DDB" w:rsidR="00F05375" w:rsidRDefault="00C84E6E" w:rsidP="00F05375">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前余额</w:t>
            </w:r>
          </w:p>
        </w:tc>
        <w:tc>
          <w:tcPr>
            <w:tcW w:w="1559" w:type="dxa"/>
            <w:shd w:val="clear" w:color="auto" w:fill="auto"/>
          </w:tcPr>
          <w:p w14:paraId="7153817E" w14:textId="77777777" w:rsidR="00F05375" w:rsidRDefault="00F05375" w:rsidP="00F05375">
            <w:pPr>
              <w:jc w:val="left"/>
              <w:rPr>
                <w:rFonts w:ascii="宋体" w:hAnsi="宋体"/>
                <w:snapToGrid w:val="0"/>
                <w:kern w:val="0"/>
              </w:rPr>
            </w:pPr>
          </w:p>
        </w:tc>
        <w:tc>
          <w:tcPr>
            <w:tcW w:w="1134" w:type="dxa"/>
            <w:shd w:val="clear" w:color="auto" w:fill="auto"/>
          </w:tcPr>
          <w:p w14:paraId="2B9BB7DC" w14:textId="7A41106D" w:rsidR="00F05375" w:rsidRDefault="00C84E6E" w:rsidP="00F05375">
            <w:pPr>
              <w:jc w:val="left"/>
              <w:rPr>
                <w:rFonts w:ascii="宋体" w:hAnsi="宋体"/>
                <w:snapToGrid w:val="0"/>
                <w:kern w:val="0"/>
              </w:rPr>
            </w:pPr>
            <w:r>
              <w:rPr>
                <w:rFonts w:ascii="宋体" w:hAnsi="宋体"/>
                <w:snapToGrid w:val="0"/>
                <w:kern w:val="0"/>
              </w:rPr>
              <w:t>Y</w:t>
            </w:r>
          </w:p>
        </w:tc>
        <w:tc>
          <w:tcPr>
            <w:tcW w:w="3119" w:type="dxa"/>
            <w:shd w:val="clear" w:color="auto" w:fill="auto"/>
          </w:tcPr>
          <w:p w14:paraId="0FE93AC8" w14:textId="77777777" w:rsidR="00F05375" w:rsidRDefault="00F05375" w:rsidP="00F05375">
            <w:pPr>
              <w:jc w:val="left"/>
              <w:rPr>
                <w:rFonts w:ascii="宋体" w:hAnsi="宋体"/>
                <w:snapToGrid w:val="0"/>
                <w:kern w:val="0"/>
              </w:rPr>
            </w:pPr>
          </w:p>
        </w:tc>
      </w:tr>
      <w:tr w:rsidR="00F05375" w:rsidRPr="00736667" w14:paraId="11EA1B7E" w14:textId="77777777" w:rsidTr="00F05375">
        <w:tc>
          <w:tcPr>
            <w:tcW w:w="1701" w:type="dxa"/>
            <w:shd w:val="clear" w:color="auto" w:fill="auto"/>
          </w:tcPr>
          <w:p w14:paraId="44278338" w14:textId="0D346087" w:rsidR="00F05375" w:rsidRDefault="00C84E6E" w:rsidP="00F05375">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后余额</w:t>
            </w:r>
          </w:p>
        </w:tc>
        <w:tc>
          <w:tcPr>
            <w:tcW w:w="1559" w:type="dxa"/>
            <w:shd w:val="clear" w:color="auto" w:fill="auto"/>
          </w:tcPr>
          <w:p w14:paraId="3AE1E2BF" w14:textId="77777777" w:rsidR="00F05375" w:rsidRDefault="00F05375" w:rsidP="00F05375">
            <w:pPr>
              <w:jc w:val="left"/>
              <w:rPr>
                <w:rFonts w:ascii="宋体" w:hAnsi="宋体"/>
                <w:snapToGrid w:val="0"/>
                <w:kern w:val="0"/>
              </w:rPr>
            </w:pPr>
          </w:p>
        </w:tc>
        <w:tc>
          <w:tcPr>
            <w:tcW w:w="1134" w:type="dxa"/>
            <w:shd w:val="clear" w:color="auto" w:fill="auto"/>
          </w:tcPr>
          <w:p w14:paraId="06C491CE" w14:textId="77777777" w:rsidR="00F05375" w:rsidRDefault="00F05375"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E1A4C33" w14:textId="77777777" w:rsidR="00F05375" w:rsidRDefault="00F05375" w:rsidP="00F05375">
            <w:pPr>
              <w:jc w:val="left"/>
              <w:rPr>
                <w:rFonts w:ascii="宋体" w:hAnsi="宋体"/>
                <w:snapToGrid w:val="0"/>
                <w:kern w:val="0"/>
              </w:rPr>
            </w:pPr>
          </w:p>
        </w:tc>
      </w:tr>
      <w:tr w:rsidR="00C84E6E" w:rsidRPr="00736667" w14:paraId="4FFEB54D" w14:textId="77777777" w:rsidTr="00F05375">
        <w:tc>
          <w:tcPr>
            <w:tcW w:w="1701" w:type="dxa"/>
            <w:shd w:val="clear" w:color="auto" w:fill="auto"/>
          </w:tcPr>
          <w:p w14:paraId="3D1D417E" w14:textId="7967F96F" w:rsidR="00C84E6E" w:rsidRDefault="00C84E6E" w:rsidP="00F05375">
            <w:pPr>
              <w:jc w:val="left"/>
              <w:rPr>
                <w:rFonts w:ascii="宋体" w:hAnsi="宋体"/>
                <w:snapToGrid w:val="0"/>
                <w:kern w:val="0"/>
              </w:rPr>
            </w:pPr>
            <w:r>
              <w:rPr>
                <w:rFonts w:ascii="宋体" w:hAnsi="宋体" w:hint="eastAsia"/>
                <w:snapToGrid w:val="0"/>
                <w:kern w:val="0"/>
              </w:rPr>
              <w:t>交易</w:t>
            </w:r>
            <w:r>
              <w:rPr>
                <w:rFonts w:ascii="宋体" w:hAnsi="宋体"/>
                <w:snapToGrid w:val="0"/>
                <w:kern w:val="0"/>
              </w:rPr>
              <w:t>方式</w:t>
            </w:r>
          </w:p>
        </w:tc>
        <w:tc>
          <w:tcPr>
            <w:tcW w:w="1559" w:type="dxa"/>
            <w:shd w:val="clear" w:color="auto" w:fill="auto"/>
          </w:tcPr>
          <w:p w14:paraId="26664954" w14:textId="77777777" w:rsidR="00C84E6E" w:rsidRDefault="00C84E6E" w:rsidP="00F05375">
            <w:pPr>
              <w:jc w:val="left"/>
              <w:rPr>
                <w:rFonts w:ascii="宋体" w:hAnsi="宋体"/>
                <w:snapToGrid w:val="0"/>
                <w:kern w:val="0"/>
              </w:rPr>
            </w:pPr>
          </w:p>
        </w:tc>
        <w:tc>
          <w:tcPr>
            <w:tcW w:w="1134" w:type="dxa"/>
            <w:shd w:val="clear" w:color="auto" w:fill="auto"/>
          </w:tcPr>
          <w:p w14:paraId="3D17EB17" w14:textId="24D92038" w:rsidR="00C84E6E" w:rsidRDefault="00C84E6E" w:rsidP="00F05375">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9A2A772" w14:textId="77777777" w:rsidR="00C84E6E" w:rsidRDefault="00C84E6E" w:rsidP="00F05375">
            <w:pPr>
              <w:jc w:val="left"/>
              <w:rPr>
                <w:rFonts w:ascii="宋体" w:hAnsi="宋体"/>
                <w:snapToGrid w:val="0"/>
                <w:kern w:val="0"/>
              </w:rPr>
            </w:pPr>
          </w:p>
        </w:tc>
      </w:tr>
      <w:tr w:rsidR="00992F62" w:rsidRPr="00736667" w14:paraId="792EB3FB" w14:textId="77777777" w:rsidTr="00F05375">
        <w:tc>
          <w:tcPr>
            <w:tcW w:w="1701" w:type="dxa"/>
            <w:shd w:val="clear" w:color="auto" w:fill="auto"/>
          </w:tcPr>
          <w:p w14:paraId="75A5E187" w14:textId="4DA6F6A6" w:rsidR="00992F62" w:rsidRDefault="00992F62" w:rsidP="00F05375">
            <w:pPr>
              <w:jc w:val="left"/>
              <w:rPr>
                <w:rFonts w:ascii="宋体" w:hAnsi="宋体"/>
                <w:snapToGrid w:val="0"/>
                <w:kern w:val="0"/>
              </w:rPr>
            </w:pPr>
            <w:r>
              <w:rPr>
                <w:rFonts w:ascii="宋体" w:hAnsi="宋体" w:hint="eastAsia"/>
                <w:snapToGrid w:val="0"/>
                <w:kern w:val="0"/>
              </w:rPr>
              <w:t>付款</w:t>
            </w:r>
            <w:r>
              <w:rPr>
                <w:rFonts w:ascii="宋体" w:hAnsi="宋体"/>
                <w:snapToGrid w:val="0"/>
                <w:kern w:val="0"/>
              </w:rPr>
              <w:t>方式</w:t>
            </w:r>
          </w:p>
        </w:tc>
        <w:tc>
          <w:tcPr>
            <w:tcW w:w="1559" w:type="dxa"/>
            <w:shd w:val="clear" w:color="auto" w:fill="auto"/>
          </w:tcPr>
          <w:p w14:paraId="77C9F505" w14:textId="77777777" w:rsidR="00992F62" w:rsidRDefault="00992F62" w:rsidP="00F05375">
            <w:pPr>
              <w:jc w:val="left"/>
              <w:rPr>
                <w:rFonts w:ascii="宋体" w:hAnsi="宋体"/>
                <w:snapToGrid w:val="0"/>
                <w:kern w:val="0"/>
              </w:rPr>
            </w:pPr>
          </w:p>
        </w:tc>
        <w:tc>
          <w:tcPr>
            <w:tcW w:w="1134" w:type="dxa"/>
            <w:shd w:val="clear" w:color="auto" w:fill="auto"/>
          </w:tcPr>
          <w:p w14:paraId="19C9C01F" w14:textId="317EB7F7" w:rsidR="00992F62" w:rsidRDefault="00992F62"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BDC301D" w14:textId="77777777" w:rsidR="00992F62" w:rsidRDefault="00992F62" w:rsidP="00F05375">
            <w:pPr>
              <w:jc w:val="left"/>
              <w:rPr>
                <w:rFonts w:ascii="宋体" w:hAnsi="宋体"/>
                <w:snapToGrid w:val="0"/>
                <w:kern w:val="0"/>
              </w:rPr>
            </w:pPr>
          </w:p>
        </w:tc>
      </w:tr>
    </w:tbl>
    <w:p w14:paraId="619E1BEF" w14:textId="77777777" w:rsidR="00F05375" w:rsidRPr="00265F79" w:rsidRDefault="00F05375" w:rsidP="00F05375"/>
    <w:p w14:paraId="09A28EB9" w14:textId="77777777" w:rsidR="00F05375" w:rsidRDefault="00F05375" w:rsidP="00F05375"/>
    <w:p w14:paraId="09A9D60A" w14:textId="77777777" w:rsidR="00265F79" w:rsidRPr="00C3297C" w:rsidRDefault="00265F79" w:rsidP="00C3297C"/>
    <w:p w14:paraId="6359EDD8" w14:textId="77777777" w:rsidR="00CE4F33" w:rsidRPr="00BF2223" w:rsidRDefault="00CE4F33" w:rsidP="00CE4F33">
      <w:pPr>
        <w:pStyle w:val="3"/>
        <w:tabs>
          <w:tab w:val="num" w:pos="1080"/>
        </w:tabs>
        <w:spacing w:beforeLines="50" w:before="156" w:after="0" w:line="360" w:lineRule="auto"/>
        <w:ind w:left="1803" w:hanging="1622"/>
        <w:rPr>
          <w:rFonts w:ascii="黑体" w:eastAsia="黑体" w:hAnsi="黑体"/>
          <w:sz w:val="28"/>
          <w:szCs w:val="28"/>
        </w:rPr>
      </w:pPr>
      <w:bookmarkStart w:id="625" w:name="_Toc486335776"/>
      <w:r>
        <w:rPr>
          <w:rFonts w:ascii="黑体" w:eastAsia="黑体" w:hAnsi="黑体" w:hint="eastAsia"/>
          <w:sz w:val="28"/>
          <w:szCs w:val="28"/>
        </w:rPr>
        <w:t>用户</w:t>
      </w:r>
      <w:r>
        <w:rPr>
          <w:rFonts w:ascii="黑体" w:eastAsia="黑体" w:hAnsi="黑体"/>
          <w:sz w:val="28"/>
          <w:szCs w:val="28"/>
        </w:rPr>
        <w:t>管理</w:t>
      </w:r>
      <w:bookmarkEnd w:id="625"/>
    </w:p>
    <w:p w14:paraId="0C067258" w14:textId="77777777" w:rsidR="00137C3A" w:rsidRPr="0082647F" w:rsidRDefault="00137C3A" w:rsidP="00BF6BAD">
      <w:pPr>
        <w:pStyle w:val="4"/>
      </w:pPr>
      <w:r>
        <w:rPr>
          <w:rFonts w:hint="eastAsia"/>
        </w:rPr>
        <w:t>分页查询</w:t>
      </w:r>
      <w:r>
        <w:t>系统用户</w:t>
      </w:r>
    </w:p>
    <w:p w14:paraId="6E5D6053" w14:textId="77777777" w:rsidR="00137C3A" w:rsidRDefault="00137C3A" w:rsidP="00BF6BAD">
      <w:pPr>
        <w:pStyle w:val="5"/>
      </w:pPr>
      <w:r>
        <w:rPr>
          <w:rFonts w:hint="eastAsia"/>
        </w:rPr>
        <w:t>功能</w:t>
      </w:r>
      <w:r>
        <w:t>描述</w:t>
      </w:r>
    </w:p>
    <w:p w14:paraId="0F453F80"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主要是提供给管理人员进行用户分页查询。</w:t>
      </w:r>
    </w:p>
    <w:p w14:paraId="6EA1C1FA" w14:textId="77777777" w:rsidR="00137C3A" w:rsidRPr="00676A58" w:rsidRDefault="00137C3A" w:rsidP="00BF6BAD">
      <w:pPr>
        <w:pStyle w:val="5"/>
      </w:pPr>
      <w:r w:rsidRPr="00676A58">
        <w:rPr>
          <w:rFonts w:hint="eastAsia"/>
        </w:rPr>
        <w:t>处理流程</w:t>
      </w:r>
    </w:p>
    <w:p w14:paraId="4E9B81AA" w14:textId="77777777" w:rsidR="00137C3A" w:rsidRDefault="00137C3A" w:rsidP="00137C3A">
      <w:pPr>
        <w:ind w:left="289" w:firstLine="420"/>
      </w:pPr>
      <w:r>
        <w:object w:dxaOrig="2323" w:dyaOrig="5763" w14:anchorId="17876E09">
          <v:shape id="_x0000_i1097" type="#_x0000_t75" style="width:115pt;height:4in" o:ole="">
            <v:imagedata r:id="rId158" o:title=""/>
          </v:shape>
          <o:OLEObject Type="Embed" ProgID="Visio.Drawing.15" ShapeID="_x0000_i1097" DrawAspect="Content" ObjectID="_1569760970" r:id="rId159"/>
        </w:object>
      </w:r>
    </w:p>
    <w:p w14:paraId="3ECA3BB0" w14:textId="77777777" w:rsidR="00137C3A" w:rsidRPr="000F18DA" w:rsidRDefault="00137C3A">
      <w:pPr>
        <w:pStyle w:val="afb"/>
        <w:numPr>
          <w:ilvl w:val="0"/>
          <w:numId w:val="8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26" w:author="wangq" w:date="2017-08-21T17:25:00Z">
          <w:pPr>
            <w:pStyle w:val="afb"/>
            <w:numPr>
              <w:numId w:val="9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输入各项信息分页查询系统用户</w:t>
      </w:r>
    </w:p>
    <w:p w14:paraId="6F609C1C" w14:textId="77777777" w:rsidR="00137C3A" w:rsidRPr="00533387" w:rsidRDefault="00137C3A">
      <w:pPr>
        <w:pStyle w:val="afb"/>
        <w:numPr>
          <w:ilvl w:val="0"/>
          <w:numId w:val="8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27" w:author="wangq" w:date="2017-08-21T17:25:00Z">
          <w:pPr>
            <w:pStyle w:val="afb"/>
            <w:numPr>
              <w:numId w:val="9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调用业务端微服务</w:t>
      </w:r>
    </w:p>
    <w:p w14:paraId="6851E1D2" w14:textId="77777777" w:rsidR="00137C3A" w:rsidRPr="00C3467F" w:rsidRDefault="00137C3A">
      <w:pPr>
        <w:pStyle w:val="afb"/>
        <w:numPr>
          <w:ilvl w:val="0"/>
          <w:numId w:val="8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28" w:author="wangq" w:date="2017-08-21T17:25:00Z">
          <w:pPr>
            <w:pStyle w:val="afb"/>
            <w:numPr>
              <w:numId w:val="9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返回分页信息</w:t>
      </w:r>
    </w:p>
    <w:p w14:paraId="285114AD" w14:textId="77777777" w:rsidR="00137C3A" w:rsidRPr="00F9212D" w:rsidRDefault="00137C3A" w:rsidP="00BF6BAD">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4E8089B5" w14:textId="77777777" w:rsidTr="00A0397D">
        <w:tc>
          <w:tcPr>
            <w:tcW w:w="1559" w:type="dxa"/>
            <w:shd w:val="clear" w:color="auto" w:fill="E0E0E0"/>
          </w:tcPr>
          <w:p w14:paraId="4992ED17"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49E66B2"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BD67E3F"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EB630F3"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0714CFD0" w14:textId="77777777" w:rsidTr="00A0397D">
        <w:tc>
          <w:tcPr>
            <w:tcW w:w="1559" w:type="dxa"/>
            <w:shd w:val="clear" w:color="auto" w:fill="auto"/>
            <w:vAlign w:val="bottom"/>
          </w:tcPr>
          <w:p w14:paraId="342FBDC5" w14:textId="77777777" w:rsidR="00137C3A" w:rsidRDefault="00137C3A" w:rsidP="00A0397D">
            <w:pPr>
              <w:widowControl/>
              <w:jc w:val="left"/>
              <w:rPr>
                <w:rFonts w:ascii="宋体" w:hAnsi="宋体"/>
                <w:sz w:val="20"/>
                <w:szCs w:val="20"/>
              </w:rPr>
            </w:pPr>
            <w:r>
              <w:rPr>
                <w:rFonts w:hint="eastAsia"/>
                <w:sz w:val="20"/>
                <w:szCs w:val="20"/>
              </w:rPr>
              <w:lastRenderedPageBreak/>
              <w:t>用户名称</w:t>
            </w:r>
          </w:p>
        </w:tc>
        <w:tc>
          <w:tcPr>
            <w:tcW w:w="1701" w:type="dxa"/>
            <w:shd w:val="clear" w:color="auto" w:fill="auto"/>
            <w:vAlign w:val="bottom"/>
          </w:tcPr>
          <w:p w14:paraId="26900051" w14:textId="77777777" w:rsidR="00137C3A" w:rsidRDefault="00137C3A" w:rsidP="00A0397D">
            <w:pPr>
              <w:rPr>
                <w:sz w:val="20"/>
                <w:szCs w:val="20"/>
              </w:rPr>
            </w:pPr>
            <w:r>
              <w:rPr>
                <w:rFonts w:hint="eastAsia"/>
                <w:sz w:val="20"/>
                <w:szCs w:val="20"/>
              </w:rPr>
              <w:t>USERNAME</w:t>
            </w:r>
          </w:p>
        </w:tc>
        <w:tc>
          <w:tcPr>
            <w:tcW w:w="1134" w:type="dxa"/>
            <w:shd w:val="clear" w:color="auto" w:fill="auto"/>
          </w:tcPr>
          <w:p w14:paraId="7D68DD6B" w14:textId="42F454A6" w:rsidR="00137C3A" w:rsidRDefault="00693399"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3B034257" w14:textId="77777777" w:rsidR="00137C3A" w:rsidRPr="00736667" w:rsidRDefault="00137C3A" w:rsidP="00A0397D">
            <w:pPr>
              <w:jc w:val="left"/>
              <w:rPr>
                <w:rFonts w:ascii="宋体" w:hAnsi="宋体"/>
                <w:snapToGrid w:val="0"/>
                <w:kern w:val="0"/>
              </w:rPr>
            </w:pPr>
          </w:p>
        </w:tc>
      </w:tr>
      <w:tr w:rsidR="00137C3A" w:rsidRPr="00736667" w14:paraId="3B151E92" w14:textId="77777777" w:rsidTr="00A0397D">
        <w:tc>
          <w:tcPr>
            <w:tcW w:w="1559" w:type="dxa"/>
            <w:shd w:val="clear" w:color="auto" w:fill="auto"/>
            <w:vAlign w:val="bottom"/>
          </w:tcPr>
          <w:p w14:paraId="447507A0" w14:textId="77777777" w:rsidR="00137C3A" w:rsidRDefault="00137C3A" w:rsidP="00A0397D">
            <w:pPr>
              <w:rPr>
                <w:sz w:val="20"/>
                <w:szCs w:val="20"/>
              </w:rPr>
            </w:pPr>
            <w:r>
              <w:rPr>
                <w:rFonts w:hint="eastAsia"/>
                <w:sz w:val="20"/>
                <w:szCs w:val="20"/>
              </w:rPr>
              <w:t>移动电话</w:t>
            </w:r>
          </w:p>
        </w:tc>
        <w:tc>
          <w:tcPr>
            <w:tcW w:w="1701" w:type="dxa"/>
            <w:shd w:val="clear" w:color="auto" w:fill="auto"/>
            <w:vAlign w:val="bottom"/>
          </w:tcPr>
          <w:p w14:paraId="58B24D48" w14:textId="77777777" w:rsidR="00137C3A" w:rsidRDefault="00137C3A" w:rsidP="00A0397D">
            <w:pPr>
              <w:rPr>
                <w:sz w:val="20"/>
                <w:szCs w:val="20"/>
              </w:rPr>
            </w:pPr>
            <w:r>
              <w:rPr>
                <w:rFonts w:hint="eastAsia"/>
                <w:sz w:val="20"/>
                <w:szCs w:val="20"/>
              </w:rPr>
              <w:t>MOBILEPHONE</w:t>
            </w:r>
          </w:p>
        </w:tc>
        <w:tc>
          <w:tcPr>
            <w:tcW w:w="1134" w:type="dxa"/>
            <w:shd w:val="clear" w:color="auto" w:fill="auto"/>
          </w:tcPr>
          <w:p w14:paraId="4B4B99EC" w14:textId="32604171" w:rsidR="00137C3A" w:rsidRDefault="00693399"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2E5CD99D" w14:textId="77777777" w:rsidR="00137C3A" w:rsidRPr="00736667" w:rsidRDefault="00137C3A" w:rsidP="00A0397D">
            <w:pPr>
              <w:jc w:val="left"/>
              <w:rPr>
                <w:rFonts w:ascii="宋体" w:hAnsi="宋体"/>
                <w:snapToGrid w:val="0"/>
                <w:kern w:val="0"/>
              </w:rPr>
            </w:pPr>
          </w:p>
        </w:tc>
      </w:tr>
      <w:tr w:rsidR="00693399" w:rsidRPr="00736667" w14:paraId="38C35D63" w14:textId="77777777" w:rsidTr="00F05375">
        <w:tc>
          <w:tcPr>
            <w:tcW w:w="1559" w:type="dxa"/>
            <w:shd w:val="clear" w:color="auto" w:fill="auto"/>
            <w:vAlign w:val="bottom"/>
          </w:tcPr>
          <w:p w14:paraId="1BFE96E9" w14:textId="68C52B33" w:rsidR="00693399" w:rsidRDefault="00693399" w:rsidP="00F05375">
            <w:pPr>
              <w:rPr>
                <w:sz w:val="20"/>
                <w:szCs w:val="20"/>
              </w:rPr>
            </w:pPr>
            <w:r>
              <w:rPr>
                <w:rFonts w:hint="eastAsia"/>
                <w:sz w:val="20"/>
                <w:szCs w:val="20"/>
              </w:rPr>
              <w:t>用户</w:t>
            </w:r>
            <w:r>
              <w:rPr>
                <w:sz w:val="20"/>
                <w:szCs w:val="20"/>
              </w:rPr>
              <w:t>角色</w:t>
            </w:r>
          </w:p>
        </w:tc>
        <w:tc>
          <w:tcPr>
            <w:tcW w:w="1701" w:type="dxa"/>
            <w:shd w:val="clear" w:color="auto" w:fill="auto"/>
            <w:vAlign w:val="bottom"/>
          </w:tcPr>
          <w:p w14:paraId="10F020FE" w14:textId="77777777" w:rsidR="00693399" w:rsidRDefault="00693399" w:rsidP="00F05375">
            <w:pPr>
              <w:rPr>
                <w:sz w:val="20"/>
                <w:szCs w:val="20"/>
              </w:rPr>
            </w:pPr>
            <w:r>
              <w:rPr>
                <w:rFonts w:hint="eastAsia"/>
                <w:sz w:val="20"/>
                <w:szCs w:val="20"/>
              </w:rPr>
              <w:t>MOBILEPHONE</w:t>
            </w:r>
          </w:p>
        </w:tc>
        <w:tc>
          <w:tcPr>
            <w:tcW w:w="1134" w:type="dxa"/>
            <w:shd w:val="clear" w:color="auto" w:fill="auto"/>
          </w:tcPr>
          <w:p w14:paraId="672E7A86" w14:textId="6888B9A4" w:rsidR="00693399" w:rsidRDefault="00693399" w:rsidP="00F05375">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D1F671A" w14:textId="77777777" w:rsidR="00693399" w:rsidRPr="00736667" w:rsidRDefault="00693399" w:rsidP="00F05375">
            <w:pPr>
              <w:jc w:val="left"/>
              <w:rPr>
                <w:rFonts w:ascii="宋体" w:hAnsi="宋体"/>
                <w:snapToGrid w:val="0"/>
                <w:kern w:val="0"/>
              </w:rPr>
            </w:pPr>
          </w:p>
        </w:tc>
      </w:tr>
      <w:tr w:rsidR="00137C3A" w:rsidRPr="00736667" w14:paraId="2D96ED6C" w14:textId="77777777" w:rsidTr="00A0397D">
        <w:tc>
          <w:tcPr>
            <w:tcW w:w="1559" w:type="dxa"/>
            <w:shd w:val="clear" w:color="auto" w:fill="auto"/>
            <w:vAlign w:val="bottom"/>
          </w:tcPr>
          <w:p w14:paraId="3442AC45" w14:textId="77777777" w:rsidR="00137C3A" w:rsidRDefault="00137C3A" w:rsidP="00A0397D">
            <w:pPr>
              <w:rPr>
                <w:sz w:val="20"/>
                <w:szCs w:val="20"/>
              </w:rPr>
            </w:pPr>
            <w:r>
              <w:rPr>
                <w:rFonts w:hint="eastAsia"/>
                <w:sz w:val="20"/>
                <w:szCs w:val="20"/>
              </w:rPr>
              <w:t>每页行数</w:t>
            </w:r>
          </w:p>
        </w:tc>
        <w:tc>
          <w:tcPr>
            <w:tcW w:w="1701" w:type="dxa"/>
            <w:shd w:val="clear" w:color="auto" w:fill="auto"/>
            <w:vAlign w:val="bottom"/>
          </w:tcPr>
          <w:p w14:paraId="7CD795C0" w14:textId="77777777" w:rsidR="00137C3A" w:rsidRDefault="00137C3A" w:rsidP="00A0397D">
            <w:pPr>
              <w:rPr>
                <w:sz w:val="20"/>
                <w:szCs w:val="20"/>
              </w:rPr>
            </w:pPr>
            <w:r>
              <w:rPr>
                <w:rFonts w:hint="eastAsia"/>
                <w:sz w:val="20"/>
                <w:szCs w:val="20"/>
              </w:rPr>
              <w:t>rows</w:t>
            </w:r>
          </w:p>
        </w:tc>
        <w:tc>
          <w:tcPr>
            <w:tcW w:w="1134" w:type="dxa"/>
            <w:shd w:val="clear" w:color="auto" w:fill="auto"/>
          </w:tcPr>
          <w:p w14:paraId="7598D9E9"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3ECC6E5" w14:textId="77777777" w:rsidR="00137C3A" w:rsidRPr="00736667" w:rsidRDefault="00137C3A" w:rsidP="00A0397D">
            <w:pPr>
              <w:jc w:val="left"/>
              <w:rPr>
                <w:rFonts w:ascii="宋体" w:hAnsi="宋体"/>
                <w:snapToGrid w:val="0"/>
                <w:kern w:val="0"/>
              </w:rPr>
            </w:pPr>
          </w:p>
        </w:tc>
      </w:tr>
      <w:tr w:rsidR="00137C3A" w:rsidRPr="00736667" w14:paraId="7B93E5DC" w14:textId="77777777" w:rsidTr="00A0397D">
        <w:tc>
          <w:tcPr>
            <w:tcW w:w="1559" w:type="dxa"/>
            <w:shd w:val="clear" w:color="auto" w:fill="auto"/>
            <w:vAlign w:val="bottom"/>
          </w:tcPr>
          <w:p w14:paraId="121F24D9" w14:textId="77777777" w:rsidR="00137C3A" w:rsidRDefault="00137C3A" w:rsidP="00A0397D">
            <w:pPr>
              <w:rPr>
                <w:sz w:val="20"/>
                <w:szCs w:val="20"/>
              </w:rPr>
            </w:pPr>
            <w:r>
              <w:rPr>
                <w:rFonts w:hint="eastAsia"/>
                <w:sz w:val="20"/>
                <w:szCs w:val="20"/>
              </w:rPr>
              <w:t>起始条数</w:t>
            </w:r>
          </w:p>
        </w:tc>
        <w:tc>
          <w:tcPr>
            <w:tcW w:w="1701" w:type="dxa"/>
            <w:shd w:val="clear" w:color="auto" w:fill="auto"/>
            <w:vAlign w:val="bottom"/>
          </w:tcPr>
          <w:p w14:paraId="4FD55FCA" w14:textId="77777777" w:rsidR="00137C3A" w:rsidRDefault="00137C3A" w:rsidP="00A0397D">
            <w:pPr>
              <w:rPr>
                <w:sz w:val="20"/>
                <w:szCs w:val="20"/>
              </w:rPr>
            </w:pPr>
            <w:r>
              <w:rPr>
                <w:rFonts w:hint="eastAsia"/>
                <w:sz w:val="20"/>
                <w:szCs w:val="20"/>
              </w:rPr>
              <w:t>start</w:t>
            </w:r>
          </w:p>
        </w:tc>
        <w:tc>
          <w:tcPr>
            <w:tcW w:w="1134" w:type="dxa"/>
            <w:shd w:val="clear" w:color="auto" w:fill="auto"/>
          </w:tcPr>
          <w:p w14:paraId="47C8A2BF"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7185578" w14:textId="77777777" w:rsidR="00137C3A" w:rsidRPr="00736667" w:rsidRDefault="00137C3A" w:rsidP="00A0397D">
            <w:pPr>
              <w:jc w:val="left"/>
              <w:rPr>
                <w:rFonts w:ascii="宋体" w:hAnsi="宋体"/>
                <w:snapToGrid w:val="0"/>
                <w:kern w:val="0"/>
              </w:rPr>
            </w:pPr>
          </w:p>
        </w:tc>
      </w:tr>
    </w:tbl>
    <w:p w14:paraId="73E62021" w14:textId="77777777" w:rsidR="00137C3A" w:rsidRPr="00C56A4E" w:rsidRDefault="00137C3A" w:rsidP="00137C3A"/>
    <w:p w14:paraId="5E6B91E4" w14:textId="77777777" w:rsidR="00137C3A" w:rsidRDefault="00137C3A" w:rsidP="00BF6BAD">
      <w:pPr>
        <w:pStyle w:val="5"/>
      </w:pPr>
      <w:r w:rsidRPr="00A52328">
        <w:rPr>
          <w:rFonts w:hint="eastAsia"/>
        </w:rPr>
        <w:t>输出</w:t>
      </w:r>
    </w:p>
    <w:p w14:paraId="5FC8B410" w14:textId="77777777" w:rsidR="00137C3A" w:rsidRPr="007F58D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26A46152" w14:textId="77777777" w:rsidTr="00A0397D">
        <w:tc>
          <w:tcPr>
            <w:tcW w:w="1559" w:type="dxa"/>
            <w:shd w:val="clear" w:color="auto" w:fill="E0E0E0"/>
          </w:tcPr>
          <w:p w14:paraId="31B0BAA8"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3F587A3"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D61526D"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9A4141C"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54CE49E8" w14:textId="77777777" w:rsidTr="00A0397D">
        <w:tc>
          <w:tcPr>
            <w:tcW w:w="1559" w:type="dxa"/>
            <w:shd w:val="clear" w:color="auto" w:fill="auto"/>
          </w:tcPr>
          <w:p w14:paraId="0B36570A"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EB5E2B7" w14:textId="77777777" w:rsidR="00137C3A" w:rsidRPr="00736667" w:rsidRDefault="00137C3A" w:rsidP="00A0397D">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62C75647"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445CCCB" w14:textId="77777777" w:rsidR="00137C3A" w:rsidRPr="00736667" w:rsidRDefault="00137C3A" w:rsidP="00A0397D">
            <w:pPr>
              <w:jc w:val="left"/>
              <w:rPr>
                <w:rFonts w:ascii="宋体" w:hAnsi="宋体"/>
                <w:snapToGrid w:val="0"/>
                <w:kern w:val="0"/>
              </w:rPr>
            </w:pPr>
          </w:p>
        </w:tc>
      </w:tr>
      <w:tr w:rsidR="00137C3A" w:rsidRPr="00736667" w14:paraId="7BCFDE6F" w14:textId="77777777" w:rsidTr="00A0397D">
        <w:tc>
          <w:tcPr>
            <w:tcW w:w="1559" w:type="dxa"/>
            <w:shd w:val="clear" w:color="auto" w:fill="auto"/>
          </w:tcPr>
          <w:p w14:paraId="08F63209"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67EA3432" w14:textId="77777777" w:rsidR="00137C3A" w:rsidRPr="00736667" w:rsidRDefault="00137C3A"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1EE15375" w14:textId="77777777" w:rsidR="00137C3A" w:rsidRPr="00736667"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54B7B8E" w14:textId="77777777" w:rsidR="00137C3A" w:rsidRPr="00736667" w:rsidRDefault="00137C3A" w:rsidP="00A0397D">
            <w:pPr>
              <w:jc w:val="left"/>
              <w:rPr>
                <w:rFonts w:ascii="宋体" w:hAnsi="宋体"/>
                <w:snapToGrid w:val="0"/>
                <w:kern w:val="0"/>
              </w:rPr>
            </w:pPr>
          </w:p>
        </w:tc>
      </w:tr>
    </w:tbl>
    <w:p w14:paraId="70953F15"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332D7759" w14:textId="77777777" w:rsidTr="00A0397D">
        <w:tc>
          <w:tcPr>
            <w:tcW w:w="1559" w:type="dxa"/>
            <w:shd w:val="clear" w:color="auto" w:fill="E0E0E0"/>
          </w:tcPr>
          <w:p w14:paraId="28A20516" w14:textId="77777777" w:rsidR="00137C3A" w:rsidRPr="00736667" w:rsidRDefault="00137C3A"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6AA9EB97"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3BFEE74"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52B8F83"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3FD112B5" w14:textId="77777777" w:rsidTr="00A0397D">
        <w:tc>
          <w:tcPr>
            <w:tcW w:w="1559" w:type="dxa"/>
            <w:shd w:val="clear" w:color="auto" w:fill="auto"/>
            <w:vAlign w:val="bottom"/>
          </w:tcPr>
          <w:p w14:paraId="7248543E" w14:textId="77777777" w:rsidR="00137C3A" w:rsidRDefault="00137C3A" w:rsidP="00A0397D">
            <w:pPr>
              <w:widowControl/>
              <w:jc w:val="left"/>
              <w:rPr>
                <w:rFonts w:ascii="宋体" w:hAnsi="宋体"/>
                <w:sz w:val="20"/>
                <w:szCs w:val="20"/>
              </w:rPr>
            </w:pPr>
            <w:r>
              <w:rPr>
                <w:rFonts w:hint="eastAsia"/>
                <w:sz w:val="20"/>
                <w:szCs w:val="20"/>
              </w:rPr>
              <w:t>用户名称</w:t>
            </w:r>
          </w:p>
        </w:tc>
        <w:tc>
          <w:tcPr>
            <w:tcW w:w="1701" w:type="dxa"/>
            <w:shd w:val="clear" w:color="auto" w:fill="auto"/>
            <w:vAlign w:val="bottom"/>
          </w:tcPr>
          <w:p w14:paraId="5BD4B03B" w14:textId="77777777" w:rsidR="00137C3A" w:rsidRDefault="00137C3A" w:rsidP="00A0397D">
            <w:pPr>
              <w:rPr>
                <w:sz w:val="20"/>
                <w:szCs w:val="20"/>
              </w:rPr>
            </w:pPr>
            <w:r>
              <w:rPr>
                <w:rFonts w:hint="eastAsia"/>
                <w:sz w:val="20"/>
                <w:szCs w:val="20"/>
              </w:rPr>
              <w:t>USERNAME</w:t>
            </w:r>
          </w:p>
        </w:tc>
        <w:tc>
          <w:tcPr>
            <w:tcW w:w="1134" w:type="dxa"/>
            <w:shd w:val="clear" w:color="auto" w:fill="auto"/>
          </w:tcPr>
          <w:p w14:paraId="09799BE2"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195DD56A" w14:textId="77777777" w:rsidR="00137C3A" w:rsidRPr="00736667" w:rsidRDefault="00137C3A" w:rsidP="00A0397D">
            <w:pPr>
              <w:jc w:val="left"/>
              <w:rPr>
                <w:rFonts w:ascii="宋体" w:hAnsi="宋体"/>
                <w:snapToGrid w:val="0"/>
                <w:kern w:val="0"/>
              </w:rPr>
            </w:pPr>
          </w:p>
        </w:tc>
      </w:tr>
      <w:tr w:rsidR="00137C3A" w:rsidRPr="00736667" w14:paraId="1E06B374" w14:textId="77777777" w:rsidTr="00A0397D">
        <w:tc>
          <w:tcPr>
            <w:tcW w:w="1559" w:type="dxa"/>
            <w:shd w:val="clear" w:color="auto" w:fill="auto"/>
            <w:vAlign w:val="bottom"/>
          </w:tcPr>
          <w:p w14:paraId="34D47FE0" w14:textId="77777777" w:rsidR="00137C3A" w:rsidRDefault="00137C3A" w:rsidP="00A0397D">
            <w:pPr>
              <w:rPr>
                <w:sz w:val="20"/>
                <w:szCs w:val="20"/>
              </w:rPr>
            </w:pPr>
            <w:r>
              <w:rPr>
                <w:rFonts w:hint="eastAsia"/>
                <w:sz w:val="20"/>
                <w:szCs w:val="20"/>
              </w:rPr>
              <w:t>Email</w:t>
            </w:r>
          </w:p>
        </w:tc>
        <w:tc>
          <w:tcPr>
            <w:tcW w:w="1701" w:type="dxa"/>
            <w:shd w:val="clear" w:color="auto" w:fill="auto"/>
            <w:vAlign w:val="bottom"/>
          </w:tcPr>
          <w:p w14:paraId="573A8B84" w14:textId="77777777" w:rsidR="00137C3A" w:rsidRDefault="00137C3A" w:rsidP="00A0397D">
            <w:pPr>
              <w:rPr>
                <w:sz w:val="20"/>
                <w:szCs w:val="20"/>
              </w:rPr>
            </w:pPr>
            <w:r>
              <w:rPr>
                <w:rFonts w:hint="eastAsia"/>
                <w:sz w:val="20"/>
                <w:szCs w:val="20"/>
              </w:rPr>
              <w:t>EMAIL</w:t>
            </w:r>
          </w:p>
        </w:tc>
        <w:tc>
          <w:tcPr>
            <w:tcW w:w="1134" w:type="dxa"/>
            <w:shd w:val="clear" w:color="auto" w:fill="auto"/>
          </w:tcPr>
          <w:p w14:paraId="7C072A4E"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9EEECFF" w14:textId="77777777" w:rsidR="00137C3A" w:rsidRPr="00736667" w:rsidRDefault="00137C3A" w:rsidP="00A0397D">
            <w:pPr>
              <w:jc w:val="left"/>
              <w:rPr>
                <w:rFonts w:ascii="宋体" w:hAnsi="宋体"/>
                <w:snapToGrid w:val="0"/>
                <w:kern w:val="0"/>
              </w:rPr>
            </w:pPr>
          </w:p>
        </w:tc>
      </w:tr>
      <w:tr w:rsidR="00137C3A" w:rsidRPr="00736667" w14:paraId="2AC6E75E" w14:textId="77777777" w:rsidTr="00A0397D">
        <w:tc>
          <w:tcPr>
            <w:tcW w:w="1559" w:type="dxa"/>
            <w:shd w:val="clear" w:color="auto" w:fill="auto"/>
            <w:vAlign w:val="bottom"/>
          </w:tcPr>
          <w:p w14:paraId="021F2131" w14:textId="77777777" w:rsidR="00137C3A" w:rsidRDefault="00137C3A" w:rsidP="00A0397D">
            <w:pPr>
              <w:rPr>
                <w:sz w:val="20"/>
                <w:szCs w:val="20"/>
              </w:rPr>
            </w:pPr>
            <w:r>
              <w:rPr>
                <w:rFonts w:hint="eastAsia"/>
                <w:sz w:val="20"/>
                <w:szCs w:val="20"/>
              </w:rPr>
              <w:t>电话</w:t>
            </w:r>
          </w:p>
        </w:tc>
        <w:tc>
          <w:tcPr>
            <w:tcW w:w="1701" w:type="dxa"/>
            <w:shd w:val="clear" w:color="auto" w:fill="auto"/>
            <w:vAlign w:val="bottom"/>
          </w:tcPr>
          <w:p w14:paraId="7F49032E" w14:textId="77777777" w:rsidR="00137C3A" w:rsidRDefault="00137C3A" w:rsidP="00A0397D">
            <w:pPr>
              <w:rPr>
                <w:sz w:val="20"/>
                <w:szCs w:val="20"/>
              </w:rPr>
            </w:pPr>
            <w:r>
              <w:rPr>
                <w:rFonts w:hint="eastAsia"/>
                <w:sz w:val="20"/>
                <w:szCs w:val="20"/>
              </w:rPr>
              <w:t>TEL</w:t>
            </w:r>
          </w:p>
        </w:tc>
        <w:tc>
          <w:tcPr>
            <w:tcW w:w="1134" w:type="dxa"/>
            <w:shd w:val="clear" w:color="auto" w:fill="auto"/>
          </w:tcPr>
          <w:p w14:paraId="2F0BE643"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68D6E21" w14:textId="77777777" w:rsidR="00137C3A" w:rsidRPr="00736667" w:rsidRDefault="00137C3A" w:rsidP="00A0397D">
            <w:pPr>
              <w:jc w:val="left"/>
              <w:rPr>
                <w:rFonts w:ascii="宋体" w:hAnsi="宋体"/>
                <w:snapToGrid w:val="0"/>
                <w:kern w:val="0"/>
              </w:rPr>
            </w:pPr>
          </w:p>
        </w:tc>
      </w:tr>
      <w:tr w:rsidR="00137C3A" w:rsidRPr="00736667" w14:paraId="2FEE0666" w14:textId="77777777" w:rsidTr="00A0397D">
        <w:tc>
          <w:tcPr>
            <w:tcW w:w="1559" w:type="dxa"/>
            <w:shd w:val="clear" w:color="auto" w:fill="auto"/>
            <w:vAlign w:val="bottom"/>
          </w:tcPr>
          <w:p w14:paraId="2BA6D2E6" w14:textId="77777777" w:rsidR="00137C3A" w:rsidRDefault="00137C3A" w:rsidP="00A0397D">
            <w:pPr>
              <w:rPr>
                <w:sz w:val="20"/>
                <w:szCs w:val="20"/>
              </w:rPr>
            </w:pPr>
            <w:r>
              <w:rPr>
                <w:rFonts w:hint="eastAsia"/>
                <w:sz w:val="20"/>
                <w:szCs w:val="20"/>
              </w:rPr>
              <w:t>移动电话</w:t>
            </w:r>
          </w:p>
        </w:tc>
        <w:tc>
          <w:tcPr>
            <w:tcW w:w="1701" w:type="dxa"/>
            <w:shd w:val="clear" w:color="auto" w:fill="auto"/>
            <w:vAlign w:val="bottom"/>
          </w:tcPr>
          <w:p w14:paraId="39F57B8D" w14:textId="77777777" w:rsidR="00137C3A" w:rsidRDefault="00137C3A" w:rsidP="00A0397D">
            <w:pPr>
              <w:rPr>
                <w:sz w:val="20"/>
                <w:szCs w:val="20"/>
              </w:rPr>
            </w:pPr>
            <w:r>
              <w:rPr>
                <w:rFonts w:hint="eastAsia"/>
                <w:sz w:val="20"/>
                <w:szCs w:val="20"/>
              </w:rPr>
              <w:t>MOBILEPHONE</w:t>
            </w:r>
          </w:p>
        </w:tc>
        <w:tc>
          <w:tcPr>
            <w:tcW w:w="1134" w:type="dxa"/>
            <w:shd w:val="clear" w:color="auto" w:fill="auto"/>
          </w:tcPr>
          <w:p w14:paraId="19919A54"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1DA54A6" w14:textId="77777777" w:rsidR="00137C3A" w:rsidRPr="00736667" w:rsidRDefault="00137C3A" w:rsidP="00A0397D">
            <w:pPr>
              <w:jc w:val="left"/>
              <w:rPr>
                <w:rFonts w:ascii="宋体" w:hAnsi="宋体"/>
                <w:snapToGrid w:val="0"/>
                <w:kern w:val="0"/>
              </w:rPr>
            </w:pPr>
          </w:p>
        </w:tc>
      </w:tr>
      <w:tr w:rsidR="00137C3A" w:rsidRPr="00736667" w14:paraId="600944FC" w14:textId="77777777" w:rsidTr="00A0397D">
        <w:tc>
          <w:tcPr>
            <w:tcW w:w="1559" w:type="dxa"/>
            <w:shd w:val="clear" w:color="auto" w:fill="auto"/>
            <w:vAlign w:val="bottom"/>
          </w:tcPr>
          <w:p w14:paraId="59784355" w14:textId="77777777" w:rsidR="00137C3A" w:rsidRDefault="00137C3A" w:rsidP="00A0397D">
            <w:pPr>
              <w:rPr>
                <w:sz w:val="20"/>
                <w:szCs w:val="20"/>
              </w:rPr>
            </w:pPr>
            <w:r>
              <w:rPr>
                <w:rFonts w:hint="eastAsia"/>
                <w:sz w:val="20"/>
                <w:szCs w:val="20"/>
              </w:rPr>
              <w:t>地址</w:t>
            </w:r>
          </w:p>
        </w:tc>
        <w:tc>
          <w:tcPr>
            <w:tcW w:w="1701" w:type="dxa"/>
            <w:shd w:val="clear" w:color="auto" w:fill="auto"/>
            <w:vAlign w:val="bottom"/>
          </w:tcPr>
          <w:p w14:paraId="75BC0145" w14:textId="77777777" w:rsidR="00137C3A" w:rsidRDefault="00137C3A" w:rsidP="00A0397D">
            <w:pPr>
              <w:rPr>
                <w:sz w:val="20"/>
                <w:szCs w:val="20"/>
              </w:rPr>
            </w:pPr>
            <w:r>
              <w:rPr>
                <w:rFonts w:hint="eastAsia"/>
                <w:sz w:val="20"/>
                <w:szCs w:val="20"/>
              </w:rPr>
              <w:t>ADDRESS</w:t>
            </w:r>
          </w:p>
        </w:tc>
        <w:tc>
          <w:tcPr>
            <w:tcW w:w="1134" w:type="dxa"/>
            <w:shd w:val="clear" w:color="auto" w:fill="auto"/>
          </w:tcPr>
          <w:p w14:paraId="4889BBC3"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6F4FFE1" w14:textId="77777777" w:rsidR="00137C3A" w:rsidRPr="00736667" w:rsidRDefault="00137C3A" w:rsidP="00A0397D">
            <w:pPr>
              <w:jc w:val="left"/>
              <w:rPr>
                <w:rFonts w:ascii="宋体" w:hAnsi="宋体"/>
                <w:snapToGrid w:val="0"/>
                <w:kern w:val="0"/>
              </w:rPr>
            </w:pPr>
          </w:p>
        </w:tc>
      </w:tr>
    </w:tbl>
    <w:p w14:paraId="5EA8671D"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7D88AF21"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7FB37EE5" w14:textId="77777777" w:rsidR="00137C3A" w:rsidRPr="0082647F" w:rsidRDefault="00137C3A" w:rsidP="00BF6BAD">
      <w:pPr>
        <w:pStyle w:val="4"/>
      </w:pPr>
      <w:r>
        <w:t>系统用户</w:t>
      </w:r>
      <w:r>
        <w:rPr>
          <w:rFonts w:hint="eastAsia"/>
        </w:rPr>
        <w:t>新增</w:t>
      </w:r>
    </w:p>
    <w:p w14:paraId="2418056A" w14:textId="77777777" w:rsidR="00137C3A" w:rsidRDefault="00137C3A" w:rsidP="00BF6BAD">
      <w:pPr>
        <w:pStyle w:val="5"/>
      </w:pPr>
      <w:r>
        <w:rPr>
          <w:rFonts w:hint="eastAsia"/>
        </w:rPr>
        <w:t>功能</w:t>
      </w:r>
      <w:r>
        <w:t>描述</w:t>
      </w:r>
    </w:p>
    <w:p w14:paraId="48946E7A"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主要是提供给管理人员进行用户新增。</w:t>
      </w:r>
    </w:p>
    <w:p w14:paraId="015F164A" w14:textId="77777777" w:rsidR="00137C3A" w:rsidRPr="00676A58" w:rsidRDefault="00137C3A" w:rsidP="00BF6BAD">
      <w:pPr>
        <w:pStyle w:val="5"/>
      </w:pPr>
      <w:r w:rsidRPr="00676A58">
        <w:rPr>
          <w:rFonts w:hint="eastAsia"/>
        </w:rPr>
        <w:lastRenderedPageBreak/>
        <w:t>处理流程</w:t>
      </w:r>
    </w:p>
    <w:p w14:paraId="37E6D1CD" w14:textId="77777777" w:rsidR="00137C3A" w:rsidRDefault="00137C3A" w:rsidP="00137C3A">
      <w:pPr>
        <w:ind w:left="289" w:firstLine="420"/>
      </w:pPr>
      <w:r>
        <w:object w:dxaOrig="2323" w:dyaOrig="6537" w14:anchorId="4194FDA6">
          <v:shape id="_x0000_i1098" type="#_x0000_t75" style="width:115pt;height:323.55pt" o:ole="">
            <v:imagedata r:id="rId160" o:title=""/>
          </v:shape>
          <o:OLEObject Type="Embed" ProgID="Visio.Drawing.15" ShapeID="_x0000_i1098" DrawAspect="Content" ObjectID="_1569760971" r:id="rId161"/>
        </w:object>
      </w:r>
    </w:p>
    <w:p w14:paraId="2D0B72CD" w14:textId="77777777" w:rsidR="00137C3A" w:rsidRPr="00533387" w:rsidRDefault="00137C3A">
      <w:pPr>
        <w:pStyle w:val="afb"/>
        <w:numPr>
          <w:ilvl w:val="0"/>
          <w:numId w:val="8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29" w:author="wangq" w:date="2017-08-21T17:25:00Z">
          <w:pPr>
            <w:pStyle w:val="afb"/>
            <w:numPr>
              <w:numId w:val="9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输入各项数据</w:t>
      </w:r>
    </w:p>
    <w:p w14:paraId="2B3FF2CC" w14:textId="77777777" w:rsidR="00137C3A" w:rsidRPr="00C3467F" w:rsidRDefault="00137C3A">
      <w:pPr>
        <w:pStyle w:val="afb"/>
        <w:numPr>
          <w:ilvl w:val="0"/>
          <w:numId w:val="8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30" w:author="wangq" w:date="2017-08-21T17:25:00Z">
          <w:pPr>
            <w:pStyle w:val="afb"/>
            <w:numPr>
              <w:numId w:val="9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调用业务端微服务</w:t>
      </w:r>
    </w:p>
    <w:p w14:paraId="4F524B28" w14:textId="77777777" w:rsidR="00137C3A" w:rsidRPr="00F9212D" w:rsidRDefault="00137C3A" w:rsidP="00BF6BAD">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28585872" w14:textId="77777777" w:rsidTr="00A0397D">
        <w:tc>
          <w:tcPr>
            <w:tcW w:w="1559" w:type="dxa"/>
            <w:shd w:val="clear" w:color="auto" w:fill="E0E0E0"/>
          </w:tcPr>
          <w:p w14:paraId="231A2F93"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E9FDF69"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64AA427"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88819F3"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3D67037E" w14:textId="77777777" w:rsidTr="00A0397D">
        <w:tc>
          <w:tcPr>
            <w:tcW w:w="1559" w:type="dxa"/>
            <w:shd w:val="clear" w:color="auto" w:fill="auto"/>
            <w:vAlign w:val="bottom"/>
          </w:tcPr>
          <w:p w14:paraId="6045C6BC" w14:textId="77777777" w:rsidR="00137C3A" w:rsidRDefault="00137C3A" w:rsidP="00A0397D">
            <w:pPr>
              <w:widowControl/>
              <w:jc w:val="left"/>
              <w:rPr>
                <w:rFonts w:ascii="宋体" w:hAnsi="宋体"/>
                <w:sz w:val="20"/>
                <w:szCs w:val="20"/>
              </w:rPr>
            </w:pPr>
            <w:r>
              <w:rPr>
                <w:rFonts w:hint="eastAsia"/>
                <w:sz w:val="20"/>
                <w:szCs w:val="20"/>
              </w:rPr>
              <w:t>用户名称</w:t>
            </w:r>
          </w:p>
        </w:tc>
        <w:tc>
          <w:tcPr>
            <w:tcW w:w="1701" w:type="dxa"/>
            <w:shd w:val="clear" w:color="auto" w:fill="auto"/>
            <w:vAlign w:val="bottom"/>
          </w:tcPr>
          <w:p w14:paraId="6FE5F269" w14:textId="77777777" w:rsidR="00137C3A" w:rsidRDefault="00137C3A" w:rsidP="00A0397D">
            <w:pPr>
              <w:rPr>
                <w:sz w:val="20"/>
                <w:szCs w:val="20"/>
              </w:rPr>
            </w:pPr>
            <w:r>
              <w:rPr>
                <w:rFonts w:hint="eastAsia"/>
                <w:sz w:val="20"/>
                <w:szCs w:val="20"/>
              </w:rPr>
              <w:t>USERNAME</w:t>
            </w:r>
          </w:p>
        </w:tc>
        <w:tc>
          <w:tcPr>
            <w:tcW w:w="1134" w:type="dxa"/>
            <w:shd w:val="clear" w:color="auto" w:fill="auto"/>
          </w:tcPr>
          <w:p w14:paraId="6391975C"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3688FF1" w14:textId="77777777" w:rsidR="00137C3A" w:rsidRPr="00736667" w:rsidRDefault="00137C3A" w:rsidP="00A0397D">
            <w:pPr>
              <w:jc w:val="left"/>
              <w:rPr>
                <w:rFonts w:ascii="宋体" w:hAnsi="宋体"/>
                <w:snapToGrid w:val="0"/>
                <w:kern w:val="0"/>
              </w:rPr>
            </w:pPr>
          </w:p>
        </w:tc>
      </w:tr>
      <w:tr w:rsidR="00137C3A" w:rsidRPr="00736667" w14:paraId="3B8DF13E" w14:textId="77777777" w:rsidTr="00A0397D">
        <w:tc>
          <w:tcPr>
            <w:tcW w:w="1559" w:type="dxa"/>
            <w:shd w:val="clear" w:color="auto" w:fill="auto"/>
            <w:vAlign w:val="bottom"/>
          </w:tcPr>
          <w:p w14:paraId="33FDC4AD" w14:textId="77777777" w:rsidR="00137C3A" w:rsidRDefault="00137C3A" w:rsidP="00A0397D">
            <w:pPr>
              <w:rPr>
                <w:sz w:val="20"/>
                <w:szCs w:val="20"/>
              </w:rPr>
            </w:pPr>
            <w:r>
              <w:rPr>
                <w:rFonts w:hint="eastAsia"/>
                <w:sz w:val="20"/>
                <w:szCs w:val="20"/>
              </w:rPr>
              <w:t>密码</w:t>
            </w:r>
          </w:p>
        </w:tc>
        <w:tc>
          <w:tcPr>
            <w:tcW w:w="1701" w:type="dxa"/>
            <w:shd w:val="clear" w:color="auto" w:fill="auto"/>
            <w:vAlign w:val="bottom"/>
          </w:tcPr>
          <w:p w14:paraId="296EFAC3" w14:textId="77777777" w:rsidR="00137C3A" w:rsidRDefault="00137C3A" w:rsidP="00A0397D">
            <w:pPr>
              <w:rPr>
                <w:sz w:val="20"/>
                <w:szCs w:val="20"/>
              </w:rPr>
            </w:pPr>
            <w:r>
              <w:rPr>
                <w:rFonts w:hint="eastAsia"/>
                <w:sz w:val="20"/>
                <w:szCs w:val="20"/>
              </w:rPr>
              <w:t>PASSWORD</w:t>
            </w:r>
          </w:p>
        </w:tc>
        <w:tc>
          <w:tcPr>
            <w:tcW w:w="1134" w:type="dxa"/>
            <w:shd w:val="clear" w:color="auto" w:fill="auto"/>
          </w:tcPr>
          <w:p w14:paraId="2196E37B"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4A1BAF4" w14:textId="77777777" w:rsidR="00137C3A" w:rsidRPr="00736667" w:rsidRDefault="00137C3A" w:rsidP="00A0397D">
            <w:pPr>
              <w:jc w:val="left"/>
              <w:rPr>
                <w:rFonts w:ascii="宋体" w:hAnsi="宋体"/>
                <w:snapToGrid w:val="0"/>
                <w:kern w:val="0"/>
              </w:rPr>
            </w:pPr>
          </w:p>
        </w:tc>
      </w:tr>
      <w:tr w:rsidR="00137C3A" w:rsidRPr="00736667" w14:paraId="2FE7D2E9" w14:textId="77777777" w:rsidTr="00A0397D">
        <w:tc>
          <w:tcPr>
            <w:tcW w:w="1559" w:type="dxa"/>
            <w:shd w:val="clear" w:color="auto" w:fill="auto"/>
            <w:vAlign w:val="bottom"/>
          </w:tcPr>
          <w:p w14:paraId="4F6C9FC1" w14:textId="77777777" w:rsidR="00137C3A" w:rsidRDefault="00137C3A" w:rsidP="00A0397D">
            <w:pPr>
              <w:rPr>
                <w:sz w:val="20"/>
                <w:szCs w:val="20"/>
              </w:rPr>
            </w:pPr>
            <w:r>
              <w:rPr>
                <w:rFonts w:hint="eastAsia"/>
                <w:sz w:val="20"/>
                <w:szCs w:val="20"/>
              </w:rPr>
              <w:t>Email</w:t>
            </w:r>
          </w:p>
        </w:tc>
        <w:tc>
          <w:tcPr>
            <w:tcW w:w="1701" w:type="dxa"/>
            <w:shd w:val="clear" w:color="auto" w:fill="auto"/>
            <w:vAlign w:val="bottom"/>
          </w:tcPr>
          <w:p w14:paraId="15398CDA" w14:textId="77777777" w:rsidR="00137C3A" w:rsidRDefault="00137C3A" w:rsidP="00A0397D">
            <w:pPr>
              <w:rPr>
                <w:sz w:val="20"/>
                <w:szCs w:val="20"/>
              </w:rPr>
            </w:pPr>
            <w:r>
              <w:rPr>
                <w:rFonts w:hint="eastAsia"/>
                <w:sz w:val="20"/>
                <w:szCs w:val="20"/>
              </w:rPr>
              <w:t>EMAIL</w:t>
            </w:r>
          </w:p>
        </w:tc>
        <w:tc>
          <w:tcPr>
            <w:tcW w:w="1134" w:type="dxa"/>
            <w:shd w:val="clear" w:color="auto" w:fill="auto"/>
          </w:tcPr>
          <w:p w14:paraId="5BDD4396"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276BAC4" w14:textId="77777777" w:rsidR="00137C3A" w:rsidRPr="00736667" w:rsidRDefault="00137C3A" w:rsidP="00A0397D">
            <w:pPr>
              <w:jc w:val="left"/>
              <w:rPr>
                <w:rFonts w:ascii="宋体" w:hAnsi="宋体"/>
                <w:snapToGrid w:val="0"/>
                <w:kern w:val="0"/>
              </w:rPr>
            </w:pPr>
          </w:p>
        </w:tc>
      </w:tr>
      <w:tr w:rsidR="00137C3A" w:rsidRPr="00736667" w14:paraId="4B075E26" w14:textId="77777777" w:rsidTr="00A0397D">
        <w:tc>
          <w:tcPr>
            <w:tcW w:w="1559" w:type="dxa"/>
            <w:shd w:val="clear" w:color="auto" w:fill="auto"/>
            <w:vAlign w:val="bottom"/>
          </w:tcPr>
          <w:p w14:paraId="6B930916" w14:textId="77777777" w:rsidR="00137C3A" w:rsidRDefault="00137C3A" w:rsidP="00A0397D">
            <w:pPr>
              <w:rPr>
                <w:sz w:val="20"/>
                <w:szCs w:val="20"/>
              </w:rPr>
            </w:pPr>
            <w:r>
              <w:rPr>
                <w:rFonts w:hint="eastAsia"/>
                <w:sz w:val="20"/>
                <w:szCs w:val="20"/>
              </w:rPr>
              <w:t>电话</w:t>
            </w:r>
          </w:p>
        </w:tc>
        <w:tc>
          <w:tcPr>
            <w:tcW w:w="1701" w:type="dxa"/>
            <w:shd w:val="clear" w:color="auto" w:fill="auto"/>
            <w:vAlign w:val="bottom"/>
          </w:tcPr>
          <w:p w14:paraId="02D08609" w14:textId="77777777" w:rsidR="00137C3A" w:rsidRDefault="00137C3A" w:rsidP="00A0397D">
            <w:pPr>
              <w:rPr>
                <w:sz w:val="20"/>
                <w:szCs w:val="20"/>
              </w:rPr>
            </w:pPr>
            <w:r>
              <w:rPr>
                <w:rFonts w:hint="eastAsia"/>
                <w:sz w:val="20"/>
                <w:szCs w:val="20"/>
              </w:rPr>
              <w:t>TEL</w:t>
            </w:r>
          </w:p>
        </w:tc>
        <w:tc>
          <w:tcPr>
            <w:tcW w:w="1134" w:type="dxa"/>
            <w:shd w:val="clear" w:color="auto" w:fill="auto"/>
          </w:tcPr>
          <w:p w14:paraId="14B2B042"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620952B" w14:textId="77777777" w:rsidR="00137C3A" w:rsidRPr="00736667" w:rsidRDefault="00137C3A" w:rsidP="00A0397D">
            <w:pPr>
              <w:jc w:val="left"/>
              <w:rPr>
                <w:rFonts w:ascii="宋体" w:hAnsi="宋体"/>
                <w:snapToGrid w:val="0"/>
                <w:kern w:val="0"/>
              </w:rPr>
            </w:pPr>
          </w:p>
        </w:tc>
      </w:tr>
      <w:tr w:rsidR="00137C3A" w:rsidRPr="00736667" w14:paraId="4D56EEE6" w14:textId="77777777" w:rsidTr="00A0397D">
        <w:tc>
          <w:tcPr>
            <w:tcW w:w="1559" w:type="dxa"/>
            <w:shd w:val="clear" w:color="auto" w:fill="auto"/>
            <w:vAlign w:val="bottom"/>
          </w:tcPr>
          <w:p w14:paraId="74B3B53D" w14:textId="77777777" w:rsidR="00137C3A" w:rsidRDefault="00137C3A" w:rsidP="00A0397D">
            <w:pPr>
              <w:rPr>
                <w:sz w:val="20"/>
                <w:szCs w:val="20"/>
              </w:rPr>
            </w:pPr>
            <w:r>
              <w:rPr>
                <w:rFonts w:hint="eastAsia"/>
                <w:sz w:val="20"/>
                <w:szCs w:val="20"/>
              </w:rPr>
              <w:t>移动电话</w:t>
            </w:r>
          </w:p>
        </w:tc>
        <w:tc>
          <w:tcPr>
            <w:tcW w:w="1701" w:type="dxa"/>
            <w:shd w:val="clear" w:color="auto" w:fill="auto"/>
            <w:vAlign w:val="bottom"/>
          </w:tcPr>
          <w:p w14:paraId="2D3CD268" w14:textId="77777777" w:rsidR="00137C3A" w:rsidRDefault="00137C3A" w:rsidP="00A0397D">
            <w:pPr>
              <w:rPr>
                <w:sz w:val="20"/>
                <w:szCs w:val="20"/>
              </w:rPr>
            </w:pPr>
            <w:r>
              <w:rPr>
                <w:rFonts w:hint="eastAsia"/>
                <w:sz w:val="20"/>
                <w:szCs w:val="20"/>
              </w:rPr>
              <w:t>MOBILEPHONE</w:t>
            </w:r>
          </w:p>
        </w:tc>
        <w:tc>
          <w:tcPr>
            <w:tcW w:w="1134" w:type="dxa"/>
            <w:shd w:val="clear" w:color="auto" w:fill="auto"/>
          </w:tcPr>
          <w:p w14:paraId="1160B354"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5CC654C" w14:textId="77777777" w:rsidR="00137C3A" w:rsidRPr="00736667" w:rsidRDefault="00137C3A" w:rsidP="00A0397D">
            <w:pPr>
              <w:jc w:val="left"/>
              <w:rPr>
                <w:rFonts w:ascii="宋体" w:hAnsi="宋体"/>
                <w:snapToGrid w:val="0"/>
                <w:kern w:val="0"/>
              </w:rPr>
            </w:pPr>
          </w:p>
        </w:tc>
      </w:tr>
      <w:tr w:rsidR="00137C3A" w:rsidRPr="00736667" w14:paraId="45887AA6" w14:textId="77777777" w:rsidTr="00A0397D">
        <w:tc>
          <w:tcPr>
            <w:tcW w:w="1559" w:type="dxa"/>
            <w:shd w:val="clear" w:color="auto" w:fill="auto"/>
            <w:vAlign w:val="bottom"/>
          </w:tcPr>
          <w:p w14:paraId="1B17C2AD" w14:textId="77777777" w:rsidR="00137C3A" w:rsidRDefault="00137C3A" w:rsidP="00A0397D">
            <w:pPr>
              <w:rPr>
                <w:sz w:val="20"/>
                <w:szCs w:val="20"/>
              </w:rPr>
            </w:pPr>
            <w:r>
              <w:rPr>
                <w:rFonts w:hint="eastAsia"/>
                <w:sz w:val="20"/>
                <w:szCs w:val="20"/>
              </w:rPr>
              <w:t>地址</w:t>
            </w:r>
          </w:p>
        </w:tc>
        <w:tc>
          <w:tcPr>
            <w:tcW w:w="1701" w:type="dxa"/>
            <w:shd w:val="clear" w:color="auto" w:fill="auto"/>
            <w:vAlign w:val="bottom"/>
          </w:tcPr>
          <w:p w14:paraId="79942782" w14:textId="77777777" w:rsidR="00137C3A" w:rsidRDefault="00137C3A" w:rsidP="00A0397D">
            <w:pPr>
              <w:rPr>
                <w:sz w:val="20"/>
                <w:szCs w:val="20"/>
              </w:rPr>
            </w:pPr>
            <w:r>
              <w:rPr>
                <w:rFonts w:hint="eastAsia"/>
                <w:sz w:val="20"/>
                <w:szCs w:val="20"/>
              </w:rPr>
              <w:t>ADDRESS</w:t>
            </w:r>
          </w:p>
        </w:tc>
        <w:tc>
          <w:tcPr>
            <w:tcW w:w="1134" w:type="dxa"/>
            <w:shd w:val="clear" w:color="auto" w:fill="auto"/>
          </w:tcPr>
          <w:p w14:paraId="43BC9D10"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5E24BF3" w14:textId="77777777" w:rsidR="00137C3A" w:rsidRPr="00736667" w:rsidRDefault="00137C3A" w:rsidP="00A0397D">
            <w:pPr>
              <w:jc w:val="left"/>
              <w:rPr>
                <w:rFonts w:ascii="宋体" w:hAnsi="宋体"/>
                <w:snapToGrid w:val="0"/>
                <w:kern w:val="0"/>
              </w:rPr>
            </w:pPr>
          </w:p>
        </w:tc>
      </w:tr>
    </w:tbl>
    <w:p w14:paraId="1FD61630" w14:textId="77777777" w:rsidR="00137C3A" w:rsidRPr="00C56A4E" w:rsidRDefault="00137C3A" w:rsidP="00137C3A"/>
    <w:p w14:paraId="731DE7C8" w14:textId="77777777" w:rsidR="00137C3A" w:rsidRDefault="00137C3A" w:rsidP="00BF6BAD">
      <w:pPr>
        <w:pStyle w:val="5"/>
      </w:pPr>
      <w:r w:rsidRPr="00A52328">
        <w:rPr>
          <w:rFonts w:hint="eastAsia"/>
        </w:rPr>
        <w:t>输出</w:t>
      </w:r>
    </w:p>
    <w:p w14:paraId="5D51D446" w14:textId="77777777" w:rsidR="00137C3A" w:rsidRPr="007F58D2" w:rsidRDefault="00137C3A" w:rsidP="00137C3A">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5493F282" w14:textId="77777777" w:rsidTr="00A0397D">
        <w:tc>
          <w:tcPr>
            <w:tcW w:w="1559" w:type="dxa"/>
            <w:shd w:val="clear" w:color="auto" w:fill="E0E0E0"/>
          </w:tcPr>
          <w:p w14:paraId="27495B92" w14:textId="77777777" w:rsidR="00137C3A" w:rsidRPr="00736667" w:rsidRDefault="00137C3A" w:rsidP="00A0397D">
            <w:pPr>
              <w:jc w:val="center"/>
              <w:rPr>
                <w:b/>
                <w:snapToGrid w:val="0"/>
                <w:kern w:val="0"/>
              </w:rPr>
            </w:pPr>
            <w:r w:rsidRPr="00736667">
              <w:rPr>
                <w:rFonts w:hint="eastAsia"/>
                <w:b/>
                <w:snapToGrid w:val="0"/>
                <w:kern w:val="0"/>
              </w:rPr>
              <w:lastRenderedPageBreak/>
              <w:t>输入要素</w:t>
            </w:r>
          </w:p>
        </w:tc>
        <w:tc>
          <w:tcPr>
            <w:tcW w:w="1701" w:type="dxa"/>
            <w:shd w:val="clear" w:color="auto" w:fill="E0E0E0"/>
          </w:tcPr>
          <w:p w14:paraId="444AB739"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163CE9E"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CFA2CC2"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3AAC5556" w14:textId="77777777" w:rsidTr="00A0397D">
        <w:tc>
          <w:tcPr>
            <w:tcW w:w="1559" w:type="dxa"/>
            <w:shd w:val="clear" w:color="auto" w:fill="auto"/>
          </w:tcPr>
          <w:p w14:paraId="4ACB371F"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710E8E8E"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67FC5CF"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ED48983" w14:textId="77777777" w:rsidR="00137C3A" w:rsidRPr="00736667" w:rsidRDefault="00137C3A" w:rsidP="00A0397D">
            <w:pPr>
              <w:jc w:val="left"/>
              <w:rPr>
                <w:rFonts w:ascii="宋体" w:hAnsi="宋体"/>
                <w:snapToGrid w:val="0"/>
                <w:kern w:val="0"/>
              </w:rPr>
            </w:pPr>
          </w:p>
        </w:tc>
      </w:tr>
      <w:tr w:rsidR="00137C3A" w:rsidRPr="00736667" w14:paraId="5DC7C384" w14:textId="77777777" w:rsidTr="00A0397D">
        <w:tc>
          <w:tcPr>
            <w:tcW w:w="1559" w:type="dxa"/>
            <w:shd w:val="clear" w:color="auto" w:fill="auto"/>
          </w:tcPr>
          <w:p w14:paraId="005289B4"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9798079"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542AA1A"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9849152" w14:textId="77777777" w:rsidR="00137C3A" w:rsidRPr="00736667" w:rsidRDefault="00137C3A" w:rsidP="00A0397D">
            <w:pPr>
              <w:jc w:val="left"/>
              <w:rPr>
                <w:rFonts w:ascii="宋体" w:hAnsi="宋体"/>
                <w:snapToGrid w:val="0"/>
                <w:kern w:val="0"/>
              </w:rPr>
            </w:pPr>
          </w:p>
        </w:tc>
      </w:tr>
    </w:tbl>
    <w:p w14:paraId="53A478CB"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如果有错误建议直接返回协议体或者抛出异常</w:t>
      </w:r>
    </w:p>
    <w:p w14:paraId="67BAD56A" w14:textId="77777777" w:rsidR="00137C3A" w:rsidRPr="0082647F" w:rsidRDefault="00137C3A" w:rsidP="00BF6BAD">
      <w:pPr>
        <w:pStyle w:val="4"/>
      </w:pPr>
      <w:r>
        <w:t>系统用户</w:t>
      </w:r>
      <w:r>
        <w:rPr>
          <w:rFonts w:hint="eastAsia"/>
        </w:rPr>
        <w:t>修改</w:t>
      </w:r>
    </w:p>
    <w:p w14:paraId="059A4344" w14:textId="77777777" w:rsidR="00137C3A" w:rsidRDefault="00137C3A" w:rsidP="00BF6BAD">
      <w:pPr>
        <w:pStyle w:val="5"/>
      </w:pPr>
      <w:r>
        <w:rPr>
          <w:rFonts w:hint="eastAsia"/>
        </w:rPr>
        <w:t>功能</w:t>
      </w:r>
      <w:r>
        <w:t>描述</w:t>
      </w:r>
    </w:p>
    <w:p w14:paraId="0A132F92"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主要是提供给管理人员进行修改用户。</w:t>
      </w:r>
    </w:p>
    <w:p w14:paraId="1D14996E" w14:textId="77777777" w:rsidR="00137C3A" w:rsidRPr="00676A58" w:rsidRDefault="00137C3A" w:rsidP="00BF6BAD">
      <w:pPr>
        <w:pStyle w:val="5"/>
      </w:pPr>
      <w:r w:rsidRPr="00676A58">
        <w:rPr>
          <w:rFonts w:hint="eastAsia"/>
        </w:rPr>
        <w:t>处理流程</w:t>
      </w:r>
    </w:p>
    <w:p w14:paraId="3A4EDCF0" w14:textId="77777777" w:rsidR="00137C3A" w:rsidRDefault="00137C3A" w:rsidP="00137C3A">
      <w:pPr>
        <w:ind w:left="289" w:firstLine="420"/>
      </w:pPr>
      <w:r>
        <w:object w:dxaOrig="2323" w:dyaOrig="7955" w14:anchorId="0BD3B3DB">
          <v:shape id="_x0000_i1099" type="#_x0000_t75" style="width:115pt;height:280.5pt" o:ole="">
            <v:imagedata r:id="rId162" o:title=""/>
          </v:shape>
          <o:OLEObject Type="Embed" ProgID="Visio.Drawing.15" ShapeID="_x0000_i1099" DrawAspect="Content" ObjectID="_1569760972" r:id="rId163"/>
        </w:object>
      </w:r>
    </w:p>
    <w:p w14:paraId="7E7EC411" w14:textId="77777777" w:rsidR="00137C3A" w:rsidRPr="00533387" w:rsidRDefault="00137C3A">
      <w:pPr>
        <w:pStyle w:val="afb"/>
        <w:numPr>
          <w:ilvl w:val="0"/>
          <w:numId w:val="8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31" w:author="wangq" w:date="2017-08-21T17:25:00Z">
          <w:pPr>
            <w:pStyle w:val="afb"/>
            <w:numPr>
              <w:numId w:val="9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输入各项信息</w:t>
      </w:r>
    </w:p>
    <w:p w14:paraId="6034BB0E" w14:textId="77777777" w:rsidR="00137C3A" w:rsidRPr="00C3467F" w:rsidRDefault="00137C3A">
      <w:pPr>
        <w:pStyle w:val="afb"/>
        <w:numPr>
          <w:ilvl w:val="0"/>
          <w:numId w:val="8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32" w:author="wangq" w:date="2017-08-21T17:25:00Z">
          <w:pPr>
            <w:pStyle w:val="afb"/>
            <w:numPr>
              <w:numId w:val="9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调用业务端微服务</w:t>
      </w:r>
    </w:p>
    <w:p w14:paraId="61F90417" w14:textId="77777777" w:rsidR="00137C3A" w:rsidRPr="00F9212D" w:rsidRDefault="00137C3A" w:rsidP="00BF6BAD">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08EC56C1" w14:textId="77777777" w:rsidTr="00A0397D">
        <w:tc>
          <w:tcPr>
            <w:tcW w:w="1559" w:type="dxa"/>
            <w:shd w:val="clear" w:color="auto" w:fill="E0E0E0"/>
          </w:tcPr>
          <w:p w14:paraId="291ED7CC"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1F49871A"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2D0A9B0"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A0ABC72"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1728F95E" w14:textId="77777777" w:rsidTr="00A0397D">
        <w:tc>
          <w:tcPr>
            <w:tcW w:w="1559" w:type="dxa"/>
            <w:shd w:val="clear" w:color="auto" w:fill="auto"/>
            <w:vAlign w:val="bottom"/>
          </w:tcPr>
          <w:p w14:paraId="6DC8EEF8" w14:textId="77777777" w:rsidR="00137C3A" w:rsidRDefault="00137C3A" w:rsidP="00A0397D">
            <w:pPr>
              <w:widowControl/>
              <w:jc w:val="left"/>
              <w:rPr>
                <w:rFonts w:ascii="宋体" w:hAnsi="宋体"/>
                <w:sz w:val="20"/>
                <w:szCs w:val="20"/>
              </w:rPr>
            </w:pPr>
            <w:r>
              <w:rPr>
                <w:rFonts w:hint="eastAsia"/>
                <w:sz w:val="20"/>
                <w:szCs w:val="20"/>
              </w:rPr>
              <w:t>用户名称</w:t>
            </w:r>
          </w:p>
        </w:tc>
        <w:tc>
          <w:tcPr>
            <w:tcW w:w="1701" w:type="dxa"/>
            <w:shd w:val="clear" w:color="auto" w:fill="auto"/>
            <w:vAlign w:val="bottom"/>
          </w:tcPr>
          <w:p w14:paraId="50849D86" w14:textId="77777777" w:rsidR="00137C3A" w:rsidRDefault="00137C3A" w:rsidP="00A0397D">
            <w:pPr>
              <w:rPr>
                <w:sz w:val="20"/>
                <w:szCs w:val="20"/>
              </w:rPr>
            </w:pPr>
            <w:r>
              <w:rPr>
                <w:rFonts w:hint="eastAsia"/>
                <w:sz w:val="20"/>
                <w:szCs w:val="20"/>
              </w:rPr>
              <w:t>USERNAME</w:t>
            </w:r>
          </w:p>
        </w:tc>
        <w:tc>
          <w:tcPr>
            <w:tcW w:w="1134" w:type="dxa"/>
            <w:shd w:val="clear" w:color="auto" w:fill="auto"/>
          </w:tcPr>
          <w:p w14:paraId="0A9BFA38"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1CDAF656" w14:textId="77777777" w:rsidR="00137C3A" w:rsidRPr="00736667" w:rsidRDefault="00137C3A" w:rsidP="00A0397D">
            <w:pPr>
              <w:jc w:val="left"/>
              <w:rPr>
                <w:rFonts w:ascii="宋体" w:hAnsi="宋体"/>
                <w:snapToGrid w:val="0"/>
                <w:kern w:val="0"/>
              </w:rPr>
            </w:pPr>
          </w:p>
        </w:tc>
      </w:tr>
      <w:tr w:rsidR="00137C3A" w:rsidRPr="00736667" w14:paraId="13B630E4" w14:textId="77777777" w:rsidTr="00A0397D">
        <w:tc>
          <w:tcPr>
            <w:tcW w:w="1559" w:type="dxa"/>
            <w:shd w:val="clear" w:color="auto" w:fill="auto"/>
            <w:vAlign w:val="bottom"/>
          </w:tcPr>
          <w:p w14:paraId="4846F7CA" w14:textId="77777777" w:rsidR="00137C3A" w:rsidRDefault="00137C3A" w:rsidP="00A0397D">
            <w:pPr>
              <w:rPr>
                <w:sz w:val="20"/>
                <w:szCs w:val="20"/>
              </w:rPr>
            </w:pPr>
            <w:r>
              <w:rPr>
                <w:rFonts w:hint="eastAsia"/>
                <w:sz w:val="20"/>
                <w:szCs w:val="20"/>
              </w:rPr>
              <w:lastRenderedPageBreak/>
              <w:t>Email</w:t>
            </w:r>
          </w:p>
        </w:tc>
        <w:tc>
          <w:tcPr>
            <w:tcW w:w="1701" w:type="dxa"/>
            <w:shd w:val="clear" w:color="auto" w:fill="auto"/>
            <w:vAlign w:val="bottom"/>
          </w:tcPr>
          <w:p w14:paraId="659CE9CE" w14:textId="77777777" w:rsidR="00137C3A" w:rsidRDefault="00137C3A" w:rsidP="00A0397D">
            <w:pPr>
              <w:rPr>
                <w:sz w:val="20"/>
                <w:szCs w:val="20"/>
              </w:rPr>
            </w:pPr>
            <w:r>
              <w:rPr>
                <w:rFonts w:hint="eastAsia"/>
                <w:sz w:val="20"/>
                <w:szCs w:val="20"/>
              </w:rPr>
              <w:t>EMAIL</w:t>
            </w:r>
          </w:p>
        </w:tc>
        <w:tc>
          <w:tcPr>
            <w:tcW w:w="1134" w:type="dxa"/>
            <w:shd w:val="clear" w:color="auto" w:fill="auto"/>
          </w:tcPr>
          <w:p w14:paraId="4FC2737A"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1D501E2" w14:textId="77777777" w:rsidR="00137C3A" w:rsidRPr="00736667" w:rsidRDefault="00137C3A" w:rsidP="00A0397D">
            <w:pPr>
              <w:jc w:val="left"/>
              <w:rPr>
                <w:rFonts w:ascii="宋体" w:hAnsi="宋体"/>
                <w:snapToGrid w:val="0"/>
                <w:kern w:val="0"/>
              </w:rPr>
            </w:pPr>
          </w:p>
        </w:tc>
      </w:tr>
      <w:tr w:rsidR="00137C3A" w:rsidRPr="00736667" w14:paraId="3E1BD039" w14:textId="77777777" w:rsidTr="00A0397D">
        <w:tc>
          <w:tcPr>
            <w:tcW w:w="1559" w:type="dxa"/>
            <w:shd w:val="clear" w:color="auto" w:fill="auto"/>
            <w:vAlign w:val="bottom"/>
          </w:tcPr>
          <w:p w14:paraId="4F7E62FC" w14:textId="77777777" w:rsidR="00137C3A" w:rsidRDefault="00137C3A" w:rsidP="00A0397D">
            <w:pPr>
              <w:rPr>
                <w:sz w:val="20"/>
                <w:szCs w:val="20"/>
              </w:rPr>
            </w:pPr>
            <w:r>
              <w:rPr>
                <w:rFonts w:hint="eastAsia"/>
                <w:sz w:val="20"/>
                <w:szCs w:val="20"/>
              </w:rPr>
              <w:t>电话</w:t>
            </w:r>
          </w:p>
        </w:tc>
        <w:tc>
          <w:tcPr>
            <w:tcW w:w="1701" w:type="dxa"/>
            <w:shd w:val="clear" w:color="auto" w:fill="auto"/>
            <w:vAlign w:val="bottom"/>
          </w:tcPr>
          <w:p w14:paraId="3EA83450" w14:textId="77777777" w:rsidR="00137C3A" w:rsidRDefault="00137C3A" w:rsidP="00A0397D">
            <w:pPr>
              <w:rPr>
                <w:sz w:val="20"/>
                <w:szCs w:val="20"/>
              </w:rPr>
            </w:pPr>
            <w:r>
              <w:rPr>
                <w:rFonts w:hint="eastAsia"/>
                <w:sz w:val="20"/>
                <w:szCs w:val="20"/>
              </w:rPr>
              <w:t>TEL</w:t>
            </w:r>
          </w:p>
        </w:tc>
        <w:tc>
          <w:tcPr>
            <w:tcW w:w="1134" w:type="dxa"/>
            <w:shd w:val="clear" w:color="auto" w:fill="auto"/>
          </w:tcPr>
          <w:p w14:paraId="55EBC7F0"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1622B16" w14:textId="77777777" w:rsidR="00137C3A" w:rsidRPr="00736667" w:rsidRDefault="00137C3A" w:rsidP="00A0397D">
            <w:pPr>
              <w:jc w:val="left"/>
              <w:rPr>
                <w:rFonts w:ascii="宋体" w:hAnsi="宋体"/>
                <w:snapToGrid w:val="0"/>
                <w:kern w:val="0"/>
              </w:rPr>
            </w:pPr>
          </w:p>
        </w:tc>
      </w:tr>
      <w:tr w:rsidR="00137C3A" w:rsidRPr="00736667" w14:paraId="1C1B540D" w14:textId="77777777" w:rsidTr="00A0397D">
        <w:tc>
          <w:tcPr>
            <w:tcW w:w="1559" w:type="dxa"/>
            <w:shd w:val="clear" w:color="auto" w:fill="auto"/>
            <w:vAlign w:val="bottom"/>
          </w:tcPr>
          <w:p w14:paraId="4C0FDD65" w14:textId="77777777" w:rsidR="00137C3A" w:rsidRDefault="00137C3A" w:rsidP="00A0397D">
            <w:pPr>
              <w:rPr>
                <w:sz w:val="20"/>
                <w:szCs w:val="20"/>
              </w:rPr>
            </w:pPr>
            <w:r>
              <w:rPr>
                <w:rFonts w:hint="eastAsia"/>
                <w:sz w:val="20"/>
                <w:szCs w:val="20"/>
              </w:rPr>
              <w:t>移动电话</w:t>
            </w:r>
          </w:p>
        </w:tc>
        <w:tc>
          <w:tcPr>
            <w:tcW w:w="1701" w:type="dxa"/>
            <w:shd w:val="clear" w:color="auto" w:fill="auto"/>
            <w:vAlign w:val="bottom"/>
          </w:tcPr>
          <w:p w14:paraId="17AD387F" w14:textId="77777777" w:rsidR="00137C3A" w:rsidRDefault="00137C3A" w:rsidP="00A0397D">
            <w:pPr>
              <w:rPr>
                <w:sz w:val="20"/>
                <w:szCs w:val="20"/>
              </w:rPr>
            </w:pPr>
            <w:r>
              <w:rPr>
                <w:rFonts w:hint="eastAsia"/>
                <w:sz w:val="20"/>
                <w:szCs w:val="20"/>
              </w:rPr>
              <w:t>MOBILEPHONE</w:t>
            </w:r>
          </w:p>
        </w:tc>
        <w:tc>
          <w:tcPr>
            <w:tcW w:w="1134" w:type="dxa"/>
            <w:shd w:val="clear" w:color="auto" w:fill="auto"/>
          </w:tcPr>
          <w:p w14:paraId="6B5D1A94"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DD193AD" w14:textId="77777777" w:rsidR="00137C3A" w:rsidRPr="00736667" w:rsidRDefault="00137C3A" w:rsidP="00A0397D">
            <w:pPr>
              <w:jc w:val="left"/>
              <w:rPr>
                <w:rFonts w:ascii="宋体" w:hAnsi="宋体"/>
                <w:snapToGrid w:val="0"/>
                <w:kern w:val="0"/>
              </w:rPr>
            </w:pPr>
          </w:p>
        </w:tc>
      </w:tr>
      <w:tr w:rsidR="00137C3A" w:rsidRPr="00736667" w14:paraId="68D92868" w14:textId="77777777" w:rsidTr="00A0397D">
        <w:tc>
          <w:tcPr>
            <w:tcW w:w="1559" w:type="dxa"/>
            <w:shd w:val="clear" w:color="auto" w:fill="auto"/>
            <w:vAlign w:val="bottom"/>
          </w:tcPr>
          <w:p w14:paraId="5F744878" w14:textId="77777777" w:rsidR="00137C3A" w:rsidRDefault="00137C3A" w:rsidP="00A0397D">
            <w:pPr>
              <w:rPr>
                <w:sz w:val="20"/>
                <w:szCs w:val="20"/>
              </w:rPr>
            </w:pPr>
            <w:r>
              <w:rPr>
                <w:rFonts w:hint="eastAsia"/>
                <w:sz w:val="20"/>
                <w:szCs w:val="20"/>
              </w:rPr>
              <w:t>地址</w:t>
            </w:r>
          </w:p>
        </w:tc>
        <w:tc>
          <w:tcPr>
            <w:tcW w:w="1701" w:type="dxa"/>
            <w:shd w:val="clear" w:color="auto" w:fill="auto"/>
            <w:vAlign w:val="bottom"/>
          </w:tcPr>
          <w:p w14:paraId="0B0D03F5" w14:textId="77777777" w:rsidR="00137C3A" w:rsidRDefault="00137C3A" w:rsidP="00A0397D">
            <w:pPr>
              <w:rPr>
                <w:sz w:val="20"/>
                <w:szCs w:val="20"/>
              </w:rPr>
            </w:pPr>
            <w:r>
              <w:rPr>
                <w:rFonts w:hint="eastAsia"/>
                <w:sz w:val="20"/>
                <w:szCs w:val="20"/>
              </w:rPr>
              <w:t>ADDRESS</w:t>
            </w:r>
          </w:p>
        </w:tc>
        <w:tc>
          <w:tcPr>
            <w:tcW w:w="1134" w:type="dxa"/>
            <w:shd w:val="clear" w:color="auto" w:fill="auto"/>
          </w:tcPr>
          <w:p w14:paraId="0D5D71C0"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4E17883" w14:textId="77777777" w:rsidR="00137C3A" w:rsidRPr="00736667" w:rsidRDefault="00137C3A" w:rsidP="00A0397D">
            <w:pPr>
              <w:jc w:val="left"/>
              <w:rPr>
                <w:rFonts w:ascii="宋体" w:hAnsi="宋体"/>
                <w:snapToGrid w:val="0"/>
                <w:kern w:val="0"/>
              </w:rPr>
            </w:pPr>
          </w:p>
        </w:tc>
      </w:tr>
    </w:tbl>
    <w:p w14:paraId="6DF0106B" w14:textId="77777777" w:rsidR="00137C3A" w:rsidRPr="00C56A4E" w:rsidRDefault="00137C3A" w:rsidP="00137C3A"/>
    <w:p w14:paraId="2DB2D5A1" w14:textId="77777777" w:rsidR="00137C3A" w:rsidRDefault="00137C3A" w:rsidP="00BF6BAD">
      <w:pPr>
        <w:pStyle w:val="5"/>
      </w:pPr>
      <w:r w:rsidRPr="00A52328">
        <w:rPr>
          <w:rFonts w:hint="eastAsia"/>
        </w:rPr>
        <w:t>输出</w:t>
      </w:r>
    </w:p>
    <w:p w14:paraId="40BA4599" w14:textId="77777777" w:rsidR="00137C3A" w:rsidRPr="007F58D2" w:rsidRDefault="00137C3A" w:rsidP="00137C3A">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083466E8" w14:textId="77777777" w:rsidTr="00A0397D">
        <w:tc>
          <w:tcPr>
            <w:tcW w:w="1559" w:type="dxa"/>
            <w:shd w:val="clear" w:color="auto" w:fill="E0E0E0"/>
          </w:tcPr>
          <w:p w14:paraId="450CDCB1"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197B518A"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AF3C971"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583B144"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2B78A883" w14:textId="77777777" w:rsidTr="00A0397D">
        <w:tc>
          <w:tcPr>
            <w:tcW w:w="1559" w:type="dxa"/>
            <w:shd w:val="clear" w:color="auto" w:fill="auto"/>
          </w:tcPr>
          <w:p w14:paraId="5D5C86A8"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1A6B399"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3344C2E2"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FF52AD2" w14:textId="77777777" w:rsidR="00137C3A" w:rsidRPr="00736667" w:rsidRDefault="00137C3A" w:rsidP="00A0397D">
            <w:pPr>
              <w:jc w:val="left"/>
              <w:rPr>
                <w:rFonts w:ascii="宋体" w:hAnsi="宋体"/>
                <w:snapToGrid w:val="0"/>
                <w:kern w:val="0"/>
              </w:rPr>
            </w:pPr>
          </w:p>
        </w:tc>
      </w:tr>
      <w:tr w:rsidR="00137C3A" w:rsidRPr="00736667" w14:paraId="2B7B417A" w14:textId="77777777" w:rsidTr="00A0397D">
        <w:tc>
          <w:tcPr>
            <w:tcW w:w="1559" w:type="dxa"/>
            <w:shd w:val="clear" w:color="auto" w:fill="auto"/>
          </w:tcPr>
          <w:p w14:paraId="4EE5648F"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14F99EA"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5D08949"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C2FA935" w14:textId="77777777" w:rsidR="00137C3A" w:rsidRPr="00736667" w:rsidRDefault="00137C3A" w:rsidP="00A0397D">
            <w:pPr>
              <w:jc w:val="left"/>
              <w:rPr>
                <w:rFonts w:ascii="宋体" w:hAnsi="宋体"/>
                <w:snapToGrid w:val="0"/>
                <w:kern w:val="0"/>
              </w:rPr>
            </w:pPr>
          </w:p>
        </w:tc>
      </w:tr>
    </w:tbl>
    <w:p w14:paraId="328BBC63" w14:textId="77777777" w:rsidR="00137C3A" w:rsidRPr="00881204"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r>
        <w:rPr>
          <w:rFonts w:hint="eastAsia"/>
        </w:rPr>
        <w:t>如果有错误建议直接返回协议体或者抛出异常</w:t>
      </w:r>
    </w:p>
    <w:p w14:paraId="35C6FE5A" w14:textId="2D2C297B" w:rsidR="00137C3A" w:rsidRPr="0082647F" w:rsidRDefault="008605BB" w:rsidP="00BF6BAD">
      <w:pPr>
        <w:pStyle w:val="4"/>
      </w:pPr>
      <w:r>
        <w:rPr>
          <w:rFonts w:hint="eastAsia"/>
        </w:rPr>
        <w:t>密码</w:t>
      </w:r>
      <w:r>
        <w:t>重置</w:t>
      </w:r>
    </w:p>
    <w:p w14:paraId="2E189B1D" w14:textId="77777777" w:rsidR="00137C3A" w:rsidRDefault="00137C3A" w:rsidP="00BF6BAD">
      <w:pPr>
        <w:pStyle w:val="5"/>
      </w:pPr>
      <w:r>
        <w:rPr>
          <w:rFonts w:hint="eastAsia"/>
        </w:rPr>
        <w:t>功能</w:t>
      </w:r>
      <w:r>
        <w:t>描述</w:t>
      </w:r>
    </w:p>
    <w:p w14:paraId="010367E7" w14:textId="12401AA5"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主要是提供给管理人员进行系统用户密码</w:t>
      </w:r>
      <w:r w:rsidR="008605BB">
        <w:rPr>
          <w:rFonts w:ascii="宋体" w:hAnsi="宋体" w:hint="eastAsia"/>
          <w:kern w:val="0"/>
          <w:sz w:val="24"/>
          <w:szCs w:val="21"/>
        </w:rPr>
        <w:t>重置</w:t>
      </w:r>
      <w:r>
        <w:rPr>
          <w:rFonts w:ascii="宋体" w:hAnsi="宋体" w:hint="eastAsia"/>
          <w:kern w:val="0"/>
          <w:sz w:val="24"/>
          <w:szCs w:val="21"/>
        </w:rPr>
        <w:t>。</w:t>
      </w:r>
    </w:p>
    <w:p w14:paraId="7AB5BD84" w14:textId="77777777" w:rsidR="00137C3A" w:rsidRPr="00676A58" w:rsidRDefault="00137C3A" w:rsidP="00BF6BAD">
      <w:pPr>
        <w:pStyle w:val="5"/>
      </w:pPr>
      <w:r w:rsidRPr="00676A58">
        <w:rPr>
          <w:rFonts w:hint="eastAsia"/>
        </w:rPr>
        <w:t>处理流程</w:t>
      </w:r>
    </w:p>
    <w:p w14:paraId="29345E6D" w14:textId="77777777" w:rsidR="00137C3A" w:rsidRDefault="00137C3A" w:rsidP="00137C3A">
      <w:pPr>
        <w:ind w:left="289" w:firstLine="420"/>
      </w:pPr>
      <w:r>
        <w:object w:dxaOrig="2323" w:dyaOrig="7955" w14:anchorId="53A79746">
          <v:shape id="_x0000_i1100" type="#_x0000_t75" style="width:115pt;height:273.5pt" o:ole="">
            <v:imagedata r:id="rId164" o:title=""/>
          </v:shape>
          <o:OLEObject Type="Embed" ProgID="Visio.Drawing.15" ShapeID="_x0000_i1100" DrawAspect="Content" ObjectID="_1569760973" r:id="rId165"/>
        </w:object>
      </w:r>
    </w:p>
    <w:p w14:paraId="59174926" w14:textId="77777777" w:rsidR="00137C3A" w:rsidRPr="00533387" w:rsidRDefault="00137C3A">
      <w:pPr>
        <w:pStyle w:val="afb"/>
        <w:numPr>
          <w:ilvl w:val="0"/>
          <w:numId w:val="8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33" w:author="wangq" w:date="2017-08-21T17:25:00Z">
          <w:pPr>
            <w:pStyle w:val="afb"/>
            <w:numPr>
              <w:numId w:val="9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lastRenderedPageBreak/>
        <w:t>输入密码</w:t>
      </w:r>
      <w:r>
        <w:rPr>
          <w:rFonts w:hint="eastAsia"/>
        </w:rPr>
        <w:t>、</w:t>
      </w:r>
      <w:r>
        <w:t>用户</w:t>
      </w:r>
      <w:r>
        <w:rPr>
          <w:rFonts w:hint="eastAsia"/>
        </w:rPr>
        <w:t>ID</w:t>
      </w:r>
    </w:p>
    <w:p w14:paraId="6D5E1091" w14:textId="77777777" w:rsidR="00137C3A" w:rsidRPr="00C3467F" w:rsidRDefault="00137C3A">
      <w:pPr>
        <w:pStyle w:val="afb"/>
        <w:numPr>
          <w:ilvl w:val="0"/>
          <w:numId w:val="8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34" w:author="wangq" w:date="2017-08-21T17:25:00Z">
          <w:pPr>
            <w:pStyle w:val="afb"/>
            <w:numPr>
              <w:numId w:val="9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调用业务端微服务</w:t>
      </w:r>
    </w:p>
    <w:p w14:paraId="4CAE7BBE" w14:textId="77777777" w:rsidR="00137C3A" w:rsidRPr="00F9212D" w:rsidRDefault="00137C3A" w:rsidP="00BF6BAD">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74CDCF92" w14:textId="77777777" w:rsidTr="00A0397D">
        <w:tc>
          <w:tcPr>
            <w:tcW w:w="1559" w:type="dxa"/>
            <w:shd w:val="clear" w:color="auto" w:fill="E0E0E0"/>
          </w:tcPr>
          <w:p w14:paraId="5CCE059C"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6BA067D"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997DAEE"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1B6970F"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7FFD655A" w14:textId="77777777" w:rsidTr="00A0397D">
        <w:tc>
          <w:tcPr>
            <w:tcW w:w="1559" w:type="dxa"/>
            <w:shd w:val="clear" w:color="auto" w:fill="auto"/>
            <w:vAlign w:val="center"/>
          </w:tcPr>
          <w:p w14:paraId="16A10BED" w14:textId="77777777" w:rsidR="00137C3A" w:rsidRDefault="00137C3A" w:rsidP="00A0397D">
            <w:pPr>
              <w:widowControl/>
              <w:jc w:val="left"/>
              <w:rPr>
                <w:rFonts w:ascii="宋体" w:hAnsi="宋体"/>
                <w:sz w:val="20"/>
                <w:szCs w:val="20"/>
              </w:rPr>
            </w:pPr>
            <w:r>
              <w:rPr>
                <w:rFonts w:hint="eastAsia"/>
                <w:sz w:val="20"/>
                <w:szCs w:val="20"/>
              </w:rPr>
              <w:t>用户</w:t>
            </w:r>
            <w:r>
              <w:rPr>
                <w:rFonts w:hint="eastAsia"/>
                <w:sz w:val="20"/>
                <w:szCs w:val="20"/>
              </w:rPr>
              <w:t>ID</w:t>
            </w:r>
          </w:p>
        </w:tc>
        <w:tc>
          <w:tcPr>
            <w:tcW w:w="1701" w:type="dxa"/>
            <w:shd w:val="clear" w:color="auto" w:fill="auto"/>
            <w:vAlign w:val="center"/>
          </w:tcPr>
          <w:p w14:paraId="3B534E8D" w14:textId="77777777" w:rsidR="00137C3A" w:rsidRDefault="00137C3A" w:rsidP="00A0397D">
            <w:pPr>
              <w:widowControl/>
              <w:jc w:val="left"/>
              <w:rPr>
                <w:rFonts w:ascii="宋体" w:hAnsi="宋体"/>
                <w:color w:val="000000"/>
                <w:sz w:val="22"/>
              </w:rPr>
            </w:pPr>
            <w:r>
              <w:rPr>
                <w:color w:val="000000"/>
                <w:sz w:val="22"/>
              </w:rPr>
              <w:t>USERID</w:t>
            </w:r>
          </w:p>
        </w:tc>
        <w:tc>
          <w:tcPr>
            <w:tcW w:w="1134" w:type="dxa"/>
            <w:shd w:val="clear" w:color="auto" w:fill="auto"/>
          </w:tcPr>
          <w:p w14:paraId="05F94DB2"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8264A4E" w14:textId="77777777" w:rsidR="00137C3A" w:rsidRPr="00736667" w:rsidRDefault="00137C3A" w:rsidP="00A0397D">
            <w:pPr>
              <w:jc w:val="left"/>
              <w:rPr>
                <w:rFonts w:ascii="宋体" w:hAnsi="宋体"/>
                <w:snapToGrid w:val="0"/>
                <w:kern w:val="0"/>
              </w:rPr>
            </w:pPr>
          </w:p>
        </w:tc>
      </w:tr>
      <w:tr w:rsidR="00137C3A" w:rsidRPr="00736667" w14:paraId="30F2AE75" w14:textId="77777777" w:rsidTr="00A0397D">
        <w:tc>
          <w:tcPr>
            <w:tcW w:w="1559" w:type="dxa"/>
            <w:shd w:val="clear" w:color="auto" w:fill="auto"/>
            <w:vAlign w:val="center"/>
          </w:tcPr>
          <w:p w14:paraId="372637CA" w14:textId="77777777" w:rsidR="00137C3A" w:rsidRDefault="00137C3A" w:rsidP="00A0397D">
            <w:pPr>
              <w:rPr>
                <w:sz w:val="20"/>
                <w:szCs w:val="20"/>
              </w:rPr>
            </w:pPr>
            <w:r>
              <w:rPr>
                <w:rFonts w:hint="eastAsia"/>
                <w:sz w:val="20"/>
                <w:szCs w:val="20"/>
              </w:rPr>
              <w:t>密码</w:t>
            </w:r>
          </w:p>
        </w:tc>
        <w:tc>
          <w:tcPr>
            <w:tcW w:w="1701" w:type="dxa"/>
            <w:shd w:val="clear" w:color="auto" w:fill="auto"/>
            <w:vAlign w:val="center"/>
          </w:tcPr>
          <w:p w14:paraId="5037113B" w14:textId="77777777" w:rsidR="00137C3A" w:rsidRDefault="00137C3A" w:rsidP="00A0397D">
            <w:pPr>
              <w:rPr>
                <w:sz w:val="20"/>
                <w:szCs w:val="20"/>
              </w:rPr>
            </w:pPr>
            <w:r>
              <w:rPr>
                <w:sz w:val="20"/>
                <w:szCs w:val="20"/>
              </w:rPr>
              <w:t>PASSWORD</w:t>
            </w:r>
          </w:p>
        </w:tc>
        <w:tc>
          <w:tcPr>
            <w:tcW w:w="1134" w:type="dxa"/>
            <w:shd w:val="clear" w:color="auto" w:fill="auto"/>
          </w:tcPr>
          <w:p w14:paraId="6B9CDDE5" w14:textId="77777777" w:rsidR="00137C3A" w:rsidRDefault="00137C3A" w:rsidP="00A0397D">
            <w:pPr>
              <w:jc w:val="left"/>
              <w:rPr>
                <w:rFonts w:ascii="宋体" w:hAnsi="宋体"/>
                <w:snapToGrid w:val="0"/>
                <w:kern w:val="0"/>
              </w:rPr>
            </w:pPr>
          </w:p>
        </w:tc>
        <w:tc>
          <w:tcPr>
            <w:tcW w:w="3119" w:type="dxa"/>
            <w:shd w:val="clear" w:color="auto" w:fill="auto"/>
          </w:tcPr>
          <w:p w14:paraId="7BF995BF" w14:textId="77777777" w:rsidR="00137C3A" w:rsidRPr="00736667" w:rsidRDefault="00137C3A" w:rsidP="00A0397D">
            <w:pPr>
              <w:jc w:val="left"/>
              <w:rPr>
                <w:rFonts w:ascii="宋体" w:hAnsi="宋体"/>
                <w:snapToGrid w:val="0"/>
                <w:kern w:val="0"/>
              </w:rPr>
            </w:pPr>
          </w:p>
        </w:tc>
      </w:tr>
    </w:tbl>
    <w:p w14:paraId="691B91E6" w14:textId="77777777" w:rsidR="00137C3A" w:rsidRPr="00C56A4E" w:rsidRDefault="00137C3A" w:rsidP="00137C3A"/>
    <w:p w14:paraId="61B904C3" w14:textId="77777777" w:rsidR="00137C3A" w:rsidRDefault="00137C3A" w:rsidP="00BF6BAD">
      <w:pPr>
        <w:pStyle w:val="5"/>
      </w:pPr>
      <w:r w:rsidRPr="00A52328">
        <w:rPr>
          <w:rFonts w:hint="eastAsia"/>
        </w:rPr>
        <w:t>输出</w:t>
      </w:r>
    </w:p>
    <w:p w14:paraId="11F88F60" w14:textId="77777777" w:rsidR="00137C3A" w:rsidRPr="007F58D2" w:rsidRDefault="00137C3A" w:rsidP="00137C3A">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09F2BD3E" w14:textId="77777777" w:rsidTr="00A0397D">
        <w:tc>
          <w:tcPr>
            <w:tcW w:w="1559" w:type="dxa"/>
            <w:shd w:val="clear" w:color="auto" w:fill="E0E0E0"/>
          </w:tcPr>
          <w:p w14:paraId="07A103E2"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71EBCCF"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13E2486"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80BDB8E"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361EBE60" w14:textId="77777777" w:rsidTr="00A0397D">
        <w:tc>
          <w:tcPr>
            <w:tcW w:w="1559" w:type="dxa"/>
            <w:shd w:val="clear" w:color="auto" w:fill="auto"/>
          </w:tcPr>
          <w:p w14:paraId="4052AC9E"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EB512F9"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3A5B1AC"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69DFDCF" w14:textId="77777777" w:rsidR="00137C3A" w:rsidRPr="00736667" w:rsidRDefault="00137C3A" w:rsidP="00A0397D">
            <w:pPr>
              <w:jc w:val="left"/>
              <w:rPr>
                <w:rFonts w:ascii="宋体" w:hAnsi="宋体"/>
                <w:snapToGrid w:val="0"/>
                <w:kern w:val="0"/>
              </w:rPr>
            </w:pPr>
          </w:p>
        </w:tc>
      </w:tr>
      <w:tr w:rsidR="00137C3A" w:rsidRPr="00736667" w14:paraId="1809A734" w14:textId="77777777" w:rsidTr="00A0397D">
        <w:tc>
          <w:tcPr>
            <w:tcW w:w="1559" w:type="dxa"/>
            <w:shd w:val="clear" w:color="auto" w:fill="auto"/>
          </w:tcPr>
          <w:p w14:paraId="547A29FD"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6DA9A2D4"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FD889A4"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1251E56" w14:textId="77777777" w:rsidR="00137C3A" w:rsidRPr="00736667" w:rsidRDefault="00137C3A" w:rsidP="00A0397D">
            <w:pPr>
              <w:jc w:val="left"/>
              <w:rPr>
                <w:rFonts w:ascii="宋体" w:hAnsi="宋体"/>
                <w:snapToGrid w:val="0"/>
                <w:kern w:val="0"/>
              </w:rPr>
            </w:pPr>
          </w:p>
        </w:tc>
      </w:tr>
    </w:tbl>
    <w:p w14:paraId="45604730" w14:textId="77777777" w:rsidR="00137C3A" w:rsidRPr="00881204"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r>
        <w:rPr>
          <w:rFonts w:hint="eastAsia"/>
        </w:rPr>
        <w:t>如果有错误建议直接返回协议体或者抛出异常</w:t>
      </w:r>
    </w:p>
    <w:p w14:paraId="1997D95A" w14:textId="77777777" w:rsidR="00137C3A" w:rsidRPr="003C39F3" w:rsidRDefault="00137C3A" w:rsidP="00137C3A"/>
    <w:p w14:paraId="717A0E29" w14:textId="77777777" w:rsidR="00137C3A" w:rsidRPr="0082647F" w:rsidRDefault="00137C3A" w:rsidP="00BF6BAD">
      <w:pPr>
        <w:pStyle w:val="4"/>
      </w:pPr>
      <w:r>
        <w:rPr>
          <w:rFonts w:hint="eastAsia"/>
        </w:rPr>
        <w:t>系统用户锁定</w:t>
      </w:r>
      <w:r>
        <w:rPr>
          <w:rFonts w:hint="eastAsia"/>
        </w:rPr>
        <w:t>/</w:t>
      </w:r>
      <w:r>
        <w:rPr>
          <w:rFonts w:hint="eastAsia"/>
        </w:rPr>
        <w:t>解锁</w:t>
      </w:r>
      <w:r>
        <w:t>用户</w:t>
      </w:r>
    </w:p>
    <w:p w14:paraId="727E2B22" w14:textId="77777777" w:rsidR="00137C3A" w:rsidRDefault="00137C3A" w:rsidP="00BF6BAD">
      <w:pPr>
        <w:pStyle w:val="5"/>
      </w:pPr>
      <w:r>
        <w:rPr>
          <w:rFonts w:hint="eastAsia"/>
        </w:rPr>
        <w:t>功能</w:t>
      </w:r>
      <w:r>
        <w:t>描述</w:t>
      </w:r>
    </w:p>
    <w:p w14:paraId="6D49BB73"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主要是系统管理人员锁定用户，防止不安全的事情发生</w:t>
      </w:r>
    </w:p>
    <w:p w14:paraId="40A90D9C" w14:textId="77777777" w:rsidR="00137C3A" w:rsidRPr="00676A58" w:rsidRDefault="00137C3A" w:rsidP="00BF6BAD">
      <w:pPr>
        <w:pStyle w:val="5"/>
      </w:pPr>
      <w:r w:rsidRPr="00676A58">
        <w:rPr>
          <w:rFonts w:hint="eastAsia"/>
        </w:rPr>
        <w:lastRenderedPageBreak/>
        <w:t>处理流程</w:t>
      </w:r>
    </w:p>
    <w:p w14:paraId="307BE3A1"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r>
        <w:rPr>
          <w:rFonts w:ascii="宋体" w:hAnsi="宋体" w:hint="eastAsia"/>
          <w:kern w:val="0"/>
          <w:sz w:val="24"/>
          <w:szCs w:val="21"/>
        </w:rPr>
        <w:t xml:space="preserve">      </w:t>
      </w:r>
      <w:r>
        <w:object w:dxaOrig="2323" w:dyaOrig="7955" w14:anchorId="5F63338A">
          <v:shape id="_x0000_i1101" type="#_x0000_t75" style="width:115pt;height:396pt" o:ole="">
            <v:imagedata r:id="rId166" o:title=""/>
          </v:shape>
          <o:OLEObject Type="Embed" ProgID="Visio.Drawing.15" ShapeID="_x0000_i1101" DrawAspect="Content" ObjectID="_1569760974" r:id="rId167"/>
        </w:object>
      </w:r>
    </w:p>
    <w:p w14:paraId="1BD855AE" w14:textId="77777777" w:rsidR="00137C3A" w:rsidRPr="00533387" w:rsidRDefault="00137C3A">
      <w:pPr>
        <w:pStyle w:val="afb"/>
        <w:numPr>
          <w:ilvl w:val="0"/>
          <w:numId w:val="8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35" w:author="wangq" w:date="2017-08-21T17:25:00Z">
          <w:pPr>
            <w:pStyle w:val="afb"/>
            <w:numPr>
              <w:numId w:val="9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输入用户ID、密码</w:t>
      </w:r>
    </w:p>
    <w:p w14:paraId="555BC4E8" w14:textId="77777777" w:rsidR="00137C3A" w:rsidRPr="0063344C" w:rsidRDefault="00137C3A">
      <w:pPr>
        <w:pStyle w:val="afb"/>
        <w:numPr>
          <w:ilvl w:val="0"/>
          <w:numId w:val="8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36" w:author="wangq" w:date="2017-08-21T17:25:00Z">
          <w:pPr>
            <w:pStyle w:val="afb"/>
            <w:numPr>
              <w:numId w:val="9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调用业务端微服务</w:t>
      </w:r>
    </w:p>
    <w:p w14:paraId="3C9DEA2C" w14:textId="77777777" w:rsidR="00137C3A" w:rsidRDefault="00137C3A" w:rsidP="00BF6BAD">
      <w:pPr>
        <w:pStyle w:val="5"/>
      </w:pPr>
      <w:r w:rsidRPr="00F9212D">
        <w:rPr>
          <w:rFonts w:hint="eastAsia"/>
        </w:rPr>
        <w:t>输入</w:t>
      </w:r>
    </w:p>
    <w:p w14:paraId="112D776C" w14:textId="77777777" w:rsidR="00137C3A" w:rsidRPr="0080660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0515AEDC" w14:textId="77777777" w:rsidTr="00A0397D">
        <w:tc>
          <w:tcPr>
            <w:tcW w:w="1559" w:type="dxa"/>
            <w:shd w:val="clear" w:color="auto" w:fill="E0E0E0"/>
          </w:tcPr>
          <w:p w14:paraId="184B311F"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17A81F4C"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7C56075"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A1224AC"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0121C5D4" w14:textId="77777777" w:rsidTr="00A0397D">
        <w:tc>
          <w:tcPr>
            <w:tcW w:w="1559" w:type="dxa"/>
            <w:shd w:val="clear" w:color="auto" w:fill="auto"/>
          </w:tcPr>
          <w:p w14:paraId="2BE1CF44" w14:textId="77777777" w:rsidR="00137C3A" w:rsidRPr="00195C39" w:rsidRDefault="00137C3A" w:rsidP="00A0397D">
            <w:pPr>
              <w:jc w:val="left"/>
              <w:rPr>
                <w:rFonts w:ascii="宋体" w:hAnsi="宋体"/>
                <w:snapToGrid w:val="0"/>
                <w:kern w:val="0"/>
              </w:rPr>
            </w:pPr>
            <w:r>
              <w:rPr>
                <w:rFonts w:ascii="宋体" w:hAnsi="宋体" w:hint="eastAsia"/>
                <w:snapToGrid w:val="0"/>
                <w:kern w:val="0"/>
              </w:rPr>
              <w:t>用户ID</w:t>
            </w:r>
          </w:p>
        </w:tc>
        <w:tc>
          <w:tcPr>
            <w:tcW w:w="1701" w:type="dxa"/>
            <w:shd w:val="clear" w:color="auto" w:fill="auto"/>
          </w:tcPr>
          <w:p w14:paraId="10D93707" w14:textId="77777777" w:rsidR="00137C3A" w:rsidRPr="00195C39" w:rsidRDefault="00137C3A" w:rsidP="00A0397D">
            <w:pPr>
              <w:jc w:val="left"/>
              <w:rPr>
                <w:rFonts w:ascii="宋体" w:hAnsi="宋体"/>
                <w:snapToGrid w:val="0"/>
                <w:kern w:val="0"/>
              </w:rPr>
            </w:pPr>
            <w:r>
              <w:rPr>
                <w:rFonts w:ascii="宋体" w:hAnsi="宋体" w:hint="eastAsia"/>
                <w:snapToGrid w:val="0"/>
                <w:kern w:val="0"/>
              </w:rPr>
              <w:t>USERID</w:t>
            </w:r>
          </w:p>
        </w:tc>
        <w:tc>
          <w:tcPr>
            <w:tcW w:w="1134" w:type="dxa"/>
            <w:shd w:val="clear" w:color="auto" w:fill="auto"/>
          </w:tcPr>
          <w:p w14:paraId="7820BA6B"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1A9C8187" w14:textId="77777777" w:rsidR="00137C3A" w:rsidRPr="00736667" w:rsidRDefault="00137C3A" w:rsidP="00A0397D">
            <w:pPr>
              <w:jc w:val="left"/>
              <w:rPr>
                <w:rFonts w:ascii="宋体" w:hAnsi="宋体"/>
                <w:snapToGrid w:val="0"/>
                <w:kern w:val="0"/>
              </w:rPr>
            </w:pPr>
          </w:p>
        </w:tc>
      </w:tr>
    </w:tbl>
    <w:p w14:paraId="07AF08D2" w14:textId="77777777" w:rsidR="00137C3A" w:rsidRPr="00A9755C"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60F2199C" w14:textId="77777777" w:rsidR="00137C3A" w:rsidRPr="00C56A4E" w:rsidRDefault="00137C3A" w:rsidP="00137C3A"/>
    <w:p w14:paraId="42CD594A" w14:textId="77777777" w:rsidR="00137C3A" w:rsidRPr="00A52328" w:rsidRDefault="00137C3A" w:rsidP="00BF6BAD">
      <w:pPr>
        <w:pStyle w:val="5"/>
      </w:pPr>
      <w:r w:rsidRPr="00A52328">
        <w:rPr>
          <w:rFonts w:hint="eastAsia"/>
        </w:rPr>
        <w:lastRenderedPageBreak/>
        <w:t>输出</w:t>
      </w:r>
    </w:p>
    <w:p w14:paraId="5AE74559" w14:textId="77777777" w:rsidR="00137C3A" w:rsidRPr="007F58D2" w:rsidRDefault="00137C3A" w:rsidP="00137C3A">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4F6CEE9D" w14:textId="77777777" w:rsidTr="00A0397D">
        <w:tc>
          <w:tcPr>
            <w:tcW w:w="1559" w:type="dxa"/>
            <w:shd w:val="clear" w:color="auto" w:fill="E0E0E0"/>
          </w:tcPr>
          <w:p w14:paraId="755C3C86"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E8ACEAC"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278F33"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EAD74F7"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089981FE" w14:textId="77777777" w:rsidTr="00A0397D">
        <w:tc>
          <w:tcPr>
            <w:tcW w:w="1559" w:type="dxa"/>
            <w:shd w:val="clear" w:color="auto" w:fill="auto"/>
          </w:tcPr>
          <w:p w14:paraId="210AD06F"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6EAEC2B"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D731026"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23F7C89" w14:textId="77777777" w:rsidR="00137C3A" w:rsidRPr="00736667" w:rsidRDefault="00137C3A" w:rsidP="00A0397D">
            <w:pPr>
              <w:jc w:val="left"/>
              <w:rPr>
                <w:rFonts w:ascii="宋体" w:hAnsi="宋体"/>
                <w:snapToGrid w:val="0"/>
                <w:kern w:val="0"/>
              </w:rPr>
            </w:pPr>
          </w:p>
        </w:tc>
      </w:tr>
      <w:tr w:rsidR="00137C3A" w:rsidRPr="00736667" w14:paraId="0F34EC5A" w14:textId="77777777" w:rsidTr="00A0397D">
        <w:tc>
          <w:tcPr>
            <w:tcW w:w="1559" w:type="dxa"/>
            <w:shd w:val="clear" w:color="auto" w:fill="auto"/>
          </w:tcPr>
          <w:p w14:paraId="041CA83F"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A6F2A7D"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5BDE0B0"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061B3A1" w14:textId="77777777" w:rsidR="00137C3A" w:rsidRPr="00736667" w:rsidRDefault="00137C3A" w:rsidP="00A0397D">
            <w:pPr>
              <w:jc w:val="left"/>
              <w:rPr>
                <w:rFonts w:ascii="宋体" w:hAnsi="宋体"/>
                <w:snapToGrid w:val="0"/>
                <w:kern w:val="0"/>
              </w:rPr>
            </w:pPr>
          </w:p>
        </w:tc>
      </w:tr>
    </w:tbl>
    <w:p w14:paraId="7C5BE965"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6D15CA70" w14:textId="77777777" w:rsidR="00137C3A" w:rsidRPr="0082647F" w:rsidRDefault="00137C3A" w:rsidP="00BF6BAD">
      <w:pPr>
        <w:pStyle w:val="4"/>
      </w:pPr>
      <w:r>
        <w:rPr>
          <w:rFonts w:hint="eastAsia"/>
        </w:rPr>
        <w:t>系统用户角色新增</w:t>
      </w:r>
    </w:p>
    <w:p w14:paraId="7804298A" w14:textId="77777777" w:rsidR="00137C3A" w:rsidRDefault="00137C3A" w:rsidP="00BF6BAD">
      <w:pPr>
        <w:pStyle w:val="5"/>
      </w:pPr>
      <w:r>
        <w:rPr>
          <w:rFonts w:hint="eastAsia"/>
        </w:rPr>
        <w:t>功能</w:t>
      </w:r>
      <w:r>
        <w:t>描述</w:t>
      </w:r>
    </w:p>
    <w:p w14:paraId="52BA80E7"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主要是系统管理人员新增用户角色信息</w:t>
      </w:r>
    </w:p>
    <w:p w14:paraId="57EFFBCD" w14:textId="77777777" w:rsidR="00137C3A" w:rsidRDefault="00137C3A" w:rsidP="00BF6BAD">
      <w:pPr>
        <w:pStyle w:val="5"/>
      </w:pPr>
      <w:r w:rsidRPr="00676A58">
        <w:rPr>
          <w:rFonts w:hint="eastAsia"/>
        </w:rPr>
        <w:t>处理流程</w:t>
      </w:r>
    </w:p>
    <w:p w14:paraId="2C9BD82B" w14:textId="77777777" w:rsidR="00137C3A" w:rsidRPr="00533387" w:rsidRDefault="00137C3A">
      <w:pPr>
        <w:pStyle w:val="afb"/>
        <w:numPr>
          <w:ilvl w:val="0"/>
          <w:numId w:val="11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37" w:author="wangq" w:date="2017-08-21T17:25:00Z">
          <w:pPr>
            <w:pStyle w:val="afb"/>
            <w:numPr>
              <w:numId w:val="12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输入角色ID，角色名称</w:t>
      </w:r>
    </w:p>
    <w:p w14:paraId="71C0A44A" w14:textId="77777777" w:rsidR="00137C3A" w:rsidRDefault="00137C3A">
      <w:pPr>
        <w:pStyle w:val="afb"/>
        <w:numPr>
          <w:ilvl w:val="0"/>
          <w:numId w:val="11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38" w:author="wangq" w:date="2017-08-21T17:25:00Z">
          <w:pPr>
            <w:pStyle w:val="afb"/>
            <w:numPr>
              <w:numId w:val="12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hint="eastAsia"/>
        </w:rPr>
        <w:t>调用业务端微服务</w:t>
      </w:r>
    </w:p>
    <w:p w14:paraId="066B8D58" w14:textId="77777777" w:rsidR="00137C3A" w:rsidRPr="0063344C" w:rsidRDefault="00137C3A">
      <w:pPr>
        <w:pStyle w:val="afb"/>
        <w:numPr>
          <w:ilvl w:val="0"/>
          <w:numId w:val="11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39" w:author="wangq" w:date="2017-08-21T17:25:00Z">
          <w:pPr>
            <w:pStyle w:val="afb"/>
            <w:numPr>
              <w:numId w:val="12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t>返回信息</w:t>
      </w:r>
    </w:p>
    <w:p w14:paraId="671A1027" w14:textId="77777777" w:rsidR="00137C3A" w:rsidRDefault="00137C3A" w:rsidP="00BF6BAD">
      <w:pPr>
        <w:pStyle w:val="5"/>
      </w:pPr>
      <w:r w:rsidRPr="00F9212D">
        <w:rPr>
          <w:rFonts w:hint="eastAsia"/>
        </w:rPr>
        <w:t>输入</w:t>
      </w:r>
    </w:p>
    <w:p w14:paraId="6DEAA84B" w14:textId="77777777" w:rsidR="00137C3A" w:rsidRPr="0080660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3DB7A640" w14:textId="77777777" w:rsidTr="00A0397D">
        <w:tc>
          <w:tcPr>
            <w:tcW w:w="1559" w:type="dxa"/>
            <w:shd w:val="clear" w:color="auto" w:fill="E0E0E0"/>
          </w:tcPr>
          <w:p w14:paraId="5E473650"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CFB78A5"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6504D21"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1AB8FC7"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024613BF" w14:textId="77777777" w:rsidTr="00A0397D">
        <w:tc>
          <w:tcPr>
            <w:tcW w:w="1559" w:type="dxa"/>
            <w:shd w:val="clear" w:color="auto" w:fill="auto"/>
          </w:tcPr>
          <w:p w14:paraId="4971C0BD"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2BFBE42F"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796DAA86"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F33D382" w14:textId="77777777" w:rsidR="00137C3A" w:rsidRPr="00736667" w:rsidRDefault="00137C3A" w:rsidP="00A0397D">
            <w:pPr>
              <w:jc w:val="left"/>
              <w:rPr>
                <w:rFonts w:ascii="宋体" w:hAnsi="宋体"/>
                <w:snapToGrid w:val="0"/>
                <w:kern w:val="0"/>
              </w:rPr>
            </w:pPr>
          </w:p>
        </w:tc>
      </w:tr>
      <w:tr w:rsidR="00137C3A" w:rsidRPr="00736667" w14:paraId="251D36FC" w14:textId="77777777" w:rsidTr="00A0397D">
        <w:tc>
          <w:tcPr>
            <w:tcW w:w="1559" w:type="dxa"/>
            <w:shd w:val="clear" w:color="auto" w:fill="auto"/>
          </w:tcPr>
          <w:p w14:paraId="5570410E" w14:textId="77777777" w:rsidR="00137C3A" w:rsidRPr="00195C39" w:rsidRDefault="00137C3A"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4E7C988B" w14:textId="77777777" w:rsidR="00137C3A" w:rsidRPr="00195C39" w:rsidRDefault="00137C3A"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1CF4F0E7"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7BCA90AD" w14:textId="77777777" w:rsidR="00137C3A" w:rsidRPr="00736667" w:rsidRDefault="00137C3A" w:rsidP="00A0397D">
            <w:pPr>
              <w:jc w:val="left"/>
              <w:rPr>
                <w:rFonts w:ascii="宋体" w:hAnsi="宋体"/>
                <w:snapToGrid w:val="0"/>
                <w:kern w:val="0"/>
              </w:rPr>
            </w:pPr>
          </w:p>
        </w:tc>
      </w:tr>
      <w:tr w:rsidR="00137C3A" w:rsidRPr="00736667" w14:paraId="7F8F3D01" w14:textId="77777777" w:rsidTr="00A0397D">
        <w:tc>
          <w:tcPr>
            <w:tcW w:w="1559" w:type="dxa"/>
            <w:shd w:val="clear" w:color="auto" w:fill="auto"/>
          </w:tcPr>
          <w:p w14:paraId="6CD31804" w14:textId="77777777" w:rsidR="00137C3A" w:rsidRDefault="00137C3A" w:rsidP="00A0397D">
            <w:pPr>
              <w:jc w:val="left"/>
              <w:rPr>
                <w:rFonts w:ascii="宋体" w:hAnsi="宋体"/>
                <w:snapToGrid w:val="0"/>
                <w:kern w:val="0"/>
              </w:rPr>
            </w:pPr>
            <w:r>
              <w:rPr>
                <w:rFonts w:ascii="宋体" w:hAnsi="宋体" w:hint="eastAsia"/>
                <w:snapToGrid w:val="0"/>
                <w:kern w:val="0"/>
              </w:rPr>
              <w:t>角色名称</w:t>
            </w:r>
          </w:p>
        </w:tc>
        <w:tc>
          <w:tcPr>
            <w:tcW w:w="1701" w:type="dxa"/>
            <w:shd w:val="clear" w:color="auto" w:fill="auto"/>
          </w:tcPr>
          <w:p w14:paraId="794D53AD" w14:textId="77777777" w:rsidR="00137C3A" w:rsidRDefault="00137C3A" w:rsidP="00A0397D">
            <w:pPr>
              <w:jc w:val="left"/>
              <w:rPr>
                <w:rFonts w:ascii="宋体" w:hAnsi="宋体"/>
                <w:snapToGrid w:val="0"/>
                <w:kern w:val="0"/>
              </w:rPr>
            </w:pPr>
            <w:r>
              <w:rPr>
                <w:rFonts w:ascii="宋体" w:hAnsi="宋体" w:hint="eastAsia"/>
                <w:snapToGrid w:val="0"/>
                <w:kern w:val="0"/>
              </w:rPr>
              <w:t>ROLEDESC</w:t>
            </w:r>
          </w:p>
        </w:tc>
        <w:tc>
          <w:tcPr>
            <w:tcW w:w="1134" w:type="dxa"/>
            <w:shd w:val="clear" w:color="auto" w:fill="auto"/>
          </w:tcPr>
          <w:p w14:paraId="2690085D"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E9D9CA4" w14:textId="77777777" w:rsidR="00137C3A" w:rsidRPr="00736667" w:rsidRDefault="00137C3A" w:rsidP="00A0397D">
            <w:pPr>
              <w:jc w:val="left"/>
              <w:rPr>
                <w:rFonts w:ascii="宋体" w:hAnsi="宋体"/>
                <w:snapToGrid w:val="0"/>
                <w:kern w:val="0"/>
              </w:rPr>
            </w:pPr>
          </w:p>
        </w:tc>
      </w:tr>
      <w:tr w:rsidR="001B288B" w:rsidRPr="00736667" w14:paraId="13B4FC44" w14:textId="77777777" w:rsidTr="00F05375">
        <w:tc>
          <w:tcPr>
            <w:tcW w:w="1559" w:type="dxa"/>
            <w:shd w:val="clear" w:color="auto" w:fill="auto"/>
          </w:tcPr>
          <w:p w14:paraId="11485A85" w14:textId="587FA645" w:rsidR="001B288B" w:rsidRDefault="001B288B" w:rsidP="00F05375">
            <w:pPr>
              <w:jc w:val="left"/>
              <w:rPr>
                <w:rFonts w:ascii="宋体" w:hAnsi="宋体"/>
                <w:snapToGrid w:val="0"/>
                <w:kern w:val="0"/>
              </w:rPr>
            </w:pPr>
            <w:r>
              <w:rPr>
                <w:rFonts w:ascii="宋体" w:hAnsi="宋体" w:hint="eastAsia"/>
                <w:snapToGrid w:val="0"/>
                <w:kern w:val="0"/>
              </w:rPr>
              <w:t>角色描述</w:t>
            </w:r>
          </w:p>
        </w:tc>
        <w:tc>
          <w:tcPr>
            <w:tcW w:w="1701" w:type="dxa"/>
            <w:shd w:val="clear" w:color="auto" w:fill="auto"/>
          </w:tcPr>
          <w:p w14:paraId="1FC55BD0" w14:textId="582DD006" w:rsidR="001B288B" w:rsidRDefault="001B288B" w:rsidP="001B288B">
            <w:pPr>
              <w:jc w:val="left"/>
              <w:rPr>
                <w:rFonts w:ascii="宋体" w:hAnsi="宋体"/>
                <w:snapToGrid w:val="0"/>
                <w:kern w:val="0"/>
              </w:rPr>
            </w:pPr>
            <w:r>
              <w:rPr>
                <w:rFonts w:ascii="宋体" w:hAnsi="宋体" w:hint="eastAsia"/>
                <w:snapToGrid w:val="0"/>
                <w:kern w:val="0"/>
              </w:rPr>
              <w:t>ROLE</w:t>
            </w:r>
            <w:r>
              <w:rPr>
                <w:rFonts w:ascii="宋体" w:hAnsi="宋体"/>
                <w:snapToGrid w:val="0"/>
                <w:kern w:val="0"/>
              </w:rPr>
              <w:t>REMARK</w:t>
            </w:r>
          </w:p>
        </w:tc>
        <w:tc>
          <w:tcPr>
            <w:tcW w:w="1134" w:type="dxa"/>
            <w:shd w:val="clear" w:color="auto" w:fill="auto"/>
          </w:tcPr>
          <w:p w14:paraId="715FF694" w14:textId="04F711D7" w:rsidR="001B288B" w:rsidRDefault="001B288B" w:rsidP="00F05375">
            <w:pPr>
              <w:jc w:val="left"/>
              <w:rPr>
                <w:rFonts w:ascii="宋体" w:hAnsi="宋体"/>
                <w:snapToGrid w:val="0"/>
                <w:kern w:val="0"/>
              </w:rPr>
            </w:pPr>
            <w:r>
              <w:rPr>
                <w:rFonts w:ascii="宋体" w:hAnsi="宋体"/>
                <w:snapToGrid w:val="0"/>
                <w:kern w:val="0"/>
              </w:rPr>
              <w:t>N</w:t>
            </w:r>
          </w:p>
        </w:tc>
        <w:tc>
          <w:tcPr>
            <w:tcW w:w="3119" w:type="dxa"/>
            <w:shd w:val="clear" w:color="auto" w:fill="auto"/>
          </w:tcPr>
          <w:p w14:paraId="09837891" w14:textId="77777777" w:rsidR="001B288B" w:rsidRPr="00736667" w:rsidRDefault="001B288B" w:rsidP="00F05375">
            <w:pPr>
              <w:jc w:val="left"/>
              <w:rPr>
                <w:rFonts w:ascii="宋体" w:hAnsi="宋体"/>
                <w:snapToGrid w:val="0"/>
                <w:kern w:val="0"/>
              </w:rPr>
            </w:pPr>
          </w:p>
        </w:tc>
      </w:tr>
    </w:tbl>
    <w:p w14:paraId="35245244" w14:textId="77777777" w:rsidR="00137C3A" w:rsidRPr="00C56A4E" w:rsidRDefault="00137C3A" w:rsidP="00137C3A"/>
    <w:p w14:paraId="4D74BAC4" w14:textId="77777777" w:rsidR="00137C3A" w:rsidRPr="00A52328" w:rsidRDefault="00137C3A" w:rsidP="00BF6BAD">
      <w:pPr>
        <w:pStyle w:val="5"/>
      </w:pPr>
      <w:r w:rsidRPr="00A52328">
        <w:rPr>
          <w:rFonts w:hint="eastAsia"/>
        </w:rPr>
        <w:t>输出</w:t>
      </w:r>
    </w:p>
    <w:p w14:paraId="122DD6A9" w14:textId="77777777" w:rsidR="00137C3A" w:rsidRPr="007F58D2" w:rsidRDefault="00137C3A" w:rsidP="00137C3A">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754184AF" w14:textId="77777777" w:rsidTr="00A0397D">
        <w:tc>
          <w:tcPr>
            <w:tcW w:w="1559" w:type="dxa"/>
            <w:shd w:val="clear" w:color="auto" w:fill="E0E0E0"/>
          </w:tcPr>
          <w:p w14:paraId="0390C2A0"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3873490"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4F85A3E"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6AAE5DF"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5F0C5130" w14:textId="77777777" w:rsidTr="00A0397D">
        <w:tc>
          <w:tcPr>
            <w:tcW w:w="1559" w:type="dxa"/>
            <w:shd w:val="clear" w:color="auto" w:fill="auto"/>
          </w:tcPr>
          <w:p w14:paraId="6D8C2442"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457ED64"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2C3AE115"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9D9AE9B" w14:textId="77777777" w:rsidR="00137C3A" w:rsidRPr="00736667" w:rsidRDefault="00137C3A" w:rsidP="00A0397D">
            <w:pPr>
              <w:jc w:val="left"/>
              <w:rPr>
                <w:rFonts w:ascii="宋体" w:hAnsi="宋体"/>
                <w:snapToGrid w:val="0"/>
                <w:kern w:val="0"/>
              </w:rPr>
            </w:pPr>
          </w:p>
        </w:tc>
      </w:tr>
      <w:tr w:rsidR="00137C3A" w:rsidRPr="00736667" w14:paraId="71D77D47" w14:textId="77777777" w:rsidTr="00A0397D">
        <w:tc>
          <w:tcPr>
            <w:tcW w:w="1559" w:type="dxa"/>
            <w:shd w:val="clear" w:color="auto" w:fill="auto"/>
          </w:tcPr>
          <w:p w14:paraId="76939951"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76DB46F"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66AFD17A"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2041648" w14:textId="77777777" w:rsidR="00137C3A" w:rsidRPr="00736667" w:rsidRDefault="00137C3A" w:rsidP="00A0397D">
            <w:pPr>
              <w:jc w:val="left"/>
              <w:rPr>
                <w:rFonts w:ascii="宋体" w:hAnsi="宋体"/>
                <w:snapToGrid w:val="0"/>
                <w:kern w:val="0"/>
              </w:rPr>
            </w:pPr>
          </w:p>
        </w:tc>
      </w:tr>
    </w:tbl>
    <w:p w14:paraId="72EE04AE"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lastRenderedPageBreak/>
        <w:t>如果有错误建议直接返回协议体或者抛出异常</w:t>
      </w:r>
    </w:p>
    <w:p w14:paraId="303669BE" w14:textId="77777777" w:rsidR="00137C3A" w:rsidRPr="0082647F" w:rsidRDefault="00137C3A" w:rsidP="00BF6BAD">
      <w:pPr>
        <w:pStyle w:val="4"/>
      </w:pPr>
      <w:r>
        <w:rPr>
          <w:rFonts w:hint="eastAsia"/>
        </w:rPr>
        <w:t>系统用户角色修改</w:t>
      </w:r>
    </w:p>
    <w:p w14:paraId="32837278" w14:textId="77777777" w:rsidR="00137C3A" w:rsidRDefault="00137C3A" w:rsidP="00BF6BAD">
      <w:pPr>
        <w:pStyle w:val="5"/>
      </w:pPr>
      <w:r>
        <w:rPr>
          <w:rFonts w:hint="eastAsia"/>
        </w:rPr>
        <w:t>功能</w:t>
      </w:r>
      <w:r>
        <w:t>描述</w:t>
      </w:r>
    </w:p>
    <w:p w14:paraId="77CB3444"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主要是系统管理人员修改用户角色信息</w:t>
      </w:r>
    </w:p>
    <w:p w14:paraId="49A10A44" w14:textId="77777777" w:rsidR="00137C3A" w:rsidRDefault="00137C3A" w:rsidP="00BF6BAD">
      <w:pPr>
        <w:pStyle w:val="5"/>
      </w:pPr>
      <w:r w:rsidRPr="00676A58">
        <w:rPr>
          <w:rFonts w:hint="eastAsia"/>
        </w:rPr>
        <w:t>处理流程</w:t>
      </w:r>
    </w:p>
    <w:p w14:paraId="4213AC64" w14:textId="77777777" w:rsidR="00137C3A" w:rsidRPr="00533387" w:rsidRDefault="00137C3A">
      <w:pPr>
        <w:pStyle w:val="afb"/>
        <w:numPr>
          <w:ilvl w:val="0"/>
          <w:numId w:val="11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40" w:author="wangq" w:date="2017-08-21T17:25:00Z">
          <w:pPr>
            <w:pStyle w:val="afb"/>
            <w:numPr>
              <w:numId w:val="12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549" w:firstLineChars="0" w:hanging="360"/>
            <w:jc w:val="left"/>
          </w:pPr>
        </w:pPrChange>
      </w:pPr>
      <w:r>
        <w:rPr>
          <w:rFonts w:ascii="宋体" w:hAnsi="宋体" w:hint="eastAsia"/>
          <w:kern w:val="0"/>
          <w:sz w:val="24"/>
          <w:szCs w:val="21"/>
        </w:rPr>
        <w:t>输入角色ID，角色名称</w:t>
      </w:r>
    </w:p>
    <w:p w14:paraId="07C9626E" w14:textId="77777777" w:rsidR="00137C3A" w:rsidRDefault="00137C3A">
      <w:pPr>
        <w:pStyle w:val="afb"/>
        <w:numPr>
          <w:ilvl w:val="0"/>
          <w:numId w:val="11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41" w:author="wangq" w:date="2017-08-21T17:25:00Z">
          <w:pPr>
            <w:pStyle w:val="afb"/>
            <w:numPr>
              <w:numId w:val="12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549" w:firstLineChars="0" w:hanging="360"/>
            <w:jc w:val="left"/>
          </w:pPr>
        </w:pPrChange>
      </w:pPr>
      <w:r>
        <w:rPr>
          <w:rFonts w:hint="eastAsia"/>
        </w:rPr>
        <w:t>调用业务端微服务</w:t>
      </w:r>
    </w:p>
    <w:p w14:paraId="53D1D13A" w14:textId="77777777" w:rsidR="00137C3A" w:rsidRPr="0063344C" w:rsidRDefault="00137C3A">
      <w:pPr>
        <w:pStyle w:val="afb"/>
        <w:numPr>
          <w:ilvl w:val="0"/>
          <w:numId w:val="11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42" w:author="wangq" w:date="2017-08-21T17:25:00Z">
          <w:pPr>
            <w:pStyle w:val="afb"/>
            <w:numPr>
              <w:numId w:val="12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549" w:firstLineChars="0" w:hanging="360"/>
            <w:jc w:val="left"/>
          </w:pPr>
        </w:pPrChange>
      </w:pPr>
      <w:r>
        <w:t>返回信息</w:t>
      </w:r>
    </w:p>
    <w:p w14:paraId="335491E9" w14:textId="77777777" w:rsidR="00137C3A" w:rsidRDefault="00137C3A" w:rsidP="00BF6BAD">
      <w:pPr>
        <w:pStyle w:val="5"/>
      </w:pPr>
      <w:r w:rsidRPr="00F9212D">
        <w:rPr>
          <w:rFonts w:hint="eastAsia"/>
        </w:rPr>
        <w:t>输入</w:t>
      </w:r>
    </w:p>
    <w:p w14:paraId="4E6E6A71" w14:textId="77777777" w:rsidR="00137C3A" w:rsidRPr="0080660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0BF3ED7E" w14:textId="77777777" w:rsidTr="00A0397D">
        <w:tc>
          <w:tcPr>
            <w:tcW w:w="1559" w:type="dxa"/>
            <w:shd w:val="clear" w:color="auto" w:fill="E0E0E0"/>
          </w:tcPr>
          <w:p w14:paraId="7CF63FDF"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DFD5184"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A2CE009"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69BA41E"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498348C8" w14:textId="77777777" w:rsidTr="00A0397D">
        <w:tc>
          <w:tcPr>
            <w:tcW w:w="1559" w:type="dxa"/>
            <w:shd w:val="clear" w:color="auto" w:fill="auto"/>
          </w:tcPr>
          <w:p w14:paraId="27EA9F0A"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6EE4192C"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3FA6A552"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72109D6" w14:textId="77777777" w:rsidR="00137C3A" w:rsidRPr="00736667" w:rsidRDefault="00137C3A" w:rsidP="00A0397D">
            <w:pPr>
              <w:jc w:val="left"/>
              <w:rPr>
                <w:rFonts w:ascii="宋体" w:hAnsi="宋体"/>
                <w:snapToGrid w:val="0"/>
                <w:kern w:val="0"/>
              </w:rPr>
            </w:pPr>
          </w:p>
        </w:tc>
      </w:tr>
      <w:tr w:rsidR="00137C3A" w:rsidRPr="00736667" w14:paraId="040B7478" w14:textId="77777777" w:rsidTr="00A0397D">
        <w:tc>
          <w:tcPr>
            <w:tcW w:w="1559" w:type="dxa"/>
            <w:shd w:val="clear" w:color="auto" w:fill="auto"/>
          </w:tcPr>
          <w:p w14:paraId="4C8C0C2E" w14:textId="77777777" w:rsidR="00137C3A" w:rsidRPr="00195C39" w:rsidRDefault="00137C3A"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33BC0D4A" w14:textId="77777777" w:rsidR="00137C3A" w:rsidRPr="00195C39" w:rsidRDefault="00137C3A"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50569BC9"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5A347EF" w14:textId="77777777" w:rsidR="00137C3A" w:rsidRPr="00736667" w:rsidRDefault="00137C3A" w:rsidP="00A0397D">
            <w:pPr>
              <w:jc w:val="left"/>
              <w:rPr>
                <w:rFonts w:ascii="宋体" w:hAnsi="宋体"/>
                <w:snapToGrid w:val="0"/>
                <w:kern w:val="0"/>
              </w:rPr>
            </w:pPr>
            <w:r>
              <w:rPr>
                <w:rFonts w:ascii="宋体" w:hAnsi="宋体"/>
                <w:snapToGrid w:val="0"/>
                <w:kern w:val="0"/>
              </w:rPr>
              <w:t>不能修改</w:t>
            </w:r>
          </w:p>
        </w:tc>
      </w:tr>
      <w:tr w:rsidR="00137C3A" w:rsidRPr="00736667" w14:paraId="23888CE3" w14:textId="77777777" w:rsidTr="00A0397D">
        <w:tc>
          <w:tcPr>
            <w:tcW w:w="1559" w:type="dxa"/>
            <w:shd w:val="clear" w:color="auto" w:fill="auto"/>
          </w:tcPr>
          <w:p w14:paraId="467FCE80" w14:textId="77777777" w:rsidR="00137C3A" w:rsidRDefault="00137C3A" w:rsidP="00A0397D">
            <w:pPr>
              <w:jc w:val="left"/>
              <w:rPr>
                <w:rFonts w:ascii="宋体" w:hAnsi="宋体"/>
                <w:snapToGrid w:val="0"/>
                <w:kern w:val="0"/>
              </w:rPr>
            </w:pPr>
            <w:r>
              <w:rPr>
                <w:rFonts w:ascii="宋体" w:hAnsi="宋体" w:hint="eastAsia"/>
                <w:snapToGrid w:val="0"/>
                <w:kern w:val="0"/>
              </w:rPr>
              <w:t>角色名称</w:t>
            </w:r>
          </w:p>
        </w:tc>
        <w:tc>
          <w:tcPr>
            <w:tcW w:w="1701" w:type="dxa"/>
            <w:shd w:val="clear" w:color="auto" w:fill="auto"/>
          </w:tcPr>
          <w:p w14:paraId="3021D31A" w14:textId="77777777" w:rsidR="00137C3A" w:rsidRDefault="00137C3A" w:rsidP="00A0397D">
            <w:pPr>
              <w:jc w:val="left"/>
              <w:rPr>
                <w:rFonts w:ascii="宋体" w:hAnsi="宋体"/>
                <w:snapToGrid w:val="0"/>
                <w:kern w:val="0"/>
              </w:rPr>
            </w:pPr>
            <w:r>
              <w:rPr>
                <w:rFonts w:ascii="宋体" w:hAnsi="宋体" w:hint="eastAsia"/>
                <w:snapToGrid w:val="0"/>
                <w:kern w:val="0"/>
              </w:rPr>
              <w:t>ROLEDESC</w:t>
            </w:r>
          </w:p>
        </w:tc>
        <w:tc>
          <w:tcPr>
            <w:tcW w:w="1134" w:type="dxa"/>
            <w:shd w:val="clear" w:color="auto" w:fill="auto"/>
          </w:tcPr>
          <w:p w14:paraId="1CAC54AE"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A394E96" w14:textId="77777777" w:rsidR="00137C3A" w:rsidRPr="00736667" w:rsidRDefault="00137C3A" w:rsidP="00A0397D">
            <w:pPr>
              <w:jc w:val="left"/>
              <w:rPr>
                <w:rFonts w:ascii="宋体" w:hAnsi="宋体"/>
                <w:snapToGrid w:val="0"/>
                <w:kern w:val="0"/>
              </w:rPr>
            </w:pPr>
          </w:p>
        </w:tc>
      </w:tr>
      <w:tr w:rsidR="001B288B" w:rsidRPr="00736667" w14:paraId="0F2A0BED" w14:textId="77777777" w:rsidTr="00A0397D">
        <w:tc>
          <w:tcPr>
            <w:tcW w:w="1559" w:type="dxa"/>
            <w:shd w:val="clear" w:color="auto" w:fill="auto"/>
          </w:tcPr>
          <w:p w14:paraId="1979786F" w14:textId="5465FC86" w:rsidR="001B288B" w:rsidRDefault="001B288B" w:rsidP="00A0397D">
            <w:pPr>
              <w:jc w:val="left"/>
              <w:rPr>
                <w:rFonts w:ascii="宋体" w:hAnsi="宋体"/>
                <w:snapToGrid w:val="0"/>
                <w:kern w:val="0"/>
              </w:rPr>
            </w:pPr>
            <w:r>
              <w:rPr>
                <w:rFonts w:ascii="宋体" w:hAnsi="宋体" w:hint="eastAsia"/>
                <w:snapToGrid w:val="0"/>
                <w:kern w:val="0"/>
              </w:rPr>
              <w:t>角色描述</w:t>
            </w:r>
          </w:p>
        </w:tc>
        <w:tc>
          <w:tcPr>
            <w:tcW w:w="1701" w:type="dxa"/>
            <w:shd w:val="clear" w:color="auto" w:fill="auto"/>
          </w:tcPr>
          <w:p w14:paraId="640E06AD" w14:textId="233D9FF8" w:rsidR="001B288B" w:rsidRDefault="001B288B" w:rsidP="00A0397D">
            <w:pPr>
              <w:jc w:val="left"/>
              <w:rPr>
                <w:rFonts w:ascii="宋体" w:hAnsi="宋体"/>
                <w:snapToGrid w:val="0"/>
                <w:kern w:val="0"/>
              </w:rPr>
            </w:pPr>
            <w:r>
              <w:rPr>
                <w:rFonts w:ascii="宋体" w:hAnsi="宋体"/>
                <w:snapToGrid w:val="0"/>
                <w:kern w:val="0"/>
              </w:rPr>
              <w:t>ROLEREMARK</w:t>
            </w:r>
          </w:p>
        </w:tc>
        <w:tc>
          <w:tcPr>
            <w:tcW w:w="1134" w:type="dxa"/>
            <w:shd w:val="clear" w:color="auto" w:fill="auto"/>
          </w:tcPr>
          <w:p w14:paraId="0922F836" w14:textId="109BEB46" w:rsidR="001B288B" w:rsidRDefault="001B288B"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D98EF89" w14:textId="77777777" w:rsidR="001B288B" w:rsidRPr="00736667" w:rsidRDefault="001B288B" w:rsidP="00A0397D">
            <w:pPr>
              <w:jc w:val="left"/>
              <w:rPr>
                <w:rFonts w:ascii="宋体" w:hAnsi="宋体"/>
                <w:snapToGrid w:val="0"/>
                <w:kern w:val="0"/>
              </w:rPr>
            </w:pPr>
          </w:p>
        </w:tc>
      </w:tr>
    </w:tbl>
    <w:p w14:paraId="4891A360" w14:textId="77777777" w:rsidR="00137C3A" w:rsidRPr="00C56A4E" w:rsidRDefault="00137C3A" w:rsidP="00137C3A"/>
    <w:p w14:paraId="16357B96" w14:textId="77777777" w:rsidR="00137C3A" w:rsidRPr="00A52328" w:rsidRDefault="00137C3A" w:rsidP="00BF6BAD">
      <w:pPr>
        <w:pStyle w:val="5"/>
      </w:pPr>
      <w:r w:rsidRPr="00A52328">
        <w:rPr>
          <w:rFonts w:hint="eastAsia"/>
        </w:rPr>
        <w:t>输出</w:t>
      </w:r>
    </w:p>
    <w:p w14:paraId="1CD2D793" w14:textId="77777777" w:rsidR="00137C3A" w:rsidRPr="007F58D2" w:rsidRDefault="00137C3A" w:rsidP="00137C3A">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32A5D569" w14:textId="77777777" w:rsidTr="00A0397D">
        <w:tc>
          <w:tcPr>
            <w:tcW w:w="1559" w:type="dxa"/>
            <w:shd w:val="clear" w:color="auto" w:fill="E0E0E0"/>
          </w:tcPr>
          <w:p w14:paraId="5FA4F113"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5C15B77"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5DEBDD7"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D25EA98"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1AB56664" w14:textId="77777777" w:rsidTr="00A0397D">
        <w:tc>
          <w:tcPr>
            <w:tcW w:w="1559" w:type="dxa"/>
            <w:shd w:val="clear" w:color="auto" w:fill="auto"/>
          </w:tcPr>
          <w:p w14:paraId="1EF8F14B"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F4D7D0C"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AC3150A"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90B1F1C" w14:textId="77777777" w:rsidR="00137C3A" w:rsidRPr="00736667" w:rsidRDefault="00137C3A" w:rsidP="00A0397D">
            <w:pPr>
              <w:jc w:val="left"/>
              <w:rPr>
                <w:rFonts w:ascii="宋体" w:hAnsi="宋体"/>
                <w:snapToGrid w:val="0"/>
                <w:kern w:val="0"/>
              </w:rPr>
            </w:pPr>
          </w:p>
        </w:tc>
      </w:tr>
      <w:tr w:rsidR="00137C3A" w:rsidRPr="00736667" w14:paraId="70E7D997" w14:textId="77777777" w:rsidTr="00A0397D">
        <w:tc>
          <w:tcPr>
            <w:tcW w:w="1559" w:type="dxa"/>
            <w:shd w:val="clear" w:color="auto" w:fill="auto"/>
          </w:tcPr>
          <w:p w14:paraId="3C25CF6A"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192DB1F"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9ECDDEC"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F0A8047" w14:textId="77777777" w:rsidR="00137C3A" w:rsidRPr="00736667" w:rsidRDefault="00137C3A" w:rsidP="00A0397D">
            <w:pPr>
              <w:jc w:val="left"/>
              <w:rPr>
                <w:rFonts w:ascii="宋体" w:hAnsi="宋体"/>
                <w:snapToGrid w:val="0"/>
                <w:kern w:val="0"/>
              </w:rPr>
            </w:pPr>
          </w:p>
        </w:tc>
      </w:tr>
    </w:tbl>
    <w:p w14:paraId="09935FBC"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75CC55BB" w14:textId="77777777" w:rsidR="00137C3A" w:rsidRPr="0082647F" w:rsidRDefault="00137C3A" w:rsidP="00BF6BAD">
      <w:pPr>
        <w:pStyle w:val="4"/>
      </w:pPr>
      <w:r>
        <w:rPr>
          <w:rFonts w:hint="eastAsia"/>
        </w:rPr>
        <w:lastRenderedPageBreak/>
        <w:t>系统用户角色删除</w:t>
      </w:r>
    </w:p>
    <w:p w14:paraId="3B01EE1B" w14:textId="77777777" w:rsidR="00137C3A" w:rsidRDefault="00137C3A" w:rsidP="00BF6BAD">
      <w:pPr>
        <w:pStyle w:val="5"/>
      </w:pPr>
      <w:r>
        <w:rPr>
          <w:rFonts w:hint="eastAsia"/>
        </w:rPr>
        <w:t>功能</w:t>
      </w:r>
      <w:r>
        <w:t>描述</w:t>
      </w:r>
    </w:p>
    <w:p w14:paraId="54184F5C"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主要是系统管理人员删除用户角色信息</w:t>
      </w:r>
    </w:p>
    <w:p w14:paraId="43A95630" w14:textId="77777777" w:rsidR="00137C3A" w:rsidRDefault="00137C3A" w:rsidP="00BF6BAD">
      <w:pPr>
        <w:pStyle w:val="5"/>
      </w:pPr>
      <w:r w:rsidRPr="00676A58">
        <w:rPr>
          <w:rFonts w:hint="eastAsia"/>
        </w:rPr>
        <w:t>处理流程</w:t>
      </w:r>
    </w:p>
    <w:p w14:paraId="525C3A24" w14:textId="77777777" w:rsidR="00137C3A" w:rsidRPr="00533387" w:rsidRDefault="00137C3A">
      <w:pPr>
        <w:pStyle w:val="afb"/>
        <w:numPr>
          <w:ilvl w:val="0"/>
          <w:numId w:val="11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43" w:author="wangq" w:date="2017-08-21T17:25:00Z">
          <w:pPr>
            <w:pStyle w:val="afb"/>
            <w:numPr>
              <w:numId w:val="12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hint="eastAsia"/>
          <w:kern w:val="0"/>
          <w:sz w:val="24"/>
          <w:szCs w:val="21"/>
        </w:rPr>
        <w:t>输入角色ID</w:t>
      </w:r>
    </w:p>
    <w:p w14:paraId="372F5497" w14:textId="77777777" w:rsidR="00137C3A" w:rsidRDefault="00137C3A">
      <w:pPr>
        <w:pStyle w:val="afb"/>
        <w:numPr>
          <w:ilvl w:val="0"/>
          <w:numId w:val="11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44" w:author="wangq" w:date="2017-08-21T17:25:00Z">
          <w:pPr>
            <w:pStyle w:val="afb"/>
            <w:numPr>
              <w:numId w:val="12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hint="eastAsia"/>
        </w:rPr>
        <w:t>调用业务端微服务</w:t>
      </w:r>
    </w:p>
    <w:p w14:paraId="2DCCF2B5" w14:textId="77777777" w:rsidR="00137C3A" w:rsidRPr="0063344C" w:rsidRDefault="00137C3A">
      <w:pPr>
        <w:pStyle w:val="afb"/>
        <w:numPr>
          <w:ilvl w:val="0"/>
          <w:numId w:val="11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45" w:author="wangq" w:date="2017-08-21T17:25:00Z">
          <w:pPr>
            <w:pStyle w:val="afb"/>
            <w:numPr>
              <w:numId w:val="12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t>返回信息</w:t>
      </w:r>
    </w:p>
    <w:p w14:paraId="2A87D908" w14:textId="77777777" w:rsidR="00137C3A" w:rsidRDefault="00137C3A" w:rsidP="00BF6BAD">
      <w:pPr>
        <w:pStyle w:val="5"/>
      </w:pPr>
      <w:r w:rsidRPr="00F9212D">
        <w:rPr>
          <w:rFonts w:hint="eastAsia"/>
        </w:rPr>
        <w:t>输入</w:t>
      </w:r>
    </w:p>
    <w:p w14:paraId="389DC220" w14:textId="77777777" w:rsidR="00137C3A" w:rsidRPr="0080660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4F8DEC4F" w14:textId="77777777" w:rsidTr="00A0397D">
        <w:tc>
          <w:tcPr>
            <w:tcW w:w="1559" w:type="dxa"/>
            <w:shd w:val="clear" w:color="auto" w:fill="E0E0E0"/>
          </w:tcPr>
          <w:p w14:paraId="172D24A3"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9E340FB"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40A6C3"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14A6EEA"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66735674" w14:textId="77777777" w:rsidTr="00A0397D">
        <w:tc>
          <w:tcPr>
            <w:tcW w:w="1559" w:type="dxa"/>
            <w:shd w:val="clear" w:color="auto" w:fill="auto"/>
          </w:tcPr>
          <w:p w14:paraId="12AF82B8"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72369585"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331316DD"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E60E663" w14:textId="77777777" w:rsidR="00137C3A" w:rsidRPr="00736667" w:rsidRDefault="00137C3A" w:rsidP="00A0397D">
            <w:pPr>
              <w:jc w:val="left"/>
              <w:rPr>
                <w:rFonts w:ascii="宋体" w:hAnsi="宋体"/>
                <w:snapToGrid w:val="0"/>
                <w:kern w:val="0"/>
              </w:rPr>
            </w:pPr>
          </w:p>
        </w:tc>
      </w:tr>
      <w:tr w:rsidR="00137C3A" w:rsidRPr="00736667" w14:paraId="0F6C44B8" w14:textId="77777777" w:rsidTr="00A0397D">
        <w:tc>
          <w:tcPr>
            <w:tcW w:w="1559" w:type="dxa"/>
            <w:shd w:val="clear" w:color="auto" w:fill="auto"/>
          </w:tcPr>
          <w:p w14:paraId="71C88EF5" w14:textId="77777777" w:rsidR="00137C3A" w:rsidRPr="00195C39" w:rsidRDefault="00137C3A"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36213FA5" w14:textId="77777777" w:rsidR="00137C3A" w:rsidRPr="00195C39" w:rsidRDefault="00137C3A"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3493737C"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17C22E05" w14:textId="77777777" w:rsidR="00137C3A" w:rsidRPr="00736667" w:rsidRDefault="00137C3A" w:rsidP="00A0397D">
            <w:pPr>
              <w:jc w:val="left"/>
              <w:rPr>
                <w:rFonts w:ascii="宋体" w:hAnsi="宋体"/>
                <w:snapToGrid w:val="0"/>
                <w:kern w:val="0"/>
              </w:rPr>
            </w:pPr>
          </w:p>
        </w:tc>
      </w:tr>
    </w:tbl>
    <w:p w14:paraId="47950496" w14:textId="77777777" w:rsidR="00137C3A" w:rsidRPr="00C56A4E" w:rsidRDefault="00137C3A" w:rsidP="00137C3A"/>
    <w:p w14:paraId="3ADDBBBE" w14:textId="77777777" w:rsidR="00137C3A" w:rsidRPr="00A52328" w:rsidRDefault="00137C3A" w:rsidP="00BF6BAD">
      <w:pPr>
        <w:pStyle w:val="5"/>
      </w:pPr>
      <w:r w:rsidRPr="00A52328">
        <w:rPr>
          <w:rFonts w:hint="eastAsia"/>
        </w:rPr>
        <w:t>输出</w:t>
      </w:r>
    </w:p>
    <w:p w14:paraId="67784C47" w14:textId="77777777" w:rsidR="00137C3A" w:rsidRPr="007F58D2" w:rsidRDefault="00137C3A" w:rsidP="00137C3A">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28CB8E99" w14:textId="77777777" w:rsidTr="00A0397D">
        <w:tc>
          <w:tcPr>
            <w:tcW w:w="1559" w:type="dxa"/>
            <w:shd w:val="clear" w:color="auto" w:fill="E0E0E0"/>
          </w:tcPr>
          <w:p w14:paraId="0D131AFC"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0FEEB32"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E91B91A"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776EF69"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593540B4" w14:textId="77777777" w:rsidTr="00A0397D">
        <w:tc>
          <w:tcPr>
            <w:tcW w:w="1559" w:type="dxa"/>
            <w:shd w:val="clear" w:color="auto" w:fill="auto"/>
          </w:tcPr>
          <w:p w14:paraId="242A5C60"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8268BB8"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9CAD833"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5D50BE0" w14:textId="77777777" w:rsidR="00137C3A" w:rsidRPr="00736667" w:rsidRDefault="00137C3A" w:rsidP="00A0397D">
            <w:pPr>
              <w:jc w:val="left"/>
              <w:rPr>
                <w:rFonts w:ascii="宋体" w:hAnsi="宋体"/>
                <w:snapToGrid w:val="0"/>
                <w:kern w:val="0"/>
              </w:rPr>
            </w:pPr>
          </w:p>
        </w:tc>
      </w:tr>
      <w:tr w:rsidR="00137C3A" w:rsidRPr="00736667" w14:paraId="172E2D85" w14:textId="77777777" w:rsidTr="00A0397D">
        <w:tc>
          <w:tcPr>
            <w:tcW w:w="1559" w:type="dxa"/>
            <w:shd w:val="clear" w:color="auto" w:fill="auto"/>
          </w:tcPr>
          <w:p w14:paraId="6B00194C"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DD765A0"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B62B66B"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4FCF420" w14:textId="77777777" w:rsidR="00137C3A" w:rsidRPr="00736667" w:rsidRDefault="00137C3A" w:rsidP="00A0397D">
            <w:pPr>
              <w:jc w:val="left"/>
              <w:rPr>
                <w:rFonts w:ascii="宋体" w:hAnsi="宋体"/>
                <w:snapToGrid w:val="0"/>
                <w:kern w:val="0"/>
              </w:rPr>
            </w:pPr>
          </w:p>
        </w:tc>
      </w:tr>
    </w:tbl>
    <w:p w14:paraId="6194FC24"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2B99CD17" w14:textId="77777777" w:rsidR="00137C3A" w:rsidRPr="0082647F" w:rsidRDefault="00137C3A" w:rsidP="00BF6BAD">
      <w:pPr>
        <w:pStyle w:val="4"/>
      </w:pPr>
      <w:r>
        <w:rPr>
          <w:rFonts w:hint="eastAsia"/>
        </w:rPr>
        <w:t>分页查询角色</w:t>
      </w:r>
    </w:p>
    <w:p w14:paraId="465DC74B" w14:textId="77777777" w:rsidR="00137C3A" w:rsidRDefault="00137C3A" w:rsidP="00BF6BAD">
      <w:pPr>
        <w:pStyle w:val="5"/>
      </w:pPr>
      <w:r>
        <w:rPr>
          <w:rFonts w:hint="eastAsia"/>
        </w:rPr>
        <w:t>功能</w:t>
      </w:r>
      <w:r>
        <w:t>描述</w:t>
      </w:r>
    </w:p>
    <w:p w14:paraId="16B35D38"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主要是提供给管理人员进行角色的分页查询。</w:t>
      </w:r>
    </w:p>
    <w:p w14:paraId="7A0BE011" w14:textId="77777777" w:rsidR="00137C3A" w:rsidRPr="00676A58" w:rsidRDefault="00137C3A" w:rsidP="00BF6BAD">
      <w:pPr>
        <w:pStyle w:val="5"/>
      </w:pPr>
      <w:r w:rsidRPr="00676A58">
        <w:rPr>
          <w:rFonts w:hint="eastAsia"/>
        </w:rPr>
        <w:lastRenderedPageBreak/>
        <w:t>处理流程</w:t>
      </w:r>
    </w:p>
    <w:p w14:paraId="349FEB41" w14:textId="77777777" w:rsidR="00137C3A" w:rsidRDefault="00137C3A" w:rsidP="00137C3A">
      <w:pPr>
        <w:ind w:left="289" w:firstLine="420"/>
      </w:pPr>
    </w:p>
    <w:p w14:paraId="7610F8D9" w14:textId="77777777" w:rsidR="00137C3A" w:rsidRPr="00BD5108" w:rsidRDefault="00137C3A">
      <w:pPr>
        <w:pStyle w:val="afb"/>
        <w:numPr>
          <w:ilvl w:val="0"/>
          <w:numId w:val="11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46" w:author="wangq" w:date="2017-08-21T17:25:00Z">
          <w:pPr>
            <w:pStyle w:val="afb"/>
            <w:numPr>
              <w:numId w:val="12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输入角色名称</w:t>
      </w:r>
    </w:p>
    <w:p w14:paraId="04278DAE" w14:textId="77777777" w:rsidR="00137C3A" w:rsidRPr="00533387" w:rsidRDefault="00137C3A">
      <w:pPr>
        <w:pStyle w:val="afb"/>
        <w:numPr>
          <w:ilvl w:val="0"/>
          <w:numId w:val="11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47" w:author="wangq" w:date="2017-08-21T17:25:00Z">
          <w:pPr>
            <w:pStyle w:val="afb"/>
            <w:numPr>
              <w:numId w:val="12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hint="eastAsia"/>
        </w:rPr>
        <w:t>调用业务端微服务</w:t>
      </w:r>
    </w:p>
    <w:p w14:paraId="7C72EE9A" w14:textId="77777777" w:rsidR="00137C3A" w:rsidRPr="00C3467F" w:rsidRDefault="00137C3A">
      <w:pPr>
        <w:pStyle w:val="afb"/>
        <w:numPr>
          <w:ilvl w:val="0"/>
          <w:numId w:val="11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48" w:author="wangq" w:date="2017-08-21T17:25:00Z">
          <w:pPr>
            <w:pStyle w:val="afb"/>
            <w:numPr>
              <w:numId w:val="12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hint="eastAsia"/>
        </w:rPr>
        <w:t>返回分页信息</w:t>
      </w:r>
    </w:p>
    <w:p w14:paraId="60387218" w14:textId="77777777" w:rsidR="00137C3A" w:rsidRPr="00F9212D" w:rsidRDefault="00137C3A" w:rsidP="00BF6BAD">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24905FBD" w14:textId="77777777" w:rsidTr="00A0397D">
        <w:tc>
          <w:tcPr>
            <w:tcW w:w="1559" w:type="dxa"/>
            <w:shd w:val="clear" w:color="auto" w:fill="E0E0E0"/>
          </w:tcPr>
          <w:p w14:paraId="707DEF23"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A4C0B8D"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263E130"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CC2B46D"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65FA5E3F" w14:textId="77777777" w:rsidTr="00A0397D">
        <w:tc>
          <w:tcPr>
            <w:tcW w:w="1559" w:type="dxa"/>
            <w:shd w:val="clear" w:color="auto" w:fill="auto"/>
          </w:tcPr>
          <w:p w14:paraId="51B59A98"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3EF89741"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61CF70E1"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E2A4087" w14:textId="77777777" w:rsidR="00137C3A" w:rsidRPr="00736667" w:rsidRDefault="00137C3A" w:rsidP="00A0397D">
            <w:pPr>
              <w:jc w:val="left"/>
              <w:rPr>
                <w:rFonts w:ascii="宋体" w:hAnsi="宋体"/>
                <w:snapToGrid w:val="0"/>
                <w:kern w:val="0"/>
              </w:rPr>
            </w:pPr>
          </w:p>
        </w:tc>
      </w:tr>
      <w:tr w:rsidR="00137C3A" w:rsidRPr="00736667" w14:paraId="09FD2D8A" w14:textId="77777777" w:rsidTr="00A0397D">
        <w:tc>
          <w:tcPr>
            <w:tcW w:w="1559" w:type="dxa"/>
            <w:shd w:val="clear" w:color="auto" w:fill="auto"/>
            <w:vAlign w:val="center"/>
          </w:tcPr>
          <w:p w14:paraId="50FE839B" w14:textId="77777777" w:rsidR="00137C3A" w:rsidRDefault="00137C3A" w:rsidP="00A0397D">
            <w:pPr>
              <w:widowControl/>
              <w:jc w:val="left"/>
              <w:rPr>
                <w:rFonts w:ascii="宋体" w:hAnsi="宋体"/>
                <w:sz w:val="20"/>
                <w:szCs w:val="20"/>
              </w:rPr>
            </w:pPr>
            <w:r>
              <w:rPr>
                <w:rFonts w:hint="eastAsia"/>
                <w:sz w:val="20"/>
                <w:szCs w:val="20"/>
              </w:rPr>
              <w:t>角色名称</w:t>
            </w:r>
          </w:p>
        </w:tc>
        <w:tc>
          <w:tcPr>
            <w:tcW w:w="1701" w:type="dxa"/>
            <w:shd w:val="clear" w:color="auto" w:fill="auto"/>
            <w:vAlign w:val="center"/>
          </w:tcPr>
          <w:p w14:paraId="4F0BC0A7" w14:textId="77777777" w:rsidR="00137C3A" w:rsidRDefault="00137C3A" w:rsidP="00A0397D">
            <w:pPr>
              <w:widowControl/>
              <w:jc w:val="left"/>
              <w:rPr>
                <w:rFonts w:ascii="宋体" w:hAnsi="宋体"/>
                <w:color w:val="000000"/>
                <w:sz w:val="22"/>
              </w:rPr>
            </w:pPr>
            <w:r>
              <w:rPr>
                <w:color w:val="000000"/>
                <w:sz w:val="22"/>
              </w:rPr>
              <w:t>ROLENAME</w:t>
            </w:r>
          </w:p>
        </w:tc>
        <w:tc>
          <w:tcPr>
            <w:tcW w:w="1134" w:type="dxa"/>
            <w:shd w:val="clear" w:color="auto" w:fill="auto"/>
          </w:tcPr>
          <w:p w14:paraId="10EA9D5D" w14:textId="77777777" w:rsidR="00137C3A" w:rsidRDefault="00137C3A"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13A3B255" w14:textId="77777777" w:rsidR="00137C3A" w:rsidRPr="00736667" w:rsidRDefault="00137C3A" w:rsidP="00A0397D">
            <w:pPr>
              <w:jc w:val="left"/>
              <w:rPr>
                <w:rFonts w:ascii="宋体" w:hAnsi="宋体"/>
                <w:snapToGrid w:val="0"/>
                <w:kern w:val="0"/>
              </w:rPr>
            </w:pPr>
          </w:p>
        </w:tc>
      </w:tr>
      <w:tr w:rsidR="001B288B" w:rsidRPr="00736667" w14:paraId="4FB42AA6" w14:textId="77777777" w:rsidTr="00A0397D">
        <w:tc>
          <w:tcPr>
            <w:tcW w:w="1559" w:type="dxa"/>
            <w:shd w:val="clear" w:color="auto" w:fill="auto"/>
            <w:vAlign w:val="center"/>
          </w:tcPr>
          <w:p w14:paraId="4B82EF8D" w14:textId="63812B6E" w:rsidR="001B288B" w:rsidRDefault="001B288B" w:rsidP="00A0397D">
            <w:pPr>
              <w:widowControl/>
              <w:jc w:val="left"/>
              <w:rPr>
                <w:sz w:val="20"/>
                <w:szCs w:val="20"/>
              </w:rPr>
            </w:pPr>
            <w:r>
              <w:rPr>
                <w:rFonts w:hint="eastAsia"/>
                <w:sz w:val="20"/>
                <w:szCs w:val="20"/>
              </w:rPr>
              <w:t>角色代码</w:t>
            </w:r>
          </w:p>
        </w:tc>
        <w:tc>
          <w:tcPr>
            <w:tcW w:w="1701" w:type="dxa"/>
            <w:shd w:val="clear" w:color="auto" w:fill="auto"/>
            <w:vAlign w:val="center"/>
          </w:tcPr>
          <w:p w14:paraId="792CBF99" w14:textId="23D5F818" w:rsidR="001B288B" w:rsidRDefault="001B288B" w:rsidP="00A0397D">
            <w:pPr>
              <w:widowControl/>
              <w:jc w:val="left"/>
              <w:rPr>
                <w:color w:val="000000"/>
                <w:sz w:val="22"/>
              </w:rPr>
            </w:pPr>
            <w:r>
              <w:rPr>
                <w:rFonts w:hint="eastAsia"/>
                <w:color w:val="000000"/>
                <w:sz w:val="22"/>
              </w:rPr>
              <w:t>ROL</w:t>
            </w:r>
            <w:r>
              <w:rPr>
                <w:color w:val="000000"/>
                <w:sz w:val="22"/>
              </w:rPr>
              <w:t>EID</w:t>
            </w:r>
          </w:p>
        </w:tc>
        <w:tc>
          <w:tcPr>
            <w:tcW w:w="1134" w:type="dxa"/>
            <w:shd w:val="clear" w:color="auto" w:fill="auto"/>
          </w:tcPr>
          <w:p w14:paraId="44BF4672" w14:textId="10023600" w:rsidR="001B288B" w:rsidRDefault="001B288B"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8FE529C" w14:textId="77777777" w:rsidR="001B288B" w:rsidRPr="00736667" w:rsidRDefault="001B288B" w:rsidP="00A0397D">
            <w:pPr>
              <w:jc w:val="left"/>
              <w:rPr>
                <w:rFonts w:ascii="宋体" w:hAnsi="宋体"/>
                <w:snapToGrid w:val="0"/>
                <w:kern w:val="0"/>
              </w:rPr>
            </w:pPr>
          </w:p>
        </w:tc>
      </w:tr>
    </w:tbl>
    <w:p w14:paraId="50C8C59F" w14:textId="77777777" w:rsidR="00137C3A" w:rsidRPr="00C56A4E" w:rsidRDefault="00137C3A" w:rsidP="00137C3A"/>
    <w:p w14:paraId="41525155" w14:textId="77777777" w:rsidR="00137C3A" w:rsidRDefault="00137C3A" w:rsidP="00BF6BAD">
      <w:pPr>
        <w:pStyle w:val="5"/>
      </w:pPr>
      <w:r w:rsidRPr="00A52328">
        <w:rPr>
          <w:rFonts w:hint="eastAsia"/>
        </w:rPr>
        <w:t>输出</w:t>
      </w:r>
    </w:p>
    <w:p w14:paraId="0E070B4A" w14:textId="77777777" w:rsidR="00137C3A" w:rsidRPr="007F58D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4FFDEBE6" w14:textId="77777777" w:rsidTr="00A0397D">
        <w:tc>
          <w:tcPr>
            <w:tcW w:w="1559" w:type="dxa"/>
            <w:shd w:val="clear" w:color="auto" w:fill="E0E0E0"/>
          </w:tcPr>
          <w:p w14:paraId="3F48CE74"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725174C"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4FBB2AD"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7025830"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7A8D96EC" w14:textId="77777777" w:rsidTr="00A0397D">
        <w:tc>
          <w:tcPr>
            <w:tcW w:w="1559" w:type="dxa"/>
            <w:shd w:val="clear" w:color="auto" w:fill="auto"/>
          </w:tcPr>
          <w:p w14:paraId="5B4FB4D0"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BD87CBC" w14:textId="77777777" w:rsidR="00137C3A" w:rsidRPr="00736667" w:rsidRDefault="00137C3A" w:rsidP="00A0397D">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5B3604B9"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2601189" w14:textId="77777777" w:rsidR="00137C3A" w:rsidRPr="00736667" w:rsidRDefault="00137C3A" w:rsidP="00A0397D">
            <w:pPr>
              <w:jc w:val="left"/>
              <w:rPr>
                <w:rFonts w:ascii="宋体" w:hAnsi="宋体"/>
                <w:snapToGrid w:val="0"/>
                <w:kern w:val="0"/>
              </w:rPr>
            </w:pPr>
          </w:p>
        </w:tc>
      </w:tr>
      <w:tr w:rsidR="00137C3A" w:rsidRPr="00736667" w14:paraId="38CEDE3F" w14:textId="77777777" w:rsidTr="00A0397D">
        <w:trPr>
          <w:trHeight w:val="58"/>
        </w:trPr>
        <w:tc>
          <w:tcPr>
            <w:tcW w:w="1559" w:type="dxa"/>
            <w:shd w:val="clear" w:color="auto" w:fill="auto"/>
          </w:tcPr>
          <w:p w14:paraId="24E3D9FE"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542E9B4C" w14:textId="77777777" w:rsidR="00137C3A" w:rsidRPr="00736667" w:rsidRDefault="00137C3A"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1B088B07" w14:textId="77777777" w:rsidR="00137C3A" w:rsidRPr="00736667"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31CA4BE8" w14:textId="77777777" w:rsidR="00137C3A" w:rsidRPr="00736667" w:rsidRDefault="00137C3A" w:rsidP="00A0397D">
            <w:pPr>
              <w:jc w:val="left"/>
              <w:rPr>
                <w:rFonts w:ascii="宋体" w:hAnsi="宋体"/>
                <w:snapToGrid w:val="0"/>
                <w:kern w:val="0"/>
              </w:rPr>
            </w:pPr>
          </w:p>
        </w:tc>
      </w:tr>
    </w:tbl>
    <w:p w14:paraId="7330DDFE"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1707D255" w14:textId="77777777" w:rsidTr="00A0397D">
        <w:tc>
          <w:tcPr>
            <w:tcW w:w="1559" w:type="dxa"/>
            <w:shd w:val="clear" w:color="auto" w:fill="E0E0E0"/>
          </w:tcPr>
          <w:p w14:paraId="34C14193"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4FD783F"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AFAEC8B"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7515A73"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22AB29E7" w14:textId="77777777" w:rsidTr="00A0397D">
        <w:tc>
          <w:tcPr>
            <w:tcW w:w="1559" w:type="dxa"/>
            <w:shd w:val="clear" w:color="auto" w:fill="auto"/>
            <w:vAlign w:val="center"/>
          </w:tcPr>
          <w:p w14:paraId="221CD794" w14:textId="77777777" w:rsidR="00137C3A" w:rsidRDefault="00137C3A" w:rsidP="00A0397D">
            <w:pPr>
              <w:widowControl/>
              <w:jc w:val="left"/>
              <w:rPr>
                <w:rFonts w:ascii="宋体" w:hAnsi="宋体"/>
                <w:sz w:val="20"/>
                <w:szCs w:val="20"/>
              </w:rPr>
            </w:pPr>
            <w:r>
              <w:rPr>
                <w:rFonts w:hint="eastAsia"/>
                <w:sz w:val="20"/>
                <w:szCs w:val="20"/>
              </w:rPr>
              <w:t>角色代码</w:t>
            </w:r>
          </w:p>
        </w:tc>
        <w:tc>
          <w:tcPr>
            <w:tcW w:w="1701" w:type="dxa"/>
            <w:shd w:val="clear" w:color="auto" w:fill="auto"/>
            <w:vAlign w:val="center"/>
          </w:tcPr>
          <w:p w14:paraId="4787144B" w14:textId="77777777" w:rsidR="00137C3A" w:rsidRDefault="00137C3A" w:rsidP="00A0397D">
            <w:pPr>
              <w:widowControl/>
              <w:jc w:val="left"/>
              <w:rPr>
                <w:rFonts w:ascii="宋体" w:hAnsi="宋体"/>
                <w:color w:val="000000"/>
                <w:sz w:val="22"/>
              </w:rPr>
            </w:pPr>
            <w:r>
              <w:rPr>
                <w:color w:val="000000"/>
                <w:sz w:val="22"/>
              </w:rPr>
              <w:t>ROLEID</w:t>
            </w:r>
          </w:p>
        </w:tc>
        <w:tc>
          <w:tcPr>
            <w:tcW w:w="1134" w:type="dxa"/>
            <w:shd w:val="clear" w:color="auto" w:fill="auto"/>
          </w:tcPr>
          <w:p w14:paraId="24225EAF"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5972675" w14:textId="77777777" w:rsidR="00137C3A" w:rsidRPr="00736667" w:rsidRDefault="00137C3A" w:rsidP="00A0397D">
            <w:pPr>
              <w:jc w:val="left"/>
              <w:rPr>
                <w:rFonts w:ascii="宋体" w:hAnsi="宋体"/>
                <w:snapToGrid w:val="0"/>
                <w:kern w:val="0"/>
              </w:rPr>
            </w:pPr>
          </w:p>
        </w:tc>
      </w:tr>
      <w:tr w:rsidR="00137C3A" w:rsidRPr="00736667" w14:paraId="0ECDDC86" w14:textId="77777777" w:rsidTr="00A0397D">
        <w:tc>
          <w:tcPr>
            <w:tcW w:w="1559" w:type="dxa"/>
            <w:shd w:val="clear" w:color="auto" w:fill="auto"/>
            <w:vAlign w:val="center"/>
          </w:tcPr>
          <w:p w14:paraId="1B733CC4" w14:textId="77777777" w:rsidR="00137C3A" w:rsidRDefault="00137C3A" w:rsidP="00A0397D">
            <w:pPr>
              <w:rPr>
                <w:sz w:val="20"/>
                <w:szCs w:val="20"/>
              </w:rPr>
            </w:pPr>
            <w:r>
              <w:rPr>
                <w:rFonts w:hint="eastAsia"/>
                <w:sz w:val="20"/>
                <w:szCs w:val="20"/>
              </w:rPr>
              <w:t>角色名称</w:t>
            </w:r>
          </w:p>
        </w:tc>
        <w:tc>
          <w:tcPr>
            <w:tcW w:w="1701" w:type="dxa"/>
            <w:shd w:val="clear" w:color="auto" w:fill="auto"/>
            <w:vAlign w:val="center"/>
          </w:tcPr>
          <w:p w14:paraId="2EEEE75F" w14:textId="77777777" w:rsidR="00137C3A" w:rsidRDefault="00137C3A" w:rsidP="00A0397D">
            <w:pPr>
              <w:rPr>
                <w:sz w:val="20"/>
                <w:szCs w:val="20"/>
              </w:rPr>
            </w:pPr>
            <w:r>
              <w:rPr>
                <w:sz w:val="20"/>
                <w:szCs w:val="20"/>
              </w:rPr>
              <w:t>ROLEDESC</w:t>
            </w:r>
          </w:p>
        </w:tc>
        <w:tc>
          <w:tcPr>
            <w:tcW w:w="1134" w:type="dxa"/>
            <w:shd w:val="clear" w:color="auto" w:fill="auto"/>
          </w:tcPr>
          <w:p w14:paraId="1E2EFBE2"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B81D4D0" w14:textId="77777777" w:rsidR="00137C3A" w:rsidRPr="00736667" w:rsidRDefault="00137C3A" w:rsidP="00A0397D">
            <w:pPr>
              <w:jc w:val="left"/>
              <w:rPr>
                <w:rFonts w:ascii="宋体" w:hAnsi="宋体"/>
                <w:snapToGrid w:val="0"/>
                <w:kern w:val="0"/>
              </w:rPr>
            </w:pPr>
          </w:p>
        </w:tc>
      </w:tr>
      <w:tr w:rsidR="001B288B" w:rsidRPr="00736667" w14:paraId="6E5330EE" w14:textId="77777777" w:rsidTr="00A0397D">
        <w:tc>
          <w:tcPr>
            <w:tcW w:w="1559" w:type="dxa"/>
            <w:shd w:val="clear" w:color="auto" w:fill="auto"/>
            <w:vAlign w:val="center"/>
          </w:tcPr>
          <w:p w14:paraId="2325D772" w14:textId="325F14A8" w:rsidR="001B288B" w:rsidRDefault="001B288B" w:rsidP="00A0397D">
            <w:pPr>
              <w:rPr>
                <w:sz w:val="20"/>
                <w:szCs w:val="20"/>
              </w:rPr>
            </w:pPr>
            <w:r>
              <w:rPr>
                <w:rFonts w:hint="eastAsia"/>
                <w:sz w:val="20"/>
                <w:szCs w:val="20"/>
              </w:rPr>
              <w:t>角色</w:t>
            </w:r>
            <w:r>
              <w:rPr>
                <w:sz w:val="20"/>
                <w:szCs w:val="20"/>
              </w:rPr>
              <w:t>描述</w:t>
            </w:r>
          </w:p>
        </w:tc>
        <w:tc>
          <w:tcPr>
            <w:tcW w:w="1701" w:type="dxa"/>
            <w:shd w:val="clear" w:color="auto" w:fill="auto"/>
            <w:vAlign w:val="center"/>
          </w:tcPr>
          <w:p w14:paraId="7DC70827" w14:textId="63322A31" w:rsidR="001B288B" w:rsidRDefault="001B288B" w:rsidP="00A0397D">
            <w:pPr>
              <w:rPr>
                <w:sz w:val="20"/>
                <w:szCs w:val="20"/>
              </w:rPr>
            </w:pPr>
            <w:r>
              <w:rPr>
                <w:rFonts w:hint="eastAsia"/>
                <w:sz w:val="20"/>
                <w:szCs w:val="20"/>
              </w:rPr>
              <w:t>ROL</w:t>
            </w:r>
            <w:r>
              <w:rPr>
                <w:sz w:val="20"/>
                <w:szCs w:val="20"/>
              </w:rPr>
              <w:t>EREMARK</w:t>
            </w:r>
          </w:p>
        </w:tc>
        <w:tc>
          <w:tcPr>
            <w:tcW w:w="1134" w:type="dxa"/>
            <w:shd w:val="clear" w:color="auto" w:fill="auto"/>
          </w:tcPr>
          <w:p w14:paraId="5790B4E8" w14:textId="11758EE0" w:rsidR="001B288B" w:rsidRDefault="001B288B"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579021E" w14:textId="77777777" w:rsidR="001B288B" w:rsidRPr="00736667" w:rsidRDefault="001B288B" w:rsidP="00A0397D">
            <w:pPr>
              <w:jc w:val="left"/>
              <w:rPr>
                <w:rFonts w:ascii="宋体" w:hAnsi="宋体"/>
                <w:snapToGrid w:val="0"/>
                <w:kern w:val="0"/>
              </w:rPr>
            </w:pPr>
          </w:p>
        </w:tc>
      </w:tr>
    </w:tbl>
    <w:p w14:paraId="0A91B38F"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12A2353E" w14:textId="77777777" w:rsidR="00137C3A" w:rsidRPr="006C3D08" w:rsidRDefault="00137C3A" w:rsidP="00137C3A"/>
    <w:p w14:paraId="73E13927" w14:textId="77777777" w:rsidR="00137C3A" w:rsidRPr="0082647F" w:rsidRDefault="00137C3A" w:rsidP="00BF6BAD">
      <w:pPr>
        <w:pStyle w:val="4"/>
      </w:pPr>
      <w:r>
        <w:rPr>
          <w:rFonts w:hint="eastAsia"/>
        </w:rPr>
        <w:t>系统功能权限新增</w:t>
      </w:r>
    </w:p>
    <w:p w14:paraId="225A7EC3" w14:textId="77777777" w:rsidR="00137C3A" w:rsidRDefault="00137C3A" w:rsidP="00BF6BAD">
      <w:pPr>
        <w:pStyle w:val="5"/>
      </w:pPr>
      <w:r>
        <w:rPr>
          <w:rFonts w:hint="eastAsia"/>
        </w:rPr>
        <w:t>功能</w:t>
      </w:r>
      <w:r>
        <w:t>描述</w:t>
      </w:r>
    </w:p>
    <w:p w14:paraId="04BDC068"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主要是系统管理人员新增系统功能权限信息</w:t>
      </w:r>
    </w:p>
    <w:p w14:paraId="7E8B06C8" w14:textId="77777777" w:rsidR="00137C3A" w:rsidRDefault="00137C3A" w:rsidP="00BF6BAD">
      <w:pPr>
        <w:pStyle w:val="5"/>
      </w:pPr>
      <w:r w:rsidRPr="00676A58">
        <w:rPr>
          <w:rFonts w:hint="eastAsia"/>
        </w:rPr>
        <w:lastRenderedPageBreak/>
        <w:t>处理流程</w:t>
      </w:r>
    </w:p>
    <w:p w14:paraId="36901EEB" w14:textId="77777777" w:rsidR="00137C3A" w:rsidRPr="00851C52" w:rsidRDefault="00137C3A">
      <w:pPr>
        <w:pStyle w:val="afb"/>
        <w:numPr>
          <w:ilvl w:val="0"/>
          <w:numId w:val="11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49" w:author="wangq" w:date="2017-08-21T17:25:00Z">
          <w:pPr>
            <w:pStyle w:val="afb"/>
            <w:numPr>
              <w:numId w:val="13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084" w:firstLineChars="0" w:hanging="375"/>
            <w:jc w:val="left"/>
          </w:pPr>
        </w:pPrChange>
      </w:pPr>
      <w:r>
        <w:rPr>
          <w:rFonts w:ascii="宋体" w:hAnsi="宋体" w:hint="eastAsia"/>
          <w:kern w:val="0"/>
          <w:sz w:val="24"/>
          <w:szCs w:val="21"/>
        </w:rPr>
        <w:t>输入各项数据</w:t>
      </w:r>
    </w:p>
    <w:p w14:paraId="51FEE560" w14:textId="77777777" w:rsidR="00137C3A" w:rsidRDefault="00137C3A">
      <w:pPr>
        <w:pStyle w:val="afb"/>
        <w:numPr>
          <w:ilvl w:val="0"/>
          <w:numId w:val="11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50" w:author="wangq" w:date="2017-08-21T17:25:00Z">
          <w:pPr>
            <w:pStyle w:val="afb"/>
            <w:numPr>
              <w:numId w:val="13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084" w:firstLineChars="0" w:hanging="375"/>
            <w:jc w:val="left"/>
          </w:pPr>
        </w:pPrChange>
      </w:pPr>
      <w:r>
        <w:rPr>
          <w:rFonts w:hint="eastAsia"/>
        </w:rPr>
        <w:t>调用业务端微服务</w:t>
      </w:r>
    </w:p>
    <w:p w14:paraId="3AB28312" w14:textId="77777777" w:rsidR="00137C3A" w:rsidRPr="0063344C" w:rsidRDefault="00137C3A">
      <w:pPr>
        <w:pStyle w:val="afb"/>
        <w:numPr>
          <w:ilvl w:val="0"/>
          <w:numId w:val="11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51" w:author="wangq" w:date="2017-08-21T17:25:00Z">
          <w:pPr>
            <w:pStyle w:val="afb"/>
            <w:numPr>
              <w:numId w:val="13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084" w:firstLineChars="0" w:hanging="375"/>
            <w:jc w:val="left"/>
          </w:pPr>
        </w:pPrChange>
      </w:pPr>
      <w:r>
        <w:t>返回信息</w:t>
      </w:r>
    </w:p>
    <w:p w14:paraId="6D5B124B" w14:textId="77777777" w:rsidR="00137C3A" w:rsidRDefault="00137C3A" w:rsidP="00BF6BAD">
      <w:pPr>
        <w:pStyle w:val="5"/>
      </w:pPr>
      <w:r w:rsidRPr="00F9212D">
        <w:rPr>
          <w:rFonts w:hint="eastAsia"/>
        </w:rPr>
        <w:t>输入</w:t>
      </w:r>
    </w:p>
    <w:p w14:paraId="59D9AF65" w14:textId="77777777" w:rsidR="00137C3A" w:rsidRPr="0080660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02A6B81D" w14:textId="77777777" w:rsidTr="00A0397D">
        <w:tc>
          <w:tcPr>
            <w:tcW w:w="1559" w:type="dxa"/>
            <w:shd w:val="clear" w:color="auto" w:fill="E0E0E0"/>
          </w:tcPr>
          <w:p w14:paraId="0F2AA21E"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19A0601"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CE53B8A"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129FB9E"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6A6AFC92" w14:textId="77777777" w:rsidTr="00A0397D">
        <w:tc>
          <w:tcPr>
            <w:tcW w:w="1559" w:type="dxa"/>
            <w:shd w:val="clear" w:color="auto" w:fill="auto"/>
          </w:tcPr>
          <w:p w14:paraId="50F1F099"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6CA80309"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04895EDE"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5092206" w14:textId="77777777" w:rsidR="00137C3A" w:rsidRPr="00736667" w:rsidRDefault="00137C3A" w:rsidP="00A0397D">
            <w:pPr>
              <w:jc w:val="left"/>
              <w:rPr>
                <w:rFonts w:ascii="宋体" w:hAnsi="宋体"/>
                <w:snapToGrid w:val="0"/>
                <w:kern w:val="0"/>
              </w:rPr>
            </w:pPr>
          </w:p>
        </w:tc>
      </w:tr>
      <w:tr w:rsidR="00137C3A" w:rsidRPr="00736667" w14:paraId="59080167" w14:textId="77777777" w:rsidTr="00A0397D">
        <w:tc>
          <w:tcPr>
            <w:tcW w:w="1559" w:type="dxa"/>
            <w:shd w:val="clear" w:color="auto" w:fill="auto"/>
            <w:vAlign w:val="bottom"/>
          </w:tcPr>
          <w:p w14:paraId="25685651" w14:textId="77777777" w:rsidR="00137C3A" w:rsidRDefault="00137C3A" w:rsidP="00A0397D">
            <w:pPr>
              <w:widowControl/>
              <w:jc w:val="left"/>
              <w:rPr>
                <w:rFonts w:ascii="宋体" w:hAnsi="宋体"/>
                <w:sz w:val="20"/>
                <w:szCs w:val="20"/>
              </w:rPr>
            </w:pPr>
            <w:r>
              <w:rPr>
                <w:rFonts w:hint="eastAsia"/>
                <w:sz w:val="20"/>
                <w:szCs w:val="20"/>
              </w:rPr>
              <w:t>功能代号</w:t>
            </w:r>
          </w:p>
        </w:tc>
        <w:tc>
          <w:tcPr>
            <w:tcW w:w="1701" w:type="dxa"/>
            <w:shd w:val="clear" w:color="auto" w:fill="auto"/>
            <w:vAlign w:val="bottom"/>
          </w:tcPr>
          <w:p w14:paraId="2EC41CC5" w14:textId="77777777" w:rsidR="00137C3A" w:rsidRDefault="00137C3A" w:rsidP="00A0397D">
            <w:pPr>
              <w:widowControl/>
              <w:jc w:val="left"/>
              <w:rPr>
                <w:rFonts w:ascii="宋体" w:hAnsi="宋体"/>
                <w:sz w:val="20"/>
                <w:szCs w:val="20"/>
              </w:rPr>
            </w:pPr>
            <w:r>
              <w:rPr>
                <w:rFonts w:hint="eastAsia"/>
                <w:sz w:val="20"/>
                <w:szCs w:val="20"/>
              </w:rPr>
              <w:t>FUNID</w:t>
            </w:r>
          </w:p>
        </w:tc>
        <w:tc>
          <w:tcPr>
            <w:tcW w:w="1134" w:type="dxa"/>
            <w:shd w:val="clear" w:color="auto" w:fill="auto"/>
          </w:tcPr>
          <w:p w14:paraId="34908603"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771EFC4" w14:textId="77777777" w:rsidR="00137C3A" w:rsidRPr="00736667" w:rsidRDefault="00137C3A" w:rsidP="00A0397D">
            <w:pPr>
              <w:jc w:val="left"/>
              <w:rPr>
                <w:rFonts w:ascii="宋体" w:hAnsi="宋体"/>
                <w:snapToGrid w:val="0"/>
                <w:kern w:val="0"/>
              </w:rPr>
            </w:pPr>
          </w:p>
        </w:tc>
      </w:tr>
      <w:tr w:rsidR="00137C3A" w:rsidRPr="00736667" w14:paraId="0468128D" w14:textId="77777777" w:rsidTr="00A0397D">
        <w:tc>
          <w:tcPr>
            <w:tcW w:w="1559" w:type="dxa"/>
            <w:shd w:val="clear" w:color="auto" w:fill="auto"/>
            <w:vAlign w:val="bottom"/>
          </w:tcPr>
          <w:p w14:paraId="232AA609" w14:textId="77777777" w:rsidR="00137C3A" w:rsidRDefault="00137C3A" w:rsidP="00A0397D">
            <w:pPr>
              <w:rPr>
                <w:sz w:val="20"/>
                <w:szCs w:val="20"/>
              </w:rPr>
            </w:pPr>
            <w:r>
              <w:rPr>
                <w:rFonts w:hint="eastAsia"/>
                <w:sz w:val="20"/>
                <w:szCs w:val="20"/>
              </w:rPr>
              <w:t>功能名称</w:t>
            </w:r>
          </w:p>
        </w:tc>
        <w:tc>
          <w:tcPr>
            <w:tcW w:w="1701" w:type="dxa"/>
            <w:shd w:val="clear" w:color="auto" w:fill="auto"/>
            <w:vAlign w:val="bottom"/>
          </w:tcPr>
          <w:p w14:paraId="3630640A" w14:textId="77777777" w:rsidR="00137C3A" w:rsidRDefault="00137C3A" w:rsidP="00A0397D">
            <w:pPr>
              <w:rPr>
                <w:sz w:val="20"/>
                <w:szCs w:val="20"/>
              </w:rPr>
            </w:pPr>
            <w:r>
              <w:rPr>
                <w:rFonts w:hint="eastAsia"/>
                <w:sz w:val="20"/>
                <w:szCs w:val="20"/>
              </w:rPr>
              <w:t>FUNDESC</w:t>
            </w:r>
          </w:p>
        </w:tc>
        <w:tc>
          <w:tcPr>
            <w:tcW w:w="1134" w:type="dxa"/>
            <w:shd w:val="clear" w:color="auto" w:fill="auto"/>
          </w:tcPr>
          <w:p w14:paraId="797A9305"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E671A47" w14:textId="77777777" w:rsidR="00137C3A" w:rsidRPr="00736667" w:rsidRDefault="00137C3A" w:rsidP="00A0397D">
            <w:pPr>
              <w:jc w:val="left"/>
              <w:rPr>
                <w:rFonts w:ascii="宋体" w:hAnsi="宋体"/>
                <w:snapToGrid w:val="0"/>
                <w:kern w:val="0"/>
              </w:rPr>
            </w:pPr>
          </w:p>
        </w:tc>
      </w:tr>
      <w:tr w:rsidR="00137C3A" w:rsidRPr="00736667" w14:paraId="187267C1" w14:textId="77777777" w:rsidTr="00A0397D">
        <w:tc>
          <w:tcPr>
            <w:tcW w:w="1559" w:type="dxa"/>
            <w:shd w:val="clear" w:color="auto" w:fill="auto"/>
            <w:vAlign w:val="bottom"/>
          </w:tcPr>
          <w:p w14:paraId="279C6F56" w14:textId="77777777" w:rsidR="00137C3A" w:rsidRDefault="00137C3A" w:rsidP="00A0397D">
            <w:pPr>
              <w:rPr>
                <w:sz w:val="20"/>
                <w:szCs w:val="20"/>
              </w:rPr>
            </w:pPr>
            <w:r>
              <w:rPr>
                <w:rFonts w:hint="eastAsia"/>
                <w:sz w:val="20"/>
                <w:szCs w:val="20"/>
              </w:rPr>
              <w:t>对应页面路径</w:t>
            </w:r>
          </w:p>
        </w:tc>
        <w:tc>
          <w:tcPr>
            <w:tcW w:w="1701" w:type="dxa"/>
            <w:shd w:val="clear" w:color="auto" w:fill="auto"/>
            <w:vAlign w:val="bottom"/>
          </w:tcPr>
          <w:p w14:paraId="3767EDFD" w14:textId="77777777" w:rsidR="00137C3A" w:rsidRDefault="00137C3A" w:rsidP="00A0397D">
            <w:pPr>
              <w:rPr>
                <w:sz w:val="20"/>
                <w:szCs w:val="20"/>
              </w:rPr>
            </w:pPr>
            <w:r>
              <w:rPr>
                <w:rFonts w:hint="eastAsia"/>
                <w:sz w:val="20"/>
                <w:szCs w:val="20"/>
              </w:rPr>
              <w:t>FUNPATH</w:t>
            </w:r>
          </w:p>
        </w:tc>
        <w:tc>
          <w:tcPr>
            <w:tcW w:w="1134" w:type="dxa"/>
            <w:shd w:val="clear" w:color="auto" w:fill="auto"/>
          </w:tcPr>
          <w:p w14:paraId="2921E225"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3ED7A1D" w14:textId="77777777" w:rsidR="00137C3A" w:rsidRPr="00736667" w:rsidRDefault="00137C3A" w:rsidP="00A0397D">
            <w:pPr>
              <w:jc w:val="left"/>
              <w:rPr>
                <w:rFonts w:ascii="宋体" w:hAnsi="宋体"/>
                <w:snapToGrid w:val="0"/>
                <w:kern w:val="0"/>
              </w:rPr>
            </w:pPr>
          </w:p>
        </w:tc>
      </w:tr>
      <w:tr w:rsidR="00137C3A" w:rsidRPr="00736667" w14:paraId="578595A9" w14:textId="77777777" w:rsidTr="00A0397D">
        <w:tc>
          <w:tcPr>
            <w:tcW w:w="1559" w:type="dxa"/>
            <w:shd w:val="clear" w:color="auto" w:fill="auto"/>
            <w:vAlign w:val="bottom"/>
          </w:tcPr>
          <w:p w14:paraId="780319F2" w14:textId="77777777" w:rsidR="00137C3A" w:rsidRDefault="00137C3A" w:rsidP="00A0397D">
            <w:pPr>
              <w:rPr>
                <w:sz w:val="20"/>
                <w:szCs w:val="20"/>
              </w:rPr>
            </w:pPr>
            <w:r>
              <w:rPr>
                <w:rFonts w:hint="eastAsia"/>
                <w:sz w:val="20"/>
                <w:szCs w:val="20"/>
              </w:rPr>
              <w:t>父功能代号</w:t>
            </w:r>
          </w:p>
        </w:tc>
        <w:tc>
          <w:tcPr>
            <w:tcW w:w="1701" w:type="dxa"/>
            <w:shd w:val="clear" w:color="auto" w:fill="auto"/>
            <w:vAlign w:val="bottom"/>
          </w:tcPr>
          <w:p w14:paraId="2A075A04" w14:textId="77777777" w:rsidR="00137C3A" w:rsidRDefault="00137C3A" w:rsidP="00A0397D">
            <w:pPr>
              <w:rPr>
                <w:sz w:val="20"/>
                <w:szCs w:val="20"/>
              </w:rPr>
            </w:pPr>
            <w:r>
              <w:rPr>
                <w:rFonts w:hint="eastAsia"/>
                <w:sz w:val="20"/>
                <w:szCs w:val="20"/>
              </w:rPr>
              <w:t>PARENTID</w:t>
            </w:r>
          </w:p>
        </w:tc>
        <w:tc>
          <w:tcPr>
            <w:tcW w:w="1134" w:type="dxa"/>
            <w:shd w:val="clear" w:color="auto" w:fill="auto"/>
          </w:tcPr>
          <w:p w14:paraId="77152417"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11681FE" w14:textId="77777777" w:rsidR="00137C3A" w:rsidRPr="00736667" w:rsidRDefault="00137C3A" w:rsidP="00A0397D">
            <w:pPr>
              <w:jc w:val="left"/>
              <w:rPr>
                <w:rFonts w:ascii="宋体" w:hAnsi="宋体"/>
                <w:snapToGrid w:val="0"/>
                <w:kern w:val="0"/>
              </w:rPr>
            </w:pPr>
          </w:p>
        </w:tc>
      </w:tr>
      <w:tr w:rsidR="00137C3A" w:rsidRPr="00736667" w14:paraId="261C07A0" w14:textId="77777777" w:rsidTr="00A0397D">
        <w:tc>
          <w:tcPr>
            <w:tcW w:w="1559" w:type="dxa"/>
            <w:shd w:val="clear" w:color="auto" w:fill="auto"/>
            <w:vAlign w:val="bottom"/>
          </w:tcPr>
          <w:p w14:paraId="3ACB4A90" w14:textId="77777777" w:rsidR="00137C3A" w:rsidRDefault="00137C3A" w:rsidP="00A0397D">
            <w:pPr>
              <w:rPr>
                <w:sz w:val="20"/>
                <w:szCs w:val="20"/>
              </w:rPr>
            </w:pPr>
            <w:r>
              <w:rPr>
                <w:rFonts w:hint="eastAsia"/>
                <w:sz w:val="20"/>
                <w:szCs w:val="20"/>
              </w:rPr>
              <w:t>是否是底层权限</w:t>
            </w:r>
          </w:p>
        </w:tc>
        <w:tc>
          <w:tcPr>
            <w:tcW w:w="1701" w:type="dxa"/>
            <w:shd w:val="clear" w:color="auto" w:fill="auto"/>
            <w:vAlign w:val="bottom"/>
          </w:tcPr>
          <w:p w14:paraId="23F85746" w14:textId="77777777" w:rsidR="00137C3A" w:rsidRDefault="00137C3A" w:rsidP="00A0397D">
            <w:pPr>
              <w:rPr>
                <w:sz w:val="20"/>
                <w:szCs w:val="20"/>
              </w:rPr>
            </w:pPr>
            <w:r>
              <w:rPr>
                <w:rFonts w:hint="eastAsia"/>
                <w:sz w:val="20"/>
                <w:szCs w:val="20"/>
              </w:rPr>
              <w:t>BOTFLAG</w:t>
            </w:r>
          </w:p>
        </w:tc>
        <w:tc>
          <w:tcPr>
            <w:tcW w:w="1134" w:type="dxa"/>
            <w:shd w:val="clear" w:color="auto" w:fill="auto"/>
          </w:tcPr>
          <w:p w14:paraId="0938CD8F"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332921B" w14:textId="77777777" w:rsidR="00137C3A" w:rsidRPr="00736667" w:rsidRDefault="00137C3A" w:rsidP="00A0397D">
            <w:pPr>
              <w:jc w:val="left"/>
              <w:rPr>
                <w:rFonts w:ascii="宋体" w:hAnsi="宋体"/>
                <w:snapToGrid w:val="0"/>
                <w:kern w:val="0"/>
              </w:rPr>
            </w:pPr>
          </w:p>
        </w:tc>
      </w:tr>
      <w:tr w:rsidR="00137C3A" w:rsidRPr="00736667" w14:paraId="31DE5BBF" w14:textId="77777777" w:rsidTr="00A0397D">
        <w:tc>
          <w:tcPr>
            <w:tcW w:w="1559" w:type="dxa"/>
            <w:shd w:val="clear" w:color="auto" w:fill="auto"/>
            <w:vAlign w:val="bottom"/>
          </w:tcPr>
          <w:p w14:paraId="1C5D5B98" w14:textId="77777777" w:rsidR="00137C3A" w:rsidRDefault="00137C3A" w:rsidP="00A0397D">
            <w:pPr>
              <w:rPr>
                <w:sz w:val="20"/>
                <w:szCs w:val="20"/>
              </w:rPr>
            </w:pPr>
            <w:r>
              <w:rPr>
                <w:rFonts w:hint="eastAsia"/>
                <w:sz w:val="20"/>
                <w:szCs w:val="20"/>
              </w:rPr>
              <w:t>是否展示权限</w:t>
            </w:r>
          </w:p>
        </w:tc>
        <w:tc>
          <w:tcPr>
            <w:tcW w:w="1701" w:type="dxa"/>
            <w:shd w:val="clear" w:color="auto" w:fill="auto"/>
            <w:vAlign w:val="bottom"/>
          </w:tcPr>
          <w:p w14:paraId="448FA139" w14:textId="77777777" w:rsidR="00137C3A" w:rsidRDefault="00137C3A" w:rsidP="00A0397D">
            <w:pPr>
              <w:rPr>
                <w:sz w:val="20"/>
                <w:szCs w:val="20"/>
              </w:rPr>
            </w:pPr>
            <w:r>
              <w:rPr>
                <w:rFonts w:hint="eastAsia"/>
                <w:sz w:val="20"/>
                <w:szCs w:val="20"/>
              </w:rPr>
              <w:t>DISPLAYFUN</w:t>
            </w:r>
          </w:p>
        </w:tc>
        <w:tc>
          <w:tcPr>
            <w:tcW w:w="1134" w:type="dxa"/>
            <w:shd w:val="clear" w:color="auto" w:fill="auto"/>
          </w:tcPr>
          <w:p w14:paraId="5528DABA"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B5BF54D" w14:textId="77777777" w:rsidR="00137C3A" w:rsidRPr="00736667" w:rsidRDefault="00137C3A" w:rsidP="00A0397D">
            <w:pPr>
              <w:jc w:val="left"/>
              <w:rPr>
                <w:rFonts w:ascii="宋体" w:hAnsi="宋体"/>
                <w:snapToGrid w:val="0"/>
                <w:kern w:val="0"/>
              </w:rPr>
            </w:pPr>
          </w:p>
        </w:tc>
      </w:tr>
    </w:tbl>
    <w:p w14:paraId="3A7280E2" w14:textId="77777777" w:rsidR="00137C3A" w:rsidRPr="00C56A4E" w:rsidRDefault="00137C3A" w:rsidP="00137C3A"/>
    <w:p w14:paraId="55C7376A" w14:textId="77777777" w:rsidR="00137C3A" w:rsidRPr="00A52328" w:rsidRDefault="00137C3A" w:rsidP="00BF6BAD">
      <w:pPr>
        <w:pStyle w:val="5"/>
      </w:pPr>
      <w:r w:rsidRPr="00A52328">
        <w:rPr>
          <w:rFonts w:hint="eastAsia"/>
        </w:rPr>
        <w:t>输出</w:t>
      </w:r>
    </w:p>
    <w:p w14:paraId="56A5CB20" w14:textId="77777777" w:rsidR="00137C3A" w:rsidRPr="007F58D2" w:rsidRDefault="00137C3A" w:rsidP="00137C3A">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285F0DB4" w14:textId="77777777" w:rsidTr="00A0397D">
        <w:tc>
          <w:tcPr>
            <w:tcW w:w="1559" w:type="dxa"/>
            <w:shd w:val="clear" w:color="auto" w:fill="E0E0E0"/>
          </w:tcPr>
          <w:p w14:paraId="316E80DD"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75269E2"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FB50DDF"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FE1E6C6"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1C73A2D6" w14:textId="77777777" w:rsidTr="00A0397D">
        <w:tc>
          <w:tcPr>
            <w:tcW w:w="1559" w:type="dxa"/>
            <w:shd w:val="clear" w:color="auto" w:fill="auto"/>
          </w:tcPr>
          <w:p w14:paraId="619D68B6"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6EC70267"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3B42606"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12390B8" w14:textId="77777777" w:rsidR="00137C3A" w:rsidRPr="00736667" w:rsidRDefault="00137C3A" w:rsidP="00A0397D">
            <w:pPr>
              <w:jc w:val="left"/>
              <w:rPr>
                <w:rFonts w:ascii="宋体" w:hAnsi="宋体"/>
                <w:snapToGrid w:val="0"/>
                <w:kern w:val="0"/>
              </w:rPr>
            </w:pPr>
          </w:p>
        </w:tc>
      </w:tr>
      <w:tr w:rsidR="00137C3A" w:rsidRPr="00736667" w14:paraId="4F33FC4B" w14:textId="77777777" w:rsidTr="00A0397D">
        <w:tc>
          <w:tcPr>
            <w:tcW w:w="1559" w:type="dxa"/>
            <w:shd w:val="clear" w:color="auto" w:fill="auto"/>
          </w:tcPr>
          <w:p w14:paraId="1B3AA3DE"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3AD3100"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63D8D11"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2598444" w14:textId="77777777" w:rsidR="00137C3A" w:rsidRPr="00736667" w:rsidRDefault="00137C3A" w:rsidP="00A0397D">
            <w:pPr>
              <w:jc w:val="left"/>
              <w:rPr>
                <w:rFonts w:ascii="宋体" w:hAnsi="宋体"/>
                <w:snapToGrid w:val="0"/>
                <w:kern w:val="0"/>
              </w:rPr>
            </w:pPr>
          </w:p>
        </w:tc>
      </w:tr>
    </w:tbl>
    <w:p w14:paraId="1862B00D"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1D089E4B" w14:textId="77777777" w:rsidR="00137C3A" w:rsidRPr="0082647F" w:rsidRDefault="00137C3A" w:rsidP="00BF6BAD">
      <w:pPr>
        <w:pStyle w:val="4"/>
      </w:pPr>
      <w:r>
        <w:rPr>
          <w:rFonts w:hint="eastAsia"/>
        </w:rPr>
        <w:t>系统功能权限修改</w:t>
      </w:r>
    </w:p>
    <w:p w14:paraId="6EAD663B" w14:textId="77777777" w:rsidR="00137C3A" w:rsidRDefault="00137C3A" w:rsidP="00BF6BAD">
      <w:pPr>
        <w:pStyle w:val="5"/>
      </w:pPr>
      <w:r>
        <w:rPr>
          <w:rFonts w:hint="eastAsia"/>
        </w:rPr>
        <w:t>功能</w:t>
      </w:r>
      <w:r>
        <w:t>描述</w:t>
      </w:r>
    </w:p>
    <w:p w14:paraId="0D37CE1D"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主要是系统管理人员修改系统功能权限信息</w:t>
      </w:r>
    </w:p>
    <w:p w14:paraId="30EAD892" w14:textId="77777777" w:rsidR="00137C3A" w:rsidRDefault="00137C3A" w:rsidP="00BF6BAD">
      <w:pPr>
        <w:pStyle w:val="5"/>
      </w:pPr>
      <w:r w:rsidRPr="00676A58">
        <w:rPr>
          <w:rFonts w:hint="eastAsia"/>
        </w:rPr>
        <w:lastRenderedPageBreak/>
        <w:t>处理流程</w:t>
      </w:r>
    </w:p>
    <w:p w14:paraId="3C832F0F" w14:textId="77777777" w:rsidR="00137C3A" w:rsidRPr="00533387" w:rsidRDefault="00137C3A">
      <w:pPr>
        <w:pStyle w:val="afb"/>
        <w:numPr>
          <w:ilvl w:val="0"/>
          <w:numId w:val="11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52" w:author="wangq" w:date="2017-08-21T17:25:00Z">
          <w:pPr>
            <w:pStyle w:val="afb"/>
            <w:numPr>
              <w:numId w:val="13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输入各项数据</w:t>
      </w:r>
    </w:p>
    <w:p w14:paraId="0FB11A02" w14:textId="77777777" w:rsidR="00137C3A" w:rsidRDefault="00137C3A">
      <w:pPr>
        <w:pStyle w:val="afb"/>
        <w:numPr>
          <w:ilvl w:val="0"/>
          <w:numId w:val="11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53" w:author="wangq" w:date="2017-08-21T17:25:00Z">
          <w:pPr>
            <w:pStyle w:val="afb"/>
            <w:numPr>
              <w:numId w:val="13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调用业务端微服务</w:t>
      </w:r>
    </w:p>
    <w:p w14:paraId="183F841D" w14:textId="77777777" w:rsidR="00137C3A" w:rsidRPr="0063344C" w:rsidRDefault="00137C3A">
      <w:pPr>
        <w:pStyle w:val="afb"/>
        <w:numPr>
          <w:ilvl w:val="0"/>
          <w:numId w:val="11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54" w:author="wangq" w:date="2017-08-21T17:25:00Z">
          <w:pPr>
            <w:pStyle w:val="afb"/>
            <w:numPr>
              <w:numId w:val="13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t>返回信息</w:t>
      </w:r>
    </w:p>
    <w:p w14:paraId="57BC07A7" w14:textId="77777777" w:rsidR="00137C3A" w:rsidRDefault="00137C3A" w:rsidP="00BF6BAD">
      <w:pPr>
        <w:pStyle w:val="5"/>
      </w:pPr>
      <w:r w:rsidRPr="00F9212D">
        <w:rPr>
          <w:rFonts w:hint="eastAsia"/>
        </w:rPr>
        <w:t>输入</w:t>
      </w:r>
    </w:p>
    <w:p w14:paraId="637E7792" w14:textId="77777777" w:rsidR="00137C3A" w:rsidRPr="0080660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6D05084A" w14:textId="77777777" w:rsidTr="00A0397D">
        <w:tc>
          <w:tcPr>
            <w:tcW w:w="1559" w:type="dxa"/>
            <w:shd w:val="clear" w:color="auto" w:fill="E0E0E0"/>
          </w:tcPr>
          <w:p w14:paraId="05BDF715"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3BC8857"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2C755C9"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432D43D"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0AE3CD72" w14:textId="77777777" w:rsidTr="00A0397D">
        <w:tc>
          <w:tcPr>
            <w:tcW w:w="1559" w:type="dxa"/>
            <w:shd w:val="clear" w:color="auto" w:fill="auto"/>
          </w:tcPr>
          <w:p w14:paraId="751C00CE"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4E57DDD7"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1BE65674"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E8F4F58" w14:textId="77777777" w:rsidR="00137C3A" w:rsidRPr="00736667" w:rsidRDefault="00137C3A" w:rsidP="00A0397D">
            <w:pPr>
              <w:jc w:val="left"/>
              <w:rPr>
                <w:rFonts w:ascii="宋体" w:hAnsi="宋体"/>
                <w:snapToGrid w:val="0"/>
                <w:kern w:val="0"/>
              </w:rPr>
            </w:pPr>
          </w:p>
        </w:tc>
      </w:tr>
      <w:tr w:rsidR="00137C3A" w:rsidRPr="00736667" w14:paraId="63DAA13D" w14:textId="77777777" w:rsidTr="00A0397D">
        <w:tc>
          <w:tcPr>
            <w:tcW w:w="1559" w:type="dxa"/>
            <w:shd w:val="clear" w:color="auto" w:fill="auto"/>
            <w:vAlign w:val="bottom"/>
          </w:tcPr>
          <w:p w14:paraId="604D463C" w14:textId="77777777" w:rsidR="00137C3A" w:rsidRDefault="00137C3A" w:rsidP="00A0397D">
            <w:pPr>
              <w:widowControl/>
              <w:jc w:val="left"/>
              <w:rPr>
                <w:rFonts w:ascii="宋体" w:hAnsi="宋体"/>
                <w:sz w:val="20"/>
                <w:szCs w:val="20"/>
              </w:rPr>
            </w:pPr>
            <w:r>
              <w:rPr>
                <w:rFonts w:hint="eastAsia"/>
                <w:sz w:val="20"/>
                <w:szCs w:val="20"/>
              </w:rPr>
              <w:t>功能代号</w:t>
            </w:r>
          </w:p>
        </w:tc>
        <w:tc>
          <w:tcPr>
            <w:tcW w:w="1701" w:type="dxa"/>
            <w:shd w:val="clear" w:color="auto" w:fill="auto"/>
            <w:vAlign w:val="bottom"/>
          </w:tcPr>
          <w:p w14:paraId="0F8C5201" w14:textId="77777777" w:rsidR="00137C3A" w:rsidRDefault="00137C3A" w:rsidP="00A0397D">
            <w:pPr>
              <w:widowControl/>
              <w:jc w:val="left"/>
              <w:rPr>
                <w:rFonts w:ascii="宋体" w:hAnsi="宋体"/>
                <w:sz w:val="20"/>
                <w:szCs w:val="20"/>
              </w:rPr>
            </w:pPr>
            <w:r>
              <w:rPr>
                <w:rFonts w:hint="eastAsia"/>
                <w:sz w:val="20"/>
                <w:szCs w:val="20"/>
              </w:rPr>
              <w:t>FUNID</w:t>
            </w:r>
          </w:p>
        </w:tc>
        <w:tc>
          <w:tcPr>
            <w:tcW w:w="1134" w:type="dxa"/>
            <w:shd w:val="clear" w:color="auto" w:fill="auto"/>
          </w:tcPr>
          <w:p w14:paraId="15329A8D"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15FD0D0" w14:textId="77777777" w:rsidR="00137C3A" w:rsidRPr="00736667" w:rsidRDefault="00137C3A" w:rsidP="00A0397D">
            <w:pPr>
              <w:jc w:val="left"/>
              <w:rPr>
                <w:rFonts w:ascii="宋体" w:hAnsi="宋体"/>
                <w:snapToGrid w:val="0"/>
                <w:kern w:val="0"/>
              </w:rPr>
            </w:pPr>
          </w:p>
        </w:tc>
      </w:tr>
      <w:tr w:rsidR="00137C3A" w:rsidRPr="00736667" w14:paraId="368F3494" w14:textId="77777777" w:rsidTr="00A0397D">
        <w:tc>
          <w:tcPr>
            <w:tcW w:w="1559" w:type="dxa"/>
            <w:shd w:val="clear" w:color="auto" w:fill="auto"/>
            <w:vAlign w:val="bottom"/>
          </w:tcPr>
          <w:p w14:paraId="55688DA8" w14:textId="77777777" w:rsidR="00137C3A" w:rsidRDefault="00137C3A" w:rsidP="00A0397D">
            <w:pPr>
              <w:rPr>
                <w:sz w:val="20"/>
                <w:szCs w:val="20"/>
              </w:rPr>
            </w:pPr>
            <w:r>
              <w:rPr>
                <w:rFonts w:hint="eastAsia"/>
                <w:sz w:val="20"/>
                <w:szCs w:val="20"/>
              </w:rPr>
              <w:t>功能名称</w:t>
            </w:r>
          </w:p>
        </w:tc>
        <w:tc>
          <w:tcPr>
            <w:tcW w:w="1701" w:type="dxa"/>
            <w:shd w:val="clear" w:color="auto" w:fill="auto"/>
            <w:vAlign w:val="bottom"/>
          </w:tcPr>
          <w:p w14:paraId="270F4079" w14:textId="77777777" w:rsidR="00137C3A" w:rsidRDefault="00137C3A" w:rsidP="00A0397D">
            <w:pPr>
              <w:rPr>
                <w:sz w:val="20"/>
                <w:szCs w:val="20"/>
              </w:rPr>
            </w:pPr>
            <w:r>
              <w:rPr>
                <w:rFonts w:hint="eastAsia"/>
                <w:sz w:val="20"/>
                <w:szCs w:val="20"/>
              </w:rPr>
              <w:t>FUNDESC</w:t>
            </w:r>
          </w:p>
        </w:tc>
        <w:tc>
          <w:tcPr>
            <w:tcW w:w="1134" w:type="dxa"/>
            <w:shd w:val="clear" w:color="auto" w:fill="auto"/>
          </w:tcPr>
          <w:p w14:paraId="0F291EA7"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789A517" w14:textId="77777777" w:rsidR="00137C3A" w:rsidRPr="00736667" w:rsidRDefault="00137C3A" w:rsidP="00A0397D">
            <w:pPr>
              <w:jc w:val="left"/>
              <w:rPr>
                <w:rFonts w:ascii="宋体" w:hAnsi="宋体"/>
                <w:snapToGrid w:val="0"/>
                <w:kern w:val="0"/>
              </w:rPr>
            </w:pPr>
          </w:p>
        </w:tc>
      </w:tr>
      <w:tr w:rsidR="00137C3A" w:rsidRPr="00736667" w14:paraId="54F4460D" w14:textId="77777777" w:rsidTr="00A0397D">
        <w:tc>
          <w:tcPr>
            <w:tcW w:w="1559" w:type="dxa"/>
            <w:shd w:val="clear" w:color="auto" w:fill="auto"/>
            <w:vAlign w:val="bottom"/>
          </w:tcPr>
          <w:p w14:paraId="2EE0E7B6" w14:textId="77777777" w:rsidR="00137C3A" w:rsidRDefault="00137C3A" w:rsidP="00A0397D">
            <w:pPr>
              <w:rPr>
                <w:sz w:val="20"/>
                <w:szCs w:val="20"/>
              </w:rPr>
            </w:pPr>
            <w:r>
              <w:rPr>
                <w:rFonts w:hint="eastAsia"/>
                <w:sz w:val="20"/>
                <w:szCs w:val="20"/>
              </w:rPr>
              <w:t>对应页面路径</w:t>
            </w:r>
          </w:p>
        </w:tc>
        <w:tc>
          <w:tcPr>
            <w:tcW w:w="1701" w:type="dxa"/>
            <w:shd w:val="clear" w:color="auto" w:fill="auto"/>
            <w:vAlign w:val="bottom"/>
          </w:tcPr>
          <w:p w14:paraId="0525F1B6" w14:textId="77777777" w:rsidR="00137C3A" w:rsidRDefault="00137C3A" w:rsidP="00A0397D">
            <w:pPr>
              <w:rPr>
                <w:sz w:val="20"/>
                <w:szCs w:val="20"/>
              </w:rPr>
            </w:pPr>
            <w:r>
              <w:rPr>
                <w:rFonts w:hint="eastAsia"/>
                <w:sz w:val="20"/>
                <w:szCs w:val="20"/>
              </w:rPr>
              <w:t>FUNPATH</w:t>
            </w:r>
          </w:p>
        </w:tc>
        <w:tc>
          <w:tcPr>
            <w:tcW w:w="1134" w:type="dxa"/>
            <w:shd w:val="clear" w:color="auto" w:fill="auto"/>
          </w:tcPr>
          <w:p w14:paraId="1BB67643"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1E3A315" w14:textId="77777777" w:rsidR="00137C3A" w:rsidRPr="00736667" w:rsidRDefault="00137C3A" w:rsidP="00A0397D">
            <w:pPr>
              <w:jc w:val="left"/>
              <w:rPr>
                <w:rFonts w:ascii="宋体" w:hAnsi="宋体"/>
                <w:snapToGrid w:val="0"/>
                <w:kern w:val="0"/>
              </w:rPr>
            </w:pPr>
          </w:p>
        </w:tc>
      </w:tr>
      <w:tr w:rsidR="00137C3A" w:rsidRPr="00736667" w14:paraId="2C18DEB7" w14:textId="77777777" w:rsidTr="00A0397D">
        <w:tc>
          <w:tcPr>
            <w:tcW w:w="1559" w:type="dxa"/>
            <w:shd w:val="clear" w:color="auto" w:fill="auto"/>
            <w:vAlign w:val="bottom"/>
          </w:tcPr>
          <w:p w14:paraId="3A30505E" w14:textId="77777777" w:rsidR="00137C3A" w:rsidRDefault="00137C3A" w:rsidP="00A0397D">
            <w:pPr>
              <w:rPr>
                <w:sz w:val="20"/>
                <w:szCs w:val="20"/>
              </w:rPr>
            </w:pPr>
            <w:r>
              <w:rPr>
                <w:rFonts w:hint="eastAsia"/>
                <w:sz w:val="20"/>
                <w:szCs w:val="20"/>
              </w:rPr>
              <w:t>父功能代号</w:t>
            </w:r>
          </w:p>
        </w:tc>
        <w:tc>
          <w:tcPr>
            <w:tcW w:w="1701" w:type="dxa"/>
            <w:shd w:val="clear" w:color="auto" w:fill="auto"/>
            <w:vAlign w:val="bottom"/>
          </w:tcPr>
          <w:p w14:paraId="6A87F259" w14:textId="77777777" w:rsidR="00137C3A" w:rsidRDefault="00137C3A" w:rsidP="00A0397D">
            <w:pPr>
              <w:rPr>
                <w:sz w:val="20"/>
                <w:szCs w:val="20"/>
              </w:rPr>
            </w:pPr>
            <w:r>
              <w:rPr>
                <w:rFonts w:hint="eastAsia"/>
                <w:sz w:val="20"/>
                <w:szCs w:val="20"/>
              </w:rPr>
              <w:t>PARENTID</w:t>
            </w:r>
          </w:p>
        </w:tc>
        <w:tc>
          <w:tcPr>
            <w:tcW w:w="1134" w:type="dxa"/>
            <w:shd w:val="clear" w:color="auto" w:fill="auto"/>
          </w:tcPr>
          <w:p w14:paraId="7C69361E"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B4E0B6A" w14:textId="77777777" w:rsidR="00137C3A" w:rsidRPr="00736667" w:rsidRDefault="00137C3A" w:rsidP="00A0397D">
            <w:pPr>
              <w:jc w:val="left"/>
              <w:rPr>
                <w:rFonts w:ascii="宋体" w:hAnsi="宋体"/>
                <w:snapToGrid w:val="0"/>
                <w:kern w:val="0"/>
              </w:rPr>
            </w:pPr>
          </w:p>
        </w:tc>
      </w:tr>
      <w:tr w:rsidR="00137C3A" w:rsidRPr="00736667" w14:paraId="4C80F59C" w14:textId="77777777" w:rsidTr="00A0397D">
        <w:tc>
          <w:tcPr>
            <w:tcW w:w="1559" w:type="dxa"/>
            <w:shd w:val="clear" w:color="auto" w:fill="auto"/>
            <w:vAlign w:val="bottom"/>
          </w:tcPr>
          <w:p w14:paraId="5124DA09" w14:textId="77777777" w:rsidR="00137C3A" w:rsidRDefault="00137C3A" w:rsidP="00A0397D">
            <w:pPr>
              <w:rPr>
                <w:sz w:val="20"/>
                <w:szCs w:val="20"/>
              </w:rPr>
            </w:pPr>
            <w:r>
              <w:rPr>
                <w:rFonts w:hint="eastAsia"/>
                <w:sz w:val="20"/>
                <w:szCs w:val="20"/>
              </w:rPr>
              <w:t>是否是底层权限</w:t>
            </w:r>
          </w:p>
        </w:tc>
        <w:tc>
          <w:tcPr>
            <w:tcW w:w="1701" w:type="dxa"/>
            <w:shd w:val="clear" w:color="auto" w:fill="auto"/>
            <w:vAlign w:val="bottom"/>
          </w:tcPr>
          <w:p w14:paraId="0DCD7705" w14:textId="77777777" w:rsidR="00137C3A" w:rsidRDefault="00137C3A" w:rsidP="00A0397D">
            <w:pPr>
              <w:rPr>
                <w:sz w:val="20"/>
                <w:szCs w:val="20"/>
              </w:rPr>
            </w:pPr>
            <w:r>
              <w:rPr>
                <w:rFonts w:hint="eastAsia"/>
                <w:sz w:val="20"/>
                <w:szCs w:val="20"/>
              </w:rPr>
              <w:t>BOTFLAG</w:t>
            </w:r>
          </w:p>
        </w:tc>
        <w:tc>
          <w:tcPr>
            <w:tcW w:w="1134" w:type="dxa"/>
            <w:shd w:val="clear" w:color="auto" w:fill="auto"/>
          </w:tcPr>
          <w:p w14:paraId="1E5BB5F0"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F5F77BA" w14:textId="77777777" w:rsidR="00137C3A" w:rsidRPr="00736667" w:rsidRDefault="00137C3A" w:rsidP="00A0397D">
            <w:pPr>
              <w:jc w:val="left"/>
              <w:rPr>
                <w:rFonts w:ascii="宋体" w:hAnsi="宋体"/>
                <w:snapToGrid w:val="0"/>
                <w:kern w:val="0"/>
              </w:rPr>
            </w:pPr>
          </w:p>
        </w:tc>
      </w:tr>
      <w:tr w:rsidR="00137C3A" w:rsidRPr="00736667" w14:paraId="32FD84B7" w14:textId="77777777" w:rsidTr="00A0397D">
        <w:tc>
          <w:tcPr>
            <w:tcW w:w="1559" w:type="dxa"/>
            <w:shd w:val="clear" w:color="auto" w:fill="auto"/>
            <w:vAlign w:val="bottom"/>
          </w:tcPr>
          <w:p w14:paraId="0A5B2FC0" w14:textId="77777777" w:rsidR="00137C3A" w:rsidRDefault="00137C3A" w:rsidP="00A0397D">
            <w:pPr>
              <w:rPr>
                <w:sz w:val="20"/>
                <w:szCs w:val="20"/>
              </w:rPr>
            </w:pPr>
            <w:r>
              <w:rPr>
                <w:rFonts w:hint="eastAsia"/>
                <w:sz w:val="20"/>
                <w:szCs w:val="20"/>
              </w:rPr>
              <w:t>是否展示权限</w:t>
            </w:r>
          </w:p>
        </w:tc>
        <w:tc>
          <w:tcPr>
            <w:tcW w:w="1701" w:type="dxa"/>
            <w:shd w:val="clear" w:color="auto" w:fill="auto"/>
            <w:vAlign w:val="bottom"/>
          </w:tcPr>
          <w:p w14:paraId="67439690" w14:textId="77777777" w:rsidR="00137C3A" w:rsidRDefault="00137C3A" w:rsidP="00A0397D">
            <w:pPr>
              <w:rPr>
                <w:sz w:val="20"/>
                <w:szCs w:val="20"/>
              </w:rPr>
            </w:pPr>
            <w:r>
              <w:rPr>
                <w:rFonts w:hint="eastAsia"/>
                <w:sz w:val="20"/>
                <w:szCs w:val="20"/>
              </w:rPr>
              <w:t>DISPLAYFUN</w:t>
            </w:r>
          </w:p>
        </w:tc>
        <w:tc>
          <w:tcPr>
            <w:tcW w:w="1134" w:type="dxa"/>
            <w:shd w:val="clear" w:color="auto" w:fill="auto"/>
          </w:tcPr>
          <w:p w14:paraId="26F40CE6"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B9F8D52" w14:textId="77777777" w:rsidR="00137C3A" w:rsidRPr="00736667" w:rsidRDefault="00137C3A" w:rsidP="00A0397D">
            <w:pPr>
              <w:jc w:val="left"/>
              <w:rPr>
                <w:rFonts w:ascii="宋体" w:hAnsi="宋体"/>
                <w:snapToGrid w:val="0"/>
                <w:kern w:val="0"/>
              </w:rPr>
            </w:pPr>
          </w:p>
        </w:tc>
      </w:tr>
    </w:tbl>
    <w:p w14:paraId="42D9391F" w14:textId="77777777" w:rsidR="00137C3A" w:rsidRPr="00C56A4E" w:rsidRDefault="00137C3A" w:rsidP="00137C3A"/>
    <w:p w14:paraId="22712F88" w14:textId="77777777" w:rsidR="00137C3A" w:rsidRPr="00A52328" w:rsidRDefault="00137C3A" w:rsidP="00BF6BAD">
      <w:pPr>
        <w:pStyle w:val="5"/>
      </w:pPr>
      <w:r w:rsidRPr="00A52328">
        <w:rPr>
          <w:rFonts w:hint="eastAsia"/>
        </w:rPr>
        <w:t>输出</w:t>
      </w:r>
    </w:p>
    <w:p w14:paraId="6B394301" w14:textId="77777777" w:rsidR="00137C3A" w:rsidRPr="007F58D2" w:rsidRDefault="00137C3A" w:rsidP="00137C3A">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78C6755C" w14:textId="77777777" w:rsidTr="00A0397D">
        <w:tc>
          <w:tcPr>
            <w:tcW w:w="1559" w:type="dxa"/>
            <w:shd w:val="clear" w:color="auto" w:fill="E0E0E0"/>
          </w:tcPr>
          <w:p w14:paraId="0ECC6BF6"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35673BD"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6A2FC6B"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5BA57C9"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344EC2D9" w14:textId="77777777" w:rsidTr="00A0397D">
        <w:tc>
          <w:tcPr>
            <w:tcW w:w="1559" w:type="dxa"/>
            <w:shd w:val="clear" w:color="auto" w:fill="auto"/>
          </w:tcPr>
          <w:p w14:paraId="7091453A"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019B730"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5955C51"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E036BE4" w14:textId="77777777" w:rsidR="00137C3A" w:rsidRPr="00736667" w:rsidRDefault="00137C3A" w:rsidP="00A0397D">
            <w:pPr>
              <w:jc w:val="left"/>
              <w:rPr>
                <w:rFonts w:ascii="宋体" w:hAnsi="宋体"/>
                <w:snapToGrid w:val="0"/>
                <w:kern w:val="0"/>
              </w:rPr>
            </w:pPr>
          </w:p>
        </w:tc>
      </w:tr>
      <w:tr w:rsidR="00137C3A" w:rsidRPr="00736667" w14:paraId="03D9D54C" w14:textId="77777777" w:rsidTr="00A0397D">
        <w:tc>
          <w:tcPr>
            <w:tcW w:w="1559" w:type="dxa"/>
            <w:shd w:val="clear" w:color="auto" w:fill="auto"/>
          </w:tcPr>
          <w:p w14:paraId="4C95E170"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2CF66107"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2F50D22"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E057EB0" w14:textId="77777777" w:rsidR="00137C3A" w:rsidRPr="00736667" w:rsidRDefault="00137C3A" w:rsidP="00A0397D">
            <w:pPr>
              <w:jc w:val="left"/>
              <w:rPr>
                <w:rFonts w:ascii="宋体" w:hAnsi="宋体"/>
                <w:snapToGrid w:val="0"/>
                <w:kern w:val="0"/>
              </w:rPr>
            </w:pPr>
          </w:p>
        </w:tc>
      </w:tr>
    </w:tbl>
    <w:p w14:paraId="56D8874B"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4BCB3B69" w14:textId="77777777" w:rsidR="00137C3A" w:rsidRPr="0082647F" w:rsidRDefault="00137C3A" w:rsidP="00BF6BAD">
      <w:pPr>
        <w:pStyle w:val="4"/>
      </w:pPr>
      <w:r>
        <w:rPr>
          <w:rFonts w:hint="eastAsia"/>
        </w:rPr>
        <w:t>系统功能权限删除</w:t>
      </w:r>
    </w:p>
    <w:p w14:paraId="4EB30BF4" w14:textId="77777777" w:rsidR="00137C3A" w:rsidRDefault="00137C3A" w:rsidP="00BF6BAD">
      <w:pPr>
        <w:pStyle w:val="5"/>
      </w:pPr>
      <w:r>
        <w:rPr>
          <w:rFonts w:hint="eastAsia"/>
        </w:rPr>
        <w:t>功能</w:t>
      </w:r>
      <w:r>
        <w:t>描述</w:t>
      </w:r>
    </w:p>
    <w:p w14:paraId="45DE5D31"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主要是系统管理人员删除功能权限信息</w:t>
      </w:r>
    </w:p>
    <w:p w14:paraId="7EA9FA90" w14:textId="77777777" w:rsidR="00137C3A" w:rsidRDefault="00137C3A" w:rsidP="00BF6BAD">
      <w:pPr>
        <w:pStyle w:val="5"/>
      </w:pPr>
      <w:r w:rsidRPr="00676A58">
        <w:rPr>
          <w:rFonts w:hint="eastAsia"/>
        </w:rPr>
        <w:lastRenderedPageBreak/>
        <w:t>处理流程</w:t>
      </w:r>
    </w:p>
    <w:p w14:paraId="59FE5761" w14:textId="77777777" w:rsidR="00137C3A" w:rsidRPr="00533387" w:rsidRDefault="00137C3A">
      <w:pPr>
        <w:pStyle w:val="afb"/>
        <w:numPr>
          <w:ilvl w:val="0"/>
          <w:numId w:val="11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55" w:author="wangq" w:date="2017-08-21T17:25:00Z">
          <w:pPr>
            <w:pStyle w:val="afb"/>
            <w:numPr>
              <w:numId w:val="13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hint="eastAsia"/>
          <w:kern w:val="0"/>
          <w:sz w:val="24"/>
          <w:szCs w:val="21"/>
        </w:rPr>
        <w:t>输入各项参数</w:t>
      </w:r>
    </w:p>
    <w:p w14:paraId="0D6B01D4" w14:textId="77777777" w:rsidR="00137C3A" w:rsidRDefault="00137C3A">
      <w:pPr>
        <w:pStyle w:val="afb"/>
        <w:numPr>
          <w:ilvl w:val="0"/>
          <w:numId w:val="11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56" w:author="wangq" w:date="2017-08-21T17:25:00Z">
          <w:pPr>
            <w:pStyle w:val="afb"/>
            <w:numPr>
              <w:numId w:val="13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hint="eastAsia"/>
        </w:rPr>
        <w:t>调用业务端微服务</w:t>
      </w:r>
    </w:p>
    <w:p w14:paraId="5D31D078" w14:textId="77777777" w:rsidR="00137C3A" w:rsidRPr="0063344C" w:rsidRDefault="00137C3A">
      <w:pPr>
        <w:pStyle w:val="afb"/>
        <w:numPr>
          <w:ilvl w:val="0"/>
          <w:numId w:val="11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57" w:author="wangq" w:date="2017-08-21T17:25:00Z">
          <w:pPr>
            <w:pStyle w:val="afb"/>
            <w:numPr>
              <w:numId w:val="13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t>返回信息</w:t>
      </w:r>
    </w:p>
    <w:p w14:paraId="5B177D1C" w14:textId="77777777" w:rsidR="00137C3A" w:rsidRDefault="00137C3A" w:rsidP="00BF6BAD">
      <w:pPr>
        <w:pStyle w:val="5"/>
      </w:pPr>
      <w:r w:rsidRPr="00F9212D">
        <w:rPr>
          <w:rFonts w:hint="eastAsia"/>
        </w:rPr>
        <w:t>输入</w:t>
      </w:r>
    </w:p>
    <w:p w14:paraId="2F277C21" w14:textId="77777777" w:rsidR="00137C3A" w:rsidRPr="0080660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27CE50E5" w14:textId="77777777" w:rsidTr="00A0397D">
        <w:tc>
          <w:tcPr>
            <w:tcW w:w="1559" w:type="dxa"/>
            <w:shd w:val="clear" w:color="auto" w:fill="E0E0E0"/>
          </w:tcPr>
          <w:p w14:paraId="18D1D97A"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590EED8"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4279FEB"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F2EF733"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52BA29B9" w14:textId="77777777" w:rsidTr="00A0397D">
        <w:tc>
          <w:tcPr>
            <w:tcW w:w="1559" w:type="dxa"/>
            <w:shd w:val="clear" w:color="auto" w:fill="auto"/>
          </w:tcPr>
          <w:p w14:paraId="31023437"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3C99DF59"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761A2A1A"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4CE204D" w14:textId="77777777" w:rsidR="00137C3A" w:rsidRPr="00736667" w:rsidRDefault="00137C3A" w:rsidP="00A0397D">
            <w:pPr>
              <w:jc w:val="left"/>
              <w:rPr>
                <w:rFonts w:ascii="宋体" w:hAnsi="宋体"/>
                <w:snapToGrid w:val="0"/>
                <w:kern w:val="0"/>
              </w:rPr>
            </w:pPr>
          </w:p>
        </w:tc>
      </w:tr>
      <w:tr w:rsidR="00137C3A" w:rsidRPr="00736667" w14:paraId="0FE43AF9" w14:textId="77777777" w:rsidTr="00A0397D">
        <w:tc>
          <w:tcPr>
            <w:tcW w:w="1559" w:type="dxa"/>
            <w:shd w:val="clear" w:color="auto" w:fill="auto"/>
          </w:tcPr>
          <w:p w14:paraId="4ADF92CC" w14:textId="77777777" w:rsidR="00137C3A" w:rsidRPr="00195C39" w:rsidRDefault="00137C3A" w:rsidP="00A0397D">
            <w:pPr>
              <w:jc w:val="left"/>
              <w:rPr>
                <w:rFonts w:ascii="宋体" w:hAnsi="宋体"/>
                <w:snapToGrid w:val="0"/>
                <w:kern w:val="0"/>
              </w:rPr>
            </w:pPr>
            <w:r>
              <w:rPr>
                <w:rFonts w:ascii="宋体" w:hAnsi="宋体" w:hint="eastAsia"/>
                <w:snapToGrid w:val="0"/>
                <w:kern w:val="0"/>
              </w:rPr>
              <w:t>功能号ID</w:t>
            </w:r>
          </w:p>
        </w:tc>
        <w:tc>
          <w:tcPr>
            <w:tcW w:w="1701" w:type="dxa"/>
            <w:shd w:val="clear" w:color="auto" w:fill="auto"/>
          </w:tcPr>
          <w:p w14:paraId="7E0F67DC" w14:textId="77777777" w:rsidR="00137C3A" w:rsidRPr="00195C39" w:rsidRDefault="00137C3A" w:rsidP="00A0397D">
            <w:pPr>
              <w:jc w:val="left"/>
              <w:rPr>
                <w:rFonts w:ascii="宋体" w:hAnsi="宋体"/>
                <w:snapToGrid w:val="0"/>
                <w:kern w:val="0"/>
              </w:rPr>
            </w:pPr>
            <w:r>
              <w:rPr>
                <w:rFonts w:ascii="宋体" w:hAnsi="宋体" w:hint="eastAsia"/>
                <w:snapToGrid w:val="0"/>
                <w:kern w:val="0"/>
              </w:rPr>
              <w:t>FUNID</w:t>
            </w:r>
          </w:p>
        </w:tc>
        <w:tc>
          <w:tcPr>
            <w:tcW w:w="1134" w:type="dxa"/>
            <w:shd w:val="clear" w:color="auto" w:fill="auto"/>
          </w:tcPr>
          <w:p w14:paraId="30105544"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7DA3CC5E" w14:textId="77777777" w:rsidR="00137C3A" w:rsidRPr="00736667" w:rsidRDefault="00137C3A" w:rsidP="00A0397D">
            <w:pPr>
              <w:jc w:val="left"/>
              <w:rPr>
                <w:rFonts w:ascii="宋体" w:hAnsi="宋体"/>
                <w:snapToGrid w:val="0"/>
                <w:kern w:val="0"/>
              </w:rPr>
            </w:pPr>
          </w:p>
        </w:tc>
      </w:tr>
    </w:tbl>
    <w:p w14:paraId="41B709A5" w14:textId="77777777" w:rsidR="00137C3A" w:rsidRPr="00C56A4E" w:rsidRDefault="00137C3A" w:rsidP="00137C3A"/>
    <w:p w14:paraId="25F9D8B5" w14:textId="77777777" w:rsidR="00137C3A" w:rsidRPr="00A52328" w:rsidRDefault="00137C3A" w:rsidP="00BF6BAD">
      <w:pPr>
        <w:pStyle w:val="5"/>
      </w:pPr>
      <w:r w:rsidRPr="00A52328">
        <w:rPr>
          <w:rFonts w:hint="eastAsia"/>
        </w:rPr>
        <w:t>输出</w:t>
      </w:r>
    </w:p>
    <w:p w14:paraId="7CFB6274" w14:textId="77777777" w:rsidR="00137C3A" w:rsidRPr="007F58D2" w:rsidRDefault="00137C3A" w:rsidP="00137C3A">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662EF39F" w14:textId="77777777" w:rsidTr="00A0397D">
        <w:tc>
          <w:tcPr>
            <w:tcW w:w="1559" w:type="dxa"/>
            <w:shd w:val="clear" w:color="auto" w:fill="E0E0E0"/>
          </w:tcPr>
          <w:p w14:paraId="52FD0003"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EF6674E"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DE5EA9C"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8664341"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7853EEF0" w14:textId="77777777" w:rsidTr="00A0397D">
        <w:tc>
          <w:tcPr>
            <w:tcW w:w="1559" w:type="dxa"/>
            <w:shd w:val="clear" w:color="auto" w:fill="auto"/>
          </w:tcPr>
          <w:p w14:paraId="324500E4"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C3FF469"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C9021DB"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06FB3DD" w14:textId="77777777" w:rsidR="00137C3A" w:rsidRPr="00736667" w:rsidRDefault="00137C3A" w:rsidP="00A0397D">
            <w:pPr>
              <w:jc w:val="left"/>
              <w:rPr>
                <w:rFonts w:ascii="宋体" w:hAnsi="宋体"/>
                <w:snapToGrid w:val="0"/>
                <w:kern w:val="0"/>
              </w:rPr>
            </w:pPr>
          </w:p>
        </w:tc>
      </w:tr>
      <w:tr w:rsidR="00137C3A" w:rsidRPr="00736667" w14:paraId="6A8AD23E" w14:textId="77777777" w:rsidTr="00A0397D">
        <w:tc>
          <w:tcPr>
            <w:tcW w:w="1559" w:type="dxa"/>
            <w:shd w:val="clear" w:color="auto" w:fill="auto"/>
          </w:tcPr>
          <w:p w14:paraId="47025C3B"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09924C4"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E244B2B"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16493E6" w14:textId="77777777" w:rsidR="00137C3A" w:rsidRPr="00736667" w:rsidRDefault="00137C3A" w:rsidP="00A0397D">
            <w:pPr>
              <w:jc w:val="left"/>
              <w:rPr>
                <w:rFonts w:ascii="宋体" w:hAnsi="宋体"/>
                <w:snapToGrid w:val="0"/>
                <w:kern w:val="0"/>
              </w:rPr>
            </w:pPr>
          </w:p>
        </w:tc>
      </w:tr>
    </w:tbl>
    <w:p w14:paraId="6AB07FBE"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10219975" w14:textId="77777777" w:rsidR="00137C3A" w:rsidRPr="0082647F" w:rsidRDefault="00137C3A" w:rsidP="00BF6BAD">
      <w:pPr>
        <w:pStyle w:val="4"/>
      </w:pPr>
      <w:r>
        <w:rPr>
          <w:rFonts w:hint="eastAsia"/>
        </w:rPr>
        <w:t>分页查询功能权限</w:t>
      </w:r>
    </w:p>
    <w:p w14:paraId="7408D386" w14:textId="77777777" w:rsidR="00137C3A" w:rsidRDefault="00137C3A" w:rsidP="00BF6BAD">
      <w:pPr>
        <w:pStyle w:val="5"/>
      </w:pPr>
      <w:r>
        <w:rPr>
          <w:rFonts w:hint="eastAsia"/>
        </w:rPr>
        <w:t>功能</w:t>
      </w:r>
      <w:r>
        <w:t>描述</w:t>
      </w:r>
    </w:p>
    <w:p w14:paraId="11A7BA76"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主要是提供给管理人员分页查询</w:t>
      </w:r>
      <w:r>
        <w:rPr>
          <w:rFonts w:hint="eastAsia"/>
        </w:rPr>
        <w:t>功能权限</w:t>
      </w:r>
      <w:r>
        <w:rPr>
          <w:rFonts w:ascii="宋体" w:hAnsi="宋体" w:hint="eastAsia"/>
          <w:kern w:val="0"/>
          <w:sz w:val="24"/>
          <w:szCs w:val="21"/>
        </w:rPr>
        <w:t>。</w:t>
      </w:r>
    </w:p>
    <w:p w14:paraId="6AA9013A" w14:textId="77777777" w:rsidR="00137C3A" w:rsidRPr="00676A58" w:rsidRDefault="00137C3A" w:rsidP="00BF6BAD">
      <w:pPr>
        <w:pStyle w:val="5"/>
      </w:pPr>
      <w:r w:rsidRPr="00676A58">
        <w:rPr>
          <w:rFonts w:hint="eastAsia"/>
        </w:rPr>
        <w:t>处理流程</w:t>
      </w:r>
    </w:p>
    <w:p w14:paraId="70A10F65" w14:textId="77777777" w:rsidR="00137C3A" w:rsidRDefault="00137C3A" w:rsidP="00137C3A">
      <w:pPr>
        <w:ind w:left="289" w:firstLine="420"/>
      </w:pPr>
    </w:p>
    <w:p w14:paraId="6DD88329" w14:textId="77777777" w:rsidR="00137C3A" w:rsidRPr="00533387" w:rsidRDefault="00137C3A">
      <w:pPr>
        <w:pStyle w:val="afb"/>
        <w:numPr>
          <w:ilvl w:val="0"/>
          <w:numId w:val="11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58" w:author="wangq" w:date="2017-08-21T17:25:00Z">
          <w:pPr>
            <w:pStyle w:val="afb"/>
            <w:numPr>
              <w:numId w:val="13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输入功能名称等信息</w:t>
      </w:r>
    </w:p>
    <w:p w14:paraId="262CA446" w14:textId="77777777" w:rsidR="00137C3A" w:rsidRDefault="00137C3A">
      <w:pPr>
        <w:pStyle w:val="afb"/>
        <w:numPr>
          <w:ilvl w:val="0"/>
          <w:numId w:val="11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59" w:author="wangq" w:date="2017-08-21T17:25:00Z">
          <w:pPr>
            <w:pStyle w:val="afb"/>
            <w:numPr>
              <w:numId w:val="13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hint="eastAsia"/>
        </w:rPr>
        <w:t>调用业务微服务</w:t>
      </w:r>
    </w:p>
    <w:p w14:paraId="19A6C5F5" w14:textId="77777777" w:rsidR="00137C3A" w:rsidRDefault="00137C3A" w:rsidP="00BF6BAD">
      <w:pPr>
        <w:pStyle w:val="5"/>
      </w:pPr>
      <w:r>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48A2488D" w14:textId="77777777" w:rsidTr="00A0397D">
        <w:tc>
          <w:tcPr>
            <w:tcW w:w="1559" w:type="dxa"/>
            <w:shd w:val="clear" w:color="auto" w:fill="E0E0E0"/>
          </w:tcPr>
          <w:p w14:paraId="2E050825" w14:textId="77777777" w:rsidR="00137C3A" w:rsidRPr="00736667" w:rsidRDefault="00137C3A" w:rsidP="00A0397D">
            <w:pPr>
              <w:jc w:val="center"/>
              <w:rPr>
                <w:b/>
                <w:snapToGrid w:val="0"/>
                <w:kern w:val="0"/>
              </w:rPr>
            </w:pPr>
            <w:r>
              <w:rPr>
                <w:rFonts w:hint="eastAsia"/>
                <w:b/>
                <w:snapToGrid w:val="0"/>
                <w:kern w:val="0"/>
              </w:rPr>
              <w:t>输入</w:t>
            </w:r>
            <w:r w:rsidRPr="00736667">
              <w:rPr>
                <w:rFonts w:hint="eastAsia"/>
                <w:b/>
                <w:snapToGrid w:val="0"/>
                <w:kern w:val="0"/>
              </w:rPr>
              <w:t>要素</w:t>
            </w:r>
          </w:p>
        </w:tc>
        <w:tc>
          <w:tcPr>
            <w:tcW w:w="1701" w:type="dxa"/>
            <w:shd w:val="clear" w:color="auto" w:fill="E0E0E0"/>
          </w:tcPr>
          <w:p w14:paraId="12163981"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9A8B6F8"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8802F45"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5DE766FC" w14:textId="77777777" w:rsidTr="00A0397D">
        <w:tc>
          <w:tcPr>
            <w:tcW w:w="1559" w:type="dxa"/>
            <w:shd w:val="clear" w:color="auto" w:fill="auto"/>
          </w:tcPr>
          <w:p w14:paraId="14C624F0"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1083CB41"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2B193BB4"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2143FFC" w14:textId="77777777" w:rsidR="00137C3A" w:rsidRPr="00736667" w:rsidRDefault="00137C3A" w:rsidP="00A0397D">
            <w:pPr>
              <w:jc w:val="left"/>
              <w:rPr>
                <w:rFonts w:ascii="宋体" w:hAnsi="宋体"/>
                <w:snapToGrid w:val="0"/>
                <w:kern w:val="0"/>
              </w:rPr>
            </w:pPr>
          </w:p>
        </w:tc>
      </w:tr>
      <w:tr w:rsidR="00137C3A" w:rsidRPr="00736667" w14:paraId="4A5A199F" w14:textId="77777777" w:rsidTr="00A0397D">
        <w:tc>
          <w:tcPr>
            <w:tcW w:w="1559" w:type="dxa"/>
            <w:shd w:val="clear" w:color="auto" w:fill="auto"/>
            <w:vAlign w:val="bottom"/>
          </w:tcPr>
          <w:p w14:paraId="1166B37C" w14:textId="77777777" w:rsidR="00137C3A" w:rsidRDefault="00137C3A" w:rsidP="00A0397D">
            <w:pPr>
              <w:widowControl/>
              <w:jc w:val="left"/>
              <w:rPr>
                <w:rFonts w:ascii="宋体" w:hAnsi="宋体"/>
                <w:sz w:val="20"/>
                <w:szCs w:val="20"/>
              </w:rPr>
            </w:pPr>
            <w:r>
              <w:rPr>
                <w:rFonts w:hint="eastAsia"/>
                <w:sz w:val="20"/>
                <w:szCs w:val="20"/>
              </w:rPr>
              <w:t>功能代号</w:t>
            </w:r>
          </w:p>
        </w:tc>
        <w:tc>
          <w:tcPr>
            <w:tcW w:w="1701" w:type="dxa"/>
            <w:shd w:val="clear" w:color="auto" w:fill="auto"/>
            <w:vAlign w:val="bottom"/>
          </w:tcPr>
          <w:p w14:paraId="2C004FAD" w14:textId="77777777" w:rsidR="00137C3A" w:rsidRDefault="00137C3A" w:rsidP="00A0397D">
            <w:pPr>
              <w:widowControl/>
              <w:jc w:val="left"/>
              <w:rPr>
                <w:rFonts w:ascii="宋体" w:hAnsi="宋体"/>
                <w:sz w:val="20"/>
                <w:szCs w:val="20"/>
              </w:rPr>
            </w:pPr>
            <w:r>
              <w:rPr>
                <w:rFonts w:hint="eastAsia"/>
                <w:sz w:val="20"/>
                <w:szCs w:val="20"/>
              </w:rPr>
              <w:t>FUNID</w:t>
            </w:r>
          </w:p>
        </w:tc>
        <w:tc>
          <w:tcPr>
            <w:tcW w:w="1134" w:type="dxa"/>
            <w:shd w:val="clear" w:color="auto" w:fill="auto"/>
          </w:tcPr>
          <w:p w14:paraId="22FD5918" w14:textId="77777777" w:rsidR="00137C3A" w:rsidRDefault="00137C3A"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6C4FBEDD" w14:textId="77777777" w:rsidR="00137C3A" w:rsidRPr="00736667" w:rsidRDefault="00137C3A" w:rsidP="00A0397D">
            <w:pPr>
              <w:jc w:val="left"/>
              <w:rPr>
                <w:rFonts w:ascii="宋体" w:hAnsi="宋体"/>
                <w:snapToGrid w:val="0"/>
                <w:kern w:val="0"/>
              </w:rPr>
            </w:pPr>
          </w:p>
        </w:tc>
      </w:tr>
      <w:tr w:rsidR="00137C3A" w:rsidRPr="00736667" w14:paraId="577705AF" w14:textId="77777777" w:rsidTr="00A0397D">
        <w:tc>
          <w:tcPr>
            <w:tcW w:w="1559" w:type="dxa"/>
            <w:shd w:val="clear" w:color="auto" w:fill="auto"/>
            <w:vAlign w:val="bottom"/>
          </w:tcPr>
          <w:p w14:paraId="7D95D3FB" w14:textId="77777777" w:rsidR="00137C3A" w:rsidRDefault="00137C3A" w:rsidP="00A0397D">
            <w:pPr>
              <w:rPr>
                <w:sz w:val="20"/>
                <w:szCs w:val="20"/>
              </w:rPr>
            </w:pPr>
            <w:r>
              <w:rPr>
                <w:rFonts w:hint="eastAsia"/>
                <w:sz w:val="20"/>
                <w:szCs w:val="20"/>
              </w:rPr>
              <w:t>功能名称</w:t>
            </w:r>
          </w:p>
        </w:tc>
        <w:tc>
          <w:tcPr>
            <w:tcW w:w="1701" w:type="dxa"/>
            <w:shd w:val="clear" w:color="auto" w:fill="auto"/>
            <w:vAlign w:val="bottom"/>
          </w:tcPr>
          <w:p w14:paraId="77F2419C" w14:textId="77777777" w:rsidR="00137C3A" w:rsidRDefault="00137C3A" w:rsidP="00A0397D">
            <w:pPr>
              <w:rPr>
                <w:sz w:val="20"/>
                <w:szCs w:val="20"/>
              </w:rPr>
            </w:pPr>
            <w:r>
              <w:rPr>
                <w:rFonts w:hint="eastAsia"/>
                <w:sz w:val="20"/>
                <w:szCs w:val="20"/>
              </w:rPr>
              <w:t>FUNDESC</w:t>
            </w:r>
          </w:p>
        </w:tc>
        <w:tc>
          <w:tcPr>
            <w:tcW w:w="1134" w:type="dxa"/>
            <w:shd w:val="clear" w:color="auto" w:fill="auto"/>
          </w:tcPr>
          <w:p w14:paraId="23CC0093"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43EC777" w14:textId="77777777" w:rsidR="00137C3A" w:rsidRPr="00736667" w:rsidRDefault="00137C3A" w:rsidP="00A0397D">
            <w:pPr>
              <w:jc w:val="left"/>
              <w:rPr>
                <w:rFonts w:ascii="宋体" w:hAnsi="宋体"/>
                <w:snapToGrid w:val="0"/>
                <w:kern w:val="0"/>
              </w:rPr>
            </w:pPr>
          </w:p>
        </w:tc>
      </w:tr>
      <w:tr w:rsidR="00137C3A" w:rsidRPr="00736667" w14:paraId="164D3252" w14:textId="77777777" w:rsidTr="00A0397D">
        <w:tc>
          <w:tcPr>
            <w:tcW w:w="1559" w:type="dxa"/>
            <w:shd w:val="clear" w:color="auto" w:fill="auto"/>
            <w:vAlign w:val="bottom"/>
          </w:tcPr>
          <w:p w14:paraId="0C21E22B" w14:textId="77777777" w:rsidR="00137C3A" w:rsidRDefault="00137C3A" w:rsidP="00A0397D">
            <w:pPr>
              <w:rPr>
                <w:sz w:val="20"/>
                <w:szCs w:val="20"/>
              </w:rPr>
            </w:pPr>
            <w:r>
              <w:rPr>
                <w:rFonts w:hint="eastAsia"/>
                <w:sz w:val="20"/>
                <w:szCs w:val="20"/>
              </w:rPr>
              <w:t>是否是底层权限</w:t>
            </w:r>
          </w:p>
        </w:tc>
        <w:tc>
          <w:tcPr>
            <w:tcW w:w="1701" w:type="dxa"/>
            <w:shd w:val="clear" w:color="auto" w:fill="auto"/>
            <w:vAlign w:val="bottom"/>
          </w:tcPr>
          <w:p w14:paraId="0AEE4C10" w14:textId="77777777" w:rsidR="00137C3A" w:rsidRDefault="00137C3A" w:rsidP="00A0397D">
            <w:pPr>
              <w:rPr>
                <w:sz w:val="20"/>
                <w:szCs w:val="20"/>
              </w:rPr>
            </w:pPr>
            <w:r>
              <w:rPr>
                <w:rFonts w:hint="eastAsia"/>
                <w:sz w:val="20"/>
                <w:szCs w:val="20"/>
              </w:rPr>
              <w:t>BOTFLAG</w:t>
            </w:r>
          </w:p>
        </w:tc>
        <w:tc>
          <w:tcPr>
            <w:tcW w:w="1134" w:type="dxa"/>
            <w:shd w:val="clear" w:color="auto" w:fill="auto"/>
          </w:tcPr>
          <w:p w14:paraId="72E8BD61"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5B61B96" w14:textId="77777777" w:rsidR="00137C3A" w:rsidRPr="00736667" w:rsidRDefault="00137C3A" w:rsidP="00A0397D">
            <w:pPr>
              <w:jc w:val="left"/>
              <w:rPr>
                <w:rFonts w:ascii="宋体" w:hAnsi="宋体"/>
                <w:snapToGrid w:val="0"/>
                <w:kern w:val="0"/>
              </w:rPr>
            </w:pPr>
          </w:p>
        </w:tc>
      </w:tr>
      <w:tr w:rsidR="00137C3A" w:rsidRPr="00736667" w14:paraId="51625BFC" w14:textId="77777777" w:rsidTr="00A0397D">
        <w:tc>
          <w:tcPr>
            <w:tcW w:w="1559" w:type="dxa"/>
            <w:shd w:val="clear" w:color="auto" w:fill="auto"/>
            <w:vAlign w:val="bottom"/>
          </w:tcPr>
          <w:p w14:paraId="2A902BB0" w14:textId="77777777" w:rsidR="00137C3A" w:rsidRDefault="00137C3A" w:rsidP="00A0397D">
            <w:pPr>
              <w:rPr>
                <w:sz w:val="20"/>
                <w:szCs w:val="20"/>
              </w:rPr>
            </w:pPr>
            <w:r>
              <w:rPr>
                <w:rFonts w:hint="eastAsia"/>
                <w:sz w:val="20"/>
                <w:szCs w:val="20"/>
              </w:rPr>
              <w:t>是否在使用</w:t>
            </w:r>
          </w:p>
        </w:tc>
        <w:tc>
          <w:tcPr>
            <w:tcW w:w="1701" w:type="dxa"/>
            <w:shd w:val="clear" w:color="auto" w:fill="auto"/>
            <w:vAlign w:val="bottom"/>
          </w:tcPr>
          <w:p w14:paraId="77E8C5BE" w14:textId="77777777" w:rsidR="00137C3A" w:rsidRDefault="00137C3A" w:rsidP="00A0397D">
            <w:pPr>
              <w:rPr>
                <w:sz w:val="20"/>
                <w:szCs w:val="20"/>
              </w:rPr>
            </w:pPr>
            <w:r>
              <w:rPr>
                <w:rFonts w:hint="eastAsia"/>
                <w:sz w:val="20"/>
                <w:szCs w:val="20"/>
              </w:rPr>
              <w:t>USEFLAG</w:t>
            </w:r>
          </w:p>
        </w:tc>
        <w:tc>
          <w:tcPr>
            <w:tcW w:w="1134" w:type="dxa"/>
            <w:shd w:val="clear" w:color="auto" w:fill="auto"/>
          </w:tcPr>
          <w:p w14:paraId="37F6FCD0"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94D9BE5" w14:textId="77777777" w:rsidR="00137C3A" w:rsidRPr="00736667" w:rsidRDefault="00137C3A" w:rsidP="00A0397D">
            <w:pPr>
              <w:jc w:val="left"/>
              <w:rPr>
                <w:rFonts w:ascii="宋体" w:hAnsi="宋体"/>
                <w:snapToGrid w:val="0"/>
                <w:kern w:val="0"/>
              </w:rPr>
            </w:pPr>
          </w:p>
        </w:tc>
      </w:tr>
      <w:tr w:rsidR="00137C3A" w:rsidRPr="00736667" w14:paraId="186600EE" w14:textId="77777777" w:rsidTr="00A0397D">
        <w:tc>
          <w:tcPr>
            <w:tcW w:w="1559" w:type="dxa"/>
            <w:shd w:val="clear" w:color="auto" w:fill="auto"/>
            <w:vAlign w:val="bottom"/>
          </w:tcPr>
          <w:p w14:paraId="456FAA70" w14:textId="77777777" w:rsidR="00137C3A" w:rsidRDefault="00137C3A" w:rsidP="00A0397D">
            <w:pPr>
              <w:rPr>
                <w:sz w:val="20"/>
                <w:szCs w:val="20"/>
              </w:rPr>
            </w:pPr>
            <w:r>
              <w:rPr>
                <w:rFonts w:hint="eastAsia"/>
                <w:sz w:val="20"/>
                <w:szCs w:val="20"/>
              </w:rPr>
              <w:t>是否展示</w:t>
            </w:r>
          </w:p>
        </w:tc>
        <w:tc>
          <w:tcPr>
            <w:tcW w:w="1701" w:type="dxa"/>
            <w:shd w:val="clear" w:color="auto" w:fill="auto"/>
            <w:vAlign w:val="bottom"/>
          </w:tcPr>
          <w:p w14:paraId="67EA66FF" w14:textId="77777777" w:rsidR="00137C3A" w:rsidRDefault="00137C3A" w:rsidP="00A0397D">
            <w:pPr>
              <w:rPr>
                <w:sz w:val="20"/>
                <w:szCs w:val="20"/>
              </w:rPr>
            </w:pPr>
            <w:r>
              <w:rPr>
                <w:rFonts w:hint="eastAsia"/>
                <w:sz w:val="20"/>
                <w:szCs w:val="20"/>
              </w:rPr>
              <w:t>DISPLAYFUN</w:t>
            </w:r>
          </w:p>
        </w:tc>
        <w:tc>
          <w:tcPr>
            <w:tcW w:w="1134" w:type="dxa"/>
            <w:shd w:val="clear" w:color="auto" w:fill="auto"/>
          </w:tcPr>
          <w:p w14:paraId="267E3C73"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3E1CC43" w14:textId="77777777" w:rsidR="00137C3A" w:rsidRPr="00736667" w:rsidRDefault="00137C3A" w:rsidP="00A0397D">
            <w:pPr>
              <w:jc w:val="left"/>
              <w:rPr>
                <w:rFonts w:ascii="宋体" w:hAnsi="宋体"/>
                <w:snapToGrid w:val="0"/>
                <w:kern w:val="0"/>
              </w:rPr>
            </w:pPr>
          </w:p>
        </w:tc>
      </w:tr>
    </w:tbl>
    <w:p w14:paraId="1C3E7518" w14:textId="77777777" w:rsidR="00137C3A" w:rsidRPr="00981ED8" w:rsidRDefault="00137C3A" w:rsidP="00137C3A"/>
    <w:p w14:paraId="231EC9E6" w14:textId="77777777" w:rsidR="00137C3A" w:rsidRPr="00E76E8E" w:rsidRDefault="00137C3A" w:rsidP="00137C3A"/>
    <w:p w14:paraId="6F344E86" w14:textId="77777777" w:rsidR="00137C3A" w:rsidRDefault="00137C3A" w:rsidP="00BF6BAD">
      <w:pPr>
        <w:pStyle w:val="5"/>
      </w:pPr>
      <w:r w:rsidRPr="00A52328">
        <w:rPr>
          <w:rFonts w:hint="eastAsia"/>
        </w:rPr>
        <w:t>输出</w:t>
      </w:r>
    </w:p>
    <w:p w14:paraId="44B55FF1" w14:textId="77777777" w:rsidR="00137C3A" w:rsidRPr="007F58D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77BB6F21" w14:textId="77777777" w:rsidTr="00A0397D">
        <w:tc>
          <w:tcPr>
            <w:tcW w:w="1559" w:type="dxa"/>
            <w:shd w:val="clear" w:color="auto" w:fill="E0E0E0"/>
          </w:tcPr>
          <w:p w14:paraId="7D2E84BA" w14:textId="77777777" w:rsidR="00137C3A" w:rsidRPr="00736667" w:rsidRDefault="00137C3A"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7CA6CE26"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63F8E4E"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F42FB9B"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062CDA1A" w14:textId="77777777" w:rsidTr="00A0397D">
        <w:tc>
          <w:tcPr>
            <w:tcW w:w="1559" w:type="dxa"/>
            <w:shd w:val="clear" w:color="auto" w:fill="auto"/>
          </w:tcPr>
          <w:p w14:paraId="6CA32EB6"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B43E158" w14:textId="77777777" w:rsidR="00137C3A" w:rsidRPr="00736667" w:rsidRDefault="00137C3A" w:rsidP="00A0397D">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0628D619"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7AA2A7D" w14:textId="77777777" w:rsidR="00137C3A" w:rsidRPr="00736667" w:rsidRDefault="00137C3A" w:rsidP="00A0397D">
            <w:pPr>
              <w:jc w:val="left"/>
              <w:rPr>
                <w:rFonts w:ascii="宋体" w:hAnsi="宋体"/>
                <w:snapToGrid w:val="0"/>
                <w:kern w:val="0"/>
              </w:rPr>
            </w:pPr>
          </w:p>
        </w:tc>
      </w:tr>
      <w:tr w:rsidR="00137C3A" w:rsidRPr="00736667" w14:paraId="53126887" w14:textId="77777777" w:rsidTr="00A0397D">
        <w:trPr>
          <w:trHeight w:val="58"/>
        </w:trPr>
        <w:tc>
          <w:tcPr>
            <w:tcW w:w="1559" w:type="dxa"/>
            <w:shd w:val="clear" w:color="auto" w:fill="auto"/>
          </w:tcPr>
          <w:p w14:paraId="01B7BF03"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012785F9" w14:textId="77777777" w:rsidR="00137C3A" w:rsidRPr="00736667" w:rsidRDefault="00137C3A"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644B578E" w14:textId="77777777" w:rsidR="00137C3A" w:rsidRPr="00736667"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396AD8F8" w14:textId="77777777" w:rsidR="00137C3A" w:rsidRPr="00736667" w:rsidRDefault="00137C3A" w:rsidP="00A0397D">
            <w:pPr>
              <w:jc w:val="left"/>
              <w:rPr>
                <w:rFonts w:ascii="宋体" w:hAnsi="宋体"/>
                <w:snapToGrid w:val="0"/>
                <w:kern w:val="0"/>
              </w:rPr>
            </w:pPr>
          </w:p>
        </w:tc>
      </w:tr>
    </w:tbl>
    <w:p w14:paraId="0440D2FF"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1E7FEA95" w14:textId="77777777" w:rsidTr="00A0397D">
        <w:tc>
          <w:tcPr>
            <w:tcW w:w="1559" w:type="dxa"/>
            <w:shd w:val="clear" w:color="auto" w:fill="E0E0E0"/>
          </w:tcPr>
          <w:p w14:paraId="45EB2CD8" w14:textId="77777777" w:rsidR="00137C3A" w:rsidRPr="00736667" w:rsidRDefault="00137C3A"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6A243AC0"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AEEC141"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4788481"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2A9E84DF" w14:textId="77777777" w:rsidTr="00A0397D">
        <w:tc>
          <w:tcPr>
            <w:tcW w:w="1559" w:type="dxa"/>
            <w:shd w:val="clear" w:color="auto" w:fill="auto"/>
            <w:vAlign w:val="bottom"/>
          </w:tcPr>
          <w:p w14:paraId="2C5725EE" w14:textId="77777777" w:rsidR="00137C3A" w:rsidRDefault="00137C3A" w:rsidP="00A0397D">
            <w:pPr>
              <w:widowControl/>
              <w:jc w:val="left"/>
              <w:rPr>
                <w:rFonts w:ascii="宋体" w:hAnsi="宋体"/>
                <w:sz w:val="20"/>
                <w:szCs w:val="20"/>
              </w:rPr>
            </w:pPr>
            <w:r>
              <w:rPr>
                <w:rFonts w:hint="eastAsia"/>
                <w:sz w:val="20"/>
                <w:szCs w:val="20"/>
              </w:rPr>
              <w:t>功能代号</w:t>
            </w:r>
          </w:p>
        </w:tc>
        <w:tc>
          <w:tcPr>
            <w:tcW w:w="1701" w:type="dxa"/>
            <w:shd w:val="clear" w:color="auto" w:fill="auto"/>
            <w:vAlign w:val="bottom"/>
          </w:tcPr>
          <w:p w14:paraId="2656E019" w14:textId="77777777" w:rsidR="00137C3A" w:rsidRDefault="00137C3A" w:rsidP="00A0397D">
            <w:pPr>
              <w:widowControl/>
              <w:jc w:val="left"/>
              <w:rPr>
                <w:rFonts w:ascii="宋体" w:hAnsi="宋体"/>
                <w:sz w:val="20"/>
                <w:szCs w:val="20"/>
              </w:rPr>
            </w:pPr>
            <w:r>
              <w:rPr>
                <w:rFonts w:hint="eastAsia"/>
                <w:sz w:val="20"/>
                <w:szCs w:val="20"/>
              </w:rPr>
              <w:t>FUNID</w:t>
            </w:r>
          </w:p>
        </w:tc>
        <w:tc>
          <w:tcPr>
            <w:tcW w:w="1134" w:type="dxa"/>
            <w:shd w:val="clear" w:color="auto" w:fill="auto"/>
          </w:tcPr>
          <w:p w14:paraId="6DDFE13E"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0D0F046" w14:textId="77777777" w:rsidR="00137C3A" w:rsidRPr="00736667" w:rsidRDefault="00137C3A" w:rsidP="00A0397D">
            <w:pPr>
              <w:jc w:val="left"/>
              <w:rPr>
                <w:rFonts w:ascii="宋体" w:hAnsi="宋体"/>
                <w:snapToGrid w:val="0"/>
                <w:kern w:val="0"/>
              </w:rPr>
            </w:pPr>
          </w:p>
        </w:tc>
      </w:tr>
      <w:tr w:rsidR="00137C3A" w:rsidRPr="00736667" w14:paraId="26937EE1" w14:textId="77777777" w:rsidTr="00A0397D">
        <w:tc>
          <w:tcPr>
            <w:tcW w:w="1559" w:type="dxa"/>
            <w:shd w:val="clear" w:color="auto" w:fill="auto"/>
            <w:vAlign w:val="bottom"/>
          </w:tcPr>
          <w:p w14:paraId="1E5C37E1" w14:textId="77777777" w:rsidR="00137C3A" w:rsidRDefault="00137C3A" w:rsidP="00A0397D">
            <w:pPr>
              <w:rPr>
                <w:sz w:val="20"/>
                <w:szCs w:val="20"/>
              </w:rPr>
            </w:pPr>
            <w:r>
              <w:rPr>
                <w:rFonts w:hint="eastAsia"/>
                <w:sz w:val="20"/>
                <w:szCs w:val="20"/>
              </w:rPr>
              <w:t>排序</w:t>
            </w:r>
          </w:p>
        </w:tc>
        <w:tc>
          <w:tcPr>
            <w:tcW w:w="1701" w:type="dxa"/>
            <w:shd w:val="clear" w:color="auto" w:fill="auto"/>
            <w:vAlign w:val="bottom"/>
          </w:tcPr>
          <w:p w14:paraId="52D8768C" w14:textId="77777777" w:rsidR="00137C3A" w:rsidRDefault="00137C3A" w:rsidP="00A0397D">
            <w:pPr>
              <w:rPr>
                <w:sz w:val="20"/>
                <w:szCs w:val="20"/>
              </w:rPr>
            </w:pPr>
            <w:r>
              <w:rPr>
                <w:rFonts w:hint="eastAsia"/>
                <w:sz w:val="20"/>
                <w:szCs w:val="20"/>
              </w:rPr>
              <w:t>ORDERVAL</w:t>
            </w:r>
          </w:p>
        </w:tc>
        <w:tc>
          <w:tcPr>
            <w:tcW w:w="1134" w:type="dxa"/>
            <w:shd w:val="clear" w:color="auto" w:fill="auto"/>
          </w:tcPr>
          <w:p w14:paraId="5548C175"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3329538" w14:textId="77777777" w:rsidR="00137C3A" w:rsidRPr="00736667" w:rsidRDefault="00137C3A" w:rsidP="00A0397D">
            <w:pPr>
              <w:jc w:val="left"/>
              <w:rPr>
                <w:rFonts w:ascii="宋体" w:hAnsi="宋体"/>
                <w:snapToGrid w:val="0"/>
                <w:kern w:val="0"/>
              </w:rPr>
            </w:pPr>
          </w:p>
        </w:tc>
      </w:tr>
      <w:tr w:rsidR="00137C3A" w:rsidRPr="00736667" w14:paraId="0F9C24F2" w14:textId="77777777" w:rsidTr="00A0397D">
        <w:tc>
          <w:tcPr>
            <w:tcW w:w="1559" w:type="dxa"/>
            <w:shd w:val="clear" w:color="auto" w:fill="auto"/>
            <w:vAlign w:val="bottom"/>
          </w:tcPr>
          <w:p w14:paraId="0377490C" w14:textId="77777777" w:rsidR="00137C3A" w:rsidRDefault="00137C3A" w:rsidP="00A0397D">
            <w:pPr>
              <w:rPr>
                <w:sz w:val="20"/>
                <w:szCs w:val="20"/>
              </w:rPr>
            </w:pPr>
            <w:r>
              <w:rPr>
                <w:rFonts w:hint="eastAsia"/>
                <w:sz w:val="20"/>
                <w:szCs w:val="20"/>
              </w:rPr>
              <w:t>功能名称</w:t>
            </w:r>
          </w:p>
        </w:tc>
        <w:tc>
          <w:tcPr>
            <w:tcW w:w="1701" w:type="dxa"/>
            <w:shd w:val="clear" w:color="auto" w:fill="auto"/>
            <w:vAlign w:val="bottom"/>
          </w:tcPr>
          <w:p w14:paraId="1239F388" w14:textId="77777777" w:rsidR="00137C3A" w:rsidRDefault="00137C3A" w:rsidP="00A0397D">
            <w:pPr>
              <w:rPr>
                <w:sz w:val="20"/>
                <w:szCs w:val="20"/>
              </w:rPr>
            </w:pPr>
            <w:r>
              <w:rPr>
                <w:rFonts w:hint="eastAsia"/>
                <w:sz w:val="20"/>
                <w:szCs w:val="20"/>
              </w:rPr>
              <w:t>FUNDESC</w:t>
            </w:r>
          </w:p>
        </w:tc>
        <w:tc>
          <w:tcPr>
            <w:tcW w:w="1134" w:type="dxa"/>
            <w:shd w:val="clear" w:color="auto" w:fill="auto"/>
          </w:tcPr>
          <w:p w14:paraId="5440554A"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314CA27" w14:textId="77777777" w:rsidR="00137C3A" w:rsidRPr="00736667" w:rsidRDefault="00137C3A" w:rsidP="00A0397D">
            <w:pPr>
              <w:jc w:val="left"/>
              <w:rPr>
                <w:rFonts w:ascii="宋体" w:hAnsi="宋体"/>
                <w:snapToGrid w:val="0"/>
                <w:kern w:val="0"/>
              </w:rPr>
            </w:pPr>
          </w:p>
        </w:tc>
      </w:tr>
      <w:tr w:rsidR="00137C3A" w:rsidRPr="00736667" w14:paraId="63756D9A" w14:textId="77777777" w:rsidTr="00A0397D">
        <w:tc>
          <w:tcPr>
            <w:tcW w:w="1559" w:type="dxa"/>
            <w:shd w:val="clear" w:color="auto" w:fill="auto"/>
            <w:vAlign w:val="bottom"/>
          </w:tcPr>
          <w:p w14:paraId="7442052B" w14:textId="77777777" w:rsidR="00137C3A" w:rsidRDefault="00137C3A" w:rsidP="00A0397D">
            <w:pPr>
              <w:rPr>
                <w:sz w:val="20"/>
                <w:szCs w:val="20"/>
              </w:rPr>
            </w:pPr>
            <w:r>
              <w:rPr>
                <w:rFonts w:hint="eastAsia"/>
                <w:sz w:val="20"/>
                <w:szCs w:val="20"/>
              </w:rPr>
              <w:t>父功能代号</w:t>
            </w:r>
          </w:p>
        </w:tc>
        <w:tc>
          <w:tcPr>
            <w:tcW w:w="1701" w:type="dxa"/>
            <w:shd w:val="clear" w:color="auto" w:fill="auto"/>
            <w:vAlign w:val="bottom"/>
          </w:tcPr>
          <w:p w14:paraId="23CD37BC" w14:textId="77777777" w:rsidR="00137C3A" w:rsidRDefault="00137C3A" w:rsidP="00A0397D">
            <w:pPr>
              <w:rPr>
                <w:sz w:val="20"/>
                <w:szCs w:val="20"/>
              </w:rPr>
            </w:pPr>
            <w:r>
              <w:rPr>
                <w:rFonts w:hint="eastAsia"/>
                <w:sz w:val="20"/>
                <w:szCs w:val="20"/>
              </w:rPr>
              <w:t>PARENTID</w:t>
            </w:r>
          </w:p>
        </w:tc>
        <w:tc>
          <w:tcPr>
            <w:tcW w:w="1134" w:type="dxa"/>
            <w:shd w:val="clear" w:color="auto" w:fill="auto"/>
          </w:tcPr>
          <w:p w14:paraId="12DFFD8B"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60E7398" w14:textId="77777777" w:rsidR="00137C3A" w:rsidRPr="00736667" w:rsidRDefault="00137C3A" w:rsidP="00A0397D">
            <w:pPr>
              <w:jc w:val="left"/>
              <w:rPr>
                <w:rFonts w:ascii="宋体" w:hAnsi="宋体"/>
                <w:snapToGrid w:val="0"/>
                <w:kern w:val="0"/>
              </w:rPr>
            </w:pPr>
          </w:p>
        </w:tc>
      </w:tr>
      <w:tr w:rsidR="00137C3A" w:rsidRPr="00736667" w14:paraId="2039A60C" w14:textId="77777777" w:rsidTr="00A0397D">
        <w:tc>
          <w:tcPr>
            <w:tcW w:w="1559" w:type="dxa"/>
            <w:shd w:val="clear" w:color="auto" w:fill="auto"/>
            <w:vAlign w:val="bottom"/>
          </w:tcPr>
          <w:p w14:paraId="2AFA8F8D" w14:textId="77777777" w:rsidR="00137C3A" w:rsidRDefault="00137C3A" w:rsidP="00A0397D">
            <w:pPr>
              <w:rPr>
                <w:sz w:val="20"/>
                <w:szCs w:val="20"/>
              </w:rPr>
            </w:pPr>
            <w:r>
              <w:rPr>
                <w:rFonts w:hint="eastAsia"/>
                <w:sz w:val="20"/>
                <w:szCs w:val="20"/>
              </w:rPr>
              <w:t>是否是底层权限</w:t>
            </w:r>
          </w:p>
        </w:tc>
        <w:tc>
          <w:tcPr>
            <w:tcW w:w="1701" w:type="dxa"/>
            <w:shd w:val="clear" w:color="auto" w:fill="auto"/>
            <w:vAlign w:val="bottom"/>
          </w:tcPr>
          <w:p w14:paraId="6961EF8F" w14:textId="77777777" w:rsidR="00137C3A" w:rsidRDefault="00137C3A" w:rsidP="00A0397D">
            <w:pPr>
              <w:rPr>
                <w:sz w:val="20"/>
                <w:szCs w:val="20"/>
              </w:rPr>
            </w:pPr>
            <w:r>
              <w:rPr>
                <w:rFonts w:hint="eastAsia"/>
                <w:sz w:val="20"/>
                <w:szCs w:val="20"/>
              </w:rPr>
              <w:t>BOTFLAG</w:t>
            </w:r>
          </w:p>
        </w:tc>
        <w:tc>
          <w:tcPr>
            <w:tcW w:w="1134" w:type="dxa"/>
            <w:shd w:val="clear" w:color="auto" w:fill="auto"/>
          </w:tcPr>
          <w:p w14:paraId="6D302AE5"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BEA8D3F" w14:textId="77777777" w:rsidR="00137C3A" w:rsidRPr="00736667" w:rsidRDefault="00137C3A" w:rsidP="00A0397D">
            <w:pPr>
              <w:jc w:val="left"/>
              <w:rPr>
                <w:rFonts w:ascii="宋体" w:hAnsi="宋体"/>
                <w:snapToGrid w:val="0"/>
                <w:kern w:val="0"/>
              </w:rPr>
            </w:pPr>
          </w:p>
        </w:tc>
      </w:tr>
      <w:tr w:rsidR="00137C3A" w:rsidRPr="00736667" w14:paraId="3F580AB8" w14:textId="77777777" w:rsidTr="00A0397D">
        <w:tc>
          <w:tcPr>
            <w:tcW w:w="1559" w:type="dxa"/>
            <w:shd w:val="clear" w:color="auto" w:fill="auto"/>
            <w:vAlign w:val="bottom"/>
          </w:tcPr>
          <w:p w14:paraId="5EA3CD16" w14:textId="77777777" w:rsidR="00137C3A" w:rsidRDefault="00137C3A" w:rsidP="00A0397D">
            <w:pPr>
              <w:rPr>
                <w:sz w:val="20"/>
                <w:szCs w:val="20"/>
              </w:rPr>
            </w:pPr>
            <w:r>
              <w:rPr>
                <w:rFonts w:hint="eastAsia"/>
                <w:sz w:val="20"/>
                <w:szCs w:val="20"/>
              </w:rPr>
              <w:t>是否在使用</w:t>
            </w:r>
          </w:p>
        </w:tc>
        <w:tc>
          <w:tcPr>
            <w:tcW w:w="1701" w:type="dxa"/>
            <w:shd w:val="clear" w:color="auto" w:fill="auto"/>
            <w:vAlign w:val="bottom"/>
          </w:tcPr>
          <w:p w14:paraId="4CFF9DB5" w14:textId="77777777" w:rsidR="00137C3A" w:rsidRDefault="00137C3A" w:rsidP="00A0397D">
            <w:pPr>
              <w:rPr>
                <w:sz w:val="20"/>
                <w:szCs w:val="20"/>
              </w:rPr>
            </w:pPr>
            <w:r>
              <w:rPr>
                <w:rFonts w:hint="eastAsia"/>
                <w:sz w:val="20"/>
                <w:szCs w:val="20"/>
              </w:rPr>
              <w:t>USEFLAG</w:t>
            </w:r>
          </w:p>
        </w:tc>
        <w:tc>
          <w:tcPr>
            <w:tcW w:w="1134" w:type="dxa"/>
            <w:shd w:val="clear" w:color="auto" w:fill="auto"/>
          </w:tcPr>
          <w:p w14:paraId="055204FF"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6964EC1" w14:textId="77777777" w:rsidR="00137C3A" w:rsidRPr="00736667" w:rsidRDefault="00137C3A" w:rsidP="00A0397D">
            <w:pPr>
              <w:jc w:val="left"/>
              <w:rPr>
                <w:rFonts w:ascii="宋体" w:hAnsi="宋体"/>
                <w:snapToGrid w:val="0"/>
                <w:kern w:val="0"/>
              </w:rPr>
            </w:pPr>
          </w:p>
        </w:tc>
      </w:tr>
      <w:tr w:rsidR="00137C3A" w:rsidRPr="00736667" w14:paraId="1E6CE97E" w14:textId="77777777" w:rsidTr="00A0397D">
        <w:tc>
          <w:tcPr>
            <w:tcW w:w="1559" w:type="dxa"/>
            <w:shd w:val="clear" w:color="auto" w:fill="auto"/>
            <w:vAlign w:val="bottom"/>
          </w:tcPr>
          <w:p w14:paraId="2FA00F0F" w14:textId="77777777" w:rsidR="00137C3A" w:rsidRDefault="00137C3A" w:rsidP="00A0397D">
            <w:pPr>
              <w:rPr>
                <w:sz w:val="20"/>
                <w:szCs w:val="20"/>
              </w:rPr>
            </w:pPr>
            <w:r>
              <w:rPr>
                <w:rFonts w:hint="eastAsia"/>
                <w:sz w:val="20"/>
                <w:szCs w:val="20"/>
              </w:rPr>
              <w:t>是否展示</w:t>
            </w:r>
          </w:p>
        </w:tc>
        <w:tc>
          <w:tcPr>
            <w:tcW w:w="1701" w:type="dxa"/>
            <w:shd w:val="clear" w:color="auto" w:fill="auto"/>
            <w:vAlign w:val="bottom"/>
          </w:tcPr>
          <w:p w14:paraId="2A6E809A" w14:textId="77777777" w:rsidR="00137C3A" w:rsidRDefault="00137C3A" w:rsidP="00A0397D">
            <w:pPr>
              <w:rPr>
                <w:sz w:val="20"/>
                <w:szCs w:val="20"/>
              </w:rPr>
            </w:pPr>
            <w:r>
              <w:rPr>
                <w:rFonts w:hint="eastAsia"/>
                <w:sz w:val="20"/>
                <w:szCs w:val="20"/>
              </w:rPr>
              <w:t>DISPLAYFUN</w:t>
            </w:r>
          </w:p>
        </w:tc>
        <w:tc>
          <w:tcPr>
            <w:tcW w:w="1134" w:type="dxa"/>
            <w:shd w:val="clear" w:color="auto" w:fill="auto"/>
          </w:tcPr>
          <w:p w14:paraId="6C4858BA"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E80CE09" w14:textId="77777777" w:rsidR="00137C3A" w:rsidRPr="00736667" w:rsidRDefault="00137C3A" w:rsidP="00A0397D">
            <w:pPr>
              <w:jc w:val="left"/>
              <w:rPr>
                <w:rFonts w:ascii="宋体" w:hAnsi="宋体"/>
                <w:snapToGrid w:val="0"/>
                <w:kern w:val="0"/>
              </w:rPr>
            </w:pPr>
          </w:p>
        </w:tc>
      </w:tr>
    </w:tbl>
    <w:p w14:paraId="53463F6B"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p>
    <w:p w14:paraId="48FBD200" w14:textId="77777777" w:rsidR="00137C3A" w:rsidRPr="0082647F" w:rsidRDefault="00137C3A" w:rsidP="00BF6BAD">
      <w:pPr>
        <w:pStyle w:val="4"/>
      </w:pPr>
      <w:r>
        <w:rPr>
          <w:rFonts w:hint="eastAsia"/>
        </w:rPr>
        <w:t>角色权限配置</w:t>
      </w:r>
    </w:p>
    <w:p w14:paraId="7FB41393" w14:textId="77777777" w:rsidR="00137C3A" w:rsidRDefault="00137C3A" w:rsidP="00BF6BAD">
      <w:pPr>
        <w:pStyle w:val="5"/>
      </w:pPr>
      <w:r>
        <w:rPr>
          <w:rFonts w:hint="eastAsia"/>
        </w:rPr>
        <w:t>功能</w:t>
      </w:r>
      <w:r>
        <w:t>描述</w:t>
      </w:r>
    </w:p>
    <w:p w14:paraId="3A5FFCD7"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主要是系统管理人员配置角色的权限信息</w:t>
      </w:r>
    </w:p>
    <w:p w14:paraId="0F73A97D" w14:textId="77777777" w:rsidR="00137C3A" w:rsidRDefault="00137C3A" w:rsidP="00BF6BAD">
      <w:pPr>
        <w:pStyle w:val="5"/>
      </w:pPr>
      <w:r w:rsidRPr="00676A58">
        <w:rPr>
          <w:rFonts w:hint="eastAsia"/>
        </w:rPr>
        <w:lastRenderedPageBreak/>
        <w:t>处理流程</w:t>
      </w:r>
    </w:p>
    <w:p w14:paraId="6339CAAB" w14:textId="77777777" w:rsidR="00137C3A" w:rsidRPr="007F45A7" w:rsidRDefault="00137C3A">
      <w:pPr>
        <w:pStyle w:val="afb"/>
        <w:numPr>
          <w:ilvl w:val="0"/>
          <w:numId w:val="12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60" w:author="wangq" w:date="2017-08-21T17:25:00Z">
          <w:pPr>
            <w:pStyle w:val="afb"/>
            <w:numPr>
              <w:numId w:val="13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hint="eastAsia"/>
          <w:kern w:val="0"/>
          <w:sz w:val="24"/>
          <w:szCs w:val="21"/>
        </w:rPr>
        <w:t>输入角色ID，功能ID</w:t>
      </w:r>
    </w:p>
    <w:p w14:paraId="3B20ED0B" w14:textId="77777777" w:rsidR="00137C3A" w:rsidRPr="007E786E" w:rsidRDefault="00137C3A">
      <w:pPr>
        <w:pStyle w:val="afb"/>
        <w:numPr>
          <w:ilvl w:val="0"/>
          <w:numId w:val="12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61" w:author="wangq" w:date="2017-08-21T17:25:00Z">
          <w:pPr>
            <w:pStyle w:val="afb"/>
            <w:numPr>
              <w:numId w:val="13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kern w:val="0"/>
          <w:sz w:val="24"/>
          <w:szCs w:val="21"/>
        </w:rPr>
        <w:t>调用业务微服务</w:t>
      </w:r>
    </w:p>
    <w:p w14:paraId="7932A08D" w14:textId="77777777" w:rsidR="00137C3A" w:rsidRDefault="00137C3A" w:rsidP="00BF6BAD">
      <w:pPr>
        <w:pStyle w:val="5"/>
      </w:pPr>
      <w:r w:rsidRPr="00F9212D">
        <w:rPr>
          <w:rFonts w:hint="eastAsia"/>
        </w:rPr>
        <w:t>输入</w:t>
      </w:r>
    </w:p>
    <w:p w14:paraId="26462E18" w14:textId="77777777" w:rsidR="00137C3A" w:rsidRPr="0080660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1919FC6D" w14:textId="77777777" w:rsidTr="00A0397D">
        <w:tc>
          <w:tcPr>
            <w:tcW w:w="1559" w:type="dxa"/>
            <w:shd w:val="clear" w:color="auto" w:fill="E0E0E0"/>
          </w:tcPr>
          <w:p w14:paraId="6D6325B5"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FAA8C8A"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CDE404F"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555D6B1"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2562B083" w14:textId="77777777" w:rsidTr="00A0397D">
        <w:tc>
          <w:tcPr>
            <w:tcW w:w="1559" w:type="dxa"/>
            <w:shd w:val="clear" w:color="auto" w:fill="auto"/>
          </w:tcPr>
          <w:p w14:paraId="14F596F3"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2CACA858"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76C2F70E"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08CD20B" w14:textId="77777777" w:rsidR="00137C3A" w:rsidRPr="00736667" w:rsidRDefault="00137C3A" w:rsidP="00A0397D">
            <w:pPr>
              <w:jc w:val="left"/>
              <w:rPr>
                <w:rFonts w:ascii="宋体" w:hAnsi="宋体"/>
                <w:snapToGrid w:val="0"/>
                <w:kern w:val="0"/>
              </w:rPr>
            </w:pPr>
          </w:p>
        </w:tc>
      </w:tr>
      <w:tr w:rsidR="00137C3A" w:rsidRPr="00736667" w14:paraId="7479A1BE" w14:textId="77777777" w:rsidTr="00A0397D">
        <w:tc>
          <w:tcPr>
            <w:tcW w:w="1559" w:type="dxa"/>
            <w:shd w:val="clear" w:color="auto" w:fill="auto"/>
          </w:tcPr>
          <w:p w14:paraId="561A5420" w14:textId="77777777" w:rsidR="00137C3A" w:rsidRPr="00195C39" w:rsidRDefault="00137C3A" w:rsidP="00A0397D">
            <w:pPr>
              <w:jc w:val="left"/>
              <w:rPr>
                <w:rFonts w:ascii="宋体" w:hAnsi="宋体"/>
                <w:snapToGrid w:val="0"/>
                <w:kern w:val="0"/>
              </w:rPr>
            </w:pPr>
            <w:r>
              <w:rPr>
                <w:rFonts w:ascii="宋体" w:hAnsi="宋体" w:hint="eastAsia"/>
                <w:snapToGrid w:val="0"/>
                <w:kern w:val="0"/>
              </w:rPr>
              <w:t>功能号ID组合</w:t>
            </w:r>
          </w:p>
        </w:tc>
        <w:tc>
          <w:tcPr>
            <w:tcW w:w="1701" w:type="dxa"/>
            <w:shd w:val="clear" w:color="auto" w:fill="auto"/>
          </w:tcPr>
          <w:p w14:paraId="4B1A34DA" w14:textId="77777777" w:rsidR="00137C3A" w:rsidRPr="00195C39" w:rsidRDefault="00137C3A" w:rsidP="00A0397D">
            <w:pPr>
              <w:jc w:val="left"/>
              <w:rPr>
                <w:rFonts w:ascii="宋体" w:hAnsi="宋体"/>
                <w:snapToGrid w:val="0"/>
                <w:kern w:val="0"/>
              </w:rPr>
            </w:pPr>
            <w:r>
              <w:rPr>
                <w:rFonts w:ascii="宋体" w:hAnsi="宋体" w:hint="eastAsia"/>
                <w:snapToGrid w:val="0"/>
                <w:kern w:val="0"/>
              </w:rPr>
              <w:t>FUNID</w:t>
            </w:r>
            <w:r>
              <w:rPr>
                <w:rFonts w:ascii="宋体" w:hAnsi="宋体"/>
                <w:snapToGrid w:val="0"/>
                <w:kern w:val="0"/>
              </w:rPr>
              <w:t>S</w:t>
            </w:r>
          </w:p>
        </w:tc>
        <w:tc>
          <w:tcPr>
            <w:tcW w:w="1134" w:type="dxa"/>
            <w:shd w:val="clear" w:color="auto" w:fill="auto"/>
          </w:tcPr>
          <w:p w14:paraId="476A783F"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A93D5B0" w14:textId="77777777" w:rsidR="00137C3A" w:rsidRPr="00736667" w:rsidRDefault="00137C3A" w:rsidP="00A0397D">
            <w:pPr>
              <w:jc w:val="left"/>
              <w:rPr>
                <w:rFonts w:ascii="宋体" w:hAnsi="宋体"/>
                <w:snapToGrid w:val="0"/>
                <w:kern w:val="0"/>
              </w:rPr>
            </w:pPr>
          </w:p>
        </w:tc>
      </w:tr>
      <w:tr w:rsidR="00137C3A" w:rsidRPr="00736667" w14:paraId="78984B7F" w14:textId="77777777" w:rsidTr="00A0397D">
        <w:tc>
          <w:tcPr>
            <w:tcW w:w="1559" w:type="dxa"/>
            <w:shd w:val="clear" w:color="auto" w:fill="auto"/>
          </w:tcPr>
          <w:p w14:paraId="793EE9EF" w14:textId="77777777" w:rsidR="00137C3A" w:rsidRDefault="00137C3A"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7DA17606" w14:textId="77777777" w:rsidR="00137C3A" w:rsidRDefault="00137C3A"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3639BC4A"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FF94350" w14:textId="77777777" w:rsidR="00137C3A" w:rsidRPr="00736667" w:rsidRDefault="00137C3A" w:rsidP="00A0397D">
            <w:pPr>
              <w:jc w:val="left"/>
              <w:rPr>
                <w:rFonts w:ascii="宋体" w:hAnsi="宋体"/>
                <w:snapToGrid w:val="0"/>
                <w:kern w:val="0"/>
              </w:rPr>
            </w:pPr>
          </w:p>
        </w:tc>
      </w:tr>
    </w:tbl>
    <w:p w14:paraId="05953583" w14:textId="77777777" w:rsidR="00137C3A" w:rsidRPr="00C56A4E" w:rsidRDefault="00137C3A" w:rsidP="00137C3A"/>
    <w:p w14:paraId="48328522" w14:textId="77777777" w:rsidR="00137C3A" w:rsidRPr="00A52328" w:rsidRDefault="00137C3A" w:rsidP="00BF6BAD">
      <w:pPr>
        <w:pStyle w:val="5"/>
      </w:pPr>
      <w:r w:rsidRPr="00A52328">
        <w:rPr>
          <w:rFonts w:hint="eastAsia"/>
        </w:rPr>
        <w:t>输出</w:t>
      </w:r>
    </w:p>
    <w:p w14:paraId="552A3913" w14:textId="77777777" w:rsidR="00137C3A" w:rsidRPr="007F58D2" w:rsidRDefault="00137C3A" w:rsidP="00137C3A">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2D34DD00" w14:textId="77777777" w:rsidTr="00A0397D">
        <w:tc>
          <w:tcPr>
            <w:tcW w:w="1559" w:type="dxa"/>
            <w:shd w:val="clear" w:color="auto" w:fill="E0E0E0"/>
          </w:tcPr>
          <w:p w14:paraId="4FDC71EE"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70BA41B"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4A3882E"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0AC4DE3"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28C46D1B" w14:textId="77777777" w:rsidTr="00A0397D">
        <w:tc>
          <w:tcPr>
            <w:tcW w:w="1559" w:type="dxa"/>
            <w:shd w:val="clear" w:color="auto" w:fill="auto"/>
          </w:tcPr>
          <w:p w14:paraId="600F132D"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D5F9ECF"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185C2F89"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398676C" w14:textId="77777777" w:rsidR="00137C3A" w:rsidRPr="00736667" w:rsidRDefault="00137C3A" w:rsidP="00A0397D">
            <w:pPr>
              <w:jc w:val="left"/>
              <w:rPr>
                <w:rFonts w:ascii="宋体" w:hAnsi="宋体"/>
                <w:snapToGrid w:val="0"/>
                <w:kern w:val="0"/>
              </w:rPr>
            </w:pPr>
          </w:p>
        </w:tc>
      </w:tr>
      <w:tr w:rsidR="00137C3A" w:rsidRPr="00736667" w14:paraId="4B3D1072" w14:textId="77777777" w:rsidTr="00A0397D">
        <w:tc>
          <w:tcPr>
            <w:tcW w:w="1559" w:type="dxa"/>
            <w:shd w:val="clear" w:color="auto" w:fill="auto"/>
          </w:tcPr>
          <w:p w14:paraId="129A7A9B"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B5E3EF6"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9A2351C"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EDC79E4" w14:textId="77777777" w:rsidR="00137C3A" w:rsidRPr="00736667" w:rsidRDefault="00137C3A" w:rsidP="00A0397D">
            <w:pPr>
              <w:jc w:val="left"/>
              <w:rPr>
                <w:rFonts w:ascii="宋体" w:hAnsi="宋体"/>
                <w:snapToGrid w:val="0"/>
                <w:kern w:val="0"/>
              </w:rPr>
            </w:pPr>
          </w:p>
        </w:tc>
      </w:tr>
    </w:tbl>
    <w:p w14:paraId="00ACBF7B"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7E3A91E5" w14:textId="77777777" w:rsidR="00137C3A" w:rsidRPr="0082647F" w:rsidRDefault="00137C3A" w:rsidP="00BF6BAD">
      <w:pPr>
        <w:pStyle w:val="4"/>
      </w:pPr>
      <w:r>
        <w:rPr>
          <w:rFonts w:hint="eastAsia"/>
        </w:rPr>
        <w:t>用户角色配置</w:t>
      </w:r>
    </w:p>
    <w:p w14:paraId="27FBF195" w14:textId="77777777" w:rsidR="00137C3A" w:rsidRDefault="00137C3A" w:rsidP="00BF6BAD">
      <w:pPr>
        <w:pStyle w:val="5"/>
      </w:pPr>
      <w:r>
        <w:rPr>
          <w:rFonts w:hint="eastAsia"/>
        </w:rPr>
        <w:t>功能</w:t>
      </w:r>
      <w:r>
        <w:t>描述</w:t>
      </w:r>
    </w:p>
    <w:p w14:paraId="076FBC05"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主要是系统管理人员配置角色的权限信息</w:t>
      </w:r>
    </w:p>
    <w:p w14:paraId="648CCBF4" w14:textId="77777777" w:rsidR="00137C3A" w:rsidRDefault="00137C3A" w:rsidP="00BF6BAD">
      <w:pPr>
        <w:pStyle w:val="5"/>
      </w:pPr>
      <w:r w:rsidRPr="00676A58">
        <w:rPr>
          <w:rFonts w:hint="eastAsia"/>
        </w:rPr>
        <w:t>处理流程</w:t>
      </w:r>
    </w:p>
    <w:p w14:paraId="08793C11" w14:textId="77777777" w:rsidR="00137C3A" w:rsidRPr="007E786E" w:rsidRDefault="00137C3A">
      <w:pPr>
        <w:pStyle w:val="afb"/>
        <w:numPr>
          <w:ilvl w:val="0"/>
          <w:numId w:val="12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62" w:author="wangq" w:date="2017-08-21T17:25:00Z">
          <w:pPr>
            <w:pStyle w:val="afb"/>
            <w:numPr>
              <w:numId w:val="13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输入USERID，功能ID</w:t>
      </w:r>
    </w:p>
    <w:p w14:paraId="2E020549" w14:textId="77777777" w:rsidR="00137C3A" w:rsidRPr="007E786E" w:rsidRDefault="00137C3A">
      <w:pPr>
        <w:pStyle w:val="afb"/>
        <w:numPr>
          <w:ilvl w:val="0"/>
          <w:numId w:val="12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63" w:author="wangq" w:date="2017-08-21T17:25:00Z">
          <w:pPr>
            <w:pStyle w:val="afb"/>
            <w:numPr>
              <w:numId w:val="13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调用业务微服务</w:t>
      </w:r>
    </w:p>
    <w:p w14:paraId="1E918256" w14:textId="77777777" w:rsidR="00137C3A" w:rsidRDefault="00137C3A" w:rsidP="00BF6BAD">
      <w:pPr>
        <w:pStyle w:val="5"/>
      </w:pPr>
      <w:r w:rsidRPr="00F9212D">
        <w:rPr>
          <w:rFonts w:hint="eastAsia"/>
        </w:rPr>
        <w:lastRenderedPageBreak/>
        <w:t>输入</w:t>
      </w:r>
    </w:p>
    <w:p w14:paraId="4F41D54A" w14:textId="77777777" w:rsidR="00137C3A" w:rsidRPr="0080660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67FF40A4" w14:textId="77777777" w:rsidTr="00A0397D">
        <w:tc>
          <w:tcPr>
            <w:tcW w:w="1559" w:type="dxa"/>
            <w:shd w:val="clear" w:color="auto" w:fill="E0E0E0"/>
          </w:tcPr>
          <w:p w14:paraId="2BA04CA1"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FA880AC"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E5D2B90"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75D0E6E"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243CC3C2" w14:textId="77777777" w:rsidTr="00A0397D">
        <w:tc>
          <w:tcPr>
            <w:tcW w:w="1559" w:type="dxa"/>
            <w:shd w:val="clear" w:color="auto" w:fill="auto"/>
          </w:tcPr>
          <w:p w14:paraId="465FB3A3"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607B48CF"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74A509CF"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A763784" w14:textId="77777777" w:rsidR="00137C3A" w:rsidRPr="00736667" w:rsidRDefault="00137C3A" w:rsidP="00A0397D">
            <w:pPr>
              <w:jc w:val="left"/>
              <w:rPr>
                <w:rFonts w:ascii="宋体" w:hAnsi="宋体"/>
                <w:snapToGrid w:val="0"/>
                <w:kern w:val="0"/>
              </w:rPr>
            </w:pPr>
          </w:p>
        </w:tc>
      </w:tr>
      <w:tr w:rsidR="00137C3A" w:rsidRPr="00736667" w14:paraId="1FF3CF88" w14:textId="77777777" w:rsidTr="00A0397D">
        <w:tc>
          <w:tcPr>
            <w:tcW w:w="1559" w:type="dxa"/>
            <w:shd w:val="clear" w:color="auto" w:fill="auto"/>
          </w:tcPr>
          <w:p w14:paraId="4A2EA63E" w14:textId="77777777" w:rsidR="00137C3A" w:rsidRPr="00195C39" w:rsidRDefault="00137C3A" w:rsidP="00A0397D">
            <w:pPr>
              <w:jc w:val="left"/>
              <w:rPr>
                <w:rFonts w:ascii="宋体" w:hAnsi="宋体"/>
                <w:snapToGrid w:val="0"/>
                <w:kern w:val="0"/>
              </w:rPr>
            </w:pPr>
            <w:r>
              <w:rPr>
                <w:rFonts w:ascii="宋体" w:hAnsi="宋体" w:hint="eastAsia"/>
                <w:snapToGrid w:val="0"/>
                <w:kern w:val="0"/>
              </w:rPr>
              <w:t>用户ID</w:t>
            </w:r>
          </w:p>
        </w:tc>
        <w:tc>
          <w:tcPr>
            <w:tcW w:w="1701" w:type="dxa"/>
            <w:shd w:val="clear" w:color="auto" w:fill="auto"/>
          </w:tcPr>
          <w:p w14:paraId="7AAC7E46" w14:textId="77777777" w:rsidR="00137C3A" w:rsidRPr="00195C39" w:rsidRDefault="00137C3A" w:rsidP="00A0397D">
            <w:pPr>
              <w:jc w:val="left"/>
              <w:rPr>
                <w:rFonts w:ascii="宋体" w:hAnsi="宋体"/>
                <w:snapToGrid w:val="0"/>
                <w:kern w:val="0"/>
              </w:rPr>
            </w:pPr>
            <w:r>
              <w:rPr>
                <w:rFonts w:ascii="宋体" w:hAnsi="宋体" w:hint="eastAsia"/>
                <w:snapToGrid w:val="0"/>
                <w:kern w:val="0"/>
              </w:rPr>
              <w:t>USERID</w:t>
            </w:r>
          </w:p>
        </w:tc>
        <w:tc>
          <w:tcPr>
            <w:tcW w:w="1134" w:type="dxa"/>
            <w:shd w:val="clear" w:color="auto" w:fill="auto"/>
          </w:tcPr>
          <w:p w14:paraId="467536E5"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19C7C596" w14:textId="77777777" w:rsidR="00137C3A" w:rsidRPr="00736667" w:rsidRDefault="00137C3A" w:rsidP="00A0397D">
            <w:pPr>
              <w:jc w:val="left"/>
              <w:rPr>
                <w:rFonts w:ascii="宋体" w:hAnsi="宋体"/>
                <w:snapToGrid w:val="0"/>
                <w:kern w:val="0"/>
              </w:rPr>
            </w:pPr>
          </w:p>
        </w:tc>
      </w:tr>
      <w:tr w:rsidR="00137C3A" w:rsidRPr="00736667" w14:paraId="3719A2EC" w14:textId="77777777" w:rsidTr="00A0397D">
        <w:tc>
          <w:tcPr>
            <w:tcW w:w="1559" w:type="dxa"/>
            <w:shd w:val="clear" w:color="auto" w:fill="auto"/>
          </w:tcPr>
          <w:p w14:paraId="676D452F" w14:textId="77777777" w:rsidR="00137C3A" w:rsidRDefault="00137C3A"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6603FF6D" w14:textId="77777777" w:rsidR="00137C3A" w:rsidRDefault="00137C3A" w:rsidP="00A0397D">
            <w:pPr>
              <w:jc w:val="left"/>
              <w:rPr>
                <w:rFonts w:ascii="宋体" w:hAnsi="宋体"/>
                <w:snapToGrid w:val="0"/>
                <w:kern w:val="0"/>
              </w:rPr>
            </w:pPr>
            <w:r>
              <w:rPr>
                <w:rFonts w:ascii="宋体" w:hAnsi="宋体" w:hint="eastAsia"/>
                <w:snapToGrid w:val="0"/>
                <w:kern w:val="0"/>
              </w:rPr>
              <w:t>ROLEID</w:t>
            </w:r>
            <w:r>
              <w:rPr>
                <w:rFonts w:ascii="宋体" w:hAnsi="宋体"/>
                <w:snapToGrid w:val="0"/>
                <w:kern w:val="0"/>
              </w:rPr>
              <w:t>S</w:t>
            </w:r>
          </w:p>
        </w:tc>
        <w:tc>
          <w:tcPr>
            <w:tcW w:w="1134" w:type="dxa"/>
            <w:shd w:val="clear" w:color="auto" w:fill="auto"/>
          </w:tcPr>
          <w:p w14:paraId="426AF341"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C02EBB8" w14:textId="77777777" w:rsidR="00137C3A" w:rsidRPr="00736667" w:rsidRDefault="00137C3A" w:rsidP="00A0397D">
            <w:pPr>
              <w:jc w:val="left"/>
              <w:rPr>
                <w:rFonts w:ascii="宋体" w:hAnsi="宋体"/>
                <w:snapToGrid w:val="0"/>
                <w:kern w:val="0"/>
              </w:rPr>
            </w:pPr>
          </w:p>
        </w:tc>
      </w:tr>
    </w:tbl>
    <w:p w14:paraId="6D8C1099" w14:textId="77777777" w:rsidR="00137C3A" w:rsidRPr="00C56A4E" w:rsidRDefault="00137C3A" w:rsidP="00137C3A"/>
    <w:p w14:paraId="3165A7C2" w14:textId="77777777" w:rsidR="00137C3A" w:rsidRPr="00A52328" w:rsidRDefault="00137C3A" w:rsidP="00BF6BAD">
      <w:pPr>
        <w:pStyle w:val="5"/>
      </w:pPr>
      <w:r w:rsidRPr="00A52328">
        <w:rPr>
          <w:rFonts w:hint="eastAsia"/>
        </w:rPr>
        <w:t>输出</w:t>
      </w:r>
    </w:p>
    <w:p w14:paraId="23E17FCA" w14:textId="77777777" w:rsidR="00137C3A" w:rsidRPr="007F58D2" w:rsidRDefault="00137C3A" w:rsidP="00137C3A">
      <w:r>
        <w:t xml:space="preserve">  </w:t>
      </w:r>
      <w:r>
        <w:rPr>
          <w:rFonts w:hint="eastAsia"/>
        </w:rPr>
        <w:t xml:space="preserve"> </w:t>
      </w:r>
      <w: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5CF4765E" w14:textId="77777777" w:rsidTr="00A0397D">
        <w:tc>
          <w:tcPr>
            <w:tcW w:w="1559" w:type="dxa"/>
            <w:shd w:val="clear" w:color="auto" w:fill="E0E0E0"/>
          </w:tcPr>
          <w:p w14:paraId="1CF038B5"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46BC46CE"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FF51884"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8BA44F6"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60EBF200" w14:textId="77777777" w:rsidTr="00A0397D">
        <w:tc>
          <w:tcPr>
            <w:tcW w:w="1559" w:type="dxa"/>
            <w:shd w:val="clear" w:color="auto" w:fill="auto"/>
          </w:tcPr>
          <w:p w14:paraId="296DEEA8"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79697C31"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ECE69D9"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FBF8206" w14:textId="77777777" w:rsidR="00137C3A" w:rsidRPr="00736667" w:rsidRDefault="00137C3A" w:rsidP="00A0397D">
            <w:pPr>
              <w:jc w:val="left"/>
              <w:rPr>
                <w:rFonts w:ascii="宋体" w:hAnsi="宋体"/>
                <w:snapToGrid w:val="0"/>
                <w:kern w:val="0"/>
              </w:rPr>
            </w:pPr>
          </w:p>
        </w:tc>
      </w:tr>
      <w:tr w:rsidR="00137C3A" w:rsidRPr="00736667" w14:paraId="551620A5" w14:textId="77777777" w:rsidTr="00A0397D">
        <w:tc>
          <w:tcPr>
            <w:tcW w:w="1559" w:type="dxa"/>
            <w:shd w:val="clear" w:color="auto" w:fill="auto"/>
          </w:tcPr>
          <w:p w14:paraId="56AFD153"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1FE4980"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3568001"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8796B4D" w14:textId="77777777" w:rsidR="00137C3A" w:rsidRPr="00736667" w:rsidRDefault="00137C3A" w:rsidP="00A0397D">
            <w:pPr>
              <w:jc w:val="left"/>
              <w:rPr>
                <w:rFonts w:ascii="宋体" w:hAnsi="宋体"/>
                <w:snapToGrid w:val="0"/>
                <w:kern w:val="0"/>
              </w:rPr>
            </w:pPr>
          </w:p>
        </w:tc>
      </w:tr>
    </w:tbl>
    <w:p w14:paraId="4CEF3235"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r>
        <w:rPr>
          <w:rFonts w:hint="eastAsia"/>
        </w:rPr>
        <w:t>如果有错误建议直接返回协议体或者抛出异常</w:t>
      </w:r>
    </w:p>
    <w:p w14:paraId="0F65F40C" w14:textId="77777777" w:rsidR="00137C3A" w:rsidRPr="0082647F" w:rsidRDefault="00137C3A" w:rsidP="00BF6BAD">
      <w:pPr>
        <w:pStyle w:val="4"/>
      </w:pPr>
      <w:r>
        <w:rPr>
          <w:rFonts w:hint="eastAsia"/>
        </w:rPr>
        <w:t>查询用户角色</w:t>
      </w:r>
    </w:p>
    <w:p w14:paraId="55502D33" w14:textId="77777777" w:rsidR="00137C3A" w:rsidRDefault="00137C3A" w:rsidP="00BF6BAD">
      <w:pPr>
        <w:pStyle w:val="5"/>
      </w:pPr>
      <w:r>
        <w:rPr>
          <w:rFonts w:hint="eastAsia"/>
        </w:rPr>
        <w:t>功能</w:t>
      </w:r>
      <w:r>
        <w:t>描述</w:t>
      </w:r>
    </w:p>
    <w:p w14:paraId="7FE2EA3F"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主要是系统管理人员配置用户角色的时候查询用户角色信息</w:t>
      </w:r>
    </w:p>
    <w:p w14:paraId="3F41623B" w14:textId="77777777" w:rsidR="00137C3A" w:rsidRDefault="00137C3A" w:rsidP="00BF6BAD">
      <w:pPr>
        <w:pStyle w:val="5"/>
      </w:pPr>
      <w:r w:rsidRPr="00676A58">
        <w:rPr>
          <w:rFonts w:hint="eastAsia"/>
        </w:rPr>
        <w:t>处理流程</w:t>
      </w:r>
    </w:p>
    <w:p w14:paraId="4A624846" w14:textId="77777777" w:rsidR="00137C3A" w:rsidRPr="007E786E" w:rsidRDefault="00137C3A">
      <w:pPr>
        <w:pStyle w:val="afb"/>
        <w:numPr>
          <w:ilvl w:val="0"/>
          <w:numId w:val="12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64" w:author="wangq" w:date="2017-08-21T17:25:00Z">
          <w:pPr>
            <w:pStyle w:val="afb"/>
            <w:numPr>
              <w:numId w:val="13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输入角色ID</w:t>
      </w:r>
    </w:p>
    <w:p w14:paraId="377B9347" w14:textId="77777777" w:rsidR="00137C3A" w:rsidRPr="007E786E" w:rsidRDefault="00137C3A">
      <w:pPr>
        <w:pStyle w:val="afb"/>
        <w:numPr>
          <w:ilvl w:val="0"/>
          <w:numId w:val="12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65" w:author="wangq" w:date="2017-08-21T17:25:00Z">
          <w:pPr>
            <w:pStyle w:val="afb"/>
            <w:numPr>
              <w:numId w:val="13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调用业务微服务</w:t>
      </w:r>
    </w:p>
    <w:p w14:paraId="1ACDC936" w14:textId="77777777" w:rsidR="00137C3A" w:rsidRDefault="00137C3A" w:rsidP="00BF6BAD">
      <w:pPr>
        <w:pStyle w:val="5"/>
      </w:pPr>
      <w:r w:rsidRPr="00F9212D">
        <w:rPr>
          <w:rFonts w:hint="eastAsia"/>
        </w:rPr>
        <w:t>输入</w:t>
      </w:r>
    </w:p>
    <w:p w14:paraId="63ACDBDB" w14:textId="77777777" w:rsidR="00137C3A" w:rsidRPr="0080660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58BE1777" w14:textId="77777777" w:rsidTr="00A0397D">
        <w:tc>
          <w:tcPr>
            <w:tcW w:w="1559" w:type="dxa"/>
            <w:shd w:val="clear" w:color="auto" w:fill="E0E0E0"/>
          </w:tcPr>
          <w:p w14:paraId="797B4615"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93C988E"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4B53C0D"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7CDAEF7"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2FB4E24E" w14:textId="77777777" w:rsidTr="00A0397D">
        <w:tc>
          <w:tcPr>
            <w:tcW w:w="1559" w:type="dxa"/>
            <w:shd w:val="clear" w:color="auto" w:fill="auto"/>
          </w:tcPr>
          <w:p w14:paraId="0F9712FD"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31C036D3"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3603F7FF"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14DC615" w14:textId="77777777" w:rsidR="00137C3A" w:rsidRPr="00736667" w:rsidRDefault="00137C3A" w:rsidP="00A0397D">
            <w:pPr>
              <w:jc w:val="left"/>
              <w:rPr>
                <w:rFonts w:ascii="宋体" w:hAnsi="宋体"/>
                <w:snapToGrid w:val="0"/>
                <w:kern w:val="0"/>
              </w:rPr>
            </w:pPr>
          </w:p>
        </w:tc>
      </w:tr>
      <w:tr w:rsidR="00137C3A" w:rsidRPr="00736667" w14:paraId="224AFC0A" w14:textId="77777777" w:rsidTr="00A0397D">
        <w:tc>
          <w:tcPr>
            <w:tcW w:w="1559" w:type="dxa"/>
            <w:shd w:val="clear" w:color="auto" w:fill="auto"/>
          </w:tcPr>
          <w:p w14:paraId="495A9989" w14:textId="77777777" w:rsidR="00137C3A" w:rsidRPr="00195C39" w:rsidRDefault="00137C3A"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33C0F663" w14:textId="77777777" w:rsidR="00137C3A" w:rsidRPr="00195C39" w:rsidRDefault="00137C3A"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0CB8F0BC"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DF81BB0" w14:textId="77777777" w:rsidR="00137C3A" w:rsidRPr="00736667" w:rsidRDefault="00137C3A" w:rsidP="00A0397D">
            <w:pPr>
              <w:jc w:val="left"/>
              <w:rPr>
                <w:rFonts w:ascii="宋体" w:hAnsi="宋体"/>
                <w:snapToGrid w:val="0"/>
                <w:kern w:val="0"/>
              </w:rPr>
            </w:pPr>
          </w:p>
        </w:tc>
      </w:tr>
    </w:tbl>
    <w:p w14:paraId="31B3E1F4" w14:textId="77777777" w:rsidR="00137C3A" w:rsidRPr="00C56A4E" w:rsidRDefault="00137C3A" w:rsidP="00137C3A"/>
    <w:p w14:paraId="5CF00AB5" w14:textId="77777777" w:rsidR="00137C3A" w:rsidRPr="00A52328" w:rsidRDefault="00137C3A" w:rsidP="00BF6BAD">
      <w:pPr>
        <w:pStyle w:val="5"/>
      </w:pPr>
      <w:r w:rsidRPr="00A52328">
        <w:rPr>
          <w:rFonts w:hint="eastAsia"/>
        </w:rPr>
        <w:lastRenderedPageBreak/>
        <w:t>输出</w:t>
      </w:r>
    </w:p>
    <w:p w14:paraId="7FD79D03" w14:textId="77777777" w:rsidR="00137C3A" w:rsidRPr="007F58D2" w:rsidRDefault="00137C3A" w:rsidP="00137C3A">
      <w:r>
        <w:t xml:space="preserve">  </w:t>
      </w:r>
      <w:r>
        <w:rPr>
          <w:rFonts w:hint="eastAsia"/>
        </w:rPr>
        <w:t xml:space="preserve"> </w:t>
      </w:r>
      <w:r>
        <w:t xml:space="preserve">    </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4A6DE826" w14:textId="77777777" w:rsidTr="00A0397D">
        <w:tc>
          <w:tcPr>
            <w:tcW w:w="1559" w:type="dxa"/>
            <w:shd w:val="clear" w:color="auto" w:fill="E0E0E0"/>
          </w:tcPr>
          <w:p w14:paraId="0DAF8570"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19ECB38"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3E6D94A"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A2AE3B2"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002FE519" w14:textId="77777777" w:rsidTr="00A0397D">
        <w:tc>
          <w:tcPr>
            <w:tcW w:w="1559" w:type="dxa"/>
            <w:shd w:val="clear" w:color="auto" w:fill="auto"/>
          </w:tcPr>
          <w:p w14:paraId="756FD464"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结果列表</w:t>
            </w:r>
          </w:p>
        </w:tc>
        <w:tc>
          <w:tcPr>
            <w:tcW w:w="1701" w:type="dxa"/>
            <w:shd w:val="clear" w:color="auto" w:fill="auto"/>
          </w:tcPr>
          <w:p w14:paraId="5E33F152" w14:textId="77777777" w:rsidR="00137C3A" w:rsidRPr="00736667" w:rsidRDefault="00137C3A"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09BDAD56"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CAF67DA" w14:textId="77777777" w:rsidR="00137C3A" w:rsidRPr="00736667" w:rsidRDefault="00137C3A" w:rsidP="00A0397D">
            <w:pPr>
              <w:jc w:val="left"/>
              <w:rPr>
                <w:rFonts w:ascii="宋体" w:hAnsi="宋体"/>
                <w:snapToGrid w:val="0"/>
                <w:kern w:val="0"/>
              </w:rPr>
            </w:pPr>
          </w:p>
        </w:tc>
      </w:tr>
    </w:tbl>
    <w:p w14:paraId="4874ADD3" w14:textId="77777777" w:rsidR="00137C3A" w:rsidRPr="00691532"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r>
        <w:rPr>
          <w:rFonts w:hint="eastAsia"/>
        </w:rPr>
        <w:t xml:space="preserve">       ROWS</w:t>
      </w:r>
      <w:r>
        <w:rPr>
          <w:rFonts w:hint="eastAsia"/>
        </w:rPr>
        <w:t>列表包含：</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4B9C5981" w14:textId="77777777" w:rsidTr="00A0397D">
        <w:tc>
          <w:tcPr>
            <w:tcW w:w="1559" w:type="dxa"/>
            <w:shd w:val="clear" w:color="auto" w:fill="E0E0E0"/>
          </w:tcPr>
          <w:p w14:paraId="3F3D44E8" w14:textId="77777777" w:rsidR="00137C3A" w:rsidRPr="00736667" w:rsidRDefault="00137C3A"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2C89448F"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917F858"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79F0C02"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61CA1896" w14:textId="77777777" w:rsidTr="00A0397D">
        <w:tc>
          <w:tcPr>
            <w:tcW w:w="1559" w:type="dxa"/>
            <w:shd w:val="clear" w:color="auto" w:fill="auto"/>
          </w:tcPr>
          <w:p w14:paraId="48228D38" w14:textId="77777777" w:rsidR="00137C3A" w:rsidRPr="00195C39" w:rsidRDefault="00137C3A" w:rsidP="00A0397D">
            <w:pPr>
              <w:jc w:val="left"/>
              <w:rPr>
                <w:rFonts w:ascii="宋体" w:hAnsi="宋体"/>
                <w:snapToGrid w:val="0"/>
                <w:kern w:val="0"/>
              </w:rPr>
            </w:pPr>
            <w:r>
              <w:rPr>
                <w:rFonts w:ascii="宋体" w:hAnsi="宋体" w:hint="eastAsia"/>
                <w:snapToGrid w:val="0"/>
                <w:kern w:val="0"/>
              </w:rPr>
              <w:t>角色ID</w:t>
            </w:r>
          </w:p>
        </w:tc>
        <w:tc>
          <w:tcPr>
            <w:tcW w:w="1701" w:type="dxa"/>
            <w:shd w:val="clear" w:color="auto" w:fill="auto"/>
          </w:tcPr>
          <w:p w14:paraId="709071A3" w14:textId="77777777" w:rsidR="00137C3A" w:rsidRPr="00195C39" w:rsidRDefault="00137C3A" w:rsidP="00A0397D">
            <w:pPr>
              <w:jc w:val="left"/>
              <w:rPr>
                <w:rFonts w:ascii="宋体" w:hAnsi="宋体"/>
                <w:snapToGrid w:val="0"/>
                <w:kern w:val="0"/>
              </w:rPr>
            </w:pPr>
            <w:r>
              <w:rPr>
                <w:rFonts w:ascii="宋体" w:hAnsi="宋体" w:hint="eastAsia"/>
                <w:snapToGrid w:val="0"/>
                <w:kern w:val="0"/>
              </w:rPr>
              <w:t>ROLEID</w:t>
            </w:r>
          </w:p>
        </w:tc>
        <w:tc>
          <w:tcPr>
            <w:tcW w:w="1134" w:type="dxa"/>
            <w:shd w:val="clear" w:color="auto" w:fill="auto"/>
          </w:tcPr>
          <w:p w14:paraId="70646150"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55F637DE" w14:textId="77777777" w:rsidR="00137C3A" w:rsidRPr="00736667" w:rsidRDefault="00137C3A" w:rsidP="00A0397D">
            <w:pPr>
              <w:jc w:val="left"/>
              <w:rPr>
                <w:rFonts w:ascii="宋体" w:hAnsi="宋体"/>
                <w:snapToGrid w:val="0"/>
                <w:kern w:val="0"/>
              </w:rPr>
            </w:pPr>
          </w:p>
        </w:tc>
      </w:tr>
      <w:tr w:rsidR="00137C3A" w:rsidRPr="00736667" w14:paraId="7B5836D9" w14:textId="77777777" w:rsidTr="00A0397D">
        <w:tc>
          <w:tcPr>
            <w:tcW w:w="1559" w:type="dxa"/>
            <w:shd w:val="clear" w:color="auto" w:fill="auto"/>
          </w:tcPr>
          <w:p w14:paraId="211E23A3" w14:textId="77777777" w:rsidR="00137C3A" w:rsidRDefault="00137C3A" w:rsidP="00A0397D">
            <w:pPr>
              <w:jc w:val="left"/>
              <w:rPr>
                <w:rFonts w:ascii="宋体" w:hAnsi="宋体"/>
                <w:snapToGrid w:val="0"/>
                <w:kern w:val="0"/>
              </w:rPr>
            </w:pPr>
            <w:r>
              <w:rPr>
                <w:rFonts w:ascii="宋体" w:hAnsi="宋体" w:hint="eastAsia"/>
                <w:snapToGrid w:val="0"/>
                <w:kern w:val="0"/>
              </w:rPr>
              <w:t>角色名称</w:t>
            </w:r>
          </w:p>
        </w:tc>
        <w:tc>
          <w:tcPr>
            <w:tcW w:w="1701" w:type="dxa"/>
            <w:shd w:val="clear" w:color="auto" w:fill="auto"/>
          </w:tcPr>
          <w:p w14:paraId="1C49E255" w14:textId="77777777" w:rsidR="00137C3A" w:rsidRDefault="00137C3A" w:rsidP="00A0397D">
            <w:pPr>
              <w:jc w:val="left"/>
              <w:rPr>
                <w:rFonts w:ascii="宋体" w:hAnsi="宋体"/>
                <w:snapToGrid w:val="0"/>
                <w:kern w:val="0"/>
              </w:rPr>
            </w:pPr>
            <w:r>
              <w:rPr>
                <w:rFonts w:ascii="宋体" w:hAnsi="宋体" w:hint="eastAsia"/>
                <w:snapToGrid w:val="0"/>
                <w:kern w:val="0"/>
              </w:rPr>
              <w:t>ROLEDESC</w:t>
            </w:r>
          </w:p>
        </w:tc>
        <w:tc>
          <w:tcPr>
            <w:tcW w:w="1134" w:type="dxa"/>
            <w:shd w:val="clear" w:color="auto" w:fill="auto"/>
          </w:tcPr>
          <w:p w14:paraId="597CA09B"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D2A5053" w14:textId="77777777" w:rsidR="00137C3A" w:rsidRPr="00736667" w:rsidRDefault="00137C3A" w:rsidP="00A0397D">
            <w:pPr>
              <w:jc w:val="left"/>
              <w:rPr>
                <w:rFonts w:ascii="宋体" w:hAnsi="宋体"/>
                <w:snapToGrid w:val="0"/>
                <w:kern w:val="0"/>
              </w:rPr>
            </w:pPr>
          </w:p>
        </w:tc>
      </w:tr>
    </w:tbl>
    <w:p w14:paraId="023D139A"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p>
    <w:p w14:paraId="7C25BCA7"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p>
    <w:p w14:paraId="4EC35E56" w14:textId="77777777" w:rsidR="00137C3A" w:rsidRPr="0082647F" w:rsidRDefault="00137C3A" w:rsidP="00BF6BAD">
      <w:pPr>
        <w:pStyle w:val="4"/>
      </w:pPr>
      <w:r>
        <w:rPr>
          <w:rFonts w:hint="eastAsia"/>
        </w:rPr>
        <w:t>查询用户权限列表</w:t>
      </w:r>
    </w:p>
    <w:p w14:paraId="3806E9FA" w14:textId="77777777" w:rsidR="00137C3A" w:rsidRDefault="00137C3A" w:rsidP="00BF6BAD">
      <w:pPr>
        <w:pStyle w:val="5"/>
      </w:pPr>
      <w:r>
        <w:rPr>
          <w:rFonts w:hint="eastAsia"/>
        </w:rPr>
        <w:t>功能</w:t>
      </w:r>
      <w:r>
        <w:t>描述</w:t>
      </w:r>
    </w:p>
    <w:p w14:paraId="7C4AE266"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主要是系统管理人员查询用户权限信息信息</w:t>
      </w:r>
    </w:p>
    <w:p w14:paraId="5FDC674D" w14:textId="77777777" w:rsidR="00137C3A" w:rsidRDefault="00137C3A" w:rsidP="00BF6BAD">
      <w:pPr>
        <w:pStyle w:val="5"/>
      </w:pPr>
      <w:r w:rsidRPr="00676A58">
        <w:rPr>
          <w:rFonts w:hint="eastAsia"/>
        </w:rPr>
        <w:t>处理流程</w:t>
      </w:r>
    </w:p>
    <w:p w14:paraId="2573E5BE" w14:textId="77777777" w:rsidR="00137C3A" w:rsidRPr="007E786E" w:rsidRDefault="00137C3A">
      <w:pPr>
        <w:pStyle w:val="afb"/>
        <w:numPr>
          <w:ilvl w:val="0"/>
          <w:numId w:val="11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66" w:author="wangq" w:date="2017-08-21T17:25:00Z">
          <w:pPr>
            <w:pStyle w:val="afb"/>
            <w:numPr>
              <w:numId w:val="12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输入USERID</w:t>
      </w:r>
    </w:p>
    <w:p w14:paraId="6A416BA9" w14:textId="77777777" w:rsidR="00137C3A" w:rsidRPr="0063344C" w:rsidRDefault="00137C3A">
      <w:pPr>
        <w:pStyle w:val="afb"/>
        <w:numPr>
          <w:ilvl w:val="0"/>
          <w:numId w:val="11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67" w:author="wangq" w:date="2017-08-21T17:25:00Z">
          <w:pPr>
            <w:pStyle w:val="afb"/>
            <w:numPr>
              <w:numId w:val="12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t>返回信息</w:t>
      </w:r>
    </w:p>
    <w:p w14:paraId="6ACC10BA" w14:textId="77777777" w:rsidR="00137C3A" w:rsidRDefault="00137C3A" w:rsidP="00BF6BAD">
      <w:pPr>
        <w:pStyle w:val="5"/>
      </w:pPr>
      <w:r w:rsidRPr="00F9212D">
        <w:rPr>
          <w:rFonts w:hint="eastAsia"/>
        </w:rPr>
        <w:t>输入</w:t>
      </w:r>
    </w:p>
    <w:p w14:paraId="31AAA3B6" w14:textId="77777777" w:rsidR="00137C3A" w:rsidRPr="0080660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51889164" w14:textId="77777777" w:rsidTr="00A0397D">
        <w:tc>
          <w:tcPr>
            <w:tcW w:w="1559" w:type="dxa"/>
            <w:shd w:val="clear" w:color="auto" w:fill="E0E0E0"/>
          </w:tcPr>
          <w:p w14:paraId="7A574592"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114E4AF"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995BDC1"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09D6717"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064543E6" w14:textId="77777777" w:rsidTr="00A0397D">
        <w:tc>
          <w:tcPr>
            <w:tcW w:w="1559" w:type="dxa"/>
            <w:shd w:val="clear" w:color="auto" w:fill="auto"/>
          </w:tcPr>
          <w:p w14:paraId="7F3E9C14" w14:textId="77777777" w:rsidR="00137C3A" w:rsidRDefault="00137C3A" w:rsidP="00A0397D">
            <w:pPr>
              <w:jc w:val="left"/>
              <w:rPr>
                <w:rFonts w:ascii="宋体" w:hAnsi="宋体"/>
                <w:snapToGrid w:val="0"/>
                <w:kern w:val="0"/>
              </w:rPr>
            </w:pPr>
            <w:r>
              <w:rPr>
                <w:rFonts w:ascii="宋体" w:hAnsi="宋体" w:hint="eastAsia"/>
                <w:snapToGrid w:val="0"/>
                <w:kern w:val="0"/>
              </w:rPr>
              <w:t>用户TOKEN</w:t>
            </w:r>
          </w:p>
        </w:tc>
        <w:tc>
          <w:tcPr>
            <w:tcW w:w="1701" w:type="dxa"/>
            <w:shd w:val="clear" w:color="auto" w:fill="auto"/>
          </w:tcPr>
          <w:p w14:paraId="1FF69F42" w14:textId="77777777" w:rsidR="00137C3A" w:rsidRDefault="00137C3A" w:rsidP="00A0397D">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53486158"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ACB59EB" w14:textId="77777777" w:rsidR="00137C3A" w:rsidRPr="00736667" w:rsidRDefault="00137C3A" w:rsidP="00A0397D">
            <w:pPr>
              <w:jc w:val="left"/>
              <w:rPr>
                <w:rFonts w:ascii="宋体" w:hAnsi="宋体"/>
                <w:snapToGrid w:val="0"/>
                <w:kern w:val="0"/>
              </w:rPr>
            </w:pPr>
          </w:p>
        </w:tc>
      </w:tr>
      <w:tr w:rsidR="00137C3A" w:rsidRPr="00736667" w14:paraId="4A6B89D9" w14:textId="77777777" w:rsidTr="00A0397D">
        <w:tc>
          <w:tcPr>
            <w:tcW w:w="1559" w:type="dxa"/>
            <w:shd w:val="clear" w:color="auto" w:fill="auto"/>
          </w:tcPr>
          <w:p w14:paraId="2A4A7286" w14:textId="77777777" w:rsidR="00137C3A" w:rsidRPr="00195C39" w:rsidRDefault="00137C3A" w:rsidP="00A0397D">
            <w:pPr>
              <w:jc w:val="left"/>
              <w:rPr>
                <w:rFonts w:ascii="宋体" w:hAnsi="宋体"/>
                <w:snapToGrid w:val="0"/>
                <w:kern w:val="0"/>
              </w:rPr>
            </w:pPr>
            <w:r>
              <w:rPr>
                <w:rFonts w:ascii="宋体" w:hAnsi="宋体" w:hint="eastAsia"/>
                <w:snapToGrid w:val="0"/>
                <w:kern w:val="0"/>
              </w:rPr>
              <w:t>用户ID</w:t>
            </w:r>
          </w:p>
        </w:tc>
        <w:tc>
          <w:tcPr>
            <w:tcW w:w="1701" w:type="dxa"/>
            <w:shd w:val="clear" w:color="auto" w:fill="auto"/>
          </w:tcPr>
          <w:p w14:paraId="0518395A" w14:textId="77777777" w:rsidR="00137C3A" w:rsidRPr="00195C39" w:rsidRDefault="00137C3A" w:rsidP="00A0397D">
            <w:pPr>
              <w:jc w:val="left"/>
              <w:rPr>
                <w:rFonts w:ascii="宋体" w:hAnsi="宋体"/>
                <w:snapToGrid w:val="0"/>
                <w:kern w:val="0"/>
              </w:rPr>
            </w:pPr>
            <w:r>
              <w:rPr>
                <w:rFonts w:ascii="宋体" w:hAnsi="宋体" w:hint="eastAsia"/>
                <w:snapToGrid w:val="0"/>
                <w:kern w:val="0"/>
              </w:rPr>
              <w:t>USERID</w:t>
            </w:r>
          </w:p>
        </w:tc>
        <w:tc>
          <w:tcPr>
            <w:tcW w:w="1134" w:type="dxa"/>
            <w:shd w:val="clear" w:color="auto" w:fill="auto"/>
          </w:tcPr>
          <w:p w14:paraId="0D5CEDCB"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11B2BC9" w14:textId="77777777" w:rsidR="00137C3A" w:rsidRPr="00736667" w:rsidRDefault="00137C3A" w:rsidP="00A0397D">
            <w:pPr>
              <w:jc w:val="left"/>
              <w:rPr>
                <w:rFonts w:ascii="宋体" w:hAnsi="宋体"/>
                <w:snapToGrid w:val="0"/>
                <w:kern w:val="0"/>
              </w:rPr>
            </w:pPr>
          </w:p>
        </w:tc>
      </w:tr>
    </w:tbl>
    <w:p w14:paraId="1A941CC8" w14:textId="77777777" w:rsidR="00137C3A" w:rsidRPr="00C56A4E" w:rsidRDefault="00137C3A" w:rsidP="00137C3A"/>
    <w:p w14:paraId="3F20DB0E" w14:textId="77777777" w:rsidR="00137C3A" w:rsidRPr="00A52328" w:rsidRDefault="00137C3A" w:rsidP="00BF6BAD">
      <w:pPr>
        <w:pStyle w:val="5"/>
      </w:pPr>
      <w:r w:rsidRPr="00A52328">
        <w:rPr>
          <w:rFonts w:hint="eastAsia"/>
        </w:rPr>
        <w:t>输出</w:t>
      </w:r>
    </w:p>
    <w:p w14:paraId="6A807CFA" w14:textId="77777777" w:rsidR="00137C3A" w:rsidRPr="007F58D2" w:rsidRDefault="00137C3A" w:rsidP="00137C3A">
      <w:r>
        <w:t xml:space="preserve">  </w:t>
      </w:r>
      <w:r>
        <w:rPr>
          <w:rFonts w:hint="eastAsia"/>
        </w:rPr>
        <w:t xml:space="preserve"> </w:t>
      </w:r>
      <w:r>
        <w:t xml:space="preserve">    </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277CC955" w14:textId="77777777" w:rsidTr="00A0397D">
        <w:tc>
          <w:tcPr>
            <w:tcW w:w="1559" w:type="dxa"/>
            <w:shd w:val="clear" w:color="auto" w:fill="E0E0E0"/>
          </w:tcPr>
          <w:p w14:paraId="5E477B4E"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7523C2B"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8DB3FD9"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E2D35FB"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5B1F9C77" w14:textId="77777777" w:rsidTr="00A0397D">
        <w:tc>
          <w:tcPr>
            <w:tcW w:w="1559" w:type="dxa"/>
            <w:shd w:val="clear" w:color="auto" w:fill="auto"/>
          </w:tcPr>
          <w:p w14:paraId="79449220" w14:textId="77777777" w:rsidR="00137C3A" w:rsidRPr="00736667" w:rsidRDefault="00137C3A" w:rsidP="00A0397D">
            <w:pPr>
              <w:jc w:val="left"/>
              <w:rPr>
                <w:rFonts w:ascii="宋体" w:hAnsi="宋体"/>
                <w:snapToGrid w:val="0"/>
                <w:kern w:val="0"/>
              </w:rPr>
            </w:pPr>
            <w:r>
              <w:rPr>
                <w:rFonts w:ascii="宋体" w:hAnsi="宋体" w:hint="eastAsia"/>
                <w:snapToGrid w:val="0"/>
                <w:kern w:val="0"/>
              </w:rPr>
              <w:lastRenderedPageBreak/>
              <w:t>结果列表</w:t>
            </w:r>
          </w:p>
        </w:tc>
        <w:tc>
          <w:tcPr>
            <w:tcW w:w="1701" w:type="dxa"/>
            <w:shd w:val="clear" w:color="auto" w:fill="auto"/>
          </w:tcPr>
          <w:p w14:paraId="56A6C411" w14:textId="77777777" w:rsidR="00137C3A" w:rsidRPr="00736667" w:rsidRDefault="00137C3A"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56BCB67D"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0B1ABFC" w14:textId="77777777" w:rsidR="00137C3A" w:rsidRPr="00736667" w:rsidRDefault="00137C3A" w:rsidP="00A0397D">
            <w:pPr>
              <w:jc w:val="left"/>
              <w:rPr>
                <w:rFonts w:ascii="宋体" w:hAnsi="宋体"/>
                <w:snapToGrid w:val="0"/>
                <w:kern w:val="0"/>
              </w:rPr>
            </w:pPr>
          </w:p>
        </w:tc>
      </w:tr>
    </w:tbl>
    <w:p w14:paraId="66C26ABA"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r>
        <w:rPr>
          <w:rFonts w:hint="eastAsia"/>
        </w:rPr>
        <w:t xml:space="preserve">       ROWS</w:t>
      </w:r>
      <w:r>
        <w:rPr>
          <w:rFonts w:hint="eastAsia"/>
        </w:rPr>
        <w:t>列表包含：</w:t>
      </w:r>
    </w:p>
    <w:p w14:paraId="4B85582E"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43176D49" w14:textId="77777777" w:rsidTr="00A0397D">
        <w:tc>
          <w:tcPr>
            <w:tcW w:w="1559" w:type="dxa"/>
            <w:shd w:val="clear" w:color="auto" w:fill="E0E0E0"/>
          </w:tcPr>
          <w:p w14:paraId="5594CB27" w14:textId="77777777" w:rsidR="00137C3A" w:rsidRPr="00736667" w:rsidRDefault="00137C3A" w:rsidP="00A0397D">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48428D54"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C34BA84"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DE41C1D"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700AD642" w14:textId="77777777" w:rsidTr="00A0397D">
        <w:tc>
          <w:tcPr>
            <w:tcW w:w="1559" w:type="dxa"/>
            <w:shd w:val="clear" w:color="auto" w:fill="auto"/>
            <w:vAlign w:val="bottom"/>
          </w:tcPr>
          <w:p w14:paraId="74C860CF" w14:textId="77777777" w:rsidR="00137C3A" w:rsidRDefault="00137C3A" w:rsidP="00A0397D">
            <w:pPr>
              <w:widowControl/>
              <w:jc w:val="left"/>
              <w:rPr>
                <w:rFonts w:ascii="宋体" w:hAnsi="宋体"/>
                <w:sz w:val="20"/>
                <w:szCs w:val="20"/>
              </w:rPr>
            </w:pPr>
            <w:r>
              <w:rPr>
                <w:rFonts w:hint="eastAsia"/>
                <w:sz w:val="20"/>
                <w:szCs w:val="20"/>
              </w:rPr>
              <w:t>功能代号</w:t>
            </w:r>
          </w:p>
        </w:tc>
        <w:tc>
          <w:tcPr>
            <w:tcW w:w="1701" w:type="dxa"/>
            <w:shd w:val="clear" w:color="auto" w:fill="auto"/>
            <w:vAlign w:val="bottom"/>
          </w:tcPr>
          <w:p w14:paraId="4636D67E" w14:textId="77777777" w:rsidR="00137C3A" w:rsidRDefault="00137C3A" w:rsidP="00A0397D">
            <w:pPr>
              <w:widowControl/>
              <w:jc w:val="left"/>
              <w:rPr>
                <w:rFonts w:ascii="宋体" w:hAnsi="宋体"/>
                <w:sz w:val="20"/>
                <w:szCs w:val="20"/>
              </w:rPr>
            </w:pPr>
            <w:r>
              <w:rPr>
                <w:rFonts w:hint="eastAsia"/>
                <w:sz w:val="20"/>
                <w:szCs w:val="20"/>
              </w:rPr>
              <w:t>FUNID</w:t>
            </w:r>
          </w:p>
        </w:tc>
        <w:tc>
          <w:tcPr>
            <w:tcW w:w="1134" w:type="dxa"/>
            <w:shd w:val="clear" w:color="auto" w:fill="auto"/>
          </w:tcPr>
          <w:p w14:paraId="40CF6BD3"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70686580" w14:textId="77777777" w:rsidR="00137C3A" w:rsidRPr="00736667" w:rsidRDefault="00137C3A" w:rsidP="00A0397D">
            <w:pPr>
              <w:jc w:val="left"/>
              <w:rPr>
                <w:rFonts w:ascii="宋体" w:hAnsi="宋体"/>
                <w:snapToGrid w:val="0"/>
                <w:kern w:val="0"/>
              </w:rPr>
            </w:pPr>
          </w:p>
        </w:tc>
      </w:tr>
      <w:tr w:rsidR="00137C3A" w:rsidRPr="00736667" w14:paraId="29EEC1C5" w14:textId="77777777" w:rsidTr="00A0397D">
        <w:tc>
          <w:tcPr>
            <w:tcW w:w="1559" w:type="dxa"/>
            <w:shd w:val="clear" w:color="auto" w:fill="auto"/>
            <w:vAlign w:val="bottom"/>
          </w:tcPr>
          <w:p w14:paraId="6ACA9E6E" w14:textId="77777777" w:rsidR="00137C3A" w:rsidRDefault="00137C3A" w:rsidP="00A0397D">
            <w:pPr>
              <w:rPr>
                <w:sz w:val="20"/>
                <w:szCs w:val="20"/>
              </w:rPr>
            </w:pPr>
            <w:r>
              <w:rPr>
                <w:rFonts w:hint="eastAsia"/>
                <w:sz w:val="20"/>
                <w:szCs w:val="20"/>
              </w:rPr>
              <w:t>排序</w:t>
            </w:r>
          </w:p>
        </w:tc>
        <w:tc>
          <w:tcPr>
            <w:tcW w:w="1701" w:type="dxa"/>
            <w:shd w:val="clear" w:color="auto" w:fill="auto"/>
            <w:vAlign w:val="bottom"/>
          </w:tcPr>
          <w:p w14:paraId="7A2CD6EC" w14:textId="77777777" w:rsidR="00137C3A" w:rsidRDefault="00137C3A" w:rsidP="00A0397D">
            <w:pPr>
              <w:rPr>
                <w:sz w:val="20"/>
                <w:szCs w:val="20"/>
              </w:rPr>
            </w:pPr>
            <w:r>
              <w:rPr>
                <w:rFonts w:hint="eastAsia"/>
                <w:sz w:val="20"/>
                <w:szCs w:val="20"/>
              </w:rPr>
              <w:t>ORDERVAL</w:t>
            </w:r>
          </w:p>
        </w:tc>
        <w:tc>
          <w:tcPr>
            <w:tcW w:w="1134" w:type="dxa"/>
            <w:shd w:val="clear" w:color="auto" w:fill="auto"/>
          </w:tcPr>
          <w:p w14:paraId="253E0A68"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821F632" w14:textId="77777777" w:rsidR="00137C3A" w:rsidRPr="00736667" w:rsidRDefault="00137C3A" w:rsidP="00A0397D">
            <w:pPr>
              <w:jc w:val="left"/>
              <w:rPr>
                <w:rFonts w:ascii="宋体" w:hAnsi="宋体"/>
                <w:snapToGrid w:val="0"/>
                <w:kern w:val="0"/>
              </w:rPr>
            </w:pPr>
          </w:p>
        </w:tc>
      </w:tr>
      <w:tr w:rsidR="00137C3A" w:rsidRPr="00736667" w14:paraId="596B181C" w14:textId="77777777" w:rsidTr="00A0397D">
        <w:tc>
          <w:tcPr>
            <w:tcW w:w="1559" w:type="dxa"/>
            <w:shd w:val="clear" w:color="auto" w:fill="auto"/>
            <w:vAlign w:val="bottom"/>
          </w:tcPr>
          <w:p w14:paraId="478C61BB" w14:textId="77777777" w:rsidR="00137C3A" w:rsidRDefault="00137C3A" w:rsidP="00A0397D">
            <w:pPr>
              <w:rPr>
                <w:sz w:val="20"/>
                <w:szCs w:val="20"/>
              </w:rPr>
            </w:pPr>
            <w:r>
              <w:rPr>
                <w:rFonts w:hint="eastAsia"/>
                <w:sz w:val="20"/>
                <w:szCs w:val="20"/>
              </w:rPr>
              <w:t>功能名称</w:t>
            </w:r>
          </w:p>
        </w:tc>
        <w:tc>
          <w:tcPr>
            <w:tcW w:w="1701" w:type="dxa"/>
            <w:shd w:val="clear" w:color="auto" w:fill="auto"/>
            <w:vAlign w:val="bottom"/>
          </w:tcPr>
          <w:p w14:paraId="6F8E217E" w14:textId="77777777" w:rsidR="00137C3A" w:rsidRDefault="00137C3A" w:rsidP="00A0397D">
            <w:pPr>
              <w:rPr>
                <w:sz w:val="20"/>
                <w:szCs w:val="20"/>
              </w:rPr>
            </w:pPr>
            <w:r>
              <w:rPr>
                <w:rFonts w:hint="eastAsia"/>
                <w:sz w:val="20"/>
                <w:szCs w:val="20"/>
              </w:rPr>
              <w:t>FUNDESC</w:t>
            </w:r>
          </w:p>
        </w:tc>
        <w:tc>
          <w:tcPr>
            <w:tcW w:w="1134" w:type="dxa"/>
            <w:shd w:val="clear" w:color="auto" w:fill="auto"/>
          </w:tcPr>
          <w:p w14:paraId="3AA7C174"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0B56185" w14:textId="77777777" w:rsidR="00137C3A" w:rsidRPr="00736667" w:rsidRDefault="00137C3A" w:rsidP="00A0397D">
            <w:pPr>
              <w:jc w:val="left"/>
              <w:rPr>
                <w:rFonts w:ascii="宋体" w:hAnsi="宋体"/>
                <w:snapToGrid w:val="0"/>
                <w:kern w:val="0"/>
              </w:rPr>
            </w:pPr>
          </w:p>
        </w:tc>
      </w:tr>
      <w:tr w:rsidR="00137C3A" w:rsidRPr="00736667" w14:paraId="50060E25" w14:textId="77777777" w:rsidTr="00A0397D">
        <w:tc>
          <w:tcPr>
            <w:tcW w:w="1559" w:type="dxa"/>
            <w:shd w:val="clear" w:color="auto" w:fill="auto"/>
            <w:vAlign w:val="bottom"/>
          </w:tcPr>
          <w:p w14:paraId="7C88E07B" w14:textId="77777777" w:rsidR="00137C3A" w:rsidRDefault="00137C3A" w:rsidP="00A0397D">
            <w:pPr>
              <w:rPr>
                <w:sz w:val="20"/>
                <w:szCs w:val="20"/>
              </w:rPr>
            </w:pPr>
            <w:r>
              <w:rPr>
                <w:rFonts w:hint="eastAsia"/>
                <w:sz w:val="20"/>
                <w:szCs w:val="20"/>
              </w:rPr>
              <w:t>父功能代号</w:t>
            </w:r>
          </w:p>
        </w:tc>
        <w:tc>
          <w:tcPr>
            <w:tcW w:w="1701" w:type="dxa"/>
            <w:shd w:val="clear" w:color="auto" w:fill="auto"/>
            <w:vAlign w:val="bottom"/>
          </w:tcPr>
          <w:p w14:paraId="2A18C79F" w14:textId="77777777" w:rsidR="00137C3A" w:rsidRDefault="00137C3A" w:rsidP="00A0397D">
            <w:pPr>
              <w:rPr>
                <w:sz w:val="20"/>
                <w:szCs w:val="20"/>
              </w:rPr>
            </w:pPr>
            <w:r>
              <w:rPr>
                <w:rFonts w:hint="eastAsia"/>
                <w:sz w:val="20"/>
                <w:szCs w:val="20"/>
              </w:rPr>
              <w:t>PARENTID</w:t>
            </w:r>
          </w:p>
        </w:tc>
        <w:tc>
          <w:tcPr>
            <w:tcW w:w="1134" w:type="dxa"/>
            <w:shd w:val="clear" w:color="auto" w:fill="auto"/>
          </w:tcPr>
          <w:p w14:paraId="13AED8D6"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5C13474" w14:textId="77777777" w:rsidR="00137C3A" w:rsidRPr="00736667" w:rsidRDefault="00137C3A" w:rsidP="00A0397D">
            <w:pPr>
              <w:jc w:val="left"/>
              <w:rPr>
                <w:rFonts w:ascii="宋体" w:hAnsi="宋体"/>
                <w:snapToGrid w:val="0"/>
                <w:kern w:val="0"/>
              </w:rPr>
            </w:pPr>
          </w:p>
        </w:tc>
      </w:tr>
      <w:tr w:rsidR="00137C3A" w:rsidRPr="00736667" w14:paraId="1B117063" w14:textId="77777777" w:rsidTr="00A0397D">
        <w:tc>
          <w:tcPr>
            <w:tcW w:w="1559" w:type="dxa"/>
            <w:shd w:val="clear" w:color="auto" w:fill="auto"/>
            <w:vAlign w:val="bottom"/>
          </w:tcPr>
          <w:p w14:paraId="135990A3" w14:textId="77777777" w:rsidR="00137C3A" w:rsidRDefault="00137C3A" w:rsidP="00A0397D">
            <w:pPr>
              <w:rPr>
                <w:sz w:val="20"/>
                <w:szCs w:val="20"/>
              </w:rPr>
            </w:pPr>
            <w:r>
              <w:rPr>
                <w:rFonts w:hint="eastAsia"/>
                <w:sz w:val="20"/>
                <w:szCs w:val="20"/>
              </w:rPr>
              <w:t>是否是底层权限</w:t>
            </w:r>
          </w:p>
        </w:tc>
        <w:tc>
          <w:tcPr>
            <w:tcW w:w="1701" w:type="dxa"/>
            <w:shd w:val="clear" w:color="auto" w:fill="auto"/>
            <w:vAlign w:val="bottom"/>
          </w:tcPr>
          <w:p w14:paraId="6E0E85F8" w14:textId="77777777" w:rsidR="00137C3A" w:rsidRDefault="00137C3A" w:rsidP="00A0397D">
            <w:pPr>
              <w:rPr>
                <w:sz w:val="20"/>
                <w:szCs w:val="20"/>
              </w:rPr>
            </w:pPr>
            <w:r>
              <w:rPr>
                <w:rFonts w:hint="eastAsia"/>
                <w:sz w:val="20"/>
                <w:szCs w:val="20"/>
              </w:rPr>
              <w:t>BOTFLAG</w:t>
            </w:r>
          </w:p>
        </w:tc>
        <w:tc>
          <w:tcPr>
            <w:tcW w:w="1134" w:type="dxa"/>
            <w:shd w:val="clear" w:color="auto" w:fill="auto"/>
          </w:tcPr>
          <w:p w14:paraId="3E36633F"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8A2DF2" w14:textId="77777777" w:rsidR="00137C3A" w:rsidRPr="00736667" w:rsidRDefault="00137C3A" w:rsidP="00A0397D">
            <w:pPr>
              <w:jc w:val="left"/>
              <w:rPr>
                <w:rFonts w:ascii="宋体" w:hAnsi="宋体"/>
                <w:snapToGrid w:val="0"/>
                <w:kern w:val="0"/>
              </w:rPr>
            </w:pPr>
          </w:p>
        </w:tc>
      </w:tr>
      <w:tr w:rsidR="00137C3A" w:rsidRPr="00736667" w14:paraId="6DF66AA1" w14:textId="77777777" w:rsidTr="00A0397D">
        <w:tc>
          <w:tcPr>
            <w:tcW w:w="1559" w:type="dxa"/>
            <w:shd w:val="clear" w:color="auto" w:fill="auto"/>
            <w:vAlign w:val="bottom"/>
          </w:tcPr>
          <w:p w14:paraId="071146C8" w14:textId="77777777" w:rsidR="00137C3A" w:rsidRDefault="00137C3A" w:rsidP="00A0397D">
            <w:pPr>
              <w:rPr>
                <w:sz w:val="20"/>
                <w:szCs w:val="20"/>
              </w:rPr>
            </w:pPr>
            <w:r>
              <w:rPr>
                <w:rFonts w:hint="eastAsia"/>
                <w:sz w:val="20"/>
                <w:szCs w:val="20"/>
              </w:rPr>
              <w:t>是否在使用</w:t>
            </w:r>
          </w:p>
        </w:tc>
        <w:tc>
          <w:tcPr>
            <w:tcW w:w="1701" w:type="dxa"/>
            <w:shd w:val="clear" w:color="auto" w:fill="auto"/>
            <w:vAlign w:val="bottom"/>
          </w:tcPr>
          <w:p w14:paraId="3CD51EB4" w14:textId="77777777" w:rsidR="00137C3A" w:rsidRDefault="00137C3A" w:rsidP="00A0397D">
            <w:pPr>
              <w:rPr>
                <w:sz w:val="20"/>
                <w:szCs w:val="20"/>
              </w:rPr>
            </w:pPr>
            <w:r>
              <w:rPr>
                <w:rFonts w:hint="eastAsia"/>
                <w:sz w:val="20"/>
                <w:szCs w:val="20"/>
              </w:rPr>
              <w:t>USEFLAG</w:t>
            </w:r>
          </w:p>
        </w:tc>
        <w:tc>
          <w:tcPr>
            <w:tcW w:w="1134" w:type="dxa"/>
            <w:shd w:val="clear" w:color="auto" w:fill="auto"/>
          </w:tcPr>
          <w:p w14:paraId="5707B422"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D9666E6" w14:textId="77777777" w:rsidR="00137C3A" w:rsidRPr="00736667" w:rsidRDefault="00137C3A" w:rsidP="00A0397D">
            <w:pPr>
              <w:jc w:val="left"/>
              <w:rPr>
                <w:rFonts w:ascii="宋体" w:hAnsi="宋体"/>
                <w:snapToGrid w:val="0"/>
                <w:kern w:val="0"/>
              </w:rPr>
            </w:pPr>
          </w:p>
        </w:tc>
      </w:tr>
      <w:tr w:rsidR="00137C3A" w:rsidRPr="00736667" w14:paraId="0011A57B" w14:textId="77777777" w:rsidTr="00A0397D">
        <w:tc>
          <w:tcPr>
            <w:tcW w:w="1559" w:type="dxa"/>
            <w:shd w:val="clear" w:color="auto" w:fill="auto"/>
            <w:vAlign w:val="bottom"/>
          </w:tcPr>
          <w:p w14:paraId="2165A3F7" w14:textId="77777777" w:rsidR="00137C3A" w:rsidRDefault="00137C3A" w:rsidP="00A0397D">
            <w:pPr>
              <w:rPr>
                <w:sz w:val="20"/>
                <w:szCs w:val="20"/>
              </w:rPr>
            </w:pPr>
            <w:r>
              <w:rPr>
                <w:rFonts w:hint="eastAsia"/>
                <w:sz w:val="20"/>
                <w:szCs w:val="20"/>
              </w:rPr>
              <w:t>是否展示</w:t>
            </w:r>
          </w:p>
        </w:tc>
        <w:tc>
          <w:tcPr>
            <w:tcW w:w="1701" w:type="dxa"/>
            <w:shd w:val="clear" w:color="auto" w:fill="auto"/>
            <w:vAlign w:val="bottom"/>
          </w:tcPr>
          <w:p w14:paraId="53500FC6" w14:textId="77777777" w:rsidR="00137C3A" w:rsidRDefault="00137C3A" w:rsidP="00A0397D">
            <w:pPr>
              <w:rPr>
                <w:sz w:val="20"/>
                <w:szCs w:val="20"/>
              </w:rPr>
            </w:pPr>
            <w:r>
              <w:rPr>
                <w:rFonts w:hint="eastAsia"/>
                <w:sz w:val="20"/>
                <w:szCs w:val="20"/>
              </w:rPr>
              <w:t>DISPLAYFUN</w:t>
            </w:r>
          </w:p>
        </w:tc>
        <w:tc>
          <w:tcPr>
            <w:tcW w:w="1134" w:type="dxa"/>
            <w:shd w:val="clear" w:color="auto" w:fill="auto"/>
          </w:tcPr>
          <w:p w14:paraId="4179FEFD"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0380482" w14:textId="77777777" w:rsidR="00137C3A" w:rsidRPr="00736667" w:rsidRDefault="00137C3A" w:rsidP="00A0397D">
            <w:pPr>
              <w:jc w:val="left"/>
              <w:rPr>
                <w:rFonts w:ascii="宋体" w:hAnsi="宋体"/>
                <w:snapToGrid w:val="0"/>
                <w:kern w:val="0"/>
              </w:rPr>
            </w:pPr>
          </w:p>
        </w:tc>
      </w:tr>
    </w:tbl>
    <w:p w14:paraId="40060047" w14:textId="77777777" w:rsidR="00137C3A" w:rsidRPr="00691532"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pPr>
    </w:p>
    <w:p w14:paraId="41458C88"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pPr>
    </w:p>
    <w:p w14:paraId="242D0E55" w14:textId="77777777" w:rsidR="00137C3A" w:rsidRPr="0082647F" w:rsidRDefault="00137C3A" w:rsidP="00BF6BAD">
      <w:pPr>
        <w:pStyle w:val="4"/>
      </w:pPr>
      <w:r>
        <w:rPr>
          <w:rFonts w:hint="eastAsia"/>
        </w:rPr>
        <w:t>分页查询资金方</w:t>
      </w:r>
      <w:r>
        <w:t>用户</w:t>
      </w:r>
    </w:p>
    <w:p w14:paraId="6F8B8CF2" w14:textId="77777777" w:rsidR="00137C3A" w:rsidRDefault="00137C3A" w:rsidP="00BF6BAD">
      <w:pPr>
        <w:pStyle w:val="5"/>
      </w:pPr>
      <w:r>
        <w:rPr>
          <w:rFonts w:hint="eastAsia"/>
        </w:rPr>
        <w:t>功能</w:t>
      </w:r>
      <w:r>
        <w:t>描述</w:t>
      </w:r>
    </w:p>
    <w:p w14:paraId="57AB1759"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主要是提供给管理人员进行资金方分页查询。</w:t>
      </w:r>
    </w:p>
    <w:p w14:paraId="59AB9FDA" w14:textId="77777777" w:rsidR="00137C3A" w:rsidRPr="00676A58" w:rsidRDefault="00137C3A" w:rsidP="00BF6BAD">
      <w:pPr>
        <w:pStyle w:val="5"/>
      </w:pPr>
      <w:r w:rsidRPr="00676A58">
        <w:rPr>
          <w:rFonts w:hint="eastAsia"/>
        </w:rPr>
        <w:t>处理流程</w:t>
      </w:r>
    </w:p>
    <w:p w14:paraId="282044F7" w14:textId="77777777" w:rsidR="00137C3A" w:rsidRDefault="00137C3A" w:rsidP="00137C3A">
      <w:pPr>
        <w:ind w:left="289" w:firstLine="420"/>
      </w:pPr>
      <w:r>
        <w:object w:dxaOrig="2323" w:dyaOrig="4863" w14:anchorId="7BBD3089">
          <v:shape id="_x0000_i1102" type="#_x0000_t75" style="width:115pt;height:245pt" o:ole="">
            <v:imagedata r:id="rId168" o:title=""/>
          </v:shape>
          <o:OLEObject Type="Embed" ProgID="Visio.Drawing.15" ShapeID="_x0000_i1102" DrawAspect="Content" ObjectID="_1569760975" r:id="rId169"/>
        </w:object>
      </w:r>
    </w:p>
    <w:p w14:paraId="7902783E" w14:textId="77777777" w:rsidR="00137C3A" w:rsidRPr="00F65FDD" w:rsidRDefault="00137C3A">
      <w:pPr>
        <w:pStyle w:val="afb"/>
        <w:numPr>
          <w:ilvl w:val="0"/>
          <w:numId w:val="23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68" w:author="wangq" w:date="2017-08-21T17:25:00Z">
          <w:pPr>
            <w:pStyle w:val="afb"/>
            <w:numPr>
              <w:numId w:val="264"/>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lastRenderedPageBreak/>
        <w:t>输入各项信息分页查询系统用户</w:t>
      </w:r>
    </w:p>
    <w:p w14:paraId="6ECBCB6C" w14:textId="77777777" w:rsidR="00137C3A" w:rsidRPr="00533387" w:rsidRDefault="00137C3A">
      <w:pPr>
        <w:pStyle w:val="afb"/>
        <w:numPr>
          <w:ilvl w:val="0"/>
          <w:numId w:val="23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69" w:author="wangq" w:date="2017-08-21T17:25:00Z">
          <w:pPr>
            <w:pStyle w:val="afb"/>
            <w:numPr>
              <w:numId w:val="264"/>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调用业务端微服务</w:t>
      </w:r>
    </w:p>
    <w:p w14:paraId="1B47D377" w14:textId="77777777" w:rsidR="00137C3A" w:rsidRPr="00C3467F" w:rsidRDefault="00137C3A">
      <w:pPr>
        <w:pStyle w:val="afb"/>
        <w:numPr>
          <w:ilvl w:val="0"/>
          <w:numId w:val="23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70" w:author="wangq" w:date="2017-08-21T17:25:00Z">
          <w:pPr>
            <w:pStyle w:val="afb"/>
            <w:numPr>
              <w:numId w:val="264"/>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hint="eastAsia"/>
        </w:rPr>
        <w:t>返回分页信息</w:t>
      </w:r>
    </w:p>
    <w:p w14:paraId="2D883EFE" w14:textId="77777777" w:rsidR="00137C3A" w:rsidRPr="00F9212D" w:rsidRDefault="00137C3A" w:rsidP="00BF6BAD">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1AFC5C7D" w14:textId="77777777" w:rsidTr="00A0397D">
        <w:tc>
          <w:tcPr>
            <w:tcW w:w="1559" w:type="dxa"/>
            <w:shd w:val="clear" w:color="auto" w:fill="E0E0E0"/>
          </w:tcPr>
          <w:p w14:paraId="5EE56A0B"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22204AF"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E1A7B81"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900B3BF"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304EF011" w14:textId="77777777" w:rsidTr="00A0397D">
        <w:tc>
          <w:tcPr>
            <w:tcW w:w="1559" w:type="dxa"/>
            <w:shd w:val="clear" w:color="auto" w:fill="auto"/>
            <w:vAlign w:val="center"/>
          </w:tcPr>
          <w:p w14:paraId="7722A44E" w14:textId="31BB5D6D" w:rsidR="00137C3A" w:rsidRDefault="00F02E55" w:rsidP="00A0397D">
            <w:pPr>
              <w:rPr>
                <w:sz w:val="20"/>
                <w:szCs w:val="20"/>
              </w:rPr>
            </w:pPr>
            <w:r>
              <w:rPr>
                <w:rFonts w:hint="eastAsia"/>
                <w:sz w:val="20"/>
                <w:szCs w:val="20"/>
              </w:rPr>
              <w:t>所属资金</w:t>
            </w:r>
            <w:r>
              <w:rPr>
                <w:sz w:val="20"/>
                <w:szCs w:val="20"/>
              </w:rPr>
              <w:t>方</w:t>
            </w:r>
          </w:p>
        </w:tc>
        <w:tc>
          <w:tcPr>
            <w:tcW w:w="1701" w:type="dxa"/>
            <w:shd w:val="clear" w:color="auto" w:fill="auto"/>
            <w:vAlign w:val="center"/>
          </w:tcPr>
          <w:p w14:paraId="070643B8" w14:textId="7BFBDC1C" w:rsidR="00137C3A" w:rsidRDefault="00137C3A" w:rsidP="00A0397D">
            <w:pPr>
              <w:rPr>
                <w:sz w:val="20"/>
                <w:szCs w:val="20"/>
              </w:rPr>
            </w:pPr>
          </w:p>
        </w:tc>
        <w:tc>
          <w:tcPr>
            <w:tcW w:w="1134" w:type="dxa"/>
            <w:shd w:val="clear" w:color="auto" w:fill="auto"/>
          </w:tcPr>
          <w:p w14:paraId="1660953B" w14:textId="16E840C6" w:rsidR="00137C3A" w:rsidRDefault="00F02E55"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249B26E" w14:textId="77777777" w:rsidR="00137C3A" w:rsidRPr="00736667" w:rsidRDefault="00137C3A" w:rsidP="00A0397D">
            <w:pPr>
              <w:jc w:val="left"/>
              <w:rPr>
                <w:rFonts w:ascii="宋体" w:hAnsi="宋体"/>
                <w:snapToGrid w:val="0"/>
                <w:kern w:val="0"/>
              </w:rPr>
            </w:pPr>
          </w:p>
        </w:tc>
      </w:tr>
      <w:tr w:rsidR="00137C3A" w:rsidRPr="00736667" w14:paraId="20D22F2E" w14:textId="77777777" w:rsidTr="00A0397D">
        <w:tc>
          <w:tcPr>
            <w:tcW w:w="1559" w:type="dxa"/>
            <w:shd w:val="clear" w:color="auto" w:fill="auto"/>
            <w:vAlign w:val="center"/>
          </w:tcPr>
          <w:p w14:paraId="5F5C884D" w14:textId="6CACF223" w:rsidR="00137C3A" w:rsidRDefault="00F02E55" w:rsidP="00A0397D">
            <w:pPr>
              <w:rPr>
                <w:sz w:val="20"/>
                <w:szCs w:val="20"/>
              </w:rPr>
            </w:pPr>
            <w:r>
              <w:rPr>
                <w:rFonts w:hint="eastAsia"/>
                <w:sz w:val="20"/>
                <w:szCs w:val="20"/>
              </w:rPr>
              <w:t>登录账号</w:t>
            </w:r>
          </w:p>
        </w:tc>
        <w:tc>
          <w:tcPr>
            <w:tcW w:w="1701" w:type="dxa"/>
            <w:shd w:val="clear" w:color="auto" w:fill="auto"/>
            <w:vAlign w:val="center"/>
          </w:tcPr>
          <w:p w14:paraId="7BE5E0CA" w14:textId="41D22924" w:rsidR="00137C3A" w:rsidRDefault="00137C3A" w:rsidP="00A0397D">
            <w:pPr>
              <w:rPr>
                <w:sz w:val="20"/>
                <w:szCs w:val="20"/>
              </w:rPr>
            </w:pPr>
          </w:p>
        </w:tc>
        <w:tc>
          <w:tcPr>
            <w:tcW w:w="1134" w:type="dxa"/>
            <w:shd w:val="clear" w:color="auto" w:fill="auto"/>
          </w:tcPr>
          <w:p w14:paraId="3CED9806" w14:textId="6D87D71D" w:rsidR="00137C3A" w:rsidRDefault="00F02E55"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1EDF4BA" w14:textId="77777777" w:rsidR="00137C3A" w:rsidRPr="00736667" w:rsidRDefault="00137C3A" w:rsidP="00A0397D">
            <w:pPr>
              <w:jc w:val="left"/>
              <w:rPr>
                <w:rFonts w:ascii="宋体" w:hAnsi="宋体"/>
                <w:snapToGrid w:val="0"/>
                <w:kern w:val="0"/>
              </w:rPr>
            </w:pPr>
          </w:p>
        </w:tc>
      </w:tr>
      <w:tr w:rsidR="00F02E55" w:rsidRPr="00736667" w14:paraId="5C01C3D9" w14:textId="77777777" w:rsidTr="00A0397D">
        <w:tc>
          <w:tcPr>
            <w:tcW w:w="1559" w:type="dxa"/>
            <w:shd w:val="clear" w:color="auto" w:fill="auto"/>
            <w:vAlign w:val="center"/>
          </w:tcPr>
          <w:p w14:paraId="45511134" w14:textId="1FD39432" w:rsidR="00F02E55" w:rsidRDefault="00F02E55" w:rsidP="00A0397D">
            <w:pPr>
              <w:rPr>
                <w:sz w:val="20"/>
                <w:szCs w:val="20"/>
              </w:rPr>
            </w:pPr>
            <w:r>
              <w:rPr>
                <w:rFonts w:hint="eastAsia"/>
                <w:sz w:val="20"/>
                <w:szCs w:val="20"/>
              </w:rPr>
              <w:t>联系</w:t>
            </w:r>
            <w:r>
              <w:rPr>
                <w:sz w:val="20"/>
                <w:szCs w:val="20"/>
              </w:rPr>
              <w:t>方式</w:t>
            </w:r>
          </w:p>
        </w:tc>
        <w:tc>
          <w:tcPr>
            <w:tcW w:w="1701" w:type="dxa"/>
            <w:shd w:val="clear" w:color="auto" w:fill="auto"/>
            <w:vAlign w:val="center"/>
          </w:tcPr>
          <w:p w14:paraId="520DDA6C" w14:textId="77777777" w:rsidR="00F02E55" w:rsidDel="00F02E55" w:rsidRDefault="00F02E55" w:rsidP="00A0397D">
            <w:pPr>
              <w:rPr>
                <w:sz w:val="20"/>
                <w:szCs w:val="20"/>
              </w:rPr>
            </w:pPr>
          </w:p>
        </w:tc>
        <w:tc>
          <w:tcPr>
            <w:tcW w:w="1134" w:type="dxa"/>
            <w:shd w:val="clear" w:color="auto" w:fill="auto"/>
          </w:tcPr>
          <w:p w14:paraId="7881359A" w14:textId="38C46863" w:rsidR="00F02E55" w:rsidRDefault="00F02E55"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FF24305" w14:textId="77777777" w:rsidR="00F02E55" w:rsidRPr="00736667" w:rsidRDefault="00F02E55" w:rsidP="00A0397D">
            <w:pPr>
              <w:jc w:val="left"/>
              <w:rPr>
                <w:rFonts w:ascii="宋体" w:hAnsi="宋体"/>
                <w:snapToGrid w:val="0"/>
                <w:kern w:val="0"/>
              </w:rPr>
            </w:pPr>
          </w:p>
        </w:tc>
      </w:tr>
      <w:tr w:rsidR="00F02E55" w:rsidRPr="00736667" w14:paraId="601F2839" w14:textId="77777777" w:rsidTr="00A0397D">
        <w:tc>
          <w:tcPr>
            <w:tcW w:w="1559" w:type="dxa"/>
            <w:shd w:val="clear" w:color="auto" w:fill="auto"/>
            <w:vAlign w:val="center"/>
          </w:tcPr>
          <w:p w14:paraId="7CAAAD9F" w14:textId="76FCE41C" w:rsidR="00F02E55" w:rsidRDefault="00F02E55" w:rsidP="00A0397D">
            <w:pPr>
              <w:rPr>
                <w:sz w:val="20"/>
                <w:szCs w:val="20"/>
              </w:rPr>
            </w:pPr>
            <w:r>
              <w:rPr>
                <w:rFonts w:hint="eastAsia"/>
                <w:sz w:val="20"/>
                <w:szCs w:val="20"/>
              </w:rPr>
              <w:t>联系人</w:t>
            </w:r>
          </w:p>
        </w:tc>
        <w:tc>
          <w:tcPr>
            <w:tcW w:w="1701" w:type="dxa"/>
            <w:shd w:val="clear" w:color="auto" w:fill="auto"/>
            <w:vAlign w:val="center"/>
          </w:tcPr>
          <w:p w14:paraId="3AD3B2E2" w14:textId="77777777" w:rsidR="00F02E55" w:rsidDel="00F02E55" w:rsidRDefault="00F02E55" w:rsidP="00A0397D">
            <w:pPr>
              <w:rPr>
                <w:sz w:val="20"/>
                <w:szCs w:val="20"/>
              </w:rPr>
            </w:pPr>
          </w:p>
        </w:tc>
        <w:tc>
          <w:tcPr>
            <w:tcW w:w="1134" w:type="dxa"/>
            <w:shd w:val="clear" w:color="auto" w:fill="auto"/>
          </w:tcPr>
          <w:p w14:paraId="66826755" w14:textId="00F318B1" w:rsidR="00F02E55" w:rsidRDefault="00F02E55" w:rsidP="00A0397D">
            <w:pPr>
              <w:jc w:val="left"/>
              <w:rPr>
                <w:rFonts w:ascii="宋体" w:hAnsi="宋体"/>
                <w:snapToGrid w:val="0"/>
                <w:kern w:val="0"/>
              </w:rPr>
            </w:pPr>
            <w:r>
              <w:rPr>
                <w:rFonts w:ascii="宋体" w:hAnsi="宋体"/>
                <w:snapToGrid w:val="0"/>
                <w:kern w:val="0"/>
              </w:rPr>
              <w:t>N</w:t>
            </w:r>
          </w:p>
        </w:tc>
        <w:tc>
          <w:tcPr>
            <w:tcW w:w="3119" w:type="dxa"/>
            <w:shd w:val="clear" w:color="auto" w:fill="auto"/>
          </w:tcPr>
          <w:p w14:paraId="33C322EA" w14:textId="77777777" w:rsidR="00F02E55" w:rsidRPr="00736667" w:rsidRDefault="00F02E55" w:rsidP="00A0397D">
            <w:pPr>
              <w:jc w:val="left"/>
              <w:rPr>
                <w:rFonts w:ascii="宋体" w:hAnsi="宋体"/>
                <w:snapToGrid w:val="0"/>
                <w:kern w:val="0"/>
              </w:rPr>
            </w:pPr>
          </w:p>
        </w:tc>
      </w:tr>
    </w:tbl>
    <w:p w14:paraId="3A68C69D" w14:textId="77777777" w:rsidR="00137C3A" w:rsidRPr="00C56A4E" w:rsidRDefault="00137C3A" w:rsidP="00137C3A"/>
    <w:p w14:paraId="609849C7" w14:textId="77777777" w:rsidR="00137C3A" w:rsidRDefault="00137C3A" w:rsidP="00BF6BAD">
      <w:pPr>
        <w:pStyle w:val="5"/>
      </w:pPr>
      <w:r w:rsidRPr="00A52328">
        <w:rPr>
          <w:rFonts w:hint="eastAsia"/>
        </w:rPr>
        <w:t>输出</w:t>
      </w:r>
    </w:p>
    <w:p w14:paraId="4D5341D7" w14:textId="77777777" w:rsidR="00137C3A" w:rsidRPr="007F58D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23A5B19F" w14:textId="77777777" w:rsidTr="00A0397D">
        <w:tc>
          <w:tcPr>
            <w:tcW w:w="1559" w:type="dxa"/>
            <w:shd w:val="clear" w:color="auto" w:fill="E0E0E0"/>
          </w:tcPr>
          <w:p w14:paraId="0E11BA30"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59207830"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DAF9E7B"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55FB4BD"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2B504027" w14:textId="77777777" w:rsidTr="00A0397D">
        <w:tc>
          <w:tcPr>
            <w:tcW w:w="1559" w:type="dxa"/>
            <w:shd w:val="clear" w:color="auto" w:fill="auto"/>
          </w:tcPr>
          <w:p w14:paraId="269BD703"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394550C" w14:textId="77777777" w:rsidR="00137C3A" w:rsidRPr="00736667" w:rsidRDefault="00137C3A" w:rsidP="00A0397D">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2C8F87B9"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956A04C" w14:textId="77777777" w:rsidR="00137C3A" w:rsidRPr="00736667" w:rsidRDefault="00137C3A" w:rsidP="00A0397D">
            <w:pPr>
              <w:jc w:val="left"/>
              <w:rPr>
                <w:rFonts w:ascii="宋体" w:hAnsi="宋体"/>
                <w:snapToGrid w:val="0"/>
                <w:kern w:val="0"/>
              </w:rPr>
            </w:pPr>
          </w:p>
        </w:tc>
      </w:tr>
      <w:tr w:rsidR="00137C3A" w:rsidRPr="00736667" w14:paraId="1E5CBC0E" w14:textId="77777777" w:rsidTr="00A0397D">
        <w:tc>
          <w:tcPr>
            <w:tcW w:w="1559" w:type="dxa"/>
            <w:shd w:val="clear" w:color="auto" w:fill="auto"/>
          </w:tcPr>
          <w:p w14:paraId="40B9E904"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372D17EB" w14:textId="77777777" w:rsidR="00137C3A" w:rsidRPr="00736667" w:rsidRDefault="00137C3A"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57FB6790" w14:textId="77777777" w:rsidR="00137C3A" w:rsidRPr="00736667"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2C0ED4E" w14:textId="77777777" w:rsidR="00137C3A" w:rsidRPr="00736667" w:rsidRDefault="00137C3A" w:rsidP="00A0397D">
            <w:pPr>
              <w:jc w:val="left"/>
              <w:rPr>
                <w:rFonts w:ascii="宋体" w:hAnsi="宋体"/>
                <w:snapToGrid w:val="0"/>
                <w:kern w:val="0"/>
              </w:rPr>
            </w:pPr>
          </w:p>
        </w:tc>
      </w:tr>
    </w:tbl>
    <w:p w14:paraId="66A71C15"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28BDBB12" w14:textId="77777777" w:rsidTr="00A0397D">
        <w:tc>
          <w:tcPr>
            <w:tcW w:w="1559" w:type="dxa"/>
            <w:shd w:val="clear" w:color="auto" w:fill="E0E0E0"/>
          </w:tcPr>
          <w:p w14:paraId="33ED37E8"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E8696CD"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C53EFF0"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B28D69B"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5C36EB13" w14:textId="77777777" w:rsidTr="00A0397D">
        <w:tc>
          <w:tcPr>
            <w:tcW w:w="1559" w:type="dxa"/>
            <w:shd w:val="clear" w:color="auto" w:fill="auto"/>
            <w:vAlign w:val="center"/>
          </w:tcPr>
          <w:p w14:paraId="11BE7550" w14:textId="368130CE" w:rsidR="00137C3A" w:rsidRDefault="00E02E99" w:rsidP="00A0397D">
            <w:pPr>
              <w:widowControl/>
              <w:jc w:val="left"/>
              <w:rPr>
                <w:rFonts w:ascii="宋体" w:hAnsi="宋体"/>
                <w:sz w:val="20"/>
                <w:szCs w:val="20"/>
              </w:rPr>
            </w:pPr>
            <w:r>
              <w:rPr>
                <w:rFonts w:hint="eastAsia"/>
                <w:sz w:val="20"/>
                <w:szCs w:val="20"/>
              </w:rPr>
              <w:t>所属</w:t>
            </w:r>
            <w:r>
              <w:rPr>
                <w:sz w:val="20"/>
                <w:szCs w:val="20"/>
              </w:rPr>
              <w:t>资金方</w:t>
            </w:r>
          </w:p>
        </w:tc>
        <w:tc>
          <w:tcPr>
            <w:tcW w:w="1701" w:type="dxa"/>
            <w:shd w:val="clear" w:color="auto" w:fill="auto"/>
            <w:vAlign w:val="center"/>
          </w:tcPr>
          <w:p w14:paraId="52A73462" w14:textId="153A29CD" w:rsidR="00137C3A" w:rsidRDefault="00137C3A" w:rsidP="00A0397D">
            <w:pPr>
              <w:widowControl/>
              <w:jc w:val="left"/>
              <w:rPr>
                <w:rFonts w:ascii="宋体" w:hAnsi="宋体"/>
                <w:color w:val="000000"/>
                <w:sz w:val="22"/>
              </w:rPr>
            </w:pPr>
          </w:p>
        </w:tc>
        <w:tc>
          <w:tcPr>
            <w:tcW w:w="1134" w:type="dxa"/>
            <w:shd w:val="clear" w:color="auto" w:fill="auto"/>
          </w:tcPr>
          <w:p w14:paraId="739187E3"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31170C12" w14:textId="77777777" w:rsidR="00137C3A" w:rsidRPr="00736667" w:rsidRDefault="00137C3A" w:rsidP="00A0397D">
            <w:pPr>
              <w:jc w:val="left"/>
              <w:rPr>
                <w:rFonts w:ascii="宋体" w:hAnsi="宋体"/>
                <w:snapToGrid w:val="0"/>
                <w:kern w:val="0"/>
              </w:rPr>
            </w:pPr>
          </w:p>
        </w:tc>
      </w:tr>
      <w:tr w:rsidR="00137C3A" w:rsidRPr="00736667" w14:paraId="218D31D8" w14:textId="77777777" w:rsidTr="00A0397D">
        <w:tc>
          <w:tcPr>
            <w:tcW w:w="1559" w:type="dxa"/>
            <w:shd w:val="clear" w:color="auto" w:fill="auto"/>
            <w:vAlign w:val="center"/>
          </w:tcPr>
          <w:p w14:paraId="1F4E8F48" w14:textId="77777777" w:rsidR="00137C3A" w:rsidRDefault="00137C3A" w:rsidP="00A0397D">
            <w:pPr>
              <w:rPr>
                <w:sz w:val="20"/>
                <w:szCs w:val="20"/>
              </w:rPr>
            </w:pPr>
            <w:r>
              <w:rPr>
                <w:rFonts w:hint="eastAsia"/>
                <w:sz w:val="20"/>
                <w:szCs w:val="20"/>
              </w:rPr>
              <w:t>联系人</w:t>
            </w:r>
          </w:p>
        </w:tc>
        <w:tc>
          <w:tcPr>
            <w:tcW w:w="1701" w:type="dxa"/>
            <w:shd w:val="clear" w:color="auto" w:fill="auto"/>
            <w:vAlign w:val="center"/>
          </w:tcPr>
          <w:p w14:paraId="23DB7D99" w14:textId="77777777" w:rsidR="00137C3A" w:rsidRDefault="00137C3A" w:rsidP="00A0397D">
            <w:pPr>
              <w:rPr>
                <w:sz w:val="20"/>
                <w:szCs w:val="20"/>
              </w:rPr>
            </w:pPr>
            <w:r>
              <w:rPr>
                <w:rFonts w:hint="eastAsia"/>
                <w:sz w:val="20"/>
                <w:szCs w:val="20"/>
              </w:rPr>
              <w:t>CONTACTNAME</w:t>
            </w:r>
          </w:p>
        </w:tc>
        <w:tc>
          <w:tcPr>
            <w:tcW w:w="1134" w:type="dxa"/>
            <w:shd w:val="clear" w:color="auto" w:fill="auto"/>
          </w:tcPr>
          <w:p w14:paraId="366E1227"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7BB2528" w14:textId="77777777" w:rsidR="00137C3A" w:rsidRPr="00736667" w:rsidRDefault="00137C3A" w:rsidP="00A0397D">
            <w:pPr>
              <w:jc w:val="left"/>
              <w:rPr>
                <w:rFonts w:ascii="宋体" w:hAnsi="宋体"/>
                <w:snapToGrid w:val="0"/>
                <w:kern w:val="0"/>
              </w:rPr>
            </w:pPr>
          </w:p>
        </w:tc>
      </w:tr>
      <w:tr w:rsidR="00137C3A" w:rsidRPr="00736667" w14:paraId="5F2E9554" w14:textId="77777777" w:rsidTr="00A0397D">
        <w:tc>
          <w:tcPr>
            <w:tcW w:w="1559" w:type="dxa"/>
            <w:shd w:val="clear" w:color="auto" w:fill="auto"/>
            <w:vAlign w:val="center"/>
          </w:tcPr>
          <w:p w14:paraId="40BDFBCB" w14:textId="77777777" w:rsidR="00137C3A" w:rsidRDefault="00137C3A" w:rsidP="00A0397D">
            <w:pPr>
              <w:rPr>
                <w:sz w:val="20"/>
                <w:szCs w:val="20"/>
              </w:rPr>
            </w:pPr>
            <w:r>
              <w:rPr>
                <w:rFonts w:hint="eastAsia"/>
                <w:sz w:val="20"/>
                <w:szCs w:val="20"/>
              </w:rPr>
              <w:t>联系电话</w:t>
            </w:r>
          </w:p>
        </w:tc>
        <w:tc>
          <w:tcPr>
            <w:tcW w:w="1701" w:type="dxa"/>
            <w:shd w:val="clear" w:color="auto" w:fill="auto"/>
            <w:vAlign w:val="center"/>
          </w:tcPr>
          <w:p w14:paraId="537169CB" w14:textId="77777777" w:rsidR="00137C3A" w:rsidRDefault="00137C3A" w:rsidP="00A0397D">
            <w:pPr>
              <w:rPr>
                <w:sz w:val="20"/>
                <w:szCs w:val="20"/>
              </w:rPr>
            </w:pPr>
            <w:r>
              <w:rPr>
                <w:rFonts w:hint="eastAsia"/>
                <w:sz w:val="20"/>
                <w:szCs w:val="20"/>
              </w:rPr>
              <w:t>TEL</w:t>
            </w:r>
          </w:p>
        </w:tc>
        <w:tc>
          <w:tcPr>
            <w:tcW w:w="1134" w:type="dxa"/>
            <w:shd w:val="clear" w:color="auto" w:fill="auto"/>
          </w:tcPr>
          <w:p w14:paraId="40F482CA"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F4A4463" w14:textId="77777777" w:rsidR="00137C3A" w:rsidRPr="00736667" w:rsidRDefault="00137C3A" w:rsidP="00A0397D">
            <w:pPr>
              <w:jc w:val="left"/>
              <w:rPr>
                <w:rFonts w:ascii="宋体" w:hAnsi="宋体"/>
                <w:snapToGrid w:val="0"/>
                <w:kern w:val="0"/>
              </w:rPr>
            </w:pPr>
          </w:p>
        </w:tc>
      </w:tr>
      <w:tr w:rsidR="00E02E99" w:rsidRPr="00736667" w14:paraId="4388BA51" w14:textId="77777777" w:rsidTr="00A0397D">
        <w:tc>
          <w:tcPr>
            <w:tcW w:w="1559" w:type="dxa"/>
            <w:shd w:val="clear" w:color="auto" w:fill="auto"/>
            <w:vAlign w:val="center"/>
          </w:tcPr>
          <w:p w14:paraId="34A4C565" w14:textId="6AEF68B9" w:rsidR="00E02E99" w:rsidRDefault="00E02E99" w:rsidP="00A0397D">
            <w:pPr>
              <w:rPr>
                <w:sz w:val="20"/>
                <w:szCs w:val="20"/>
              </w:rPr>
            </w:pPr>
            <w:r>
              <w:rPr>
                <w:rFonts w:hint="eastAsia"/>
                <w:sz w:val="20"/>
                <w:szCs w:val="20"/>
              </w:rPr>
              <w:t>登录账号</w:t>
            </w:r>
          </w:p>
        </w:tc>
        <w:tc>
          <w:tcPr>
            <w:tcW w:w="1701" w:type="dxa"/>
            <w:shd w:val="clear" w:color="auto" w:fill="auto"/>
            <w:vAlign w:val="center"/>
          </w:tcPr>
          <w:p w14:paraId="3035740E" w14:textId="77777777" w:rsidR="00E02E99" w:rsidRDefault="00E02E99" w:rsidP="00A0397D">
            <w:pPr>
              <w:rPr>
                <w:sz w:val="20"/>
                <w:szCs w:val="20"/>
              </w:rPr>
            </w:pPr>
          </w:p>
        </w:tc>
        <w:tc>
          <w:tcPr>
            <w:tcW w:w="1134" w:type="dxa"/>
            <w:shd w:val="clear" w:color="auto" w:fill="auto"/>
          </w:tcPr>
          <w:p w14:paraId="0DB2180D" w14:textId="77777777" w:rsidR="00E02E99" w:rsidRDefault="00E02E99" w:rsidP="00A0397D">
            <w:pPr>
              <w:jc w:val="left"/>
              <w:rPr>
                <w:rFonts w:ascii="宋体" w:hAnsi="宋体"/>
                <w:snapToGrid w:val="0"/>
                <w:kern w:val="0"/>
              </w:rPr>
            </w:pPr>
          </w:p>
        </w:tc>
        <w:tc>
          <w:tcPr>
            <w:tcW w:w="3119" w:type="dxa"/>
            <w:shd w:val="clear" w:color="auto" w:fill="auto"/>
          </w:tcPr>
          <w:p w14:paraId="045171D5" w14:textId="77777777" w:rsidR="00E02E99" w:rsidRPr="00736667" w:rsidRDefault="00E02E99" w:rsidP="00A0397D">
            <w:pPr>
              <w:jc w:val="left"/>
              <w:rPr>
                <w:rFonts w:ascii="宋体" w:hAnsi="宋体"/>
                <w:snapToGrid w:val="0"/>
                <w:kern w:val="0"/>
              </w:rPr>
            </w:pPr>
          </w:p>
        </w:tc>
      </w:tr>
    </w:tbl>
    <w:p w14:paraId="697B3612"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36D634A5" w14:textId="77777777" w:rsidR="00137C3A" w:rsidRPr="006C3D08" w:rsidRDefault="00137C3A" w:rsidP="00137C3A"/>
    <w:p w14:paraId="52AE6B31" w14:textId="77777777" w:rsidR="00137C3A" w:rsidRPr="0082647F" w:rsidRDefault="00137C3A" w:rsidP="00BF6BAD">
      <w:pPr>
        <w:pStyle w:val="4"/>
      </w:pPr>
      <w:r>
        <w:rPr>
          <w:rFonts w:hint="eastAsia"/>
        </w:rPr>
        <w:t>资金方</w:t>
      </w:r>
      <w:r>
        <w:t>用户</w:t>
      </w:r>
      <w:r>
        <w:rPr>
          <w:rFonts w:hint="eastAsia"/>
        </w:rPr>
        <w:t>新增</w:t>
      </w:r>
    </w:p>
    <w:p w14:paraId="08531B0F" w14:textId="77777777" w:rsidR="00137C3A" w:rsidRDefault="00137C3A" w:rsidP="00BF6BAD">
      <w:pPr>
        <w:pStyle w:val="5"/>
      </w:pPr>
      <w:r>
        <w:rPr>
          <w:rFonts w:hint="eastAsia"/>
        </w:rPr>
        <w:t>功能</w:t>
      </w:r>
      <w:r>
        <w:t>描述</w:t>
      </w:r>
    </w:p>
    <w:p w14:paraId="7741C345"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主要是提供给管理人员进行资金方用户管理。</w:t>
      </w:r>
    </w:p>
    <w:p w14:paraId="30ED3071" w14:textId="77777777" w:rsidR="00137C3A" w:rsidRPr="00676A58" w:rsidRDefault="00137C3A" w:rsidP="00BF6BAD">
      <w:pPr>
        <w:pStyle w:val="5"/>
      </w:pPr>
      <w:r w:rsidRPr="00676A58">
        <w:rPr>
          <w:rFonts w:hint="eastAsia"/>
        </w:rPr>
        <w:lastRenderedPageBreak/>
        <w:t>处理流程</w:t>
      </w:r>
    </w:p>
    <w:p w14:paraId="16683AFE" w14:textId="77777777" w:rsidR="00137C3A" w:rsidRDefault="00137C3A" w:rsidP="00137C3A">
      <w:pPr>
        <w:ind w:left="289" w:firstLine="420"/>
      </w:pPr>
      <w:r>
        <w:object w:dxaOrig="2323" w:dyaOrig="7955" w14:anchorId="23FBFE31">
          <v:shape id="_x0000_i1103" type="#_x0000_t75" style="width:115pt;height:396pt" o:ole="">
            <v:imagedata r:id="rId170" o:title=""/>
          </v:shape>
          <o:OLEObject Type="Embed" ProgID="Visio.Drawing.15" ShapeID="_x0000_i1103" DrawAspect="Content" ObjectID="_1569760976" r:id="rId171"/>
        </w:object>
      </w:r>
    </w:p>
    <w:p w14:paraId="37ABD0E1" w14:textId="77777777" w:rsidR="00137C3A" w:rsidRPr="00533387" w:rsidRDefault="00137C3A">
      <w:pPr>
        <w:pStyle w:val="afb"/>
        <w:numPr>
          <w:ilvl w:val="0"/>
          <w:numId w:val="8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71" w:author="wangq" w:date="2017-08-21T17:25:00Z">
          <w:pPr>
            <w:pStyle w:val="afb"/>
            <w:numPr>
              <w:numId w:val="10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输入各项信息</w:t>
      </w:r>
    </w:p>
    <w:p w14:paraId="557920D4" w14:textId="77777777" w:rsidR="00137C3A" w:rsidRPr="00C3467F" w:rsidRDefault="00137C3A">
      <w:pPr>
        <w:pStyle w:val="afb"/>
        <w:numPr>
          <w:ilvl w:val="0"/>
          <w:numId w:val="8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72" w:author="wangq" w:date="2017-08-21T17:25:00Z">
          <w:pPr>
            <w:pStyle w:val="afb"/>
            <w:numPr>
              <w:numId w:val="10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调用业务端微服务</w:t>
      </w:r>
    </w:p>
    <w:p w14:paraId="22ED3DBC" w14:textId="77777777" w:rsidR="00137C3A" w:rsidRPr="00F9212D" w:rsidRDefault="00137C3A" w:rsidP="00BF6BAD">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06768674" w14:textId="77777777" w:rsidTr="00A0397D">
        <w:tc>
          <w:tcPr>
            <w:tcW w:w="1559" w:type="dxa"/>
            <w:shd w:val="clear" w:color="auto" w:fill="E0E0E0"/>
          </w:tcPr>
          <w:p w14:paraId="02660B2D"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1FC76177"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EF2DAD7"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5C234F6"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0F870BF0" w14:textId="77777777" w:rsidTr="00A0397D">
        <w:tc>
          <w:tcPr>
            <w:tcW w:w="1559" w:type="dxa"/>
            <w:shd w:val="clear" w:color="auto" w:fill="auto"/>
            <w:vAlign w:val="center"/>
          </w:tcPr>
          <w:p w14:paraId="0C10D5C1" w14:textId="77777777" w:rsidR="00137C3A" w:rsidRDefault="00137C3A" w:rsidP="00A0397D">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7CE4F6C5" w14:textId="77777777" w:rsidR="00137C3A" w:rsidRDefault="00137C3A" w:rsidP="00A0397D">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76DBE377"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CB24ED4" w14:textId="77777777" w:rsidR="00137C3A" w:rsidRPr="00736667" w:rsidRDefault="00137C3A" w:rsidP="00A0397D">
            <w:pPr>
              <w:jc w:val="left"/>
              <w:rPr>
                <w:rFonts w:ascii="宋体" w:hAnsi="宋体"/>
                <w:snapToGrid w:val="0"/>
                <w:kern w:val="0"/>
              </w:rPr>
            </w:pPr>
          </w:p>
        </w:tc>
      </w:tr>
      <w:tr w:rsidR="00137C3A" w:rsidRPr="00736667" w14:paraId="02A0CE4F" w14:textId="77777777" w:rsidTr="00A0397D">
        <w:tc>
          <w:tcPr>
            <w:tcW w:w="1559" w:type="dxa"/>
            <w:shd w:val="clear" w:color="auto" w:fill="auto"/>
            <w:vAlign w:val="center"/>
          </w:tcPr>
          <w:p w14:paraId="4AE19F79" w14:textId="77777777" w:rsidR="00137C3A" w:rsidRDefault="00137C3A" w:rsidP="00A0397D">
            <w:pPr>
              <w:rPr>
                <w:sz w:val="20"/>
                <w:szCs w:val="20"/>
              </w:rPr>
            </w:pPr>
            <w:r>
              <w:rPr>
                <w:rFonts w:hint="eastAsia"/>
                <w:sz w:val="20"/>
                <w:szCs w:val="20"/>
              </w:rPr>
              <w:t>登录密码</w:t>
            </w:r>
          </w:p>
        </w:tc>
        <w:tc>
          <w:tcPr>
            <w:tcW w:w="1701" w:type="dxa"/>
            <w:shd w:val="clear" w:color="auto" w:fill="auto"/>
            <w:vAlign w:val="center"/>
          </w:tcPr>
          <w:p w14:paraId="4CAFC204" w14:textId="77777777" w:rsidR="00137C3A" w:rsidRDefault="00137C3A" w:rsidP="00A0397D">
            <w:pPr>
              <w:rPr>
                <w:sz w:val="20"/>
                <w:szCs w:val="20"/>
              </w:rPr>
            </w:pPr>
            <w:r>
              <w:rPr>
                <w:rFonts w:hint="eastAsia"/>
                <w:sz w:val="20"/>
                <w:szCs w:val="20"/>
              </w:rPr>
              <w:t>PASSWORD</w:t>
            </w:r>
          </w:p>
        </w:tc>
        <w:tc>
          <w:tcPr>
            <w:tcW w:w="1134" w:type="dxa"/>
            <w:shd w:val="clear" w:color="auto" w:fill="auto"/>
          </w:tcPr>
          <w:p w14:paraId="0DB30439"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7B5C059" w14:textId="77777777" w:rsidR="00137C3A" w:rsidRPr="00736667" w:rsidRDefault="00137C3A" w:rsidP="00A0397D">
            <w:pPr>
              <w:jc w:val="left"/>
              <w:rPr>
                <w:rFonts w:ascii="宋体" w:hAnsi="宋体"/>
                <w:snapToGrid w:val="0"/>
                <w:kern w:val="0"/>
              </w:rPr>
            </w:pPr>
          </w:p>
        </w:tc>
      </w:tr>
      <w:tr w:rsidR="00137C3A" w:rsidRPr="00736667" w14:paraId="0FE2C981" w14:textId="77777777" w:rsidTr="00A0397D">
        <w:tc>
          <w:tcPr>
            <w:tcW w:w="1559" w:type="dxa"/>
            <w:shd w:val="clear" w:color="auto" w:fill="auto"/>
            <w:vAlign w:val="center"/>
          </w:tcPr>
          <w:p w14:paraId="2B6B24FB" w14:textId="77777777" w:rsidR="00137C3A" w:rsidRDefault="00137C3A" w:rsidP="00A0397D">
            <w:pPr>
              <w:rPr>
                <w:sz w:val="20"/>
                <w:szCs w:val="20"/>
              </w:rPr>
            </w:pPr>
            <w:r>
              <w:rPr>
                <w:rFonts w:hint="eastAsia"/>
                <w:sz w:val="20"/>
                <w:szCs w:val="20"/>
              </w:rPr>
              <w:t>联系人</w:t>
            </w:r>
          </w:p>
        </w:tc>
        <w:tc>
          <w:tcPr>
            <w:tcW w:w="1701" w:type="dxa"/>
            <w:shd w:val="clear" w:color="auto" w:fill="auto"/>
            <w:vAlign w:val="center"/>
          </w:tcPr>
          <w:p w14:paraId="48766A0E" w14:textId="77777777" w:rsidR="00137C3A" w:rsidRDefault="00137C3A" w:rsidP="00A0397D">
            <w:pPr>
              <w:rPr>
                <w:sz w:val="20"/>
                <w:szCs w:val="20"/>
              </w:rPr>
            </w:pPr>
            <w:r>
              <w:rPr>
                <w:rFonts w:hint="eastAsia"/>
                <w:sz w:val="20"/>
                <w:szCs w:val="20"/>
              </w:rPr>
              <w:t>CONTACTNAME</w:t>
            </w:r>
          </w:p>
        </w:tc>
        <w:tc>
          <w:tcPr>
            <w:tcW w:w="1134" w:type="dxa"/>
            <w:shd w:val="clear" w:color="auto" w:fill="auto"/>
          </w:tcPr>
          <w:p w14:paraId="01CF6FC2" w14:textId="77777777" w:rsidR="00137C3A" w:rsidRDefault="00137C3A" w:rsidP="00A0397D">
            <w:pPr>
              <w:jc w:val="left"/>
              <w:rPr>
                <w:rFonts w:ascii="宋体" w:hAnsi="宋体"/>
                <w:snapToGrid w:val="0"/>
                <w:kern w:val="0"/>
              </w:rPr>
            </w:pPr>
          </w:p>
        </w:tc>
        <w:tc>
          <w:tcPr>
            <w:tcW w:w="3119" w:type="dxa"/>
            <w:shd w:val="clear" w:color="auto" w:fill="auto"/>
          </w:tcPr>
          <w:p w14:paraId="0DFF22B2" w14:textId="77777777" w:rsidR="00137C3A" w:rsidRPr="00736667" w:rsidRDefault="00137C3A" w:rsidP="00A0397D">
            <w:pPr>
              <w:jc w:val="left"/>
              <w:rPr>
                <w:rFonts w:ascii="宋体" w:hAnsi="宋体"/>
                <w:snapToGrid w:val="0"/>
                <w:kern w:val="0"/>
              </w:rPr>
            </w:pPr>
          </w:p>
        </w:tc>
      </w:tr>
      <w:tr w:rsidR="00137C3A" w:rsidRPr="00736667" w14:paraId="28329270" w14:textId="77777777" w:rsidTr="00A0397D">
        <w:tc>
          <w:tcPr>
            <w:tcW w:w="1559" w:type="dxa"/>
            <w:shd w:val="clear" w:color="auto" w:fill="auto"/>
            <w:vAlign w:val="center"/>
          </w:tcPr>
          <w:p w14:paraId="0A59253F" w14:textId="77777777" w:rsidR="00137C3A" w:rsidRDefault="00137C3A" w:rsidP="00A0397D">
            <w:pPr>
              <w:rPr>
                <w:sz w:val="20"/>
                <w:szCs w:val="20"/>
              </w:rPr>
            </w:pPr>
            <w:r>
              <w:rPr>
                <w:rFonts w:hint="eastAsia"/>
                <w:sz w:val="20"/>
                <w:szCs w:val="20"/>
              </w:rPr>
              <w:t>联系电话</w:t>
            </w:r>
          </w:p>
        </w:tc>
        <w:tc>
          <w:tcPr>
            <w:tcW w:w="1701" w:type="dxa"/>
            <w:shd w:val="clear" w:color="auto" w:fill="auto"/>
            <w:vAlign w:val="center"/>
          </w:tcPr>
          <w:p w14:paraId="18F68B06" w14:textId="77777777" w:rsidR="00137C3A" w:rsidRDefault="00137C3A" w:rsidP="00A0397D">
            <w:pPr>
              <w:rPr>
                <w:sz w:val="20"/>
                <w:szCs w:val="20"/>
              </w:rPr>
            </w:pPr>
            <w:r>
              <w:rPr>
                <w:rFonts w:hint="eastAsia"/>
                <w:sz w:val="20"/>
                <w:szCs w:val="20"/>
              </w:rPr>
              <w:t>TEL</w:t>
            </w:r>
          </w:p>
        </w:tc>
        <w:tc>
          <w:tcPr>
            <w:tcW w:w="1134" w:type="dxa"/>
            <w:shd w:val="clear" w:color="auto" w:fill="auto"/>
          </w:tcPr>
          <w:p w14:paraId="4540344E" w14:textId="77777777" w:rsidR="00137C3A" w:rsidRDefault="00137C3A" w:rsidP="00A0397D">
            <w:pPr>
              <w:jc w:val="left"/>
              <w:rPr>
                <w:rFonts w:ascii="宋体" w:hAnsi="宋体"/>
                <w:snapToGrid w:val="0"/>
                <w:kern w:val="0"/>
              </w:rPr>
            </w:pPr>
          </w:p>
        </w:tc>
        <w:tc>
          <w:tcPr>
            <w:tcW w:w="3119" w:type="dxa"/>
            <w:shd w:val="clear" w:color="auto" w:fill="auto"/>
          </w:tcPr>
          <w:p w14:paraId="4B2366FB" w14:textId="77777777" w:rsidR="00137C3A" w:rsidRPr="00736667" w:rsidRDefault="00137C3A" w:rsidP="00A0397D">
            <w:pPr>
              <w:jc w:val="left"/>
              <w:rPr>
                <w:rFonts w:ascii="宋体" w:hAnsi="宋体"/>
                <w:snapToGrid w:val="0"/>
                <w:kern w:val="0"/>
              </w:rPr>
            </w:pPr>
          </w:p>
        </w:tc>
      </w:tr>
    </w:tbl>
    <w:p w14:paraId="1AF10EEB" w14:textId="77777777" w:rsidR="00137C3A" w:rsidRPr="00C56A4E" w:rsidRDefault="00137C3A" w:rsidP="00137C3A"/>
    <w:p w14:paraId="2CD60AF7" w14:textId="77777777" w:rsidR="00137C3A" w:rsidRDefault="00137C3A" w:rsidP="00BF6BAD">
      <w:pPr>
        <w:pStyle w:val="5"/>
      </w:pPr>
      <w:r w:rsidRPr="00A52328">
        <w:rPr>
          <w:rFonts w:hint="eastAsia"/>
        </w:rPr>
        <w:lastRenderedPageBreak/>
        <w:t>输出</w:t>
      </w:r>
    </w:p>
    <w:p w14:paraId="2A6F650C" w14:textId="77777777" w:rsidR="00137C3A" w:rsidRPr="007F58D2" w:rsidRDefault="00137C3A" w:rsidP="00137C3A">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3217D94B" w14:textId="77777777" w:rsidTr="00A0397D">
        <w:tc>
          <w:tcPr>
            <w:tcW w:w="1559" w:type="dxa"/>
            <w:shd w:val="clear" w:color="auto" w:fill="E0E0E0"/>
          </w:tcPr>
          <w:p w14:paraId="0E84437F"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31E1337"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3D3E1AC"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2856245"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54C75BE6" w14:textId="77777777" w:rsidTr="00A0397D">
        <w:tc>
          <w:tcPr>
            <w:tcW w:w="1559" w:type="dxa"/>
            <w:shd w:val="clear" w:color="auto" w:fill="auto"/>
          </w:tcPr>
          <w:p w14:paraId="57F7DF1F"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B379009"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D9D990F"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205D4F4" w14:textId="77777777" w:rsidR="00137C3A" w:rsidRPr="00736667" w:rsidRDefault="00137C3A" w:rsidP="00A0397D">
            <w:pPr>
              <w:jc w:val="left"/>
              <w:rPr>
                <w:rFonts w:ascii="宋体" w:hAnsi="宋体"/>
                <w:snapToGrid w:val="0"/>
                <w:kern w:val="0"/>
              </w:rPr>
            </w:pPr>
          </w:p>
        </w:tc>
      </w:tr>
      <w:tr w:rsidR="00137C3A" w:rsidRPr="00736667" w14:paraId="6CEF29F7" w14:textId="77777777" w:rsidTr="00A0397D">
        <w:tc>
          <w:tcPr>
            <w:tcW w:w="1559" w:type="dxa"/>
            <w:shd w:val="clear" w:color="auto" w:fill="auto"/>
          </w:tcPr>
          <w:p w14:paraId="7F1D566D"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23898591"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6DD5C9CA"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DAB3A7A" w14:textId="77777777" w:rsidR="00137C3A" w:rsidRPr="00736667" w:rsidRDefault="00137C3A" w:rsidP="00A0397D">
            <w:pPr>
              <w:jc w:val="left"/>
              <w:rPr>
                <w:rFonts w:ascii="宋体" w:hAnsi="宋体"/>
                <w:snapToGrid w:val="0"/>
                <w:kern w:val="0"/>
              </w:rPr>
            </w:pPr>
          </w:p>
        </w:tc>
      </w:tr>
    </w:tbl>
    <w:p w14:paraId="2E29EC28"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如果有错误建议直接返回协议体或者抛出异常</w:t>
      </w:r>
    </w:p>
    <w:p w14:paraId="19558516" w14:textId="77777777" w:rsidR="00137C3A" w:rsidRPr="0082647F" w:rsidRDefault="00137C3A" w:rsidP="00BF6BAD">
      <w:pPr>
        <w:pStyle w:val="4"/>
      </w:pPr>
      <w:r>
        <w:rPr>
          <w:rFonts w:hint="eastAsia"/>
        </w:rPr>
        <w:t>资金方</w:t>
      </w:r>
      <w:r>
        <w:t>用户</w:t>
      </w:r>
      <w:r>
        <w:rPr>
          <w:rFonts w:hint="eastAsia"/>
        </w:rPr>
        <w:t>修改</w:t>
      </w:r>
    </w:p>
    <w:p w14:paraId="00DF6C92" w14:textId="77777777" w:rsidR="00137C3A" w:rsidRDefault="00137C3A" w:rsidP="00BF6BAD">
      <w:pPr>
        <w:pStyle w:val="5"/>
      </w:pPr>
      <w:r>
        <w:rPr>
          <w:rFonts w:hint="eastAsia"/>
        </w:rPr>
        <w:t>功能</w:t>
      </w:r>
      <w:r>
        <w:t>描述</w:t>
      </w:r>
    </w:p>
    <w:p w14:paraId="1654CCC5"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主要是提供给管理人员进行资金方用户管理。</w:t>
      </w:r>
    </w:p>
    <w:p w14:paraId="4E407018" w14:textId="77777777" w:rsidR="00137C3A" w:rsidRPr="00676A58" w:rsidRDefault="00137C3A" w:rsidP="00BF6BAD">
      <w:pPr>
        <w:pStyle w:val="5"/>
      </w:pPr>
      <w:r w:rsidRPr="00676A58">
        <w:rPr>
          <w:rFonts w:hint="eastAsia"/>
        </w:rPr>
        <w:t>处理流程</w:t>
      </w:r>
    </w:p>
    <w:p w14:paraId="1919157C" w14:textId="77777777" w:rsidR="00137C3A" w:rsidRDefault="00137C3A" w:rsidP="00137C3A">
      <w:pPr>
        <w:ind w:left="289" w:firstLine="420"/>
      </w:pPr>
      <w:r>
        <w:object w:dxaOrig="2323" w:dyaOrig="7955" w14:anchorId="1553728C">
          <v:shape id="_x0000_i1104" type="#_x0000_t75" style="width:115pt;height:273.5pt" o:ole="">
            <v:imagedata r:id="rId172" o:title=""/>
          </v:shape>
          <o:OLEObject Type="Embed" ProgID="Visio.Drawing.15" ShapeID="_x0000_i1104" DrawAspect="Content" ObjectID="_1569760977" r:id="rId173"/>
        </w:object>
      </w:r>
    </w:p>
    <w:p w14:paraId="725A0039" w14:textId="77777777" w:rsidR="00137C3A" w:rsidRPr="00533387" w:rsidRDefault="00137C3A">
      <w:pPr>
        <w:pStyle w:val="afb"/>
        <w:numPr>
          <w:ilvl w:val="0"/>
          <w:numId w:val="9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73" w:author="wangq" w:date="2017-08-21T17:25:00Z">
          <w:pPr>
            <w:pStyle w:val="afb"/>
            <w:numPr>
              <w:numId w:val="10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输入各项信息</w:t>
      </w:r>
    </w:p>
    <w:p w14:paraId="01C7842B" w14:textId="77777777" w:rsidR="00137C3A" w:rsidRPr="00C3467F" w:rsidRDefault="00137C3A">
      <w:pPr>
        <w:pStyle w:val="afb"/>
        <w:numPr>
          <w:ilvl w:val="0"/>
          <w:numId w:val="9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74" w:author="wangq" w:date="2017-08-21T17:25:00Z">
          <w:pPr>
            <w:pStyle w:val="afb"/>
            <w:numPr>
              <w:numId w:val="10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调用业务端微服务</w:t>
      </w:r>
    </w:p>
    <w:p w14:paraId="5E262A07" w14:textId="77777777" w:rsidR="00137C3A" w:rsidRPr="00F9212D" w:rsidRDefault="00137C3A" w:rsidP="00BF6BAD">
      <w:pPr>
        <w:pStyle w:val="5"/>
      </w:pPr>
      <w:r w:rsidRPr="00F9212D">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24687FE8" w14:textId="77777777" w:rsidTr="00A0397D">
        <w:tc>
          <w:tcPr>
            <w:tcW w:w="1559" w:type="dxa"/>
            <w:shd w:val="clear" w:color="auto" w:fill="E0E0E0"/>
          </w:tcPr>
          <w:p w14:paraId="79274887"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31648CB"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8F3875C"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19CB8C0"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5B204126" w14:textId="77777777" w:rsidTr="00A0397D">
        <w:tc>
          <w:tcPr>
            <w:tcW w:w="1559" w:type="dxa"/>
            <w:shd w:val="clear" w:color="auto" w:fill="auto"/>
            <w:vAlign w:val="center"/>
          </w:tcPr>
          <w:p w14:paraId="57FFBF52" w14:textId="77777777" w:rsidR="00137C3A" w:rsidRDefault="00137C3A" w:rsidP="00A0397D">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095B970B" w14:textId="77777777" w:rsidR="00137C3A" w:rsidRDefault="00137C3A" w:rsidP="00A0397D">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19BE23D7"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E71B457" w14:textId="77777777" w:rsidR="00137C3A" w:rsidRPr="00736667" w:rsidRDefault="00137C3A" w:rsidP="00A0397D">
            <w:pPr>
              <w:jc w:val="left"/>
              <w:rPr>
                <w:rFonts w:ascii="宋体" w:hAnsi="宋体"/>
                <w:snapToGrid w:val="0"/>
                <w:kern w:val="0"/>
              </w:rPr>
            </w:pPr>
          </w:p>
        </w:tc>
      </w:tr>
      <w:tr w:rsidR="00137C3A" w:rsidRPr="00736667" w14:paraId="38984701" w14:textId="77777777" w:rsidTr="00A0397D">
        <w:tc>
          <w:tcPr>
            <w:tcW w:w="1559" w:type="dxa"/>
            <w:shd w:val="clear" w:color="auto" w:fill="auto"/>
            <w:vAlign w:val="center"/>
          </w:tcPr>
          <w:p w14:paraId="62BDE59B" w14:textId="77777777" w:rsidR="00137C3A" w:rsidRDefault="00137C3A" w:rsidP="00A0397D">
            <w:pPr>
              <w:rPr>
                <w:sz w:val="20"/>
                <w:szCs w:val="20"/>
              </w:rPr>
            </w:pPr>
            <w:r>
              <w:rPr>
                <w:rFonts w:hint="eastAsia"/>
                <w:sz w:val="20"/>
                <w:szCs w:val="20"/>
              </w:rPr>
              <w:t>联系人</w:t>
            </w:r>
          </w:p>
        </w:tc>
        <w:tc>
          <w:tcPr>
            <w:tcW w:w="1701" w:type="dxa"/>
            <w:shd w:val="clear" w:color="auto" w:fill="auto"/>
            <w:vAlign w:val="center"/>
          </w:tcPr>
          <w:p w14:paraId="2A1E5196" w14:textId="77777777" w:rsidR="00137C3A" w:rsidRDefault="00137C3A" w:rsidP="00A0397D">
            <w:pPr>
              <w:rPr>
                <w:sz w:val="20"/>
                <w:szCs w:val="20"/>
              </w:rPr>
            </w:pPr>
            <w:r>
              <w:rPr>
                <w:rFonts w:hint="eastAsia"/>
                <w:sz w:val="20"/>
                <w:szCs w:val="20"/>
              </w:rPr>
              <w:t>CONTACTNAME</w:t>
            </w:r>
          </w:p>
        </w:tc>
        <w:tc>
          <w:tcPr>
            <w:tcW w:w="1134" w:type="dxa"/>
            <w:shd w:val="clear" w:color="auto" w:fill="auto"/>
          </w:tcPr>
          <w:p w14:paraId="682CBF02" w14:textId="77777777" w:rsidR="00137C3A" w:rsidRDefault="00137C3A" w:rsidP="00A0397D">
            <w:pPr>
              <w:jc w:val="left"/>
              <w:rPr>
                <w:rFonts w:ascii="宋体" w:hAnsi="宋体"/>
                <w:snapToGrid w:val="0"/>
                <w:kern w:val="0"/>
              </w:rPr>
            </w:pPr>
          </w:p>
        </w:tc>
        <w:tc>
          <w:tcPr>
            <w:tcW w:w="3119" w:type="dxa"/>
            <w:shd w:val="clear" w:color="auto" w:fill="auto"/>
          </w:tcPr>
          <w:p w14:paraId="17A88F90" w14:textId="77777777" w:rsidR="00137C3A" w:rsidRPr="00736667" w:rsidRDefault="00137C3A" w:rsidP="00A0397D">
            <w:pPr>
              <w:jc w:val="left"/>
              <w:rPr>
                <w:rFonts w:ascii="宋体" w:hAnsi="宋体"/>
                <w:snapToGrid w:val="0"/>
                <w:kern w:val="0"/>
              </w:rPr>
            </w:pPr>
          </w:p>
        </w:tc>
      </w:tr>
      <w:tr w:rsidR="00137C3A" w:rsidRPr="00736667" w14:paraId="65DF53C3" w14:textId="77777777" w:rsidTr="00A0397D">
        <w:tc>
          <w:tcPr>
            <w:tcW w:w="1559" w:type="dxa"/>
            <w:shd w:val="clear" w:color="auto" w:fill="auto"/>
            <w:vAlign w:val="center"/>
          </w:tcPr>
          <w:p w14:paraId="44E8B3F9" w14:textId="77777777" w:rsidR="00137C3A" w:rsidRDefault="00137C3A" w:rsidP="00A0397D">
            <w:pPr>
              <w:rPr>
                <w:sz w:val="20"/>
                <w:szCs w:val="20"/>
              </w:rPr>
            </w:pPr>
            <w:r>
              <w:rPr>
                <w:rFonts w:hint="eastAsia"/>
                <w:sz w:val="20"/>
                <w:szCs w:val="20"/>
              </w:rPr>
              <w:t>联系电话</w:t>
            </w:r>
          </w:p>
        </w:tc>
        <w:tc>
          <w:tcPr>
            <w:tcW w:w="1701" w:type="dxa"/>
            <w:shd w:val="clear" w:color="auto" w:fill="auto"/>
            <w:vAlign w:val="center"/>
          </w:tcPr>
          <w:p w14:paraId="2E4D43A8" w14:textId="77777777" w:rsidR="00137C3A" w:rsidRDefault="00137C3A" w:rsidP="00A0397D">
            <w:pPr>
              <w:rPr>
                <w:sz w:val="20"/>
                <w:szCs w:val="20"/>
              </w:rPr>
            </w:pPr>
            <w:r>
              <w:rPr>
                <w:rFonts w:hint="eastAsia"/>
                <w:sz w:val="20"/>
                <w:szCs w:val="20"/>
              </w:rPr>
              <w:t>TEL</w:t>
            </w:r>
          </w:p>
        </w:tc>
        <w:tc>
          <w:tcPr>
            <w:tcW w:w="1134" w:type="dxa"/>
            <w:shd w:val="clear" w:color="auto" w:fill="auto"/>
          </w:tcPr>
          <w:p w14:paraId="65294298" w14:textId="77777777" w:rsidR="00137C3A" w:rsidRDefault="00137C3A" w:rsidP="00A0397D">
            <w:pPr>
              <w:jc w:val="left"/>
              <w:rPr>
                <w:rFonts w:ascii="宋体" w:hAnsi="宋体"/>
                <w:snapToGrid w:val="0"/>
                <w:kern w:val="0"/>
              </w:rPr>
            </w:pPr>
          </w:p>
        </w:tc>
        <w:tc>
          <w:tcPr>
            <w:tcW w:w="3119" w:type="dxa"/>
            <w:shd w:val="clear" w:color="auto" w:fill="auto"/>
          </w:tcPr>
          <w:p w14:paraId="7AECB4C1" w14:textId="77777777" w:rsidR="00137C3A" w:rsidRPr="00736667" w:rsidRDefault="00137C3A" w:rsidP="00A0397D">
            <w:pPr>
              <w:jc w:val="left"/>
              <w:rPr>
                <w:rFonts w:ascii="宋体" w:hAnsi="宋体"/>
                <w:snapToGrid w:val="0"/>
                <w:kern w:val="0"/>
              </w:rPr>
            </w:pPr>
          </w:p>
        </w:tc>
      </w:tr>
      <w:tr w:rsidR="00137C3A" w:rsidRPr="00736667" w14:paraId="712793AA" w14:textId="77777777" w:rsidTr="00A0397D">
        <w:tc>
          <w:tcPr>
            <w:tcW w:w="1559" w:type="dxa"/>
            <w:shd w:val="clear" w:color="auto" w:fill="auto"/>
            <w:vAlign w:val="center"/>
          </w:tcPr>
          <w:p w14:paraId="75502633" w14:textId="77777777" w:rsidR="00137C3A" w:rsidRDefault="00137C3A" w:rsidP="00A0397D">
            <w:pPr>
              <w:rPr>
                <w:sz w:val="20"/>
                <w:szCs w:val="20"/>
              </w:rPr>
            </w:pPr>
            <w:r w:rsidRPr="00CB3F87">
              <w:rPr>
                <w:rFonts w:hint="eastAsia"/>
                <w:sz w:val="20"/>
                <w:szCs w:val="20"/>
              </w:rPr>
              <w:t>有效状态</w:t>
            </w:r>
          </w:p>
        </w:tc>
        <w:tc>
          <w:tcPr>
            <w:tcW w:w="1701" w:type="dxa"/>
            <w:shd w:val="clear" w:color="auto" w:fill="auto"/>
            <w:vAlign w:val="center"/>
          </w:tcPr>
          <w:p w14:paraId="1ED66DB6" w14:textId="77777777" w:rsidR="00137C3A" w:rsidRDefault="00137C3A" w:rsidP="00A0397D">
            <w:pPr>
              <w:rPr>
                <w:sz w:val="20"/>
                <w:szCs w:val="20"/>
              </w:rPr>
            </w:pPr>
            <w:r w:rsidRPr="00CB3F87">
              <w:rPr>
                <w:sz w:val="20"/>
                <w:szCs w:val="20"/>
              </w:rPr>
              <w:t>AVAILABLE</w:t>
            </w:r>
          </w:p>
        </w:tc>
        <w:tc>
          <w:tcPr>
            <w:tcW w:w="1134" w:type="dxa"/>
            <w:shd w:val="clear" w:color="auto" w:fill="auto"/>
          </w:tcPr>
          <w:p w14:paraId="233BAA46" w14:textId="77777777" w:rsidR="00137C3A" w:rsidRDefault="00137C3A" w:rsidP="00A0397D">
            <w:pPr>
              <w:jc w:val="left"/>
              <w:rPr>
                <w:rFonts w:ascii="宋体" w:hAnsi="宋体"/>
                <w:snapToGrid w:val="0"/>
                <w:kern w:val="0"/>
              </w:rPr>
            </w:pPr>
          </w:p>
        </w:tc>
        <w:tc>
          <w:tcPr>
            <w:tcW w:w="3119" w:type="dxa"/>
            <w:shd w:val="clear" w:color="auto" w:fill="auto"/>
          </w:tcPr>
          <w:p w14:paraId="42FFFA06" w14:textId="77777777" w:rsidR="00137C3A" w:rsidRPr="00736667" w:rsidRDefault="00137C3A" w:rsidP="00A0397D">
            <w:pPr>
              <w:jc w:val="left"/>
              <w:rPr>
                <w:rFonts w:ascii="宋体" w:hAnsi="宋体"/>
                <w:snapToGrid w:val="0"/>
                <w:kern w:val="0"/>
              </w:rPr>
            </w:pPr>
          </w:p>
        </w:tc>
      </w:tr>
    </w:tbl>
    <w:p w14:paraId="1658D8A5" w14:textId="77777777" w:rsidR="00137C3A" w:rsidRPr="00C56A4E" w:rsidRDefault="00137C3A" w:rsidP="00137C3A"/>
    <w:p w14:paraId="697BFD64" w14:textId="77777777" w:rsidR="00137C3A" w:rsidRDefault="00137C3A" w:rsidP="00BF6BAD">
      <w:pPr>
        <w:pStyle w:val="5"/>
      </w:pPr>
      <w:r w:rsidRPr="00A52328">
        <w:rPr>
          <w:rFonts w:hint="eastAsia"/>
        </w:rPr>
        <w:t>输出</w:t>
      </w:r>
    </w:p>
    <w:p w14:paraId="54B4E228" w14:textId="77777777" w:rsidR="00137C3A" w:rsidRPr="007F58D2" w:rsidRDefault="00137C3A" w:rsidP="00137C3A">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71DD70FD" w14:textId="77777777" w:rsidTr="00A0397D">
        <w:tc>
          <w:tcPr>
            <w:tcW w:w="1559" w:type="dxa"/>
            <w:shd w:val="clear" w:color="auto" w:fill="E0E0E0"/>
          </w:tcPr>
          <w:p w14:paraId="3A5509E6"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B698F93"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BB5DE22"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B178F34"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6BCFF2B2" w14:textId="77777777" w:rsidTr="00A0397D">
        <w:tc>
          <w:tcPr>
            <w:tcW w:w="1559" w:type="dxa"/>
            <w:shd w:val="clear" w:color="auto" w:fill="auto"/>
          </w:tcPr>
          <w:p w14:paraId="57449577"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7D26E44C"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811314B"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69CE37D" w14:textId="77777777" w:rsidR="00137C3A" w:rsidRPr="00736667" w:rsidRDefault="00137C3A" w:rsidP="00A0397D">
            <w:pPr>
              <w:jc w:val="left"/>
              <w:rPr>
                <w:rFonts w:ascii="宋体" w:hAnsi="宋体"/>
                <w:snapToGrid w:val="0"/>
                <w:kern w:val="0"/>
              </w:rPr>
            </w:pPr>
          </w:p>
        </w:tc>
      </w:tr>
      <w:tr w:rsidR="00137C3A" w:rsidRPr="00736667" w14:paraId="1C8B7D5D" w14:textId="77777777" w:rsidTr="00A0397D">
        <w:tc>
          <w:tcPr>
            <w:tcW w:w="1559" w:type="dxa"/>
            <w:shd w:val="clear" w:color="auto" w:fill="auto"/>
          </w:tcPr>
          <w:p w14:paraId="239E9106"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52E5E7C"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2EEB8394"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C239803" w14:textId="77777777" w:rsidR="00137C3A" w:rsidRPr="00736667" w:rsidRDefault="00137C3A" w:rsidP="00A0397D">
            <w:pPr>
              <w:jc w:val="left"/>
              <w:rPr>
                <w:rFonts w:ascii="宋体" w:hAnsi="宋体"/>
                <w:snapToGrid w:val="0"/>
                <w:kern w:val="0"/>
              </w:rPr>
            </w:pPr>
          </w:p>
        </w:tc>
      </w:tr>
    </w:tbl>
    <w:p w14:paraId="2E551D32" w14:textId="77777777" w:rsidR="00137C3A" w:rsidRPr="00881204"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r>
        <w:rPr>
          <w:rFonts w:hint="eastAsia"/>
        </w:rPr>
        <w:t>如果有错误建议直接返回协议体或者抛出异常</w:t>
      </w:r>
    </w:p>
    <w:p w14:paraId="124DDACA" w14:textId="77777777" w:rsidR="00137C3A" w:rsidRPr="0082647F" w:rsidRDefault="00137C3A" w:rsidP="00BF6BAD">
      <w:pPr>
        <w:pStyle w:val="4"/>
      </w:pPr>
      <w:r>
        <w:rPr>
          <w:rFonts w:hint="eastAsia"/>
        </w:rPr>
        <w:t>资金方</w:t>
      </w:r>
      <w:r>
        <w:t>用户</w:t>
      </w:r>
      <w:r>
        <w:rPr>
          <w:rFonts w:hint="eastAsia"/>
        </w:rPr>
        <w:t>密码修改</w:t>
      </w:r>
    </w:p>
    <w:p w14:paraId="4FCF1FC5" w14:textId="77777777" w:rsidR="00137C3A" w:rsidRDefault="00137C3A" w:rsidP="00BF6BAD">
      <w:pPr>
        <w:pStyle w:val="5"/>
      </w:pPr>
      <w:r>
        <w:rPr>
          <w:rFonts w:hint="eastAsia"/>
        </w:rPr>
        <w:t>功能</w:t>
      </w:r>
      <w:r>
        <w:t>描述</w:t>
      </w:r>
    </w:p>
    <w:p w14:paraId="58029EBC"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主要是提供给管理人员进行资金方用户密码修改。</w:t>
      </w:r>
    </w:p>
    <w:p w14:paraId="779067C9" w14:textId="77777777" w:rsidR="00137C3A" w:rsidRPr="00676A58" w:rsidRDefault="00137C3A" w:rsidP="00BF6BAD">
      <w:pPr>
        <w:pStyle w:val="5"/>
      </w:pPr>
      <w:r w:rsidRPr="00676A58">
        <w:rPr>
          <w:rFonts w:hint="eastAsia"/>
        </w:rPr>
        <w:lastRenderedPageBreak/>
        <w:t>处理流程</w:t>
      </w:r>
    </w:p>
    <w:p w14:paraId="79EA93E2" w14:textId="77777777" w:rsidR="00137C3A" w:rsidRDefault="00137C3A" w:rsidP="00137C3A">
      <w:pPr>
        <w:ind w:left="289" w:firstLine="420"/>
      </w:pPr>
      <w:r>
        <w:object w:dxaOrig="2323" w:dyaOrig="7955" w14:anchorId="3D5E290B">
          <v:shape id="_x0000_i1105" type="#_x0000_t75" style="width:115pt;height:273.5pt" o:ole="">
            <v:imagedata r:id="rId174" o:title=""/>
          </v:shape>
          <o:OLEObject Type="Embed" ProgID="Visio.Drawing.15" ShapeID="_x0000_i1105" DrawAspect="Content" ObjectID="_1569760978" r:id="rId175"/>
        </w:object>
      </w:r>
    </w:p>
    <w:p w14:paraId="37384DB2" w14:textId="77777777" w:rsidR="00137C3A" w:rsidRPr="00533387" w:rsidRDefault="00137C3A">
      <w:pPr>
        <w:pStyle w:val="afb"/>
        <w:numPr>
          <w:ilvl w:val="0"/>
          <w:numId w:val="9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75" w:author="wangq" w:date="2017-08-21T17:25:00Z">
          <w:pPr>
            <w:pStyle w:val="afb"/>
            <w:numPr>
              <w:numId w:val="10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输入密码信息、USERID</w:t>
      </w:r>
    </w:p>
    <w:p w14:paraId="0609849A" w14:textId="77777777" w:rsidR="00137C3A" w:rsidRPr="00C3467F" w:rsidRDefault="00137C3A">
      <w:pPr>
        <w:pStyle w:val="afb"/>
        <w:numPr>
          <w:ilvl w:val="0"/>
          <w:numId w:val="9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76" w:author="wangq" w:date="2017-08-21T17:25:00Z">
          <w:pPr>
            <w:pStyle w:val="afb"/>
            <w:numPr>
              <w:numId w:val="10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调用业务端微服务</w:t>
      </w:r>
    </w:p>
    <w:p w14:paraId="3630C0BE" w14:textId="77777777" w:rsidR="00137C3A" w:rsidRPr="00F9212D" w:rsidRDefault="00137C3A" w:rsidP="00BF6BAD">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35E1567F" w14:textId="77777777" w:rsidTr="00A0397D">
        <w:tc>
          <w:tcPr>
            <w:tcW w:w="1559" w:type="dxa"/>
            <w:shd w:val="clear" w:color="auto" w:fill="E0E0E0"/>
          </w:tcPr>
          <w:p w14:paraId="075F06BA"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391CEE8"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BBB831B"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3A18112"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44B1E362" w14:textId="77777777" w:rsidTr="00A0397D">
        <w:tc>
          <w:tcPr>
            <w:tcW w:w="1559" w:type="dxa"/>
            <w:shd w:val="clear" w:color="auto" w:fill="auto"/>
            <w:vAlign w:val="center"/>
          </w:tcPr>
          <w:p w14:paraId="20C02081" w14:textId="77777777" w:rsidR="00137C3A" w:rsidRDefault="00137C3A" w:rsidP="00A0397D">
            <w:pPr>
              <w:widowControl/>
              <w:jc w:val="left"/>
              <w:rPr>
                <w:rFonts w:ascii="宋体" w:hAnsi="宋体"/>
                <w:sz w:val="20"/>
                <w:szCs w:val="20"/>
              </w:rPr>
            </w:pPr>
            <w:r>
              <w:rPr>
                <w:rFonts w:hint="eastAsia"/>
                <w:sz w:val="20"/>
                <w:szCs w:val="20"/>
              </w:rPr>
              <w:t>用户</w:t>
            </w:r>
            <w:r>
              <w:rPr>
                <w:rFonts w:hint="eastAsia"/>
                <w:sz w:val="20"/>
                <w:szCs w:val="20"/>
              </w:rPr>
              <w:t>ID</w:t>
            </w:r>
          </w:p>
        </w:tc>
        <w:tc>
          <w:tcPr>
            <w:tcW w:w="1701" w:type="dxa"/>
            <w:shd w:val="clear" w:color="auto" w:fill="auto"/>
            <w:vAlign w:val="center"/>
          </w:tcPr>
          <w:p w14:paraId="05ABAA97" w14:textId="77777777" w:rsidR="00137C3A" w:rsidRDefault="00137C3A" w:rsidP="00A0397D">
            <w:pPr>
              <w:widowControl/>
              <w:jc w:val="left"/>
              <w:rPr>
                <w:rFonts w:ascii="宋体" w:hAnsi="宋体"/>
                <w:color w:val="000000"/>
                <w:sz w:val="22"/>
              </w:rPr>
            </w:pPr>
            <w:r>
              <w:rPr>
                <w:color w:val="000000"/>
                <w:sz w:val="22"/>
              </w:rPr>
              <w:t>USERID</w:t>
            </w:r>
          </w:p>
        </w:tc>
        <w:tc>
          <w:tcPr>
            <w:tcW w:w="1134" w:type="dxa"/>
            <w:shd w:val="clear" w:color="auto" w:fill="auto"/>
          </w:tcPr>
          <w:p w14:paraId="25BC1F66"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3D0D5CE7" w14:textId="77777777" w:rsidR="00137C3A" w:rsidRPr="00736667" w:rsidRDefault="00137C3A" w:rsidP="00A0397D">
            <w:pPr>
              <w:jc w:val="left"/>
              <w:rPr>
                <w:rFonts w:ascii="宋体" w:hAnsi="宋体"/>
                <w:snapToGrid w:val="0"/>
                <w:kern w:val="0"/>
              </w:rPr>
            </w:pPr>
          </w:p>
        </w:tc>
      </w:tr>
      <w:tr w:rsidR="00137C3A" w:rsidRPr="00736667" w14:paraId="3F2AF913" w14:textId="77777777" w:rsidTr="00A0397D">
        <w:tc>
          <w:tcPr>
            <w:tcW w:w="1559" w:type="dxa"/>
            <w:shd w:val="clear" w:color="auto" w:fill="auto"/>
            <w:vAlign w:val="center"/>
          </w:tcPr>
          <w:p w14:paraId="776CFBCB" w14:textId="77777777" w:rsidR="00137C3A" w:rsidRDefault="00137C3A" w:rsidP="00A0397D">
            <w:pPr>
              <w:rPr>
                <w:sz w:val="20"/>
                <w:szCs w:val="20"/>
              </w:rPr>
            </w:pPr>
            <w:r>
              <w:rPr>
                <w:rFonts w:hint="eastAsia"/>
                <w:sz w:val="20"/>
                <w:szCs w:val="20"/>
              </w:rPr>
              <w:t>密码</w:t>
            </w:r>
          </w:p>
        </w:tc>
        <w:tc>
          <w:tcPr>
            <w:tcW w:w="1701" w:type="dxa"/>
            <w:shd w:val="clear" w:color="auto" w:fill="auto"/>
            <w:vAlign w:val="center"/>
          </w:tcPr>
          <w:p w14:paraId="2B0488BE" w14:textId="77777777" w:rsidR="00137C3A" w:rsidRDefault="00137C3A" w:rsidP="00A0397D">
            <w:pPr>
              <w:rPr>
                <w:sz w:val="20"/>
                <w:szCs w:val="20"/>
              </w:rPr>
            </w:pPr>
            <w:r>
              <w:rPr>
                <w:sz w:val="20"/>
                <w:szCs w:val="20"/>
              </w:rPr>
              <w:t>PASSWORD</w:t>
            </w:r>
          </w:p>
        </w:tc>
        <w:tc>
          <w:tcPr>
            <w:tcW w:w="1134" w:type="dxa"/>
            <w:shd w:val="clear" w:color="auto" w:fill="auto"/>
          </w:tcPr>
          <w:p w14:paraId="67FEAD60" w14:textId="77777777" w:rsidR="00137C3A" w:rsidRDefault="00137C3A" w:rsidP="00A0397D">
            <w:pPr>
              <w:jc w:val="left"/>
              <w:rPr>
                <w:rFonts w:ascii="宋体" w:hAnsi="宋体"/>
                <w:snapToGrid w:val="0"/>
                <w:kern w:val="0"/>
              </w:rPr>
            </w:pPr>
          </w:p>
        </w:tc>
        <w:tc>
          <w:tcPr>
            <w:tcW w:w="3119" w:type="dxa"/>
            <w:shd w:val="clear" w:color="auto" w:fill="auto"/>
          </w:tcPr>
          <w:p w14:paraId="304E193D" w14:textId="77777777" w:rsidR="00137C3A" w:rsidRPr="00736667" w:rsidRDefault="00137C3A" w:rsidP="00A0397D">
            <w:pPr>
              <w:jc w:val="left"/>
              <w:rPr>
                <w:rFonts w:ascii="宋体" w:hAnsi="宋体"/>
                <w:snapToGrid w:val="0"/>
                <w:kern w:val="0"/>
              </w:rPr>
            </w:pPr>
          </w:p>
        </w:tc>
      </w:tr>
    </w:tbl>
    <w:p w14:paraId="6EA2256B" w14:textId="77777777" w:rsidR="00137C3A" w:rsidRPr="00C56A4E" w:rsidRDefault="00137C3A" w:rsidP="00137C3A"/>
    <w:p w14:paraId="5D8259B4" w14:textId="77777777" w:rsidR="00137C3A" w:rsidRDefault="00137C3A" w:rsidP="00BF6BAD">
      <w:pPr>
        <w:pStyle w:val="5"/>
      </w:pPr>
      <w:r w:rsidRPr="00A52328">
        <w:rPr>
          <w:rFonts w:hint="eastAsia"/>
        </w:rPr>
        <w:t>输出</w:t>
      </w:r>
    </w:p>
    <w:p w14:paraId="6CB83484" w14:textId="77777777" w:rsidR="00137C3A" w:rsidRPr="007F58D2" w:rsidRDefault="00137C3A" w:rsidP="00137C3A">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6AE34E72" w14:textId="77777777" w:rsidTr="00A0397D">
        <w:tc>
          <w:tcPr>
            <w:tcW w:w="1559" w:type="dxa"/>
            <w:shd w:val="clear" w:color="auto" w:fill="E0E0E0"/>
          </w:tcPr>
          <w:p w14:paraId="71C39BE5"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840886A"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BE3DD2"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356901C"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697359EB" w14:textId="77777777" w:rsidTr="00A0397D">
        <w:tc>
          <w:tcPr>
            <w:tcW w:w="1559" w:type="dxa"/>
            <w:shd w:val="clear" w:color="auto" w:fill="auto"/>
          </w:tcPr>
          <w:p w14:paraId="2D45682C"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ABA2418"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32078AD4"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665C63F" w14:textId="77777777" w:rsidR="00137C3A" w:rsidRPr="00736667" w:rsidRDefault="00137C3A" w:rsidP="00A0397D">
            <w:pPr>
              <w:jc w:val="left"/>
              <w:rPr>
                <w:rFonts w:ascii="宋体" w:hAnsi="宋体"/>
                <w:snapToGrid w:val="0"/>
                <w:kern w:val="0"/>
              </w:rPr>
            </w:pPr>
          </w:p>
        </w:tc>
      </w:tr>
      <w:tr w:rsidR="00137C3A" w:rsidRPr="00736667" w14:paraId="2C14B8A0" w14:textId="77777777" w:rsidTr="00A0397D">
        <w:tc>
          <w:tcPr>
            <w:tcW w:w="1559" w:type="dxa"/>
            <w:shd w:val="clear" w:color="auto" w:fill="auto"/>
          </w:tcPr>
          <w:p w14:paraId="094D6FF4"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7ACCA679"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81B7110"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FCD2516" w14:textId="77777777" w:rsidR="00137C3A" w:rsidRPr="00736667" w:rsidRDefault="00137C3A" w:rsidP="00A0397D">
            <w:pPr>
              <w:jc w:val="left"/>
              <w:rPr>
                <w:rFonts w:ascii="宋体" w:hAnsi="宋体"/>
                <w:snapToGrid w:val="0"/>
                <w:kern w:val="0"/>
              </w:rPr>
            </w:pPr>
          </w:p>
        </w:tc>
      </w:tr>
    </w:tbl>
    <w:p w14:paraId="31FBA0E0" w14:textId="77777777" w:rsidR="00137C3A" w:rsidRPr="00881204"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r>
        <w:rPr>
          <w:rFonts w:hint="eastAsia"/>
        </w:rPr>
        <w:t>如果有错误建议直接返回协议体或者抛出异常</w:t>
      </w:r>
    </w:p>
    <w:p w14:paraId="1D57878C" w14:textId="77777777" w:rsidR="00137C3A" w:rsidRPr="00AF5FBD"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p>
    <w:p w14:paraId="41F7B4FD" w14:textId="77777777" w:rsidR="00137C3A" w:rsidRPr="0082647F" w:rsidRDefault="00137C3A" w:rsidP="00BF6BAD">
      <w:pPr>
        <w:pStyle w:val="4"/>
      </w:pPr>
      <w:r>
        <w:rPr>
          <w:rFonts w:hint="eastAsia"/>
        </w:rPr>
        <w:lastRenderedPageBreak/>
        <w:t>分页查询</w:t>
      </w:r>
      <w:r>
        <w:t>渠道人用户</w:t>
      </w:r>
    </w:p>
    <w:p w14:paraId="56E7316A" w14:textId="77777777" w:rsidR="00137C3A" w:rsidRDefault="00137C3A" w:rsidP="00BF6BAD">
      <w:pPr>
        <w:pStyle w:val="5"/>
      </w:pPr>
      <w:r>
        <w:rPr>
          <w:rFonts w:hint="eastAsia"/>
        </w:rPr>
        <w:t>功能</w:t>
      </w:r>
      <w:r>
        <w:t>描述</w:t>
      </w:r>
    </w:p>
    <w:p w14:paraId="7E5F91BC"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主要是提供给管理人员分页查询渠道人用户。</w:t>
      </w:r>
    </w:p>
    <w:p w14:paraId="3366DE85" w14:textId="77777777" w:rsidR="00137C3A" w:rsidRPr="00676A58" w:rsidRDefault="00137C3A" w:rsidP="00BF6BAD">
      <w:pPr>
        <w:pStyle w:val="5"/>
      </w:pPr>
      <w:r w:rsidRPr="00676A58">
        <w:rPr>
          <w:rFonts w:hint="eastAsia"/>
        </w:rPr>
        <w:t>处理流程</w:t>
      </w:r>
    </w:p>
    <w:p w14:paraId="0C736CA9" w14:textId="77777777" w:rsidR="00137C3A" w:rsidRDefault="00137C3A" w:rsidP="00137C3A">
      <w:pPr>
        <w:ind w:left="289" w:firstLine="420"/>
      </w:pPr>
      <w:r>
        <w:object w:dxaOrig="2323" w:dyaOrig="4863" w14:anchorId="60597013">
          <v:shape id="_x0000_i1106" type="#_x0000_t75" style="width:115pt;height:245pt" o:ole="">
            <v:imagedata r:id="rId176" o:title=""/>
          </v:shape>
          <o:OLEObject Type="Embed" ProgID="Visio.Drawing.15" ShapeID="_x0000_i1106" DrawAspect="Content" ObjectID="_1569760979" r:id="rId177"/>
        </w:object>
      </w:r>
    </w:p>
    <w:p w14:paraId="431C48CA" w14:textId="77777777" w:rsidR="00137C3A" w:rsidRPr="00533387" w:rsidRDefault="00137C3A">
      <w:pPr>
        <w:pStyle w:val="afb"/>
        <w:numPr>
          <w:ilvl w:val="0"/>
          <w:numId w:val="9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77" w:author="wangq" w:date="2017-08-21T17:25:00Z">
          <w:pPr>
            <w:pStyle w:val="afb"/>
            <w:numPr>
              <w:numId w:val="11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输入各项信息分页查询系统用户</w:t>
      </w:r>
    </w:p>
    <w:p w14:paraId="2F214C78" w14:textId="77777777" w:rsidR="00137C3A" w:rsidRPr="00C3467F" w:rsidRDefault="00137C3A">
      <w:pPr>
        <w:pStyle w:val="afb"/>
        <w:numPr>
          <w:ilvl w:val="0"/>
          <w:numId w:val="9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78" w:author="wangq" w:date="2017-08-21T17:25:00Z">
          <w:pPr>
            <w:pStyle w:val="afb"/>
            <w:numPr>
              <w:numId w:val="11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调用业务端微服务</w:t>
      </w:r>
    </w:p>
    <w:p w14:paraId="2B7F5E54" w14:textId="77777777" w:rsidR="00137C3A" w:rsidRPr="00F9212D" w:rsidRDefault="00137C3A" w:rsidP="00BF6BAD">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643AD79F" w14:textId="77777777" w:rsidTr="00A0397D">
        <w:tc>
          <w:tcPr>
            <w:tcW w:w="1559" w:type="dxa"/>
            <w:shd w:val="clear" w:color="auto" w:fill="E0E0E0"/>
          </w:tcPr>
          <w:p w14:paraId="505281F9"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085115E9"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9C24710"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D2D0C3A"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535785DF" w14:textId="77777777" w:rsidTr="00A0397D">
        <w:tc>
          <w:tcPr>
            <w:tcW w:w="1559" w:type="dxa"/>
            <w:shd w:val="clear" w:color="auto" w:fill="auto"/>
            <w:vAlign w:val="bottom"/>
          </w:tcPr>
          <w:p w14:paraId="406EE4B3" w14:textId="77777777" w:rsidR="00137C3A" w:rsidRDefault="00137C3A" w:rsidP="00A0397D">
            <w:pPr>
              <w:widowControl/>
              <w:jc w:val="left"/>
              <w:rPr>
                <w:rFonts w:ascii="宋体" w:hAnsi="宋体"/>
                <w:sz w:val="20"/>
                <w:szCs w:val="20"/>
              </w:rPr>
            </w:pPr>
            <w:r>
              <w:rPr>
                <w:rFonts w:hint="eastAsia"/>
                <w:sz w:val="20"/>
                <w:szCs w:val="20"/>
              </w:rPr>
              <w:t>用户名称</w:t>
            </w:r>
          </w:p>
        </w:tc>
        <w:tc>
          <w:tcPr>
            <w:tcW w:w="1701" w:type="dxa"/>
            <w:shd w:val="clear" w:color="auto" w:fill="auto"/>
            <w:vAlign w:val="bottom"/>
          </w:tcPr>
          <w:p w14:paraId="79487D1E" w14:textId="77777777" w:rsidR="00137C3A" w:rsidRDefault="00137C3A" w:rsidP="00A0397D">
            <w:pPr>
              <w:rPr>
                <w:sz w:val="20"/>
                <w:szCs w:val="20"/>
              </w:rPr>
            </w:pPr>
            <w:r>
              <w:rPr>
                <w:rFonts w:hint="eastAsia"/>
                <w:sz w:val="20"/>
                <w:szCs w:val="20"/>
              </w:rPr>
              <w:t>USERNAME</w:t>
            </w:r>
          </w:p>
        </w:tc>
        <w:tc>
          <w:tcPr>
            <w:tcW w:w="1134" w:type="dxa"/>
            <w:shd w:val="clear" w:color="auto" w:fill="auto"/>
          </w:tcPr>
          <w:p w14:paraId="6CF4DCC9"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8C6F2A6" w14:textId="77777777" w:rsidR="00137C3A" w:rsidRPr="00736667" w:rsidRDefault="00137C3A" w:rsidP="00A0397D">
            <w:pPr>
              <w:jc w:val="left"/>
              <w:rPr>
                <w:rFonts w:ascii="宋体" w:hAnsi="宋体"/>
                <w:snapToGrid w:val="0"/>
                <w:kern w:val="0"/>
              </w:rPr>
            </w:pPr>
          </w:p>
        </w:tc>
      </w:tr>
      <w:tr w:rsidR="00137C3A" w:rsidRPr="00736667" w14:paraId="16CE810F" w14:textId="77777777" w:rsidTr="00A0397D">
        <w:tc>
          <w:tcPr>
            <w:tcW w:w="1559" w:type="dxa"/>
            <w:shd w:val="clear" w:color="auto" w:fill="auto"/>
            <w:vAlign w:val="bottom"/>
          </w:tcPr>
          <w:p w14:paraId="5FB7A55C" w14:textId="77777777" w:rsidR="00137C3A" w:rsidRDefault="00137C3A" w:rsidP="00A0397D">
            <w:pPr>
              <w:rPr>
                <w:sz w:val="20"/>
                <w:szCs w:val="20"/>
              </w:rPr>
            </w:pPr>
            <w:r>
              <w:rPr>
                <w:rFonts w:hint="eastAsia"/>
                <w:sz w:val="20"/>
                <w:szCs w:val="20"/>
              </w:rPr>
              <w:t>移动电话</w:t>
            </w:r>
          </w:p>
        </w:tc>
        <w:tc>
          <w:tcPr>
            <w:tcW w:w="1701" w:type="dxa"/>
            <w:shd w:val="clear" w:color="auto" w:fill="auto"/>
            <w:vAlign w:val="bottom"/>
          </w:tcPr>
          <w:p w14:paraId="234FA319" w14:textId="77777777" w:rsidR="00137C3A" w:rsidRDefault="00137C3A" w:rsidP="00A0397D">
            <w:pPr>
              <w:rPr>
                <w:sz w:val="20"/>
                <w:szCs w:val="20"/>
              </w:rPr>
            </w:pPr>
            <w:r>
              <w:rPr>
                <w:rFonts w:hint="eastAsia"/>
                <w:sz w:val="20"/>
                <w:szCs w:val="20"/>
              </w:rPr>
              <w:t>MOBILEPHONE</w:t>
            </w:r>
          </w:p>
        </w:tc>
        <w:tc>
          <w:tcPr>
            <w:tcW w:w="1134" w:type="dxa"/>
            <w:shd w:val="clear" w:color="auto" w:fill="auto"/>
          </w:tcPr>
          <w:p w14:paraId="4130C668"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73852D6" w14:textId="77777777" w:rsidR="00137C3A" w:rsidRPr="00736667" w:rsidRDefault="00137C3A" w:rsidP="00A0397D">
            <w:pPr>
              <w:jc w:val="left"/>
              <w:rPr>
                <w:rFonts w:ascii="宋体" w:hAnsi="宋体"/>
                <w:snapToGrid w:val="0"/>
                <w:kern w:val="0"/>
              </w:rPr>
            </w:pPr>
          </w:p>
        </w:tc>
      </w:tr>
      <w:tr w:rsidR="00137C3A" w:rsidRPr="00736667" w14:paraId="48544688" w14:textId="77777777" w:rsidTr="00A0397D">
        <w:tc>
          <w:tcPr>
            <w:tcW w:w="1559" w:type="dxa"/>
            <w:shd w:val="clear" w:color="auto" w:fill="auto"/>
            <w:vAlign w:val="bottom"/>
          </w:tcPr>
          <w:p w14:paraId="0B39E176" w14:textId="77777777" w:rsidR="00137C3A" w:rsidRDefault="00137C3A" w:rsidP="00A0397D">
            <w:pPr>
              <w:rPr>
                <w:sz w:val="20"/>
                <w:szCs w:val="20"/>
              </w:rPr>
            </w:pPr>
            <w:r>
              <w:rPr>
                <w:rFonts w:hint="eastAsia"/>
                <w:sz w:val="20"/>
                <w:szCs w:val="20"/>
              </w:rPr>
              <w:t>每页行数</w:t>
            </w:r>
          </w:p>
        </w:tc>
        <w:tc>
          <w:tcPr>
            <w:tcW w:w="1701" w:type="dxa"/>
            <w:shd w:val="clear" w:color="auto" w:fill="auto"/>
            <w:vAlign w:val="bottom"/>
          </w:tcPr>
          <w:p w14:paraId="468B2A82" w14:textId="77777777" w:rsidR="00137C3A" w:rsidRDefault="00137C3A" w:rsidP="00A0397D">
            <w:pPr>
              <w:rPr>
                <w:sz w:val="20"/>
                <w:szCs w:val="20"/>
              </w:rPr>
            </w:pPr>
            <w:r>
              <w:rPr>
                <w:rFonts w:hint="eastAsia"/>
                <w:sz w:val="20"/>
                <w:szCs w:val="20"/>
              </w:rPr>
              <w:t>rows</w:t>
            </w:r>
          </w:p>
        </w:tc>
        <w:tc>
          <w:tcPr>
            <w:tcW w:w="1134" w:type="dxa"/>
            <w:shd w:val="clear" w:color="auto" w:fill="auto"/>
          </w:tcPr>
          <w:p w14:paraId="63EA915F"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8D7C2AD" w14:textId="77777777" w:rsidR="00137C3A" w:rsidRPr="00736667" w:rsidRDefault="00137C3A" w:rsidP="00A0397D">
            <w:pPr>
              <w:jc w:val="left"/>
              <w:rPr>
                <w:rFonts w:ascii="宋体" w:hAnsi="宋体"/>
                <w:snapToGrid w:val="0"/>
                <w:kern w:val="0"/>
              </w:rPr>
            </w:pPr>
          </w:p>
        </w:tc>
      </w:tr>
      <w:tr w:rsidR="00137C3A" w:rsidRPr="00736667" w14:paraId="69A57AA4" w14:textId="77777777" w:rsidTr="00A0397D">
        <w:tc>
          <w:tcPr>
            <w:tcW w:w="1559" w:type="dxa"/>
            <w:shd w:val="clear" w:color="auto" w:fill="auto"/>
            <w:vAlign w:val="bottom"/>
          </w:tcPr>
          <w:p w14:paraId="6422A785" w14:textId="77777777" w:rsidR="00137C3A" w:rsidRDefault="00137C3A" w:rsidP="00A0397D">
            <w:pPr>
              <w:rPr>
                <w:sz w:val="20"/>
                <w:szCs w:val="20"/>
              </w:rPr>
            </w:pPr>
            <w:r>
              <w:rPr>
                <w:rFonts w:hint="eastAsia"/>
                <w:sz w:val="20"/>
                <w:szCs w:val="20"/>
              </w:rPr>
              <w:t>起始条数</w:t>
            </w:r>
          </w:p>
        </w:tc>
        <w:tc>
          <w:tcPr>
            <w:tcW w:w="1701" w:type="dxa"/>
            <w:shd w:val="clear" w:color="auto" w:fill="auto"/>
            <w:vAlign w:val="bottom"/>
          </w:tcPr>
          <w:p w14:paraId="20818A89" w14:textId="77777777" w:rsidR="00137C3A" w:rsidRDefault="00137C3A" w:rsidP="00A0397D">
            <w:pPr>
              <w:rPr>
                <w:sz w:val="20"/>
                <w:szCs w:val="20"/>
              </w:rPr>
            </w:pPr>
            <w:r>
              <w:rPr>
                <w:rFonts w:hint="eastAsia"/>
                <w:sz w:val="20"/>
                <w:szCs w:val="20"/>
              </w:rPr>
              <w:t>start</w:t>
            </w:r>
          </w:p>
        </w:tc>
        <w:tc>
          <w:tcPr>
            <w:tcW w:w="1134" w:type="dxa"/>
            <w:shd w:val="clear" w:color="auto" w:fill="auto"/>
          </w:tcPr>
          <w:p w14:paraId="24AC6EDB"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6258D2C" w14:textId="77777777" w:rsidR="00137C3A" w:rsidRPr="00736667" w:rsidRDefault="00137C3A" w:rsidP="00A0397D">
            <w:pPr>
              <w:jc w:val="left"/>
              <w:rPr>
                <w:rFonts w:ascii="宋体" w:hAnsi="宋体"/>
                <w:snapToGrid w:val="0"/>
                <w:kern w:val="0"/>
              </w:rPr>
            </w:pPr>
          </w:p>
        </w:tc>
      </w:tr>
    </w:tbl>
    <w:p w14:paraId="0C5EE57C" w14:textId="77777777" w:rsidR="00137C3A" w:rsidRPr="00C56A4E" w:rsidRDefault="00137C3A" w:rsidP="00137C3A"/>
    <w:p w14:paraId="2F967BD9" w14:textId="77777777" w:rsidR="00137C3A" w:rsidRDefault="00137C3A" w:rsidP="00BF6BAD">
      <w:pPr>
        <w:pStyle w:val="5"/>
      </w:pPr>
      <w:r w:rsidRPr="00A52328">
        <w:rPr>
          <w:rFonts w:hint="eastAsia"/>
        </w:rPr>
        <w:lastRenderedPageBreak/>
        <w:t>输出</w:t>
      </w:r>
    </w:p>
    <w:p w14:paraId="3B19F758" w14:textId="77777777" w:rsidR="00137C3A" w:rsidRPr="007F58D2" w:rsidRDefault="00137C3A" w:rsidP="00137C3A"/>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54A97502" w14:textId="77777777" w:rsidTr="00A0397D">
        <w:tc>
          <w:tcPr>
            <w:tcW w:w="1559" w:type="dxa"/>
            <w:shd w:val="clear" w:color="auto" w:fill="E0E0E0"/>
          </w:tcPr>
          <w:p w14:paraId="6E32B7B1"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2ABE0181"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64C839C"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061D807"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10B73B7B" w14:textId="77777777" w:rsidTr="00A0397D">
        <w:tc>
          <w:tcPr>
            <w:tcW w:w="1559" w:type="dxa"/>
            <w:shd w:val="clear" w:color="auto" w:fill="auto"/>
          </w:tcPr>
          <w:p w14:paraId="03FAC039"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5ACECCD" w14:textId="77777777" w:rsidR="00137C3A" w:rsidRPr="00736667" w:rsidRDefault="00137C3A" w:rsidP="00A0397D">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160540C1"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291DC24" w14:textId="77777777" w:rsidR="00137C3A" w:rsidRPr="00736667" w:rsidRDefault="00137C3A" w:rsidP="00A0397D">
            <w:pPr>
              <w:jc w:val="left"/>
              <w:rPr>
                <w:rFonts w:ascii="宋体" w:hAnsi="宋体"/>
                <w:snapToGrid w:val="0"/>
                <w:kern w:val="0"/>
              </w:rPr>
            </w:pPr>
          </w:p>
        </w:tc>
      </w:tr>
      <w:tr w:rsidR="00137C3A" w:rsidRPr="00736667" w14:paraId="3177E6D5" w14:textId="77777777" w:rsidTr="00A0397D">
        <w:tc>
          <w:tcPr>
            <w:tcW w:w="1559" w:type="dxa"/>
            <w:shd w:val="clear" w:color="auto" w:fill="auto"/>
          </w:tcPr>
          <w:p w14:paraId="60718E76"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7F732838" w14:textId="77777777" w:rsidR="00137C3A" w:rsidRPr="00736667" w:rsidRDefault="00137C3A" w:rsidP="00A0397D">
            <w:pPr>
              <w:jc w:val="left"/>
              <w:rPr>
                <w:rFonts w:ascii="宋体" w:hAnsi="宋体"/>
                <w:snapToGrid w:val="0"/>
                <w:kern w:val="0"/>
              </w:rPr>
            </w:pPr>
            <w:r>
              <w:rPr>
                <w:rFonts w:ascii="宋体" w:hAnsi="宋体"/>
                <w:snapToGrid w:val="0"/>
                <w:kern w:val="0"/>
              </w:rPr>
              <w:t>ROWS</w:t>
            </w:r>
          </w:p>
        </w:tc>
        <w:tc>
          <w:tcPr>
            <w:tcW w:w="1134" w:type="dxa"/>
            <w:shd w:val="clear" w:color="auto" w:fill="auto"/>
          </w:tcPr>
          <w:p w14:paraId="7FDAE6FF" w14:textId="77777777" w:rsidR="00137C3A" w:rsidRPr="00736667"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0BDCD22E" w14:textId="77777777" w:rsidR="00137C3A" w:rsidRPr="00736667" w:rsidRDefault="00137C3A" w:rsidP="00A0397D">
            <w:pPr>
              <w:jc w:val="left"/>
              <w:rPr>
                <w:rFonts w:ascii="宋体" w:hAnsi="宋体"/>
                <w:snapToGrid w:val="0"/>
                <w:kern w:val="0"/>
              </w:rPr>
            </w:pPr>
          </w:p>
        </w:tc>
      </w:tr>
    </w:tbl>
    <w:p w14:paraId="5FDF5517"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7A488860" w14:textId="77777777" w:rsidTr="00A0397D">
        <w:tc>
          <w:tcPr>
            <w:tcW w:w="1559" w:type="dxa"/>
            <w:shd w:val="clear" w:color="auto" w:fill="E0E0E0"/>
          </w:tcPr>
          <w:p w14:paraId="15D039C9" w14:textId="77777777" w:rsidR="00137C3A" w:rsidRPr="00736667" w:rsidRDefault="00137C3A" w:rsidP="00A0397D">
            <w:pPr>
              <w:jc w:val="center"/>
              <w:rPr>
                <w:b/>
                <w:snapToGrid w:val="0"/>
                <w:kern w:val="0"/>
              </w:rPr>
            </w:pPr>
          </w:p>
        </w:tc>
        <w:tc>
          <w:tcPr>
            <w:tcW w:w="1701" w:type="dxa"/>
            <w:shd w:val="clear" w:color="auto" w:fill="E0E0E0"/>
          </w:tcPr>
          <w:p w14:paraId="7045931B"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82970C4"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8D7CFB8"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6EDF5650" w14:textId="77777777" w:rsidTr="00A0397D">
        <w:tc>
          <w:tcPr>
            <w:tcW w:w="1559" w:type="dxa"/>
            <w:shd w:val="clear" w:color="auto" w:fill="auto"/>
            <w:vAlign w:val="center"/>
          </w:tcPr>
          <w:p w14:paraId="4BA4D677" w14:textId="77777777" w:rsidR="00137C3A" w:rsidRDefault="00137C3A" w:rsidP="00A0397D">
            <w:pPr>
              <w:widowControl/>
              <w:jc w:val="left"/>
              <w:rPr>
                <w:rFonts w:ascii="宋体" w:hAnsi="宋体"/>
                <w:sz w:val="20"/>
                <w:szCs w:val="20"/>
              </w:rPr>
            </w:pPr>
            <w:r>
              <w:rPr>
                <w:rFonts w:hint="eastAsia"/>
                <w:sz w:val="20"/>
                <w:szCs w:val="20"/>
              </w:rPr>
              <w:t>用户唯一标示</w:t>
            </w:r>
          </w:p>
        </w:tc>
        <w:tc>
          <w:tcPr>
            <w:tcW w:w="1701" w:type="dxa"/>
            <w:shd w:val="clear" w:color="auto" w:fill="auto"/>
            <w:vAlign w:val="center"/>
          </w:tcPr>
          <w:p w14:paraId="0DC47C5C" w14:textId="77777777" w:rsidR="00137C3A" w:rsidRDefault="00137C3A" w:rsidP="00A0397D">
            <w:pPr>
              <w:widowControl/>
              <w:jc w:val="left"/>
              <w:rPr>
                <w:rFonts w:ascii="宋体" w:hAnsi="宋体"/>
                <w:sz w:val="20"/>
                <w:szCs w:val="20"/>
              </w:rPr>
            </w:pPr>
            <w:r>
              <w:rPr>
                <w:rFonts w:hint="eastAsia"/>
                <w:sz w:val="20"/>
                <w:szCs w:val="20"/>
              </w:rPr>
              <w:t>USERID</w:t>
            </w:r>
          </w:p>
        </w:tc>
        <w:tc>
          <w:tcPr>
            <w:tcW w:w="1134" w:type="dxa"/>
            <w:shd w:val="clear" w:color="auto" w:fill="auto"/>
          </w:tcPr>
          <w:p w14:paraId="45E382D4"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41EDBB4" w14:textId="77777777" w:rsidR="00137C3A" w:rsidRPr="00736667" w:rsidRDefault="00137C3A" w:rsidP="00A0397D">
            <w:pPr>
              <w:jc w:val="left"/>
              <w:rPr>
                <w:rFonts w:ascii="宋体" w:hAnsi="宋体"/>
                <w:snapToGrid w:val="0"/>
                <w:kern w:val="0"/>
              </w:rPr>
            </w:pPr>
          </w:p>
        </w:tc>
      </w:tr>
      <w:tr w:rsidR="00137C3A" w:rsidRPr="00736667" w14:paraId="592FFBB4" w14:textId="77777777" w:rsidTr="00A0397D">
        <w:tc>
          <w:tcPr>
            <w:tcW w:w="1559" w:type="dxa"/>
            <w:shd w:val="clear" w:color="auto" w:fill="auto"/>
            <w:vAlign w:val="center"/>
          </w:tcPr>
          <w:p w14:paraId="08FF37AC" w14:textId="77777777" w:rsidR="00137C3A" w:rsidRDefault="00137C3A" w:rsidP="00A0397D">
            <w:pPr>
              <w:rPr>
                <w:sz w:val="20"/>
                <w:szCs w:val="20"/>
              </w:rPr>
            </w:pPr>
            <w:r>
              <w:rPr>
                <w:rFonts w:hint="eastAsia"/>
                <w:sz w:val="20"/>
                <w:szCs w:val="20"/>
              </w:rPr>
              <w:t>用户昵称</w:t>
            </w:r>
          </w:p>
        </w:tc>
        <w:tc>
          <w:tcPr>
            <w:tcW w:w="1701" w:type="dxa"/>
            <w:shd w:val="clear" w:color="auto" w:fill="auto"/>
            <w:vAlign w:val="center"/>
          </w:tcPr>
          <w:p w14:paraId="420777A8" w14:textId="77777777" w:rsidR="00137C3A" w:rsidRDefault="00137C3A" w:rsidP="00A0397D">
            <w:pPr>
              <w:rPr>
                <w:sz w:val="20"/>
                <w:szCs w:val="20"/>
              </w:rPr>
            </w:pPr>
            <w:r>
              <w:rPr>
                <w:rFonts w:hint="eastAsia"/>
                <w:sz w:val="20"/>
                <w:szCs w:val="20"/>
              </w:rPr>
              <w:t>NICKNAME</w:t>
            </w:r>
          </w:p>
        </w:tc>
        <w:tc>
          <w:tcPr>
            <w:tcW w:w="1134" w:type="dxa"/>
            <w:shd w:val="clear" w:color="auto" w:fill="auto"/>
          </w:tcPr>
          <w:p w14:paraId="33864E62"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279E416" w14:textId="77777777" w:rsidR="00137C3A" w:rsidRPr="00736667" w:rsidRDefault="00137C3A" w:rsidP="00A0397D">
            <w:pPr>
              <w:jc w:val="left"/>
              <w:rPr>
                <w:rFonts w:ascii="宋体" w:hAnsi="宋体"/>
                <w:snapToGrid w:val="0"/>
                <w:kern w:val="0"/>
              </w:rPr>
            </w:pPr>
          </w:p>
        </w:tc>
      </w:tr>
      <w:tr w:rsidR="00137C3A" w:rsidRPr="00736667" w14:paraId="200133DC" w14:textId="77777777" w:rsidTr="00A0397D">
        <w:tc>
          <w:tcPr>
            <w:tcW w:w="1559" w:type="dxa"/>
            <w:shd w:val="clear" w:color="auto" w:fill="auto"/>
            <w:vAlign w:val="center"/>
          </w:tcPr>
          <w:p w14:paraId="20D80ED2" w14:textId="77777777" w:rsidR="00137C3A" w:rsidRDefault="00137C3A" w:rsidP="00A0397D">
            <w:pPr>
              <w:rPr>
                <w:sz w:val="20"/>
                <w:szCs w:val="20"/>
              </w:rPr>
            </w:pPr>
            <w:r>
              <w:rPr>
                <w:rFonts w:hint="eastAsia"/>
                <w:sz w:val="20"/>
                <w:szCs w:val="20"/>
              </w:rPr>
              <w:t>用户姓名</w:t>
            </w:r>
          </w:p>
        </w:tc>
        <w:tc>
          <w:tcPr>
            <w:tcW w:w="1701" w:type="dxa"/>
            <w:shd w:val="clear" w:color="auto" w:fill="auto"/>
            <w:vAlign w:val="center"/>
          </w:tcPr>
          <w:p w14:paraId="1BBD4D62" w14:textId="77777777" w:rsidR="00137C3A" w:rsidRDefault="00137C3A" w:rsidP="00A0397D">
            <w:pPr>
              <w:rPr>
                <w:sz w:val="20"/>
                <w:szCs w:val="20"/>
              </w:rPr>
            </w:pPr>
            <w:r>
              <w:rPr>
                <w:rFonts w:hint="eastAsia"/>
                <w:sz w:val="20"/>
                <w:szCs w:val="20"/>
              </w:rPr>
              <w:t>USERNAME</w:t>
            </w:r>
          </w:p>
        </w:tc>
        <w:tc>
          <w:tcPr>
            <w:tcW w:w="1134" w:type="dxa"/>
            <w:shd w:val="clear" w:color="auto" w:fill="auto"/>
          </w:tcPr>
          <w:p w14:paraId="484E59D4"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0D900D2" w14:textId="77777777" w:rsidR="00137C3A" w:rsidRPr="00736667" w:rsidRDefault="00137C3A" w:rsidP="00A0397D">
            <w:pPr>
              <w:jc w:val="left"/>
              <w:rPr>
                <w:rFonts w:ascii="宋体" w:hAnsi="宋体"/>
                <w:snapToGrid w:val="0"/>
                <w:kern w:val="0"/>
              </w:rPr>
            </w:pPr>
          </w:p>
        </w:tc>
      </w:tr>
      <w:tr w:rsidR="00137C3A" w:rsidRPr="00736667" w14:paraId="5A56EF6C" w14:textId="77777777" w:rsidTr="00A0397D">
        <w:tc>
          <w:tcPr>
            <w:tcW w:w="1559" w:type="dxa"/>
            <w:shd w:val="clear" w:color="auto" w:fill="auto"/>
            <w:vAlign w:val="center"/>
          </w:tcPr>
          <w:p w14:paraId="692F41E8" w14:textId="77777777" w:rsidR="00137C3A" w:rsidRDefault="00137C3A" w:rsidP="00A0397D">
            <w:pPr>
              <w:rPr>
                <w:sz w:val="20"/>
                <w:szCs w:val="20"/>
              </w:rPr>
            </w:pPr>
            <w:r>
              <w:rPr>
                <w:rFonts w:hint="eastAsia"/>
                <w:sz w:val="20"/>
                <w:szCs w:val="20"/>
              </w:rPr>
              <w:t>手机号</w:t>
            </w:r>
          </w:p>
        </w:tc>
        <w:tc>
          <w:tcPr>
            <w:tcW w:w="1701" w:type="dxa"/>
            <w:shd w:val="clear" w:color="auto" w:fill="auto"/>
            <w:vAlign w:val="center"/>
          </w:tcPr>
          <w:p w14:paraId="55005575" w14:textId="77777777" w:rsidR="00137C3A" w:rsidRDefault="00137C3A" w:rsidP="00A0397D">
            <w:pPr>
              <w:rPr>
                <w:sz w:val="20"/>
                <w:szCs w:val="20"/>
              </w:rPr>
            </w:pPr>
            <w:r>
              <w:rPr>
                <w:rFonts w:hint="eastAsia"/>
                <w:sz w:val="20"/>
                <w:szCs w:val="20"/>
              </w:rPr>
              <w:t>MOBILEPHONE</w:t>
            </w:r>
          </w:p>
        </w:tc>
        <w:tc>
          <w:tcPr>
            <w:tcW w:w="1134" w:type="dxa"/>
            <w:shd w:val="clear" w:color="auto" w:fill="auto"/>
          </w:tcPr>
          <w:p w14:paraId="08DB4884"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F79AFB7" w14:textId="77777777" w:rsidR="00137C3A" w:rsidRPr="00736667" w:rsidRDefault="00137C3A" w:rsidP="00A0397D">
            <w:pPr>
              <w:jc w:val="left"/>
              <w:rPr>
                <w:rFonts w:ascii="宋体" w:hAnsi="宋体"/>
                <w:snapToGrid w:val="0"/>
                <w:kern w:val="0"/>
              </w:rPr>
            </w:pPr>
          </w:p>
        </w:tc>
      </w:tr>
      <w:tr w:rsidR="00137C3A" w:rsidRPr="00736667" w14:paraId="3CEE7752" w14:textId="77777777" w:rsidTr="00A0397D">
        <w:tc>
          <w:tcPr>
            <w:tcW w:w="1559" w:type="dxa"/>
            <w:shd w:val="clear" w:color="auto" w:fill="auto"/>
            <w:vAlign w:val="center"/>
          </w:tcPr>
          <w:p w14:paraId="542BEA4F" w14:textId="77777777" w:rsidR="00137C3A" w:rsidRDefault="00137C3A" w:rsidP="00A0397D">
            <w:pPr>
              <w:rPr>
                <w:sz w:val="20"/>
                <w:szCs w:val="20"/>
              </w:rPr>
            </w:pPr>
            <w:r>
              <w:rPr>
                <w:rFonts w:hint="eastAsia"/>
                <w:sz w:val="20"/>
                <w:szCs w:val="20"/>
              </w:rPr>
              <w:t>身份证号</w:t>
            </w:r>
          </w:p>
        </w:tc>
        <w:tc>
          <w:tcPr>
            <w:tcW w:w="1701" w:type="dxa"/>
            <w:shd w:val="clear" w:color="auto" w:fill="auto"/>
            <w:vAlign w:val="center"/>
          </w:tcPr>
          <w:p w14:paraId="33C8BE01" w14:textId="77777777" w:rsidR="00137C3A" w:rsidRDefault="00137C3A" w:rsidP="00A0397D">
            <w:pPr>
              <w:rPr>
                <w:sz w:val="20"/>
                <w:szCs w:val="20"/>
              </w:rPr>
            </w:pPr>
            <w:r>
              <w:rPr>
                <w:rFonts w:hint="eastAsia"/>
                <w:sz w:val="20"/>
                <w:szCs w:val="20"/>
              </w:rPr>
              <w:t>CARDNO</w:t>
            </w:r>
          </w:p>
        </w:tc>
        <w:tc>
          <w:tcPr>
            <w:tcW w:w="1134" w:type="dxa"/>
            <w:shd w:val="clear" w:color="auto" w:fill="auto"/>
          </w:tcPr>
          <w:p w14:paraId="372DF605"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943E67E" w14:textId="77777777" w:rsidR="00137C3A" w:rsidRPr="00736667" w:rsidRDefault="00137C3A" w:rsidP="00A0397D">
            <w:pPr>
              <w:jc w:val="left"/>
              <w:rPr>
                <w:rFonts w:ascii="宋体" w:hAnsi="宋体"/>
                <w:snapToGrid w:val="0"/>
                <w:kern w:val="0"/>
              </w:rPr>
            </w:pPr>
          </w:p>
        </w:tc>
      </w:tr>
      <w:tr w:rsidR="00137C3A" w:rsidRPr="00736667" w14:paraId="3407ABA7" w14:textId="77777777" w:rsidTr="00A0397D">
        <w:tc>
          <w:tcPr>
            <w:tcW w:w="1559" w:type="dxa"/>
            <w:shd w:val="clear" w:color="auto" w:fill="auto"/>
            <w:vAlign w:val="center"/>
          </w:tcPr>
          <w:p w14:paraId="23644EE5" w14:textId="77777777" w:rsidR="00137C3A" w:rsidRDefault="00137C3A" w:rsidP="00A0397D">
            <w:pPr>
              <w:rPr>
                <w:sz w:val="20"/>
                <w:szCs w:val="20"/>
              </w:rPr>
            </w:pPr>
            <w:r>
              <w:rPr>
                <w:rFonts w:hint="eastAsia"/>
                <w:sz w:val="20"/>
                <w:szCs w:val="20"/>
              </w:rPr>
              <w:t>有效状态</w:t>
            </w:r>
          </w:p>
        </w:tc>
        <w:tc>
          <w:tcPr>
            <w:tcW w:w="1701" w:type="dxa"/>
            <w:shd w:val="clear" w:color="auto" w:fill="auto"/>
            <w:vAlign w:val="center"/>
          </w:tcPr>
          <w:p w14:paraId="5A337351" w14:textId="77777777" w:rsidR="00137C3A" w:rsidRDefault="00137C3A" w:rsidP="00A0397D">
            <w:pPr>
              <w:rPr>
                <w:sz w:val="20"/>
                <w:szCs w:val="20"/>
              </w:rPr>
            </w:pPr>
            <w:r>
              <w:rPr>
                <w:rFonts w:hint="eastAsia"/>
                <w:sz w:val="20"/>
                <w:szCs w:val="20"/>
              </w:rPr>
              <w:t>AVAILABLE</w:t>
            </w:r>
          </w:p>
        </w:tc>
        <w:tc>
          <w:tcPr>
            <w:tcW w:w="1134" w:type="dxa"/>
            <w:shd w:val="clear" w:color="auto" w:fill="auto"/>
          </w:tcPr>
          <w:p w14:paraId="02DBD940"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2A122A" w14:textId="77777777" w:rsidR="00137C3A" w:rsidRPr="00736667" w:rsidRDefault="00137C3A" w:rsidP="00A0397D">
            <w:pPr>
              <w:jc w:val="left"/>
              <w:rPr>
                <w:rFonts w:ascii="宋体" w:hAnsi="宋体"/>
                <w:snapToGrid w:val="0"/>
                <w:kern w:val="0"/>
              </w:rPr>
            </w:pPr>
          </w:p>
        </w:tc>
      </w:tr>
      <w:tr w:rsidR="00137C3A" w:rsidRPr="00736667" w14:paraId="798FABBB" w14:textId="77777777" w:rsidTr="00A0397D">
        <w:tc>
          <w:tcPr>
            <w:tcW w:w="1559" w:type="dxa"/>
            <w:shd w:val="clear" w:color="auto" w:fill="auto"/>
            <w:vAlign w:val="center"/>
          </w:tcPr>
          <w:p w14:paraId="255100B5" w14:textId="77777777" w:rsidR="00137C3A" w:rsidRDefault="00137C3A" w:rsidP="00A0397D">
            <w:pPr>
              <w:rPr>
                <w:sz w:val="20"/>
                <w:szCs w:val="20"/>
              </w:rPr>
            </w:pPr>
            <w:r>
              <w:rPr>
                <w:rFonts w:hint="eastAsia"/>
                <w:sz w:val="20"/>
                <w:szCs w:val="20"/>
              </w:rPr>
              <w:t>认证标示</w:t>
            </w:r>
          </w:p>
        </w:tc>
        <w:tc>
          <w:tcPr>
            <w:tcW w:w="1701" w:type="dxa"/>
            <w:shd w:val="clear" w:color="auto" w:fill="auto"/>
            <w:vAlign w:val="center"/>
          </w:tcPr>
          <w:p w14:paraId="2F94EDD5" w14:textId="77777777" w:rsidR="00137C3A" w:rsidRDefault="00137C3A" w:rsidP="00A0397D">
            <w:pPr>
              <w:rPr>
                <w:sz w:val="20"/>
                <w:szCs w:val="20"/>
              </w:rPr>
            </w:pPr>
            <w:r>
              <w:rPr>
                <w:rFonts w:hint="eastAsia"/>
                <w:sz w:val="20"/>
                <w:szCs w:val="20"/>
              </w:rPr>
              <w:t>IDENTIFYFLAG</w:t>
            </w:r>
          </w:p>
        </w:tc>
        <w:tc>
          <w:tcPr>
            <w:tcW w:w="1134" w:type="dxa"/>
            <w:shd w:val="clear" w:color="auto" w:fill="auto"/>
          </w:tcPr>
          <w:p w14:paraId="7F74C231" w14:textId="77777777" w:rsidR="00137C3A" w:rsidRDefault="00137C3A" w:rsidP="00A0397D">
            <w:pPr>
              <w:jc w:val="left"/>
              <w:rPr>
                <w:rFonts w:ascii="宋体" w:hAnsi="宋体"/>
                <w:snapToGrid w:val="0"/>
                <w:kern w:val="0"/>
              </w:rPr>
            </w:pPr>
          </w:p>
        </w:tc>
        <w:tc>
          <w:tcPr>
            <w:tcW w:w="3119" w:type="dxa"/>
            <w:shd w:val="clear" w:color="auto" w:fill="auto"/>
          </w:tcPr>
          <w:p w14:paraId="3D4ACC62" w14:textId="77777777" w:rsidR="00137C3A" w:rsidRPr="00736667" w:rsidRDefault="00137C3A" w:rsidP="00A0397D">
            <w:pPr>
              <w:jc w:val="left"/>
              <w:rPr>
                <w:rFonts w:ascii="宋体" w:hAnsi="宋体"/>
                <w:snapToGrid w:val="0"/>
                <w:kern w:val="0"/>
              </w:rPr>
            </w:pPr>
          </w:p>
        </w:tc>
      </w:tr>
      <w:tr w:rsidR="00137C3A" w:rsidRPr="00736667" w14:paraId="50CBAF2A" w14:textId="77777777" w:rsidTr="00A0397D">
        <w:tc>
          <w:tcPr>
            <w:tcW w:w="1559" w:type="dxa"/>
            <w:shd w:val="clear" w:color="auto" w:fill="auto"/>
            <w:vAlign w:val="center"/>
          </w:tcPr>
          <w:p w14:paraId="17BC26DD" w14:textId="77777777" w:rsidR="00137C3A" w:rsidRDefault="00137C3A" w:rsidP="00A0397D">
            <w:pPr>
              <w:rPr>
                <w:sz w:val="20"/>
                <w:szCs w:val="20"/>
              </w:rPr>
            </w:pPr>
            <w:r>
              <w:rPr>
                <w:rFonts w:hint="eastAsia"/>
                <w:sz w:val="20"/>
                <w:szCs w:val="20"/>
              </w:rPr>
              <w:t>注册时间</w:t>
            </w:r>
          </w:p>
        </w:tc>
        <w:tc>
          <w:tcPr>
            <w:tcW w:w="1701" w:type="dxa"/>
            <w:shd w:val="clear" w:color="auto" w:fill="auto"/>
            <w:vAlign w:val="center"/>
          </w:tcPr>
          <w:p w14:paraId="282B9E90" w14:textId="77777777" w:rsidR="00137C3A" w:rsidRDefault="00137C3A" w:rsidP="00A0397D">
            <w:pPr>
              <w:rPr>
                <w:sz w:val="20"/>
                <w:szCs w:val="20"/>
              </w:rPr>
            </w:pPr>
            <w:r>
              <w:rPr>
                <w:rFonts w:hint="eastAsia"/>
                <w:sz w:val="20"/>
                <w:szCs w:val="20"/>
              </w:rPr>
              <w:t>REGISTDATE</w:t>
            </w:r>
          </w:p>
        </w:tc>
        <w:tc>
          <w:tcPr>
            <w:tcW w:w="1134" w:type="dxa"/>
            <w:shd w:val="clear" w:color="auto" w:fill="auto"/>
          </w:tcPr>
          <w:p w14:paraId="2C6ECF95" w14:textId="77777777" w:rsidR="00137C3A" w:rsidRDefault="00137C3A" w:rsidP="00A0397D">
            <w:pPr>
              <w:jc w:val="left"/>
              <w:rPr>
                <w:rFonts w:ascii="宋体" w:hAnsi="宋体"/>
                <w:snapToGrid w:val="0"/>
                <w:kern w:val="0"/>
              </w:rPr>
            </w:pPr>
          </w:p>
        </w:tc>
        <w:tc>
          <w:tcPr>
            <w:tcW w:w="3119" w:type="dxa"/>
            <w:shd w:val="clear" w:color="auto" w:fill="auto"/>
          </w:tcPr>
          <w:p w14:paraId="321E55BB" w14:textId="77777777" w:rsidR="00137C3A" w:rsidRPr="00736667" w:rsidRDefault="00137C3A" w:rsidP="00A0397D">
            <w:pPr>
              <w:jc w:val="left"/>
              <w:rPr>
                <w:rFonts w:ascii="宋体" w:hAnsi="宋体"/>
                <w:snapToGrid w:val="0"/>
                <w:kern w:val="0"/>
              </w:rPr>
            </w:pPr>
          </w:p>
        </w:tc>
      </w:tr>
    </w:tbl>
    <w:p w14:paraId="310BBBFF"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2A37E208" w14:textId="77777777" w:rsidR="00137C3A" w:rsidRPr="0082647F" w:rsidRDefault="00137C3A" w:rsidP="00BF6BAD">
      <w:pPr>
        <w:pStyle w:val="4"/>
      </w:pPr>
      <w:r>
        <w:rPr>
          <w:rFonts w:hint="eastAsia"/>
        </w:rPr>
        <w:t>查询</w:t>
      </w:r>
      <w:r>
        <w:t>渠道人用户</w:t>
      </w:r>
    </w:p>
    <w:p w14:paraId="3CE70FD1" w14:textId="77777777" w:rsidR="00137C3A" w:rsidRDefault="00137C3A" w:rsidP="00BF6BAD">
      <w:pPr>
        <w:pStyle w:val="5"/>
      </w:pPr>
      <w:r>
        <w:rPr>
          <w:rFonts w:hint="eastAsia"/>
        </w:rPr>
        <w:t>功能</w:t>
      </w:r>
      <w:r>
        <w:t>描述</w:t>
      </w:r>
    </w:p>
    <w:p w14:paraId="0756A6A3"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主要是提供给管理人员查询渠道用户。</w:t>
      </w:r>
    </w:p>
    <w:p w14:paraId="2243694C" w14:textId="77777777" w:rsidR="00137C3A" w:rsidRPr="00676A58" w:rsidRDefault="00137C3A" w:rsidP="00BF6BAD">
      <w:pPr>
        <w:pStyle w:val="5"/>
      </w:pPr>
      <w:r w:rsidRPr="00676A58">
        <w:rPr>
          <w:rFonts w:hint="eastAsia"/>
        </w:rPr>
        <w:lastRenderedPageBreak/>
        <w:t>处理流程</w:t>
      </w:r>
    </w:p>
    <w:p w14:paraId="0F2B574A" w14:textId="77777777" w:rsidR="00137C3A" w:rsidRDefault="00137C3A" w:rsidP="00137C3A">
      <w:pPr>
        <w:ind w:left="289" w:firstLine="420"/>
      </w:pPr>
      <w:r>
        <w:object w:dxaOrig="2323" w:dyaOrig="4863" w14:anchorId="622D6403">
          <v:shape id="_x0000_i1107" type="#_x0000_t75" style="width:115pt;height:245pt" o:ole="">
            <v:imagedata r:id="rId178" o:title=""/>
          </v:shape>
          <o:OLEObject Type="Embed" ProgID="Visio.Drawing.15" ShapeID="_x0000_i1107" DrawAspect="Content" ObjectID="_1569760980" r:id="rId179"/>
        </w:object>
      </w:r>
    </w:p>
    <w:p w14:paraId="0CC05AB9" w14:textId="77777777" w:rsidR="00137C3A" w:rsidRPr="00533387" w:rsidRDefault="00137C3A">
      <w:pPr>
        <w:pStyle w:val="afb"/>
        <w:numPr>
          <w:ilvl w:val="0"/>
          <w:numId w:val="9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79" w:author="wangq" w:date="2017-08-21T17:25:00Z">
          <w:pPr>
            <w:pStyle w:val="afb"/>
            <w:numPr>
              <w:numId w:val="11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输入用户ID</w:t>
      </w:r>
    </w:p>
    <w:p w14:paraId="4A651E75" w14:textId="77777777" w:rsidR="00137C3A" w:rsidRPr="00C3467F" w:rsidRDefault="00137C3A">
      <w:pPr>
        <w:pStyle w:val="afb"/>
        <w:numPr>
          <w:ilvl w:val="0"/>
          <w:numId w:val="9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80" w:author="wangq" w:date="2017-08-21T17:25:00Z">
          <w:pPr>
            <w:pStyle w:val="afb"/>
            <w:numPr>
              <w:numId w:val="11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hint="eastAsia"/>
        </w:rPr>
        <w:t>返回用户信息</w:t>
      </w:r>
    </w:p>
    <w:p w14:paraId="244E51A3" w14:textId="77777777" w:rsidR="00137C3A" w:rsidRPr="00F9212D" w:rsidRDefault="00137C3A" w:rsidP="00BF6BAD">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7A9460C2" w14:textId="77777777" w:rsidTr="00A0397D">
        <w:tc>
          <w:tcPr>
            <w:tcW w:w="1559" w:type="dxa"/>
            <w:shd w:val="clear" w:color="auto" w:fill="E0E0E0"/>
          </w:tcPr>
          <w:p w14:paraId="6B9E999A"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3E779C69"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DB83E8A"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043F82A"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3D867030" w14:textId="77777777" w:rsidTr="00A0397D">
        <w:tc>
          <w:tcPr>
            <w:tcW w:w="1559" w:type="dxa"/>
            <w:shd w:val="clear" w:color="auto" w:fill="auto"/>
            <w:vAlign w:val="bottom"/>
          </w:tcPr>
          <w:p w14:paraId="2950FC45" w14:textId="77777777" w:rsidR="00137C3A" w:rsidRDefault="00137C3A" w:rsidP="00A0397D">
            <w:pPr>
              <w:widowControl/>
              <w:jc w:val="left"/>
              <w:rPr>
                <w:rFonts w:ascii="宋体" w:hAnsi="宋体"/>
                <w:sz w:val="20"/>
                <w:szCs w:val="20"/>
              </w:rPr>
            </w:pPr>
            <w:r>
              <w:rPr>
                <w:rFonts w:hint="eastAsia"/>
                <w:sz w:val="20"/>
                <w:szCs w:val="20"/>
              </w:rPr>
              <w:t>用户</w:t>
            </w:r>
            <w:r>
              <w:rPr>
                <w:rFonts w:hint="eastAsia"/>
                <w:sz w:val="20"/>
                <w:szCs w:val="20"/>
              </w:rPr>
              <w:t>ID</w:t>
            </w:r>
          </w:p>
        </w:tc>
        <w:tc>
          <w:tcPr>
            <w:tcW w:w="1701" w:type="dxa"/>
            <w:shd w:val="clear" w:color="auto" w:fill="auto"/>
            <w:vAlign w:val="bottom"/>
          </w:tcPr>
          <w:p w14:paraId="22EABE68" w14:textId="77777777" w:rsidR="00137C3A" w:rsidRDefault="00137C3A" w:rsidP="00A0397D">
            <w:pPr>
              <w:rPr>
                <w:sz w:val="20"/>
                <w:szCs w:val="20"/>
              </w:rPr>
            </w:pPr>
            <w:r>
              <w:rPr>
                <w:sz w:val="20"/>
                <w:szCs w:val="20"/>
              </w:rPr>
              <w:t>USERID</w:t>
            </w:r>
          </w:p>
        </w:tc>
        <w:tc>
          <w:tcPr>
            <w:tcW w:w="1134" w:type="dxa"/>
            <w:shd w:val="clear" w:color="auto" w:fill="auto"/>
          </w:tcPr>
          <w:p w14:paraId="22975F5E"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4326CD8" w14:textId="77777777" w:rsidR="00137C3A" w:rsidRPr="00736667" w:rsidRDefault="00137C3A" w:rsidP="00A0397D">
            <w:pPr>
              <w:jc w:val="left"/>
              <w:rPr>
                <w:rFonts w:ascii="宋体" w:hAnsi="宋体"/>
                <w:snapToGrid w:val="0"/>
                <w:kern w:val="0"/>
              </w:rPr>
            </w:pPr>
          </w:p>
        </w:tc>
      </w:tr>
    </w:tbl>
    <w:p w14:paraId="698AB37B" w14:textId="77777777" w:rsidR="00137C3A" w:rsidRPr="00C56A4E" w:rsidRDefault="00137C3A" w:rsidP="00137C3A"/>
    <w:p w14:paraId="091471EB" w14:textId="77777777" w:rsidR="00137C3A" w:rsidRDefault="00137C3A" w:rsidP="00BF6BAD">
      <w:pPr>
        <w:pStyle w:val="5"/>
      </w:pPr>
      <w:r w:rsidRPr="00A52328">
        <w:rPr>
          <w:rFonts w:hint="eastAsia"/>
        </w:rPr>
        <w:t>输出</w:t>
      </w:r>
    </w:p>
    <w:p w14:paraId="7062FDFD"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563E333A" w14:textId="77777777" w:rsidTr="00A0397D">
        <w:tc>
          <w:tcPr>
            <w:tcW w:w="1559" w:type="dxa"/>
            <w:shd w:val="clear" w:color="auto" w:fill="E0E0E0"/>
          </w:tcPr>
          <w:p w14:paraId="20B6C6E7" w14:textId="77777777" w:rsidR="00137C3A" w:rsidRPr="00736667" w:rsidRDefault="00137C3A" w:rsidP="00A0397D">
            <w:pPr>
              <w:jc w:val="center"/>
              <w:rPr>
                <w:b/>
                <w:snapToGrid w:val="0"/>
                <w:kern w:val="0"/>
              </w:rPr>
            </w:pPr>
          </w:p>
        </w:tc>
        <w:tc>
          <w:tcPr>
            <w:tcW w:w="1701" w:type="dxa"/>
            <w:shd w:val="clear" w:color="auto" w:fill="E0E0E0"/>
          </w:tcPr>
          <w:p w14:paraId="1EF9464A"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C0A4B77"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1FDF21E"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3CC87058" w14:textId="77777777" w:rsidTr="00A0397D">
        <w:tc>
          <w:tcPr>
            <w:tcW w:w="1559" w:type="dxa"/>
            <w:shd w:val="clear" w:color="auto" w:fill="auto"/>
            <w:vAlign w:val="center"/>
          </w:tcPr>
          <w:p w14:paraId="2B40191B" w14:textId="77777777" w:rsidR="00137C3A" w:rsidRDefault="00137C3A" w:rsidP="00A0397D">
            <w:pPr>
              <w:widowControl/>
              <w:jc w:val="left"/>
              <w:rPr>
                <w:rFonts w:ascii="宋体" w:hAnsi="宋体"/>
                <w:sz w:val="20"/>
                <w:szCs w:val="20"/>
              </w:rPr>
            </w:pPr>
            <w:r>
              <w:rPr>
                <w:rFonts w:hint="eastAsia"/>
                <w:sz w:val="20"/>
                <w:szCs w:val="20"/>
              </w:rPr>
              <w:t>用户唯一标示</w:t>
            </w:r>
          </w:p>
        </w:tc>
        <w:tc>
          <w:tcPr>
            <w:tcW w:w="1701" w:type="dxa"/>
            <w:shd w:val="clear" w:color="auto" w:fill="auto"/>
            <w:vAlign w:val="center"/>
          </w:tcPr>
          <w:p w14:paraId="550FDCE6" w14:textId="77777777" w:rsidR="00137C3A" w:rsidRDefault="00137C3A" w:rsidP="00A0397D">
            <w:pPr>
              <w:widowControl/>
              <w:jc w:val="left"/>
              <w:rPr>
                <w:rFonts w:ascii="宋体" w:hAnsi="宋体"/>
                <w:sz w:val="20"/>
                <w:szCs w:val="20"/>
              </w:rPr>
            </w:pPr>
            <w:r>
              <w:rPr>
                <w:rFonts w:hint="eastAsia"/>
                <w:sz w:val="20"/>
                <w:szCs w:val="20"/>
              </w:rPr>
              <w:t>USERID</w:t>
            </w:r>
          </w:p>
        </w:tc>
        <w:tc>
          <w:tcPr>
            <w:tcW w:w="1134" w:type="dxa"/>
            <w:shd w:val="clear" w:color="auto" w:fill="auto"/>
          </w:tcPr>
          <w:p w14:paraId="5C9A5751"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2814B09E" w14:textId="77777777" w:rsidR="00137C3A" w:rsidRPr="00736667" w:rsidRDefault="00137C3A" w:rsidP="00A0397D">
            <w:pPr>
              <w:jc w:val="left"/>
              <w:rPr>
                <w:rFonts w:ascii="宋体" w:hAnsi="宋体"/>
                <w:snapToGrid w:val="0"/>
                <w:kern w:val="0"/>
              </w:rPr>
            </w:pPr>
          </w:p>
        </w:tc>
      </w:tr>
      <w:tr w:rsidR="00137C3A" w:rsidRPr="00736667" w14:paraId="4C7F82FA" w14:textId="77777777" w:rsidTr="00A0397D">
        <w:tc>
          <w:tcPr>
            <w:tcW w:w="1559" w:type="dxa"/>
            <w:shd w:val="clear" w:color="auto" w:fill="auto"/>
            <w:vAlign w:val="center"/>
          </w:tcPr>
          <w:p w14:paraId="708ABCBA" w14:textId="77777777" w:rsidR="00137C3A" w:rsidRDefault="00137C3A" w:rsidP="00A0397D">
            <w:pPr>
              <w:rPr>
                <w:sz w:val="20"/>
                <w:szCs w:val="20"/>
              </w:rPr>
            </w:pPr>
            <w:r>
              <w:rPr>
                <w:rFonts w:hint="eastAsia"/>
                <w:sz w:val="20"/>
                <w:szCs w:val="20"/>
              </w:rPr>
              <w:t>用户昵称</w:t>
            </w:r>
          </w:p>
        </w:tc>
        <w:tc>
          <w:tcPr>
            <w:tcW w:w="1701" w:type="dxa"/>
            <w:shd w:val="clear" w:color="auto" w:fill="auto"/>
            <w:vAlign w:val="center"/>
          </w:tcPr>
          <w:p w14:paraId="157726D5" w14:textId="77777777" w:rsidR="00137C3A" w:rsidRDefault="00137C3A" w:rsidP="00A0397D">
            <w:pPr>
              <w:rPr>
                <w:sz w:val="20"/>
                <w:szCs w:val="20"/>
              </w:rPr>
            </w:pPr>
            <w:r>
              <w:rPr>
                <w:rFonts w:hint="eastAsia"/>
                <w:sz w:val="20"/>
                <w:szCs w:val="20"/>
              </w:rPr>
              <w:t>NICKNAME</w:t>
            </w:r>
          </w:p>
        </w:tc>
        <w:tc>
          <w:tcPr>
            <w:tcW w:w="1134" w:type="dxa"/>
            <w:shd w:val="clear" w:color="auto" w:fill="auto"/>
          </w:tcPr>
          <w:p w14:paraId="17196537"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44CAC6C" w14:textId="77777777" w:rsidR="00137C3A" w:rsidRPr="00736667" w:rsidRDefault="00137C3A" w:rsidP="00A0397D">
            <w:pPr>
              <w:jc w:val="left"/>
              <w:rPr>
                <w:rFonts w:ascii="宋体" w:hAnsi="宋体"/>
                <w:snapToGrid w:val="0"/>
                <w:kern w:val="0"/>
              </w:rPr>
            </w:pPr>
          </w:p>
        </w:tc>
      </w:tr>
      <w:tr w:rsidR="00137C3A" w:rsidRPr="00736667" w14:paraId="2FDECA37" w14:textId="77777777" w:rsidTr="00A0397D">
        <w:tc>
          <w:tcPr>
            <w:tcW w:w="1559" w:type="dxa"/>
            <w:shd w:val="clear" w:color="auto" w:fill="auto"/>
            <w:vAlign w:val="center"/>
          </w:tcPr>
          <w:p w14:paraId="52D07F32" w14:textId="77777777" w:rsidR="00137C3A" w:rsidRDefault="00137C3A" w:rsidP="00A0397D">
            <w:pPr>
              <w:rPr>
                <w:sz w:val="20"/>
                <w:szCs w:val="20"/>
              </w:rPr>
            </w:pPr>
            <w:r>
              <w:rPr>
                <w:rFonts w:hint="eastAsia"/>
                <w:sz w:val="20"/>
                <w:szCs w:val="20"/>
              </w:rPr>
              <w:t>用户姓名</w:t>
            </w:r>
          </w:p>
        </w:tc>
        <w:tc>
          <w:tcPr>
            <w:tcW w:w="1701" w:type="dxa"/>
            <w:shd w:val="clear" w:color="auto" w:fill="auto"/>
            <w:vAlign w:val="center"/>
          </w:tcPr>
          <w:p w14:paraId="23AC7ADB" w14:textId="77777777" w:rsidR="00137C3A" w:rsidRDefault="00137C3A" w:rsidP="00A0397D">
            <w:pPr>
              <w:rPr>
                <w:sz w:val="20"/>
                <w:szCs w:val="20"/>
              </w:rPr>
            </w:pPr>
            <w:r>
              <w:rPr>
                <w:rFonts w:hint="eastAsia"/>
                <w:sz w:val="20"/>
                <w:szCs w:val="20"/>
              </w:rPr>
              <w:t>USERNAME</w:t>
            </w:r>
          </w:p>
        </w:tc>
        <w:tc>
          <w:tcPr>
            <w:tcW w:w="1134" w:type="dxa"/>
            <w:shd w:val="clear" w:color="auto" w:fill="auto"/>
          </w:tcPr>
          <w:p w14:paraId="2AF1E74C"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D4309E1" w14:textId="77777777" w:rsidR="00137C3A" w:rsidRPr="00736667" w:rsidRDefault="00137C3A" w:rsidP="00A0397D">
            <w:pPr>
              <w:jc w:val="left"/>
              <w:rPr>
                <w:rFonts w:ascii="宋体" w:hAnsi="宋体"/>
                <w:snapToGrid w:val="0"/>
                <w:kern w:val="0"/>
              </w:rPr>
            </w:pPr>
          </w:p>
        </w:tc>
      </w:tr>
      <w:tr w:rsidR="00137C3A" w:rsidRPr="00736667" w14:paraId="16EC2C76" w14:textId="77777777" w:rsidTr="00A0397D">
        <w:tc>
          <w:tcPr>
            <w:tcW w:w="1559" w:type="dxa"/>
            <w:shd w:val="clear" w:color="auto" w:fill="auto"/>
            <w:vAlign w:val="center"/>
          </w:tcPr>
          <w:p w14:paraId="110072C8" w14:textId="77777777" w:rsidR="00137C3A" w:rsidRDefault="00137C3A" w:rsidP="00A0397D">
            <w:pPr>
              <w:rPr>
                <w:sz w:val="20"/>
                <w:szCs w:val="20"/>
              </w:rPr>
            </w:pPr>
            <w:r>
              <w:rPr>
                <w:rFonts w:hint="eastAsia"/>
                <w:sz w:val="20"/>
                <w:szCs w:val="20"/>
              </w:rPr>
              <w:t>手机号</w:t>
            </w:r>
          </w:p>
        </w:tc>
        <w:tc>
          <w:tcPr>
            <w:tcW w:w="1701" w:type="dxa"/>
            <w:shd w:val="clear" w:color="auto" w:fill="auto"/>
            <w:vAlign w:val="center"/>
          </w:tcPr>
          <w:p w14:paraId="59400B1E" w14:textId="77777777" w:rsidR="00137C3A" w:rsidRDefault="00137C3A" w:rsidP="00A0397D">
            <w:pPr>
              <w:rPr>
                <w:sz w:val="20"/>
                <w:szCs w:val="20"/>
              </w:rPr>
            </w:pPr>
            <w:r>
              <w:rPr>
                <w:rFonts w:hint="eastAsia"/>
                <w:sz w:val="20"/>
                <w:szCs w:val="20"/>
              </w:rPr>
              <w:t>MOBILEPHONE</w:t>
            </w:r>
          </w:p>
        </w:tc>
        <w:tc>
          <w:tcPr>
            <w:tcW w:w="1134" w:type="dxa"/>
            <w:shd w:val="clear" w:color="auto" w:fill="auto"/>
          </w:tcPr>
          <w:p w14:paraId="08F75B0A"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46C39A5" w14:textId="77777777" w:rsidR="00137C3A" w:rsidRPr="00736667" w:rsidRDefault="00137C3A" w:rsidP="00A0397D">
            <w:pPr>
              <w:jc w:val="left"/>
              <w:rPr>
                <w:rFonts w:ascii="宋体" w:hAnsi="宋体"/>
                <w:snapToGrid w:val="0"/>
                <w:kern w:val="0"/>
              </w:rPr>
            </w:pPr>
          </w:p>
        </w:tc>
      </w:tr>
      <w:tr w:rsidR="00137C3A" w:rsidRPr="00736667" w14:paraId="62C5D56A" w14:textId="77777777" w:rsidTr="00A0397D">
        <w:tc>
          <w:tcPr>
            <w:tcW w:w="1559" w:type="dxa"/>
            <w:shd w:val="clear" w:color="auto" w:fill="auto"/>
            <w:vAlign w:val="center"/>
          </w:tcPr>
          <w:p w14:paraId="7D726336" w14:textId="77777777" w:rsidR="00137C3A" w:rsidRDefault="00137C3A" w:rsidP="00A0397D">
            <w:pPr>
              <w:rPr>
                <w:sz w:val="20"/>
                <w:szCs w:val="20"/>
              </w:rPr>
            </w:pPr>
            <w:r>
              <w:rPr>
                <w:rFonts w:hint="eastAsia"/>
                <w:sz w:val="20"/>
                <w:szCs w:val="20"/>
              </w:rPr>
              <w:t>登录密码</w:t>
            </w:r>
          </w:p>
        </w:tc>
        <w:tc>
          <w:tcPr>
            <w:tcW w:w="1701" w:type="dxa"/>
            <w:shd w:val="clear" w:color="auto" w:fill="auto"/>
            <w:vAlign w:val="center"/>
          </w:tcPr>
          <w:p w14:paraId="2854FF3C" w14:textId="77777777" w:rsidR="00137C3A" w:rsidRDefault="00137C3A" w:rsidP="00A0397D">
            <w:pPr>
              <w:rPr>
                <w:sz w:val="20"/>
                <w:szCs w:val="20"/>
              </w:rPr>
            </w:pPr>
            <w:r>
              <w:rPr>
                <w:rFonts w:hint="eastAsia"/>
                <w:sz w:val="20"/>
                <w:szCs w:val="20"/>
              </w:rPr>
              <w:t>PASSWORD</w:t>
            </w:r>
          </w:p>
        </w:tc>
        <w:tc>
          <w:tcPr>
            <w:tcW w:w="1134" w:type="dxa"/>
            <w:shd w:val="clear" w:color="auto" w:fill="auto"/>
          </w:tcPr>
          <w:p w14:paraId="5FD07AEF"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C09105E" w14:textId="77777777" w:rsidR="00137C3A" w:rsidRPr="00736667" w:rsidRDefault="00137C3A" w:rsidP="00A0397D">
            <w:pPr>
              <w:jc w:val="left"/>
              <w:rPr>
                <w:rFonts w:ascii="宋体" w:hAnsi="宋体"/>
                <w:snapToGrid w:val="0"/>
                <w:kern w:val="0"/>
              </w:rPr>
            </w:pPr>
          </w:p>
        </w:tc>
      </w:tr>
      <w:tr w:rsidR="00137C3A" w:rsidRPr="00736667" w14:paraId="24A13D79" w14:textId="77777777" w:rsidTr="00A0397D">
        <w:tc>
          <w:tcPr>
            <w:tcW w:w="1559" w:type="dxa"/>
            <w:shd w:val="clear" w:color="auto" w:fill="auto"/>
            <w:vAlign w:val="center"/>
          </w:tcPr>
          <w:p w14:paraId="5A993998" w14:textId="77777777" w:rsidR="00137C3A" w:rsidRDefault="00137C3A" w:rsidP="00A0397D">
            <w:pPr>
              <w:rPr>
                <w:sz w:val="20"/>
                <w:szCs w:val="20"/>
              </w:rPr>
            </w:pPr>
            <w:r>
              <w:rPr>
                <w:rFonts w:hint="eastAsia"/>
                <w:sz w:val="20"/>
                <w:szCs w:val="20"/>
              </w:rPr>
              <w:t>身份证号</w:t>
            </w:r>
          </w:p>
        </w:tc>
        <w:tc>
          <w:tcPr>
            <w:tcW w:w="1701" w:type="dxa"/>
            <w:shd w:val="clear" w:color="auto" w:fill="auto"/>
            <w:vAlign w:val="center"/>
          </w:tcPr>
          <w:p w14:paraId="43436040" w14:textId="77777777" w:rsidR="00137C3A" w:rsidRDefault="00137C3A" w:rsidP="00A0397D">
            <w:pPr>
              <w:rPr>
                <w:sz w:val="20"/>
                <w:szCs w:val="20"/>
              </w:rPr>
            </w:pPr>
            <w:r>
              <w:rPr>
                <w:rFonts w:hint="eastAsia"/>
                <w:sz w:val="20"/>
                <w:szCs w:val="20"/>
              </w:rPr>
              <w:t>CARDNO</w:t>
            </w:r>
          </w:p>
        </w:tc>
        <w:tc>
          <w:tcPr>
            <w:tcW w:w="1134" w:type="dxa"/>
            <w:shd w:val="clear" w:color="auto" w:fill="auto"/>
          </w:tcPr>
          <w:p w14:paraId="0AD03D89"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1D572C7" w14:textId="77777777" w:rsidR="00137C3A" w:rsidRPr="00736667" w:rsidRDefault="00137C3A" w:rsidP="00A0397D">
            <w:pPr>
              <w:jc w:val="left"/>
              <w:rPr>
                <w:rFonts w:ascii="宋体" w:hAnsi="宋体"/>
                <w:snapToGrid w:val="0"/>
                <w:kern w:val="0"/>
              </w:rPr>
            </w:pPr>
          </w:p>
        </w:tc>
      </w:tr>
      <w:tr w:rsidR="00137C3A" w:rsidRPr="00736667" w14:paraId="3991A05D" w14:textId="77777777" w:rsidTr="00A0397D">
        <w:tc>
          <w:tcPr>
            <w:tcW w:w="1559" w:type="dxa"/>
            <w:shd w:val="clear" w:color="auto" w:fill="auto"/>
            <w:vAlign w:val="center"/>
          </w:tcPr>
          <w:p w14:paraId="58C00420" w14:textId="77777777" w:rsidR="00137C3A" w:rsidRDefault="00137C3A" w:rsidP="00A0397D">
            <w:pPr>
              <w:rPr>
                <w:sz w:val="20"/>
                <w:szCs w:val="20"/>
              </w:rPr>
            </w:pPr>
            <w:r>
              <w:rPr>
                <w:rFonts w:hint="eastAsia"/>
                <w:sz w:val="20"/>
                <w:szCs w:val="20"/>
              </w:rPr>
              <w:t>有效状态</w:t>
            </w:r>
          </w:p>
        </w:tc>
        <w:tc>
          <w:tcPr>
            <w:tcW w:w="1701" w:type="dxa"/>
            <w:shd w:val="clear" w:color="auto" w:fill="auto"/>
            <w:vAlign w:val="center"/>
          </w:tcPr>
          <w:p w14:paraId="596B302B" w14:textId="77777777" w:rsidR="00137C3A" w:rsidRDefault="00137C3A" w:rsidP="00A0397D">
            <w:pPr>
              <w:rPr>
                <w:sz w:val="20"/>
                <w:szCs w:val="20"/>
              </w:rPr>
            </w:pPr>
            <w:r>
              <w:rPr>
                <w:rFonts w:hint="eastAsia"/>
                <w:sz w:val="20"/>
                <w:szCs w:val="20"/>
              </w:rPr>
              <w:t>AVAILABLE</w:t>
            </w:r>
          </w:p>
        </w:tc>
        <w:tc>
          <w:tcPr>
            <w:tcW w:w="1134" w:type="dxa"/>
            <w:shd w:val="clear" w:color="auto" w:fill="auto"/>
          </w:tcPr>
          <w:p w14:paraId="0023B4B9"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4D8BB2D" w14:textId="77777777" w:rsidR="00137C3A" w:rsidRPr="00736667" w:rsidRDefault="00137C3A" w:rsidP="00A0397D">
            <w:pPr>
              <w:jc w:val="left"/>
              <w:rPr>
                <w:rFonts w:ascii="宋体" w:hAnsi="宋体"/>
                <w:snapToGrid w:val="0"/>
                <w:kern w:val="0"/>
              </w:rPr>
            </w:pPr>
          </w:p>
        </w:tc>
      </w:tr>
      <w:tr w:rsidR="00137C3A" w:rsidRPr="00736667" w14:paraId="20778B3A" w14:textId="77777777" w:rsidTr="00A0397D">
        <w:tc>
          <w:tcPr>
            <w:tcW w:w="1559" w:type="dxa"/>
            <w:shd w:val="clear" w:color="auto" w:fill="auto"/>
            <w:vAlign w:val="center"/>
          </w:tcPr>
          <w:p w14:paraId="22C1F11E" w14:textId="77777777" w:rsidR="00137C3A" w:rsidRDefault="00137C3A" w:rsidP="00A0397D">
            <w:pPr>
              <w:rPr>
                <w:sz w:val="20"/>
                <w:szCs w:val="20"/>
              </w:rPr>
            </w:pPr>
            <w:r>
              <w:rPr>
                <w:rFonts w:hint="eastAsia"/>
                <w:sz w:val="20"/>
                <w:szCs w:val="20"/>
              </w:rPr>
              <w:t>认证标示</w:t>
            </w:r>
          </w:p>
        </w:tc>
        <w:tc>
          <w:tcPr>
            <w:tcW w:w="1701" w:type="dxa"/>
            <w:shd w:val="clear" w:color="auto" w:fill="auto"/>
            <w:vAlign w:val="center"/>
          </w:tcPr>
          <w:p w14:paraId="054BE3DE" w14:textId="77777777" w:rsidR="00137C3A" w:rsidRDefault="00137C3A" w:rsidP="00A0397D">
            <w:pPr>
              <w:rPr>
                <w:sz w:val="20"/>
                <w:szCs w:val="20"/>
              </w:rPr>
            </w:pPr>
            <w:r>
              <w:rPr>
                <w:rFonts w:hint="eastAsia"/>
                <w:sz w:val="20"/>
                <w:szCs w:val="20"/>
              </w:rPr>
              <w:t>IDENTIFYFLAG</w:t>
            </w:r>
          </w:p>
        </w:tc>
        <w:tc>
          <w:tcPr>
            <w:tcW w:w="1134" w:type="dxa"/>
            <w:shd w:val="clear" w:color="auto" w:fill="auto"/>
          </w:tcPr>
          <w:p w14:paraId="4B717891"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B2B2000" w14:textId="77777777" w:rsidR="00137C3A" w:rsidRPr="00736667" w:rsidRDefault="00137C3A" w:rsidP="00A0397D">
            <w:pPr>
              <w:jc w:val="left"/>
              <w:rPr>
                <w:rFonts w:ascii="宋体" w:hAnsi="宋体"/>
                <w:snapToGrid w:val="0"/>
                <w:kern w:val="0"/>
              </w:rPr>
            </w:pPr>
          </w:p>
        </w:tc>
      </w:tr>
      <w:tr w:rsidR="00137C3A" w:rsidRPr="00736667" w14:paraId="2D404758" w14:textId="77777777" w:rsidTr="00A0397D">
        <w:tc>
          <w:tcPr>
            <w:tcW w:w="1559" w:type="dxa"/>
            <w:shd w:val="clear" w:color="auto" w:fill="auto"/>
            <w:vAlign w:val="center"/>
          </w:tcPr>
          <w:p w14:paraId="2524E0C7" w14:textId="77777777" w:rsidR="00137C3A" w:rsidRDefault="00137C3A" w:rsidP="00A0397D">
            <w:pPr>
              <w:rPr>
                <w:sz w:val="20"/>
                <w:szCs w:val="20"/>
              </w:rPr>
            </w:pPr>
            <w:r>
              <w:rPr>
                <w:rFonts w:hint="eastAsia"/>
                <w:sz w:val="20"/>
                <w:szCs w:val="20"/>
              </w:rPr>
              <w:t>提示修改密码</w:t>
            </w:r>
            <w:r>
              <w:rPr>
                <w:rFonts w:hint="eastAsia"/>
                <w:sz w:val="20"/>
                <w:szCs w:val="20"/>
              </w:rPr>
              <w:lastRenderedPageBreak/>
              <w:t>标志</w:t>
            </w:r>
          </w:p>
        </w:tc>
        <w:tc>
          <w:tcPr>
            <w:tcW w:w="1701" w:type="dxa"/>
            <w:shd w:val="clear" w:color="auto" w:fill="auto"/>
            <w:vAlign w:val="center"/>
          </w:tcPr>
          <w:p w14:paraId="12CFE852" w14:textId="77777777" w:rsidR="00137C3A" w:rsidRDefault="00137C3A" w:rsidP="00A0397D">
            <w:pPr>
              <w:rPr>
                <w:sz w:val="20"/>
                <w:szCs w:val="20"/>
              </w:rPr>
            </w:pPr>
            <w:r>
              <w:rPr>
                <w:rFonts w:hint="eastAsia"/>
                <w:sz w:val="20"/>
                <w:szCs w:val="20"/>
              </w:rPr>
              <w:lastRenderedPageBreak/>
              <w:t>PWDEXPIREFLAG</w:t>
            </w:r>
          </w:p>
        </w:tc>
        <w:tc>
          <w:tcPr>
            <w:tcW w:w="1134" w:type="dxa"/>
            <w:shd w:val="clear" w:color="auto" w:fill="auto"/>
          </w:tcPr>
          <w:p w14:paraId="4D1043D7"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40775D6" w14:textId="77777777" w:rsidR="00137C3A" w:rsidRPr="00736667" w:rsidRDefault="00137C3A" w:rsidP="00A0397D">
            <w:pPr>
              <w:jc w:val="left"/>
              <w:rPr>
                <w:rFonts w:ascii="宋体" w:hAnsi="宋体"/>
                <w:snapToGrid w:val="0"/>
                <w:kern w:val="0"/>
              </w:rPr>
            </w:pPr>
          </w:p>
        </w:tc>
      </w:tr>
      <w:tr w:rsidR="00137C3A" w:rsidRPr="00736667" w14:paraId="257C0272" w14:textId="77777777" w:rsidTr="00A0397D">
        <w:tc>
          <w:tcPr>
            <w:tcW w:w="1559" w:type="dxa"/>
            <w:shd w:val="clear" w:color="auto" w:fill="auto"/>
            <w:vAlign w:val="center"/>
          </w:tcPr>
          <w:p w14:paraId="15FDC214" w14:textId="77777777" w:rsidR="00137C3A" w:rsidRDefault="00137C3A" w:rsidP="00A0397D">
            <w:pPr>
              <w:rPr>
                <w:sz w:val="20"/>
                <w:szCs w:val="20"/>
              </w:rPr>
            </w:pPr>
            <w:r>
              <w:rPr>
                <w:rFonts w:hint="eastAsia"/>
                <w:sz w:val="20"/>
                <w:szCs w:val="20"/>
              </w:rPr>
              <w:lastRenderedPageBreak/>
              <w:t>注册时间</w:t>
            </w:r>
          </w:p>
        </w:tc>
        <w:tc>
          <w:tcPr>
            <w:tcW w:w="1701" w:type="dxa"/>
            <w:shd w:val="clear" w:color="auto" w:fill="auto"/>
            <w:vAlign w:val="center"/>
          </w:tcPr>
          <w:p w14:paraId="430B3B34" w14:textId="77777777" w:rsidR="00137C3A" w:rsidRDefault="00137C3A" w:rsidP="00A0397D">
            <w:pPr>
              <w:rPr>
                <w:sz w:val="20"/>
                <w:szCs w:val="20"/>
              </w:rPr>
            </w:pPr>
            <w:r>
              <w:rPr>
                <w:rFonts w:hint="eastAsia"/>
                <w:sz w:val="20"/>
                <w:szCs w:val="20"/>
              </w:rPr>
              <w:t>REGISTDATE</w:t>
            </w:r>
          </w:p>
        </w:tc>
        <w:tc>
          <w:tcPr>
            <w:tcW w:w="1134" w:type="dxa"/>
            <w:shd w:val="clear" w:color="auto" w:fill="auto"/>
          </w:tcPr>
          <w:p w14:paraId="20EB0DBD" w14:textId="77777777" w:rsidR="00137C3A"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47AC8F3" w14:textId="77777777" w:rsidR="00137C3A" w:rsidRPr="00736667" w:rsidRDefault="00137C3A" w:rsidP="00A0397D">
            <w:pPr>
              <w:jc w:val="left"/>
              <w:rPr>
                <w:rFonts w:ascii="宋体" w:hAnsi="宋体"/>
                <w:snapToGrid w:val="0"/>
                <w:kern w:val="0"/>
              </w:rPr>
            </w:pPr>
          </w:p>
        </w:tc>
      </w:tr>
      <w:tr w:rsidR="00137C3A" w:rsidRPr="00736667" w14:paraId="7A8A4E43" w14:textId="77777777" w:rsidTr="00A0397D">
        <w:tc>
          <w:tcPr>
            <w:tcW w:w="1559" w:type="dxa"/>
            <w:shd w:val="clear" w:color="auto" w:fill="auto"/>
            <w:vAlign w:val="center"/>
          </w:tcPr>
          <w:p w14:paraId="2176A61C" w14:textId="77777777" w:rsidR="00137C3A" w:rsidRDefault="00137C3A" w:rsidP="00A0397D">
            <w:pPr>
              <w:rPr>
                <w:sz w:val="20"/>
                <w:szCs w:val="20"/>
              </w:rPr>
            </w:pPr>
            <w:r>
              <w:rPr>
                <w:rFonts w:hint="eastAsia"/>
                <w:sz w:val="20"/>
                <w:szCs w:val="20"/>
              </w:rPr>
              <w:t>注册地址</w:t>
            </w:r>
          </w:p>
        </w:tc>
        <w:tc>
          <w:tcPr>
            <w:tcW w:w="1701" w:type="dxa"/>
            <w:shd w:val="clear" w:color="auto" w:fill="auto"/>
            <w:vAlign w:val="center"/>
          </w:tcPr>
          <w:p w14:paraId="5FCF39B7" w14:textId="77777777" w:rsidR="00137C3A" w:rsidRPr="00F25288" w:rsidRDefault="00137C3A" w:rsidP="00A0397D">
            <w:pPr>
              <w:widowControl/>
              <w:rPr>
                <w:rFonts w:ascii="宋体" w:hAnsi="宋体"/>
                <w:sz w:val="20"/>
                <w:szCs w:val="20"/>
              </w:rPr>
            </w:pPr>
            <w:r>
              <w:rPr>
                <w:rFonts w:hint="eastAsia"/>
                <w:sz w:val="20"/>
                <w:szCs w:val="20"/>
              </w:rPr>
              <w:t>REGISTADDR</w:t>
            </w:r>
          </w:p>
        </w:tc>
        <w:tc>
          <w:tcPr>
            <w:tcW w:w="1134" w:type="dxa"/>
            <w:shd w:val="clear" w:color="auto" w:fill="auto"/>
          </w:tcPr>
          <w:p w14:paraId="2BE60E81" w14:textId="77777777" w:rsidR="00137C3A"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3C7295B" w14:textId="77777777" w:rsidR="00137C3A" w:rsidRPr="00736667" w:rsidRDefault="00137C3A" w:rsidP="00A0397D">
            <w:pPr>
              <w:jc w:val="left"/>
              <w:rPr>
                <w:rFonts w:ascii="宋体" w:hAnsi="宋体"/>
                <w:snapToGrid w:val="0"/>
                <w:kern w:val="0"/>
              </w:rPr>
            </w:pPr>
          </w:p>
        </w:tc>
      </w:tr>
    </w:tbl>
    <w:p w14:paraId="26E9681D" w14:textId="77777777" w:rsidR="00137C3A"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634BD91B" w14:textId="77777777" w:rsidR="00137C3A" w:rsidRPr="0082647F" w:rsidRDefault="00137C3A" w:rsidP="00BF6BAD">
      <w:pPr>
        <w:pStyle w:val="4"/>
      </w:pPr>
      <w:r>
        <w:rPr>
          <w:rFonts w:hint="eastAsia"/>
        </w:rPr>
        <w:t>锁定</w:t>
      </w:r>
      <w:r>
        <w:t>渠道人用户</w:t>
      </w:r>
    </w:p>
    <w:p w14:paraId="6FD4BFF7" w14:textId="77777777" w:rsidR="00137C3A" w:rsidRDefault="00137C3A" w:rsidP="00BF6BAD">
      <w:pPr>
        <w:pStyle w:val="5"/>
      </w:pPr>
      <w:r>
        <w:rPr>
          <w:rFonts w:hint="eastAsia"/>
        </w:rPr>
        <w:t>功能</w:t>
      </w:r>
      <w:r>
        <w:t>描述</w:t>
      </w:r>
    </w:p>
    <w:p w14:paraId="4FD55ACB"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主要是提供给管理人员锁定渠道用户。</w:t>
      </w:r>
    </w:p>
    <w:p w14:paraId="47090586" w14:textId="77777777" w:rsidR="00137C3A" w:rsidRPr="00676A58" w:rsidRDefault="00137C3A" w:rsidP="00BF6BAD">
      <w:pPr>
        <w:pStyle w:val="5"/>
      </w:pPr>
      <w:r w:rsidRPr="00676A58">
        <w:rPr>
          <w:rFonts w:hint="eastAsia"/>
        </w:rPr>
        <w:t>处理流程</w:t>
      </w:r>
    </w:p>
    <w:p w14:paraId="4025AF1C" w14:textId="77777777" w:rsidR="00137C3A" w:rsidRDefault="00137C3A" w:rsidP="00137C3A">
      <w:pPr>
        <w:ind w:left="289" w:firstLine="420"/>
      </w:pPr>
      <w:r>
        <w:object w:dxaOrig="2323" w:dyaOrig="7162" w14:anchorId="0262C280">
          <v:shape id="_x0000_i1108" type="#_x0000_t75" style="width:115pt;height:5in" o:ole="">
            <v:imagedata r:id="rId180" o:title=""/>
          </v:shape>
          <o:OLEObject Type="Embed" ProgID="Visio.Drawing.15" ShapeID="_x0000_i1108" DrawAspect="Content" ObjectID="_1569760981" r:id="rId181"/>
        </w:object>
      </w:r>
    </w:p>
    <w:p w14:paraId="00BB9F51" w14:textId="77777777" w:rsidR="00137C3A" w:rsidRPr="00F02474" w:rsidRDefault="00137C3A">
      <w:pPr>
        <w:pStyle w:val="afb"/>
        <w:numPr>
          <w:ilvl w:val="0"/>
          <w:numId w:val="9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81" w:author="wangq" w:date="2017-08-21T17:25:00Z">
          <w:pPr>
            <w:pStyle w:val="afb"/>
            <w:numPr>
              <w:numId w:val="11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输入用户ID</w:t>
      </w:r>
    </w:p>
    <w:p w14:paraId="38DB873F" w14:textId="77777777" w:rsidR="00137C3A" w:rsidRPr="00533387" w:rsidRDefault="00137C3A">
      <w:pPr>
        <w:pStyle w:val="afb"/>
        <w:numPr>
          <w:ilvl w:val="0"/>
          <w:numId w:val="9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82" w:author="wangq" w:date="2017-08-21T17:25:00Z">
          <w:pPr>
            <w:pStyle w:val="afb"/>
            <w:numPr>
              <w:numId w:val="11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调用业务端微服务</w:t>
      </w:r>
    </w:p>
    <w:p w14:paraId="58E044CB" w14:textId="77777777" w:rsidR="00137C3A" w:rsidRPr="00F9212D" w:rsidRDefault="00137C3A" w:rsidP="00BF6BAD">
      <w:pPr>
        <w:pStyle w:val="5"/>
      </w:pPr>
      <w:r w:rsidRPr="00F9212D">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6E4870AB" w14:textId="77777777" w:rsidTr="00A0397D">
        <w:tc>
          <w:tcPr>
            <w:tcW w:w="1559" w:type="dxa"/>
            <w:shd w:val="clear" w:color="auto" w:fill="E0E0E0"/>
          </w:tcPr>
          <w:p w14:paraId="2EBBFAEF"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C967ED5"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48CB3AE"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4D5EF42"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5E261DB9" w14:textId="77777777" w:rsidTr="00A0397D">
        <w:tc>
          <w:tcPr>
            <w:tcW w:w="1559" w:type="dxa"/>
            <w:shd w:val="clear" w:color="auto" w:fill="auto"/>
            <w:vAlign w:val="bottom"/>
          </w:tcPr>
          <w:p w14:paraId="6C174B13" w14:textId="77777777" w:rsidR="00137C3A" w:rsidRDefault="00137C3A" w:rsidP="00A0397D">
            <w:pPr>
              <w:widowControl/>
              <w:jc w:val="left"/>
              <w:rPr>
                <w:rFonts w:ascii="宋体" w:hAnsi="宋体"/>
                <w:sz w:val="20"/>
                <w:szCs w:val="20"/>
              </w:rPr>
            </w:pPr>
            <w:r>
              <w:rPr>
                <w:rFonts w:hint="eastAsia"/>
                <w:sz w:val="20"/>
                <w:szCs w:val="20"/>
              </w:rPr>
              <w:t>用户</w:t>
            </w:r>
            <w:r>
              <w:rPr>
                <w:rFonts w:hint="eastAsia"/>
                <w:sz w:val="20"/>
                <w:szCs w:val="20"/>
              </w:rPr>
              <w:t>ID</w:t>
            </w:r>
          </w:p>
        </w:tc>
        <w:tc>
          <w:tcPr>
            <w:tcW w:w="1701" w:type="dxa"/>
            <w:shd w:val="clear" w:color="auto" w:fill="auto"/>
            <w:vAlign w:val="bottom"/>
          </w:tcPr>
          <w:p w14:paraId="54A81AF3" w14:textId="77777777" w:rsidR="00137C3A" w:rsidRDefault="00137C3A" w:rsidP="00A0397D">
            <w:pPr>
              <w:rPr>
                <w:sz w:val="20"/>
                <w:szCs w:val="20"/>
              </w:rPr>
            </w:pPr>
            <w:r>
              <w:rPr>
                <w:sz w:val="20"/>
                <w:szCs w:val="20"/>
              </w:rPr>
              <w:t>USERID</w:t>
            </w:r>
          </w:p>
        </w:tc>
        <w:tc>
          <w:tcPr>
            <w:tcW w:w="1134" w:type="dxa"/>
            <w:shd w:val="clear" w:color="auto" w:fill="auto"/>
          </w:tcPr>
          <w:p w14:paraId="501ED0A4"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493700CA" w14:textId="77777777" w:rsidR="00137C3A" w:rsidRPr="00736667" w:rsidRDefault="00137C3A" w:rsidP="00A0397D">
            <w:pPr>
              <w:jc w:val="left"/>
              <w:rPr>
                <w:rFonts w:ascii="宋体" w:hAnsi="宋体"/>
                <w:snapToGrid w:val="0"/>
                <w:kern w:val="0"/>
              </w:rPr>
            </w:pPr>
          </w:p>
        </w:tc>
      </w:tr>
    </w:tbl>
    <w:p w14:paraId="774F21F6" w14:textId="77777777" w:rsidR="00137C3A" w:rsidRPr="00C56A4E" w:rsidRDefault="00137C3A" w:rsidP="00137C3A"/>
    <w:p w14:paraId="31D6DFD1" w14:textId="77777777" w:rsidR="00137C3A" w:rsidRDefault="00137C3A" w:rsidP="00BF6BAD">
      <w:pPr>
        <w:pStyle w:val="5"/>
      </w:pPr>
      <w:r w:rsidRPr="00A52328">
        <w:rPr>
          <w:rFonts w:hint="eastAsia"/>
        </w:rPr>
        <w:t>输出</w:t>
      </w:r>
    </w:p>
    <w:p w14:paraId="1B551BBC" w14:textId="77777777" w:rsidR="00137C3A" w:rsidRPr="007F58D2" w:rsidRDefault="00137C3A" w:rsidP="00137C3A">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71578DF6" w14:textId="77777777" w:rsidTr="00A0397D">
        <w:tc>
          <w:tcPr>
            <w:tcW w:w="1559" w:type="dxa"/>
            <w:shd w:val="clear" w:color="auto" w:fill="E0E0E0"/>
          </w:tcPr>
          <w:p w14:paraId="2B15C7BA"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D9BE888"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134B1ED"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D9AA924"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62DB062D" w14:textId="77777777" w:rsidTr="00A0397D">
        <w:tc>
          <w:tcPr>
            <w:tcW w:w="1559" w:type="dxa"/>
            <w:shd w:val="clear" w:color="auto" w:fill="auto"/>
          </w:tcPr>
          <w:p w14:paraId="46EE05EF"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4668D7F"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D4F1BA6"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EE49954" w14:textId="77777777" w:rsidR="00137C3A" w:rsidRPr="00736667" w:rsidRDefault="00137C3A" w:rsidP="00A0397D">
            <w:pPr>
              <w:jc w:val="left"/>
              <w:rPr>
                <w:rFonts w:ascii="宋体" w:hAnsi="宋体"/>
                <w:snapToGrid w:val="0"/>
                <w:kern w:val="0"/>
              </w:rPr>
            </w:pPr>
          </w:p>
        </w:tc>
      </w:tr>
      <w:tr w:rsidR="00137C3A" w:rsidRPr="00736667" w14:paraId="154D9E39" w14:textId="77777777" w:rsidTr="00A0397D">
        <w:tc>
          <w:tcPr>
            <w:tcW w:w="1559" w:type="dxa"/>
            <w:shd w:val="clear" w:color="auto" w:fill="auto"/>
          </w:tcPr>
          <w:p w14:paraId="0788E450" w14:textId="77777777" w:rsidR="00137C3A" w:rsidRPr="00736667" w:rsidRDefault="00137C3A" w:rsidP="00A0397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29AB7D1F"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2EBE09C"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E148C0D" w14:textId="77777777" w:rsidR="00137C3A" w:rsidRPr="00736667" w:rsidRDefault="00137C3A" w:rsidP="00A0397D">
            <w:pPr>
              <w:jc w:val="left"/>
              <w:rPr>
                <w:rFonts w:ascii="宋体" w:hAnsi="宋体"/>
                <w:snapToGrid w:val="0"/>
                <w:kern w:val="0"/>
              </w:rPr>
            </w:pPr>
          </w:p>
        </w:tc>
      </w:tr>
    </w:tbl>
    <w:p w14:paraId="5DBBBFD4" w14:textId="77777777" w:rsidR="00137C3A" w:rsidRPr="002C605C"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06BB2107" w14:textId="77777777" w:rsidR="00137C3A" w:rsidRPr="003751BC"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53EECA6E" w14:textId="77777777" w:rsidR="00137C3A" w:rsidRPr="0082647F" w:rsidRDefault="00137C3A" w:rsidP="00BF6BAD">
      <w:pPr>
        <w:pStyle w:val="4"/>
      </w:pPr>
      <w:r>
        <w:rPr>
          <w:rFonts w:hint="eastAsia"/>
        </w:rPr>
        <w:t>修改</w:t>
      </w:r>
      <w:r>
        <w:t>渠道人用户分值</w:t>
      </w:r>
    </w:p>
    <w:p w14:paraId="0AD8C358" w14:textId="77777777" w:rsidR="00137C3A" w:rsidRDefault="00137C3A" w:rsidP="00BF6BAD">
      <w:pPr>
        <w:pStyle w:val="5"/>
      </w:pPr>
      <w:r>
        <w:rPr>
          <w:rFonts w:hint="eastAsia"/>
        </w:rPr>
        <w:t>功能</w:t>
      </w:r>
      <w:r>
        <w:t>描述</w:t>
      </w:r>
    </w:p>
    <w:p w14:paraId="38CAB13B" w14:textId="77777777" w:rsidR="00137C3A" w:rsidRPr="00A9755C" w:rsidRDefault="00137C3A" w:rsidP="00137C3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主要是提供给管理人员更新渠道用户的分值。</w:t>
      </w:r>
    </w:p>
    <w:p w14:paraId="52FDE8FE" w14:textId="77777777" w:rsidR="00137C3A" w:rsidRPr="00676A58" w:rsidRDefault="00137C3A" w:rsidP="00BF6BAD">
      <w:pPr>
        <w:pStyle w:val="5"/>
      </w:pPr>
      <w:r w:rsidRPr="00676A58">
        <w:rPr>
          <w:rFonts w:hint="eastAsia"/>
        </w:rPr>
        <w:lastRenderedPageBreak/>
        <w:t>处理流程</w:t>
      </w:r>
    </w:p>
    <w:p w14:paraId="71E039D4" w14:textId="77777777" w:rsidR="00137C3A" w:rsidRDefault="00137C3A" w:rsidP="00137C3A">
      <w:pPr>
        <w:ind w:left="289" w:firstLine="420"/>
      </w:pPr>
      <w:r>
        <w:object w:dxaOrig="2323" w:dyaOrig="7162" w14:anchorId="21CC6232">
          <v:shape id="_x0000_i1109" type="#_x0000_t75" style="width:115pt;height:5in" o:ole="">
            <v:imagedata r:id="rId182" o:title=""/>
          </v:shape>
          <o:OLEObject Type="Embed" ProgID="Visio.Drawing.15" ShapeID="_x0000_i1109" DrawAspect="Content" ObjectID="_1569760982" r:id="rId183"/>
        </w:object>
      </w:r>
    </w:p>
    <w:p w14:paraId="421766E3" w14:textId="77777777" w:rsidR="00137C3A" w:rsidRPr="0098251A" w:rsidRDefault="00137C3A">
      <w:pPr>
        <w:pStyle w:val="afb"/>
        <w:numPr>
          <w:ilvl w:val="0"/>
          <w:numId w:val="10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83" w:author="wangq" w:date="2017-08-21T17:25:00Z">
          <w:pPr>
            <w:pStyle w:val="afb"/>
            <w:numPr>
              <w:numId w:val="11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输入用户ID、输入分数</w:t>
      </w:r>
    </w:p>
    <w:p w14:paraId="16D2E976" w14:textId="77777777" w:rsidR="00137C3A" w:rsidRPr="00533387" w:rsidRDefault="00137C3A">
      <w:pPr>
        <w:pStyle w:val="afb"/>
        <w:numPr>
          <w:ilvl w:val="0"/>
          <w:numId w:val="10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84" w:author="wangq" w:date="2017-08-21T17:25:00Z">
          <w:pPr>
            <w:pStyle w:val="afb"/>
            <w:numPr>
              <w:numId w:val="11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调用业务端微服务</w:t>
      </w:r>
    </w:p>
    <w:p w14:paraId="345302EC" w14:textId="77777777" w:rsidR="00137C3A" w:rsidRPr="00F9212D" w:rsidRDefault="00137C3A" w:rsidP="00BF6BAD">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4A6CA9A5" w14:textId="77777777" w:rsidTr="00A0397D">
        <w:tc>
          <w:tcPr>
            <w:tcW w:w="1559" w:type="dxa"/>
            <w:shd w:val="clear" w:color="auto" w:fill="E0E0E0"/>
          </w:tcPr>
          <w:p w14:paraId="6FA3F445"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7FDEE16A"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47AA482"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005D297"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6F486C91" w14:textId="77777777" w:rsidTr="00A0397D">
        <w:tc>
          <w:tcPr>
            <w:tcW w:w="1559" w:type="dxa"/>
            <w:shd w:val="clear" w:color="auto" w:fill="auto"/>
            <w:vAlign w:val="bottom"/>
          </w:tcPr>
          <w:p w14:paraId="45B50106" w14:textId="77777777" w:rsidR="00137C3A" w:rsidRDefault="00137C3A" w:rsidP="00A0397D">
            <w:pPr>
              <w:widowControl/>
              <w:jc w:val="left"/>
              <w:rPr>
                <w:rFonts w:ascii="宋体" w:hAnsi="宋体"/>
                <w:sz w:val="20"/>
                <w:szCs w:val="20"/>
              </w:rPr>
            </w:pPr>
            <w:r>
              <w:rPr>
                <w:rFonts w:hint="eastAsia"/>
                <w:sz w:val="20"/>
                <w:szCs w:val="20"/>
              </w:rPr>
              <w:t>用户</w:t>
            </w:r>
            <w:r>
              <w:rPr>
                <w:rFonts w:hint="eastAsia"/>
                <w:sz w:val="20"/>
                <w:szCs w:val="20"/>
              </w:rPr>
              <w:t>ID</w:t>
            </w:r>
          </w:p>
        </w:tc>
        <w:tc>
          <w:tcPr>
            <w:tcW w:w="1701" w:type="dxa"/>
            <w:shd w:val="clear" w:color="auto" w:fill="auto"/>
            <w:vAlign w:val="bottom"/>
          </w:tcPr>
          <w:p w14:paraId="4BF5141A" w14:textId="77777777" w:rsidR="00137C3A" w:rsidRDefault="00137C3A" w:rsidP="00A0397D">
            <w:pPr>
              <w:rPr>
                <w:sz w:val="20"/>
                <w:szCs w:val="20"/>
              </w:rPr>
            </w:pPr>
            <w:r>
              <w:rPr>
                <w:sz w:val="20"/>
                <w:szCs w:val="20"/>
              </w:rPr>
              <w:t>USERID</w:t>
            </w:r>
          </w:p>
        </w:tc>
        <w:tc>
          <w:tcPr>
            <w:tcW w:w="1134" w:type="dxa"/>
            <w:shd w:val="clear" w:color="auto" w:fill="auto"/>
          </w:tcPr>
          <w:p w14:paraId="141109E2" w14:textId="77777777" w:rsidR="00137C3A" w:rsidRDefault="00137C3A" w:rsidP="00A0397D">
            <w:pPr>
              <w:jc w:val="left"/>
              <w:rPr>
                <w:rFonts w:ascii="宋体" w:hAnsi="宋体"/>
                <w:snapToGrid w:val="0"/>
                <w:kern w:val="0"/>
              </w:rPr>
            </w:pPr>
            <w:r>
              <w:rPr>
                <w:rFonts w:ascii="宋体" w:hAnsi="宋体"/>
                <w:snapToGrid w:val="0"/>
                <w:kern w:val="0"/>
              </w:rPr>
              <w:t>Y</w:t>
            </w:r>
          </w:p>
        </w:tc>
        <w:tc>
          <w:tcPr>
            <w:tcW w:w="3119" w:type="dxa"/>
            <w:shd w:val="clear" w:color="auto" w:fill="auto"/>
          </w:tcPr>
          <w:p w14:paraId="6CB4CDCF" w14:textId="77777777" w:rsidR="00137C3A" w:rsidRPr="00736667" w:rsidRDefault="00137C3A" w:rsidP="00A0397D">
            <w:pPr>
              <w:jc w:val="left"/>
              <w:rPr>
                <w:rFonts w:ascii="宋体" w:hAnsi="宋体"/>
                <w:snapToGrid w:val="0"/>
                <w:kern w:val="0"/>
              </w:rPr>
            </w:pPr>
          </w:p>
        </w:tc>
      </w:tr>
    </w:tbl>
    <w:p w14:paraId="4879E5F2" w14:textId="77777777" w:rsidR="00137C3A" w:rsidRPr="00C56A4E" w:rsidRDefault="00137C3A" w:rsidP="00137C3A"/>
    <w:p w14:paraId="077744B7" w14:textId="77777777" w:rsidR="00137C3A" w:rsidRDefault="00137C3A" w:rsidP="00BF6BAD">
      <w:pPr>
        <w:pStyle w:val="5"/>
      </w:pPr>
      <w:r w:rsidRPr="00A52328">
        <w:rPr>
          <w:rFonts w:hint="eastAsia"/>
        </w:rPr>
        <w:t>输出</w:t>
      </w:r>
    </w:p>
    <w:p w14:paraId="0593E51E" w14:textId="77777777" w:rsidR="00137C3A" w:rsidRPr="007F58D2" w:rsidRDefault="00137C3A" w:rsidP="00137C3A">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37C3A" w:rsidRPr="00736667" w14:paraId="1FE1D445" w14:textId="77777777" w:rsidTr="00A0397D">
        <w:tc>
          <w:tcPr>
            <w:tcW w:w="1559" w:type="dxa"/>
            <w:shd w:val="clear" w:color="auto" w:fill="E0E0E0"/>
          </w:tcPr>
          <w:p w14:paraId="15C97210" w14:textId="77777777" w:rsidR="00137C3A" w:rsidRPr="00736667" w:rsidRDefault="00137C3A" w:rsidP="00A0397D">
            <w:pPr>
              <w:jc w:val="center"/>
              <w:rPr>
                <w:b/>
                <w:snapToGrid w:val="0"/>
                <w:kern w:val="0"/>
              </w:rPr>
            </w:pPr>
            <w:r w:rsidRPr="00736667">
              <w:rPr>
                <w:rFonts w:hint="eastAsia"/>
                <w:b/>
                <w:snapToGrid w:val="0"/>
                <w:kern w:val="0"/>
              </w:rPr>
              <w:t>输入要素</w:t>
            </w:r>
          </w:p>
        </w:tc>
        <w:tc>
          <w:tcPr>
            <w:tcW w:w="1701" w:type="dxa"/>
            <w:shd w:val="clear" w:color="auto" w:fill="E0E0E0"/>
          </w:tcPr>
          <w:p w14:paraId="6C299232" w14:textId="77777777" w:rsidR="00137C3A" w:rsidRPr="00736667" w:rsidRDefault="00137C3A" w:rsidP="00A0397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1DA85D2" w14:textId="77777777" w:rsidR="00137C3A" w:rsidRPr="00736667" w:rsidRDefault="00137C3A" w:rsidP="00A0397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74C944C" w14:textId="77777777" w:rsidR="00137C3A" w:rsidRPr="00736667" w:rsidRDefault="00137C3A" w:rsidP="00A0397D">
            <w:pPr>
              <w:jc w:val="center"/>
              <w:rPr>
                <w:b/>
                <w:snapToGrid w:val="0"/>
                <w:kern w:val="0"/>
              </w:rPr>
            </w:pPr>
            <w:r w:rsidRPr="00736667">
              <w:rPr>
                <w:rFonts w:hint="eastAsia"/>
                <w:b/>
                <w:snapToGrid w:val="0"/>
                <w:kern w:val="0"/>
              </w:rPr>
              <w:t>备注</w:t>
            </w:r>
          </w:p>
        </w:tc>
      </w:tr>
      <w:tr w:rsidR="00137C3A" w:rsidRPr="00736667" w14:paraId="00F227E4" w14:textId="77777777" w:rsidTr="00A0397D">
        <w:tc>
          <w:tcPr>
            <w:tcW w:w="1559" w:type="dxa"/>
            <w:shd w:val="clear" w:color="auto" w:fill="auto"/>
          </w:tcPr>
          <w:p w14:paraId="3599186F" w14:textId="77777777" w:rsidR="00137C3A" w:rsidRPr="00736667" w:rsidRDefault="00137C3A" w:rsidP="00A0397D">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D4B2B19" w14:textId="77777777" w:rsidR="00137C3A" w:rsidRPr="00736667" w:rsidRDefault="00137C3A" w:rsidP="00A0397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7C13094" w14:textId="77777777" w:rsidR="00137C3A" w:rsidRPr="00736667" w:rsidRDefault="00137C3A" w:rsidP="00A0397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9717715" w14:textId="77777777" w:rsidR="00137C3A" w:rsidRPr="00736667" w:rsidRDefault="00137C3A" w:rsidP="00A0397D">
            <w:pPr>
              <w:jc w:val="left"/>
              <w:rPr>
                <w:rFonts w:ascii="宋体" w:hAnsi="宋体"/>
                <w:snapToGrid w:val="0"/>
                <w:kern w:val="0"/>
              </w:rPr>
            </w:pPr>
          </w:p>
        </w:tc>
      </w:tr>
      <w:tr w:rsidR="00137C3A" w:rsidRPr="00736667" w14:paraId="1B20AE93" w14:textId="77777777" w:rsidTr="00A0397D">
        <w:tc>
          <w:tcPr>
            <w:tcW w:w="1559" w:type="dxa"/>
            <w:shd w:val="clear" w:color="auto" w:fill="auto"/>
          </w:tcPr>
          <w:p w14:paraId="64F0FF56" w14:textId="77777777" w:rsidR="00137C3A" w:rsidRPr="00736667" w:rsidRDefault="00137C3A" w:rsidP="00A0397D">
            <w:pPr>
              <w:jc w:val="left"/>
              <w:rPr>
                <w:rFonts w:ascii="宋体" w:hAnsi="宋体"/>
                <w:snapToGrid w:val="0"/>
                <w:kern w:val="0"/>
              </w:rPr>
            </w:pPr>
            <w:r>
              <w:rPr>
                <w:rFonts w:ascii="宋体" w:hAnsi="宋体" w:hint="eastAsia"/>
                <w:snapToGrid w:val="0"/>
                <w:kern w:val="0"/>
              </w:rPr>
              <w:lastRenderedPageBreak/>
              <w:t>结果</w:t>
            </w:r>
            <w:r>
              <w:rPr>
                <w:rFonts w:ascii="宋体" w:hAnsi="宋体"/>
                <w:snapToGrid w:val="0"/>
                <w:kern w:val="0"/>
              </w:rPr>
              <w:t>描述</w:t>
            </w:r>
          </w:p>
        </w:tc>
        <w:tc>
          <w:tcPr>
            <w:tcW w:w="1701" w:type="dxa"/>
            <w:shd w:val="clear" w:color="auto" w:fill="auto"/>
          </w:tcPr>
          <w:p w14:paraId="0C807836" w14:textId="77777777" w:rsidR="00137C3A" w:rsidRPr="00736667" w:rsidRDefault="00137C3A" w:rsidP="00A0397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790791F" w14:textId="77777777" w:rsidR="00137C3A" w:rsidRPr="00736667" w:rsidRDefault="00137C3A" w:rsidP="00A0397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C837B5F" w14:textId="77777777" w:rsidR="00137C3A" w:rsidRPr="00736667" w:rsidRDefault="00137C3A" w:rsidP="00A0397D">
            <w:pPr>
              <w:jc w:val="left"/>
              <w:rPr>
                <w:rFonts w:ascii="宋体" w:hAnsi="宋体"/>
                <w:snapToGrid w:val="0"/>
                <w:kern w:val="0"/>
              </w:rPr>
            </w:pPr>
          </w:p>
        </w:tc>
      </w:tr>
    </w:tbl>
    <w:p w14:paraId="4FD606AE" w14:textId="77777777" w:rsidR="00137C3A" w:rsidRPr="002C605C" w:rsidRDefault="00137C3A" w:rsidP="00137C3A">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kern w:val="0"/>
        </w:rPr>
      </w:pPr>
      <w:r>
        <w:rPr>
          <w:rFonts w:hint="eastAsia"/>
        </w:rPr>
        <w:t>如果有错误建议直接返回协议体或者抛出异常</w:t>
      </w:r>
    </w:p>
    <w:p w14:paraId="60CB33C6" w14:textId="77777777" w:rsidR="00530246" w:rsidRDefault="00530246" w:rsidP="00BF6BAD"/>
    <w:p w14:paraId="2B5C38E6" w14:textId="77777777" w:rsidR="000D7E90" w:rsidRPr="0082647F" w:rsidRDefault="000D7E90" w:rsidP="000D7E90">
      <w:pPr>
        <w:pStyle w:val="4"/>
      </w:pPr>
      <w:r>
        <w:rPr>
          <w:rFonts w:hint="eastAsia"/>
        </w:rPr>
        <w:t>分页查询资金方</w:t>
      </w:r>
      <w:r>
        <w:t>用户</w:t>
      </w:r>
    </w:p>
    <w:p w14:paraId="0BFFA3DA" w14:textId="77777777" w:rsidR="000D7E90" w:rsidRDefault="000D7E90" w:rsidP="000D7E90">
      <w:pPr>
        <w:pStyle w:val="5"/>
      </w:pPr>
      <w:r>
        <w:rPr>
          <w:rFonts w:hint="eastAsia"/>
        </w:rPr>
        <w:t>功能</w:t>
      </w:r>
      <w:r>
        <w:t>描述</w:t>
      </w:r>
    </w:p>
    <w:p w14:paraId="693DA2EE" w14:textId="77777777" w:rsidR="000D7E90" w:rsidRPr="00A9755C" w:rsidRDefault="000D7E90" w:rsidP="000D7E90">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主要是提供给管理人员进行资金方分页查询。</w:t>
      </w:r>
    </w:p>
    <w:p w14:paraId="7CA08243" w14:textId="77777777" w:rsidR="000D7E90" w:rsidRPr="00676A58" w:rsidRDefault="000D7E90" w:rsidP="000D7E90">
      <w:pPr>
        <w:pStyle w:val="5"/>
      </w:pPr>
      <w:r w:rsidRPr="00676A58">
        <w:rPr>
          <w:rFonts w:hint="eastAsia"/>
        </w:rPr>
        <w:t>处理流程</w:t>
      </w:r>
    </w:p>
    <w:p w14:paraId="34B24392" w14:textId="77777777" w:rsidR="000D7E90" w:rsidRDefault="000D7E90" w:rsidP="000D7E90">
      <w:pPr>
        <w:ind w:left="289" w:firstLine="420"/>
      </w:pPr>
      <w:r>
        <w:object w:dxaOrig="2323" w:dyaOrig="4863" w14:anchorId="64E5AAAD">
          <v:shape id="_x0000_i1110" type="#_x0000_t75" style="width:115pt;height:245pt" o:ole="">
            <v:imagedata r:id="rId168" o:title=""/>
          </v:shape>
          <o:OLEObject Type="Embed" ProgID="Visio.Drawing.15" ShapeID="_x0000_i1110" DrawAspect="Content" ObjectID="_1569760983" r:id="rId184"/>
        </w:object>
      </w:r>
    </w:p>
    <w:p w14:paraId="35D6FC00" w14:textId="77777777" w:rsidR="000D7E90" w:rsidRPr="00F65FDD" w:rsidRDefault="000D7E90">
      <w:pPr>
        <w:pStyle w:val="afb"/>
        <w:numPr>
          <w:ilvl w:val="0"/>
          <w:numId w:val="23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85" w:author="wangq" w:date="2017-08-21T17:25:00Z">
          <w:pPr>
            <w:pStyle w:val="afb"/>
            <w:numPr>
              <w:numId w:val="264"/>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输入各项信息分页查询系统用户</w:t>
      </w:r>
    </w:p>
    <w:p w14:paraId="138E5C2D" w14:textId="77777777" w:rsidR="000D7E90" w:rsidRPr="00533387" w:rsidRDefault="000D7E90">
      <w:pPr>
        <w:pStyle w:val="afb"/>
        <w:numPr>
          <w:ilvl w:val="0"/>
          <w:numId w:val="23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686" w:author="wangq" w:date="2017-08-21T17:25:00Z">
          <w:pPr>
            <w:pStyle w:val="afb"/>
            <w:numPr>
              <w:numId w:val="264"/>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调用业务端微服务</w:t>
      </w:r>
    </w:p>
    <w:p w14:paraId="5772EB76" w14:textId="77777777" w:rsidR="000D7E90" w:rsidRPr="00C3467F" w:rsidRDefault="000D7E90">
      <w:pPr>
        <w:pStyle w:val="afb"/>
        <w:numPr>
          <w:ilvl w:val="0"/>
          <w:numId w:val="23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687" w:author="wangq" w:date="2017-08-21T17:25:00Z">
          <w:pPr>
            <w:pStyle w:val="afb"/>
            <w:numPr>
              <w:numId w:val="264"/>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hint="eastAsia"/>
        </w:rPr>
        <w:t>返回分页信息</w:t>
      </w:r>
    </w:p>
    <w:p w14:paraId="6EBFE1C9" w14:textId="77777777" w:rsidR="000D7E90" w:rsidRPr="00F9212D" w:rsidRDefault="000D7E90" w:rsidP="000D7E90">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0D7E90" w:rsidRPr="00736667" w14:paraId="70F20E2A" w14:textId="77777777" w:rsidTr="00B86190">
        <w:tc>
          <w:tcPr>
            <w:tcW w:w="1559" w:type="dxa"/>
            <w:shd w:val="clear" w:color="auto" w:fill="E0E0E0"/>
          </w:tcPr>
          <w:p w14:paraId="5245C6A4" w14:textId="77777777" w:rsidR="000D7E90" w:rsidRPr="00736667" w:rsidRDefault="000D7E90"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59E26DB3" w14:textId="77777777" w:rsidR="000D7E90" w:rsidRPr="00736667" w:rsidRDefault="000D7E90"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9749FC" w14:textId="77777777" w:rsidR="000D7E90" w:rsidRPr="00736667" w:rsidRDefault="000D7E90"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CFE4034" w14:textId="77777777" w:rsidR="000D7E90" w:rsidRPr="00736667" w:rsidRDefault="000D7E90" w:rsidP="00B86190">
            <w:pPr>
              <w:jc w:val="center"/>
              <w:rPr>
                <w:b/>
                <w:snapToGrid w:val="0"/>
                <w:kern w:val="0"/>
              </w:rPr>
            </w:pPr>
            <w:r w:rsidRPr="00736667">
              <w:rPr>
                <w:rFonts w:hint="eastAsia"/>
                <w:b/>
                <w:snapToGrid w:val="0"/>
                <w:kern w:val="0"/>
              </w:rPr>
              <w:t>备注</w:t>
            </w:r>
          </w:p>
        </w:tc>
      </w:tr>
      <w:tr w:rsidR="000D7E90" w:rsidRPr="00736667" w14:paraId="6B92E1AA" w14:textId="77777777" w:rsidTr="00B86190">
        <w:tc>
          <w:tcPr>
            <w:tcW w:w="1559" w:type="dxa"/>
            <w:shd w:val="clear" w:color="auto" w:fill="auto"/>
            <w:vAlign w:val="center"/>
          </w:tcPr>
          <w:p w14:paraId="11164417" w14:textId="77777777" w:rsidR="000D7E90" w:rsidRDefault="000D7E90" w:rsidP="00B86190">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1E3EF050" w14:textId="77777777" w:rsidR="000D7E90" w:rsidRDefault="000D7E90" w:rsidP="00B86190">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6F95EB40" w14:textId="77777777" w:rsidR="000D7E90" w:rsidRDefault="000D7E90" w:rsidP="00B86190">
            <w:pPr>
              <w:jc w:val="left"/>
              <w:rPr>
                <w:rFonts w:ascii="宋体" w:hAnsi="宋体"/>
                <w:snapToGrid w:val="0"/>
                <w:kern w:val="0"/>
              </w:rPr>
            </w:pPr>
            <w:r>
              <w:rPr>
                <w:rFonts w:ascii="宋体" w:hAnsi="宋体"/>
                <w:snapToGrid w:val="0"/>
                <w:kern w:val="0"/>
              </w:rPr>
              <w:t>Y</w:t>
            </w:r>
          </w:p>
        </w:tc>
        <w:tc>
          <w:tcPr>
            <w:tcW w:w="3119" w:type="dxa"/>
            <w:shd w:val="clear" w:color="auto" w:fill="auto"/>
          </w:tcPr>
          <w:p w14:paraId="656EED4F" w14:textId="77777777" w:rsidR="000D7E90" w:rsidRPr="00736667" w:rsidRDefault="000D7E90" w:rsidP="00B86190">
            <w:pPr>
              <w:jc w:val="left"/>
              <w:rPr>
                <w:rFonts w:ascii="宋体" w:hAnsi="宋体"/>
                <w:snapToGrid w:val="0"/>
                <w:kern w:val="0"/>
              </w:rPr>
            </w:pPr>
          </w:p>
        </w:tc>
      </w:tr>
      <w:tr w:rsidR="000D7E90" w:rsidRPr="00736667" w14:paraId="44F75366" w14:textId="77777777" w:rsidTr="00B86190">
        <w:tc>
          <w:tcPr>
            <w:tcW w:w="1559" w:type="dxa"/>
            <w:shd w:val="clear" w:color="auto" w:fill="auto"/>
            <w:vAlign w:val="center"/>
          </w:tcPr>
          <w:p w14:paraId="7CE81B29" w14:textId="77777777" w:rsidR="000D7E90" w:rsidRDefault="000D7E90" w:rsidP="00B86190">
            <w:pPr>
              <w:rPr>
                <w:sz w:val="20"/>
                <w:szCs w:val="20"/>
              </w:rPr>
            </w:pPr>
            <w:r>
              <w:rPr>
                <w:rFonts w:hint="eastAsia"/>
                <w:sz w:val="20"/>
                <w:szCs w:val="20"/>
              </w:rPr>
              <w:t>联系人</w:t>
            </w:r>
          </w:p>
        </w:tc>
        <w:tc>
          <w:tcPr>
            <w:tcW w:w="1701" w:type="dxa"/>
            <w:shd w:val="clear" w:color="auto" w:fill="auto"/>
            <w:vAlign w:val="center"/>
          </w:tcPr>
          <w:p w14:paraId="6F66DD04" w14:textId="77777777" w:rsidR="000D7E90" w:rsidRDefault="000D7E90" w:rsidP="00B86190">
            <w:pPr>
              <w:rPr>
                <w:sz w:val="20"/>
                <w:szCs w:val="20"/>
              </w:rPr>
            </w:pPr>
            <w:r>
              <w:rPr>
                <w:rFonts w:hint="eastAsia"/>
                <w:sz w:val="20"/>
                <w:szCs w:val="20"/>
              </w:rPr>
              <w:t>CONTACTNAME</w:t>
            </w:r>
          </w:p>
        </w:tc>
        <w:tc>
          <w:tcPr>
            <w:tcW w:w="1134" w:type="dxa"/>
            <w:shd w:val="clear" w:color="auto" w:fill="auto"/>
          </w:tcPr>
          <w:p w14:paraId="5839DCA9" w14:textId="77777777" w:rsidR="000D7E90" w:rsidRDefault="000D7E90" w:rsidP="00B86190">
            <w:pPr>
              <w:jc w:val="left"/>
              <w:rPr>
                <w:rFonts w:ascii="宋体" w:hAnsi="宋体"/>
                <w:snapToGrid w:val="0"/>
                <w:kern w:val="0"/>
              </w:rPr>
            </w:pPr>
          </w:p>
        </w:tc>
        <w:tc>
          <w:tcPr>
            <w:tcW w:w="3119" w:type="dxa"/>
            <w:shd w:val="clear" w:color="auto" w:fill="auto"/>
          </w:tcPr>
          <w:p w14:paraId="3ED32320" w14:textId="77777777" w:rsidR="000D7E90" w:rsidRPr="00736667" w:rsidRDefault="000D7E90" w:rsidP="00B86190">
            <w:pPr>
              <w:jc w:val="left"/>
              <w:rPr>
                <w:rFonts w:ascii="宋体" w:hAnsi="宋体"/>
                <w:snapToGrid w:val="0"/>
                <w:kern w:val="0"/>
              </w:rPr>
            </w:pPr>
          </w:p>
        </w:tc>
      </w:tr>
      <w:tr w:rsidR="000D7E90" w:rsidRPr="00736667" w14:paraId="35D0537F" w14:textId="77777777" w:rsidTr="00B86190">
        <w:tc>
          <w:tcPr>
            <w:tcW w:w="1559" w:type="dxa"/>
            <w:shd w:val="clear" w:color="auto" w:fill="auto"/>
            <w:vAlign w:val="center"/>
          </w:tcPr>
          <w:p w14:paraId="5F47428D" w14:textId="77777777" w:rsidR="000D7E90" w:rsidRDefault="000D7E90" w:rsidP="00B86190">
            <w:pPr>
              <w:rPr>
                <w:sz w:val="20"/>
                <w:szCs w:val="20"/>
              </w:rPr>
            </w:pPr>
            <w:r>
              <w:rPr>
                <w:rFonts w:hint="eastAsia"/>
                <w:sz w:val="20"/>
                <w:szCs w:val="20"/>
              </w:rPr>
              <w:t>法人</w:t>
            </w:r>
          </w:p>
        </w:tc>
        <w:tc>
          <w:tcPr>
            <w:tcW w:w="1701" w:type="dxa"/>
            <w:shd w:val="clear" w:color="auto" w:fill="auto"/>
            <w:vAlign w:val="center"/>
          </w:tcPr>
          <w:p w14:paraId="4BD0F489" w14:textId="77777777" w:rsidR="000D7E90" w:rsidRDefault="000D7E90" w:rsidP="00B86190">
            <w:pPr>
              <w:rPr>
                <w:sz w:val="20"/>
                <w:szCs w:val="20"/>
              </w:rPr>
            </w:pPr>
            <w:r>
              <w:rPr>
                <w:rFonts w:hint="eastAsia"/>
                <w:sz w:val="20"/>
                <w:szCs w:val="20"/>
              </w:rPr>
              <w:t>LEGALNAME</w:t>
            </w:r>
          </w:p>
        </w:tc>
        <w:tc>
          <w:tcPr>
            <w:tcW w:w="1134" w:type="dxa"/>
            <w:shd w:val="clear" w:color="auto" w:fill="auto"/>
          </w:tcPr>
          <w:p w14:paraId="2A421964" w14:textId="77777777" w:rsidR="000D7E90" w:rsidRDefault="000D7E90" w:rsidP="00B86190">
            <w:pPr>
              <w:jc w:val="left"/>
              <w:rPr>
                <w:rFonts w:ascii="宋体" w:hAnsi="宋体"/>
                <w:snapToGrid w:val="0"/>
                <w:kern w:val="0"/>
              </w:rPr>
            </w:pPr>
          </w:p>
        </w:tc>
        <w:tc>
          <w:tcPr>
            <w:tcW w:w="3119" w:type="dxa"/>
            <w:shd w:val="clear" w:color="auto" w:fill="auto"/>
          </w:tcPr>
          <w:p w14:paraId="44D4E134" w14:textId="77777777" w:rsidR="000D7E90" w:rsidRPr="00736667" w:rsidRDefault="000D7E90" w:rsidP="00B86190">
            <w:pPr>
              <w:jc w:val="left"/>
              <w:rPr>
                <w:rFonts w:ascii="宋体" w:hAnsi="宋体"/>
                <w:snapToGrid w:val="0"/>
                <w:kern w:val="0"/>
              </w:rPr>
            </w:pPr>
          </w:p>
        </w:tc>
      </w:tr>
    </w:tbl>
    <w:p w14:paraId="141FED2E" w14:textId="77777777" w:rsidR="000D7E90" w:rsidRPr="00C56A4E" w:rsidRDefault="000D7E90" w:rsidP="000D7E90"/>
    <w:p w14:paraId="27DAC079" w14:textId="77777777" w:rsidR="000D7E90" w:rsidRDefault="000D7E90" w:rsidP="000D7E90">
      <w:pPr>
        <w:pStyle w:val="5"/>
      </w:pPr>
      <w:r w:rsidRPr="00A52328">
        <w:rPr>
          <w:rFonts w:hint="eastAsia"/>
        </w:rPr>
        <w:t>输出</w:t>
      </w:r>
    </w:p>
    <w:p w14:paraId="0E16B5BB" w14:textId="77777777" w:rsidR="000D7E90" w:rsidRPr="007F58D2" w:rsidRDefault="000D7E90" w:rsidP="000D7E90"/>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0D7E90" w:rsidRPr="00736667" w14:paraId="229E7572" w14:textId="77777777" w:rsidTr="00B86190">
        <w:tc>
          <w:tcPr>
            <w:tcW w:w="1559" w:type="dxa"/>
            <w:shd w:val="clear" w:color="auto" w:fill="E0E0E0"/>
          </w:tcPr>
          <w:p w14:paraId="18467D42" w14:textId="77777777" w:rsidR="000D7E90" w:rsidRPr="00736667" w:rsidRDefault="000D7E90"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63401AE6" w14:textId="77777777" w:rsidR="000D7E90" w:rsidRPr="00736667" w:rsidRDefault="000D7E90"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D54E629" w14:textId="77777777" w:rsidR="000D7E90" w:rsidRPr="00736667" w:rsidRDefault="000D7E90"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D0E8F5C" w14:textId="77777777" w:rsidR="000D7E90" w:rsidRPr="00736667" w:rsidRDefault="000D7E90" w:rsidP="00B86190">
            <w:pPr>
              <w:jc w:val="center"/>
              <w:rPr>
                <w:b/>
                <w:snapToGrid w:val="0"/>
                <w:kern w:val="0"/>
              </w:rPr>
            </w:pPr>
            <w:r w:rsidRPr="00736667">
              <w:rPr>
                <w:rFonts w:hint="eastAsia"/>
                <w:b/>
                <w:snapToGrid w:val="0"/>
                <w:kern w:val="0"/>
              </w:rPr>
              <w:t>备注</w:t>
            </w:r>
          </w:p>
        </w:tc>
      </w:tr>
      <w:tr w:rsidR="000D7E90" w:rsidRPr="00736667" w14:paraId="2619CC03" w14:textId="77777777" w:rsidTr="00B86190">
        <w:tc>
          <w:tcPr>
            <w:tcW w:w="1559" w:type="dxa"/>
            <w:shd w:val="clear" w:color="auto" w:fill="auto"/>
          </w:tcPr>
          <w:p w14:paraId="340C52A8" w14:textId="77777777" w:rsidR="000D7E90" w:rsidRPr="00736667" w:rsidRDefault="000D7E90" w:rsidP="00B86190">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7CBD25E" w14:textId="77777777" w:rsidR="000D7E90" w:rsidRPr="00736667" w:rsidRDefault="000D7E90" w:rsidP="00B86190">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41524A19" w14:textId="77777777" w:rsidR="000D7E90" w:rsidRPr="00736667" w:rsidRDefault="000D7E90"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CF174C8" w14:textId="77777777" w:rsidR="000D7E90" w:rsidRPr="00736667" w:rsidRDefault="000D7E90" w:rsidP="00B86190">
            <w:pPr>
              <w:jc w:val="left"/>
              <w:rPr>
                <w:rFonts w:ascii="宋体" w:hAnsi="宋体"/>
                <w:snapToGrid w:val="0"/>
                <w:kern w:val="0"/>
              </w:rPr>
            </w:pPr>
          </w:p>
        </w:tc>
      </w:tr>
      <w:tr w:rsidR="000D7E90" w:rsidRPr="00736667" w14:paraId="233E3CA1" w14:textId="77777777" w:rsidTr="00B86190">
        <w:tc>
          <w:tcPr>
            <w:tcW w:w="1559" w:type="dxa"/>
            <w:shd w:val="clear" w:color="auto" w:fill="auto"/>
          </w:tcPr>
          <w:p w14:paraId="46B46123" w14:textId="77777777" w:rsidR="000D7E90" w:rsidRPr="00736667" w:rsidRDefault="000D7E90" w:rsidP="00B86190">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10FF5196" w14:textId="77777777" w:rsidR="000D7E90" w:rsidRPr="00736667" w:rsidRDefault="000D7E90" w:rsidP="00B86190">
            <w:pPr>
              <w:jc w:val="left"/>
              <w:rPr>
                <w:rFonts w:ascii="宋体" w:hAnsi="宋体"/>
                <w:snapToGrid w:val="0"/>
                <w:kern w:val="0"/>
              </w:rPr>
            </w:pPr>
            <w:r>
              <w:rPr>
                <w:rFonts w:ascii="宋体" w:hAnsi="宋体"/>
                <w:snapToGrid w:val="0"/>
                <w:kern w:val="0"/>
              </w:rPr>
              <w:t>ROWS</w:t>
            </w:r>
          </w:p>
        </w:tc>
        <w:tc>
          <w:tcPr>
            <w:tcW w:w="1134" w:type="dxa"/>
            <w:shd w:val="clear" w:color="auto" w:fill="auto"/>
          </w:tcPr>
          <w:p w14:paraId="2DE9A11D" w14:textId="77777777" w:rsidR="000D7E90" w:rsidRPr="00736667" w:rsidRDefault="000D7E90" w:rsidP="00B86190">
            <w:pPr>
              <w:jc w:val="left"/>
              <w:rPr>
                <w:rFonts w:ascii="宋体" w:hAnsi="宋体"/>
                <w:snapToGrid w:val="0"/>
                <w:kern w:val="0"/>
              </w:rPr>
            </w:pPr>
            <w:r>
              <w:rPr>
                <w:rFonts w:ascii="宋体" w:hAnsi="宋体"/>
                <w:snapToGrid w:val="0"/>
                <w:kern w:val="0"/>
              </w:rPr>
              <w:t>Y</w:t>
            </w:r>
          </w:p>
        </w:tc>
        <w:tc>
          <w:tcPr>
            <w:tcW w:w="3119" w:type="dxa"/>
            <w:shd w:val="clear" w:color="auto" w:fill="auto"/>
          </w:tcPr>
          <w:p w14:paraId="76D6A328" w14:textId="77777777" w:rsidR="000D7E90" w:rsidRPr="00736667" w:rsidRDefault="000D7E90" w:rsidP="00B86190">
            <w:pPr>
              <w:jc w:val="left"/>
              <w:rPr>
                <w:rFonts w:ascii="宋体" w:hAnsi="宋体"/>
                <w:snapToGrid w:val="0"/>
                <w:kern w:val="0"/>
              </w:rPr>
            </w:pPr>
          </w:p>
        </w:tc>
      </w:tr>
    </w:tbl>
    <w:p w14:paraId="25A8B326" w14:textId="77777777" w:rsidR="000D7E90" w:rsidRDefault="000D7E90" w:rsidP="000D7E90">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0D7E90" w:rsidRPr="00736667" w14:paraId="671658B8" w14:textId="77777777" w:rsidTr="00B86190">
        <w:tc>
          <w:tcPr>
            <w:tcW w:w="1559" w:type="dxa"/>
            <w:shd w:val="clear" w:color="auto" w:fill="E0E0E0"/>
          </w:tcPr>
          <w:p w14:paraId="53ED774B" w14:textId="77777777" w:rsidR="000D7E90" w:rsidRPr="00736667" w:rsidRDefault="000D7E90"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580664D1" w14:textId="77777777" w:rsidR="000D7E90" w:rsidRPr="00736667" w:rsidRDefault="000D7E90"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8568756" w14:textId="77777777" w:rsidR="000D7E90" w:rsidRPr="00736667" w:rsidRDefault="000D7E90"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A92A6CF" w14:textId="77777777" w:rsidR="000D7E90" w:rsidRPr="00736667" w:rsidRDefault="000D7E90" w:rsidP="00B86190">
            <w:pPr>
              <w:jc w:val="center"/>
              <w:rPr>
                <w:b/>
                <w:snapToGrid w:val="0"/>
                <w:kern w:val="0"/>
              </w:rPr>
            </w:pPr>
            <w:r w:rsidRPr="00736667">
              <w:rPr>
                <w:rFonts w:hint="eastAsia"/>
                <w:b/>
                <w:snapToGrid w:val="0"/>
                <w:kern w:val="0"/>
              </w:rPr>
              <w:t>备注</w:t>
            </w:r>
          </w:p>
        </w:tc>
      </w:tr>
      <w:tr w:rsidR="000D7E90" w:rsidRPr="00736667" w14:paraId="2AE70C75" w14:textId="77777777" w:rsidTr="00B86190">
        <w:tc>
          <w:tcPr>
            <w:tcW w:w="1559" w:type="dxa"/>
            <w:shd w:val="clear" w:color="auto" w:fill="auto"/>
            <w:vAlign w:val="center"/>
          </w:tcPr>
          <w:p w14:paraId="5F567F0E" w14:textId="77777777" w:rsidR="000D7E90" w:rsidRDefault="000D7E90" w:rsidP="00B86190">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145531BA" w14:textId="77777777" w:rsidR="000D7E90" w:rsidRDefault="000D7E90" w:rsidP="00B86190">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236166CB" w14:textId="77777777" w:rsidR="000D7E90" w:rsidRDefault="000D7E90" w:rsidP="00B86190">
            <w:pPr>
              <w:jc w:val="left"/>
              <w:rPr>
                <w:rFonts w:ascii="宋体" w:hAnsi="宋体"/>
                <w:snapToGrid w:val="0"/>
                <w:kern w:val="0"/>
              </w:rPr>
            </w:pPr>
            <w:r>
              <w:rPr>
                <w:rFonts w:ascii="宋体" w:hAnsi="宋体"/>
                <w:snapToGrid w:val="0"/>
                <w:kern w:val="0"/>
              </w:rPr>
              <w:t>Y</w:t>
            </w:r>
          </w:p>
        </w:tc>
        <w:tc>
          <w:tcPr>
            <w:tcW w:w="3119" w:type="dxa"/>
            <w:shd w:val="clear" w:color="auto" w:fill="auto"/>
          </w:tcPr>
          <w:p w14:paraId="6AB13264" w14:textId="77777777" w:rsidR="000D7E90" w:rsidRPr="00736667" w:rsidRDefault="000D7E90" w:rsidP="00B86190">
            <w:pPr>
              <w:jc w:val="left"/>
              <w:rPr>
                <w:rFonts w:ascii="宋体" w:hAnsi="宋体"/>
                <w:snapToGrid w:val="0"/>
                <w:kern w:val="0"/>
              </w:rPr>
            </w:pPr>
          </w:p>
        </w:tc>
      </w:tr>
      <w:tr w:rsidR="000D7E90" w:rsidRPr="00736667" w14:paraId="1159F75D" w14:textId="77777777" w:rsidTr="00B86190">
        <w:tc>
          <w:tcPr>
            <w:tcW w:w="1559" w:type="dxa"/>
            <w:shd w:val="clear" w:color="auto" w:fill="auto"/>
            <w:vAlign w:val="center"/>
          </w:tcPr>
          <w:p w14:paraId="7CD5AE15" w14:textId="77777777" w:rsidR="000D7E90" w:rsidRDefault="000D7E90" w:rsidP="00B86190">
            <w:pPr>
              <w:rPr>
                <w:sz w:val="20"/>
                <w:szCs w:val="20"/>
              </w:rPr>
            </w:pPr>
            <w:r>
              <w:rPr>
                <w:rFonts w:hint="eastAsia"/>
                <w:sz w:val="20"/>
                <w:szCs w:val="20"/>
              </w:rPr>
              <w:t>积分</w:t>
            </w:r>
          </w:p>
        </w:tc>
        <w:tc>
          <w:tcPr>
            <w:tcW w:w="1701" w:type="dxa"/>
            <w:shd w:val="clear" w:color="auto" w:fill="auto"/>
            <w:vAlign w:val="center"/>
          </w:tcPr>
          <w:p w14:paraId="2C8443B5" w14:textId="77777777" w:rsidR="000D7E90" w:rsidRDefault="000D7E90" w:rsidP="00B86190">
            <w:pPr>
              <w:rPr>
                <w:sz w:val="20"/>
                <w:szCs w:val="20"/>
              </w:rPr>
            </w:pPr>
            <w:r>
              <w:rPr>
                <w:rFonts w:hint="eastAsia"/>
                <w:sz w:val="20"/>
                <w:szCs w:val="20"/>
              </w:rPr>
              <w:t>ACCPOINT</w:t>
            </w:r>
          </w:p>
        </w:tc>
        <w:tc>
          <w:tcPr>
            <w:tcW w:w="1134" w:type="dxa"/>
            <w:shd w:val="clear" w:color="auto" w:fill="auto"/>
          </w:tcPr>
          <w:p w14:paraId="692635C4" w14:textId="77777777" w:rsidR="000D7E90" w:rsidRDefault="000D7E90"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9E99730" w14:textId="77777777" w:rsidR="000D7E90" w:rsidRPr="00736667" w:rsidRDefault="000D7E90" w:rsidP="00B86190">
            <w:pPr>
              <w:jc w:val="left"/>
              <w:rPr>
                <w:rFonts w:ascii="宋体" w:hAnsi="宋体"/>
                <w:snapToGrid w:val="0"/>
                <w:kern w:val="0"/>
              </w:rPr>
            </w:pPr>
          </w:p>
        </w:tc>
      </w:tr>
      <w:tr w:rsidR="000D7E90" w:rsidRPr="00736667" w14:paraId="7FA8B6C5" w14:textId="77777777" w:rsidTr="00B86190">
        <w:tc>
          <w:tcPr>
            <w:tcW w:w="1559" w:type="dxa"/>
            <w:shd w:val="clear" w:color="auto" w:fill="auto"/>
            <w:vAlign w:val="center"/>
          </w:tcPr>
          <w:p w14:paraId="4373660E" w14:textId="77777777" w:rsidR="000D7E90" w:rsidRDefault="000D7E90" w:rsidP="00B86190">
            <w:pPr>
              <w:rPr>
                <w:sz w:val="20"/>
                <w:szCs w:val="20"/>
              </w:rPr>
            </w:pPr>
            <w:r>
              <w:rPr>
                <w:rFonts w:hint="eastAsia"/>
                <w:sz w:val="20"/>
                <w:szCs w:val="20"/>
              </w:rPr>
              <w:t>联系人</w:t>
            </w:r>
          </w:p>
        </w:tc>
        <w:tc>
          <w:tcPr>
            <w:tcW w:w="1701" w:type="dxa"/>
            <w:shd w:val="clear" w:color="auto" w:fill="auto"/>
            <w:vAlign w:val="center"/>
          </w:tcPr>
          <w:p w14:paraId="3D1EF490" w14:textId="77777777" w:rsidR="000D7E90" w:rsidRDefault="000D7E90" w:rsidP="00B86190">
            <w:pPr>
              <w:rPr>
                <w:sz w:val="20"/>
                <w:szCs w:val="20"/>
              </w:rPr>
            </w:pPr>
            <w:r>
              <w:rPr>
                <w:rFonts w:hint="eastAsia"/>
                <w:sz w:val="20"/>
                <w:szCs w:val="20"/>
              </w:rPr>
              <w:t>CONTACTNAME</w:t>
            </w:r>
          </w:p>
        </w:tc>
        <w:tc>
          <w:tcPr>
            <w:tcW w:w="1134" w:type="dxa"/>
            <w:shd w:val="clear" w:color="auto" w:fill="auto"/>
          </w:tcPr>
          <w:p w14:paraId="67990B1B" w14:textId="77777777" w:rsidR="000D7E90" w:rsidRDefault="000D7E90"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54BFFFE" w14:textId="77777777" w:rsidR="000D7E90" w:rsidRPr="00736667" w:rsidRDefault="000D7E90" w:rsidP="00B86190">
            <w:pPr>
              <w:jc w:val="left"/>
              <w:rPr>
                <w:rFonts w:ascii="宋体" w:hAnsi="宋体"/>
                <w:snapToGrid w:val="0"/>
                <w:kern w:val="0"/>
              </w:rPr>
            </w:pPr>
          </w:p>
        </w:tc>
      </w:tr>
      <w:tr w:rsidR="000D7E90" w:rsidRPr="00736667" w14:paraId="62C45C67" w14:textId="77777777" w:rsidTr="00B86190">
        <w:tc>
          <w:tcPr>
            <w:tcW w:w="1559" w:type="dxa"/>
            <w:shd w:val="clear" w:color="auto" w:fill="auto"/>
            <w:vAlign w:val="center"/>
          </w:tcPr>
          <w:p w14:paraId="06789B61" w14:textId="77777777" w:rsidR="000D7E90" w:rsidRDefault="000D7E90" w:rsidP="00B86190">
            <w:pPr>
              <w:rPr>
                <w:sz w:val="20"/>
                <w:szCs w:val="20"/>
              </w:rPr>
            </w:pPr>
            <w:r>
              <w:rPr>
                <w:rFonts w:hint="eastAsia"/>
                <w:sz w:val="20"/>
                <w:szCs w:val="20"/>
              </w:rPr>
              <w:t>联系电话</w:t>
            </w:r>
          </w:p>
        </w:tc>
        <w:tc>
          <w:tcPr>
            <w:tcW w:w="1701" w:type="dxa"/>
            <w:shd w:val="clear" w:color="auto" w:fill="auto"/>
            <w:vAlign w:val="center"/>
          </w:tcPr>
          <w:p w14:paraId="5BED9CCC" w14:textId="77777777" w:rsidR="000D7E90" w:rsidRDefault="000D7E90" w:rsidP="00B86190">
            <w:pPr>
              <w:rPr>
                <w:sz w:val="20"/>
                <w:szCs w:val="20"/>
              </w:rPr>
            </w:pPr>
            <w:r>
              <w:rPr>
                <w:rFonts w:hint="eastAsia"/>
                <w:sz w:val="20"/>
                <w:szCs w:val="20"/>
              </w:rPr>
              <w:t>TEL</w:t>
            </w:r>
          </w:p>
        </w:tc>
        <w:tc>
          <w:tcPr>
            <w:tcW w:w="1134" w:type="dxa"/>
            <w:shd w:val="clear" w:color="auto" w:fill="auto"/>
          </w:tcPr>
          <w:p w14:paraId="45A51FAA" w14:textId="77777777" w:rsidR="000D7E90" w:rsidRDefault="000D7E90"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ABCA9A0" w14:textId="77777777" w:rsidR="000D7E90" w:rsidRPr="00736667" w:rsidRDefault="000D7E90" w:rsidP="00B86190">
            <w:pPr>
              <w:jc w:val="left"/>
              <w:rPr>
                <w:rFonts w:ascii="宋体" w:hAnsi="宋体"/>
                <w:snapToGrid w:val="0"/>
                <w:kern w:val="0"/>
              </w:rPr>
            </w:pPr>
          </w:p>
        </w:tc>
      </w:tr>
      <w:tr w:rsidR="000D7E90" w:rsidRPr="00736667" w14:paraId="1AADB46C" w14:textId="77777777" w:rsidTr="00B86190">
        <w:tc>
          <w:tcPr>
            <w:tcW w:w="1559" w:type="dxa"/>
            <w:shd w:val="clear" w:color="auto" w:fill="auto"/>
            <w:vAlign w:val="center"/>
          </w:tcPr>
          <w:p w14:paraId="2219D03C" w14:textId="77777777" w:rsidR="000D7E90" w:rsidRDefault="000D7E90" w:rsidP="00B86190">
            <w:pPr>
              <w:rPr>
                <w:sz w:val="20"/>
                <w:szCs w:val="20"/>
              </w:rPr>
            </w:pPr>
            <w:r>
              <w:rPr>
                <w:rFonts w:hint="eastAsia"/>
                <w:sz w:val="20"/>
                <w:szCs w:val="20"/>
              </w:rPr>
              <w:t>公司详细地址</w:t>
            </w:r>
          </w:p>
        </w:tc>
        <w:tc>
          <w:tcPr>
            <w:tcW w:w="1701" w:type="dxa"/>
            <w:shd w:val="clear" w:color="auto" w:fill="auto"/>
            <w:vAlign w:val="center"/>
          </w:tcPr>
          <w:p w14:paraId="53564817" w14:textId="77777777" w:rsidR="000D7E90" w:rsidRDefault="000D7E90" w:rsidP="00B86190">
            <w:pPr>
              <w:rPr>
                <w:sz w:val="20"/>
                <w:szCs w:val="20"/>
              </w:rPr>
            </w:pPr>
            <w:r>
              <w:rPr>
                <w:rFonts w:hint="eastAsia"/>
                <w:sz w:val="20"/>
                <w:szCs w:val="20"/>
              </w:rPr>
              <w:t>CADDRESS</w:t>
            </w:r>
          </w:p>
        </w:tc>
        <w:tc>
          <w:tcPr>
            <w:tcW w:w="1134" w:type="dxa"/>
            <w:shd w:val="clear" w:color="auto" w:fill="auto"/>
          </w:tcPr>
          <w:p w14:paraId="30188056" w14:textId="77777777" w:rsidR="000D7E90" w:rsidRDefault="000D7E90"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7001EE3" w14:textId="77777777" w:rsidR="000D7E90" w:rsidRPr="00736667" w:rsidRDefault="000D7E90" w:rsidP="00B86190">
            <w:pPr>
              <w:jc w:val="left"/>
              <w:rPr>
                <w:rFonts w:ascii="宋体" w:hAnsi="宋体"/>
                <w:snapToGrid w:val="0"/>
                <w:kern w:val="0"/>
              </w:rPr>
            </w:pPr>
          </w:p>
        </w:tc>
      </w:tr>
      <w:tr w:rsidR="000D7E90" w:rsidRPr="00736667" w14:paraId="72B8910C" w14:textId="77777777" w:rsidTr="00B86190">
        <w:tc>
          <w:tcPr>
            <w:tcW w:w="1559" w:type="dxa"/>
            <w:shd w:val="clear" w:color="auto" w:fill="auto"/>
            <w:vAlign w:val="center"/>
          </w:tcPr>
          <w:p w14:paraId="14EF516E" w14:textId="77777777" w:rsidR="000D7E90" w:rsidRDefault="000D7E90" w:rsidP="00B86190">
            <w:pPr>
              <w:rPr>
                <w:sz w:val="20"/>
                <w:szCs w:val="20"/>
              </w:rPr>
            </w:pPr>
            <w:r>
              <w:rPr>
                <w:rFonts w:hint="eastAsia"/>
                <w:sz w:val="20"/>
                <w:szCs w:val="20"/>
              </w:rPr>
              <w:t>公司注册资金</w:t>
            </w:r>
          </w:p>
        </w:tc>
        <w:tc>
          <w:tcPr>
            <w:tcW w:w="1701" w:type="dxa"/>
            <w:shd w:val="clear" w:color="auto" w:fill="auto"/>
            <w:vAlign w:val="center"/>
          </w:tcPr>
          <w:p w14:paraId="3C13934C" w14:textId="77777777" w:rsidR="000D7E90" w:rsidRDefault="000D7E90" w:rsidP="00B86190">
            <w:pPr>
              <w:rPr>
                <w:sz w:val="20"/>
                <w:szCs w:val="20"/>
              </w:rPr>
            </w:pPr>
            <w:r>
              <w:rPr>
                <w:rFonts w:hint="eastAsia"/>
                <w:sz w:val="20"/>
                <w:szCs w:val="20"/>
              </w:rPr>
              <w:t>REGISTCAP</w:t>
            </w:r>
          </w:p>
        </w:tc>
        <w:tc>
          <w:tcPr>
            <w:tcW w:w="1134" w:type="dxa"/>
            <w:shd w:val="clear" w:color="auto" w:fill="auto"/>
          </w:tcPr>
          <w:p w14:paraId="56069623" w14:textId="77777777" w:rsidR="000D7E90" w:rsidRDefault="000D7E90"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5BA9A26" w14:textId="77777777" w:rsidR="000D7E90" w:rsidRPr="00736667" w:rsidRDefault="000D7E90" w:rsidP="00B86190">
            <w:pPr>
              <w:jc w:val="left"/>
              <w:rPr>
                <w:rFonts w:ascii="宋体" w:hAnsi="宋体"/>
                <w:snapToGrid w:val="0"/>
                <w:kern w:val="0"/>
              </w:rPr>
            </w:pPr>
          </w:p>
        </w:tc>
      </w:tr>
      <w:tr w:rsidR="000D7E90" w:rsidRPr="00736667" w14:paraId="1C5573BB" w14:textId="77777777" w:rsidTr="00B86190">
        <w:tc>
          <w:tcPr>
            <w:tcW w:w="1559" w:type="dxa"/>
            <w:shd w:val="clear" w:color="auto" w:fill="auto"/>
            <w:vAlign w:val="center"/>
          </w:tcPr>
          <w:p w14:paraId="2DA1731F" w14:textId="77777777" w:rsidR="000D7E90" w:rsidRDefault="000D7E90" w:rsidP="00B86190">
            <w:pPr>
              <w:rPr>
                <w:sz w:val="20"/>
                <w:szCs w:val="20"/>
              </w:rPr>
            </w:pPr>
            <w:r>
              <w:rPr>
                <w:rFonts w:hint="eastAsia"/>
                <w:sz w:val="20"/>
                <w:szCs w:val="20"/>
              </w:rPr>
              <w:t>法人</w:t>
            </w:r>
          </w:p>
        </w:tc>
        <w:tc>
          <w:tcPr>
            <w:tcW w:w="1701" w:type="dxa"/>
            <w:shd w:val="clear" w:color="auto" w:fill="auto"/>
            <w:vAlign w:val="center"/>
          </w:tcPr>
          <w:p w14:paraId="25CA262F" w14:textId="77777777" w:rsidR="000D7E90" w:rsidRDefault="000D7E90" w:rsidP="00B86190">
            <w:pPr>
              <w:rPr>
                <w:sz w:val="20"/>
                <w:szCs w:val="20"/>
              </w:rPr>
            </w:pPr>
            <w:r>
              <w:rPr>
                <w:rFonts w:hint="eastAsia"/>
                <w:sz w:val="20"/>
                <w:szCs w:val="20"/>
              </w:rPr>
              <w:t>LEGALNAME</w:t>
            </w:r>
          </w:p>
        </w:tc>
        <w:tc>
          <w:tcPr>
            <w:tcW w:w="1134" w:type="dxa"/>
            <w:shd w:val="clear" w:color="auto" w:fill="auto"/>
          </w:tcPr>
          <w:p w14:paraId="57279C35" w14:textId="77777777" w:rsidR="000D7E90" w:rsidRDefault="000D7E90"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5A093DE" w14:textId="77777777" w:rsidR="000D7E90" w:rsidRPr="00736667" w:rsidRDefault="000D7E90" w:rsidP="00B86190">
            <w:pPr>
              <w:jc w:val="left"/>
              <w:rPr>
                <w:rFonts w:ascii="宋体" w:hAnsi="宋体"/>
                <w:snapToGrid w:val="0"/>
                <w:kern w:val="0"/>
              </w:rPr>
            </w:pPr>
          </w:p>
        </w:tc>
      </w:tr>
      <w:tr w:rsidR="000D7E90" w:rsidRPr="00736667" w14:paraId="57DA64E6" w14:textId="77777777" w:rsidTr="00B86190">
        <w:tc>
          <w:tcPr>
            <w:tcW w:w="1559" w:type="dxa"/>
            <w:shd w:val="clear" w:color="auto" w:fill="auto"/>
            <w:vAlign w:val="center"/>
          </w:tcPr>
          <w:p w14:paraId="15459CBC" w14:textId="77777777" w:rsidR="000D7E90" w:rsidRDefault="000D7E90" w:rsidP="00B86190">
            <w:pPr>
              <w:rPr>
                <w:sz w:val="20"/>
                <w:szCs w:val="20"/>
              </w:rPr>
            </w:pPr>
            <w:r>
              <w:rPr>
                <w:rFonts w:hint="eastAsia"/>
                <w:sz w:val="20"/>
                <w:szCs w:val="20"/>
              </w:rPr>
              <w:t>账户有效时间</w:t>
            </w:r>
          </w:p>
        </w:tc>
        <w:tc>
          <w:tcPr>
            <w:tcW w:w="1701" w:type="dxa"/>
            <w:shd w:val="clear" w:color="auto" w:fill="auto"/>
            <w:vAlign w:val="center"/>
          </w:tcPr>
          <w:p w14:paraId="2A9A9CEF" w14:textId="77777777" w:rsidR="000D7E90" w:rsidRDefault="000D7E90" w:rsidP="00B86190">
            <w:pPr>
              <w:rPr>
                <w:sz w:val="20"/>
                <w:szCs w:val="20"/>
              </w:rPr>
            </w:pPr>
            <w:r>
              <w:rPr>
                <w:rFonts w:hint="eastAsia"/>
                <w:sz w:val="20"/>
                <w:szCs w:val="20"/>
              </w:rPr>
              <w:t>VALIDDATE</w:t>
            </w:r>
          </w:p>
        </w:tc>
        <w:tc>
          <w:tcPr>
            <w:tcW w:w="1134" w:type="dxa"/>
            <w:shd w:val="clear" w:color="auto" w:fill="auto"/>
          </w:tcPr>
          <w:p w14:paraId="08833EFD" w14:textId="77777777" w:rsidR="000D7E90" w:rsidRDefault="000D7E90"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E14324C" w14:textId="77777777" w:rsidR="000D7E90" w:rsidRPr="00736667" w:rsidRDefault="000D7E90" w:rsidP="00B86190">
            <w:pPr>
              <w:jc w:val="left"/>
              <w:rPr>
                <w:rFonts w:ascii="宋体" w:hAnsi="宋体"/>
                <w:snapToGrid w:val="0"/>
                <w:kern w:val="0"/>
              </w:rPr>
            </w:pPr>
          </w:p>
        </w:tc>
      </w:tr>
      <w:tr w:rsidR="000D7E90" w:rsidRPr="00736667" w14:paraId="6A61B58A" w14:textId="77777777" w:rsidTr="00B86190">
        <w:tc>
          <w:tcPr>
            <w:tcW w:w="1559" w:type="dxa"/>
            <w:shd w:val="clear" w:color="auto" w:fill="auto"/>
            <w:vAlign w:val="center"/>
          </w:tcPr>
          <w:p w14:paraId="705DBCD8" w14:textId="77777777" w:rsidR="000D7E90" w:rsidRDefault="000D7E90" w:rsidP="00B86190">
            <w:pPr>
              <w:rPr>
                <w:sz w:val="20"/>
                <w:szCs w:val="20"/>
              </w:rPr>
            </w:pPr>
            <w:r>
              <w:rPr>
                <w:rFonts w:hint="eastAsia"/>
                <w:sz w:val="20"/>
                <w:szCs w:val="20"/>
              </w:rPr>
              <w:t>邮箱</w:t>
            </w:r>
          </w:p>
        </w:tc>
        <w:tc>
          <w:tcPr>
            <w:tcW w:w="1701" w:type="dxa"/>
            <w:shd w:val="clear" w:color="auto" w:fill="auto"/>
            <w:vAlign w:val="center"/>
          </w:tcPr>
          <w:p w14:paraId="57229CE2" w14:textId="77777777" w:rsidR="000D7E90" w:rsidRDefault="000D7E90" w:rsidP="00B86190">
            <w:pPr>
              <w:rPr>
                <w:sz w:val="20"/>
                <w:szCs w:val="20"/>
              </w:rPr>
            </w:pPr>
            <w:r>
              <w:rPr>
                <w:rFonts w:hint="eastAsia"/>
                <w:sz w:val="20"/>
                <w:szCs w:val="20"/>
              </w:rPr>
              <w:t>EMAIL</w:t>
            </w:r>
          </w:p>
        </w:tc>
        <w:tc>
          <w:tcPr>
            <w:tcW w:w="1134" w:type="dxa"/>
            <w:shd w:val="clear" w:color="auto" w:fill="auto"/>
          </w:tcPr>
          <w:p w14:paraId="65E97206" w14:textId="77777777" w:rsidR="000D7E90" w:rsidRDefault="000D7E90"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7C84DE9" w14:textId="77777777" w:rsidR="000D7E90" w:rsidRPr="00736667" w:rsidRDefault="000D7E90" w:rsidP="00B86190">
            <w:pPr>
              <w:jc w:val="left"/>
              <w:rPr>
                <w:rFonts w:ascii="宋体" w:hAnsi="宋体"/>
                <w:snapToGrid w:val="0"/>
                <w:kern w:val="0"/>
              </w:rPr>
            </w:pPr>
          </w:p>
        </w:tc>
      </w:tr>
    </w:tbl>
    <w:p w14:paraId="417E5D6D" w14:textId="77777777" w:rsidR="000D7E90" w:rsidRDefault="000D7E90" w:rsidP="000D7E90">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1AEF2EDE" w14:textId="5676621C" w:rsidR="000D7E90" w:rsidRPr="00FF4E10" w:rsidRDefault="000D7E90" w:rsidP="00BF6BAD"/>
    <w:p w14:paraId="6E8E28B7" w14:textId="77777777" w:rsidR="00530246" w:rsidRDefault="00530246" w:rsidP="00530246">
      <w:pPr>
        <w:pStyle w:val="4"/>
        <w:ind w:hanging="580"/>
        <w:rPr>
          <w:rFonts w:ascii="黑体" w:hAnsi="黑体"/>
        </w:rPr>
      </w:pPr>
      <w:r>
        <w:rPr>
          <w:rFonts w:ascii="黑体" w:hAnsi="黑体" w:hint="eastAsia"/>
        </w:rPr>
        <w:t>冻结提现</w:t>
      </w:r>
    </w:p>
    <w:p w14:paraId="5EBCE300" w14:textId="77777777" w:rsidR="00530246" w:rsidRDefault="00530246" w:rsidP="00530246">
      <w:pPr>
        <w:pStyle w:val="5"/>
      </w:pPr>
      <w:r>
        <w:rPr>
          <w:rFonts w:hint="eastAsia"/>
        </w:rPr>
        <w:t>功能</w:t>
      </w:r>
      <w:r>
        <w:t>描述</w:t>
      </w:r>
    </w:p>
    <w:p w14:paraId="0F5D4DD8" w14:textId="77777777" w:rsidR="00530246" w:rsidRPr="00A9755C" w:rsidRDefault="00530246" w:rsidP="00530246">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t>业务管理端对</w:t>
      </w:r>
      <w:r>
        <w:rPr>
          <w:rFonts w:ascii="宋体" w:hAnsi="宋体" w:hint="eastAsia"/>
          <w:kern w:val="0"/>
          <w:sz w:val="24"/>
          <w:szCs w:val="21"/>
        </w:rPr>
        <w:t>渠道</w:t>
      </w:r>
      <w:r>
        <w:rPr>
          <w:rFonts w:ascii="宋体" w:hAnsi="宋体"/>
          <w:kern w:val="0"/>
          <w:sz w:val="24"/>
          <w:szCs w:val="21"/>
        </w:rPr>
        <w:t>人</w:t>
      </w:r>
      <w:r>
        <w:rPr>
          <w:rFonts w:ascii="宋体" w:hAnsi="宋体" w:hint="eastAsia"/>
          <w:kern w:val="0"/>
          <w:sz w:val="24"/>
          <w:szCs w:val="21"/>
        </w:rPr>
        <w:t>有</w:t>
      </w:r>
      <w:r>
        <w:rPr>
          <w:rFonts w:ascii="宋体" w:hAnsi="宋体"/>
          <w:kern w:val="0"/>
          <w:sz w:val="24"/>
          <w:szCs w:val="21"/>
        </w:rPr>
        <w:t>异常</w:t>
      </w:r>
      <w:r>
        <w:rPr>
          <w:rFonts w:ascii="宋体" w:hAnsi="宋体" w:hint="eastAsia"/>
          <w:kern w:val="0"/>
          <w:sz w:val="24"/>
          <w:szCs w:val="21"/>
        </w:rPr>
        <w:t>操作</w:t>
      </w:r>
      <w:r>
        <w:rPr>
          <w:rFonts w:ascii="宋体" w:hAnsi="宋体"/>
          <w:kern w:val="0"/>
          <w:sz w:val="24"/>
          <w:szCs w:val="21"/>
        </w:rPr>
        <w:t>或</w:t>
      </w:r>
      <w:r>
        <w:rPr>
          <w:rFonts w:ascii="宋体" w:hAnsi="宋体" w:hint="eastAsia"/>
          <w:kern w:val="0"/>
          <w:sz w:val="24"/>
          <w:szCs w:val="21"/>
        </w:rPr>
        <w:t>渠道</w:t>
      </w:r>
      <w:r>
        <w:rPr>
          <w:rFonts w:ascii="宋体" w:hAnsi="宋体"/>
          <w:kern w:val="0"/>
          <w:sz w:val="24"/>
          <w:szCs w:val="21"/>
        </w:rPr>
        <w:t>人反馈</w:t>
      </w:r>
      <w:r>
        <w:rPr>
          <w:rFonts w:ascii="宋体" w:hAnsi="宋体" w:hint="eastAsia"/>
          <w:kern w:val="0"/>
          <w:sz w:val="24"/>
          <w:szCs w:val="21"/>
        </w:rPr>
        <w:t>需要保护</w:t>
      </w:r>
      <w:r>
        <w:rPr>
          <w:rFonts w:ascii="宋体" w:hAnsi="宋体"/>
          <w:kern w:val="0"/>
          <w:sz w:val="24"/>
          <w:szCs w:val="21"/>
        </w:rPr>
        <w:t>佣金安全</w:t>
      </w:r>
      <w:r>
        <w:rPr>
          <w:rFonts w:ascii="宋体" w:hAnsi="宋体" w:hint="eastAsia"/>
          <w:kern w:val="0"/>
          <w:sz w:val="24"/>
          <w:szCs w:val="21"/>
        </w:rPr>
        <w:t>时</w:t>
      </w:r>
      <w:r>
        <w:rPr>
          <w:rFonts w:ascii="宋体" w:hAnsi="宋体"/>
          <w:kern w:val="0"/>
          <w:sz w:val="24"/>
          <w:szCs w:val="21"/>
        </w:rPr>
        <w:t>，</w:t>
      </w:r>
      <w:r>
        <w:rPr>
          <w:rFonts w:ascii="宋体" w:hAnsi="宋体" w:hint="eastAsia"/>
          <w:kern w:val="0"/>
          <w:sz w:val="24"/>
          <w:szCs w:val="21"/>
        </w:rPr>
        <w:t>为</w:t>
      </w:r>
      <w:r>
        <w:rPr>
          <w:rFonts w:ascii="宋体" w:hAnsi="宋体"/>
          <w:kern w:val="0"/>
          <w:sz w:val="24"/>
          <w:szCs w:val="21"/>
        </w:rPr>
        <w:t>保证渠道人的相关利益，对提现功能进行冻结</w:t>
      </w:r>
      <w:r>
        <w:rPr>
          <w:rFonts w:ascii="宋体" w:hAnsi="宋体" w:hint="eastAsia"/>
          <w:kern w:val="0"/>
          <w:sz w:val="24"/>
          <w:szCs w:val="21"/>
        </w:rPr>
        <w:t>。</w:t>
      </w:r>
    </w:p>
    <w:p w14:paraId="09801EF4" w14:textId="77777777" w:rsidR="00530246" w:rsidRPr="00676A58" w:rsidRDefault="00530246" w:rsidP="00530246">
      <w:pPr>
        <w:pStyle w:val="5"/>
      </w:pPr>
      <w:r w:rsidRPr="00676A58">
        <w:rPr>
          <w:rFonts w:hint="eastAsia"/>
        </w:rPr>
        <w:t>处理流程</w:t>
      </w:r>
    </w:p>
    <w:p w14:paraId="1330350F" w14:textId="77777777" w:rsidR="00893FCA" w:rsidRDefault="00893FCA" w:rsidP="00530246">
      <w:pPr>
        <w:ind w:left="289" w:firstLine="420"/>
        <w:rPr>
          <w:b/>
          <w:sz w:val="24"/>
          <w:szCs w:val="24"/>
        </w:rPr>
      </w:pPr>
      <w:r>
        <w:object w:dxaOrig="5700" w:dyaOrig="1006" w14:anchorId="38DFECC3">
          <v:shape id="_x0000_i1111" type="#_x0000_t75" style="width:4in;height:50.05pt" o:ole="">
            <v:imagedata r:id="rId185" o:title=""/>
          </v:shape>
          <o:OLEObject Type="Embed" ProgID="Visio.Drawing.15" ShapeID="_x0000_i1111" DrawAspect="Content" ObjectID="_1569760984" r:id="rId186"/>
        </w:object>
      </w:r>
    </w:p>
    <w:p w14:paraId="3B703FB0" w14:textId="77777777" w:rsidR="00530246" w:rsidRDefault="00530246" w:rsidP="00530246">
      <w:pPr>
        <w:ind w:left="289" w:firstLine="420"/>
        <w:rPr>
          <w:b/>
          <w:sz w:val="24"/>
          <w:szCs w:val="24"/>
        </w:rPr>
      </w:pPr>
      <w:r w:rsidRPr="00646F01">
        <w:rPr>
          <w:rFonts w:hint="eastAsia"/>
          <w:b/>
          <w:sz w:val="24"/>
          <w:szCs w:val="24"/>
        </w:rPr>
        <w:t>【流程描述】</w:t>
      </w:r>
    </w:p>
    <w:p w14:paraId="5C482877" w14:textId="77777777" w:rsidR="00530246" w:rsidRDefault="00530246">
      <w:pPr>
        <w:pStyle w:val="afb"/>
        <w:numPr>
          <w:ilvl w:val="0"/>
          <w:numId w:val="51"/>
        </w:numPr>
        <w:ind w:firstLineChars="0"/>
        <w:pPrChange w:id="688" w:author="wangq" w:date="2017-08-21T17:25:00Z">
          <w:pPr>
            <w:pStyle w:val="afb"/>
            <w:numPr>
              <w:numId w:val="64"/>
            </w:numPr>
            <w:ind w:left="1260" w:firstLineChars="0" w:hanging="360"/>
          </w:pPr>
        </w:pPrChange>
      </w:pPr>
      <w:r>
        <w:t>进入</w:t>
      </w:r>
      <w:r>
        <w:rPr>
          <w:rFonts w:hint="eastAsia"/>
        </w:rPr>
        <w:t>渠道</w:t>
      </w:r>
      <w:r>
        <w:t>人管理功能。</w:t>
      </w:r>
    </w:p>
    <w:p w14:paraId="57453BCA" w14:textId="77777777" w:rsidR="00530246" w:rsidRDefault="00530246">
      <w:pPr>
        <w:pStyle w:val="afb"/>
        <w:numPr>
          <w:ilvl w:val="0"/>
          <w:numId w:val="51"/>
        </w:numPr>
        <w:ind w:firstLineChars="0"/>
        <w:pPrChange w:id="689" w:author="wangq" w:date="2017-08-21T17:25:00Z">
          <w:pPr>
            <w:pStyle w:val="afb"/>
            <w:numPr>
              <w:numId w:val="64"/>
            </w:numPr>
            <w:ind w:left="1260" w:firstLineChars="0" w:hanging="360"/>
          </w:pPr>
        </w:pPrChange>
      </w:pPr>
      <w:r>
        <w:rPr>
          <w:rFonts w:hint="eastAsia"/>
        </w:rPr>
        <w:t>选择</w:t>
      </w:r>
      <w:r>
        <w:t>要冻结的渠道人后调用微服务</w:t>
      </w:r>
    </w:p>
    <w:p w14:paraId="16139711" w14:textId="77777777" w:rsidR="00530246" w:rsidRPr="004F010F" w:rsidRDefault="00530246">
      <w:pPr>
        <w:pStyle w:val="afb"/>
        <w:numPr>
          <w:ilvl w:val="0"/>
          <w:numId w:val="51"/>
        </w:numPr>
        <w:ind w:firstLineChars="0"/>
        <w:pPrChange w:id="690" w:author="wangq" w:date="2017-08-21T17:25:00Z">
          <w:pPr>
            <w:pStyle w:val="afb"/>
            <w:numPr>
              <w:numId w:val="64"/>
            </w:numPr>
            <w:ind w:left="1260" w:firstLineChars="0" w:hanging="360"/>
          </w:pPr>
        </w:pPrChange>
      </w:pPr>
      <w:r>
        <w:rPr>
          <w:rFonts w:hint="eastAsia"/>
        </w:rPr>
        <w:lastRenderedPageBreak/>
        <w:t>解析返回</w:t>
      </w:r>
      <w:r>
        <w:t>的</w:t>
      </w:r>
      <w:r>
        <w:rPr>
          <w:rFonts w:hint="eastAsia"/>
        </w:rPr>
        <w:t>处理</w:t>
      </w:r>
      <w:r>
        <w:t>结果并</w:t>
      </w:r>
      <w:r>
        <w:rPr>
          <w:rFonts w:hint="eastAsia"/>
        </w:rPr>
        <w:t>显示</w:t>
      </w:r>
    </w:p>
    <w:p w14:paraId="0897231F" w14:textId="77777777" w:rsidR="00530246" w:rsidRPr="00530246" w:rsidRDefault="00530246" w:rsidP="00530246">
      <w:pPr>
        <w:ind w:left="289" w:firstLine="420"/>
      </w:pPr>
    </w:p>
    <w:p w14:paraId="292B1BBA" w14:textId="77777777" w:rsidR="00530246" w:rsidRDefault="00530246" w:rsidP="00530246">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530246" w:rsidRPr="00736667" w14:paraId="776E8DE5" w14:textId="77777777" w:rsidTr="00BE5762">
        <w:tc>
          <w:tcPr>
            <w:tcW w:w="1701" w:type="dxa"/>
            <w:shd w:val="clear" w:color="auto" w:fill="E0E0E0"/>
          </w:tcPr>
          <w:p w14:paraId="75D382A3" w14:textId="77777777" w:rsidR="00530246" w:rsidRPr="00736667" w:rsidRDefault="00530246" w:rsidP="00BE5762">
            <w:pPr>
              <w:jc w:val="center"/>
              <w:rPr>
                <w:b/>
                <w:snapToGrid w:val="0"/>
                <w:kern w:val="0"/>
              </w:rPr>
            </w:pPr>
            <w:r w:rsidRPr="00736667">
              <w:rPr>
                <w:rFonts w:hint="eastAsia"/>
                <w:b/>
                <w:snapToGrid w:val="0"/>
                <w:kern w:val="0"/>
              </w:rPr>
              <w:t>输入要素</w:t>
            </w:r>
          </w:p>
        </w:tc>
        <w:tc>
          <w:tcPr>
            <w:tcW w:w="1559" w:type="dxa"/>
            <w:shd w:val="clear" w:color="auto" w:fill="E0E0E0"/>
          </w:tcPr>
          <w:p w14:paraId="4E479FC6" w14:textId="77777777" w:rsidR="00530246" w:rsidRPr="00736667" w:rsidRDefault="00530246" w:rsidP="00BE5762">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CC952D0" w14:textId="77777777" w:rsidR="00530246" w:rsidRPr="00736667" w:rsidRDefault="00530246" w:rsidP="00BE5762">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27AADE9" w14:textId="77777777" w:rsidR="00530246" w:rsidRPr="00736667" w:rsidRDefault="00530246" w:rsidP="00BE5762">
            <w:pPr>
              <w:jc w:val="center"/>
              <w:rPr>
                <w:b/>
                <w:snapToGrid w:val="0"/>
                <w:kern w:val="0"/>
              </w:rPr>
            </w:pPr>
            <w:r w:rsidRPr="00736667">
              <w:rPr>
                <w:rFonts w:hint="eastAsia"/>
                <w:b/>
                <w:snapToGrid w:val="0"/>
                <w:kern w:val="0"/>
              </w:rPr>
              <w:t>备注</w:t>
            </w:r>
          </w:p>
        </w:tc>
      </w:tr>
      <w:tr w:rsidR="00530246" w:rsidRPr="00736667" w14:paraId="643514AA" w14:textId="77777777" w:rsidTr="00BE5762">
        <w:tc>
          <w:tcPr>
            <w:tcW w:w="1701" w:type="dxa"/>
            <w:shd w:val="clear" w:color="auto" w:fill="auto"/>
          </w:tcPr>
          <w:p w14:paraId="67468A9E" w14:textId="77777777" w:rsidR="00530246" w:rsidRPr="00736667" w:rsidRDefault="00530246" w:rsidP="00BE5762">
            <w:pPr>
              <w:jc w:val="left"/>
              <w:rPr>
                <w:rFonts w:ascii="宋体" w:hAnsi="宋体"/>
                <w:snapToGrid w:val="0"/>
                <w:kern w:val="0"/>
              </w:rPr>
            </w:pPr>
            <w:r>
              <w:rPr>
                <w:rFonts w:ascii="宋体" w:hAnsi="宋体" w:hint="eastAsia"/>
                <w:snapToGrid w:val="0"/>
                <w:kern w:val="0"/>
              </w:rPr>
              <w:t>请求</w:t>
            </w:r>
            <w:r>
              <w:rPr>
                <w:rFonts w:ascii="宋体" w:hAnsi="宋体"/>
                <w:snapToGrid w:val="0"/>
                <w:kern w:val="0"/>
              </w:rPr>
              <w:t>来源</w:t>
            </w:r>
          </w:p>
        </w:tc>
        <w:tc>
          <w:tcPr>
            <w:tcW w:w="1559" w:type="dxa"/>
            <w:shd w:val="clear" w:color="auto" w:fill="auto"/>
          </w:tcPr>
          <w:p w14:paraId="1840B621" w14:textId="77777777" w:rsidR="00530246" w:rsidRPr="00736667" w:rsidRDefault="00530246" w:rsidP="00BE5762">
            <w:pPr>
              <w:jc w:val="left"/>
              <w:rPr>
                <w:rFonts w:ascii="宋体" w:hAnsi="宋体"/>
                <w:snapToGrid w:val="0"/>
                <w:kern w:val="0"/>
              </w:rPr>
            </w:pPr>
          </w:p>
        </w:tc>
        <w:tc>
          <w:tcPr>
            <w:tcW w:w="1134" w:type="dxa"/>
            <w:shd w:val="clear" w:color="auto" w:fill="auto"/>
          </w:tcPr>
          <w:p w14:paraId="0597C498" w14:textId="77777777" w:rsidR="00530246" w:rsidRPr="00736667" w:rsidRDefault="00530246"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A5D9BF7" w14:textId="77777777" w:rsidR="00530246" w:rsidRPr="00736667" w:rsidRDefault="00530246" w:rsidP="00BE5762">
            <w:pPr>
              <w:jc w:val="left"/>
              <w:rPr>
                <w:rFonts w:ascii="宋体" w:hAnsi="宋体"/>
                <w:snapToGrid w:val="0"/>
                <w:kern w:val="0"/>
              </w:rPr>
            </w:pPr>
          </w:p>
        </w:tc>
      </w:tr>
      <w:tr w:rsidR="00530246" w:rsidRPr="00736667" w14:paraId="5522F0E2" w14:textId="77777777" w:rsidTr="00BE5762">
        <w:tc>
          <w:tcPr>
            <w:tcW w:w="1701" w:type="dxa"/>
            <w:shd w:val="clear" w:color="auto" w:fill="auto"/>
          </w:tcPr>
          <w:p w14:paraId="6366B7F7" w14:textId="77777777" w:rsidR="00530246" w:rsidRDefault="00530246" w:rsidP="00BE5762">
            <w:pPr>
              <w:jc w:val="left"/>
              <w:rPr>
                <w:rFonts w:ascii="宋体" w:hAnsi="宋体"/>
                <w:snapToGrid w:val="0"/>
                <w:kern w:val="0"/>
              </w:rPr>
            </w:pPr>
            <w:r>
              <w:rPr>
                <w:rFonts w:ascii="宋体" w:hAnsi="宋体" w:hint="eastAsia"/>
                <w:snapToGrid w:val="0"/>
                <w:kern w:val="0"/>
              </w:rPr>
              <w:t>渠道</w:t>
            </w:r>
            <w:r>
              <w:rPr>
                <w:rFonts w:ascii="宋体" w:hAnsi="宋体"/>
                <w:snapToGrid w:val="0"/>
                <w:kern w:val="0"/>
              </w:rPr>
              <w:t>人标识</w:t>
            </w:r>
          </w:p>
        </w:tc>
        <w:tc>
          <w:tcPr>
            <w:tcW w:w="1559" w:type="dxa"/>
            <w:shd w:val="clear" w:color="auto" w:fill="auto"/>
          </w:tcPr>
          <w:p w14:paraId="76AC6262" w14:textId="77777777" w:rsidR="00530246" w:rsidRDefault="00530246" w:rsidP="00BE5762">
            <w:pPr>
              <w:jc w:val="left"/>
              <w:rPr>
                <w:rFonts w:ascii="宋体" w:hAnsi="宋体"/>
                <w:snapToGrid w:val="0"/>
                <w:kern w:val="0"/>
              </w:rPr>
            </w:pPr>
          </w:p>
        </w:tc>
        <w:tc>
          <w:tcPr>
            <w:tcW w:w="1134" w:type="dxa"/>
            <w:shd w:val="clear" w:color="auto" w:fill="auto"/>
          </w:tcPr>
          <w:p w14:paraId="4E4739C5" w14:textId="77777777" w:rsidR="00530246" w:rsidRDefault="00530246" w:rsidP="00BE5762">
            <w:pPr>
              <w:jc w:val="left"/>
              <w:rPr>
                <w:rFonts w:ascii="宋体" w:hAnsi="宋体"/>
                <w:snapToGrid w:val="0"/>
                <w:kern w:val="0"/>
              </w:rPr>
            </w:pPr>
            <w:r>
              <w:rPr>
                <w:rFonts w:ascii="宋体" w:hAnsi="宋体"/>
                <w:snapToGrid w:val="0"/>
                <w:kern w:val="0"/>
              </w:rPr>
              <w:t>Y</w:t>
            </w:r>
          </w:p>
        </w:tc>
        <w:tc>
          <w:tcPr>
            <w:tcW w:w="3119" w:type="dxa"/>
            <w:shd w:val="clear" w:color="auto" w:fill="auto"/>
          </w:tcPr>
          <w:p w14:paraId="1D801143" w14:textId="77777777" w:rsidR="00530246" w:rsidRPr="00736667" w:rsidRDefault="00530246" w:rsidP="00BE5762">
            <w:pPr>
              <w:jc w:val="left"/>
              <w:rPr>
                <w:rFonts w:ascii="宋体" w:hAnsi="宋体"/>
                <w:snapToGrid w:val="0"/>
                <w:kern w:val="0"/>
              </w:rPr>
            </w:pPr>
          </w:p>
        </w:tc>
      </w:tr>
    </w:tbl>
    <w:p w14:paraId="387FFB1F" w14:textId="77777777" w:rsidR="00530246" w:rsidRPr="00530246" w:rsidRDefault="00530246" w:rsidP="00530246"/>
    <w:p w14:paraId="20D1B91E" w14:textId="77777777" w:rsidR="00530246" w:rsidRPr="00C56A4E" w:rsidRDefault="00530246" w:rsidP="00530246"/>
    <w:p w14:paraId="28B77A1C" w14:textId="77777777" w:rsidR="00530246" w:rsidRDefault="00530246" w:rsidP="00530246">
      <w:pPr>
        <w:pStyle w:val="5"/>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530246" w:rsidRPr="00736667" w14:paraId="162E7F7E" w14:textId="77777777" w:rsidTr="00BE5762">
        <w:tc>
          <w:tcPr>
            <w:tcW w:w="1559" w:type="dxa"/>
            <w:shd w:val="clear" w:color="auto" w:fill="E0E0E0"/>
          </w:tcPr>
          <w:p w14:paraId="21D43F38" w14:textId="77777777" w:rsidR="00530246" w:rsidRPr="00736667" w:rsidRDefault="00530246" w:rsidP="00BE5762">
            <w:pPr>
              <w:jc w:val="center"/>
              <w:rPr>
                <w:b/>
                <w:snapToGrid w:val="0"/>
                <w:kern w:val="0"/>
              </w:rPr>
            </w:pPr>
            <w:r w:rsidRPr="00736667">
              <w:rPr>
                <w:rFonts w:hint="eastAsia"/>
                <w:b/>
                <w:snapToGrid w:val="0"/>
                <w:kern w:val="0"/>
              </w:rPr>
              <w:t>输入要素</w:t>
            </w:r>
          </w:p>
        </w:tc>
        <w:tc>
          <w:tcPr>
            <w:tcW w:w="1701" w:type="dxa"/>
            <w:shd w:val="clear" w:color="auto" w:fill="E0E0E0"/>
          </w:tcPr>
          <w:p w14:paraId="6689FFEA" w14:textId="77777777" w:rsidR="00530246" w:rsidRPr="00736667" w:rsidRDefault="00530246" w:rsidP="00BE5762">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72B932A" w14:textId="77777777" w:rsidR="00530246" w:rsidRPr="00736667" w:rsidRDefault="00530246" w:rsidP="00BE5762">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DB9A652" w14:textId="77777777" w:rsidR="00530246" w:rsidRPr="00736667" w:rsidRDefault="00530246" w:rsidP="00BE5762">
            <w:pPr>
              <w:jc w:val="center"/>
              <w:rPr>
                <w:b/>
                <w:snapToGrid w:val="0"/>
                <w:kern w:val="0"/>
              </w:rPr>
            </w:pPr>
            <w:r w:rsidRPr="00736667">
              <w:rPr>
                <w:rFonts w:hint="eastAsia"/>
                <w:b/>
                <w:snapToGrid w:val="0"/>
                <w:kern w:val="0"/>
              </w:rPr>
              <w:t>备注</w:t>
            </w:r>
          </w:p>
        </w:tc>
      </w:tr>
      <w:tr w:rsidR="00530246" w:rsidRPr="00736667" w14:paraId="7021BCBF" w14:textId="77777777" w:rsidTr="00BE5762">
        <w:tc>
          <w:tcPr>
            <w:tcW w:w="1559" w:type="dxa"/>
            <w:shd w:val="clear" w:color="auto" w:fill="auto"/>
          </w:tcPr>
          <w:p w14:paraId="10DDC73D" w14:textId="77777777" w:rsidR="00530246" w:rsidRPr="00736667" w:rsidRDefault="00530246" w:rsidP="00BE5762">
            <w:pPr>
              <w:jc w:val="left"/>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2731270F" w14:textId="77777777" w:rsidR="00530246" w:rsidRPr="00736667" w:rsidRDefault="00530246" w:rsidP="00BE5762">
            <w:pPr>
              <w:jc w:val="left"/>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23B43142" w14:textId="77777777" w:rsidR="00530246" w:rsidRPr="00736667" w:rsidRDefault="00530246"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2D27D67" w14:textId="77777777" w:rsidR="00530246" w:rsidRPr="00736667" w:rsidRDefault="00530246" w:rsidP="00BE5762">
            <w:pPr>
              <w:jc w:val="left"/>
              <w:rPr>
                <w:rFonts w:ascii="宋体" w:hAnsi="宋体"/>
                <w:snapToGrid w:val="0"/>
                <w:kern w:val="0"/>
              </w:rPr>
            </w:pPr>
          </w:p>
        </w:tc>
      </w:tr>
      <w:tr w:rsidR="00530246" w:rsidRPr="00736667" w14:paraId="74D7AB69" w14:textId="77777777" w:rsidTr="00BE5762">
        <w:tc>
          <w:tcPr>
            <w:tcW w:w="1559" w:type="dxa"/>
            <w:shd w:val="clear" w:color="auto" w:fill="auto"/>
          </w:tcPr>
          <w:p w14:paraId="5952CD8B" w14:textId="77777777" w:rsidR="00530246" w:rsidRPr="00736667" w:rsidRDefault="00530246" w:rsidP="00BE5762">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8A42589" w14:textId="77777777" w:rsidR="00530246" w:rsidRPr="00736667" w:rsidRDefault="00530246" w:rsidP="00BE5762">
            <w:pPr>
              <w:jc w:val="left"/>
              <w:rPr>
                <w:rFonts w:ascii="宋体" w:hAnsi="宋体"/>
                <w:snapToGrid w:val="0"/>
                <w:kern w:val="0"/>
              </w:rPr>
            </w:pPr>
            <w:r>
              <w:rPr>
                <w:rFonts w:ascii="宋体" w:hAnsi="宋体" w:hint="eastAsia"/>
                <w:snapToGrid w:val="0"/>
                <w:kern w:val="0"/>
              </w:rPr>
              <w:t>OpFlag</w:t>
            </w:r>
          </w:p>
        </w:tc>
        <w:tc>
          <w:tcPr>
            <w:tcW w:w="1134" w:type="dxa"/>
            <w:shd w:val="clear" w:color="auto" w:fill="auto"/>
          </w:tcPr>
          <w:p w14:paraId="2C40E305" w14:textId="77777777" w:rsidR="00530246" w:rsidRPr="00736667" w:rsidRDefault="00530246" w:rsidP="00BE5762">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0520005" w14:textId="77777777" w:rsidR="00530246" w:rsidRPr="00736667" w:rsidRDefault="00530246" w:rsidP="00BE5762">
            <w:pPr>
              <w:jc w:val="left"/>
              <w:rPr>
                <w:rFonts w:ascii="宋体" w:hAnsi="宋体"/>
                <w:snapToGrid w:val="0"/>
                <w:kern w:val="0"/>
              </w:rPr>
            </w:pPr>
          </w:p>
        </w:tc>
      </w:tr>
      <w:tr w:rsidR="00530246" w:rsidRPr="00736667" w14:paraId="7FF4D690" w14:textId="77777777" w:rsidTr="00BE5762">
        <w:tc>
          <w:tcPr>
            <w:tcW w:w="1559" w:type="dxa"/>
            <w:shd w:val="clear" w:color="auto" w:fill="auto"/>
          </w:tcPr>
          <w:p w14:paraId="10D7D50E" w14:textId="77777777" w:rsidR="00530246" w:rsidRPr="00736667" w:rsidRDefault="00530246" w:rsidP="00BE5762">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31541F1" w14:textId="77777777" w:rsidR="00530246" w:rsidRPr="00736667" w:rsidRDefault="00530246" w:rsidP="00BE5762">
            <w:pPr>
              <w:jc w:val="left"/>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218F9BCF" w14:textId="77777777" w:rsidR="00530246" w:rsidRPr="00736667" w:rsidRDefault="00530246" w:rsidP="00BE5762">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D592533" w14:textId="77777777" w:rsidR="00530246" w:rsidRPr="00736667" w:rsidRDefault="00530246" w:rsidP="00BE5762">
            <w:pPr>
              <w:jc w:val="left"/>
              <w:rPr>
                <w:rFonts w:ascii="宋体" w:hAnsi="宋体"/>
                <w:snapToGrid w:val="0"/>
                <w:kern w:val="0"/>
              </w:rPr>
            </w:pPr>
          </w:p>
        </w:tc>
      </w:tr>
    </w:tbl>
    <w:p w14:paraId="6ED845A0" w14:textId="77777777" w:rsidR="00530246" w:rsidRPr="00530246" w:rsidRDefault="00530246" w:rsidP="00BF6BAD"/>
    <w:p w14:paraId="79F3F9F1" w14:textId="77777777" w:rsidR="00722C77" w:rsidRPr="00BF2223" w:rsidRDefault="00722C77" w:rsidP="00722C77">
      <w:pPr>
        <w:pStyle w:val="3"/>
        <w:tabs>
          <w:tab w:val="num" w:pos="1080"/>
        </w:tabs>
        <w:spacing w:beforeLines="50" w:before="156" w:after="0" w:line="360" w:lineRule="auto"/>
        <w:ind w:left="1803" w:hanging="1622"/>
        <w:rPr>
          <w:rFonts w:ascii="黑体" w:eastAsia="黑体" w:hAnsi="黑体"/>
          <w:sz w:val="28"/>
          <w:szCs w:val="28"/>
        </w:rPr>
      </w:pPr>
      <w:bookmarkStart w:id="691" w:name="_Toc486335777"/>
      <w:r>
        <w:rPr>
          <w:rFonts w:ascii="黑体" w:eastAsia="黑体" w:hAnsi="黑体" w:hint="eastAsia"/>
          <w:sz w:val="28"/>
          <w:szCs w:val="28"/>
        </w:rPr>
        <w:t>评价</w:t>
      </w:r>
      <w:r>
        <w:rPr>
          <w:rFonts w:ascii="黑体" w:eastAsia="黑体" w:hAnsi="黑体"/>
          <w:sz w:val="28"/>
          <w:szCs w:val="28"/>
        </w:rPr>
        <w:t>管理</w:t>
      </w:r>
      <w:bookmarkEnd w:id="691"/>
    </w:p>
    <w:p w14:paraId="1FC88545" w14:textId="77777777" w:rsidR="00722C77" w:rsidRDefault="00722C77" w:rsidP="00722C77">
      <w:pPr>
        <w:pStyle w:val="4"/>
        <w:ind w:hanging="580"/>
        <w:rPr>
          <w:rFonts w:ascii="黑体" w:hAnsi="黑体"/>
        </w:rPr>
      </w:pPr>
      <w:r>
        <w:rPr>
          <w:rFonts w:ascii="黑体" w:hAnsi="黑体" w:hint="eastAsia"/>
        </w:rPr>
        <w:t>评价</w:t>
      </w:r>
      <w:r>
        <w:rPr>
          <w:rFonts w:ascii="黑体" w:hAnsi="黑体"/>
        </w:rPr>
        <w:t>查询</w:t>
      </w:r>
    </w:p>
    <w:p w14:paraId="6AAD5F23" w14:textId="77777777" w:rsidR="00722C77" w:rsidRDefault="00722C77" w:rsidP="00722C77">
      <w:pPr>
        <w:pStyle w:val="5"/>
      </w:pPr>
      <w:r>
        <w:rPr>
          <w:rFonts w:hint="eastAsia"/>
        </w:rPr>
        <w:t>功能</w:t>
      </w:r>
      <w:r>
        <w:t>描述</w:t>
      </w:r>
    </w:p>
    <w:p w14:paraId="1827AEF7" w14:textId="7CF4D745" w:rsidR="00722C77" w:rsidRPr="00A9755C" w:rsidRDefault="00722C77" w:rsidP="00722C77">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821640">
        <w:rPr>
          <w:rFonts w:ascii="宋体" w:hAnsi="宋体"/>
          <w:kern w:val="0"/>
          <w:sz w:val="24"/>
          <w:szCs w:val="21"/>
        </w:rPr>
        <w:t>业务</w:t>
      </w:r>
      <w:r w:rsidR="0042493C">
        <w:rPr>
          <w:rFonts w:ascii="宋体" w:hAnsi="宋体"/>
          <w:kern w:val="0"/>
          <w:sz w:val="24"/>
          <w:szCs w:val="21"/>
        </w:rPr>
        <w:t>管理端指定</w:t>
      </w:r>
      <w:r w:rsidR="00821640">
        <w:rPr>
          <w:rFonts w:ascii="宋体" w:hAnsi="宋体"/>
          <w:kern w:val="0"/>
          <w:sz w:val="24"/>
          <w:szCs w:val="21"/>
        </w:rPr>
        <w:t>的资方和渠道人</w:t>
      </w:r>
      <w:r w:rsidR="0042493C">
        <w:rPr>
          <w:rFonts w:ascii="宋体" w:hAnsi="宋体"/>
          <w:kern w:val="0"/>
          <w:sz w:val="24"/>
          <w:szCs w:val="21"/>
        </w:rPr>
        <w:t>整体</w:t>
      </w:r>
      <w:r w:rsidR="00821640">
        <w:rPr>
          <w:rFonts w:ascii="宋体" w:hAnsi="宋体"/>
          <w:kern w:val="0"/>
          <w:sz w:val="24"/>
          <w:szCs w:val="21"/>
        </w:rPr>
        <w:t>评价进行查询</w:t>
      </w:r>
      <w:r w:rsidR="00821640">
        <w:rPr>
          <w:rFonts w:ascii="宋体" w:hAnsi="宋体" w:hint="eastAsia"/>
          <w:kern w:val="0"/>
          <w:sz w:val="24"/>
          <w:szCs w:val="21"/>
        </w:rPr>
        <w:t>。</w:t>
      </w:r>
    </w:p>
    <w:p w14:paraId="456FE6C3" w14:textId="77777777" w:rsidR="00722C77" w:rsidRPr="00676A58" w:rsidRDefault="00722C77" w:rsidP="00722C77">
      <w:pPr>
        <w:pStyle w:val="5"/>
      </w:pPr>
      <w:r w:rsidRPr="00676A58">
        <w:rPr>
          <w:rFonts w:hint="eastAsia"/>
        </w:rPr>
        <w:t>处理流程</w:t>
      </w:r>
    </w:p>
    <w:p w14:paraId="70F4A70C" w14:textId="77777777" w:rsidR="00722C77" w:rsidRDefault="00722C77" w:rsidP="00722C77">
      <w:pPr>
        <w:ind w:left="289" w:firstLine="420"/>
        <w:rPr>
          <w:b/>
          <w:sz w:val="24"/>
          <w:szCs w:val="24"/>
        </w:rPr>
      </w:pPr>
      <w:r w:rsidRPr="00646F01">
        <w:rPr>
          <w:rFonts w:hint="eastAsia"/>
          <w:b/>
          <w:sz w:val="24"/>
          <w:szCs w:val="24"/>
        </w:rPr>
        <w:t>【流程描述】</w:t>
      </w:r>
    </w:p>
    <w:p w14:paraId="74B959E3" w14:textId="49AE0DE1" w:rsidR="00722C77" w:rsidRPr="004F010F" w:rsidRDefault="00821640" w:rsidP="00722C77">
      <w:pPr>
        <w:ind w:left="289" w:firstLine="420"/>
      </w:pPr>
      <w:r>
        <w:rPr>
          <w:rFonts w:hint="eastAsia"/>
        </w:rPr>
        <w:t xml:space="preserve">     </w:t>
      </w:r>
      <w:r>
        <w:rPr>
          <w:rFonts w:hint="eastAsia"/>
        </w:rPr>
        <w:t>调用</w:t>
      </w:r>
      <w:r w:rsidR="0042493C">
        <w:rPr>
          <w:rFonts w:hint="eastAsia"/>
        </w:rPr>
        <w:t>为业务管理的评价查询微服务，输入资方或渠道人的唯一标识，返回资方或渠道人的整体评价。</w:t>
      </w:r>
    </w:p>
    <w:p w14:paraId="05BA5447" w14:textId="77777777" w:rsidR="00722C77" w:rsidRPr="00F9212D" w:rsidRDefault="00722C77" w:rsidP="00722C77">
      <w:pPr>
        <w:pStyle w:val="5"/>
      </w:pPr>
      <w:r w:rsidRPr="00F9212D">
        <w:rPr>
          <w:rFonts w:hint="eastAsia"/>
        </w:rPr>
        <w:t>输入</w:t>
      </w:r>
    </w:p>
    <w:p w14:paraId="583FD02E" w14:textId="781F6EB0" w:rsidR="00722C77" w:rsidRPr="00C56A4E" w:rsidRDefault="005B5776" w:rsidP="00722C77">
      <w:hyperlink w:anchor="_输入_3" w:history="1">
        <w:r w:rsidR="0042493C" w:rsidRPr="0042493C">
          <w:rPr>
            <w:rStyle w:val="aff6"/>
          </w:rPr>
          <w:t>微服务</w:t>
        </w:r>
        <w:r w:rsidR="0042493C" w:rsidRPr="0042493C">
          <w:rPr>
            <w:rStyle w:val="aff6"/>
            <w:rFonts w:hint="eastAsia"/>
          </w:rPr>
          <w:t>-</w:t>
        </w:r>
        <w:r w:rsidR="0042493C" w:rsidRPr="0042493C">
          <w:rPr>
            <w:rStyle w:val="aff6"/>
          </w:rPr>
          <w:t>评价管理</w:t>
        </w:r>
        <w:r w:rsidR="0042493C" w:rsidRPr="0042493C">
          <w:rPr>
            <w:rStyle w:val="aff6"/>
            <w:rFonts w:hint="eastAsia"/>
          </w:rPr>
          <w:t>-</w:t>
        </w:r>
        <w:r w:rsidR="0042493C" w:rsidRPr="0042493C">
          <w:rPr>
            <w:rStyle w:val="aff6"/>
          </w:rPr>
          <w:t>业务管理</w:t>
        </w:r>
        <w:r w:rsidR="0042493C" w:rsidRPr="0042493C">
          <w:rPr>
            <w:rStyle w:val="aff6"/>
            <w:rFonts w:hint="eastAsia"/>
          </w:rPr>
          <w:t>-</w:t>
        </w:r>
        <w:r w:rsidR="0042493C" w:rsidRPr="0042493C">
          <w:rPr>
            <w:rStyle w:val="aff6"/>
          </w:rPr>
          <w:t>评价查询</w:t>
        </w:r>
        <w:r w:rsidR="0042493C" w:rsidRPr="0042493C">
          <w:rPr>
            <w:rStyle w:val="aff6"/>
            <w:rFonts w:hint="eastAsia"/>
          </w:rPr>
          <w:t>（输入）</w:t>
        </w:r>
      </w:hyperlink>
    </w:p>
    <w:p w14:paraId="23224AE1" w14:textId="77777777" w:rsidR="00722C77" w:rsidRDefault="00722C77" w:rsidP="00722C77">
      <w:pPr>
        <w:pStyle w:val="5"/>
      </w:pPr>
      <w:r w:rsidRPr="00A52328">
        <w:rPr>
          <w:rFonts w:hint="eastAsia"/>
        </w:rPr>
        <w:lastRenderedPageBreak/>
        <w:t>输出</w:t>
      </w:r>
    </w:p>
    <w:p w14:paraId="1516399C" w14:textId="6E721063" w:rsidR="0042493C" w:rsidRPr="0042493C" w:rsidRDefault="0042493C" w:rsidP="0042493C">
      <w:pPr>
        <w:rPr>
          <w:rStyle w:val="aff6"/>
        </w:rPr>
      </w:pPr>
      <w:r>
        <w:fldChar w:fldCharType="begin"/>
      </w:r>
      <w:r>
        <w:instrText xml:space="preserve"> HYPERLINK  \l "</w:instrText>
      </w:r>
      <w:r>
        <w:rPr>
          <w:rFonts w:hint="eastAsia"/>
        </w:rPr>
        <w:instrText>_</w:instrText>
      </w:r>
      <w:r>
        <w:rPr>
          <w:rFonts w:hint="eastAsia"/>
        </w:rPr>
        <w:instrText>输出</w:instrText>
      </w:r>
      <w:r>
        <w:rPr>
          <w:rFonts w:hint="eastAsia"/>
        </w:rPr>
        <w:instrText>_4</w:instrText>
      </w:r>
      <w:r>
        <w:instrText xml:space="preserve">" </w:instrText>
      </w:r>
      <w:r>
        <w:fldChar w:fldCharType="separate"/>
      </w:r>
      <w:r w:rsidRPr="0042493C">
        <w:rPr>
          <w:rStyle w:val="aff6"/>
          <w:rFonts w:hint="eastAsia"/>
        </w:rPr>
        <w:t>微服务</w:t>
      </w:r>
      <w:r w:rsidRPr="0042493C">
        <w:rPr>
          <w:rStyle w:val="aff6"/>
        </w:rPr>
        <w:t>-</w:t>
      </w:r>
      <w:r w:rsidRPr="0042493C">
        <w:rPr>
          <w:rStyle w:val="aff6"/>
          <w:rFonts w:hint="eastAsia"/>
        </w:rPr>
        <w:t>评价管理</w:t>
      </w:r>
      <w:r w:rsidRPr="0042493C">
        <w:rPr>
          <w:rStyle w:val="aff6"/>
        </w:rPr>
        <w:t>-</w:t>
      </w:r>
      <w:r w:rsidRPr="0042493C">
        <w:rPr>
          <w:rStyle w:val="aff6"/>
          <w:rFonts w:hint="eastAsia"/>
        </w:rPr>
        <w:t>业务管理</w:t>
      </w:r>
      <w:r w:rsidRPr="0042493C">
        <w:rPr>
          <w:rStyle w:val="aff6"/>
        </w:rPr>
        <w:t>-</w:t>
      </w:r>
      <w:r w:rsidRPr="0042493C">
        <w:rPr>
          <w:rStyle w:val="aff6"/>
          <w:rFonts w:hint="eastAsia"/>
        </w:rPr>
        <w:t>评价查询（输出）</w:t>
      </w:r>
    </w:p>
    <w:p w14:paraId="3760BBED" w14:textId="5D733BF9" w:rsidR="0042493C" w:rsidRPr="002754DF" w:rsidRDefault="0042493C" w:rsidP="00041BC9">
      <w:r>
        <w:fldChar w:fldCharType="end"/>
      </w:r>
    </w:p>
    <w:p w14:paraId="6F2096AE" w14:textId="77777777" w:rsidR="00722C77" w:rsidRPr="00B17866" w:rsidRDefault="00722C77" w:rsidP="00722C77"/>
    <w:p w14:paraId="50418772" w14:textId="77777777" w:rsidR="00722C77" w:rsidRDefault="00722C77" w:rsidP="00722C77">
      <w:pPr>
        <w:pStyle w:val="4"/>
        <w:ind w:hanging="580"/>
        <w:rPr>
          <w:rFonts w:ascii="黑体" w:hAnsi="黑体"/>
        </w:rPr>
      </w:pPr>
      <w:r>
        <w:rPr>
          <w:rFonts w:ascii="黑体" w:hAnsi="黑体" w:hint="eastAsia"/>
        </w:rPr>
        <w:t>标签</w:t>
      </w:r>
      <w:r w:rsidR="00895CBE">
        <w:rPr>
          <w:rFonts w:ascii="黑体" w:hAnsi="黑体" w:hint="eastAsia"/>
        </w:rPr>
        <w:t>添加</w:t>
      </w:r>
    </w:p>
    <w:p w14:paraId="7CF61287" w14:textId="77777777" w:rsidR="00722C77" w:rsidRDefault="00722C77" w:rsidP="00722C77">
      <w:pPr>
        <w:pStyle w:val="5"/>
      </w:pPr>
      <w:r>
        <w:rPr>
          <w:rFonts w:hint="eastAsia"/>
        </w:rPr>
        <w:t>功能</w:t>
      </w:r>
      <w:r>
        <w:t>描述</w:t>
      </w:r>
    </w:p>
    <w:p w14:paraId="0731B763" w14:textId="6CD26DF7" w:rsidR="00722C77" w:rsidRPr="00A9755C" w:rsidRDefault="00722C77" w:rsidP="00722C77">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D13D27">
        <w:rPr>
          <w:rFonts w:ascii="宋体" w:hAnsi="宋体"/>
          <w:kern w:val="0"/>
          <w:sz w:val="24"/>
          <w:szCs w:val="21"/>
        </w:rPr>
        <w:t>业务管理对</w:t>
      </w:r>
      <w:r w:rsidR="00CB5AB0">
        <w:rPr>
          <w:rFonts w:ascii="宋体" w:hAnsi="宋体"/>
          <w:kern w:val="0"/>
          <w:sz w:val="24"/>
          <w:szCs w:val="21"/>
        </w:rPr>
        <w:t>渠道人</w:t>
      </w:r>
      <w:r w:rsidR="00CB5AB0">
        <w:rPr>
          <w:rFonts w:ascii="宋体" w:hAnsi="宋体" w:hint="eastAsia"/>
          <w:kern w:val="0"/>
          <w:sz w:val="24"/>
          <w:szCs w:val="21"/>
        </w:rPr>
        <w:t>/资金方</w:t>
      </w:r>
      <w:r w:rsidR="00D13D27">
        <w:rPr>
          <w:rFonts w:ascii="宋体" w:hAnsi="宋体"/>
          <w:kern w:val="0"/>
          <w:sz w:val="24"/>
          <w:szCs w:val="21"/>
        </w:rPr>
        <w:t>评价</w:t>
      </w:r>
      <w:r w:rsidR="00CB5AB0">
        <w:rPr>
          <w:rFonts w:ascii="宋体" w:hAnsi="宋体"/>
          <w:kern w:val="0"/>
          <w:sz w:val="24"/>
          <w:szCs w:val="21"/>
        </w:rPr>
        <w:t>内容中手动提炼出高使用率的词汇作为</w:t>
      </w:r>
      <w:r w:rsidR="00D13D27">
        <w:rPr>
          <w:rFonts w:ascii="宋体" w:hAnsi="宋体"/>
          <w:kern w:val="0"/>
          <w:sz w:val="24"/>
          <w:szCs w:val="21"/>
        </w:rPr>
        <w:t>标签增加</w:t>
      </w:r>
      <w:r w:rsidR="00D13D27">
        <w:rPr>
          <w:rFonts w:ascii="宋体" w:hAnsi="宋体" w:hint="eastAsia"/>
          <w:kern w:val="0"/>
          <w:sz w:val="24"/>
          <w:szCs w:val="21"/>
        </w:rPr>
        <w:t>。</w:t>
      </w:r>
    </w:p>
    <w:p w14:paraId="19550BA3" w14:textId="77777777" w:rsidR="00722C77" w:rsidRPr="00676A58" w:rsidRDefault="00722C77" w:rsidP="00722C77">
      <w:pPr>
        <w:pStyle w:val="5"/>
      </w:pPr>
      <w:r w:rsidRPr="00676A58">
        <w:rPr>
          <w:rFonts w:hint="eastAsia"/>
        </w:rPr>
        <w:t>处理流程</w:t>
      </w:r>
    </w:p>
    <w:p w14:paraId="6EAC284E" w14:textId="77777777" w:rsidR="00722C77" w:rsidRDefault="00722C77" w:rsidP="00722C77">
      <w:pPr>
        <w:ind w:left="289" w:firstLine="420"/>
        <w:rPr>
          <w:b/>
          <w:sz w:val="24"/>
          <w:szCs w:val="24"/>
        </w:rPr>
      </w:pPr>
      <w:r w:rsidRPr="00646F01">
        <w:rPr>
          <w:rFonts w:hint="eastAsia"/>
          <w:b/>
          <w:sz w:val="24"/>
          <w:szCs w:val="24"/>
        </w:rPr>
        <w:t>【流程描述】</w:t>
      </w:r>
    </w:p>
    <w:p w14:paraId="67B6ACD9" w14:textId="297867C3" w:rsidR="00060470" w:rsidRPr="00041BC9" w:rsidRDefault="00060470">
      <w:pPr>
        <w:pStyle w:val="afb"/>
        <w:numPr>
          <w:ilvl w:val="0"/>
          <w:numId w:val="130"/>
        </w:numPr>
        <w:ind w:firstLineChars="0"/>
        <w:rPr>
          <w:rFonts w:ascii="宋体" w:hAnsi="宋体"/>
          <w:kern w:val="0"/>
          <w:sz w:val="24"/>
          <w:szCs w:val="21"/>
        </w:rPr>
        <w:pPrChange w:id="692" w:author="wangq" w:date="2017-08-21T17:25:00Z">
          <w:pPr>
            <w:pStyle w:val="afb"/>
            <w:numPr>
              <w:numId w:val="148"/>
            </w:numPr>
            <w:ind w:left="1620" w:firstLineChars="0" w:hanging="360"/>
          </w:pPr>
        </w:pPrChange>
      </w:pPr>
      <w:r w:rsidRPr="00041BC9">
        <w:rPr>
          <w:rFonts w:ascii="宋体" w:hAnsi="宋体" w:hint="eastAsia"/>
          <w:kern w:val="0"/>
          <w:sz w:val="24"/>
          <w:szCs w:val="21"/>
        </w:rPr>
        <w:t>查询资金方/渠道人评价内容</w:t>
      </w:r>
    </w:p>
    <w:p w14:paraId="6F83273B" w14:textId="2ADDD7D5" w:rsidR="00060470" w:rsidRPr="00041BC9" w:rsidRDefault="00060470">
      <w:pPr>
        <w:pStyle w:val="afb"/>
        <w:numPr>
          <w:ilvl w:val="0"/>
          <w:numId w:val="130"/>
        </w:numPr>
        <w:ind w:firstLineChars="0"/>
        <w:rPr>
          <w:rFonts w:ascii="宋体" w:hAnsi="宋体"/>
          <w:kern w:val="0"/>
          <w:sz w:val="24"/>
          <w:szCs w:val="21"/>
        </w:rPr>
        <w:pPrChange w:id="693" w:author="wangq" w:date="2017-08-21T17:25:00Z">
          <w:pPr>
            <w:pStyle w:val="afb"/>
            <w:numPr>
              <w:numId w:val="148"/>
            </w:numPr>
            <w:ind w:left="1620" w:firstLineChars="0" w:hanging="360"/>
          </w:pPr>
        </w:pPrChange>
      </w:pPr>
      <w:r w:rsidRPr="00041BC9">
        <w:rPr>
          <w:rFonts w:ascii="宋体" w:hAnsi="宋体" w:hint="eastAsia"/>
          <w:kern w:val="0"/>
          <w:sz w:val="24"/>
          <w:szCs w:val="21"/>
        </w:rPr>
        <w:t>手动收集评价内容中使用较高的评语</w:t>
      </w:r>
    </w:p>
    <w:p w14:paraId="1BADBDC1" w14:textId="2293D9C7" w:rsidR="00060470" w:rsidRPr="00041BC9" w:rsidRDefault="00060470">
      <w:pPr>
        <w:pStyle w:val="afb"/>
        <w:numPr>
          <w:ilvl w:val="0"/>
          <w:numId w:val="130"/>
        </w:numPr>
        <w:ind w:firstLineChars="0"/>
        <w:rPr>
          <w:rFonts w:ascii="宋体" w:hAnsi="宋体"/>
          <w:kern w:val="0"/>
          <w:sz w:val="24"/>
          <w:szCs w:val="21"/>
        </w:rPr>
        <w:pPrChange w:id="694" w:author="wangq" w:date="2017-08-21T17:25:00Z">
          <w:pPr>
            <w:pStyle w:val="afb"/>
            <w:numPr>
              <w:numId w:val="148"/>
            </w:numPr>
            <w:ind w:left="1620" w:firstLineChars="0" w:hanging="360"/>
          </w:pPr>
        </w:pPrChange>
      </w:pPr>
      <w:r w:rsidRPr="00041BC9">
        <w:rPr>
          <w:rFonts w:ascii="宋体" w:hAnsi="宋体" w:hint="eastAsia"/>
          <w:kern w:val="0"/>
          <w:sz w:val="24"/>
          <w:szCs w:val="21"/>
        </w:rPr>
        <w:t>提炼出短语作为标签</w:t>
      </w:r>
    </w:p>
    <w:p w14:paraId="1D1676DF" w14:textId="1E0ACD42" w:rsidR="00060470" w:rsidRPr="00041BC9" w:rsidRDefault="00060470">
      <w:pPr>
        <w:pStyle w:val="afb"/>
        <w:numPr>
          <w:ilvl w:val="0"/>
          <w:numId w:val="130"/>
        </w:numPr>
        <w:ind w:firstLineChars="0"/>
        <w:rPr>
          <w:rFonts w:ascii="宋体" w:hAnsi="宋体"/>
          <w:kern w:val="0"/>
          <w:sz w:val="24"/>
          <w:szCs w:val="21"/>
        </w:rPr>
        <w:pPrChange w:id="695" w:author="wangq" w:date="2017-08-21T17:25:00Z">
          <w:pPr>
            <w:pStyle w:val="afb"/>
            <w:numPr>
              <w:numId w:val="148"/>
            </w:numPr>
            <w:ind w:left="1620" w:firstLineChars="0" w:hanging="360"/>
          </w:pPr>
        </w:pPrChange>
      </w:pPr>
      <w:r w:rsidRPr="00041BC9">
        <w:rPr>
          <w:rFonts w:ascii="宋体" w:hAnsi="宋体" w:hint="eastAsia"/>
          <w:kern w:val="0"/>
          <w:sz w:val="24"/>
          <w:szCs w:val="21"/>
        </w:rPr>
        <w:t>通过标签添加微服务接口添加标签到平台中</w:t>
      </w:r>
    </w:p>
    <w:p w14:paraId="5D932C19" w14:textId="77777777" w:rsidR="00722C77" w:rsidRPr="004F010F" w:rsidRDefault="00722C77" w:rsidP="00722C77">
      <w:pPr>
        <w:ind w:left="289" w:firstLine="420"/>
      </w:pPr>
    </w:p>
    <w:p w14:paraId="720FAD58" w14:textId="77777777" w:rsidR="00722C77" w:rsidRPr="00F9212D" w:rsidRDefault="00722C77" w:rsidP="00722C77">
      <w:pPr>
        <w:pStyle w:val="5"/>
      </w:pPr>
      <w:r w:rsidRPr="00F9212D">
        <w:rPr>
          <w:rFonts w:hint="eastAsia"/>
        </w:rPr>
        <w:t>输入</w:t>
      </w:r>
    </w:p>
    <w:p w14:paraId="5E7A093F" w14:textId="3CA22973" w:rsidR="00722C77" w:rsidRPr="00C56A4E" w:rsidRDefault="00C658C9" w:rsidP="00722C77">
      <w:r>
        <w:rPr>
          <w:rFonts w:hint="eastAsia"/>
        </w:rPr>
        <w:t xml:space="preserve">     </w:t>
      </w:r>
      <w:hyperlink w:anchor="_输入_4" w:history="1">
        <w:r w:rsidRPr="00C658C9">
          <w:rPr>
            <w:rStyle w:val="aff6"/>
            <w:rFonts w:hint="eastAsia"/>
          </w:rPr>
          <w:t>微服务</w:t>
        </w:r>
        <w:r w:rsidRPr="00C658C9">
          <w:rPr>
            <w:rStyle w:val="aff6"/>
            <w:rFonts w:hint="eastAsia"/>
          </w:rPr>
          <w:t>-</w:t>
        </w:r>
        <w:r w:rsidRPr="00C658C9">
          <w:rPr>
            <w:rStyle w:val="aff6"/>
            <w:rFonts w:hint="eastAsia"/>
          </w:rPr>
          <w:t>标签添加</w:t>
        </w:r>
        <w:r w:rsidRPr="00C658C9">
          <w:rPr>
            <w:rStyle w:val="aff6"/>
            <w:rFonts w:hint="eastAsia"/>
          </w:rPr>
          <w:t>-</w:t>
        </w:r>
        <w:r w:rsidRPr="00C658C9">
          <w:rPr>
            <w:rStyle w:val="aff6"/>
            <w:rFonts w:hint="eastAsia"/>
          </w:rPr>
          <w:t>输入</w:t>
        </w:r>
      </w:hyperlink>
    </w:p>
    <w:p w14:paraId="0AC18E88" w14:textId="77777777" w:rsidR="00722C77" w:rsidRDefault="00722C77" w:rsidP="00722C77">
      <w:pPr>
        <w:pStyle w:val="5"/>
      </w:pPr>
      <w:r w:rsidRPr="00A52328">
        <w:rPr>
          <w:rFonts w:hint="eastAsia"/>
        </w:rPr>
        <w:t>输出</w:t>
      </w:r>
    </w:p>
    <w:p w14:paraId="544C0DA6" w14:textId="21BCE97B" w:rsidR="00C658C9" w:rsidRPr="00041BC9" w:rsidRDefault="002E2DB3" w:rsidP="00041BC9">
      <w:pPr>
        <w:ind w:firstLineChars="200" w:firstLine="420"/>
        <w:rPr>
          <w:rStyle w:val="aff6"/>
        </w:rPr>
      </w:pPr>
      <w:r>
        <w:fldChar w:fldCharType="begin"/>
      </w:r>
      <w:r>
        <w:instrText xml:space="preserve"> HYPERLINK  \l "</w:instrText>
      </w:r>
      <w:r>
        <w:rPr>
          <w:rFonts w:hint="eastAsia"/>
        </w:rPr>
        <w:instrText>_</w:instrText>
      </w:r>
      <w:r>
        <w:rPr>
          <w:rFonts w:hint="eastAsia"/>
        </w:rPr>
        <w:instrText>输出</w:instrText>
      </w:r>
      <w:r>
        <w:rPr>
          <w:rFonts w:hint="eastAsia"/>
        </w:rPr>
        <w:instrText>_5</w:instrText>
      </w:r>
      <w:r>
        <w:instrText xml:space="preserve">" </w:instrText>
      </w:r>
      <w:r>
        <w:fldChar w:fldCharType="separate"/>
      </w:r>
      <w:r w:rsidR="00C658C9" w:rsidRPr="002754DF">
        <w:rPr>
          <w:rStyle w:val="aff6"/>
          <w:rFonts w:hint="eastAsia"/>
        </w:rPr>
        <w:t>微服务</w:t>
      </w:r>
      <w:r w:rsidR="00C658C9" w:rsidRPr="002754DF">
        <w:rPr>
          <w:rStyle w:val="aff6"/>
        </w:rPr>
        <w:t>-</w:t>
      </w:r>
      <w:r w:rsidR="00C658C9" w:rsidRPr="002754DF">
        <w:rPr>
          <w:rStyle w:val="aff6"/>
          <w:rFonts w:hint="eastAsia"/>
        </w:rPr>
        <w:t>标签添加</w:t>
      </w:r>
      <w:r w:rsidR="00C658C9" w:rsidRPr="002754DF">
        <w:rPr>
          <w:rStyle w:val="aff6"/>
        </w:rPr>
        <w:t>-</w:t>
      </w:r>
      <w:r w:rsidR="00C658C9" w:rsidRPr="002754DF">
        <w:rPr>
          <w:rStyle w:val="aff6"/>
          <w:rFonts w:hint="eastAsia"/>
        </w:rPr>
        <w:t>输</w:t>
      </w:r>
      <w:r>
        <w:rPr>
          <w:rStyle w:val="aff6"/>
          <w:rFonts w:hint="eastAsia"/>
        </w:rPr>
        <w:t>出</w:t>
      </w:r>
    </w:p>
    <w:p w14:paraId="3E85A650" w14:textId="24A3543F" w:rsidR="00895CBE" w:rsidRDefault="002E2DB3" w:rsidP="00895CBE">
      <w:pPr>
        <w:pStyle w:val="4"/>
        <w:ind w:hanging="580"/>
        <w:rPr>
          <w:rFonts w:ascii="黑体" w:hAnsi="黑体"/>
        </w:rPr>
      </w:pPr>
      <w:r>
        <w:rPr>
          <w:rFonts w:ascii="Calibri" w:eastAsia="宋体" w:hAnsi="Calibri"/>
          <w:b w:val="0"/>
          <w:bCs w:val="0"/>
          <w:sz w:val="21"/>
          <w:szCs w:val="22"/>
        </w:rPr>
        <w:fldChar w:fldCharType="end"/>
      </w:r>
      <w:r w:rsidR="00895CBE">
        <w:rPr>
          <w:rFonts w:ascii="黑体" w:hAnsi="黑体" w:hint="eastAsia"/>
        </w:rPr>
        <w:t>标签删除</w:t>
      </w:r>
    </w:p>
    <w:p w14:paraId="284A19AA" w14:textId="77777777" w:rsidR="00895CBE" w:rsidRDefault="00895CBE" w:rsidP="00895CBE">
      <w:pPr>
        <w:pStyle w:val="5"/>
      </w:pPr>
      <w:r>
        <w:rPr>
          <w:rFonts w:hint="eastAsia"/>
        </w:rPr>
        <w:t>功能</w:t>
      </w:r>
      <w:r>
        <w:t>描述</w:t>
      </w:r>
    </w:p>
    <w:p w14:paraId="3DC756FD" w14:textId="7C7C164C" w:rsidR="00895CBE" w:rsidRPr="00A9755C" w:rsidRDefault="00895CBE" w:rsidP="00895CBE">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sidR="0068414C">
        <w:rPr>
          <w:rFonts w:ascii="宋体" w:hAnsi="宋体"/>
          <w:kern w:val="0"/>
          <w:sz w:val="24"/>
          <w:szCs w:val="21"/>
        </w:rPr>
        <w:t>对于平台不符合规定的标签</w:t>
      </w:r>
      <w:r w:rsidR="0068414C">
        <w:rPr>
          <w:rFonts w:ascii="宋体" w:hAnsi="宋体" w:hint="eastAsia"/>
          <w:kern w:val="0"/>
          <w:sz w:val="24"/>
          <w:szCs w:val="21"/>
        </w:rPr>
        <w:t>（如申述后成功审核），进行删除操</w:t>
      </w:r>
      <w:r w:rsidR="0068414C">
        <w:rPr>
          <w:rFonts w:ascii="宋体" w:hAnsi="宋体" w:hint="eastAsia"/>
          <w:kern w:val="0"/>
          <w:sz w:val="24"/>
          <w:szCs w:val="21"/>
        </w:rPr>
        <w:lastRenderedPageBreak/>
        <w:t>作。</w:t>
      </w:r>
    </w:p>
    <w:p w14:paraId="236105A6" w14:textId="77777777" w:rsidR="00895CBE" w:rsidRPr="00676A58" w:rsidRDefault="00895CBE" w:rsidP="00895CBE">
      <w:pPr>
        <w:pStyle w:val="5"/>
      </w:pPr>
      <w:r w:rsidRPr="00676A58">
        <w:rPr>
          <w:rFonts w:hint="eastAsia"/>
        </w:rPr>
        <w:t>处理流程</w:t>
      </w:r>
    </w:p>
    <w:p w14:paraId="5C226DB2" w14:textId="77777777" w:rsidR="00895CBE" w:rsidRDefault="00895CBE" w:rsidP="00895CBE">
      <w:pPr>
        <w:ind w:left="289" w:firstLine="420"/>
        <w:rPr>
          <w:b/>
          <w:sz w:val="24"/>
          <w:szCs w:val="24"/>
        </w:rPr>
      </w:pPr>
      <w:r w:rsidRPr="00646F01">
        <w:rPr>
          <w:rFonts w:hint="eastAsia"/>
          <w:b/>
          <w:sz w:val="24"/>
          <w:szCs w:val="24"/>
        </w:rPr>
        <w:t>【流程描述】</w:t>
      </w:r>
    </w:p>
    <w:p w14:paraId="2FD72EF1" w14:textId="50E3546F" w:rsidR="00895CBE" w:rsidRPr="004F010F" w:rsidRDefault="0068414C" w:rsidP="00895CBE">
      <w:pPr>
        <w:ind w:left="289" w:firstLine="420"/>
      </w:pPr>
      <w:r>
        <w:rPr>
          <w:rFonts w:hint="eastAsia"/>
        </w:rPr>
        <w:t xml:space="preserve"> </w:t>
      </w:r>
      <w:r>
        <w:rPr>
          <w:rFonts w:hint="eastAsia"/>
        </w:rPr>
        <w:t>指定标签，通过微服务接口将此标签置为无效。</w:t>
      </w:r>
    </w:p>
    <w:p w14:paraId="6D308EE4" w14:textId="77777777" w:rsidR="00895CBE" w:rsidRPr="00F9212D" w:rsidRDefault="00895CBE" w:rsidP="00895CBE">
      <w:pPr>
        <w:pStyle w:val="5"/>
      </w:pPr>
      <w:r w:rsidRPr="00F9212D">
        <w:rPr>
          <w:rFonts w:hint="eastAsia"/>
        </w:rPr>
        <w:t>输入</w:t>
      </w:r>
    </w:p>
    <w:p w14:paraId="7AE6BBA2" w14:textId="7BB1C0DE" w:rsidR="00895CBE" w:rsidRPr="00C56A4E" w:rsidRDefault="000834DB" w:rsidP="00895CBE">
      <w:r>
        <w:rPr>
          <w:rFonts w:hint="eastAsia"/>
        </w:rPr>
        <w:t xml:space="preserve">      </w:t>
      </w:r>
      <w:hyperlink w:anchor="_输入_5" w:history="1">
        <w:r w:rsidRPr="000834DB">
          <w:rPr>
            <w:rStyle w:val="aff6"/>
            <w:rFonts w:hint="eastAsia"/>
          </w:rPr>
          <w:t>微服务</w:t>
        </w:r>
        <w:r w:rsidRPr="000834DB">
          <w:rPr>
            <w:rStyle w:val="aff6"/>
            <w:rFonts w:hint="eastAsia"/>
          </w:rPr>
          <w:t>-</w:t>
        </w:r>
        <w:r w:rsidRPr="000834DB">
          <w:rPr>
            <w:rStyle w:val="aff6"/>
            <w:rFonts w:hint="eastAsia"/>
          </w:rPr>
          <w:t>标签删除</w:t>
        </w:r>
        <w:r w:rsidRPr="000834DB">
          <w:rPr>
            <w:rStyle w:val="aff6"/>
            <w:rFonts w:hint="eastAsia"/>
          </w:rPr>
          <w:t>-</w:t>
        </w:r>
        <w:r w:rsidRPr="000834DB">
          <w:rPr>
            <w:rStyle w:val="aff6"/>
            <w:rFonts w:hint="eastAsia"/>
          </w:rPr>
          <w:t>输入</w:t>
        </w:r>
      </w:hyperlink>
    </w:p>
    <w:p w14:paraId="00B92AF8" w14:textId="77777777" w:rsidR="00895CBE" w:rsidRPr="00A52328" w:rsidRDefault="00895CBE" w:rsidP="00895CBE">
      <w:pPr>
        <w:pStyle w:val="5"/>
      </w:pPr>
      <w:r w:rsidRPr="00A52328">
        <w:rPr>
          <w:rFonts w:hint="eastAsia"/>
        </w:rPr>
        <w:t>输出</w:t>
      </w:r>
    </w:p>
    <w:p w14:paraId="5AB21BF9" w14:textId="387B02EA" w:rsidR="00895CBE" w:rsidRPr="00895CBE" w:rsidRDefault="005B5776" w:rsidP="00041BC9">
      <w:pPr>
        <w:ind w:firstLineChars="300" w:firstLine="630"/>
      </w:pPr>
      <w:hyperlink w:anchor="_输出_6" w:history="1">
        <w:r w:rsidR="000834DB" w:rsidRPr="000834DB">
          <w:rPr>
            <w:rStyle w:val="aff6"/>
            <w:rFonts w:hint="eastAsia"/>
          </w:rPr>
          <w:t>微服务</w:t>
        </w:r>
        <w:r w:rsidR="000834DB" w:rsidRPr="000834DB">
          <w:rPr>
            <w:rStyle w:val="aff6"/>
          </w:rPr>
          <w:t>-</w:t>
        </w:r>
        <w:r w:rsidR="000834DB" w:rsidRPr="000834DB">
          <w:rPr>
            <w:rStyle w:val="aff6"/>
            <w:rFonts w:hint="eastAsia"/>
          </w:rPr>
          <w:t>标签删除</w:t>
        </w:r>
        <w:r w:rsidR="000834DB" w:rsidRPr="000834DB">
          <w:rPr>
            <w:rStyle w:val="aff6"/>
          </w:rPr>
          <w:t>-</w:t>
        </w:r>
        <w:r w:rsidR="000834DB" w:rsidRPr="00041BC9">
          <w:rPr>
            <w:rStyle w:val="aff6"/>
            <w:rFonts w:hint="eastAsia"/>
          </w:rPr>
          <w:t>输</w:t>
        </w:r>
        <w:r w:rsidR="000834DB" w:rsidRPr="000834DB">
          <w:rPr>
            <w:rStyle w:val="aff6"/>
            <w:rFonts w:hint="eastAsia"/>
          </w:rPr>
          <w:t>出</w:t>
        </w:r>
      </w:hyperlink>
    </w:p>
    <w:p w14:paraId="7DE7FBEB" w14:textId="77777777" w:rsidR="00722C77" w:rsidRDefault="00722C77" w:rsidP="00722C77">
      <w:pPr>
        <w:pStyle w:val="4"/>
        <w:ind w:hanging="580"/>
        <w:rPr>
          <w:rFonts w:ascii="黑体" w:hAnsi="黑体"/>
        </w:rPr>
      </w:pPr>
      <w:r>
        <w:rPr>
          <w:rFonts w:ascii="黑体" w:hAnsi="黑体" w:hint="eastAsia"/>
        </w:rPr>
        <w:t>敏感</w:t>
      </w:r>
      <w:r>
        <w:rPr>
          <w:rFonts w:ascii="黑体" w:hAnsi="黑体"/>
        </w:rPr>
        <w:t>词管理</w:t>
      </w:r>
    </w:p>
    <w:p w14:paraId="47B85138" w14:textId="77777777" w:rsidR="00722C77" w:rsidRDefault="00722C77" w:rsidP="00722C77">
      <w:pPr>
        <w:pStyle w:val="5"/>
      </w:pPr>
      <w:r>
        <w:rPr>
          <w:rFonts w:hint="eastAsia"/>
        </w:rPr>
        <w:t>功能</w:t>
      </w:r>
      <w:r>
        <w:t>描述</w:t>
      </w:r>
    </w:p>
    <w:p w14:paraId="0510AC16" w14:textId="2B11D0DD" w:rsidR="00722C77" w:rsidRPr="00A9755C" w:rsidRDefault="00722C77" w:rsidP="00041BC9">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593" w:left="1245"/>
        <w:jc w:val="left"/>
        <w:rPr>
          <w:rFonts w:ascii="宋体" w:hAnsi="宋体"/>
          <w:kern w:val="0"/>
          <w:sz w:val="24"/>
          <w:szCs w:val="21"/>
        </w:rPr>
      </w:pPr>
      <w:r>
        <w:rPr>
          <w:rFonts w:ascii="宋体" w:hAnsi="宋体"/>
          <w:kern w:val="0"/>
          <w:sz w:val="24"/>
          <w:szCs w:val="21"/>
        </w:rPr>
        <w:tab/>
      </w:r>
      <w:r w:rsidR="00F0629C">
        <w:rPr>
          <w:rFonts w:ascii="宋体" w:hAnsi="宋体"/>
          <w:kern w:val="0"/>
          <w:sz w:val="24"/>
          <w:szCs w:val="21"/>
        </w:rPr>
        <w:t>进行敏感词管理</w:t>
      </w:r>
      <w:r w:rsidR="00F0629C">
        <w:rPr>
          <w:rFonts w:ascii="宋体" w:hAnsi="宋体" w:hint="eastAsia"/>
          <w:kern w:val="0"/>
          <w:sz w:val="24"/>
          <w:szCs w:val="21"/>
        </w:rPr>
        <w:t>，</w:t>
      </w:r>
      <w:r w:rsidR="00F0629C">
        <w:rPr>
          <w:rFonts w:ascii="宋体" w:hAnsi="宋体"/>
          <w:kern w:val="0"/>
          <w:sz w:val="24"/>
          <w:szCs w:val="21"/>
        </w:rPr>
        <w:t>增删改查</w:t>
      </w:r>
      <w:r w:rsidR="00F0629C">
        <w:rPr>
          <w:rFonts w:ascii="宋体" w:hAnsi="宋体" w:hint="eastAsia"/>
          <w:kern w:val="0"/>
          <w:sz w:val="24"/>
          <w:szCs w:val="21"/>
        </w:rPr>
        <w:t>。</w:t>
      </w:r>
    </w:p>
    <w:p w14:paraId="6BA67A31" w14:textId="77777777" w:rsidR="00722C77" w:rsidRPr="00676A58" w:rsidRDefault="00722C77" w:rsidP="00722C77">
      <w:pPr>
        <w:pStyle w:val="5"/>
      </w:pPr>
      <w:r w:rsidRPr="00676A58">
        <w:rPr>
          <w:rFonts w:hint="eastAsia"/>
        </w:rPr>
        <w:t>处理流程</w:t>
      </w:r>
    </w:p>
    <w:p w14:paraId="6CAA9E76" w14:textId="77777777" w:rsidR="00722C77" w:rsidRDefault="00722C77" w:rsidP="00722C77">
      <w:pPr>
        <w:ind w:left="289" w:firstLine="420"/>
        <w:rPr>
          <w:b/>
          <w:sz w:val="24"/>
          <w:szCs w:val="24"/>
        </w:rPr>
      </w:pPr>
      <w:r w:rsidRPr="00646F01">
        <w:rPr>
          <w:rFonts w:hint="eastAsia"/>
          <w:b/>
          <w:sz w:val="24"/>
          <w:szCs w:val="24"/>
        </w:rPr>
        <w:t>【流程描述】</w:t>
      </w:r>
    </w:p>
    <w:p w14:paraId="688E0E06" w14:textId="11BA7C08" w:rsidR="00722C77" w:rsidRPr="004F010F" w:rsidRDefault="00F0629C" w:rsidP="00722C77">
      <w:pPr>
        <w:ind w:left="289" w:firstLine="420"/>
      </w:pPr>
      <w:r>
        <w:rPr>
          <w:rFonts w:hint="eastAsia"/>
        </w:rPr>
        <w:t>调用微服务</w:t>
      </w:r>
      <w:r>
        <w:rPr>
          <w:rFonts w:hint="eastAsia"/>
        </w:rPr>
        <w:t>-</w:t>
      </w:r>
      <w:r>
        <w:rPr>
          <w:rFonts w:ascii="宋体" w:hAnsi="宋体"/>
          <w:kern w:val="0"/>
          <w:sz w:val="24"/>
          <w:szCs w:val="21"/>
        </w:rPr>
        <w:t>敏感词接口对敏感词进行管理</w:t>
      </w:r>
      <w:r>
        <w:rPr>
          <w:rFonts w:ascii="宋体" w:hAnsi="宋体" w:hint="eastAsia"/>
          <w:kern w:val="0"/>
          <w:sz w:val="24"/>
          <w:szCs w:val="21"/>
        </w:rPr>
        <w:t>。</w:t>
      </w:r>
    </w:p>
    <w:p w14:paraId="2CBCF172" w14:textId="77777777" w:rsidR="00722C77" w:rsidRPr="00F9212D" w:rsidRDefault="00722C77" w:rsidP="00722C77">
      <w:pPr>
        <w:pStyle w:val="5"/>
      </w:pPr>
      <w:r w:rsidRPr="00F9212D">
        <w:rPr>
          <w:rFonts w:hint="eastAsia"/>
        </w:rPr>
        <w:t>输入</w:t>
      </w:r>
    </w:p>
    <w:p w14:paraId="0EFBF26F" w14:textId="57D56FF2" w:rsidR="004B0325" w:rsidDel="004B0325" w:rsidRDefault="00F0629C" w:rsidP="00722C77">
      <w:r>
        <w:rPr>
          <w:rFonts w:hint="eastAsia"/>
        </w:rPr>
        <w:t xml:space="preserve">     </w:t>
      </w:r>
      <w:r w:rsidR="004B0325">
        <w:t xml:space="preserve"> </w:t>
      </w:r>
      <w:r w:rsidR="004B0325">
        <w:rPr>
          <w:rFonts w:hint="eastAsia"/>
        </w:rPr>
        <w:t>新增</w:t>
      </w:r>
      <w:r w:rsidR="004B0325">
        <w:rPr>
          <w:rFonts w:hint="eastAsia"/>
        </w:rPr>
        <w:t>/</w:t>
      </w:r>
      <w:r w:rsidR="004B0325">
        <w:rPr>
          <w:rFonts w:hint="eastAsia"/>
        </w:rPr>
        <w:t>查询</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4B0325" w:rsidRPr="00736667" w14:paraId="46510F31" w14:textId="77777777" w:rsidTr="00152C2F">
        <w:tc>
          <w:tcPr>
            <w:tcW w:w="1559" w:type="dxa"/>
            <w:shd w:val="clear" w:color="auto" w:fill="E0E0E0"/>
          </w:tcPr>
          <w:p w14:paraId="405AAF63" w14:textId="77777777" w:rsidR="004B0325" w:rsidRPr="00736667" w:rsidRDefault="004B0325" w:rsidP="00803A8D">
            <w:pPr>
              <w:jc w:val="center"/>
              <w:rPr>
                <w:b/>
                <w:snapToGrid w:val="0"/>
                <w:kern w:val="0"/>
              </w:rPr>
            </w:pPr>
            <w:r w:rsidRPr="00736667">
              <w:rPr>
                <w:rFonts w:hint="eastAsia"/>
                <w:b/>
                <w:snapToGrid w:val="0"/>
                <w:kern w:val="0"/>
              </w:rPr>
              <w:t>输入要素</w:t>
            </w:r>
          </w:p>
        </w:tc>
        <w:tc>
          <w:tcPr>
            <w:tcW w:w="1701" w:type="dxa"/>
            <w:shd w:val="clear" w:color="auto" w:fill="E0E0E0"/>
          </w:tcPr>
          <w:p w14:paraId="72073337" w14:textId="77777777" w:rsidR="004B0325" w:rsidRPr="00736667" w:rsidRDefault="004B0325" w:rsidP="00803A8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944C569" w14:textId="77777777" w:rsidR="004B0325" w:rsidRPr="00736667" w:rsidRDefault="004B0325" w:rsidP="00803A8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E560D81" w14:textId="77777777" w:rsidR="004B0325" w:rsidRPr="00736667" w:rsidRDefault="004B0325" w:rsidP="00803A8D">
            <w:pPr>
              <w:jc w:val="center"/>
              <w:rPr>
                <w:b/>
                <w:snapToGrid w:val="0"/>
                <w:kern w:val="0"/>
              </w:rPr>
            </w:pPr>
            <w:r w:rsidRPr="00736667">
              <w:rPr>
                <w:rFonts w:hint="eastAsia"/>
                <w:b/>
                <w:snapToGrid w:val="0"/>
                <w:kern w:val="0"/>
              </w:rPr>
              <w:t>备注</w:t>
            </w:r>
          </w:p>
        </w:tc>
      </w:tr>
      <w:tr w:rsidR="004B0325" w:rsidRPr="00736667" w14:paraId="28881114" w14:textId="77777777" w:rsidTr="00152C2F">
        <w:tc>
          <w:tcPr>
            <w:tcW w:w="1559" w:type="dxa"/>
            <w:shd w:val="clear" w:color="auto" w:fill="auto"/>
          </w:tcPr>
          <w:p w14:paraId="2EC0920F" w14:textId="15F79132" w:rsidR="004B0325" w:rsidRPr="00736667" w:rsidRDefault="004B0325" w:rsidP="00803A8D">
            <w:pPr>
              <w:jc w:val="left"/>
              <w:rPr>
                <w:rFonts w:ascii="宋体" w:hAnsi="宋体"/>
                <w:snapToGrid w:val="0"/>
                <w:kern w:val="0"/>
              </w:rPr>
            </w:pPr>
            <w:r>
              <w:rPr>
                <w:rFonts w:ascii="宋体" w:hAnsi="宋体" w:hint="eastAsia"/>
                <w:snapToGrid w:val="0"/>
                <w:kern w:val="0"/>
              </w:rPr>
              <w:t>敏感词名称</w:t>
            </w:r>
          </w:p>
        </w:tc>
        <w:tc>
          <w:tcPr>
            <w:tcW w:w="1701" w:type="dxa"/>
            <w:shd w:val="clear" w:color="auto" w:fill="auto"/>
          </w:tcPr>
          <w:p w14:paraId="2CB01953" w14:textId="5DF80C1F" w:rsidR="004B0325" w:rsidRPr="00736667" w:rsidRDefault="004B0325" w:rsidP="00803A8D">
            <w:pPr>
              <w:jc w:val="left"/>
              <w:rPr>
                <w:rFonts w:ascii="宋体" w:hAnsi="宋体"/>
                <w:snapToGrid w:val="0"/>
                <w:kern w:val="0"/>
              </w:rPr>
            </w:pPr>
          </w:p>
        </w:tc>
        <w:tc>
          <w:tcPr>
            <w:tcW w:w="1134" w:type="dxa"/>
            <w:shd w:val="clear" w:color="auto" w:fill="auto"/>
          </w:tcPr>
          <w:p w14:paraId="7AC850C0" w14:textId="13D63EB1" w:rsidR="004B0325" w:rsidRPr="00736667" w:rsidRDefault="004B0325" w:rsidP="00803A8D">
            <w:pPr>
              <w:jc w:val="left"/>
              <w:rPr>
                <w:rFonts w:ascii="宋体" w:hAnsi="宋体"/>
                <w:snapToGrid w:val="0"/>
                <w:kern w:val="0"/>
              </w:rPr>
            </w:pPr>
          </w:p>
        </w:tc>
        <w:tc>
          <w:tcPr>
            <w:tcW w:w="3119" w:type="dxa"/>
            <w:shd w:val="clear" w:color="auto" w:fill="auto"/>
          </w:tcPr>
          <w:p w14:paraId="71CEE084" w14:textId="77777777" w:rsidR="004B0325" w:rsidRPr="00736667" w:rsidRDefault="004B0325" w:rsidP="00803A8D">
            <w:pPr>
              <w:jc w:val="left"/>
              <w:rPr>
                <w:rFonts w:ascii="宋体" w:hAnsi="宋体"/>
                <w:snapToGrid w:val="0"/>
                <w:kern w:val="0"/>
              </w:rPr>
            </w:pPr>
          </w:p>
        </w:tc>
      </w:tr>
      <w:tr w:rsidR="004B0325" w:rsidRPr="00736667" w14:paraId="3FAEDA39" w14:textId="77777777" w:rsidTr="00152C2F">
        <w:tc>
          <w:tcPr>
            <w:tcW w:w="1559" w:type="dxa"/>
            <w:shd w:val="clear" w:color="auto" w:fill="auto"/>
          </w:tcPr>
          <w:p w14:paraId="0704001D" w14:textId="6D51F1FE" w:rsidR="004B0325" w:rsidRPr="00736667" w:rsidRDefault="004B0325" w:rsidP="00803A8D">
            <w:pPr>
              <w:jc w:val="left"/>
              <w:rPr>
                <w:rFonts w:ascii="宋体" w:hAnsi="宋体"/>
                <w:snapToGrid w:val="0"/>
                <w:kern w:val="0"/>
              </w:rPr>
            </w:pPr>
            <w:r>
              <w:rPr>
                <w:rFonts w:ascii="宋体" w:hAnsi="宋体" w:hint="eastAsia"/>
                <w:snapToGrid w:val="0"/>
                <w:kern w:val="0"/>
              </w:rPr>
              <w:t>敏感词</w:t>
            </w:r>
          </w:p>
        </w:tc>
        <w:tc>
          <w:tcPr>
            <w:tcW w:w="1701" w:type="dxa"/>
            <w:shd w:val="clear" w:color="auto" w:fill="auto"/>
          </w:tcPr>
          <w:p w14:paraId="3F8515D4" w14:textId="49E4014E" w:rsidR="004B0325" w:rsidRPr="00736667" w:rsidRDefault="004B0325" w:rsidP="00803A8D">
            <w:pPr>
              <w:jc w:val="left"/>
              <w:rPr>
                <w:rFonts w:ascii="宋体" w:hAnsi="宋体"/>
                <w:snapToGrid w:val="0"/>
                <w:kern w:val="0"/>
              </w:rPr>
            </w:pPr>
          </w:p>
        </w:tc>
        <w:tc>
          <w:tcPr>
            <w:tcW w:w="1134" w:type="dxa"/>
            <w:shd w:val="clear" w:color="auto" w:fill="auto"/>
          </w:tcPr>
          <w:p w14:paraId="6FA32FD1" w14:textId="1D2FD5A8" w:rsidR="004B0325" w:rsidRPr="00736667" w:rsidRDefault="004B0325" w:rsidP="00803A8D">
            <w:pPr>
              <w:jc w:val="left"/>
              <w:rPr>
                <w:rFonts w:ascii="宋体" w:hAnsi="宋体"/>
                <w:snapToGrid w:val="0"/>
                <w:kern w:val="0"/>
              </w:rPr>
            </w:pPr>
          </w:p>
        </w:tc>
        <w:tc>
          <w:tcPr>
            <w:tcW w:w="3119" w:type="dxa"/>
            <w:shd w:val="clear" w:color="auto" w:fill="auto"/>
          </w:tcPr>
          <w:p w14:paraId="626E61E8" w14:textId="77777777" w:rsidR="004B0325" w:rsidRPr="00736667" w:rsidRDefault="004B0325" w:rsidP="00803A8D">
            <w:pPr>
              <w:jc w:val="left"/>
              <w:rPr>
                <w:rFonts w:ascii="宋体" w:hAnsi="宋体"/>
                <w:snapToGrid w:val="0"/>
                <w:kern w:val="0"/>
              </w:rPr>
            </w:pPr>
          </w:p>
        </w:tc>
      </w:tr>
    </w:tbl>
    <w:p w14:paraId="67876027" w14:textId="2E217862" w:rsidR="00722C77" w:rsidRPr="00C56A4E" w:rsidRDefault="00722C77" w:rsidP="00722C77"/>
    <w:p w14:paraId="4F80ABC8" w14:textId="77777777" w:rsidR="00722C77" w:rsidRPr="00A52328" w:rsidRDefault="00722C77" w:rsidP="00722C77">
      <w:pPr>
        <w:pStyle w:val="5"/>
      </w:pPr>
      <w:r w:rsidRPr="00A52328">
        <w:rPr>
          <w:rFonts w:hint="eastAsia"/>
        </w:rPr>
        <w:lastRenderedPageBreak/>
        <w:t>输出</w:t>
      </w:r>
    </w:p>
    <w:p w14:paraId="164AFBEA" w14:textId="169EA5A4" w:rsidR="007C6978" w:rsidRDefault="00F0629C" w:rsidP="00041BC9">
      <w:pPr>
        <w:ind w:firstLine="420"/>
        <w:rPr>
          <w:kern w:val="0"/>
        </w:rPr>
      </w:pPr>
      <w:r>
        <w:rPr>
          <w:rFonts w:hint="eastAsia"/>
        </w:rPr>
        <w:t>略</w:t>
      </w:r>
    </w:p>
    <w:p w14:paraId="55AEF4D5" w14:textId="77777777" w:rsidR="00722C77" w:rsidRPr="00BF2223" w:rsidRDefault="00722C77" w:rsidP="00722C77">
      <w:pPr>
        <w:pStyle w:val="3"/>
        <w:tabs>
          <w:tab w:val="num" w:pos="1080"/>
        </w:tabs>
        <w:spacing w:beforeLines="50" w:before="156" w:after="0" w:line="360" w:lineRule="auto"/>
        <w:ind w:left="1803" w:hanging="1622"/>
        <w:rPr>
          <w:rFonts w:ascii="黑体" w:eastAsia="黑体" w:hAnsi="黑体"/>
          <w:sz w:val="28"/>
          <w:szCs w:val="28"/>
        </w:rPr>
      </w:pPr>
      <w:bookmarkStart w:id="696" w:name="_Toc486335778"/>
      <w:r>
        <w:rPr>
          <w:rFonts w:ascii="黑体" w:eastAsia="黑体" w:hAnsi="黑体" w:hint="eastAsia"/>
          <w:sz w:val="28"/>
          <w:szCs w:val="28"/>
        </w:rPr>
        <w:t>公共</w:t>
      </w:r>
      <w:r>
        <w:rPr>
          <w:rFonts w:ascii="黑体" w:eastAsia="黑体" w:hAnsi="黑体"/>
          <w:sz w:val="28"/>
          <w:szCs w:val="28"/>
        </w:rPr>
        <w:t>管理</w:t>
      </w:r>
      <w:bookmarkEnd w:id="696"/>
    </w:p>
    <w:p w14:paraId="33F36B64" w14:textId="77777777" w:rsidR="00722C77" w:rsidRDefault="00722C77" w:rsidP="00722C77">
      <w:pPr>
        <w:pStyle w:val="4"/>
        <w:ind w:hanging="580"/>
        <w:rPr>
          <w:rFonts w:ascii="黑体" w:hAnsi="黑体"/>
        </w:rPr>
      </w:pPr>
      <w:r>
        <w:rPr>
          <w:rFonts w:ascii="黑体" w:hAnsi="黑体" w:hint="eastAsia"/>
        </w:rPr>
        <w:t>意见</w:t>
      </w:r>
      <w:r>
        <w:rPr>
          <w:rFonts w:ascii="黑体" w:hAnsi="黑体"/>
        </w:rPr>
        <w:t>查询</w:t>
      </w:r>
    </w:p>
    <w:p w14:paraId="1C6BB745" w14:textId="77777777" w:rsidR="00722C77" w:rsidRDefault="00722C77" w:rsidP="00722C77">
      <w:pPr>
        <w:pStyle w:val="5"/>
      </w:pPr>
      <w:r>
        <w:rPr>
          <w:rFonts w:hint="eastAsia"/>
        </w:rPr>
        <w:t>功能</w:t>
      </w:r>
      <w:r>
        <w:t>描述</w:t>
      </w:r>
    </w:p>
    <w:p w14:paraId="6B6280AB" w14:textId="045289B4" w:rsidR="00722C77" w:rsidRPr="00041BC9" w:rsidRDefault="00722C77" w:rsidP="00722C77">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sz w:val="20"/>
          <w:szCs w:val="20"/>
        </w:rPr>
      </w:pPr>
      <w:r>
        <w:rPr>
          <w:rFonts w:ascii="宋体" w:hAnsi="宋体"/>
          <w:kern w:val="0"/>
          <w:sz w:val="24"/>
          <w:szCs w:val="21"/>
        </w:rPr>
        <w:tab/>
      </w:r>
      <w:r w:rsidR="00747B75">
        <w:rPr>
          <w:rFonts w:ascii="宋体" w:hAnsi="宋体"/>
          <w:kern w:val="0"/>
          <w:sz w:val="24"/>
          <w:szCs w:val="21"/>
        </w:rPr>
        <w:t>对平台用户提交的意见进行查询</w:t>
      </w:r>
      <w:r w:rsidR="00747B75">
        <w:rPr>
          <w:rFonts w:ascii="宋体" w:hAnsi="宋体" w:hint="eastAsia"/>
          <w:kern w:val="0"/>
          <w:sz w:val="24"/>
          <w:szCs w:val="21"/>
        </w:rPr>
        <w:t>。</w:t>
      </w:r>
    </w:p>
    <w:p w14:paraId="3CEF1F93"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处理流程</w:t>
      </w:r>
    </w:p>
    <w:p w14:paraId="3C9B2331" w14:textId="77777777" w:rsidR="00722C77" w:rsidRPr="00041BC9" w:rsidRDefault="00722C77" w:rsidP="00722C77">
      <w:pPr>
        <w:ind w:left="289" w:firstLine="420"/>
        <w:rPr>
          <w:sz w:val="20"/>
          <w:szCs w:val="20"/>
        </w:rPr>
      </w:pPr>
      <w:r w:rsidRPr="00041BC9">
        <w:rPr>
          <w:rFonts w:hint="eastAsia"/>
          <w:sz w:val="20"/>
          <w:szCs w:val="20"/>
        </w:rPr>
        <w:t>【流程描述】</w:t>
      </w:r>
    </w:p>
    <w:p w14:paraId="26A1F202" w14:textId="1CB2E96C" w:rsidR="00722C77" w:rsidRPr="00041BC9" w:rsidRDefault="00747B75" w:rsidP="00722C77">
      <w:pPr>
        <w:ind w:left="289" w:firstLine="420"/>
        <w:rPr>
          <w:sz w:val="20"/>
          <w:szCs w:val="20"/>
        </w:rPr>
      </w:pPr>
      <w:r w:rsidRPr="00041BC9">
        <w:rPr>
          <w:rFonts w:hint="eastAsia"/>
          <w:sz w:val="20"/>
          <w:szCs w:val="20"/>
        </w:rPr>
        <w:t>按输入条件查询意见记录表。</w:t>
      </w:r>
    </w:p>
    <w:p w14:paraId="2DCDFD16"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输入</w:t>
      </w:r>
    </w:p>
    <w:p w14:paraId="5272FDF9" w14:textId="562F1CE8" w:rsidR="00722C77" w:rsidRPr="00041BC9" w:rsidRDefault="00747B75" w:rsidP="00722C77">
      <w:pPr>
        <w:rPr>
          <w:sz w:val="20"/>
          <w:szCs w:val="20"/>
        </w:rPr>
      </w:pPr>
      <w:r w:rsidRPr="00041BC9">
        <w:rPr>
          <w:sz w:val="20"/>
          <w:szCs w:val="20"/>
        </w:rPr>
        <w:t xml:space="preserve">      </w:t>
      </w:r>
      <w:hyperlink w:anchor="_输入_6" w:history="1">
        <w:r w:rsidRPr="00041BC9">
          <w:rPr>
            <w:rFonts w:hint="eastAsia"/>
            <w:sz w:val="20"/>
            <w:szCs w:val="20"/>
          </w:rPr>
          <w:t>微服务</w:t>
        </w:r>
        <w:r w:rsidRPr="00041BC9">
          <w:rPr>
            <w:sz w:val="20"/>
            <w:szCs w:val="20"/>
          </w:rPr>
          <w:t>-</w:t>
        </w:r>
        <w:r w:rsidR="004047E4" w:rsidRPr="00041BC9">
          <w:rPr>
            <w:rFonts w:hint="eastAsia"/>
            <w:sz w:val="20"/>
            <w:szCs w:val="20"/>
          </w:rPr>
          <w:t>公共管理</w:t>
        </w:r>
        <w:r w:rsidR="004047E4" w:rsidRPr="00041BC9">
          <w:rPr>
            <w:sz w:val="20"/>
            <w:szCs w:val="20"/>
          </w:rPr>
          <w:t>-</w:t>
        </w:r>
        <w:r w:rsidR="004047E4" w:rsidRPr="00041BC9">
          <w:rPr>
            <w:rFonts w:hint="eastAsia"/>
            <w:sz w:val="20"/>
            <w:szCs w:val="20"/>
          </w:rPr>
          <w:t>意见查询</w:t>
        </w:r>
        <w:r w:rsidRPr="00041BC9">
          <w:rPr>
            <w:rFonts w:hint="eastAsia"/>
            <w:sz w:val="20"/>
            <w:szCs w:val="20"/>
          </w:rPr>
          <w:t>业务管理</w:t>
        </w:r>
        <w:r w:rsidRPr="00041BC9">
          <w:rPr>
            <w:sz w:val="20"/>
            <w:szCs w:val="20"/>
          </w:rPr>
          <w:t>-</w:t>
        </w:r>
        <w:r w:rsidRPr="00041BC9">
          <w:rPr>
            <w:rFonts w:hint="eastAsia"/>
            <w:sz w:val="20"/>
            <w:szCs w:val="20"/>
          </w:rPr>
          <w:t>微服务查询（输入）</w:t>
        </w:r>
      </w:hyperlink>
    </w:p>
    <w:p w14:paraId="20861027"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输出</w:t>
      </w:r>
    </w:p>
    <w:p w14:paraId="68BF9C45" w14:textId="41F8065B" w:rsidR="00747B75" w:rsidRPr="00041BC9" w:rsidRDefault="00747B75" w:rsidP="00041BC9">
      <w:pPr>
        <w:rPr>
          <w:sz w:val="20"/>
          <w:szCs w:val="20"/>
        </w:rPr>
      </w:pPr>
      <w:r w:rsidRPr="00041BC9">
        <w:rPr>
          <w:sz w:val="20"/>
          <w:szCs w:val="20"/>
        </w:rPr>
        <w:t xml:space="preserve">      </w:t>
      </w:r>
      <w:hyperlink w:anchor="_输出_7" w:history="1">
        <w:r w:rsidR="004047E4" w:rsidRPr="00041BC9">
          <w:rPr>
            <w:rFonts w:hint="eastAsia"/>
            <w:sz w:val="20"/>
            <w:szCs w:val="20"/>
          </w:rPr>
          <w:t>微服务</w:t>
        </w:r>
        <w:r w:rsidR="004047E4" w:rsidRPr="00041BC9">
          <w:rPr>
            <w:sz w:val="20"/>
            <w:szCs w:val="20"/>
          </w:rPr>
          <w:t>-</w:t>
        </w:r>
        <w:r w:rsidR="004047E4" w:rsidRPr="00041BC9">
          <w:rPr>
            <w:rFonts w:hint="eastAsia"/>
            <w:sz w:val="20"/>
            <w:szCs w:val="20"/>
          </w:rPr>
          <w:t>公共管理</w:t>
        </w:r>
        <w:r w:rsidR="004047E4" w:rsidRPr="00041BC9">
          <w:rPr>
            <w:sz w:val="20"/>
            <w:szCs w:val="20"/>
          </w:rPr>
          <w:t>-</w:t>
        </w:r>
        <w:r w:rsidR="004047E4" w:rsidRPr="00041BC9">
          <w:rPr>
            <w:rFonts w:hint="eastAsia"/>
            <w:sz w:val="20"/>
            <w:szCs w:val="20"/>
          </w:rPr>
          <w:t>意见查询业务管理</w:t>
        </w:r>
        <w:r w:rsidR="004047E4" w:rsidRPr="00041BC9">
          <w:rPr>
            <w:sz w:val="20"/>
            <w:szCs w:val="20"/>
          </w:rPr>
          <w:t>-</w:t>
        </w:r>
        <w:r w:rsidR="004047E4" w:rsidRPr="00041BC9">
          <w:rPr>
            <w:rFonts w:hint="eastAsia"/>
            <w:sz w:val="20"/>
            <w:szCs w:val="20"/>
          </w:rPr>
          <w:t>微服务查询</w:t>
        </w:r>
        <w:r w:rsidRPr="00041BC9">
          <w:rPr>
            <w:rFonts w:hint="eastAsia"/>
            <w:sz w:val="20"/>
            <w:szCs w:val="20"/>
          </w:rPr>
          <w:t>（输出）</w:t>
        </w:r>
      </w:hyperlink>
    </w:p>
    <w:p w14:paraId="522661B6" w14:textId="77777777" w:rsidR="00722C77" w:rsidRPr="00041BC9" w:rsidRDefault="00722C77" w:rsidP="00722C77">
      <w:pPr>
        <w:pStyle w:val="4"/>
        <w:ind w:hanging="580"/>
        <w:rPr>
          <w:rFonts w:ascii="Calibri" w:eastAsia="宋体" w:hAnsi="Calibri"/>
          <w:b w:val="0"/>
          <w:bCs w:val="0"/>
          <w:sz w:val="20"/>
          <w:szCs w:val="20"/>
        </w:rPr>
      </w:pPr>
      <w:r w:rsidRPr="00041BC9">
        <w:rPr>
          <w:rFonts w:ascii="Calibri" w:eastAsia="宋体" w:hAnsi="Calibri" w:hint="eastAsia"/>
          <w:b w:val="0"/>
          <w:bCs w:val="0"/>
          <w:sz w:val="20"/>
          <w:szCs w:val="20"/>
        </w:rPr>
        <w:t>意见</w:t>
      </w:r>
      <w:r w:rsidRPr="00041BC9">
        <w:rPr>
          <w:rFonts w:ascii="Calibri" w:eastAsia="宋体" w:hAnsi="Calibri"/>
          <w:b w:val="0"/>
          <w:bCs w:val="0"/>
          <w:sz w:val="20"/>
          <w:szCs w:val="20"/>
        </w:rPr>
        <w:t>回复</w:t>
      </w:r>
    </w:p>
    <w:p w14:paraId="257F7024"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功能描述</w:t>
      </w:r>
    </w:p>
    <w:p w14:paraId="24FDD392" w14:textId="01EEA281" w:rsidR="00722C77" w:rsidRPr="00041BC9" w:rsidRDefault="00722C77" w:rsidP="00722C77">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sz w:val="20"/>
          <w:szCs w:val="20"/>
        </w:rPr>
      </w:pPr>
      <w:r w:rsidRPr="00041BC9">
        <w:rPr>
          <w:sz w:val="20"/>
          <w:szCs w:val="20"/>
        </w:rPr>
        <w:tab/>
      </w:r>
      <w:r w:rsidR="00D30A47" w:rsidRPr="00041BC9">
        <w:rPr>
          <w:sz w:val="20"/>
          <w:szCs w:val="20"/>
        </w:rPr>
        <w:t>对平台用户的意见进行反馈</w:t>
      </w:r>
      <w:r w:rsidR="00D30A47" w:rsidRPr="00041BC9">
        <w:rPr>
          <w:rFonts w:hint="eastAsia"/>
          <w:sz w:val="20"/>
          <w:szCs w:val="20"/>
        </w:rPr>
        <w:t>。</w:t>
      </w:r>
    </w:p>
    <w:p w14:paraId="38AA4E3F"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处理流程</w:t>
      </w:r>
    </w:p>
    <w:p w14:paraId="7888A84A" w14:textId="77777777" w:rsidR="00722C77" w:rsidRPr="00041BC9" w:rsidRDefault="00722C77" w:rsidP="00722C77">
      <w:pPr>
        <w:ind w:left="289" w:firstLine="420"/>
        <w:rPr>
          <w:sz w:val="20"/>
          <w:szCs w:val="20"/>
        </w:rPr>
      </w:pPr>
      <w:r w:rsidRPr="00041BC9">
        <w:rPr>
          <w:rFonts w:hint="eastAsia"/>
          <w:sz w:val="20"/>
          <w:szCs w:val="20"/>
        </w:rPr>
        <w:t>【流程描述】</w:t>
      </w:r>
    </w:p>
    <w:p w14:paraId="2DAD242F" w14:textId="77A260E0" w:rsidR="00722C77" w:rsidRPr="00041BC9" w:rsidRDefault="00D30A47" w:rsidP="00722C77">
      <w:pPr>
        <w:ind w:left="289" w:firstLine="420"/>
        <w:rPr>
          <w:sz w:val="20"/>
          <w:szCs w:val="20"/>
        </w:rPr>
      </w:pPr>
      <w:r w:rsidRPr="00041BC9">
        <w:rPr>
          <w:rFonts w:hint="eastAsia"/>
          <w:sz w:val="20"/>
          <w:szCs w:val="20"/>
        </w:rPr>
        <w:t>根据意见用户</w:t>
      </w:r>
      <w:r w:rsidRPr="00041BC9">
        <w:rPr>
          <w:sz w:val="20"/>
          <w:szCs w:val="20"/>
        </w:rPr>
        <w:t>ID</w:t>
      </w:r>
      <w:r w:rsidRPr="00041BC9">
        <w:rPr>
          <w:rFonts w:hint="eastAsia"/>
          <w:sz w:val="20"/>
          <w:szCs w:val="20"/>
        </w:rPr>
        <w:t>，</w:t>
      </w:r>
      <w:r w:rsidRPr="00041BC9">
        <w:rPr>
          <w:sz w:val="20"/>
          <w:szCs w:val="20"/>
        </w:rPr>
        <w:t>将</w:t>
      </w:r>
      <w:r w:rsidRPr="00041BC9">
        <w:rPr>
          <w:rFonts w:hint="eastAsia"/>
          <w:sz w:val="20"/>
          <w:szCs w:val="20"/>
        </w:rPr>
        <w:t>反馈意见通过消息推送到用户端，同时修改意见记录表的状态为已反馈。</w:t>
      </w:r>
    </w:p>
    <w:p w14:paraId="6651D7F1"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lastRenderedPageBreak/>
        <w:t>输入</w:t>
      </w:r>
    </w:p>
    <w:p w14:paraId="6CD63395" w14:textId="78FACACA" w:rsidR="00722C77" w:rsidRPr="00041BC9" w:rsidRDefault="005B5776" w:rsidP="00041BC9">
      <w:pPr>
        <w:ind w:firstLineChars="300" w:firstLine="630"/>
        <w:rPr>
          <w:sz w:val="20"/>
          <w:szCs w:val="20"/>
        </w:rPr>
      </w:pPr>
      <w:hyperlink w:anchor="_输入_7" w:history="1">
        <w:r w:rsidR="00D30A47" w:rsidRPr="00041BC9">
          <w:rPr>
            <w:rFonts w:hint="eastAsia"/>
            <w:sz w:val="20"/>
            <w:szCs w:val="20"/>
          </w:rPr>
          <w:t>微服务</w:t>
        </w:r>
        <w:r w:rsidR="00D30A47" w:rsidRPr="00041BC9">
          <w:rPr>
            <w:sz w:val="20"/>
            <w:szCs w:val="20"/>
          </w:rPr>
          <w:t>-</w:t>
        </w:r>
        <w:r w:rsidR="00D30A47" w:rsidRPr="00041BC9">
          <w:rPr>
            <w:rFonts w:hint="eastAsia"/>
            <w:sz w:val="20"/>
            <w:szCs w:val="20"/>
          </w:rPr>
          <w:t>公共管理</w:t>
        </w:r>
        <w:r w:rsidR="00D30A47" w:rsidRPr="00041BC9">
          <w:rPr>
            <w:sz w:val="20"/>
            <w:szCs w:val="20"/>
          </w:rPr>
          <w:t>-</w:t>
        </w:r>
        <w:r w:rsidR="00D30A47" w:rsidRPr="00041BC9">
          <w:rPr>
            <w:rFonts w:hint="eastAsia"/>
            <w:sz w:val="20"/>
            <w:szCs w:val="20"/>
          </w:rPr>
          <w:t>意见</w:t>
        </w:r>
        <w:r w:rsidR="0057229C" w:rsidRPr="00041BC9">
          <w:rPr>
            <w:rFonts w:hint="eastAsia"/>
            <w:sz w:val="20"/>
            <w:szCs w:val="20"/>
          </w:rPr>
          <w:t>回复</w:t>
        </w:r>
        <w:r w:rsidR="00D30A47" w:rsidRPr="00041BC9">
          <w:rPr>
            <w:rFonts w:hint="eastAsia"/>
            <w:sz w:val="20"/>
            <w:szCs w:val="20"/>
          </w:rPr>
          <w:t>业务管理</w:t>
        </w:r>
        <w:r w:rsidR="00D30A47" w:rsidRPr="00041BC9">
          <w:rPr>
            <w:sz w:val="20"/>
            <w:szCs w:val="20"/>
          </w:rPr>
          <w:t>-</w:t>
        </w:r>
        <w:r w:rsidR="00D30A47" w:rsidRPr="00041BC9">
          <w:rPr>
            <w:rFonts w:hint="eastAsia"/>
            <w:sz w:val="20"/>
            <w:szCs w:val="20"/>
          </w:rPr>
          <w:t>微服务查询</w:t>
        </w:r>
      </w:hyperlink>
    </w:p>
    <w:p w14:paraId="7085BEB5"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输出</w:t>
      </w:r>
    </w:p>
    <w:p w14:paraId="55F20F07" w14:textId="0677F1F7" w:rsidR="00722C77" w:rsidRPr="00041BC9" w:rsidRDefault="00D30A47" w:rsidP="00722C77">
      <w:pPr>
        <w:rPr>
          <w:sz w:val="20"/>
          <w:szCs w:val="20"/>
        </w:rPr>
      </w:pPr>
      <w:r w:rsidRPr="00041BC9">
        <w:rPr>
          <w:sz w:val="20"/>
          <w:szCs w:val="20"/>
        </w:rPr>
        <w:t xml:space="preserve">     </w:t>
      </w:r>
      <w:hyperlink w:anchor="_输出_8" w:history="1">
        <w:r w:rsidRPr="00041BC9">
          <w:rPr>
            <w:rFonts w:hint="eastAsia"/>
            <w:sz w:val="20"/>
            <w:szCs w:val="20"/>
          </w:rPr>
          <w:t>微服务</w:t>
        </w:r>
        <w:r w:rsidRPr="00041BC9">
          <w:rPr>
            <w:sz w:val="20"/>
            <w:szCs w:val="20"/>
          </w:rPr>
          <w:t>-</w:t>
        </w:r>
        <w:r w:rsidRPr="00041BC9">
          <w:rPr>
            <w:rFonts w:hint="eastAsia"/>
            <w:sz w:val="20"/>
            <w:szCs w:val="20"/>
          </w:rPr>
          <w:t>公共管理</w:t>
        </w:r>
        <w:r w:rsidRPr="00041BC9">
          <w:rPr>
            <w:sz w:val="20"/>
            <w:szCs w:val="20"/>
          </w:rPr>
          <w:t>-</w:t>
        </w:r>
        <w:r w:rsidRPr="00041BC9">
          <w:rPr>
            <w:rFonts w:hint="eastAsia"/>
            <w:sz w:val="20"/>
            <w:szCs w:val="20"/>
          </w:rPr>
          <w:t>意见</w:t>
        </w:r>
        <w:r w:rsidR="0057229C" w:rsidRPr="00041BC9">
          <w:rPr>
            <w:rFonts w:hint="eastAsia"/>
            <w:sz w:val="20"/>
            <w:szCs w:val="20"/>
          </w:rPr>
          <w:t>回复</w:t>
        </w:r>
        <w:r w:rsidRPr="00041BC9">
          <w:rPr>
            <w:rFonts w:hint="eastAsia"/>
            <w:sz w:val="20"/>
            <w:szCs w:val="20"/>
          </w:rPr>
          <w:t>业务管理</w:t>
        </w:r>
        <w:r w:rsidRPr="00041BC9">
          <w:rPr>
            <w:sz w:val="20"/>
            <w:szCs w:val="20"/>
          </w:rPr>
          <w:t>-</w:t>
        </w:r>
        <w:r w:rsidRPr="00041BC9">
          <w:rPr>
            <w:rFonts w:hint="eastAsia"/>
            <w:sz w:val="20"/>
            <w:szCs w:val="20"/>
          </w:rPr>
          <w:t>微服务查询</w:t>
        </w:r>
      </w:hyperlink>
    </w:p>
    <w:p w14:paraId="04D3BCC0" w14:textId="26D715A2" w:rsidR="003805D3" w:rsidRPr="00041BC9" w:rsidRDefault="003805D3">
      <w:pPr>
        <w:pStyle w:val="4"/>
        <w:numPr>
          <w:ilvl w:val="3"/>
          <w:numId w:val="212"/>
        </w:numPr>
        <w:rPr>
          <w:rFonts w:ascii="Calibri" w:eastAsia="宋体" w:hAnsi="Calibri"/>
          <w:b w:val="0"/>
          <w:bCs w:val="0"/>
          <w:sz w:val="20"/>
          <w:szCs w:val="20"/>
        </w:rPr>
        <w:pPrChange w:id="697" w:author="wangq" w:date="2017-08-21T17:25:00Z">
          <w:pPr>
            <w:pStyle w:val="4"/>
            <w:numPr>
              <w:numId w:val="243"/>
            </w:numPr>
            <w:tabs>
              <w:tab w:val="clear" w:pos="1142"/>
            </w:tabs>
            <w:ind w:left="2940" w:hanging="420"/>
          </w:pPr>
        </w:pPrChange>
      </w:pPr>
      <w:r w:rsidRPr="00041BC9">
        <w:rPr>
          <w:rFonts w:ascii="Calibri" w:eastAsia="宋体" w:hAnsi="Calibri" w:hint="eastAsia"/>
          <w:b w:val="0"/>
          <w:bCs w:val="0"/>
          <w:sz w:val="20"/>
          <w:szCs w:val="20"/>
        </w:rPr>
        <w:t>意见详细</w:t>
      </w:r>
    </w:p>
    <w:p w14:paraId="49FCBE08" w14:textId="77777777" w:rsidR="003805D3" w:rsidRPr="00041BC9" w:rsidRDefault="003805D3" w:rsidP="003805D3">
      <w:pPr>
        <w:pStyle w:val="5"/>
        <w:rPr>
          <w:rFonts w:ascii="Calibri" w:eastAsia="宋体" w:hAnsi="Calibri"/>
          <w:b w:val="0"/>
          <w:bCs w:val="0"/>
          <w:sz w:val="20"/>
          <w:szCs w:val="20"/>
        </w:rPr>
      </w:pPr>
      <w:r w:rsidRPr="00041BC9">
        <w:rPr>
          <w:rFonts w:ascii="Calibri" w:eastAsia="宋体" w:hAnsi="Calibri" w:hint="eastAsia"/>
          <w:b w:val="0"/>
          <w:bCs w:val="0"/>
          <w:sz w:val="20"/>
          <w:szCs w:val="20"/>
        </w:rPr>
        <w:t>功能描述</w:t>
      </w:r>
    </w:p>
    <w:p w14:paraId="00132029" w14:textId="3D73E14F" w:rsidR="003805D3" w:rsidRPr="00041BC9" w:rsidRDefault="003805D3" w:rsidP="003805D3">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sz w:val="20"/>
          <w:szCs w:val="20"/>
        </w:rPr>
      </w:pPr>
      <w:r w:rsidRPr="00041BC9">
        <w:rPr>
          <w:sz w:val="20"/>
          <w:szCs w:val="20"/>
        </w:rPr>
        <w:tab/>
      </w:r>
      <w:r w:rsidRPr="00041BC9">
        <w:rPr>
          <w:rFonts w:hint="eastAsia"/>
          <w:sz w:val="20"/>
          <w:szCs w:val="20"/>
        </w:rPr>
        <w:t>查看</w:t>
      </w:r>
      <w:r w:rsidRPr="00041BC9">
        <w:rPr>
          <w:sz w:val="20"/>
          <w:szCs w:val="20"/>
        </w:rPr>
        <w:t>意见</w:t>
      </w:r>
      <w:r w:rsidRPr="00041BC9">
        <w:rPr>
          <w:rFonts w:hint="eastAsia"/>
          <w:sz w:val="20"/>
          <w:szCs w:val="20"/>
        </w:rPr>
        <w:t>详细</w:t>
      </w:r>
      <w:r w:rsidRPr="00041BC9">
        <w:rPr>
          <w:sz w:val="20"/>
          <w:szCs w:val="20"/>
        </w:rPr>
        <w:t>信息</w:t>
      </w:r>
      <w:r w:rsidRPr="00041BC9">
        <w:rPr>
          <w:rFonts w:hint="eastAsia"/>
          <w:sz w:val="20"/>
          <w:szCs w:val="20"/>
        </w:rPr>
        <w:t>。</w:t>
      </w:r>
    </w:p>
    <w:p w14:paraId="78C583E8" w14:textId="77777777" w:rsidR="003805D3" w:rsidRPr="00041BC9" w:rsidRDefault="003805D3" w:rsidP="003805D3">
      <w:pPr>
        <w:pStyle w:val="5"/>
        <w:rPr>
          <w:rFonts w:ascii="Calibri" w:eastAsia="宋体" w:hAnsi="Calibri"/>
          <w:b w:val="0"/>
          <w:bCs w:val="0"/>
          <w:sz w:val="20"/>
          <w:szCs w:val="20"/>
        </w:rPr>
      </w:pPr>
      <w:r w:rsidRPr="00041BC9">
        <w:rPr>
          <w:rFonts w:ascii="Calibri" w:eastAsia="宋体" w:hAnsi="Calibri" w:hint="eastAsia"/>
          <w:b w:val="0"/>
          <w:bCs w:val="0"/>
          <w:sz w:val="20"/>
          <w:szCs w:val="20"/>
        </w:rPr>
        <w:t>处理流程</w:t>
      </w:r>
    </w:p>
    <w:p w14:paraId="4C625245" w14:textId="77777777" w:rsidR="003805D3" w:rsidRPr="00041BC9" w:rsidRDefault="003805D3" w:rsidP="003805D3">
      <w:pPr>
        <w:ind w:left="289" w:firstLine="420"/>
        <w:rPr>
          <w:sz w:val="20"/>
          <w:szCs w:val="20"/>
        </w:rPr>
      </w:pPr>
      <w:r w:rsidRPr="00041BC9">
        <w:rPr>
          <w:rFonts w:hint="eastAsia"/>
          <w:sz w:val="20"/>
          <w:szCs w:val="20"/>
        </w:rPr>
        <w:t>【流程描述】</w:t>
      </w:r>
    </w:p>
    <w:p w14:paraId="72FAF369" w14:textId="4114F68E" w:rsidR="003805D3" w:rsidRPr="00041BC9" w:rsidRDefault="003805D3" w:rsidP="003805D3">
      <w:pPr>
        <w:ind w:left="289" w:firstLine="420"/>
        <w:rPr>
          <w:sz w:val="20"/>
          <w:szCs w:val="20"/>
        </w:rPr>
      </w:pPr>
      <w:r w:rsidRPr="00041BC9">
        <w:rPr>
          <w:rFonts w:hint="eastAsia"/>
          <w:sz w:val="20"/>
          <w:szCs w:val="20"/>
        </w:rPr>
        <w:t>根据意见唯一</w:t>
      </w:r>
      <w:r w:rsidRPr="00041BC9">
        <w:rPr>
          <w:sz w:val="20"/>
          <w:szCs w:val="20"/>
        </w:rPr>
        <w:t>标识</w:t>
      </w:r>
      <w:r w:rsidRPr="00041BC9">
        <w:rPr>
          <w:rFonts w:hint="eastAsia"/>
          <w:sz w:val="20"/>
          <w:szCs w:val="20"/>
        </w:rPr>
        <w:t>查看</w:t>
      </w:r>
      <w:r w:rsidRPr="00041BC9">
        <w:rPr>
          <w:sz w:val="20"/>
          <w:szCs w:val="20"/>
        </w:rPr>
        <w:t>意见详细信息</w:t>
      </w:r>
      <w:r w:rsidRPr="00041BC9">
        <w:rPr>
          <w:rFonts w:hint="eastAsia"/>
          <w:sz w:val="20"/>
          <w:szCs w:val="20"/>
        </w:rPr>
        <w:t>。</w:t>
      </w:r>
    </w:p>
    <w:p w14:paraId="2058F4E3" w14:textId="77777777" w:rsidR="003805D3" w:rsidRPr="00041BC9" w:rsidRDefault="003805D3" w:rsidP="003805D3">
      <w:pPr>
        <w:pStyle w:val="5"/>
        <w:rPr>
          <w:rFonts w:ascii="Calibri" w:eastAsia="宋体" w:hAnsi="Calibri"/>
          <w:b w:val="0"/>
          <w:bCs w:val="0"/>
          <w:sz w:val="20"/>
          <w:szCs w:val="20"/>
        </w:rPr>
      </w:pPr>
      <w:r w:rsidRPr="00041BC9">
        <w:rPr>
          <w:rFonts w:ascii="Calibri" w:eastAsia="宋体" w:hAnsi="Calibri" w:hint="eastAsia"/>
          <w:b w:val="0"/>
          <w:bCs w:val="0"/>
          <w:sz w:val="20"/>
          <w:szCs w:val="20"/>
        </w:rPr>
        <w:t>输入</w:t>
      </w:r>
    </w:p>
    <w:p w14:paraId="0FB7781E" w14:textId="3DF93100" w:rsidR="003805D3" w:rsidRPr="00041BC9" w:rsidRDefault="005B5776" w:rsidP="003805D3">
      <w:pPr>
        <w:ind w:firstLineChars="300" w:firstLine="630"/>
        <w:rPr>
          <w:sz w:val="20"/>
          <w:szCs w:val="20"/>
        </w:rPr>
      </w:pPr>
      <w:hyperlink w:anchor="_输入_10" w:history="1">
        <w:r w:rsidR="00D5708C" w:rsidRPr="00041BC9">
          <w:rPr>
            <w:rFonts w:hint="eastAsia"/>
            <w:sz w:val="20"/>
            <w:szCs w:val="20"/>
          </w:rPr>
          <w:t>微服务</w:t>
        </w:r>
        <w:r w:rsidR="00D5708C" w:rsidRPr="00041BC9">
          <w:rPr>
            <w:sz w:val="20"/>
            <w:szCs w:val="20"/>
          </w:rPr>
          <w:t>-</w:t>
        </w:r>
        <w:r w:rsidR="00D5708C" w:rsidRPr="00041BC9">
          <w:rPr>
            <w:rFonts w:hint="eastAsia"/>
            <w:sz w:val="20"/>
            <w:szCs w:val="20"/>
          </w:rPr>
          <w:t>公共管理</w:t>
        </w:r>
        <w:r w:rsidR="00D5708C" w:rsidRPr="00041BC9">
          <w:rPr>
            <w:sz w:val="20"/>
            <w:szCs w:val="20"/>
          </w:rPr>
          <w:t>-</w:t>
        </w:r>
        <w:r w:rsidR="00D5708C" w:rsidRPr="00041BC9">
          <w:rPr>
            <w:rFonts w:hint="eastAsia"/>
            <w:sz w:val="20"/>
            <w:szCs w:val="20"/>
          </w:rPr>
          <w:t>意见详细</w:t>
        </w:r>
      </w:hyperlink>
    </w:p>
    <w:p w14:paraId="0C87CD99" w14:textId="77777777" w:rsidR="003805D3" w:rsidRPr="00041BC9" w:rsidRDefault="003805D3" w:rsidP="003805D3">
      <w:pPr>
        <w:pStyle w:val="5"/>
        <w:rPr>
          <w:rFonts w:ascii="Calibri" w:eastAsia="宋体" w:hAnsi="Calibri"/>
          <w:b w:val="0"/>
          <w:bCs w:val="0"/>
          <w:sz w:val="20"/>
          <w:szCs w:val="20"/>
        </w:rPr>
      </w:pPr>
      <w:r w:rsidRPr="00041BC9">
        <w:rPr>
          <w:rFonts w:ascii="Calibri" w:eastAsia="宋体" w:hAnsi="Calibri" w:hint="eastAsia"/>
          <w:b w:val="0"/>
          <w:bCs w:val="0"/>
          <w:sz w:val="20"/>
          <w:szCs w:val="20"/>
        </w:rPr>
        <w:t>输出</w:t>
      </w:r>
    </w:p>
    <w:p w14:paraId="3B35D4F8" w14:textId="551411C8" w:rsidR="00E70BE2" w:rsidRDefault="003805D3" w:rsidP="00722C77">
      <w:pPr>
        <w:rPr>
          <w:sz w:val="20"/>
          <w:szCs w:val="20"/>
        </w:rPr>
      </w:pPr>
      <w:r w:rsidRPr="00041BC9">
        <w:rPr>
          <w:sz w:val="20"/>
          <w:szCs w:val="20"/>
        </w:rPr>
        <w:t xml:space="preserve">     </w:t>
      </w:r>
      <w:hyperlink w:anchor="_输出_11" w:history="1">
        <w:r w:rsidRPr="00041BC9">
          <w:rPr>
            <w:rFonts w:hint="eastAsia"/>
            <w:sz w:val="20"/>
            <w:szCs w:val="20"/>
          </w:rPr>
          <w:t>微服务</w:t>
        </w:r>
        <w:r w:rsidRPr="00041BC9">
          <w:rPr>
            <w:sz w:val="20"/>
            <w:szCs w:val="20"/>
          </w:rPr>
          <w:t>-</w:t>
        </w:r>
        <w:r w:rsidRPr="00041BC9">
          <w:rPr>
            <w:rFonts w:hint="eastAsia"/>
            <w:sz w:val="20"/>
            <w:szCs w:val="20"/>
          </w:rPr>
          <w:t>公共管理</w:t>
        </w:r>
        <w:r w:rsidRPr="00041BC9">
          <w:rPr>
            <w:sz w:val="20"/>
            <w:szCs w:val="20"/>
          </w:rPr>
          <w:t>-</w:t>
        </w:r>
        <w:r w:rsidRPr="00041BC9">
          <w:rPr>
            <w:rFonts w:hint="eastAsia"/>
            <w:sz w:val="20"/>
            <w:szCs w:val="20"/>
          </w:rPr>
          <w:t>意见</w:t>
        </w:r>
        <w:r w:rsidR="00D5708C" w:rsidRPr="00041BC9">
          <w:rPr>
            <w:rFonts w:hint="eastAsia"/>
            <w:sz w:val="20"/>
            <w:szCs w:val="20"/>
          </w:rPr>
          <w:t>详细</w:t>
        </w:r>
      </w:hyperlink>
    </w:p>
    <w:p w14:paraId="749EFC7B" w14:textId="77777777" w:rsidR="00E70BE2" w:rsidRPr="00041BC9" w:rsidRDefault="00E70BE2" w:rsidP="00722C77">
      <w:pPr>
        <w:rPr>
          <w:sz w:val="20"/>
          <w:szCs w:val="20"/>
        </w:rPr>
      </w:pPr>
    </w:p>
    <w:p w14:paraId="42376153" w14:textId="77777777" w:rsidR="00722C77" w:rsidRPr="00041BC9" w:rsidRDefault="00722C77" w:rsidP="00722C77">
      <w:pPr>
        <w:pStyle w:val="4"/>
        <w:ind w:hanging="580"/>
        <w:rPr>
          <w:rFonts w:ascii="Calibri" w:eastAsia="宋体" w:hAnsi="Calibri"/>
          <w:b w:val="0"/>
          <w:bCs w:val="0"/>
          <w:sz w:val="20"/>
          <w:szCs w:val="20"/>
        </w:rPr>
      </w:pPr>
      <w:r w:rsidRPr="00041BC9">
        <w:rPr>
          <w:rFonts w:ascii="Calibri" w:eastAsia="宋体" w:hAnsi="Calibri" w:hint="eastAsia"/>
          <w:b w:val="0"/>
          <w:bCs w:val="0"/>
          <w:sz w:val="20"/>
          <w:szCs w:val="20"/>
        </w:rPr>
        <w:t>消息</w:t>
      </w:r>
      <w:r w:rsidRPr="00041BC9">
        <w:rPr>
          <w:rFonts w:ascii="Calibri" w:eastAsia="宋体" w:hAnsi="Calibri"/>
          <w:b w:val="0"/>
          <w:bCs w:val="0"/>
          <w:sz w:val="20"/>
          <w:szCs w:val="20"/>
        </w:rPr>
        <w:t>模板设置</w:t>
      </w:r>
    </w:p>
    <w:p w14:paraId="619D8890" w14:textId="169C5D10"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功能描述</w:t>
      </w:r>
    </w:p>
    <w:p w14:paraId="566108E4" w14:textId="77777777" w:rsidR="00A01F3E" w:rsidRPr="00041BC9" w:rsidRDefault="00722C77" w:rsidP="00A01F3E">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sz w:val="20"/>
          <w:szCs w:val="20"/>
        </w:rPr>
      </w:pPr>
      <w:r w:rsidRPr="00041BC9">
        <w:rPr>
          <w:sz w:val="20"/>
          <w:szCs w:val="20"/>
        </w:rPr>
        <w:tab/>
      </w:r>
      <w:r w:rsidR="00A01F3E" w:rsidRPr="00041BC9">
        <w:rPr>
          <w:sz w:val="20"/>
          <w:szCs w:val="20"/>
        </w:rPr>
        <w:t>对消息模板进行管理</w:t>
      </w:r>
      <w:r w:rsidR="00A01F3E" w:rsidRPr="00041BC9">
        <w:rPr>
          <w:rFonts w:hint="eastAsia"/>
          <w:sz w:val="20"/>
          <w:szCs w:val="20"/>
        </w:rPr>
        <w:t>，</w:t>
      </w:r>
      <w:r w:rsidR="00A01F3E" w:rsidRPr="00041BC9">
        <w:rPr>
          <w:sz w:val="20"/>
          <w:szCs w:val="20"/>
        </w:rPr>
        <w:t>包括增删改查</w:t>
      </w:r>
      <w:r w:rsidR="00A01F3E" w:rsidRPr="00041BC9">
        <w:rPr>
          <w:rFonts w:hint="eastAsia"/>
          <w:sz w:val="20"/>
          <w:szCs w:val="20"/>
        </w:rPr>
        <w:t>。</w:t>
      </w:r>
    </w:p>
    <w:p w14:paraId="0075C003"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处理流程</w:t>
      </w:r>
    </w:p>
    <w:p w14:paraId="4053E2F8" w14:textId="77777777" w:rsidR="00722C77" w:rsidRPr="00041BC9" w:rsidRDefault="00722C77" w:rsidP="00722C77">
      <w:pPr>
        <w:ind w:left="289" w:firstLine="420"/>
        <w:rPr>
          <w:sz w:val="20"/>
          <w:szCs w:val="20"/>
        </w:rPr>
      </w:pPr>
      <w:r w:rsidRPr="00041BC9">
        <w:rPr>
          <w:rFonts w:hint="eastAsia"/>
          <w:sz w:val="20"/>
          <w:szCs w:val="20"/>
        </w:rPr>
        <w:t>【流程描述】</w:t>
      </w:r>
    </w:p>
    <w:p w14:paraId="6D37208E" w14:textId="7DFAF8C0" w:rsidR="00722C77" w:rsidRPr="00041BC9" w:rsidRDefault="00A01F3E" w:rsidP="00152C2F">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pPr>
      <w:r w:rsidRPr="00041BC9">
        <w:rPr>
          <w:rFonts w:ascii="Calibri" w:hAnsi="Calibri"/>
          <w:sz w:val="20"/>
          <w:szCs w:val="20"/>
        </w:rPr>
        <w:t>较为简单的增删改查</w:t>
      </w:r>
      <w:r w:rsidRPr="00041BC9">
        <w:rPr>
          <w:rFonts w:ascii="Calibri" w:hAnsi="Calibri" w:hint="eastAsia"/>
          <w:sz w:val="20"/>
          <w:szCs w:val="20"/>
        </w:rPr>
        <w:t>，分为</w:t>
      </w:r>
      <w:r w:rsidRPr="00041BC9">
        <w:rPr>
          <w:rFonts w:ascii="Calibri" w:hAnsi="Calibri"/>
          <w:sz w:val="20"/>
          <w:szCs w:val="20"/>
        </w:rPr>
        <w:t>4</w:t>
      </w:r>
      <w:r w:rsidRPr="00041BC9">
        <w:rPr>
          <w:rFonts w:ascii="Calibri" w:hAnsi="Calibri" w:hint="eastAsia"/>
          <w:sz w:val="20"/>
          <w:szCs w:val="20"/>
        </w:rPr>
        <w:t>个接口实现，忽略输入输出，参考其他增删改查接</w:t>
      </w:r>
      <w:r w:rsidRPr="00041BC9">
        <w:rPr>
          <w:rFonts w:ascii="Calibri" w:hAnsi="Calibri" w:hint="eastAsia"/>
          <w:sz w:val="20"/>
          <w:szCs w:val="20"/>
        </w:rPr>
        <w:lastRenderedPageBreak/>
        <w:t>口。</w:t>
      </w:r>
    </w:p>
    <w:p w14:paraId="76E8D26E"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输入</w:t>
      </w:r>
    </w:p>
    <w:p w14:paraId="5CDDC710" w14:textId="32ACA851" w:rsidR="00722C77" w:rsidRPr="00041BC9" w:rsidRDefault="005B5776" w:rsidP="00041BC9">
      <w:pPr>
        <w:ind w:firstLine="420"/>
        <w:rPr>
          <w:sz w:val="20"/>
          <w:szCs w:val="20"/>
        </w:rPr>
      </w:pPr>
      <w:hyperlink w:anchor="_输入_8" w:history="1">
        <w:r w:rsidR="00D30A47" w:rsidRPr="00041BC9">
          <w:rPr>
            <w:rFonts w:hint="eastAsia"/>
            <w:sz w:val="20"/>
            <w:szCs w:val="20"/>
          </w:rPr>
          <w:t>微服务</w:t>
        </w:r>
        <w:r w:rsidR="00D30A47" w:rsidRPr="00041BC9">
          <w:rPr>
            <w:sz w:val="20"/>
            <w:szCs w:val="20"/>
          </w:rPr>
          <w:t>-</w:t>
        </w:r>
        <w:r w:rsidR="00D30A47" w:rsidRPr="00041BC9">
          <w:rPr>
            <w:rFonts w:hint="eastAsia"/>
            <w:sz w:val="20"/>
            <w:szCs w:val="20"/>
          </w:rPr>
          <w:t>公共管理</w:t>
        </w:r>
        <w:r w:rsidR="00D30A47" w:rsidRPr="00041BC9">
          <w:rPr>
            <w:sz w:val="20"/>
            <w:szCs w:val="20"/>
          </w:rPr>
          <w:t>-</w:t>
        </w:r>
        <w:r w:rsidR="00A01F3E" w:rsidRPr="00041BC9">
          <w:rPr>
            <w:rFonts w:hint="eastAsia"/>
            <w:sz w:val="20"/>
            <w:szCs w:val="20"/>
          </w:rPr>
          <w:t>消息模板</w:t>
        </w:r>
        <w:r w:rsidR="00D30A47" w:rsidRPr="00041BC9">
          <w:rPr>
            <w:rFonts w:hint="eastAsia"/>
            <w:sz w:val="20"/>
            <w:szCs w:val="20"/>
          </w:rPr>
          <w:t>业务管理</w:t>
        </w:r>
        <w:r w:rsidR="00D30A47" w:rsidRPr="00041BC9">
          <w:rPr>
            <w:sz w:val="20"/>
            <w:szCs w:val="20"/>
          </w:rPr>
          <w:t>-</w:t>
        </w:r>
        <w:r w:rsidR="00D30A47" w:rsidRPr="00041BC9">
          <w:rPr>
            <w:rFonts w:hint="eastAsia"/>
            <w:sz w:val="20"/>
            <w:szCs w:val="20"/>
          </w:rPr>
          <w:t>微服务查询</w:t>
        </w:r>
      </w:hyperlink>
    </w:p>
    <w:p w14:paraId="432A8974"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输出</w:t>
      </w:r>
    </w:p>
    <w:p w14:paraId="6EF76156" w14:textId="24C1EEA3" w:rsidR="00D30A47" w:rsidRPr="00041BC9" w:rsidRDefault="005B5776" w:rsidP="00041BC9">
      <w:pPr>
        <w:ind w:firstLine="420"/>
        <w:rPr>
          <w:sz w:val="20"/>
          <w:szCs w:val="20"/>
        </w:rPr>
      </w:pPr>
      <w:hyperlink w:anchor="_输出_9" w:history="1">
        <w:r w:rsidR="00D30A47" w:rsidRPr="00041BC9">
          <w:rPr>
            <w:rFonts w:hint="eastAsia"/>
            <w:sz w:val="20"/>
            <w:szCs w:val="20"/>
          </w:rPr>
          <w:t>微服务</w:t>
        </w:r>
        <w:r w:rsidR="00D30A47" w:rsidRPr="00041BC9">
          <w:rPr>
            <w:sz w:val="20"/>
            <w:szCs w:val="20"/>
          </w:rPr>
          <w:t>-</w:t>
        </w:r>
        <w:r w:rsidR="00D30A47" w:rsidRPr="00041BC9">
          <w:rPr>
            <w:rFonts w:hint="eastAsia"/>
            <w:sz w:val="20"/>
            <w:szCs w:val="20"/>
          </w:rPr>
          <w:t>公共管理</w:t>
        </w:r>
        <w:r w:rsidR="00D30A47" w:rsidRPr="00041BC9">
          <w:rPr>
            <w:sz w:val="20"/>
            <w:szCs w:val="20"/>
          </w:rPr>
          <w:t>-</w:t>
        </w:r>
        <w:r w:rsidR="00A01F3E" w:rsidRPr="00041BC9">
          <w:rPr>
            <w:rFonts w:hint="eastAsia"/>
            <w:sz w:val="20"/>
            <w:szCs w:val="20"/>
          </w:rPr>
          <w:t>消息模板</w:t>
        </w:r>
        <w:r w:rsidR="00D30A47" w:rsidRPr="00041BC9">
          <w:rPr>
            <w:rFonts w:hint="eastAsia"/>
            <w:sz w:val="20"/>
            <w:szCs w:val="20"/>
          </w:rPr>
          <w:t>业务管理</w:t>
        </w:r>
        <w:r w:rsidR="00D30A47" w:rsidRPr="00041BC9">
          <w:rPr>
            <w:sz w:val="20"/>
            <w:szCs w:val="20"/>
          </w:rPr>
          <w:t>-</w:t>
        </w:r>
        <w:r w:rsidR="00D30A47" w:rsidRPr="00041BC9">
          <w:rPr>
            <w:rFonts w:hint="eastAsia"/>
            <w:sz w:val="20"/>
            <w:szCs w:val="20"/>
          </w:rPr>
          <w:t>微服务查询</w:t>
        </w:r>
      </w:hyperlink>
    </w:p>
    <w:p w14:paraId="51E7FC69" w14:textId="77777777" w:rsidR="00722C77" w:rsidRPr="00041BC9" w:rsidRDefault="00722C77" w:rsidP="00722C77">
      <w:pPr>
        <w:pStyle w:val="4"/>
        <w:ind w:hanging="580"/>
        <w:rPr>
          <w:rFonts w:ascii="Calibri" w:eastAsia="宋体" w:hAnsi="Calibri"/>
          <w:b w:val="0"/>
          <w:bCs w:val="0"/>
          <w:sz w:val="20"/>
          <w:szCs w:val="20"/>
        </w:rPr>
      </w:pPr>
      <w:r w:rsidRPr="00041BC9">
        <w:rPr>
          <w:rFonts w:ascii="Calibri" w:eastAsia="宋体" w:hAnsi="Calibri" w:hint="eastAsia"/>
          <w:b w:val="0"/>
          <w:bCs w:val="0"/>
          <w:sz w:val="20"/>
          <w:szCs w:val="20"/>
        </w:rPr>
        <w:t>消息推送</w:t>
      </w:r>
    </w:p>
    <w:p w14:paraId="4BCB16BE"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功能描述</w:t>
      </w:r>
    </w:p>
    <w:p w14:paraId="4934659E" w14:textId="71103D82" w:rsidR="00722C77" w:rsidRPr="00041BC9" w:rsidRDefault="00722C77" w:rsidP="00722C77">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sz w:val="20"/>
          <w:szCs w:val="20"/>
        </w:rPr>
      </w:pPr>
      <w:r w:rsidRPr="00041BC9">
        <w:rPr>
          <w:sz w:val="20"/>
          <w:szCs w:val="20"/>
        </w:rPr>
        <w:tab/>
      </w:r>
      <w:r w:rsidR="001076A8" w:rsidRPr="00041BC9">
        <w:rPr>
          <w:rFonts w:hint="eastAsia"/>
          <w:sz w:val="20"/>
          <w:szCs w:val="20"/>
        </w:rPr>
        <w:t>平台产生的消息推送到指定用户端。</w:t>
      </w:r>
    </w:p>
    <w:p w14:paraId="7A2B3C21"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处理流程</w:t>
      </w:r>
    </w:p>
    <w:p w14:paraId="67AEC71B" w14:textId="77777777" w:rsidR="00722C77" w:rsidRPr="00041BC9" w:rsidRDefault="00722C77" w:rsidP="00722C77">
      <w:pPr>
        <w:ind w:left="289" w:firstLine="420"/>
        <w:rPr>
          <w:sz w:val="20"/>
          <w:szCs w:val="20"/>
        </w:rPr>
      </w:pPr>
      <w:r w:rsidRPr="00041BC9">
        <w:rPr>
          <w:rFonts w:hint="eastAsia"/>
          <w:sz w:val="20"/>
          <w:szCs w:val="20"/>
        </w:rPr>
        <w:t>【流程描述】</w:t>
      </w:r>
    </w:p>
    <w:p w14:paraId="51B4521B" w14:textId="77777777" w:rsidR="001076A8" w:rsidRPr="00041BC9" w:rsidRDefault="001076A8" w:rsidP="001076A8">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Calibri" w:hAnsi="Calibri"/>
          <w:sz w:val="20"/>
          <w:szCs w:val="20"/>
        </w:rPr>
      </w:pPr>
      <w:r w:rsidRPr="00041BC9">
        <w:rPr>
          <w:rFonts w:ascii="Calibri" w:hAnsi="Calibri"/>
          <w:sz w:val="20"/>
          <w:szCs w:val="20"/>
        </w:rPr>
        <w:t>消息推送目标端分为两个</w:t>
      </w:r>
      <w:r w:rsidRPr="00041BC9">
        <w:rPr>
          <w:rFonts w:ascii="Calibri" w:hAnsi="Calibri" w:hint="eastAsia"/>
          <w:sz w:val="20"/>
          <w:szCs w:val="20"/>
        </w:rPr>
        <w:t>：</w:t>
      </w:r>
      <w:r w:rsidRPr="00041BC9">
        <w:rPr>
          <w:rFonts w:ascii="Calibri" w:hAnsi="Calibri"/>
          <w:sz w:val="20"/>
          <w:szCs w:val="20"/>
        </w:rPr>
        <w:t>渠道人</w:t>
      </w:r>
      <w:r w:rsidRPr="00041BC9">
        <w:rPr>
          <w:rFonts w:ascii="Calibri" w:hAnsi="Calibri"/>
          <w:sz w:val="20"/>
          <w:szCs w:val="20"/>
        </w:rPr>
        <w:t>APP</w:t>
      </w:r>
      <w:r w:rsidRPr="00041BC9">
        <w:rPr>
          <w:rFonts w:ascii="Calibri" w:hAnsi="Calibri"/>
          <w:sz w:val="20"/>
          <w:szCs w:val="20"/>
        </w:rPr>
        <w:t>和资金方接口</w:t>
      </w:r>
      <w:r w:rsidRPr="00041BC9">
        <w:rPr>
          <w:rFonts w:ascii="Calibri" w:hAnsi="Calibri" w:hint="eastAsia"/>
          <w:sz w:val="20"/>
          <w:szCs w:val="20"/>
        </w:rPr>
        <w:t>。</w:t>
      </w:r>
      <w:r w:rsidRPr="00041BC9">
        <w:rPr>
          <w:rFonts w:ascii="Calibri" w:hAnsi="Calibri"/>
          <w:sz w:val="20"/>
          <w:szCs w:val="20"/>
        </w:rPr>
        <w:t>渠道人</w:t>
      </w:r>
      <w:r w:rsidRPr="00041BC9">
        <w:rPr>
          <w:rFonts w:ascii="Calibri" w:hAnsi="Calibri"/>
          <w:sz w:val="20"/>
          <w:szCs w:val="20"/>
        </w:rPr>
        <w:t>APP</w:t>
      </w:r>
      <w:r w:rsidRPr="00041BC9">
        <w:rPr>
          <w:rFonts w:ascii="Calibri" w:hAnsi="Calibri"/>
          <w:sz w:val="20"/>
          <w:szCs w:val="20"/>
        </w:rPr>
        <w:t>的消息推送使用第三方插件实现消息推送到</w:t>
      </w:r>
      <w:r w:rsidRPr="00041BC9">
        <w:rPr>
          <w:rFonts w:ascii="Calibri" w:hAnsi="Calibri"/>
          <w:sz w:val="20"/>
          <w:szCs w:val="20"/>
        </w:rPr>
        <w:t>app</w:t>
      </w:r>
      <w:r w:rsidRPr="00041BC9">
        <w:rPr>
          <w:rFonts w:ascii="Calibri" w:hAnsi="Calibri" w:hint="eastAsia"/>
          <w:sz w:val="20"/>
          <w:szCs w:val="20"/>
        </w:rPr>
        <w:t>；</w:t>
      </w:r>
      <w:r w:rsidRPr="00041BC9">
        <w:rPr>
          <w:rFonts w:ascii="Calibri" w:hAnsi="Calibri"/>
          <w:sz w:val="20"/>
          <w:szCs w:val="20"/>
        </w:rPr>
        <w:t>资金方接口的消息推送使用消息中间件的方式</w:t>
      </w:r>
      <w:r w:rsidRPr="00041BC9">
        <w:rPr>
          <w:rFonts w:ascii="Calibri" w:hAnsi="Calibri" w:hint="eastAsia"/>
          <w:sz w:val="20"/>
          <w:szCs w:val="20"/>
        </w:rPr>
        <w:t>，前期因资金方接口缺失，暂不实现，改为资金方登录平台资金方管理端查询未读消息，同时记录消息到消息记录表。</w:t>
      </w:r>
    </w:p>
    <w:p w14:paraId="3719403C" w14:textId="77777777" w:rsidR="00722C77" w:rsidRPr="00041BC9" w:rsidRDefault="00722C77" w:rsidP="00722C77">
      <w:pPr>
        <w:ind w:left="289" w:firstLine="420"/>
        <w:rPr>
          <w:sz w:val="20"/>
          <w:szCs w:val="20"/>
        </w:rPr>
      </w:pPr>
    </w:p>
    <w:p w14:paraId="5EC20713"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输入</w:t>
      </w:r>
    </w:p>
    <w:p w14:paraId="54965677" w14:textId="3EECBA6F" w:rsidR="00722C77" w:rsidRPr="00041BC9" w:rsidRDefault="005B5776" w:rsidP="00041BC9">
      <w:pPr>
        <w:ind w:firstLine="420"/>
        <w:rPr>
          <w:sz w:val="20"/>
          <w:szCs w:val="20"/>
        </w:rPr>
      </w:pPr>
      <w:hyperlink w:anchor="_输入_9" w:history="1">
        <w:r w:rsidR="00D30A47" w:rsidRPr="00041BC9">
          <w:rPr>
            <w:rFonts w:hint="eastAsia"/>
            <w:sz w:val="20"/>
            <w:szCs w:val="20"/>
          </w:rPr>
          <w:t>微服务</w:t>
        </w:r>
        <w:r w:rsidR="00D30A47" w:rsidRPr="00041BC9">
          <w:rPr>
            <w:sz w:val="20"/>
            <w:szCs w:val="20"/>
          </w:rPr>
          <w:t>-</w:t>
        </w:r>
        <w:r w:rsidR="00D30A47" w:rsidRPr="00041BC9">
          <w:rPr>
            <w:rFonts w:hint="eastAsia"/>
            <w:sz w:val="20"/>
            <w:szCs w:val="20"/>
          </w:rPr>
          <w:t>公共管理</w:t>
        </w:r>
        <w:r w:rsidR="00D30A47" w:rsidRPr="00041BC9">
          <w:rPr>
            <w:sz w:val="20"/>
            <w:szCs w:val="20"/>
          </w:rPr>
          <w:t>-</w:t>
        </w:r>
        <w:r w:rsidR="001076A8" w:rsidRPr="00041BC9">
          <w:rPr>
            <w:rFonts w:hint="eastAsia"/>
            <w:sz w:val="20"/>
            <w:szCs w:val="20"/>
          </w:rPr>
          <w:t>消息推送</w:t>
        </w:r>
        <w:r w:rsidR="00D30A47" w:rsidRPr="00041BC9">
          <w:rPr>
            <w:rFonts w:hint="eastAsia"/>
            <w:sz w:val="20"/>
            <w:szCs w:val="20"/>
          </w:rPr>
          <w:t>业务管理</w:t>
        </w:r>
        <w:r w:rsidR="00D30A47" w:rsidRPr="00041BC9">
          <w:rPr>
            <w:sz w:val="20"/>
            <w:szCs w:val="20"/>
          </w:rPr>
          <w:t>-</w:t>
        </w:r>
        <w:r w:rsidR="00D30A47" w:rsidRPr="00041BC9">
          <w:rPr>
            <w:rFonts w:hint="eastAsia"/>
            <w:sz w:val="20"/>
            <w:szCs w:val="20"/>
          </w:rPr>
          <w:t>微服务查询</w:t>
        </w:r>
      </w:hyperlink>
    </w:p>
    <w:p w14:paraId="26800905" w14:textId="77777777" w:rsidR="00722C77" w:rsidRPr="00041BC9" w:rsidRDefault="00722C77" w:rsidP="00722C77">
      <w:pPr>
        <w:pStyle w:val="5"/>
        <w:rPr>
          <w:rFonts w:ascii="Calibri" w:eastAsia="宋体" w:hAnsi="Calibri"/>
          <w:b w:val="0"/>
          <w:bCs w:val="0"/>
          <w:sz w:val="20"/>
          <w:szCs w:val="20"/>
        </w:rPr>
      </w:pPr>
      <w:r w:rsidRPr="00041BC9">
        <w:rPr>
          <w:rFonts w:ascii="Calibri" w:eastAsia="宋体" w:hAnsi="Calibri" w:hint="eastAsia"/>
          <w:b w:val="0"/>
          <w:bCs w:val="0"/>
          <w:sz w:val="20"/>
          <w:szCs w:val="20"/>
        </w:rPr>
        <w:t>输出</w:t>
      </w:r>
    </w:p>
    <w:p w14:paraId="34CF9388" w14:textId="1AB8F849" w:rsidR="00D30A47" w:rsidRPr="00041BC9" w:rsidRDefault="005B5776" w:rsidP="00041BC9">
      <w:pPr>
        <w:ind w:firstLine="420"/>
        <w:rPr>
          <w:sz w:val="20"/>
          <w:szCs w:val="20"/>
        </w:rPr>
      </w:pPr>
      <w:hyperlink w:anchor="_输出_10" w:history="1">
        <w:r w:rsidR="00D30A47" w:rsidRPr="00041BC9">
          <w:rPr>
            <w:rFonts w:hint="eastAsia"/>
            <w:sz w:val="20"/>
            <w:szCs w:val="20"/>
          </w:rPr>
          <w:t>微服务</w:t>
        </w:r>
        <w:r w:rsidR="00D30A47" w:rsidRPr="00041BC9">
          <w:rPr>
            <w:sz w:val="20"/>
            <w:szCs w:val="20"/>
          </w:rPr>
          <w:t>-</w:t>
        </w:r>
        <w:r w:rsidR="00D30A47" w:rsidRPr="00041BC9">
          <w:rPr>
            <w:rFonts w:hint="eastAsia"/>
            <w:sz w:val="20"/>
            <w:szCs w:val="20"/>
          </w:rPr>
          <w:t>公共管理</w:t>
        </w:r>
        <w:r w:rsidR="00D30A47" w:rsidRPr="00041BC9">
          <w:rPr>
            <w:sz w:val="20"/>
            <w:szCs w:val="20"/>
          </w:rPr>
          <w:t>-</w:t>
        </w:r>
        <w:r w:rsidR="001076A8" w:rsidRPr="00041BC9">
          <w:rPr>
            <w:rFonts w:hint="eastAsia"/>
            <w:sz w:val="20"/>
            <w:szCs w:val="20"/>
          </w:rPr>
          <w:t>消息推送</w:t>
        </w:r>
        <w:r w:rsidR="00D30A47" w:rsidRPr="00041BC9">
          <w:rPr>
            <w:rFonts w:hint="eastAsia"/>
            <w:sz w:val="20"/>
            <w:szCs w:val="20"/>
          </w:rPr>
          <w:t>业务管理</w:t>
        </w:r>
        <w:r w:rsidR="00D30A47" w:rsidRPr="00041BC9">
          <w:rPr>
            <w:sz w:val="20"/>
            <w:szCs w:val="20"/>
          </w:rPr>
          <w:t>-</w:t>
        </w:r>
        <w:r w:rsidR="00D30A47" w:rsidRPr="00041BC9">
          <w:rPr>
            <w:rFonts w:hint="eastAsia"/>
            <w:sz w:val="20"/>
            <w:szCs w:val="20"/>
          </w:rPr>
          <w:t>微服务查询</w:t>
        </w:r>
      </w:hyperlink>
    </w:p>
    <w:p w14:paraId="18E6CCFA" w14:textId="77777777" w:rsidR="00722C77" w:rsidRPr="00041BC9" w:rsidRDefault="00722C77" w:rsidP="00722C77">
      <w:pPr>
        <w:pStyle w:val="3"/>
        <w:tabs>
          <w:tab w:val="num" w:pos="1080"/>
        </w:tabs>
        <w:spacing w:beforeLines="50" w:before="156" w:after="0" w:line="360" w:lineRule="auto"/>
        <w:ind w:left="1803" w:hanging="1622"/>
        <w:rPr>
          <w:rFonts w:ascii="Calibri" w:hAnsi="Calibri"/>
          <w:b w:val="0"/>
          <w:bCs w:val="0"/>
          <w:sz w:val="20"/>
          <w:szCs w:val="20"/>
        </w:rPr>
      </w:pPr>
      <w:bookmarkStart w:id="698" w:name="_Toc486335779"/>
      <w:r w:rsidRPr="00041BC9">
        <w:rPr>
          <w:rFonts w:ascii="Calibri" w:hAnsi="Calibri" w:hint="eastAsia"/>
          <w:b w:val="0"/>
          <w:bCs w:val="0"/>
          <w:sz w:val="20"/>
          <w:szCs w:val="20"/>
        </w:rPr>
        <w:lastRenderedPageBreak/>
        <w:t>业务</w:t>
      </w:r>
      <w:r w:rsidRPr="00041BC9">
        <w:rPr>
          <w:rFonts w:ascii="Calibri" w:hAnsi="Calibri"/>
          <w:b w:val="0"/>
          <w:bCs w:val="0"/>
          <w:sz w:val="20"/>
          <w:szCs w:val="20"/>
        </w:rPr>
        <w:t>管理</w:t>
      </w:r>
      <w:bookmarkEnd w:id="698"/>
    </w:p>
    <w:p w14:paraId="339E53F6" w14:textId="77777777" w:rsidR="00C93415" w:rsidRPr="00041BC9" w:rsidRDefault="00C93415" w:rsidP="00041BC9">
      <w:pPr>
        <w:pStyle w:val="4"/>
        <w:rPr>
          <w:rFonts w:ascii="Calibri" w:eastAsia="宋体" w:hAnsi="Calibri"/>
          <w:b w:val="0"/>
          <w:bCs w:val="0"/>
          <w:sz w:val="20"/>
          <w:szCs w:val="20"/>
        </w:rPr>
      </w:pPr>
      <w:r w:rsidRPr="00041BC9">
        <w:rPr>
          <w:rFonts w:ascii="Calibri" w:eastAsia="宋体" w:hAnsi="Calibri" w:hint="eastAsia"/>
          <w:b w:val="0"/>
          <w:bCs w:val="0"/>
          <w:sz w:val="20"/>
          <w:szCs w:val="20"/>
        </w:rPr>
        <w:t>业务进度查询</w:t>
      </w:r>
    </w:p>
    <w:p w14:paraId="5C07C7A7"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功能描述</w:t>
      </w:r>
    </w:p>
    <w:p w14:paraId="31832FDB" w14:textId="77777777" w:rsidR="00C93415" w:rsidRPr="00041BC9"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sz w:val="20"/>
          <w:szCs w:val="20"/>
        </w:rPr>
      </w:pPr>
      <w:r w:rsidRPr="00041BC9">
        <w:rPr>
          <w:sz w:val="20"/>
          <w:szCs w:val="20"/>
        </w:rPr>
        <w:t>提供给管理人员分页查询业务</w:t>
      </w:r>
      <w:r w:rsidRPr="00041BC9">
        <w:rPr>
          <w:rFonts w:hint="eastAsia"/>
          <w:sz w:val="20"/>
          <w:szCs w:val="20"/>
        </w:rPr>
        <w:t>。</w:t>
      </w:r>
    </w:p>
    <w:p w14:paraId="10CFA467"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处理流程</w:t>
      </w:r>
    </w:p>
    <w:p w14:paraId="08E2AD9B" w14:textId="77777777" w:rsidR="00C93415" w:rsidRPr="00041BC9" w:rsidRDefault="00C93415">
      <w:pPr>
        <w:pStyle w:val="afb"/>
        <w:numPr>
          <w:ilvl w:val="0"/>
          <w:numId w:val="18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699" w:author="wangq" w:date="2017-08-21T17:25:00Z">
          <w:pPr>
            <w:pStyle w:val="afb"/>
            <w:numPr>
              <w:numId w:val="20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sidRPr="00041BC9">
        <w:rPr>
          <w:rFonts w:ascii="Calibri" w:hAnsi="Calibri" w:hint="eastAsia"/>
          <w:sz w:val="20"/>
          <w:szCs w:val="20"/>
        </w:rPr>
        <w:t>传入分页查询条件</w:t>
      </w:r>
    </w:p>
    <w:p w14:paraId="7B2AD0E5" w14:textId="77777777" w:rsidR="00C93415" w:rsidRPr="00041BC9" w:rsidRDefault="00C93415">
      <w:pPr>
        <w:pStyle w:val="afb"/>
        <w:numPr>
          <w:ilvl w:val="0"/>
          <w:numId w:val="18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00" w:author="wangq" w:date="2017-08-21T17:25:00Z">
          <w:pPr>
            <w:pStyle w:val="afb"/>
            <w:numPr>
              <w:numId w:val="20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sidRPr="00041BC9">
        <w:rPr>
          <w:rFonts w:ascii="Calibri" w:hAnsi="Calibri"/>
          <w:sz w:val="20"/>
          <w:szCs w:val="20"/>
        </w:rPr>
        <w:t>调用微服务</w:t>
      </w:r>
    </w:p>
    <w:p w14:paraId="349CED3C" w14:textId="77777777" w:rsidR="00C93415" w:rsidRPr="00041BC9" w:rsidRDefault="00C93415">
      <w:pPr>
        <w:pStyle w:val="afb"/>
        <w:numPr>
          <w:ilvl w:val="0"/>
          <w:numId w:val="18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01" w:author="wangq" w:date="2017-08-21T17:25:00Z">
          <w:pPr>
            <w:pStyle w:val="afb"/>
            <w:numPr>
              <w:numId w:val="20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sidRPr="00041BC9">
        <w:rPr>
          <w:rFonts w:ascii="Calibri" w:hAnsi="Calibri" w:hint="eastAsia"/>
          <w:sz w:val="20"/>
          <w:szCs w:val="20"/>
        </w:rPr>
        <w:t>返回分页信息</w:t>
      </w:r>
    </w:p>
    <w:p w14:paraId="0345DD02" w14:textId="77777777" w:rsidR="00C93415" w:rsidRPr="00041BC9" w:rsidRDefault="00C93415" w:rsidP="00C93415">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Calibri" w:hAnsi="Calibri"/>
          <w:sz w:val="20"/>
          <w:szCs w:val="20"/>
        </w:rPr>
      </w:pPr>
    </w:p>
    <w:p w14:paraId="2A3C50C6"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C93415" w:rsidRPr="0088421C" w14:paraId="37227DF2" w14:textId="77777777" w:rsidTr="00E02E99">
        <w:tc>
          <w:tcPr>
            <w:tcW w:w="1701" w:type="dxa"/>
            <w:shd w:val="clear" w:color="auto" w:fill="E0E0E0"/>
          </w:tcPr>
          <w:p w14:paraId="66F37480" w14:textId="77777777" w:rsidR="00C93415" w:rsidRPr="00041BC9" w:rsidRDefault="00C93415" w:rsidP="004E1359">
            <w:pPr>
              <w:jc w:val="center"/>
              <w:rPr>
                <w:sz w:val="20"/>
                <w:szCs w:val="20"/>
              </w:rPr>
            </w:pPr>
            <w:r w:rsidRPr="00041BC9">
              <w:rPr>
                <w:rFonts w:hint="eastAsia"/>
                <w:sz w:val="20"/>
                <w:szCs w:val="20"/>
              </w:rPr>
              <w:t>输入要素</w:t>
            </w:r>
          </w:p>
        </w:tc>
        <w:tc>
          <w:tcPr>
            <w:tcW w:w="1559" w:type="dxa"/>
            <w:shd w:val="clear" w:color="auto" w:fill="E0E0E0"/>
          </w:tcPr>
          <w:p w14:paraId="24C948AA" w14:textId="77777777" w:rsidR="00C93415" w:rsidRPr="00041BC9" w:rsidRDefault="00C93415" w:rsidP="004E1359">
            <w:pPr>
              <w:jc w:val="center"/>
              <w:rPr>
                <w:sz w:val="20"/>
                <w:szCs w:val="20"/>
              </w:rPr>
            </w:pPr>
            <w:r w:rsidRPr="00041BC9">
              <w:rPr>
                <w:rFonts w:hint="eastAsia"/>
                <w:sz w:val="20"/>
                <w:szCs w:val="20"/>
              </w:rPr>
              <w:t>字段名</w:t>
            </w:r>
          </w:p>
        </w:tc>
        <w:tc>
          <w:tcPr>
            <w:tcW w:w="1134" w:type="dxa"/>
            <w:shd w:val="clear" w:color="auto" w:fill="E0E0E0"/>
          </w:tcPr>
          <w:p w14:paraId="58F56664" w14:textId="77777777" w:rsidR="00C93415" w:rsidRPr="00041BC9" w:rsidRDefault="00C93415" w:rsidP="004E1359">
            <w:pPr>
              <w:jc w:val="center"/>
              <w:rPr>
                <w:sz w:val="20"/>
                <w:szCs w:val="20"/>
              </w:rPr>
            </w:pPr>
            <w:r w:rsidRPr="00041BC9">
              <w:rPr>
                <w:rFonts w:hint="eastAsia"/>
                <w:sz w:val="20"/>
                <w:szCs w:val="20"/>
              </w:rPr>
              <w:t>是否必填</w:t>
            </w:r>
          </w:p>
        </w:tc>
        <w:tc>
          <w:tcPr>
            <w:tcW w:w="3119" w:type="dxa"/>
            <w:shd w:val="clear" w:color="auto" w:fill="E0E0E0"/>
          </w:tcPr>
          <w:p w14:paraId="5965F2DA" w14:textId="77777777" w:rsidR="00C93415" w:rsidRPr="00041BC9" w:rsidRDefault="00C93415" w:rsidP="004E1359">
            <w:pPr>
              <w:jc w:val="center"/>
              <w:rPr>
                <w:sz w:val="20"/>
                <w:szCs w:val="20"/>
              </w:rPr>
            </w:pPr>
            <w:r w:rsidRPr="00041BC9">
              <w:rPr>
                <w:rFonts w:hint="eastAsia"/>
                <w:sz w:val="20"/>
                <w:szCs w:val="20"/>
              </w:rPr>
              <w:t>备注</w:t>
            </w:r>
          </w:p>
        </w:tc>
      </w:tr>
      <w:tr w:rsidR="00C93415" w:rsidRPr="0088421C" w14:paraId="3A635EB8" w14:textId="77777777" w:rsidTr="00E02E99">
        <w:tc>
          <w:tcPr>
            <w:tcW w:w="1701" w:type="dxa"/>
            <w:shd w:val="clear" w:color="auto" w:fill="auto"/>
          </w:tcPr>
          <w:p w14:paraId="41468435" w14:textId="77777777" w:rsidR="00C93415" w:rsidRPr="00041BC9" w:rsidRDefault="00C93415" w:rsidP="004E1359">
            <w:pPr>
              <w:jc w:val="left"/>
              <w:rPr>
                <w:sz w:val="20"/>
                <w:szCs w:val="20"/>
              </w:rPr>
            </w:pPr>
            <w:r w:rsidRPr="00041BC9">
              <w:rPr>
                <w:sz w:val="20"/>
                <w:szCs w:val="20"/>
              </w:rPr>
              <w:t>TOKEN</w:t>
            </w:r>
          </w:p>
        </w:tc>
        <w:tc>
          <w:tcPr>
            <w:tcW w:w="1559" w:type="dxa"/>
            <w:shd w:val="clear" w:color="auto" w:fill="auto"/>
          </w:tcPr>
          <w:p w14:paraId="494AB02F" w14:textId="77777777" w:rsidR="00C93415" w:rsidRPr="00041BC9" w:rsidDel="00CF76B1" w:rsidRDefault="00C93415" w:rsidP="004E1359">
            <w:pPr>
              <w:jc w:val="left"/>
              <w:rPr>
                <w:sz w:val="20"/>
                <w:szCs w:val="20"/>
              </w:rPr>
            </w:pPr>
            <w:r w:rsidRPr="00041BC9">
              <w:rPr>
                <w:sz w:val="20"/>
                <w:szCs w:val="20"/>
              </w:rPr>
              <w:t>TOKEN</w:t>
            </w:r>
          </w:p>
        </w:tc>
        <w:tc>
          <w:tcPr>
            <w:tcW w:w="1134" w:type="dxa"/>
            <w:shd w:val="clear" w:color="auto" w:fill="auto"/>
          </w:tcPr>
          <w:p w14:paraId="5155C720"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62C4FE79" w14:textId="77777777" w:rsidR="00C93415" w:rsidRPr="00041BC9" w:rsidRDefault="00C93415" w:rsidP="004E1359">
            <w:pPr>
              <w:jc w:val="left"/>
              <w:rPr>
                <w:sz w:val="20"/>
                <w:szCs w:val="20"/>
              </w:rPr>
            </w:pPr>
          </w:p>
        </w:tc>
      </w:tr>
      <w:tr w:rsidR="00C93415" w:rsidRPr="0088421C" w14:paraId="7E6A90BF" w14:textId="77777777" w:rsidTr="00E02E99">
        <w:tc>
          <w:tcPr>
            <w:tcW w:w="1701" w:type="dxa"/>
            <w:shd w:val="clear" w:color="auto" w:fill="auto"/>
          </w:tcPr>
          <w:p w14:paraId="11358EDD" w14:textId="77777777" w:rsidR="00C93415" w:rsidRPr="00041BC9" w:rsidRDefault="00C93415" w:rsidP="004E1359">
            <w:pPr>
              <w:jc w:val="left"/>
              <w:rPr>
                <w:sz w:val="20"/>
                <w:szCs w:val="20"/>
              </w:rPr>
            </w:pPr>
            <w:r w:rsidRPr="00041BC9">
              <w:rPr>
                <w:rFonts w:hint="eastAsia"/>
                <w:sz w:val="20"/>
                <w:szCs w:val="20"/>
              </w:rPr>
              <w:t>姓名</w:t>
            </w:r>
          </w:p>
        </w:tc>
        <w:tc>
          <w:tcPr>
            <w:tcW w:w="1559" w:type="dxa"/>
            <w:shd w:val="clear" w:color="auto" w:fill="auto"/>
          </w:tcPr>
          <w:p w14:paraId="4EB67BD7" w14:textId="77777777" w:rsidR="00C93415" w:rsidRPr="00041BC9" w:rsidRDefault="00C93415" w:rsidP="004E1359">
            <w:pPr>
              <w:jc w:val="left"/>
              <w:rPr>
                <w:sz w:val="20"/>
                <w:szCs w:val="20"/>
              </w:rPr>
            </w:pPr>
            <w:r w:rsidRPr="00041BC9">
              <w:rPr>
                <w:sz w:val="20"/>
                <w:szCs w:val="20"/>
              </w:rPr>
              <w:t>CUST_NAME</w:t>
            </w:r>
          </w:p>
        </w:tc>
        <w:tc>
          <w:tcPr>
            <w:tcW w:w="1134" w:type="dxa"/>
            <w:shd w:val="clear" w:color="auto" w:fill="auto"/>
          </w:tcPr>
          <w:p w14:paraId="49B9D2DA" w14:textId="77777777" w:rsidR="00C93415" w:rsidRPr="00041BC9" w:rsidRDefault="00C93415" w:rsidP="004E1359">
            <w:pPr>
              <w:jc w:val="left"/>
              <w:rPr>
                <w:sz w:val="20"/>
                <w:szCs w:val="20"/>
              </w:rPr>
            </w:pPr>
            <w:r w:rsidRPr="00041BC9">
              <w:rPr>
                <w:sz w:val="20"/>
                <w:szCs w:val="20"/>
              </w:rPr>
              <w:t>N</w:t>
            </w:r>
          </w:p>
        </w:tc>
        <w:tc>
          <w:tcPr>
            <w:tcW w:w="3119" w:type="dxa"/>
            <w:shd w:val="clear" w:color="auto" w:fill="auto"/>
          </w:tcPr>
          <w:p w14:paraId="78DAD6AD" w14:textId="77777777" w:rsidR="00C93415" w:rsidRPr="00041BC9" w:rsidRDefault="00C93415" w:rsidP="004E1359">
            <w:pPr>
              <w:jc w:val="left"/>
              <w:rPr>
                <w:sz w:val="20"/>
                <w:szCs w:val="20"/>
              </w:rPr>
            </w:pPr>
          </w:p>
        </w:tc>
      </w:tr>
      <w:tr w:rsidR="00C93415" w:rsidRPr="0088421C" w14:paraId="0AA67016" w14:textId="77777777" w:rsidTr="00E02E99">
        <w:tc>
          <w:tcPr>
            <w:tcW w:w="1701" w:type="dxa"/>
            <w:shd w:val="clear" w:color="auto" w:fill="auto"/>
          </w:tcPr>
          <w:p w14:paraId="593FF0C9" w14:textId="77777777" w:rsidR="00C93415" w:rsidRPr="00041BC9" w:rsidRDefault="00C93415" w:rsidP="004E1359">
            <w:pPr>
              <w:jc w:val="left"/>
              <w:rPr>
                <w:sz w:val="20"/>
                <w:szCs w:val="20"/>
              </w:rPr>
            </w:pPr>
            <w:r w:rsidRPr="00041BC9">
              <w:rPr>
                <w:rFonts w:hint="eastAsia"/>
                <w:sz w:val="20"/>
                <w:szCs w:val="20"/>
              </w:rPr>
              <w:t>身份证</w:t>
            </w:r>
          </w:p>
        </w:tc>
        <w:tc>
          <w:tcPr>
            <w:tcW w:w="1559" w:type="dxa"/>
            <w:shd w:val="clear" w:color="auto" w:fill="auto"/>
          </w:tcPr>
          <w:p w14:paraId="05054389" w14:textId="77777777" w:rsidR="00C93415" w:rsidRPr="00041BC9" w:rsidRDefault="00C93415" w:rsidP="004E1359">
            <w:pPr>
              <w:jc w:val="left"/>
              <w:rPr>
                <w:sz w:val="20"/>
                <w:szCs w:val="20"/>
              </w:rPr>
            </w:pPr>
            <w:r w:rsidRPr="00041BC9">
              <w:rPr>
                <w:sz w:val="20"/>
                <w:szCs w:val="20"/>
              </w:rPr>
              <w:t>ID_CARD_NO</w:t>
            </w:r>
          </w:p>
        </w:tc>
        <w:tc>
          <w:tcPr>
            <w:tcW w:w="1134" w:type="dxa"/>
            <w:shd w:val="clear" w:color="auto" w:fill="auto"/>
          </w:tcPr>
          <w:p w14:paraId="35FCA38E" w14:textId="77777777" w:rsidR="00C93415" w:rsidRPr="00041BC9" w:rsidRDefault="00C93415" w:rsidP="004E1359">
            <w:pPr>
              <w:jc w:val="left"/>
              <w:rPr>
                <w:sz w:val="20"/>
                <w:szCs w:val="20"/>
              </w:rPr>
            </w:pPr>
            <w:r w:rsidRPr="00041BC9">
              <w:rPr>
                <w:sz w:val="20"/>
                <w:szCs w:val="20"/>
              </w:rPr>
              <w:t>N</w:t>
            </w:r>
          </w:p>
        </w:tc>
        <w:tc>
          <w:tcPr>
            <w:tcW w:w="3119" w:type="dxa"/>
            <w:shd w:val="clear" w:color="auto" w:fill="auto"/>
          </w:tcPr>
          <w:p w14:paraId="381B4EAF" w14:textId="77777777" w:rsidR="00C93415" w:rsidRPr="00041BC9" w:rsidRDefault="00C93415" w:rsidP="004E1359">
            <w:pPr>
              <w:jc w:val="left"/>
              <w:rPr>
                <w:sz w:val="20"/>
                <w:szCs w:val="20"/>
              </w:rPr>
            </w:pPr>
          </w:p>
        </w:tc>
      </w:tr>
      <w:tr w:rsidR="00C93415" w:rsidRPr="0088421C" w14:paraId="2A6EA6D0" w14:textId="77777777" w:rsidTr="00E02E99">
        <w:tc>
          <w:tcPr>
            <w:tcW w:w="1701" w:type="dxa"/>
            <w:shd w:val="clear" w:color="auto" w:fill="auto"/>
          </w:tcPr>
          <w:p w14:paraId="2E26ADAC" w14:textId="77777777" w:rsidR="00C93415" w:rsidRPr="00041BC9" w:rsidRDefault="00C93415" w:rsidP="004E1359">
            <w:pPr>
              <w:jc w:val="left"/>
              <w:rPr>
                <w:sz w:val="20"/>
                <w:szCs w:val="20"/>
              </w:rPr>
            </w:pPr>
            <w:r w:rsidRPr="00041BC9">
              <w:rPr>
                <w:rFonts w:hint="eastAsia"/>
                <w:sz w:val="20"/>
                <w:szCs w:val="20"/>
              </w:rPr>
              <w:t>业务状态</w:t>
            </w:r>
          </w:p>
        </w:tc>
        <w:tc>
          <w:tcPr>
            <w:tcW w:w="1559" w:type="dxa"/>
            <w:shd w:val="clear" w:color="auto" w:fill="auto"/>
          </w:tcPr>
          <w:p w14:paraId="1CE1635F" w14:textId="77777777" w:rsidR="00C93415" w:rsidRPr="00041BC9" w:rsidRDefault="00C93415" w:rsidP="004E1359">
            <w:pPr>
              <w:jc w:val="left"/>
              <w:rPr>
                <w:sz w:val="20"/>
                <w:szCs w:val="20"/>
              </w:rPr>
            </w:pPr>
            <w:r w:rsidRPr="00041BC9">
              <w:rPr>
                <w:sz w:val="20"/>
                <w:szCs w:val="20"/>
              </w:rPr>
              <w:t>BUSS_STATUS</w:t>
            </w:r>
          </w:p>
        </w:tc>
        <w:tc>
          <w:tcPr>
            <w:tcW w:w="1134" w:type="dxa"/>
            <w:shd w:val="clear" w:color="auto" w:fill="auto"/>
          </w:tcPr>
          <w:p w14:paraId="0DADFCB8" w14:textId="77777777" w:rsidR="00C93415" w:rsidRPr="00041BC9" w:rsidRDefault="00C93415" w:rsidP="004E1359">
            <w:pPr>
              <w:jc w:val="left"/>
              <w:rPr>
                <w:sz w:val="20"/>
                <w:szCs w:val="20"/>
              </w:rPr>
            </w:pPr>
            <w:r w:rsidRPr="00041BC9">
              <w:rPr>
                <w:sz w:val="20"/>
                <w:szCs w:val="20"/>
              </w:rPr>
              <w:t>N</w:t>
            </w:r>
          </w:p>
        </w:tc>
        <w:tc>
          <w:tcPr>
            <w:tcW w:w="3119" w:type="dxa"/>
            <w:shd w:val="clear" w:color="auto" w:fill="auto"/>
          </w:tcPr>
          <w:p w14:paraId="66C4E413" w14:textId="77777777" w:rsidR="00C93415" w:rsidRPr="00041BC9" w:rsidRDefault="00C93415" w:rsidP="004E1359">
            <w:pPr>
              <w:jc w:val="left"/>
              <w:rPr>
                <w:sz w:val="20"/>
                <w:szCs w:val="20"/>
              </w:rPr>
            </w:pPr>
          </w:p>
        </w:tc>
      </w:tr>
      <w:tr w:rsidR="008E09E5" w:rsidRPr="0088421C" w14:paraId="6ACDC5D8" w14:textId="77777777" w:rsidTr="00E02E99">
        <w:tc>
          <w:tcPr>
            <w:tcW w:w="1701" w:type="dxa"/>
            <w:shd w:val="clear" w:color="auto" w:fill="auto"/>
          </w:tcPr>
          <w:p w14:paraId="166D4D28" w14:textId="2A803935" w:rsidR="008E09E5" w:rsidRPr="00041BC9" w:rsidRDefault="008E09E5" w:rsidP="004E1359">
            <w:pPr>
              <w:jc w:val="left"/>
              <w:rPr>
                <w:sz w:val="20"/>
                <w:szCs w:val="20"/>
              </w:rPr>
            </w:pPr>
            <w:r>
              <w:rPr>
                <w:rFonts w:hint="eastAsia"/>
                <w:sz w:val="20"/>
                <w:szCs w:val="20"/>
              </w:rPr>
              <w:t>业务</w:t>
            </w:r>
            <w:r>
              <w:rPr>
                <w:sz w:val="20"/>
                <w:szCs w:val="20"/>
              </w:rPr>
              <w:t>申请时间起</w:t>
            </w:r>
          </w:p>
        </w:tc>
        <w:tc>
          <w:tcPr>
            <w:tcW w:w="1559" w:type="dxa"/>
            <w:shd w:val="clear" w:color="auto" w:fill="auto"/>
          </w:tcPr>
          <w:p w14:paraId="7A35B21F" w14:textId="77777777" w:rsidR="008E09E5" w:rsidRPr="00041BC9" w:rsidRDefault="008E09E5" w:rsidP="004E1359">
            <w:pPr>
              <w:jc w:val="left"/>
              <w:rPr>
                <w:sz w:val="20"/>
                <w:szCs w:val="20"/>
              </w:rPr>
            </w:pPr>
          </w:p>
        </w:tc>
        <w:tc>
          <w:tcPr>
            <w:tcW w:w="1134" w:type="dxa"/>
            <w:shd w:val="clear" w:color="auto" w:fill="auto"/>
          </w:tcPr>
          <w:p w14:paraId="78FF511C" w14:textId="665D2D6B" w:rsidR="008E09E5" w:rsidRPr="00041BC9" w:rsidRDefault="00AE4A0C" w:rsidP="004E1359">
            <w:pPr>
              <w:jc w:val="left"/>
              <w:rPr>
                <w:sz w:val="20"/>
                <w:szCs w:val="20"/>
              </w:rPr>
            </w:pPr>
            <w:r>
              <w:rPr>
                <w:rFonts w:hint="eastAsia"/>
                <w:sz w:val="20"/>
                <w:szCs w:val="20"/>
              </w:rPr>
              <w:t>N</w:t>
            </w:r>
          </w:p>
        </w:tc>
        <w:tc>
          <w:tcPr>
            <w:tcW w:w="3119" w:type="dxa"/>
            <w:shd w:val="clear" w:color="auto" w:fill="auto"/>
          </w:tcPr>
          <w:p w14:paraId="75D79721" w14:textId="77777777" w:rsidR="008E09E5" w:rsidRPr="00041BC9" w:rsidRDefault="008E09E5" w:rsidP="004E1359">
            <w:pPr>
              <w:jc w:val="left"/>
              <w:rPr>
                <w:sz w:val="20"/>
                <w:szCs w:val="20"/>
              </w:rPr>
            </w:pPr>
          </w:p>
        </w:tc>
      </w:tr>
      <w:tr w:rsidR="008E09E5" w:rsidRPr="0088421C" w14:paraId="120EECCC" w14:textId="77777777" w:rsidTr="00E02E99">
        <w:tc>
          <w:tcPr>
            <w:tcW w:w="1701" w:type="dxa"/>
            <w:shd w:val="clear" w:color="auto" w:fill="auto"/>
          </w:tcPr>
          <w:p w14:paraId="09F1BBE0" w14:textId="4FE6DA9A" w:rsidR="008E09E5" w:rsidRPr="00041BC9" w:rsidRDefault="00AE4A0C" w:rsidP="004E1359">
            <w:pPr>
              <w:jc w:val="left"/>
              <w:rPr>
                <w:sz w:val="20"/>
                <w:szCs w:val="20"/>
              </w:rPr>
            </w:pPr>
            <w:r>
              <w:rPr>
                <w:rFonts w:hint="eastAsia"/>
                <w:sz w:val="20"/>
                <w:szCs w:val="20"/>
              </w:rPr>
              <w:t>业务</w:t>
            </w:r>
            <w:r>
              <w:rPr>
                <w:sz w:val="20"/>
                <w:szCs w:val="20"/>
              </w:rPr>
              <w:t>申请时间</w:t>
            </w:r>
            <w:r>
              <w:rPr>
                <w:rFonts w:hint="eastAsia"/>
                <w:sz w:val="20"/>
                <w:szCs w:val="20"/>
              </w:rPr>
              <w:t>止</w:t>
            </w:r>
          </w:p>
        </w:tc>
        <w:tc>
          <w:tcPr>
            <w:tcW w:w="1559" w:type="dxa"/>
            <w:shd w:val="clear" w:color="auto" w:fill="auto"/>
          </w:tcPr>
          <w:p w14:paraId="19C12744" w14:textId="77777777" w:rsidR="008E09E5" w:rsidRPr="00041BC9" w:rsidRDefault="008E09E5" w:rsidP="004E1359">
            <w:pPr>
              <w:jc w:val="left"/>
              <w:rPr>
                <w:sz w:val="20"/>
                <w:szCs w:val="20"/>
              </w:rPr>
            </w:pPr>
          </w:p>
        </w:tc>
        <w:tc>
          <w:tcPr>
            <w:tcW w:w="1134" w:type="dxa"/>
            <w:shd w:val="clear" w:color="auto" w:fill="auto"/>
          </w:tcPr>
          <w:p w14:paraId="220C1999" w14:textId="1FA45C28" w:rsidR="008E09E5" w:rsidRPr="00041BC9" w:rsidRDefault="00AE4A0C" w:rsidP="004E1359">
            <w:pPr>
              <w:jc w:val="left"/>
              <w:rPr>
                <w:sz w:val="20"/>
                <w:szCs w:val="20"/>
              </w:rPr>
            </w:pPr>
            <w:r>
              <w:rPr>
                <w:rFonts w:hint="eastAsia"/>
                <w:sz w:val="20"/>
                <w:szCs w:val="20"/>
              </w:rPr>
              <w:t>N</w:t>
            </w:r>
          </w:p>
        </w:tc>
        <w:tc>
          <w:tcPr>
            <w:tcW w:w="3119" w:type="dxa"/>
            <w:shd w:val="clear" w:color="auto" w:fill="auto"/>
          </w:tcPr>
          <w:p w14:paraId="453EB768" w14:textId="77777777" w:rsidR="008E09E5" w:rsidRPr="00041BC9" w:rsidRDefault="008E09E5" w:rsidP="004E1359">
            <w:pPr>
              <w:jc w:val="left"/>
              <w:rPr>
                <w:sz w:val="20"/>
                <w:szCs w:val="20"/>
              </w:rPr>
            </w:pPr>
          </w:p>
        </w:tc>
      </w:tr>
      <w:tr w:rsidR="00811491" w:rsidRPr="0088421C" w14:paraId="1734D769" w14:textId="77777777" w:rsidTr="008E09E5">
        <w:tc>
          <w:tcPr>
            <w:tcW w:w="1701" w:type="dxa"/>
            <w:shd w:val="clear" w:color="auto" w:fill="auto"/>
          </w:tcPr>
          <w:p w14:paraId="3AE04921" w14:textId="74831A69" w:rsidR="00811491" w:rsidRDefault="00811491" w:rsidP="004E1359">
            <w:pPr>
              <w:jc w:val="left"/>
              <w:rPr>
                <w:sz w:val="20"/>
                <w:szCs w:val="20"/>
              </w:rPr>
            </w:pPr>
            <w:r>
              <w:rPr>
                <w:rFonts w:hint="eastAsia"/>
                <w:sz w:val="20"/>
                <w:szCs w:val="20"/>
              </w:rPr>
              <w:t>渠道</w:t>
            </w:r>
            <w:r>
              <w:rPr>
                <w:sz w:val="20"/>
                <w:szCs w:val="20"/>
              </w:rPr>
              <w:t>人名称</w:t>
            </w:r>
          </w:p>
        </w:tc>
        <w:tc>
          <w:tcPr>
            <w:tcW w:w="1559" w:type="dxa"/>
            <w:shd w:val="clear" w:color="auto" w:fill="auto"/>
          </w:tcPr>
          <w:p w14:paraId="496247D6" w14:textId="77777777" w:rsidR="00811491" w:rsidRPr="00041BC9" w:rsidRDefault="00811491" w:rsidP="004E1359">
            <w:pPr>
              <w:jc w:val="left"/>
              <w:rPr>
                <w:sz w:val="20"/>
                <w:szCs w:val="20"/>
              </w:rPr>
            </w:pPr>
          </w:p>
        </w:tc>
        <w:tc>
          <w:tcPr>
            <w:tcW w:w="1134" w:type="dxa"/>
            <w:shd w:val="clear" w:color="auto" w:fill="auto"/>
          </w:tcPr>
          <w:p w14:paraId="5A6AB635" w14:textId="64992C06" w:rsidR="00811491" w:rsidRDefault="00811491" w:rsidP="004E1359">
            <w:pPr>
              <w:jc w:val="left"/>
              <w:rPr>
                <w:sz w:val="20"/>
                <w:szCs w:val="20"/>
              </w:rPr>
            </w:pPr>
            <w:r>
              <w:rPr>
                <w:rFonts w:hint="eastAsia"/>
                <w:sz w:val="20"/>
                <w:szCs w:val="20"/>
              </w:rPr>
              <w:t>N</w:t>
            </w:r>
          </w:p>
        </w:tc>
        <w:tc>
          <w:tcPr>
            <w:tcW w:w="3119" w:type="dxa"/>
            <w:shd w:val="clear" w:color="auto" w:fill="auto"/>
          </w:tcPr>
          <w:p w14:paraId="4ADCE472" w14:textId="77777777" w:rsidR="00811491" w:rsidRPr="00041BC9" w:rsidRDefault="00811491" w:rsidP="004E1359">
            <w:pPr>
              <w:jc w:val="left"/>
              <w:rPr>
                <w:sz w:val="20"/>
                <w:szCs w:val="20"/>
              </w:rPr>
            </w:pPr>
          </w:p>
        </w:tc>
      </w:tr>
      <w:tr w:rsidR="00C93415" w:rsidRPr="0088421C" w14:paraId="1D0480C1" w14:textId="77777777" w:rsidTr="00E02E99">
        <w:tc>
          <w:tcPr>
            <w:tcW w:w="1701" w:type="dxa"/>
            <w:shd w:val="clear" w:color="auto" w:fill="auto"/>
          </w:tcPr>
          <w:p w14:paraId="72024157" w14:textId="77777777" w:rsidR="00C93415" w:rsidRPr="00041BC9" w:rsidRDefault="00C93415" w:rsidP="004E1359">
            <w:pPr>
              <w:jc w:val="left"/>
              <w:rPr>
                <w:sz w:val="20"/>
                <w:szCs w:val="20"/>
              </w:rPr>
            </w:pPr>
            <w:r w:rsidRPr="00041BC9">
              <w:rPr>
                <w:rFonts w:hint="eastAsia"/>
                <w:sz w:val="20"/>
                <w:szCs w:val="20"/>
              </w:rPr>
              <w:t>每页行数</w:t>
            </w:r>
          </w:p>
        </w:tc>
        <w:tc>
          <w:tcPr>
            <w:tcW w:w="1559" w:type="dxa"/>
            <w:shd w:val="clear" w:color="auto" w:fill="auto"/>
          </w:tcPr>
          <w:p w14:paraId="5B91A742" w14:textId="77777777" w:rsidR="00C93415" w:rsidRPr="00041BC9" w:rsidRDefault="00C93415" w:rsidP="004E1359">
            <w:pPr>
              <w:jc w:val="left"/>
              <w:rPr>
                <w:sz w:val="20"/>
                <w:szCs w:val="20"/>
              </w:rPr>
            </w:pPr>
            <w:r w:rsidRPr="00041BC9">
              <w:rPr>
                <w:sz w:val="20"/>
                <w:szCs w:val="20"/>
              </w:rPr>
              <w:t>rows</w:t>
            </w:r>
          </w:p>
        </w:tc>
        <w:tc>
          <w:tcPr>
            <w:tcW w:w="1134" w:type="dxa"/>
            <w:shd w:val="clear" w:color="auto" w:fill="auto"/>
          </w:tcPr>
          <w:p w14:paraId="7DCA642B"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5871B39D" w14:textId="77777777" w:rsidR="00C93415" w:rsidRPr="00041BC9" w:rsidRDefault="00C93415" w:rsidP="004E1359">
            <w:pPr>
              <w:jc w:val="left"/>
              <w:rPr>
                <w:sz w:val="20"/>
                <w:szCs w:val="20"/>
              </w:rPr>
            </w:pPr>
          </w:p>
        </w:tc>
      </w:tr>
      <w:tr w:rsidR="00C93415" w:rsidRPr="0088421C" w14:paraId="55976451" w14:textId="77777777" w:rsidTr="00E02E99">
        <w:tc>
          <w:tcPr>
            <w:tcW w:w="1701" w:type="dxa"/>
            <w:shd w:val="clear" w:color="auto" w:fill="auto"/>
          </w:tcPr>
          <w:p w14:paraId="50CC231C" w14:textId="77777777" w:rsidR="00C93415" w:rsidRPr="00041BC9" w:rsidRDefault="00C93415" w:rsidP="004E1359">
            <w:pPr>
              <w:jc w:val="left"/>
              <w:rPr>
                <w:sz w:val="20"/>
                <w:szCs w:val="20"/>
              </w:rPr>
            </w:pPr>
            <w:r w:rsidRPr="00041BC9">
              <w:rPr>
                <w:rFonts w:hint="eastAsia"/>
                <w:sz w:val="20"/>
                <w:szCs w:val="20"/>
              </w:rPr>
              <w:t>起始条数</w:t>
            </w:r>
          </w:p>
        </w:tc>
        <w:tc>
          <w:tcPr>
            <w:tcW w:w="1559" w:type="dxa"/>
            <w:shd w:val="clear" w:color="auto" w:fill="auto"/>
          </w:tcPr>
          <w:p w14:paraId="426BCF73" w14:textId="77777777" w:rsidR="00C93415" w:rsidRPr="00041BC9" w:rsidRDefault="00C93415" w:rsidP="004E1359">
            <w:pPr>
              <w:jc w:val="left"/>
              <w:rPr>
                <w:sz w:val="20"/>
                <w:szCs w:val="20"/>
              </w:rPr>
            </w:pPr>
            <w:r w:rsidRPr="00041BC9">
              <w:rPr>
                <w:sz w:val="20"/>
                <w:szCs w:val="20"/>
              </w:rPr>
              <w:t>start</w:t>
            </w:r>
          </w:p>
        </w:tc>
        <w:tc>
          <w:tcPr>
            <w:tcW w:w="1134" w:type="dxa"/>
            <w:shd w:val="clear" w:color="auto" w:fill="auto"/>
          </w:tcPr>
          <w:p w14:paraId="3D02464B"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1B4F8B15" w14:textId="77777777" w:rsidR="00C93415" w:rsidRPr="00041BC9" w:rsidRDefault="00C93415" w:rsidP="004E1359">
            <w:pPr>
              <w:jc w:val="left"/>
              <w:rPr>
                <w:sz w:val="20"/>
                <w:szCs w:val="20"/>
              </w:rPr>
            </w:pPr>
          </w:p>
        </w:tc>
      </w:tr>
    </w:tbl>
    <w:p w14:paraId="2BF06067" w14:textId="77777777" w:rsidR="00C93415" w:rsidRPr="00041BC9"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sz w:val="20"/>
          <w:szCs w:val="20"/>
        </w:rPr>
      </w:pPr>
    </w:p>
    <w:p w14:paraId="3FAF1540" w14:textId="77777777" w:rsidR="00C93415" w:rsidRPr="00041BC9" w:rsidRDefault="00C93415" w:rsidP="00C93415">
      <w:pPr>
        <w:rPr>
          <w:sz w:val="20"/>
          <w:szCs w:val="20"/>
        </w:rPr>
      </w:pPr>
    </w:p>
    <w:p w14:paraId="3ACF1D2E"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88421C" w14:paraId="5E194673" w14:textId="77777777" w:rsidTr="004E1359">
        <w:tc>
          <w:tcPr>
            <w:tcW w:w="1559" w:type="dxa"/>
            <w:shd w:val="clear" w:color="auto" w:fill="E0E0E0"/>
          </w:tcPr>
          <w:p w14:paraId="369F3AE3" w14:textId="77777777" w:rsidR="00C93415" w:rsidRPr="00041BC9" w:rsidRDefault="00C93415" w:rsidP="004E1359">
            <w:pPr>
              <w:jc w:val="center"/>
              <w:rPr>
                <w:sz w:val="20"/>
                <w:szCs w:val="20"/>
              </w:rPr>
            </w:pPr>
            <w:r w:rsidRPr="00041BC9">
              <w:rPr>
                <w:rFonts w:hint="eastAsia"/>
                <w:sz w:val="20"/>
                <w:szCs w:val="20"/>
              </w:rPr>
              <w:t>输入要素</w:t>
            </w:r>
          </w:p>
        </w:tc>
        <w:tc>
          <w:tcPr>
            <w:tcW w:w="1701" w:type="dxa"/>
            <w:shd w:val="clear" w:color="auto" w:fill="E0E0E0"/>
          </w:tcPr>
          <w:p w14:paraId="15A2F3C1" w14:textId="77777777" w:rsidR="00C93415" w:rsidRPr="00041BC9" w:rsidRDefault="00C93415" w:rsidP="004E1359">
            <w:pPr>
              <w:jc w:val="center"/>
              <w:rPr>
                <w:sz w:val="20"/>
                <w:szCs w:val="20"/>
              </w:rPr>
            </w:pPr>
            <w:r w:rsidRPr="00041BC9">
              <w:rPr>
                <w:rFonts w:hint="eastAsia"/>
                <w:sz w:val="20"/>
                <w:szCs w:val="20"/>
              </w:rPr>
              <w:t>字段名</w:t>
            </w:r>
          </w:p>
        </w:tc>
        <w:tc>
          <w:tcPr>
            <w:tcW w:w="1134" w:type="dxa"/>
            <w:shd w:val="clear" w:color="auto" w:fill="E0E0E0"/>
          </w:tcPr>
          <w:p w14:paraId="276DEC10" w14:textId="77777777" w:rsidR="00C93415" w:rsidRPr="00041BC9" w:rsidRDefault="00C93415" w:rsidP="004E1359">
            <w:pPr>
              <w:jc w:val="center"/>
              <w:rPr>
                <w:sz w:val="20"/>
                <w:szCs w:val="20"/>
              </w:rPr>
            </w:pPr>
            <w:r w:rsidRPr="00041BC9">
              <w:rPr>
                <w:rFonts w:hint="eastAsia"/>
                <w:sz w:val="20"/>
                <w:szCs w:val="20"/>
              </w:rPr>
              <w:t>是否必填</w:t>
            </w:r>
          </w:p>
        </w:tc>
        <w:tc>
          <w:tcPr>
            <w:tcW w:w="3119" w:type="dxa"/>
            <w:shd w:val="clear" w:color="auto" w:fill="E0E0E0"/>
          </w:tcPr>
          <w:p w14:paraId="3F05D716" w14:textId="77777777" w:rsidR="00C93415" w:rsidRPr="00041BC9" w:rsidRDefault="00C93415" w:rsidP="004E1359">
            <w:pPr>
              <w:jc w:val="center"/>
              <w:rPr>
                <w:sz w:val="20"/>
                <w:szCs w:val="20"/>
              </w:rPr>
            </w:pPr>
            <w:r w:rsidRPr="00041BC9">
              <w:rPr>
                <w:rFonts w:hint="eastAsia"/>
                <w:sz w:val="20"/>
                <w:szCs w:val="20"/>
              </w:rPr>
              <w:t>备注</w:t>
            </w:r>
          </w:p>
        </w:tc>
      </w:tr>
      <w:tr w:rsidR="00C93415" w:rsidRPr="0088421C" w14:paraId="6215002D" w14:textId="77777777" w:rsidTr="004E1359">
        <w:tc>
          <w:tcPr>
            <w:tcW w:w="1559" w:type="dxa"/>
            <w:shd w:val="clear" w:color="auto" w:fill="auto"/>
          </w:tcPr>
          <w:p w14:paraId="0AB0935B" w14:textId="77777777" w:rsidR="00C93415" w:rsidRPr="00041BC9" w:rsidRDefault="00C93415" w:rsidP="004E1359">
            <w:pPr>
              <w:jc w:val="left"/>
              <w:rPr>
                <w:sz w:val="20"/>
                <w:szCs w:val="20"/>
              </w:rPr>
            </w:pPr>
            <w:r w:rsidRPr="00041BC9">
              <w:rPr>
                <w:rFonts w:hint="eastAsia"/>
                <w:sz w:val="20"/>
                <w:szCs w:val="20"/>
              </w:rPr>
              <w:t>业务</w:t>
            </w:r>
            <w:r w:rsidRPr="00041BC9">
              <w:rPr>
                <w:sz w:val="20"/>
                <w:szCs w:val="20"/>
              </w:rPr>
              <w:t>状态</w:t>
            </w:r>
          </w:p>
        </w:tc>
        <w:tc>
          <w:tcPr>
            <w:tcW w:w="1701" w:type="dxa"/>
            <w:shd w:val="clear" w:color="auto" w:fill="auto"/>
          </w:tcPr>
          <w:p w14:paraId="3311BAEA" w14:textId="77777777" w:rsidR="00C93415" w:rsidRPr="00041BC9" w:rsidRDefault="00C93415" w:rsidP="004E1359">
            <w:pPr>
              <w:jc w:val="left"/>
              <w:rPr>
                <w:sz w:val="20"/>
                <w:szCs w:val="20"/>
              </w:rPr>
            </w:pPr>
            <w:r w:rsidRPr="00041BC9">
              <w:rPr>
                <w:sz w:val="20"/>
                <w:szCs w:val="20"/>
              </w:rPr>
              <w:t>BUSS_STATUSNAME</w:t>
            </w:r>
          </w:p>
        </w:tc>
        <w:tc>
          <w:tcPr>
            <w:tcW w:w="1134" w:type="dxa"/>
            <w:shd w:val="clear" w:color="auto" w:fill="auto"/>
          </w:tcPr>
          <w:p w14:paraId="4A3C66F8"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0A470845" w14:textId="77777777" w:rsidR="00C93415" w:rsidRPr="00041BC9" w:rsidRDefault="00C93415" w:rsidP="004E1359">
            <w:pPr>
              <w:jc w:val="left"/>
              <w:rPr>
                <w:sz w:val="20"/>
                <w:szCs w:val="20"/>
              </w:rPr>
            </w:pPr>
          </w:p>
        </w:tc>
      </w:tr>
      <w:tr w:rsidR="00C93415" w:rsidRPr="0088421C" w14:paraId="2B0C24A9" w14:textId="77777777" w:rsidTr="004E1359">
        <w:tc>
          <w:tcPr>
            <w:tcW w:w="1559" w:type="dxa"/>
            <w:shd w:val="clear" w:color="auto" w:fill="auto"/>
          </w:tcPr>
          <w:p w14:paraId="5AB4B8A1" w14:textId="77777777" w:rsidR="00C93415" w:rsidRPr="00041BC9" w:rsidRDefault="00C93415" w:rsidP="004E1359">
            <w:pPr>
              <w:jc w:val="left"/>
              <w:rPr>
                <w:sz w:val="20"/>
                <w:szCs w:val="20"/>
              </w:rPr>
            </w:pPr>
            <w:r w:rsidRPr="00041BC9">
              <w:rPr>
                <w:rFonts w:hint="eastAsia"/>
                <w:sz w:val="20"/>
                <w:szCs w:val="20"/>
              </w:rPr>
              <w:t>资金</w:t>
            </w:r>
            <w:r w:rsidRPr="00041BC9">
              <w:rPr>
                <w:sz w:val="20"/>
                <w:szCs w:val="20"/>
              </w:rPr>
              <w:t>方名称</w:t>
            </w:r>
          </w:p>
        </w:tc>
        <w:tc>
          <w:tcPr>
            <w:tcW w:w="1701" w:type="dxa"/>
            <w:shd w:val="clear" w:color="auto" w:fill="auto"/>
          </w:tcPr>
          <w:p w14:paraId="621BE31C" w14:textId="73626494" w:rsidR="00C93415" w:rsidRPr="00041BC9" w:rsidRDefault="00C93415" w:rsidP="004E1359">
            <w:pPr>
              <w:jc w:val="left"/>
              <w:rPr>
                <w:sz w:val="20"/>
                <w:szCs w:val="20"/>
              </w:rPr>
            </w:pPr>
          </w:p>
        </w:tc>
        <w:tc>
          <w:tcPr>
            <w:tcW w:w="1134" w:type="dxa"/>
            <w:shd w:val="clear" w:color="auto" w:fill="auto"/>
          </w:tcPr>
          <w:p w14:paraId="62E49537"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763D5C55" w14:textId="77777777" w:rsidR="00C93415" w:rsidRPr="00041BC9" w:rsidRDefault="00C93415" w:rsidP="004E1359">
            <w:pPr>
              <w:jc w:val="left"/>
              <w:rPr>
                <w:sz w:val="20"/>
                <w:szCs w:val="20"/>
              </w:rPr>
            </w:pPr>
          </w:p>
        </w:tc>
      </w:tr>
      <w:tr w:rsidR="00C93415" w:rsidRPr="0088421C" w14:paraId="377DFDF8" w14:textId="77777777" w:rsidTr="004E1359">
        <w:tc>
          <w:tcPr>
            <w:tcW w:w="1559" w:type="dxa"/>
            <w:shd w:val="clear" w:color="auto" w:fill="auto"/>
          </w:tcPr>
          <w:p w14:paraId="0BE743EF" w14:textId="77777777" w:rsidR="00C93415" w:rsidRPr="00041BC9" w:rsidRDefault="00C93415" w:rsidP="004E1359">
            <w:pPr>
              <w:jc w:val="left"/>
              <w:rPr>
                <w:sz w:val="20"/>
                <w:szCs w:val="20"/>
              </w:rPr>
            </w:pPr>
            <w:r w:rsidRPr="00041BC9">
              <w:rPr>
                <w:rFonts w:hint="eastAsia"/>
                <w:sz w:val="20"/>
                <w:szCs w:val="20"/>
              </w:rPr>
              <w:t>产品首次</w:t>
            </w:r>
            <w:r w:rsidRPr="00041BC9">
              <w:rPr>
                <w:sz w:val="20"/>
                <w:szCs w:val="20"/>
              </w:rPr>
              <w:t>申请</w:t>
            </w:r>
            <w:r w:rsidRPr="00041BC9">
              <w:rPr>
                <w:sz w:val="20"/>
                <w:szCs w:val="20"/>
              </w:rPr>
              <w:lastRenderedPageBreak/>
              <w:t>名称</w:t>
            </w:r>
          </w:p>
        </w:tc>
        <w:tc>
          <w:tcPr>
            <w:tcW w:w="1701" w:type="dxa"/>
            <w:shd w:val="clear" w:color="auto" w:fill="auto"/>
          </w:tcPr>
          <w:p w14:paraId="4225E7D0" w14:textId="20B96A11" w:rsidR="00C93415" w:rsidRPr="00041BC9" w:rsidRDefault="00C93415" w:rsidP="004E1359">
            <w:pPr>
              <w:jc w:val="left"/>
              <w:rPr>
                <w:sz w:val="20"/>
                <w:szCs w:val="20"/>
              </w:rPr>
            </w:pPr>
          </w:p>
        </w:tc>
        <w:tc>
          <w:tcPr>
            <w:tcW w:w="1134" w:type="dxa"/>
            <w:shd w:val="clear" w:color="auto" w:fill="auto"/>
          </w:tcPr>
          <w:p w14:paraId="433AF50C" w14:textId="0426E206" w:rsidR="00C93415" w:rsidRPr="00041BC9" w:rsidRDefault="00603180" w:rsidP="004E1359">
            <w:pPr>
              <w:jc w:val="left"/>
              <w:rPr>
                <w:sz w:val="20"/>
                <w:szCs w:val="20"/>
              </w:rPr>
            </w:pPr>
            <w:r>
              <w:rPr>
                <w:sz w:val="20"/>
                <w:szCs w:val="20"/>
              </w:rPr>
              <w:t>N</w:t>
            </w:r>
          </w:p>
        </w:tc>
        <w:tc>
          <w:tcPr>
            <w:tcW w:w="3119" w:type="dxa"/>
            <w:shd w:val="clear" w:color="auto" w:fill="auto"/>
          </w:tcPr>
          <w:p w14:paraId="47D7A912" w14:textId="77777777" w:rsidR="00C93415" w:rsidRPr="00041BC9" w:rsidRDefault="00C93415" w:rsidP="004E1359">
            <w:pPr>
              <w:jc w:val="left"/>
              <w:rPr>
                <w:sz w:val="20"/>
                <w:szCs w:val="20"/>
              </w:rPr>
            </w:pPr>
          </w:p>
        </w:tc>
      </w:tr>
      <w:tr w:rsidR="00C93415" w:rsidRPr="0088421C" w14:paraId="5C87F9FA" w14:textId="77777777" w:rsidTr="004E1359">
        <w:tc>
          <w:tcPr>
            <w:tcW w:w="1559" w:type="dxa"/>
            <w:shd w:val="clear" w:color="auto" w:fill="auto"/>
          </w:tcPr>
          <w:p w14:paraId="7784D22E" w14:textId="77777777" w:rsidR="00C93415" w:rsidRPr="00041BC9" w:rsidRDefault="00C93415" w:rsidP="004E1359">
            <w:pPr>
              <w:jc w:val="left"/>
              <w:rPr>
                <w:sz w:val="20"/>
                <w:szCs w:val="20"/>
              </w:rPr>
            </w:pPr>
            <w:r w:rsidRPr="00041BC9">
              <w:rPr>
                <w:rFonts w:hint="eastAsia"/>
                <w:sz w:val="20"/>
                <w:szCs w:val="20"/>
              </w:rPr>
              <w:lastRenderedPageBreak/>
              <w:t>借款</w:t>
            </w:r>
            <w:r w:rsidRPr="00041BC9">
              <w:rPr>
                <w:sz w:val="20"/>
                <w:szCs w:val="20"/>
              </w:rPr>
              <w:t>金额</w:t>
            </w:r>
          </w:p>
        </w:tc>
        <w:tc>
          <w:tcPr>
            <w:tcW w:w="1701" w:type="dxa"/>
            <w:shd w:val="clear" w:color="auto" w:fill="auto"/>
          </w:tcPr>
          <w:p w14:paraId="3D802CAA" w14:textId="77777777" w:rsidR="00C93415" w:rsidRPr="00041BC9" w:rsidRDefault="00C93415" w:rsidP="004E1359">
            <w:pPr>
              <w:jc w:val="left"/>
              <w:rPr>
                <w:sz w:val="20"/>
                <w:szCs w:val="20"/>
              </w:rPr>
            </w:pPr>
            <w:r w:rsidRPr="00041BC9">
              <w:rPr>
                <w:sz w:val="20"/>
                <w:szCs w:val="20"/>
              </w:rPr>
              <w:t>LOANS_AMT</w:t>
            </w:r>
          </w:p>
        </w:tc>
        <w:tc>
          <w:tcPr>
            <w:tcW w:w="1134" w:type="dxa"/>
            <w:shd w:val="clear" w:color="auto" w:fill="auto"/>
          </w:tcPr>
          <w:p w14:paraId="793E5CA2"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68749BC0" w14:textId="77777777" w:rsidR="00C93415" w:rsidRPr="00041BC9" w:rsidRDefault="00C93415" w:rsidP="004E1359">
            <w:pPr>
              <w:jc w:val="left"/>
              <w:rPr>
                <w:sz w:val="20"/>
                <w:szCs w:val="20"/>
              </w:rPr>
            </w:pPr>
          </w:p>
        </w:tc>
      </w:tr>
      <w:tr w:rsidR="00C93415" w:rsidRPr="0088421C" w14:paraId="58C47493" w14:textId="77777777" w:rsidTr="004E1359">
        <w:tc>
          <w:tcPr>
            <w:tcW w:w="1559" w:type="dxa"/>
            <w:shd w:val="clear" w:color="auto" w:fill="auto"/>
          </w:tcPr>
          <w:p w14:paraId="678DD4DE" w14:textId="77777777" w:rsidR="00C93415" w:rsidRPr="00041BC9" w:rsidRDefault="00C93415" w:rsidP="004E1359">
            <w:pPr>
              <w:jc w:val="left"/>
              <w:rPr>
                <w:sz w:val="20"/>
                <w:szCs w:val="20"/>
              </w:rPr>
            </w:pPr>
            <w:r w:rsidRPr="00041BC9">
              <w:rPr>
                <w:rFonts w:hint="eastAsia"/>
                <w:sz w:val="20"/>
                <w:szCs w:val="20"/>
              </w:rPr>
              <w:t>借款</w:t>
            </w:r>
            <w:r w:rsidRPr="00041BC9">
              <w:rPr>
                <w:sz w:val="20"/>
                <w:szCs w:val="20"/>
              </w:rPr>
              <w:t>期限</w:t>
            </w:r>
          </w:p>
        </w:tc>
        <w:tc>
          <w:tcPr>
            <w:tcW w:w="1701" w:type="dxa"/>
            <w:shd w:val="clear" w:color="auto" w:fill="auto"/>
          </w:tcPr>
          <w:p w14:paraId="472C3BD0" w14:textId="62B9BD78" w:rsidR="00C93415" w:rsidRPr="00041BC9" w:rsidRDefault="00C93415" w:rsidP="004E1359">
            <w:pPr>
              <w:jc w:val="left"/>
              <w:rPr>
                <w:sz w:val="20"/>
                <w:szCs w:val="20"/>
              </w:rPr>
            </w:pPr>
          </w:p>
        </w:tc>
        <w:tc>
          <w:tcPr>
            <w:tcW w:w="1134" w:type="dxa"/>
            <w:shd w:val="clear" w:color="auto" w:fill="auto"/>
          </w:tcPr>
          <w:p w14:paraId="06FF7B60"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122CB911" w14:textId="77777777" w:rsidR="00C93415" w:rsidRPr="00041BC9" w:rsidRDefault="00C93415" w:rsidP="004E1359">
            <w:pPr>
              <w:jc w:val="left"/>
              <w:rPr>
                <w:sz w:val="20"/>
                <w:szCs w:val="20"/>
              </w:rPr>
            </w:pPr>
          </w:p>
        </w:tc>
      </w:tr>
      <w:tr w:rsidR="00C93415" w:rsidRPr="0088421C" w14:paraId="39053493" w14:textId="77777777" w:rsidTr="004E1359">
        <w:tc>
          <w:tcPr>
            <w:tcW w:w="1559" w:type="dxa"/>
            <w:shd w:val="clear" w:color="auto" w:fill="auto"/>
          </w:tcPr>
          <w:p w14:paraId="03B91C79" w14:textId="77777777" w:rsidR="00C93415" w:rsidRPr="00041BC9" w:rsidRDefault="00C93415" w:rsidP="004E1359">
            <w:pPr>
              <w:jc w:val="left"/>
              <w:rPr>
                <w:sz w:val="20"/>
                <w:szCs w:val="20"/>
              </w:rPr>
            </w:pPr>
            <w:r w:rsidRPr="00041BC9">
              <w:rPr>
                <w:rFonts w:hint="eastAsia"/>
                <w:sz w:val="20"/>
                <w:szCs w:val="20"/>
              </w:rPr>
              <w:t>借款</w:t>
            </w:r>
            <w:r w:rsidRPr="00041BC9">
              <w:rPr>
                <w:sz w:val="20"/>
                <w:szCs w:val="20"/>
              </w:rPr>
              <w:t>利率</w:t>
            </w:r>
          </w:p>
        </w:tc>
        <w:tc>
          <w:tcPr>
            <w:tcW w:w="1701" w:type="dxa"/>
            <w:shd w:val="clear" w:color="auto" w:fill="auto"/>
          </w:tcPr>
          <w:p w14:paraId="6F86051A" w14:textId="0AA694C4" w:rsidR="00C93415" w:rsidRPr="00041BC9" w:rsidRDefault="00C93415" w:rsidP="004E1359">
            <w:pPr>
              <w:jc w:val="left"/>
              <w:rPr>
                <w:sz w:val="20"/>
                <w:szCs w:val="20"/>
              </w:rPr>
            </w:pPr>
          </w:p>
        </w:tc>
        <w:tc>
          <w:tcPr>
            <w:tcW w:w="1134" w:type="dxa"/>
            <w:shd w:val="clear" w:color="auto" w:fill="auto"/>
          </w:tcPr>
          <w:p w14:paraId="037EAAAA"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2D65E4BF" w14:textId="77777777" w:rsidR="00C93415" w:rsidRPr="00041BC9" w:rsidRDefault="00C93415" w:rsidP="004E1359">
            <w:pPr>
              <w:jc w:val="left"/>
              <w:rPr>
                <w:sz w:val="20"/>
                <w:szCs w:val="20"/>
              </w:rPr>
            </w:pPr>
          </w:p>
        </w:tc>
      </w:tr>
      <w:tr w:rsidR="00C93415" w:rsidRPr="0088421C" w14:paraId="37FB0F7B" w14:textId="77777777" w:rsidTr="004E1359">
        <w:tc>
          <w:tcPr>
            <w:tcW w:w="1559" w:type="dxa"/>
            <w:shd w:val="clear" w:color="auto" w:fill="auto"/>
          </w:tcPr>
          <w:p w14:paraId="17BEC64B" w14:textId="77777777" w:rsidR="00C93415" w:rsidRPr="00041BC9" w:rsidRDefault="00C93415" w:rsidP="004E1359">
            <w:pPr>
              <w:jc w:val="left"/>
              <w:rPr>
                <w:sz w:val="20"/>
                <w:szCs w:val="20"/>
              </w:rPr>
            </w:pPr>
            <w:r w:rsidRPr="00041BC9">
              <w:rPr>
                <w:rFonts w:hint="eastAsia"/>
                <w:sz w:val="20"/>
                <w:szCs w:val="20"/>
              </w:rPr>
              <w:t>还款</w:t>
            </w:r>
            <w:r w:rsidRPr="00041BC9">
              <w:rPr>
                <w:sz w:val="20"/>
                <w:szCs w:val="20"/>
              </w:rPr>
              <w:t>方式</w:t>
            </w:r>
          </w:p>
        </w:tc>
        <w:tc>
          <w:tcPr>
            <w:tcW w:w="1701" w:type="dxa"/>
            <w:shd w:val="clear" w:color="auto" w:fill="auto"/>
          </w:tcPr>
          <w:p w14:paraId="0CC9EB63" w14:textId="77777777" w:rsidR="00C93415" w:rsidRPr="00041BC9" w:rsidRDefault="00C93415" w:rsidP="004E1359">
            <w:pPr>
              <w:jc w:val="left"/>
              <w:rPr>
                <w:sz w:val="20"/>
                <w:szCs w:val="20"/>
              </w:rPr>
            </w:pPr>
            <w:r w:rsidRPr="00041BC9">
              <w:rPr>
                <w:sz w:val="20"/>
                <w:szCs w:val="20"/>
              </w:rPr>
              <w:t>REPAYMENT_TYPENAME</w:t>
            </w:r>
          </w:p>
        </w:tc>
        <w:tc>
          <w:tcPr>
            <w:tcW w:w="1134" w:type="dxa"/>
            <w:shd w:val="clear" w:color="auto" w:fill="auto"/>
          </w:tcPr>
          <w:p w14:paraId="3957FB06"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7F45E8A5" w14:textId="77777777" w:rsidR="00C93415" w:rsidRPr="00041BC9" w:rsidRDefault="00C93415" w:rsidP="004E1359">
            <w:pPr>
              <w:jc w:val="left"/>
              <w:rPr>
                <w:sz w:val="20"/>
                <w:szCs w:val="20"/>
              </w:rPr>
            </w:pPr>
          </w:p>
        </w:tc>
      </w:tr>
      <w:tr w:rsidR="00603180" w:rsidRPr="0088421C" w14:paraId="434825A4" w14:textId="77777777" w:rsidTr="004E1359">
        <w:tc>
          <w:tcPr>
            <w:tcW w:w="1559" w:type="dxa"/>
            <w:shd w:val="clear" w:color="auto" w:fill="auto"/>
          </w:tcPr>
          <w:p w14:paraId="792681D2" w14:textId="396ECE4F" w:rsidR="00603180" w:rsidRPr="00041BC9" w:rsidRDefault="00603180" w:rsidP="004E1359">
            <w:pPr>
              <w:jc w:val="left"/>
              <w:rPr>
                <w:sz w:val="20"/>
                <w:szCs w:val="20"/>
              </w:rPr>
            </w:pPr>
            <w:r>
              <w:rPr>
                <w:rFonts w:hint="eastAsia"/>
                <w:sz w:val="20"/>
                <w:szCs w:val="20"/>
              </w:rPr>
              <w:t>客户</w:t>
            </w:r>
            <w:r>
              <w:rPr>
                <w:sz w:val="20"/>
                <w:szCs w:val="20"/>
              </w:rPr>
              <w:t>名称</w:t>
            </w:r>
          </w:p>
        </w:tc>
        <w:tc>
          <w:tcPr>
            <w:tcW w:w="1701" w:type="dxa"/>
            <w:shd w:val="clear" w:color="auto" w:fill="auto"/>
          </w:tcPr>
          <w:p w14:paraId="554F54F7" w14:textId="77777777" w:rsidR="00603180" w:rsidRPr="00041BC9" w:rsidRDefault="00603180" w:rsidP="004E1359">
            <w:pPr>
              <w:jc w:val="left"/>
              <w:rPr>
                <w:sz w:val="20"/>
                <w:szCs w:val="20"/>
              </w:rPr>
            </w:pPr>
          </w:p>
        </w:tc>
        <w:tc>
          <w:tcPr>
            <w:tcW w:w="1134" w:type="dxa"/>
            <w:shd w:val="clear" w:color="auto" w:fill="auto"/>
          </w:tcPr>
          <w:p w14:paraId="5F7B7559" w14:textId="6AED8077" w:rsidR="00603180" w:rsidRPr="00041BC9" w:rsidRDefault="00603180" w:rsidP="004E1359">
            <w:pPr>
              <w:jc w:val="left"/>
              <w:rPr>
                <w:sz w:val="20"/>
                <w:szCs w:val="20"/>
              </w:rPr>
            </w:pPr>
            <w:r>
              <w:rPr>
                <w:rFonts w:hint="eastAsia"/>
                <w:sz w:val="20"/>
                <w:szCs w:val="20"/>
              </w:rPr>
              <w:t>Y</w:t>
            </w:r>
          </w:p>
        </w:tc>
        <w:tc>
          <w:tcPr>
            <w:tcW w:w="3119" w:type="dxa"/>
            <w:shd w:val="clear" w:color="auto" w:fill="auto"/>
          </w:tcPr>
          <w:p w14:paraId="1E51CD92" w14:textId="77777777" w:rsidR="00603180" w:rsidRPr="00041BC9" w:rsidRDefault="00603180" w:rsidP="004E1359">
            <w:pPr>
              <w:jc w:val="left"/>
              <w:rPr>
                <w:sz w:val="20"/>
                <w:szCs w:val="20"/>
              </w:rPr>
            </w:pPr>
          </w:p>
        </w:tc>
      </w:tr>
      <w:tr w:rsidR="00603180" w:rsidRPr="0088421C" w14:paraId="47ECF079" w14:textId="77777777" w:rsidTr="004E1359">
        <w:tc>
          <w:tcPr>
            <w:tcW w:w="1559" w:type="dxa"/>
            <w:shd w:val="clear" w:color="auto" w:fill="auto"/>
          </w:tcPr>
          <w:p w14:paraId="60CBFF8B" w14:textId="0617B514" w:rsidR="00603180" w:rsidRDefault="00603180" w:rsidP="004E1359">
            <w:pPr>
              <w:jc w:val="left"/>
              <w:rPr>
                <w:sz w:val="20"/>
                <w:szCs w:val="20"/>
              </w:rPr>
            </w:pPr>
            <w:r>
              <w:rPr>
                <w:rFonts w:hint="eastAsia"/>
                <w:sz w:val="20"/>
                <w:szCs w:val="20"/>
              </w:rPr>
              <w:t>申请</w:t>
            </w:r>
            <w:r>
              <w:rPr>
                <w:sz w:val="20"/>
                <w:szCs w:val="20"/>
              </w:rPr>
              <w:t>时间</w:t>
            </w:r>
          </w:p>
        </w:tc>
        <w:tc>
          <w:tcPr>
            <w:tcW w:w="1701" w:type="dxa"/>
            <w:shd w:val="clear" w:color="auto" w:fill="auto"/>
          </w:tcPr>
          <w:p w14:paraId="0D175695" w14:textId="77777777" w:rsidR="00603180" w:rsidRPr="00041BC9" w:rsidRDefault="00603180" w:rsidP="004E1359">
            <w:pPr>
              <w:jc w:val="left"/>
              <w:rPr>
                <w:sz w:val="20"/>
                <w:szCs w:val="20"/>
              </w:rPr>
            </w:pPr>
          </w:p>
        </w:tc>
        <w:tc>
          <w:tcPr>
            <w:tcW w:w="1134" w:type="dxa"/>
            <w:shd w:val="clear" w:color="auto" w:fill="auto"/>
          </w:tcPr>
          <w:p w14:paraId="536158DC" w14:textId="568A6474" w:rsidR="00603180" w:rsidRDefault="00603180" w:rsidP="004E1359">
            <w:pPr>
              <w:jc w:val="left"/>
              <w:rPr>
                <w:sz w:val="20"/>
                <w:szCs w:val="20"/>
              </w:rPr>
            </w:pPr>
            <w:r>
              <w:rPr>
                <w:rFonts w:hint="eastAsia"/>
                <w:sz w:val="20"/>
                <w:szCs w:val="20"/>
              </w:rPr>
              <w:t>Y</w:t>
            </w:r>
          </w:p>
        </w:tc>
        <w:tc>
          <w:tcPr>
            <w:tcW w:w="3119" w:type="dxa"/>
            <w:shd w:val="clear" w:color="auto" w:fill="auto"/>
          </w:tcPr>
          <w:p w14:paraId="589ADBBE" w14:textId="77777777" w:rsidR="00603180" w:rsidRPr="00041BC9" w:rsidRDefault="00603180" w:rsidP="004E1359">
            <w:pPr>
              <w:jc w:val="left"/>
              <w:rPr>
                <w:sz w:val="20"/>
                <w:szCs w:val="20"/>
              </w:rPr>
            </w:pPr>
          </w:p>
        </w:tc>
      </w:tr>
      <w:tr w:rsidR="00603180" w:rsidRPr="0088421C" w14:paraId="26F4B778" w14:textId="77777777" w:rsidTr="004E1359">
        <w:tc>
          <w:tcPr>
            <w:tcW w:w="1559" w:type="dxa"/>
            <w:shd w:val="clear" w:color="auto" w:fill="auto"/>
          </w:tcPr>
          <w:p w14:paraId="602F52FD" w14:textId="66B9F4BF" w:rsidR="00603180" w:rsidRDefault="00603180" w:rsidP="004E1359">
            <w:pPr>
              <w:jc w:val="left"/>
              <w:rPr>
                <w:sz w:val="20"/>
                <w:szCs w:val="20"/>
              </w:rPr>
            </w:pPr>
            <w:r>
              <w:rPr>
                <w:rFonts w:hint="eastAsia"/>
                <w:sz w:val="20"/>
                <w:szCs w:val="20"/>
              </w:rPr>
              <w:t>渠道</w:t>
            </w:r>
            <w:r>
              <w:rPr>
                <w:sz w:val="20"/>
                <w:szCs w:val="20"/>
              </w:rPr>
              <w:t>人</w:t>
            </w:r>
          </w:p>
        </w:tc>
        <w:tc>
          <w:tcPr>
            <w:tcW w:w="1701" w:type="dxa"/>
            <w:shd w:val="clear" w:color="auto" w:fill="auto"/>
          </w:tcPr>
          <w:p w14:paraId="128F964B" w14:textId="77777777" w:rsidR="00603180" w:rsidRPr="00041BC9" w:rsidRDefault="00603180" w:rsidP="004E1359">
            <w:pPr>
              <w:jc w:val="left"/>
              <w:rPr>
                <w:sz w:val="20"/>
                <w:szCs w:val="20"/>
              </w:rPr>
            </w:pPr>
          </w:p>
        </w:tc>
        <w:tc>
          <w:tcPr>
            <w:tcW w:w="1134" w:type="dxa"/>
            <w:shd w:val="clear" w:color="auto" w:fill="auto"/>
          </w:tcPr>
          <w:p w14:paraId="298581AE" w14:textId="06EF1E81" w:rsidR="00603180" w:rsidRDefault="00603180" w:rsidP="004E1359">
            <w:pPr>
              <w:jc w:val="left"/>
              <w:rPr>
                <w:sz w:val="20"/>
                <w:szCs w:val="20"/>
              </w:rPr>
            </w:pPr>
            <w:r>
              <w:rPr>
                <w:rFonts w:hint="eastAsia"/>
                <w:sz w:val="20"/>
                <w:szCs w:val="20"/>
              </w:rPr>
              <w:t>Y</w:t>
            </w:r>
          </w:p>
        </w:tc>
        <w:tc>
          <w:tcPr>
            <w:tcW w:w="3119" w:type="dxa"/>
            <w:shd w:val="clear" w:color="auto" w:fill="auto"/>
          </w:tcPr>
          <w:p w14:paraId="01CCC02A" w14:textId="77777777" w:rsidR="00603180" w:rsidRPr="00041BC9" w:rsidRDefault="00603180" w:rsidP="004E1359">
            <w:pPr>
              <w:jc w:val="left"/>
              <w:rPr>
                <w:sz w:val="20"/>
                <w:szCs w:val="20"/>
              </w:rPr>
            </w:pPr>
          </w:p>
        </w:tc>
      </w:tr>
    </w:tbl>
    <w:p w14:paraId="358DC02B" w14:textId="77777777" w:rsidR="00C93415" w:rsidRPr="00041BC9" w:rsidRDefault="00C93415" w:rsidP="00C93415">
      <w:pPr>
        <w:rPr>
          <w:sz w:val="20"/>
          <w:szCs w:val="20"/>
        </w:rPr>
      </w:pPr>
    </w:p>
    <w:p w14:paraId="1A120D56" w14:textId="77777777" w:rsidR="00C93415" w:rsidRPr="00041BC9" w:rsidRDefault="00C93415" w:rsidP="00041BC9">
      <w:pPr>
        <w:pStyle w:val="4"/>
        <w:rPr>
          <w:rFonts w:ascii="Calibri" w:eastAsia="宋体" w:hAnsi="Calibri"/>
          <w:b w:val="0"/>
          <w:bCs w:val="0"/>
          <w:sz w:val="20"/>
          <w:szCs w:val="20"/>
        </w:rPr>
      </w:pPr>
      <w:r w:rsidRPr="00041BC9">
        <w:rPr>
          <w:rFonts w:ascii="Calibri" w:eastAsia="宋体" w:hAnsi="Calibri" w:hint="eastAsia"/>
          <w:b w:val="0"/>
          <w:bCs w:val="0"/>
          <w:sz w:val="20"/>
          <w:szCs w:val="20"/>
        </w:rPr>
        <w:t>业务进度明细</w:t>
      </w:r>
    </w:p>
    <w:p w14:paraId="41965C4E"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功能描述</w:t>
      </w:r>
    </w:p>
    <w:p w14:paraId="406001CA" w14:textId="77777777" w:rsidR="00C93415" w:rsidRPr="00041BC9" w:rsidRDefault="00C93415" w:rsidP="00C93415">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sz w:val="20"/>
          <w:szCs w:val="20"/>
        </w:rPr>
      </w:pPr>
      <w:r w:rsidRPr="00041BC9">
        <w:rPr>
          <w:sz w:val="20"/>
          <w:szCs w:val="20"/>
        </w:rPr>
        <w:tab/>
      </w:r>
      <w:r w:rsidRPr="00041BC9">
        <w:rPr>
          <w:rFonts w:hint="eastAsia"/>
          <w:sz w:val="20"/>
          <w:szCs w:val="20"/>
        </w:rPr>
        <w:t>提供</w:t>
      </w:r>
      <w:r w:rsidRPr="00041BC9">
        <w:rPr>
          <w:sz w:val="20"/>
          <w:szCs w:val="20"/>
        </w:rPr>
        <w:t>给管理人员查询渠道人业务</w:t>
      </w:r>
      <w:r w:rsidRPr="00041BC9">
        <w:rPr>
          <w:rFonts w:hint="eastAsia"/>
          <w:sz w:val="20"/>
          <w:szCs w:val="20"/>
        </w:rPr>
        <w:t>明细接口</w:t>
      </w:r>
      <w:r w:rsidRPr="00041BC9">
        <w:rPr>
          <w:sz w:val="20"/>
          <w:szCs w:val="20"/>
        </w:rPr>
        <w:t>服务</w:t>
      </w:r>
    </w:p>
    <w:p w14:paraId="3E3179F9"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处理流程</w:t>
      </w:r>
    </w:p>
    <w:p w14:paraId="0B212C43" w14:textId="77777777" w:rsidR="00C93415" w:rsidRPr="00041BC9" w:rsidRDefault="00C93415">
      <w:pPr>
        <w:pStyle w:val="afb"/>
        <w:numPr>
          <w:ilvl w:val="0"/>
          <w:numId w:val="18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02" w:author="wangq" w:date="2017-08-21T17:25:00Z">
          <w:pPr>
            <w:pStyle w:val="afb"/>
            <w:numPr>
              <w:numId w:val="20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sidRPr="00041BC9">
        <w:rPr>
          <w:rFonts w:ascii="Calibri" w:hAnsi="Calibri" w:hint="eastAsia"/>
          <w:sz w:val="20"/>
          <w:szCs w:val="20"/>
        </w:rPr>
        <w:t>通过传</w:t>
      </w:r>
      <w:r w:rsidRPr="00041BC9">
        <w:rPr>
          <w:rFonts w:ascii="Calibri" w:hAnsi="Calibri"/>
          <w:sz w:val="20"/>
          <w:szCs w:val="20"/>
        </w:rPr>
        <w:t>入</w:t>
      </w:r>
      <w:r w:rsidRPr="00041BC9">
        <w:rPr>
          <w:rFonts w:ascii="Calibri" w:hAnsi="Calibri" w:hint="eastAsia"/>
          <w:sz w:val="20"/>
          <w:szCs w:val="20"/>
        </w:rPr>
        <w:t>业务</w:t>
      </w:r>
      <w:r w:rsidRPr="00041BC9">
        <w:rPr>
          <w:rFonts w:ascii="Calibri" w:hAnsi="Calibri"/>
          <w:sz w:val="20"/>
          <w:szCs w:val="20"/>
        </w:rPr>
        <w:t>唯一标识查询</w:t>
      </w:r>
      <w:r w:rsidRPr="00041BC9">
        <w:rPr>
          <w:rFonts w:ascii="Calibri" w:hAnsi="Calibri" w:hint="eastAsia"/>
          <w:sz w:val="20"/>
          <w:szCs w:val="20"/>
        </w:rPr>
        <w:t>业务</w:t>
      </w:r>
      <w:r w:rsidRPr="00041BC9">
        <w:rPr>
          <w:rFonts w:ascii="Calibri" w:hAnsi="Calibri"/>
          <w:sz w:val="20"/>
          <w:szCs w:val="20"/>
        </w:rPr>
        <w:t>相</w:t>
      </w:r>
      <w:r w:rsidRPr="00041BC9">
        <w:rPr>
          <w:rFonts w:ascii="Calibri" w:hAnsi="Calibri" w:hint="eastAsia"/>
          <w:sz w:val="20"/>
          <w:szCs w:val="20"/>
        </w:rPr>
        <w:t>关</w:t>
      </w:r>
      <w:r w:rsidRPr="00041BC9">
        <w:rPr>
          <w:rFonts w:ascii="Calibri" w:hAnsi="Calibri"/>
          <w:sz w:val="20"/>
          <w:szCs w:val="20"/>
        </w:rPr>
        <w:t>信息</w:t>
      </w:r>
    </w:p>
    <w:p w14:paraId="12ABC1E9" w14:textId="77777777" w:rsidR="00C93415" w:rsidRPr="00041BC9" w:rsidRDefault="00C93415">
      <w:pPr>
        <w:pStyle w:val="afb"/>
        <w:numPr>
          <w:ilvl w:val="0"/>
          <w:numId w:val="18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03" w:author="wangq" w:date="2017-08-21T17:25:00Z">
          <w:pPr>
            <w:pStyle w:val="afb"/>
            <w:numPr>
              <w:numId w:val="20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sidRPr="00041BC9">
        <w:rPr>
          <w:rFonts w:ascii="Calibri" w:hAnsi="Calibri"/>
          <w:sz w:val="20"/>
          <w:szCs w:val="20"/>
        </w:rPr>
        <w:t>调用微服务</w:t>
      </w:r>
    </w:p>
    <w:p w14:paraId="623ACAA1" w14:textId="77777777" w:rsidR="00C93415" w:rsidRPr="00041BC9" w:rsidRDefault="00C93415">
      <w:pPr>
        <w:pStyle w:val="afb"/>
        <w:numPr>
          <w:ilvl w:val="0"/>
          <w:numId w:val="18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04" w:author="wangq" w:date="2017-08-21T17:25:00Z">
          <w:pPr>
            <w:pStyle w:val="afb"/>
            <w:numPr>
              <w:numId w:val="20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sidRPr="00041BC9">
        <w:rPr>
          <w:rFonts w:ascii="Calibri" w:hAnsi="Calibri" w:hint="eastAsia"/>
          <w:sz w:val="20"/>
          <w:szCs w:val="20"/>
        </w:rPr>
        <w:t>返回</w:t>
      </w:r>
      <w:r w:rsidRPr="00041BC9">
        <w:rPr>
          <w:rFonts w:ascii="Calibri" w:hAnsi="Calibri"/>
          <w:sz w:val="20"/>
          <w:szCs w:val="20"/>
        </w:rPr>
        <w:t>查询</w:t>
      </w:r>
      <w:r w:rsidRPr="00041BC9">
        <w:rPr>
          <w:rFonts w:ascii="Calibri" w:hAnsi="Calibri" w:hint="eastAsia"/>
          <w:sz w:val="20"/>
          <w:szCs w:val="20"/>
        </w:rPr>
        <w:t>结果</w:t>
      </w:r>
    </w:p>
    <w:p w14:paraId="047C6B2B" w14:textId="77777777" w:rsidR="00C93415" w:rsidRPr="00041BC9" w:rsidRDefault="00C93415" w:rsidP="00C93415">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Calibri" w:hAnsi="Calibri"/>
          <w:sz w:val="20"/>
          <w:szCs w:val="20"/>
        </w:rPr>
      </w:pPr>
    </w:p>
    <w:p w14:paraId="3427FA95"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88421C" w14:paraId="1D39BED1" w14:textId="77777777" w:rsidTr="004E1359">
        <w:tc>
          <w:tcPr>
            <w:tcW w:w="1559" w:type="dxa"/>
            <w:shd w:val="clear" w:color="auto" w:fill="E0E0E0"/>
          </w:tcPr>
          <w:p w14:paraId="7CC4F52D" w14:textId="77777777" w:rsidR="00C93415" w:rsidRPr="00041BC9" w:rsidRDefault="00C93415" w:rsidP="004E1359">
            <w:pPr>
              <w:jc w:val="center"/>
              <w:rPr>
                <w:sz w:val="20"/>
                <w:szCs w:val="20"/>
              </w:rPr>
            </w:pPr>
            <w:r w:rsidRPr="00041BC9">
              <w:rPr>
                <w:rFonts w:hint="eastAsia"/>
                <w:sz w:val="20"/>
                <w:szCs w:val="20"/>
              </w:rPr>
              <w:t>输入要素</w:t>
            </w:r>
          </w:p>
        </w:tc>
        <w:tc>
          <w:tcPr>
            <w:tcW w:w="1701" w:type="dxa"/>
            <w:shd w:val="clear" w:color="auto" w:fill="E0E0E0"/>
          </w:tcPr>
          <w:p w14:paraId="2AFEB164" w14:textId="77777777" w:rsidR="00C93415" w:rsidRPr="00041BC9" w:rsidRDefault="00C93415" w:rsidP="004E1359">
            <w:pPr>
              <w:jc w:val="center"/>
              <w:rPr>
                <w:sz w:val="20"/>
                <w:szCs w:val="20"/>
              </w:rPr>
            </w:pPr>
            <w:r w:rsidRPr="00041BC9">
              <w:rPr>
                <w:rFonts w:hint="eastAsia"/>
                <w:sz w:val="20"/>
                <w:szCs w:val="20"/>
              </w:rPr>
              <w:t>字段名</w:t>
            </w:r>
          </w:p>
        </w:tc>
        <w:tc>
          <w:tcPr>
            <w:tcW w:w="1134" w:type="dxa"/>
            <w:shd w:val="clear" w:color="auto" w:fill="E0E0E0"/>
          </w:tcPr>
          <w:p w14:paraId="07E80E7E" w14:textId="77777777" w:rsidR="00C93415" w:rsidRPr="00041BC9" w:rsidRDefault="00C93415" w:rsidP="004E1359">
            <w:pPr>
              <w:jc w:val="center"/>
              <w:rPr>
                <w:sz w:val="20"/>
                <w:szCs w:val="20"/>
              </w:rPr>
            </w:pPr>
            <w:r w:rsidRPr="00041BC9">
              <w:rPr>
                <w:rFonts w:hint="eastAsia"/>
                <w:sz w:val="20"/>
                <w:szCs w:val="20"/>
              </w:rPr>
              <w:t>是否必填</w:t>
            </w:r>
          </w:p>
        </w:tc>
        <w:tc>
          <w:tcPr>
            <w:tcW w:w="3119" w:type="dxa"/>
            <w:shd w:val="clear" w:color="auto" w:fill="E0E0E0"/>
          </w:tcPr>
          <w:p w14:paraId="6C809DFC" w14:textId="77777777" w:rsidR="00C93415" w:rsidRPr="00041BC9" w:rsidRDefault="00C93415" w:rsidP="004E1359">
            <w:pPr>
              <w:jc w:val="center"/>
              <w:rPr>
                <w:sz w:val="20"/>
                <w:szCs w:val="20"/>
              </w:rPr>
            </w:pPr>
            <w:r w:rsidRPr="00041BC9">
              <w:rPr>
                <w:rFonts w:hint="eastAsia"/>
                <w:sz w:val="20"/>
                <w:szCs w:val="20"/>
              </w:rPr>
              <w:t>备注</w:t>
            </w:r>
          </w:p>
        </w:tc>
      </w:tr>
      <w:tr w:rsidR="00C93415" w:rsidRPr="0088421C" w14:paraId="350FBD87" w14:textId="77777777" w:rsidTr="004E1359">
        <w:tc>
          <w:tcPr>
            <w:tcW w:w="1559" w:type="dxa"/>
            <w:shd w:val="clear" w:color="auto" w:fill="auto"/>
          </w:tcPr>
          <w:p w14:paraId="4B5A0B8D" w14:textId="77777777" w:rsidR="00C93415" w:rsidRPr="00041BC9" w:rsidRDefault="00C93415" w:rsidP="004E1359">
            <w:pPr>
              <w:jc w:val="left"/>
              <w:rPr>
                <w:sz w:val="20"/>
                <w:szCs w:val="20"/>
              </w:rPr>
            </w:pPr>
            <w:r w:rsidRPr="00041BC9">
              <w:rPr>
                <w:sz w:val="20"/>
                <w:szCs w:val="20"/>
              </w:rPr>
              <w:t>TOKEN</w:t>
            </w:r>
          </w:p>
        </w:tc>
        <w:tc>
          <w:tcPr>
            <w:tcW w:w="1701" w:type="dxa"/>
            <w:shd w:val="clear" w:color="auto" w:fill="auto"/>
          </w:tcPr>
          <w:p w14:paraId="5879FFD4" w14:textId="77777777" w:rsidR="00C93415" w:rsidRPr="00041BC9" w:rsidRDefault="00C93415" w:rsidP="004E1359">
            <w:pPr>
              <w:jc w:val="left"/>
              <w:rPr>
                <w:sz w:val="20"/>
                <w:szCs w:val="20"/>
              </w:rPr>
            </w:pPr>
            <w:r w:rsidRPr="00041BC9">
              <w:rPr>
                <w:sz w:val="20"/>
                <w:szCs w:val="20"/>
              </w:rPr>
              <w:t>TOKEN</w:t>
            </w:r>
          </w:p>
        </w:tc>
        <w:tc>
          <w:tcPr>
            <w:tcW w:w="1134" w:type="dxa"/>
            <w:shd w:val="clear" w:color="auto" w:fill="auto"/>
          </w:tcPr>
          <w:p w14:paraId="5B585F86"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68558D04" w14:textId="77777777" w:rsidR="00C93415" w:rsidRPr="00041BC9" w:rsidRDefault="00C93415" w:rsidP="004E1359">
            <w:pPr>
              <w:jc w:val="left"/>
              <w:rPr>
                <w:sz w:val="20"/>
                <w:szCs w:val="20"/>
              </w:rPr>
            </w:pPr>
          </w:p>
        </w:tc>
      </w:tr>
      <w:tr w:rsidR="00C93415" w:rsidRPr="0088421C" w14:paraId="313FA6EC" w14:textId="77777777" w:rsidTr="004E1359">
        <w:tc>
          <w:tcPr>
            <w:tcW w:w="1559" w:type="dxa"/>
            <w:shd w:val="clear" w:color="auto" w:fill="auto"/>
          </w:tcPr>
          <w:p w14:paraId="37E6AD2C" w14:textId="77777777" w:rsidR="00C93415" w:rsidRPr="00041BC9" w:rsidRDefault="00C93415" w:rsidP="004E1359">
            <w:pPr>
              <w:jc w:val="left"/>
              <w:rPr>
                <w:sz w:val="20"/>
                <w:szCs w:val="20"/>
              </w:rPr>
            </w:pPr>
            <w:r w:rsidRPr="00041BC9">
              <w:rPr>
                <w:rFonts w:hint="eastAsia"/>
                <w:sz w:val="20"/>
                <w:szCs w:val="20"/>
              </w:rPr>
              <w:t>业务</w:t>
            </w:r>
            <w:r w:rsidRPr="00041BC9">
              <w:rPr>
                <w:sz w:val="20"/>
                <w:szCs w:val="20"/>
              </w:rPr>
              <w:t>唯一标识</w:t>
            </w:r>
          </w:p>
        </w:tc>
        <w:tc>
          <w:tcPr>
            <w:tcW w:w="1701" w:type="dxa"/>
            <w:shd w:val="clear" w:color="auto" w:fill="auto"/>
          </w:tcPr>
          <w:p w14:paraId="278E559D" w14:textId="77777777" w:rsidR="00C93415" w:rsidRPr="00041BC9" w:rsidRDefault="00C93415" w:rsidP="004E1359">
            <w:pPr>
              <w:jc w:val="left"/>
              <w:rPr>
                <w:sz w:val="20"/>
                <w:szCs w:val="20"/>
              </w:rPr>
            </w:pPr>
            <w:r w:rsidRPr="00041BC9">
              <w:rPr>
                <w:sz w:val="20"/>
                <w:szCs w:val="20"/>
              </w:rPr>
              <w:t>APPLY_INFO_ID</w:t>
            </w:r>
          </w:p>
        </w:tc>
        <w:tc>
          <w:tcPr>
            <w:tcW w:w="1134" w:type="dxa"/>
            <w:shd w:val="clear" w:color="auto" w:fill="auto"/>
          </w:tcPr>
          <w:p w14:paraId="1A773FB4"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6BD3A3CC" w14:textId="77777777" w:rsidR="00C93415" w:rsidRPr="00041BC9" w:rsidRDefault="00C93415" w:rsidP="004E1359">
            <w:pPr>
              <w:jc w:val="left"/>
              <w:rPr>
                <w:sz w:val="20"/>
                <w:szCs w:val="20"/>
              </w:rPr>
            </w:pPr>
          </w:p>
        </w:tc>
      </w:tr>
    </w:tbl>
    <w:p w14:paraId="71F36F18" w14:textId="77777777" w:rsidR="00C93415" w:rsidRPr="00041BC9"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sz w:val="20"/>
          <w:szCs w:val="20"/>
        </w:rPr>
      </w:pPr>
    </w:p>
    <w:p w14:paraId="22F9D0E0" w14:textId="77777777" w:rsidR="00C93415" w:rsidRPr="00041BC9" w:rsidRDefault="00C93415" w:rsidP="00C93415">
      <w:pPr>
        <w:rPr>
          <w:sz w:val="20"/>
          <w:szCs w:val="20"/>
        </w:rPr>
      </w:pPr>
    </w:p>
    <w:p w14:paraId="64CEDD3E"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88421C" w14:paraId="3659AA2F" w14:textId="77777777" w:rsidTr="004E1359">
        <w:tc>
          <w:tcPr>
            <w:tcW w:w="1559" w:type="dxa"/>
            <w:shd w:val="clear" w:color="auto" w:fill="E0E0E0"/>
          </w:tcPr>
          <w:p w14:paraId="6F0A7261" w14:textId="77777777" w:rsidR="00C93415" w:rsidRPr="00041BC9" w:rsidRDefault="00C93415" w:rsidP="004E1359">
            <w:pPr>
              <w:jc w:val="center"/>
              <w:rPr>
                <w:sz w:val="20"/>
                <w:szCs w:val="20"/>
              </w:rPr>
            </w:pPr>
            <w:r w:rsidRPr="00041BC9">
              <w:rPr>
                <w:rFonts w:hint="eastAsia"/>
                <w:sz w:val="20"/>
                <w:szCs w:val="20"/>
              </w:rPr>
              <w:t>输入要素</w:t>
            </w:r>
          </w:p>
        </w:tc>
        <w:tc>
          <w:tcPr>
            <w:tcW w:w="1701" w:type="dxa"/>
            <w:shd w:val="clear" w:color="auto" w:fill="E0E0E0"/>
          </w:tcPr>
          <w:p w14:paraId="7ED2F1CA" w14:textId="77777777" w:rsidR="00C93415" w:rsidRPr="00041BC9" w:rsidRDefault="00C93415" w:rsidP="004E1359">
            <w:pPr>
              <w:jc w:val="center"/>
              <w:rPr>
                <w:sz w:val="20"/>
                <w:szCs w:val="20"/>
              </w:rPr>
            </w:pPr>
            <w:r w:rsidRPr="00041BC9">
              <w:rPr>
                <w:rFonts w:hint="eastAsia"/>
                <w:sz w:val="20"/>
                <w:szCs w:val="20"/>
              </w:rPr>
              <w:t>字段名</w:t>
            </w:r>
          </w:p>
        </w:tc>
        <w:tc>
          <w:tcPr>
            <w:tcW w:w="1134" w:type="dxa"/>
            <w:shd w:val="clear" w:color="auto" w:fill="E0E0E0"/>
          </w:tcPr>
          <w:p w14:paraId="7D92CAA4" w14:textId="77777777" w:rsidR="00C93415" w:rsidRPr="00041BC9" w:rsidRDefault="00C93415" w:rsidP="004E1359">
            <w:pPr>
              <w:jc w:val="center"/>
              <w:rPr>
                <w:sz w:val="20"/>
                <w:szCs w:val="20"/>
              </w:rPr>
            </w:pPr>
            <w:r w:rsidRPr="00041BC9">
              <w:rPr>
                <w:rFonts w:hint="eastAsia"/>
                <w:sz w:val="20"/>
                <w:szCs w:val="20"/>
              </w:rPr>
              <w:t>是否必填</w:t>
            </w:r>
          </w:p>
        </w:tc>
        <w:tc>
          <w:tcPr>
            <w:tcW w:w="3119" w:type="dxa"/>
            <w:shd w:val="clear" w:color="auto" w:fill="E0E0E0"/>
          </w:tcPr>
          <w:p w14:paraId="0374E3F4" w14:textId="77777777" w:rsidR="00C93415" w:rsidRPr="00041BC9" w:rsidRDefault="00C93415" w:rsidP="004E1359">
            <w:pPr>
              <w:jc w:val="center"/>
              <w:rPr>
                <w:sz w:val="20"/>
                <w:szCs w:val="20"/>
              </w:rPr>
            </w:pPr>
            <w:r w:rsidRPr="00041BC9">
              <w:rPr>
                <w:rFonts w:hint="eastAsia"/>
                <w:sz w:val="20"/>
                <w:szCs w:val="20"/>
              </w:rPr>
              <w:t>备注</w:t>
            </w:r>
          </w:p>
        </w:tc>
      </w:tr>
      <w:tr w:rsidR="00C93415" w:rsidRPr="0088421C" w14:paraId="75F526EB" w14:textId="77777777" w:rsidTr="004E1359">
        <w:tc>
          <w:tcPr>
            <w:tcW w:w="1559" w:type="dxa"/>
            <w:shd w:val="clear" w:color="auto" w:fill="auto"/>
          </w:tcPr>
          <w:p w14:paraId="28E29CCD" w14:textId="77777777" w:rsidR="00C93415" w:rsidRPr="00041BC9" w:rsidRDefault="00C93415" w:rsidP="004E1359">
            <w:pPr>
              <w:jc w:val="left"/>
              <w:rPr>
                <w:sz w:val="20"/>
                <w:szCs w:val="20"/>
              </w:rPr>
            </w:pPr>
            <w:r w:rsidRPr="00041BC9">
              <w:rPr>
                <w:rFonts w:hint="eastAsia"/>
                <w:sz w:val="20"/>
                <w:szCs w:val="20"/>
              </w:rPr>
              <w:t>业务</w:t>
            </w:r>
            <w:r w:rsidRPr="00041BC9">
              <w:rPr>
                <w:sz w:val="20"/>
                <w:szCs w:val="20"/>
              </w:rPr>
              <w:t>状态</w:t>
            </w:r>
          </w:p>
        </w:tc>
        <w:tc>
          <w:tcPr>
            <w:tcW w:w="1701" w:type="dxa"/>
            <w:shd w:val="clear" w:color="auto" w:fill="auto"/>
          </w:tcPr>
          <w:p w14:paraId="18A62224" w14:textId="77777777" w:rsidR="00C93415" w:rsidRPr="00041BC9" w:rsidRDefault="00C93415" w:rsidP="004E1359">
            <w:pPr>
              <w:jc w:val="left"/>
              <w:rPr>
                <w:sz w:val="20"/>
                <w:szCs w:val="20"/>
              </w:rPr>
            </w:pPr>
            <w:r w:rsidRPr="00041BC9">
              <w:rPr>
                <w:sz w:val="20"/>
                <w:szCs w:val="20"/>
              </w:rPr>
              <w:t>BUSS_STATUS</w:t>
            </w:r>
          </w:p>
        </w:tc>
        <w:tc>
          <w:tcPr>
            <w:tcW w:w="1134" w:type="dxa"/>
            <w:shd w:val="clear" w:color="auto" w:fill="auto"/>
          </w:tcPr>
          <w:p w14:paraId="3878855D"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02A102CD" w14:textId="77777777" w:rsidR="00C93415" w:rsidRPr="00041BC9" w:rsidRDefault="00C93415" w:rsidP="004E1359">
            <w:pPr>
              <w:jc w:val="left"/>
              <w:rPr>
                <w:sz w:val="20"/>
                <w:szCs w:val="20"/>
              </w:rPr>
            </w:pPr>
          </w:p>
        </w:tc>
      </w:tr>
      <w:tr w:rsidR="00C93415" w:rsidRPr="0088421C" w14:paraId="390E1F01" w14:textId="77777777" w:rsidTr="004E1359">
        <w:tc>
          <w:tcPr>
            <w:tcW w:w="1559" w:type="dxa"/>
            <w:shd w:val="clear" w:color="auto" w:fill="auto"/>
          </w:tcPr>
          <w:p w14:paraId="58E30B45" w14:textId="77777777" w:rsidR="00C93415" w:rsidRPr="00041BC9" w:rsidRDefault="00C93415" w:rsidP="004E1359">
            <w:pPr>
              <w:jc w:val="left"/>
              <w:rPr>
                <w:sz w:val="20"/>
                <w:szCs w:val="20"/>
              </w:rPr>
            </w:pPr>
            <w:r w:rsidRPr="00041BC9">
              <w:rPr>
                <w:rFonts w:hint="eastAsia"/>
                <w:sz w:val="20"/>
                <w:szCs w:val="20"/>
              </w:rPr>
              <w:t>资金</w:t>
            </w:r>
            <w:r w:rsidRPr="00041BC9">
              <w:rPr>
                <w:sz w:val="20"/>
                <w:szCs w:val="20"/>
              </w:rPr>
              <w:t>方名称</w:t>
            </w:r>
          </w:p>
        </w:tc>
        <w:tc>
          <w:tcPr>
            <w:tcW w:w="1701" w:type="dxa"/>
            <w:shd w:val="clear" w:color="auto" w:fill="auto"/>
          </w:tcPr>
          <w:p w14:paraId="19343740" w14:textId="77777777" w:rsidR="00C93415" w:rsidRPr="00041BC9" w:rsidRDefault="00C93415" w:rsidP="004E1359">
            <w:pPr>
              <w:jc w:val="left"/>
              <w:rPr>
                <w:sz w:val="20"/>
                <w:szCs w:val="20"/>
              </w:rPr>
            </w:pPr>
            <w:r w:rsidRPr="00041BC9">
              <w:rPr>
                <w:sz w:val="20"/>
                <w:szCs w:val="20"/>
              </w:rPr>
              <w:t>COMPANY_USER</w:t>
            </w:r>
          </w:p>
        </w:tc>
        <w:tc>
          <w:tcPr>
            <w:tcW w:w="1134" w:type="dxa"/>
            <w:shd w:val="clear" w:color="auto" w:fill="auto"/>
          </w:tcPr>
          <w:p w14:paraId="03385C48"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2438FB51" w14:textId="77777777" w:rsidR="00C93415" w:rsidRPr="00041BC9" w:rsidRDefault="00C93415" w:rsidP="004E1359">
            <w:pPr>
              <w:jc w:val="left"/>
              <w:rPr>
                <w:sz w:val="20"/>
                <w:szCs w:val="20"/>
              </w:rPr>
            </w:pPr>
          </w:p>
        </w:tc>
      </w:tr>
      <w:tr w:rsidR="00C93415" w:rsidRPr="0088421C" w14:paraId="44A94DB1" w14:textId="77777777" w:rsidTr="004E1359">
        <w:tc>
          <w:tcPr>
            <w:tcW w:w="1559" w:type="dxa"/>
            <w:shd w:val="clear" w:color="auto" w:fill="auto"/>
          </w:tcPr>
          <w:p w14:paraId="6DC84C44" w14:textId="77777777" w:rsidR="00C93415" w:rsidRPr="00041BC9" w:rsidRDefault="00C93415" w:rsidP="004E1359">
            <w:pPr>
              <w:jc w:val="left"/>
              <w:rPr>
                <w:sz w:val="20"/>
                <w:szCs w:val="20"/>
              </w:rPr>
            </w:pPr>
            <w:r w:rsidRPr="00041BC9">
              <w:rPr>
                <w:rFonts w:hint="eastAsia"/>
                <w:sz w:val="20"/>
                <w:szCs w:val="20"/>
              </w:rPr>
              <w:t>产品首次</w:t>
            </w:r>
            <w:r w:rsidRPr="00041BC9">
              <w:rPr>
                <w:sz w:val="20"/>
                <w:szCs w:val="20"/>
              </w:rPr>
              <w:t>申请</w:t>
            </w:r>
            <w:r w:rsidRPr="00041BC9">
              <w:rPr>
                <w:sz w:val="20"/>
                <w:szCs w:val="20"/>
              </w:rPr>
              <w:lastRenderedPageBreak/>
              <w:t>名称</w:t>
            </w:r>
          </w:p>
        </w:tc>
        <w:tc>
          <w:tcPr>
            <w:tcW w:w="1701" w:type="dxa"/>
            <w:shd w:val="clear" w:color="auto" w:fill="auto"/>
          </w:tcPr>
          <w:p w14:paraId="3822C3EA" w14:textId="77777777" w:rsidR="00C93415" w:rsidRPr="00041BC9" w:rsidRDefault="00C93415" w:rsidP="004E1359">
            <w:pPr>
              <w:jc w:val="left"/>
              <w:rPr>
                <w:sz w:val="20"/>
                <w:szCs w:val="20"/>
              </w:rPr>
            </w:pPr>
            <w:r w:rsidRPr="00041BC9">
              <w:rPr>
                <w:sz w:val="20"/>
                <w:szCs w:val="20"/>
              </w:rPr>
              <w:lastRenderedPageBreak/>
              <w:t>PROD_SHOW_NA</w:t>
            </w:r>
            <w:r w:rsidRPr="00041BC9">
              <w:rPr>
                <w:sz w:val="20"/>
                <w:szCs w:val="20"/>
              </w:rPr>
              <w:lastRenderedPageBreak/>
              <w:t>ME</w:t>
            </w:r>
          </w:p>
        </w:tc>
        <w:tc>
          <w:tcPr>
            <w:tcW w:w="1134" w:type="dxa"/>
            <w:shd w:val="clear" w:color="auto" w:fill="auto"/>
          </w:tcPr>
          <w:p w14:paraId="28C2C18D" w14:textId="77777777" w:rsidR="00C93415" w:rsidRPr="00041BC9" w:rsidRDefault="00C93415" w:rsidP="004E1359">
            <w:pPr>
              <w:jc w:val="left"/>
              <w:rPr>
                <w:sz w:val="20"/>
                <w:szCs w:val="20"/>
              </w:rPr>
            </w:pPr>
            <w:r w:rsidRPr="00041BC9">
              <w:rPr>
                <w:sz w:val="20"/>
                <w:szCs w:val="20"/>
              </w:rPr>
              <w:lastRenderedPageBreak/>
              <w:t>Y</w:t>
            </w:r>
          </w:p>
        </w:tc>
        <w:tc>
          <w:tcPr>
            <w:tcW w:w="3119" w:type="dxa"/>
            <w:shd w:val="clear" w:color="auto" w:fill="auto"/>
          </w:tcPr>
          <w:p w14:paraId="5287F405" w14:textId="77777777" w:rsidR="00C93415" w:rsidRPr="00041BC9" w:rsidRDefault="00C93415" w:rsidP="004E1359">
            <w:pPr>
              <w:jc w:val="left"/>
              <w:rPr>
                <w:sz w:val="20"/>
                <w:szCs w:val="20"/>
              </w:rPr>
            </w:pPr>
          </w:p>
        </w:tc>
      </w:tr>
      <w:tr w:rsidR="00C93415" w:rsidRPr="0088421C" w14:paraId="4CFD5784" w14:textId="77777777" w:rsidTr="004E1359">
        <w:tc>
          <w:tcPr>
            <w:tcW w:w="1559" w:type="dxa"/>
            <w:shd w:val="clear" w:color="auto" w:fill="auto"/>
          </w:tcPr>
          <w:p w14:paraId="2E164C07" w14:textId="77777777" w:rsidR="00C93415" w:rsidRPr="00041BC9" w:rsidRDefault="00C93415" w:rsidP="004E1359">
            <w:pPr>
              <w:jc w:val="left"/>
              <w:rPr>
                <w:sz w:val="20"/>
                <w:szCs w:val="20"/>
              </w:rPr>
            </w:pPr>
            <w:r w:rsidRPr="00041BC9">
              <w:rPr>
                <w:rFonts w:hint="eastAsia"/>
                <w:sz w:val="20"/>
                <w:szCs w:val="20"/>
              </w:rPr>
              <w:lastRenderedPageBreak/>
              <w:t>借款</w:t>
            </w:r>
            <w:r w:rsidRPr="00041BC9">
              <w:rPr>
                <w:sz w:val="20"/>
                <w:szCs w:val="20"/>
              </w:rPr>
              <w:t>金额</w:t>
            </w:r>
          </w:p>
        </w:tc>
        <w:tc>
          <w:tcPr>
            <w:tcW w:w="1701" w:type="dxa"/>
            <w:shd w:val="clear" w:color="auto" w:fill="auto"/>
          </w:tcPr>
          <w:p w14:paraId="286F8262" w14:textId="77777777" w:rsidR="00C93415" w:rsidRPr="00041BC9" w:rsidRDefault="00C93415" w:rsidP="004E1359">
            <w:pPr>
              <w:jc w:val="left"/>
              <w:rPr>
                <w:sz w:val="20"/>
                <w:szCs w:val="20"/>
              </w:rPr>
            </w:pPr>
            <w:r w:rsidRPr="00041BC9">
              <w:rPr>
                <w:sz w:val="20"/>
                <w:szCs w:val="20"/>
              </w:rPr>
              <w:t>LOANS_AMT</w:t>
            </w:r>
          </w:p>
        </w:tc>
        <w:tc>
          <w:tcPr>
            <w:tcW w:w="1134" w:type="dxa"/>
            <w:shd w:val="clear" w:color="auto" w:fill="auto"/>
          </w:tcPr>
          <w:p w14:paraId="58E9BB46"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19C245D2" w14:textId="77777777" w:rsidR="00C93415" w:rsidRPr="00041BC9" w:rsidRDefault="00C93415" w:rsidP="004E1359">
            <w:pPr>
              <w:jc w:val="left"/>
              <w:rPr>
                <w:sz w:val="20"/>
                <w:szCs w:val="20"/>
              </w:rPr>
            </w:pPr>
          </w:p>
        </w:tc>
      </w:tr>
      <w:tr w:rsidR="00C93415" w:rsidRPr="0088421C" w14:paraId="2440740F" w14:textId="77777777" w:rsidTr="004E1359">
        <w:tc>
          <w:tcPr>
            <w:tcW w:w="1559" w:type="dxa"/>
            <w:shd w:val="clear" w:color="auto" w:fill="auto"/>
          </w:tcPr>
          <w:p w14:paraId="2E132EB5" w14:textId="77777777" w:rsidR="00C93415" w:rsidRPr="00041BC9" w:rsidRDefault="00C93415" w:rsidP="004E1359">
            <w:pPr>
              <w:jc w:val="left"/>
              <w:rPr>
                <w:sz w:val="20"/>
                <w:szCs w:val="20"/>
              </w:rPr>
            </w:pPr>
            <w:r w:rsidRPr="00041BC9">
              <w:rPr>
                <w:rFonts w:hint="eastAsia"/>
                <w:sz w:val="20"/>
                <w:szCs w:val="20"/>
              </w:rPr>
              <w:t>借款</w:t>
            </w:r>
            <w:r w:rsidRPr="00041BC9">
              <w:rPr>
                <w:sz w:val="20"/>
                <w:szCs w:val="20"/>
              </w:rPr>
              <w:t>期限</w:t>
            </w:r>
          </w:p>
        </w:tc>
        <w:tc>
          <w:tcPr>
            <w:tcW w:w="1701" w:type="dxa"/>
            <w:shd w:val="clear" w:color="auto" w:fill="auto"/>
          </w:tcPr>
          <w:p w14:paraId="30F3A1BC" w14:textId="77777777" w:rsidR="00C93415" w:rsidRPr="00041BC9" w:rsidRDefault="00C93415" w:rsidP="004E1359">
            <w:pPr>
              <w:jc w:val="left"/>
              <w:rPr>
                <w:sz w:val="20"/>
                <w:szCs w:val="20"/>
              </w:rPr>
            </w:pPr>
            <w:r w:rsidRPr="00041BC9">
              <w:rPr>
                <w:sz w:val="20"/>
                <w:szCs w:val="20"/>
              </w:rPr>
              <w:t>LOANS_TERM</w:t>
            </w:r>
          </w:p>
        </w:tc>
        <w:tc>
          <w:tcPr>
            <w:tcW w:w="1134" w:type="dxa"/>
            <w:shd w:val="clear" w:color="auto" w:fill="auto"/>
          </w:tcPr>
          <w:p w14:paraId="0D9063D2"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77521D71" w14:textId="77777777" w:rsidR="00C93415" w:rsidRPr="00041BC9" w:rsidRDefault="00C93415" w:rsidP="004E1359">
            <w:pPr>
              <w:jc w:val="left"/>
              <w:rPr>
                <w:sz w:val="20"/>
                <w:szCs w:val="20"/>
              </w:rPr>
            </w:pPr>
          </w:p>
        </w:tc>
      </w:tr>
      <w:tr w:rsidR="00C93415" w:rsidRPr="0088421C" w14:paraId="32CB39CA" w14:textId="77777777" w:rsidTr="004E1359">
        <w:tc>
          <w:tcPr>
            <w:tcW w:w="1559" w:type="dxa"/>
            <w:shd w:val="clear" w:color="auto" w:fill="auto"/>
          </w:tcPr>
          <w:p w14:paraId="57B12E9A" w14:textId="77777777" w:rsidR="00C93415" w:rsidRPr="00041BC9" w:rsidRDefault="00C93415" w:rsidP="004E1359">
            <w:pPr>
              <w:jc w:val="left"/>
              <w:rPr>
                <w:sz w:val="20"/>
                <w:szCs w:val="20"/>
              </w:rPr>
            </w:pPr>
            <w:r w:rsidRPr="00041BC9">
              <w:rPr>
                <w:rFonts w:hint="eastAsia"/>
                <w:sz w:val="20"/>
                <w:szCs w:val="20"/>
              </w:rPr>
              <w:t>借款</w:t>
            </w:r>
            <w:r w:rsidRPr="00041BC9">
              <w:rPr>
                <w:sz w:val="20"/>
                <w:szCs w:val="20"/>
              </w:rPr>
              <w:t>利率</w:t>
            </w:r>
          </w:p>
        </w:tc>
        <w:tc>
          <w:tcPr>
            <w:tcW w:w="1701" w:type="dxa"/>
            <w:shd w:val="clear" w:color="auto" w:fill="auto"/>
          </w:tcPr>
          <w:p w14:paraId="4355AAE7" w14:textId="77777777" w:rsidR="00C93415" w:rsidRPr="00041BC9" w:rsidRDefault="00C93415" w:rsidP="004E1359">
            <w:pPr>
              <w:jc w:val="left"/>
              <w:rPr>
                <w:sz w:val="20"/>
                <w:szCs w:val="20"/>
              </w:rPr>
            </w:pPr>
            <w:r w:rsidRPr="00041BC9">
              <w:rPr>
                <w:sz w:val="20"/>
                <w:szCs w:val="20"/>
              </w:rPr>
              <w:t>LOANS_RATE</w:t>
            </w:r>
          </w:p>
        </w:tc>
        <w:tc>
          <w:tcPr>
            <w:tcW w:w="1134" w:type="dxa"/>
            <w:shd w:val="clear" w:color="auto" w:fill="auto"/>
          </w:tcPr>
          <w:p w14:paraId="488A3B68"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7A15D64D" w14:textId="77777777" w:rsidR="00C93415" w:rsidRPr="00041BC9" w:rsidRDefault="00C93415" w:rsidP="004E1359">
            <w:pPr>
              <w:jc w:val="left"/>
              <w:rPr>
                <w:sz w:val="20"/>
                <w:szCs w:val="20"/>
              </w:rPr>
            </w:pPr>
          </w:p>
        </w:tc>
      </w:tr>
      <w:tr w:rsidR="00C93415" w:rsidRPr="0088421C" w14:paraId="62137BFF" w14:textId="77777777" w:rsidTr="004E1359">
        <w:tc>
          <w:tcPr>
            <w:tcW w:w="1559" w:type="dxa"/>
            <w:shd w:val="clear" w:color="auto" w:fill="auto"/>
          </w:tcPr>
          <w:p w14:paraId="3974D0ED" w14:textId="77777777" w:rsidR="00C93415" w:rsidRPr="00041BC9" w:rsidRDefault="00C93415" w:rsidP="004E1359">
            <w:pPr>
              <w:jc w:val="left"/>
              <w:rPr>
                <w:sz w:val="20"/>
                <w:szCs w:val="20"/>
              </w:rPr>
            </w:pPr>
            <w:r w:rsidRPr="00041BC9">
              <w:rPr>
                <w:rFonts w:hint="eastAsia"/>
                <w:sz w:val="20"/>
                <w:szCs w:val="20"/>
              </w:rPr>
              <w:t>还款</w:t>
            </w:r>
            <w:r w:rsidRPr="00041BC9">
              <w:rPr>
                <w:sz w:val="20"/>
                <w:szCs w:val="20"/>
              </w:rPr>
              <w:t>方式名称</w:t>
            </w:r>
          </w:p>
        </w:tc>
        <w:tc>
          <w:tcPr>
            <w:tcW w:w="1701" w:type="dxa"/>
            <w:shd w:val="clear" w:color="auto" w:fill="auto"/>
          </w:tcPr>
          <w:p w14:paraId="517FE612" w14:textId="77777777" w:rsidR="00C93415" w:rsidRPr="00041BC9" w:rsidRDefault="00C93415" w:rsidP="004E1359">
            <w:pPr>
              <w:jc w:val="left"/>
              <w:rPr>
                <w:sz w:val="20"/>
                <w:szCs w:val="20"/>
              </w:rPr>
            </w:pPr>
            <w:r w:rsidRPr="00041BC9">
              <w:rPr>
                <w:sz w:val="20"/>
                <w:szCs w:val="20"/>
              </w:rPr>
              <w:t>REPAYMENT_TYPENAME</w:t>
            </w:r>
          </w:p>
        </w:tc>
        <w:tc>
          <w:tcPr>
            <w:tcW w:w="1134" w:type="dxa"/>
            <w:shd w:val="clear" w:color="auto" w:fill="auto"/>
          </w:tcPr>
          <w:p w14:paraId="32AA0F71"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411F1FCB" w14:textId="77777777" w:rsidR="00C93415" w:rsidRPr="00041BC9" w:rsidRDefault="00C93415" w:rsidP="004E1359">
            <w:pPr>
              <w:jc w:val="left"/>
              <w:rPr>
                <w:sz w:val="20"/>
                <w:szCs w:val="20"/>
              </w:rPr>
            </w:pPr>
          </w:p>
        </w:tc>
      </w:tr>
      <w:tr w:rsidR="00C93415" w:rsidRPr="0088421C" w14:paraId="6A97A7AA" w14:textId="77777777" w:rsidTr="004E1359">
        <w:tc>
          <w:tcPr>
            <w:tcW w:w="1559" w:type="dxa"/>
            <w:shd w:val="clear" w:color="auto" w:fill="auto"/>
          </w:tcPr>
          <w:p w14:paraId="2088C9E5" w14:textId="77777777" w:rsidR="00C93415" w:rsidRPr="00041BC9" w:rsidRDefault="00C93415" w:rsidP="004E1359">
            <w:pPr>
              <w:jc w:val="left"/>
              <w:rPr>
                <w:sz w:val="20"/>
                <w:szCs w:val="20"/>
              </w:rPr>
            </w:pPr>
            <w:r w:rsidRPr="00041BC9">
              <w:rPr>
                <w:rFonts w:hint="eastAsia"/>
                <w:sz w:val="20"/>
                <w:szCs w:val="20"/>
              </w:rPr>
              <w:t>还款</w:t>
            </w:r>
            <w:r w:rsidRPr="00041BC9">
              <w:rPr>
                <w:sz w:val="20"/>
                <w:szCs w:val="20"/>
              </w:rPr>
              <w:t>方式</w:t>
            </w:r>
          </w:p>
        </w:tc>
        <w:tc>
          <w:tcPr>
            <w:tcW w:w="1701" w:type="dxa"/>
            <w:shd w:val="clear" w:color="auto" w:fill="auto"/>
          </w:tcPr>
          <w:p w14:paraId="3AB60B04" w14:textId="77777777" w:rsidR="00C93415" w:rsidRPr="00041BC9" w:rsidRDefault="00C93415" w:rsidP="004E1359">
            <w:pPr>
              <w:jc w:val="left"/>
              <w:rPr>
                <w:sz w:val="20"/>
                <w:szCs w:val="20"/>
              </w:rPr>
            </w:pPr>
            <w:r w:rsidRPr="00041BC9">
              <w:rPr>
                <w:sz w:val="20"/>
                <w:szCs w:val="20"/>
              </w:rPr>
              <w:t>REPAYMENT_TYPE</w:t>
            </w:r>
          </w:p>
        </w:tc>
        <w:tc>
          <w:tcPr>
            <w:tcW w:w="1134" w:type="dxa"/>
            <w:shd w:val="clear" w:color="auto" w:fill="auto"/>
          </w:tcPr>
          <w:p w14:paraId="74D17476"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226DD52B" w14:textId="77777777" w:rsidR="00C93415" w:rsidRPr="00041BC9" w:rsidRDefault="00C93415" w:rsidP="004E1359">
            <w:pPr>
              <w:jc w:val="left"/>
              <w:rPr>
                <w:sz w:val="20"/>
                <w:szCs w:val="20"/>
              </w:rPr>
            </w:pPr>
          </w:p>
        </w:tc>
      </w:tr>
    </w:tbl>
    <w:p w14:paraId="570804D1" w14:textId="77777777" w:rsidR="00C93415" w:rsidRPr="00041BC9" w:rsidRDefault="00C93415" w:rsidP="00C93415">
      <w:pPr>
        <w:rPr>
          <w:sz w:val="20"/>
          <w:szCs w:val="20"/>
        </w:rPr>
      </w:pPr>
    </w:p>
    <w:p w14:paraId="69AD9A85" w14:textId="77777777" w:rsidR="00C93415" w:rsidRPr="00041BC9" w:rsidRDefault="00C93415" w:rsidP="00041BC9">
      <w:pPr>
        <w:pStyle w:val="4"/>
        <w:rPr>
          <w:rFonts w:ascii="Calibri" w:eastAsia="宋体" w:hAnsi="Calibri"/>
          <w:b w:val="0"/>
          <w:bCs w:val="0"/>
          <w:sz w:val="20"/>
          <w:szCs w:val="20"/>
        </w:rPr>
      </w:pPr>
      <w:r w:rsidRPr="00041BC9">
        <w:rPr>
          <w:rFonts w:ascii="Calibri" w:eastAsia="宋体" w:hAnsi="Calibri" w:hint="eastAsia"/>
          <w:b w:val="0"/>
          <w:bCs w:val="0"/>
          <w:sz w:val="20"/>
          <w:szCs w:val="20"/>
        </w:rPr>
        <w:t>业务进度修改</w:t>
      </w:r>
    </w:p>
    <w:p w14:paraId="440DBCEE"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功能描述</w:t>
      </w:r>
    </w:p>
    <w:p w14:paraId="5E15BD6B" w14:textId="77777777" w:rsidR="00C93415" w:rsidRPr="00041BC9"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sz w:val="20"/>
          <w:szCs w:val="20"/>
        </w:rPr>
      </w:pPr>
      <w:r w:rsidRPr="00041BC9">
        <w:rPr>
          <w:sz w:val="20"/>
          <w:szCs w:val="20"/>
        </w:rPr>
        <w:t>提供给管理人员修改每笔业务的相关进度</w:t>
      </w:r>
      <w:r w:rsidRPr="00041BC9">
        <w:rPr>
          <w:rFonts w:hint="eastAsia"/>
          <w:sz w:val="20"/>
          <w:szCs w:val="20"/>
        </w:rPr>
        <w:t>。</w:t>
      </w:r>
    </w:p>
    <w:p w14:paraId="03108C3D"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处理流程</w:t>
      </w:r>
    </w:p>
    <w:p w14:paraId="2CE0B5E3" w14:textId="77777777" w:rsidR="00C93415" w:rsidRPr="00041BC9" w:rsidRDefault="00C93415">
      <w:pPr>
        <w:pStyle w:val="afb"/>
        <w:numPr>
          <w:ilvl w:val="0"/>
          <w:numId w:val="18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05" w:author="wangq" w:date="2017-08-21T17:25:00Z">
          <w:pPr>
            <w:pStyle w:val="afb"/>
            <w:numPr>
              <w:numId w:val="20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sidRPr="00041BC9">
        <w:rPr>
          <w:rFonts w:ascii="Calibri" w:hAnsi="Calibri" w:hint="eastAsia"/>
          <w:sz w:val="20"/>
          <w:szCs w:val="20"/>
        </w:rPr>
        <w:t>通过传</w:t>
      </w:r>
      <w:r w:rsidRPr="00041BC9">
        <w:rPr>
          <w:rFonts w:ascii="Calibri" w:hAnsi="Calibri"/>
          <w:sz w:val="20"/>
          <w:szCs w:val="20"/>
        </w:rPr>
        <w:t>入</w:t>
      </w:r>
      <w:r w:rsidRPr="00041BC9">
        <w:rPr>
          <w:rFonts w:ascii="Calibri" w:hAnsi="Calibri" w:hint="eastAsia"/>
          <w:sz w:val="20"/>
          <w:szCs w:val="20"/>
        </w:rPr>
        <w:t>业务</w:t>
      </w:r>
      <w:r w:rsidRPr="00041BC9">
        <w:rPr>
          <w:rFonts w:ascii="Calibri" w:hAnsi="Calibri"/>
          <w:sz w:val="20"/>
          <w:szCs w:val="20"/>
        </w:rPr>
        <w:t>唯一标识</w:t>
      </w:r>
      <w:r w:rsidRPr="00041BC9">
        <w:rPr>
          <w:rFonts w:ascii="Calibri" w:hAnsi="Calibri" w:hint="eastAsia"/>
          <w:sz w:val="20"/>
          <w:szCs w:val="20"/>
        </w:rPr>
        <w:t>、</w:t>
      </w:r>
      <w:r w:rsidRPr="00041BC9">
        <w:rPr>
          <w:rFonts w:ascii="Calibri" w:hAnsi="Calibri"/>
          <w:sz w:val="20"/>
          <w:szCs w:val="20"/>
        </w:rPr>
        <w:t>业务进度</w:t>
      </w:r>
      <w:r w:rsidRPr="00041BC9">
        <w:rPr>
          <w:rFonts w:ascii="Calibri" w:hAnsi="Calibri" w:hint="eastAsia"/>
          <w:sz w:val="20"/>
          <w:szCs w:val="20"/>
        </w:rPr>
        <w:t>、渠道人等信息</w:t>
      </w:r>
      <w:r w:rsidRPr="00041BC9">
        <w:rPr>
          <w:rFonts w:ascii="Calibri" w:hAnsi="Calibri"/>
          <w:sz w:val="20"/>
          <w:szCs w:val="20"/>
        </w:rPr>
        <w:t>修改</w:t>
      </w:r>
      <w:r w:rsidRPr="00041BC9">
        <w:rPr>
          <w:rFonts w:ascii="Calibri" w:hAnsi="Calibri" w:hint="eastAsia"/>
          <w:sz w:val="20"/>
          <w:szCs w:val="20"/>
        </w:rPr>
        <w:t>。</w:t>
      </w:r>
    </w:p>
    <w:p w14:paraId="43AE8202" w14:textId="77777777" w:rsidR="00C93415" w:rsidRPr="00041BC9" w:rsidRDefault="00C93415">
      <w:pPr>
        <w:pStyle w:val="afb"/>
        <w:numPr>
          <w:ilvl w:val="0"/>
          <w:numId w:val="18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06" w:author="wangq" w:date="2017-08-21T17:25:00Z">
          <w:pPr>
            <w:pStyle w:val="afb"/>
            <w:numPr>
              <w:numId w:val="20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sidRPr="00041BC9">
        <w:rPr>
          <w:rFonts w:ascii="Calibri" w:hAnsi="Calibri"/>
          <w:sz w:val="20"/>
          <w:szCs w:val="20"/>
        </w:rPr>
        <w:t>调用微服务</w:t>
      </w:r>
    </w:p>
    <w:p w14:paraId="18BE6E94" w14:textId="77777777" w:rsidR="00C93415" w:rsidRPr="00041BC9" w:rsidRDefault="00C93415">
      <w:pPr>
        <w:pStyle w:val="afb"/>
        <w:numPr>
          <w:ilvl w:val="0"/>
          <w:numId w:val="18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07" w:author="wangq" w:date="2017-08-21T17:25:00Z">
          <w:pPr>
            <w:pStyle w:val="afb"/>
            <w:numPr>
              <w:numId w:val="20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sidRPr="00041BC9">
        <w:rPr>
          <w:rFonts w:ascii="Calibri" w:hAnsi="Calibri" w:hint="eastAsia"/>
          <w:sz w:val="20"/>
          <w:szCs w:val="20"/>
        </w:rPr>
        <w:t>返回</w:t>
      </w:r>
      <w:r w:rsidRPr="00041BC9">
        <w:rPr>
          <w:rFonts w:ascii="Calibri" w:hAnsi="Calibri"/>
          <w:sz w:val="20"/>
          <w:szCs w:val="20"/>
        </w:rPr>
        <w:t>修改结果</w:t>
      </w:r>
    </w:p>
    <w:p w14:paraId="5CA4F42A" w14:textId="77777777" w:rsidR="00C93415" w:rsidRPr="00041BC9" w:rsidRDefault="00C93415" w:rsidP="00C93415">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Calibri" w:hAnsi="Calibri"/>
          <w:sz w:val="20"/>
          <w:szCs w:val="20"/>
        </w:rPr>
      </w:pPr>
    </w:p>
    <w:p w14:paraId="3F37C547"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88421C" w14:paraId="774E28EB" w14:textId="77777777" w:rsidTr="004E1359">
        <w:tc>
          <w:tcPr>
            <w:tcW w:w="1559" w:type="dxa"/>
            <w:shd w:val="clear" w:color="auto" w:fill="E0E0E0"/>
          </w:tcPr>
          <w:p w14:paraId="5997FC59" w14:textId="77777777" w:rsidR="00C93415" w:rsidRPr="00041BC9" w:rsidRDefault="00C93415" w:rsidP="004E1359">
            <w:pPr>
              <w:jc w:val="center"/>
              <w:rPr>
                <w:sz w:val="20"/>
                <w:szCs w:val="20"/>
              </w:rPr>
            </w:pPr>
            <w:r w:rsidRPr="00041BC9">
              <w:rPr>
                <w:rFonts w:hint="eastAsia"/>
                <w:sz w:val="20"/>
                <w:szCs w:val="20"/>
              </w:rPr>
              <w:t>输入要素</w:t>
            </w:r>
          </w:p>
        </w:tc>
        <w:tc>
          <w:tcPr>
            <w:tcW w:w="1701" w:type="dxa"/>
            <w:shd w:val="clear" w:color="auto" w:fill="E0E0E0"/>
          </w:tcPr>
          <w:p w14:paraId="36B8CE14" w14:textId="77777777" w:rsidR="00C93415" w:rsidRPr="00041BC9" w:rsidRDefault="00C93415" w:rsidP="004E1359">
            <w:pPr>
              <w:jc w:val="center"/>
              <w:rPr>
                <w:sz w:val="20"/>
                <w:szCs w:val="20"/>
              </w:rPr>
            </w:pPr>
            <w:r w:rsidRPr="00041BC9">
              <w:rPr>
                <w:rFonts w:hint="eastAsia"/>
                <w:sz w:val="20"/>
                <w:szCs w:val="20"/>
              </w:rPr>
              <w:t>字段名</w:t>
            </w:r>
          </w:p>
        </w:tc>
        <w:tc>
          <w:tcPr>
            <w:tcW w:w="1134" w:type="dxa"/>
            <w:shd w:val="clear" w:color="auto" w:fill="E0E0E0"/>
          </w:tcPr>
          <w:p w14:paraId="6AC6B6BF" w14:textId="77777777" w:rsidR="00C93415" w:rsidRPr="00041BC9" w:rsidRDefault="00C93415" w:rsidP="004E1359">
            <w:pPr>
              <w:jc w:val="center"/>
              <w:rPr>
                <w:sz w:val="20"/>
                <w:szCs w:val="20"/>
              </w:rPr>
            </w:pPr>
            <w:r w:rsidRPr="00041BC9">
              <w:rPr>
                <w:rFonts w:hint="eastAsia"/>
                <w:sz w:val="20"/>
                <w:szCs w:val="20"/>
              </w:rPr>
              <w:t>是否必填</w:t>
            </w:r>
          </w:p>
        </w:tc>
        <w:tc>
          <w:tcPr>
            <w:tcW w:w="3119" w:type="dxa"/>
            <w:shd w:val="clear" w:color="auto" w:fill="E0E0E0"/>
          </w:tcPr>
          <w:p w14:paraId="645DA34A" w14:textId="77777777" w:rsidR="00C93415" w:rsidRPr="00041BC9" w:rsidRDefault="00C93415" w:rsidP="004E1359">
            <w:pPr>
              <w:jc w:val="center"/>
              <w:rPr>
                <w:sz w:val="20"/>
                <w:szCs w:val="20"/>
              </w:rPr>
            </w:pPr>
            <w:r w:rsidRPr="00041BC9">
              <w:rPr>
                <w:rFonts w:hint="eastAsia"/>
                <w:sz w:val="20"/>
                <w:szCs w:val="20"/>
              </w:rPr>
              <w:t>备注</w:t>
            </w:r>
          </w:p>
        </w:tc>
      </w:tr>
      <w:tr w:rsidR="00C93415" w:rsidRPr="0088421C" w14:paraId="3B9D662F" w14:textId="77777777" w:rsidTr="004E1359">
        <w:tc>
          <w:tcPr>
            <w:tcW w:w="1559" w:type="dxa"/>
            <w:shd w:val="clear" w:color="auto" w:fill="auto"/>
          </w:tcPr>
          <w:p w14:paraId="0C84B3D0" w14:textId="77777777" w:rsidR="00C93415" w:rsidRPr="00041BC9" w:rsidRDefault="00C93415" w:rsidP="004E1359">
            <w:pPr>
              <w:jc w:val="left"/>
              <w:rPr>
                <w:sz w:val="20"/>
                <w:szCs w:val="20"/>
              </w:rPr>
            </w:pPr>
            <w:r w:rsidRPr="00041BC9">
              <w:rPr>
                <w:sz w:val="20"/>
                <w:szCs w:val="20"/>
              </w:rPr>
              <w:t>TOKEN</w:t>
            </w:r>
          </w:p>
        </w:tc>
        <w:tc>
          <w:tcPr>
            <w:tcW w:w="1701" w:type="dxa"/>
            <w:shd w:val="clear" w:color="auto" w:fill="auto"/>
          </w:tcPr>
          <w:p w14:paraId="59F2F087" w14:textId="77777777" w:rsidR="00C93415" w:rsidRPr="00041BC9" w:rsidRDefault="00C93415" w:rsidP="004E1359">
            <w:pPr>
              <w:jc w:val="left"/>
              <w:rPr>
                <w:sz w:val="20"/>
                <w:szCs w:val="20"/>
              </w:rPr>
            </w:pPr>
            <w:r w:rsidRPr="00041BC9">
              <w:rPr>
                <w:sz w:val="20"/>
                <w:szCs w:val="20"/>
              </w:rPr>
              <w:t>TOKEN</w:t>
            </w:r>
          </w:p>
        </w:tc>
        <w:tc>
          <w:tcPr>
            <w:tcW w:w="1134" w:type="dxa"/>
            <w:shd w:val="clear" w:color="auto" w:fill="auto"/>
          </w:tcPr>
          <w:p w14:paraId="58024D33"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6B58756A" w14:textId="77777777" w:rsidR="00C93415" w:rsidRPr="00041BC9" w:rsidRDefault="00C93415" w:rsidP="004E1359">
            <w:pPr>
              <w:jc w:val="left"/>
              <w:rPr>
                <w:sz w:val="20"/>
                <w:szCs w:val="20"/>
              </w:rPr>
            </w:pPr>
          </w:p>
        </w:tc>
      </w:tr>
      <w:tr w:rsidR="00C93415" w:rsidRPr="0088421C" w14:paraId="742D97E8" w14:textId="77777777" w:rsidTr="004E1359">
        <w:tc>
          <w:tcPr>
            <w:tcW w:w="1559" w:type="dxa"/>
            <w:shd w:val="clear" w:color="auto" w:fill="auto"/>
          </w:tcPr>
          <w:p w14:paraId="2065EA86" w14:textId="77777777" w:rsidR="00C93415" w:rsidRPr="00041BC9" w:rsidRDefault="00C93415" w:rsidP="004E1359">
            <w:pPr>
              <w:jc w:val="left"/>
              <w:rPr>
                <w:sz w:val="20"/>
                <w:szCs w:val="20"/>
              </w:rPr>
            </w:pPr>
            <w:r w:rsidRPr="00041BC9">
              <w:rPr>
                <w:rFonts w:hint="eastAsia"/>
                <w:sz w:val="20"/>
                <w:szCs w:val="20"/>
              </w:rPr>
              <w:t>业务</w:t>
            </w:r>
            <w:r w:rsidRPr="00041BC9">
              <w:rPr>
                <w:sz w:val="20"/>
                <w:szCs w:val="20"/>
              </w:rPr>
              <w:t>唯一标识</w:t>
            </w:r>
          </w:p>
        </w:tc>
        <w:tc>
          <w:tcPr>
            <w:tcW w:w="1701" w:type="dxa"/>
            <w:shd w:val="clear" w:color="auto" w:fill="auto"/>
          </w:tcPr>
          <w:p w14:paraId="00E2DB2B" w14:textId="77777777" w:rsidR="00C93415" w:rsidRPr="00041BC9" w:rsidRDefault="00C93415" w:rsidP="004E1359">
            <w:pPr>
              <w:jc w:val="left"/>
              <w:rPr>
                <w:sz w:val="20"/>
                <w:szCs w:val="20"/>
              </w:rPr>
            </w:pPr>
            <w:r w:rsidRPr="00041BC9">
              <w:rPr>
                <w:sz w:val="20"/>
                <w:szCs w:val="20"/>
              </w:rPr>
              <w:t>APPLY_INFO_ID</w:t>
            </w:r>
          </w:p>
        </w:tc>
        <w:tc>
          <w:tcPr>
            <w:tcW w:w="1134" w:type="dxa"/>
            <w:shd w:val="clear" w:color="auto" w:fill="auto"/>
          </w:tcPr>
          <w:p w14:paraId="19FEB4D9"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5B6CB376" w14:textId="77777777" w:rsidR="00C93415" w:rsidRPr="00041BC9" w:rsidRDefault="00C93415" w:rsidP="004E1359">
            <w:pPr>
              <w:jc w:val="left"/>
              <w:rPr>
                <w:sz w:val="20"/>
                <w:szCs w:val="20"/>
              </w:rPr>
            </w:pPr>
          </w:p>
        </w:tc>
      </w:tr>
      <w:tr w:rsidR="00C93415" w:rsidRPr="0088421C" w14:paraId="04BF95EC" w14:textId="77777777" w:rsidTr="004E1359">
        <w:tc>
          <w:tcPr>
            <w:tcW w:w="1559" w:type="dxa"/>
            <w:shd w:val="clear" w:color="auto" w:fill="auto"/>
          </w:tcPr>
          <w:p w14:paraId="1429A64E" w14:textId="77777777" w:rsidR="00C93415" w:rsidRPr="00041BC9" w:rsidRDefault="00C93415" w:rsidP="004E1359">
            <w:pPr>
              <w:jc w:val="left"/>
              <w:rPr>
                <w:sz w:val="20"/>
                <w:szCs w:val="20"/>
              </w:rPr>
            </w:pPr>
            <w:r w:rsidRPr="00041BC9">
              <w:rPr>
                <w:rFonts w:hint="eastAsia"/>
                <w:sz w:val="20"/>
                <w:szCs w:val="20"/>
              </w:rPr>
              <w:t>渠道人唯一标示</w:t>
            </w:r>
          </w:p>
        </w:tc>
        <w:tc>
          <w:tcPr>
            <w:tcW w:w="1701" w:type="dxa"/>
            <w:shd w:val="clear" w:color="auto" w:fill="auto"/>
          </w:tcPr>
          <w:p w14:paraId="1CDDBE1A" w14:textId="77777777" w:rsidR="00C93415" w:rsidRPr="00041BC9" w:rsidRDefault="00C93415" w:rsidP="004E1359">
            <w:pPr>
              <w:jc w:val="left"/>
              <w:rPr>
                <w:sz w:val="20"/>
                <w:szCs w:val="20"/>
              </w:rPr>
            </w:pPr>
            <w:r w:rsidRPr="00041BC9">
              <w:rPr>
                <w:sz w:val="20"/>
                <w:szCs w:val="20"/>
              </w:rPr>
              <w:t>CHANNEL_USER_ID</w:t>
            </w:r>
          </w:p>
        </w:tc>
        <w:tc>
          <w:tcPr>
            <w:tcW w:w="1134" w:type="dxa"/>
            <w:shd w:val="clear" w:color="auto" w:fill="auto"/>
          </w:tcPr>
          <w:p w14:paraId="01D2B507"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0B778F42" w14:textId="77777777" w:rsidR="00C93415" w:rsidRPr="00041BC9" w:rsidRDefault="00C93415" w:rsidP="004E1359">
            <w:pPr>
              <w:jc w:val="left"/>
              <w:rPr>
                <w:sz w:val="20"/>
                <w:szCs w:val="20"/>
              </w:rPr>
            </w:pPr>
          </w:p>
        </w:tc>
      </w:tr>
      <w:tr w:rsidR="00C93415" w:rsidRPr="0088421C" w14:paraId="602C278C" w14:textId="77777777" w:rsidTr="004E1359">
        <w:tc>
          <w:tcPr>
            <w:tcW w:w="1559" w:type="dxa"/>
            <w:shd w:val="clear" w:color="auto" w:fill="auto"/>
          </w:tcPr>
          <w:p w14:paraId="44E73905" w14:textId="77777777" w:rsidR="00C93415" w:rsidRPr="00041BC9" w:rsidRDefault="00C93415" w:rsidP="004E1359">
            <w:pPr>
              <w:jc w:val="left"/>
              <w:rPr>
                <w:sz w:val="20"/>
                <w:szCs w:val="20"/>
              </w:rPr>
            </w:pPr>
            <w:r w:rsidRPr="00041BC9">
              <w:rPr>
                <w:rFonts w:hint="eastAsia"/>
                <w:sz w:val="20"/>
                <w:szCs w:val="20"/>
              </w:rPr>
              <w:t>进度状态</w:t>
            </w:r>
          </w:p>
        </w:tc>
        <w:tc>
          <w:tcPr>
            <w:tcW w:w="1701" w:type="dxa"/>
            <w:shd w:val="clear" w:color="auto" w:fill="auto"/>
          </w:tcPr>
          <w:p w14:paraId="75834B89" w14:textId="77777777" w:rsidR="00C93415" w:rsidRPr="00041BC9" w:rsidRDefault="00C93415" w:rsidP="004E1359">
            <w:pPr>
              <w:jc w:val="left"/>
              <w:rPr>
                <w:sz w:val="20"/>
                <w:szCs w:val="20"/>
              </w:rPr>
            </w:pPr>
            <w:r w:rsidRPr="00041BC9">
              <w:rPr>
                <w:sz w:val="20"/>
                <w:szCs w:val="20"/>
              </w:rPr>
              <w:t>CHANNEL_USER_ID</w:t>
            </w:r>
          </w:p>
        </w:tc>
        <w:tc>
          <w:tcPr>
            <w:tcW w:w="1134" w:type="dxa"/>
            <w:shd w:val="clear" w:color="auto" w:fill="auto"/>
          </w:tcPr>
          <w:p w14:paraId="48F5AE18"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1424BB25" w14:textId="77777777" w:rsidR="00C93415" w:rsidRPr="00041BC9" w:rsidRDefault="00C93415" w:rsidP="004E1359">
            <w:pPr>
              <w:jc w:val="left"/>
              <w:rPr>
                <w:sz w:val="20"/>
                <w:szCs w:val="20"/>
              </w:rPr>
            </w:pPr>
            <w:r w:rsidRPr="00041BC9">
              <w:rPr>
                <w:sz w:val="20"/>
                <w:szCs w:val="20"/>
              </w:rPr>
              <w:t>已放款</w:t>
            </w:r>
            <w:r w:rsidRPr="00041BC9">
              <w:rPr>
                <w:rFonts w:hint="eastAsia"/>
                <w:sz w:val="20"/>
                <w:szCs w:val="20"/>
              </w:rPr>
              <w:t>，</w:t>
            </w:r>
            <w:r w:rsidRPr="00041BC9">
              <w:rPr>
                <w:sz w:val="20"/>
                <w:szCs w:val="20"/>
              </w:rPr>
              <w:t>已拒绝</w:t>
            </w:r>
            <w:r w:rsidRPr="00041BC9">
              <w:rPr>
                <w:rFonts w:hint="eastAsia"/>
                <w:sz w:val="20"/>
                <w:szCs w:val="20"/>
              </w:rPr>
              <w:t>，</w:t>
            </w:r>
            <w:r w:rsidRPr="00041BC9">
              <w:rPr>
                <w:sz w:val="20"/>
                <w:szCs w:val="20"/>
              </w:rPr>
              <w:t>已签约等</w:t>
            </w:r>
          </w:p>
        </w:tc>
      </w:tr>
    </w:tbl>
    <w:p w14:paraId="18F60D0A" w14:textId="77777777" w:rsidR="00C93415" w:rsidRPr="00041BC9"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sz w:val="20"/>
          <w:szCs w:val="20"/>
        </w:rPr>
      </w:pPr>
    </w:p>
    <w:p w14:paraId="325EF0AE" w14:textId="77777777" w:rsidR="00C93415" w:rsidRPr="00041BC9" w:rsidRDefault="00C93415" w:rsidP="00C93415">
      <w:pPr>
        <w:rPr>
          <w:sz w:val="20"/>
          <w:szCs w:val="20"/>
        </w:rPr>
      </w:pPr>
    </w:p>
    <w:p w14:paraId="7F4417F4"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输出</w:t>
      </w:r>
    </w:p>
    <w:p w14:paraId="7257D630" w14:textId="77777777" w:rsidR="00C93415" w:rsidRPr="00041BC9" w:rsidRDefault="00C93415" w:rsidP="00C93415">
      <w:pPr>
        <w:ind w:firstLineChars="400" w:firstLine="800"/>
        <w:rPr>
          <w:sz w:val="20"/>
          <w:szCs w:val="20"/>
        </w:rPr>
      </w:pPr>
      <w:r w:rsidRPr="00041BC9">
        <w:rPr>
          <w:rFonts w:hint="eastAsia"/>
          <w:sz w:val="20"/>
          <w:szCs w:val="20"/>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88421C" w14:paraId="43E062F4" w14:textId="77777777" w:rsidTr="004E1359">
        <w:tc>
          <w:tcPr>
            <w:tcW w:w="1559" w:type="dxa"/>
            <w:shd w:val="clear" w:color="auto" w:fill="E0E0E0"/>
          </w:tcPr>
          <w:p w14:paraId="2EC0D4AB" w14:textId="77777777" w:rsidR="00C93415" w:rsidRPr="00041BC9" w:rsidRDefault="00C93415" w:rsidP="004E1359">
            <w:pPr>
              <w:jc w:val="center"/>
              <w:rPr>
                <w:sz w:val="20"/>
                <w:szCs w:val="20"/>
              </w:rPr>
            </w:pPr>
            <w:r w:rsidRPr="00041BC9">
              <w:rPr>
                <w:rFonts w:hint="eastAsia"/>
                <w:sz w:val="20"/>
                <w:szCs w:val="20"/>
              </w:rPr>
              <w:t>输入要素</w:t>
            </w:r>
          </w:p>
        </w:tc>
        <w:tc>
          <w:tcPr>
            <w:tcW w:w="1701" w:type="dxa"/>
            <w:shd w:val="clear" w:color="auto" w:fill="E0E0E0"/>
          </w:tcPr>
          <w:p w14:paraId="36AB66E2" w14:textId="77777777" w:rsidR="00C93415" w:rsidRPr="00041BC9" w:rsidRDefault="00C93415" w:rsidP="004E1359">
            <w:pPr>
              <w:jc w:val="center"/>
              <w:rPr>
                <w:sz w:val="20"/>
                <w:szCs w:val="20"/>
              </w:rPr>
            </w:pPr>
            <w:r w:rsidRPr="00041BC9">
              <w:rPr>
                <w:rFonts w:hint="eastAsia"/>
                <w:sz w:val="20"/>
                <w:szCs w:val="20"/>
              </w:rPr>
              <w:t>字段名</w:t>
            </w:r>
          </w:p>
        </w:tc>
        <w:tc>
          <w:tcPr>
            <w:tcW w:w="1134" w:type="dxa"/>
            <w:shd w:val="clear" w:color="auto" w:fill="E0E0E0"/>
          </w:tcPr>
          <w:p w14:paraId="6896BFDF" w14:textId="77777777" w:rsidR="00C93415" w:rsidRPr="00041BC9" w:rsidRDefault="00C93415" w:rsidP="004E1359">
            <w:pPr>
              <w:jc w:val="center"/>
              <w:rPr>
                <w:sz w:val="20"/>
                <w:szCs w:val="20"/>
              </w:rPr>
            </w:pPr>
            <w:r w:rsidRPr="00041BC9">
              <w:rPr>
                <w:rFonts w:hint="eastAsia"/>
                <w:sz w:val="20"/>
                <w:szCs w:val="20"/>
              </w:rPr>
              <w:t>是否必填</w:t>
            </w:r>
          </w:p>
        </w:tc>
        <w:tc>
          <w:tcPr>
            <w:tcW w:w="3119" w:type="dxa"/>
            <w:shd w:val="clear" w:color="auto" w:fill="E0E0E0"/>
          </w:tcPr>
          <w:p w14:paraId="7A4BAAB2" w14:textId="77777777" w:rsidR="00C93415" w:rsidRPr="00041BC9" w:rsidRDefault="00C93415" w:rsidP="004E1359">
            <w:pPr>
              <w:jc w:val="center"/>
              <w:rPr>
                <w:sz w:val="20"/>
                <w:szCs w:val="20"/>
              </w:rPr>
            </w:pPr>
            <w:r w:rsidRPr="00041BC9">
              <w:rPr>
                <w:rFonts w:hint="eastAsia"/>
                <w:sz w:val="20"/>
                <w:szCs w:val="20"/>
              </w:rPr>
              <w:t>备注</w:t>
            </w:r>
          </w:p>
        </w:tc>
      </w:tr>
      <w:tr w:rsidR="00C93415" w:rsidRPr="0088421C" w14:paraId="46EE1267" w14:textId="77777777" w:rsidTr="004E1359">
        <w:tc>
          <w:tcPr>
            <w:tcW w:w="1559" w:type="dxa"/>
            <w:shd w:val="clear" w:color="auto" w:fill="auto"/>
          </w:tcPr>
          <w:p w14:paraId="124100E3" w14:textId="77777777" w:rsidR="00C93415" w:rsidRPr="00041BC9" w:rsidRDefault="00C93415" w:rsidP="004E1359">
            <w:pPr>
              <w:jc w:val="left"/>
              <w:rPr>
                <w:sz w:val="20"/>
                <w:szCs w:val="20"/>
              </w:rPr>
            </w:pPr>
            <w:r w:rsidRPr="00041BC9">
              <w:rPr>
                <w:rFonts w:hint="eastAsia"/>
                <w:sz w:val="20"/>
                <w:szCs w:val="20"/>
              </w:rPr>
              <w:lastRenderedPageBreak/>
              <w:t>操作</w:t>
            </w:r>
            <w:r w:rsidRPr="00041BC9">
              <w:rPr>
                <w:sz w:val="20"/>
                <w:szCs w:val="20"/>
              </w:rPr>
              <w:t>结果</w:t>
            </w:r>
          </w:p>
        </w:tc>
        <w:tc>
          <w:tcPr>
            <w:tcW w:w="1701" w:type="dxa"/>
            <w:shd w:val="clear" w:color="auto" w:fill="auto"/>
          </w:tcPr>
          <w:p w14:paraId="62CBBA90" w14:textId="77777777" w:rsidR="00C93415" w:rsidRPr="00041BC9" w:rsidRDefault="00C93415" w:rsidP="004E1359">
            <w:pPr>
              <w:jc w:val="left"/>
              <w:rPr>
                <w:sz w:val="20"/>
                <w:szCs w:val="20"/>
              </w:rPr>
            </w:pPr>
            <w:r w:rsidRPr="00041BC9">
              <w:rPr>
                <w:sz w:val="20"/>
                <w:szCs w:val="20"/>
              </w:rPr>
              <w:t>CODE</w:t>
            </w:r>
          </w:p>
        </w:tc>
        <w:tc>
          <w:tcPr>
            <w:tcW w:w="1134" w:type="dxa"/>
            <w:shd w:val="clear" w:color="auto" w:fill="auto"/>
          </w:tcPr>
          <w:p w14:paraId="3CC105B2"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54046045" w14:textId="77777777" w:rsidR="00C93415" w:rsidRPr="00041BC9" w:rsidRDefault="00C93415" w:rsidP="004E1359">
            <w:pPr>
              <w:jc w:val="left"/>
              <w:rPr>
                <w:sz w:val="20"/>
                <w:szCs w:val="20"/>
              </w:rPr>
            </w:pPr>
          </w:p>
        </w:tc>
      </w:tr>
      <w:tr w:rsidR="00C93415" w:rsidRPr="0088421C" w14:paraId="69D935EA" w14:textId="77777777" w:rsidTr="004E1359">
        <w:tc>
          <w:tcPr>
            <w:tcW w:w="1559" w:type="dxa"/>
            <w:shd w:val="clear" w:color="auto" w:fill="auto"/>
          </w:tcPr>
          <w:p w14:paraId="3644E35E" w14:textId="77777777" w:rsidR="00C93415" w:rsidRPr="00041BC9" w:rsidRDefault="00C93415" w:rsidP="004E1359">
            <w:pPr>
              <w:jc w:val="left"/>
              <w:rPr>
                <w:sz w:val="20"/>
                <w:szCs w:val="20"/>
              </w:rPr>
            </w:pPr>
            <w:r w:rsidRPr="00041BC9">
              <w:rPr>
                <w:rFonts w:hint="eastAsia"/>
                <w:sz w:val="20"/>
                <w:szCs w:val="20"/>
              </w:rPr>
              <w:t>结果</w:t>
            </w:r>
            <w:r w:rsidRPr="00041BC9">
              <w:rPr>
                <w:sz w:val="20"/>
                <w:szCs w:val="20"/>
              </w:rPr>
              <w:t>描述</w:t>
            </w:r>
          </w:p>
        </w:tc>
        <w:tc>
          <w:tcPr>
            <w:tcW w:w="1701" w:type="dxa"/>
            <w:shd w:val="clear" w:color="auto" w:fill="auto"/>
          </w:tcPr>
          <w:p w14:paraId="0BD360D9" w14:textId="77777777" w:rsidR="00C93415" w:rsidRPr="00041BC9" w:rsidRDefault="00C93415" w:rsidP="004E1359">
            <w:pPr>
              <w:jc w:val="left"/>
              <w:rPr>
                <w:sz w:val="20"/>
                <w:szCs w:val="20"/>
              </w:rPr>
            </w:pPr>
            <w:r w:rsidRPr="00041BC9">
              <w:rPr>
                <w:sz w:val="20"/>
                <w:szCs w:val="20"/>
              </w:rPr>
              <w:t>MESSAGE</w:t>
            </w:r>
          </w:p>
        </w:tc>
        <w:tc>
          <w:tcPr>
            <w:tcW w:w="1134" w:type="dxa"/>
            <w:shd w:val="clear" w:color="auto" w:fill="auto"/>
          </w:tcPr>
          <w:p w14:paraId="47371430" w14:textId="77777777" w:rsidR="00C93415" w:rsidRPr="00041BC9" w:rsidRDefault="00C93415" w:rsidP="004E1359">
            <w:pPr>
              <w:jc w:val="left"/>
              <w:rPr>
                <w:sz w:val="20"/>
                <w:szCs w:val="20"/>
              </w:rPr>
            </w:pPr>
            <w:r w:rsidRPr="00041BC9">
              <w:rPr>
                <w:sz w:val="20"/>
                <w:szCs w:val="20"/>
              </w:rPr>
              <w:t>N</w:t>
            </w:r>
          </w:p>
        </w:tc>
        <w:tc>
          <w:tcPr>
            <w:tcW w:w="3119" w:type="dxa"/>
            <w:shd w:val="clear" w:color="auto" w:fill="auto"/>
          </w:tcPr>
          <w:p w14:paraId="270E477C" w14:textId="77777777" w:rsidR="00C93415" w:rsidRPr="00041BC9" w:rsidRDefault="00C93415" w:rsidP="004E1359">
            <w:pPr>
              <w:jc w:val="left"/>
              <w:rPr>
                <w:sz w:val="20"/>
                <w:szCs w:val="20"/>
              </w:rPr>
            </w:pPr>
          </w:p>
        </w:tc>
      </w:tr>
    </w:tbl>
    <w:p w14:paraId="4CF631FE" w14:textId="77777777" w:rsidR="00C93415" w:rsidRPr="00041BC9" w:rsidRDefault="00C93415" w:rsidP="00C93415">
      <w:pPr>
        <w:ind w:firstLineChars="300" w:firstLine="600"/>
        <w:rPr>
          <w:sz w:val="20"/>
          <w:szCs w:val="20"/>
        </w:rPr>
      </w:pPr>
      <w:r w:rsidRPr="00041BC9">
        <w:rPr>
          <w:rFonts w:hint="eastAsia"/>
          <w:sz w:val="20"/>
          <w:szCs w:val="20"/>
        </w:rPr>
        <w:t>如果有错误建议直接返回协议体或者抛出异常</w:t>
      </w:r>
    </w:p>
    <w:p w14:paraId="4F967D9A" w14:textId="77777777" w:rsidR="00CB0DFA" w:rsidRPr="00041BC9" w:rsidRDefault="00CB0DFA" w:rsidP="00C93415">
      <w:pPr>
        <w:ind w:firstLineChars="300" w:firstLine="600"/>
        <w:rPr>
          <w:sz w:val="20"/>
          <w:szCs w:val="20"/>
        </w:rPr>
      </w:pPr>
    </w:p>
    <w:p w14:paraId="2680F293" w14:textId="006765D7" w:rsidR="00CB0DFA" w:rsidRPr="00041BC9" w:rsidRDefault="00CB0DFA" w:rsidP="00CB0DFA">
      <w:pPr>
        <w:pStyle w:val="4"/>
        <w:rPr>
          <w:rFonts w:ascii="Calibri" w:eastAsia="宋体" w:hAnsi="Calibri"/>
          <w:b w:val="0"/>
          <w:bCs w:val="0"/>
          <w:sz w:val="20"/>
          <w:szCs w:val="20"/>
        </w:rPr>
      </w:pPr>
      <w:r w:rsidRPr="00041BC9">
        <w:rPr>
          <w:rFonts w:ascii="Calibri" w:eastAsia="宋体" w:hAnsi="Calibri" w:hint="eastAsia"/>
          <w:b w:val="0"/>
          <w:bCs w:val="0"/>
          <w:sz w:val="20"/>
          <w:szCs w:val="20"/>
        </w:rPr>
        <w:t>业务确认放款</w:t>
      </w:r>
    </w:p>
    <w:p w14:paraId="3BE6ACF9" w14:textId="77777777" w:rsidR="00CB0DFA" w:rsidRPr="00041BC9" w:rsidRDefault="00CB0DFA" w:rsidP="00CB0DFA">
      <w:pPr>
        <w:pStyle w:val="5"/>
        <w:rPr>
          <w:rFonts w:ascii="Calibri" w:eastAsia="宋体" w:hAnsi="Calibri"/>
          <w:b w:val="0"/>
          <w:bCs w:val="0"/>
          <w:sz w:val="20"/>
          <w:szCs w:val="20"/>
        </w:rPr>
      </w:pPr>
      <w:r w:rsidRPr="00041BC9">
        <w:rPr>
          <w:rFonts w:ascii="Calibri" w:eastAsia="宋体" w:hAnsi="Calibri" w:hint="eastAsia"/>
          <w:b w:val="0"/>
          <w:bCs w:val="0"/>
          <w:sz w:val="20"/>
          <w:szCs w:val="20"/>
        </w:rPr>
        <w:t>功能描述</w:t>
      </w:r>
    </w:p>
    <w:p w14:paraId="1B868F72" w14:textId="240CB876" w:rsidR="00CB0DFA" w:rsidRPr="00041BC9" w:rsidRDefault="00CB0DFA" w:rsidP="00CB0DFA">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sz w:val="20"/>
          <w:szCs w:val="20"/>
        </w:rPr>
      </w:pPr>
      <w:r w:rsidRPr="00041BC9">
        <w:rPr>
          <w:sz w:val="20"/>
          <w:szCs w:val="20"/>
        </w:rPr>
        <w:t>提供给管理人员</w:t>
      </w:r>
      <w:r w:rsidRPr="00041BC9">
        <w:rPr>
          <w:rFonts w:hint="eastAsia"/>
          <w:sz w:val="20"/>
          <w:szCs w:val="20"/>
        </w:rPr>
        <w:t>确认</w:t>
      </w:r>
      <w:r w:rsidRPr="00041BC9">
        <w:rPr>
          <w:sz w:val="20"/>
          <w:szCs w:val="20"/>
        </w:rPr>
        <w:t>业务</w:t>
      </w:r>
      <w:r w:rsidRPr="00041BC9">
        <w:rPr>
          <w:rFonts w:hint="eastAsia"/>
          <w:sz w:val="20"/>
          <w:szCs w:val="20"/>
        </w:rPr>
        <w:t>放款。</w:t>
      </w:r>
    </w:p>
    <w:p w14:paraId="1439CABB" w14:textId="77777777" w:rsidR="00CB0DFA" w:rsidRPr="00041BC9" w:rsidRDefault="00CB0DFA" w:rsidP="00CB0DFA">
      <w:pPr>
        <w:pStyle w:val="5"/>
        <w:rPr>
          <w:rFonts w:ascii="Calibri" w:eastAsia="宋体" w:hAnsi="Calibri"/>
          <w:b w:val="0"/>
          <w:bCs w:val="0"/>
          <w:sz w:val="20"/>
          <w:szCs w:val="20"/>
        </w:rPr>
      </w:pPr>
      <w:r w:rsidRPr="00041BC9">
        <w:rPr>
          <w:rFonts w:ascii="Calibri" w:eastAsia="宋体" w:hAnsi="Calibri" w:hint="eastAsia"/>
          <w:b w:val="0"/>
          <w:bCs w:val="0"/>
          <w:sz w:val="20"/>
          <w:szCs w:val="20"/>
        </w:rPr>
        <w:t>处理流程</w:t>
      </w:r>
    </w:p>
    <w:p w14:paraId="082311E6" w14:textId="77777777" w:rsidR="00CB0DFA" w:rsidRPr="00041BC9" w:rsidRDefault="00CB0DFA">
      <w:pPr>
        <w:pStyle w:val="afb"/>
        <w:numPr>
          <w:ilvl w:val="0"/>
          <w:numId w:val="18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08" w:author="wangq" w:date="2017-08-21T17:25:00Z">
          <w:pPr>
            <w:pStyle w:val="afb"/>
            <w:numPr>
              <w:numId w:val="20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sidRPr="00041BC9">
        <w:rPr>
          <w:rFonts w:ascii="Calibri" w:hAnsi="Calibri" w:hint="eastAsia"/>
          <w:sz w:val="20"/>
          <w:szCs w:val="20"/>
        </w:rPr>
        <w:t>通过传</w:t>
      </w:r>
      <w:r w:rsidRPr="00041BC9">
        <w:rPr>
          <w:rFonts w:ascii="Calibri" w:hAnsi="Calibri"/>
          <w:sz w:val="20"/>
          <w:szCs w:val="20"/>
        </w:rPr>
        <w:t>入</w:t>
      </w:r>
      <w:r w:rsidRPr="00041BC9">
        <w:rPr>
          <w:rFonts w:ascii="Calibri" w:hAnsi="Calibri" w:hint="eastAsia"/>
          <w:sz w:val="20"/>
          <w:szCs w:val="20"/>
        </w:rPr>
        <w:t>业务</w:t>
      </w:r>
      <w:r w:rsidRPr="00041BC9">
        <w:rPr>
          <w:rFonts w:ascii="Calibri" w:hAnsi="Calibri"/>
          <w:sz w:val="20"/>
          <w:szCs w:val="20"/>
        </w:rPr>
        <w:t>唯一标识</w:t>
      </w:r>
      <w:r w:rsidRPr="00041BC9">
        <w:rPr>
          <w:rFonts w:ascii="Calibri" w:hAnsi="Calibri" w:hint="eastAsia"/>
          <w:sz w:val="20"/>
          <w:szCs w:val="20"/>
        </w:rPr>
        <w:t>、</w:t>
      </w:r>
      <w:r w:rsidRPr="00041BC9">
        <w:rPr>
          <w:rFonts w:ascii="Calibri" w:hAnsi="Calibri"/>
          <w:sz w:val="20"/>
          <w:szCs w:val="20"/>
        </w:rPr>
        <w:t>业务进度</w:t>
      </w:r>
      <w:r w:rsidRPr="00041BC9">
        <w:rPr>
          <w:rFonts w:ascii="Calibri" w:hAnsi="Calibri" w:hint="eastAsia"/>
          <w:sz w:val="20"/>
          <w:szCs w:val="20"/>
        </w:rPr>
        <w:t>、渠道人等信息</w:t>
      </w:r>
      <w:r w:rsidRPr="00041BC9">
        <w:rPr>
          <w:rFonts w:ascii="Calibri" w:hAnsi="Calibri"/>
          <w:sz w:val="20"/>
          <w:szCs w:val="20"/>
        </w:rPr>
        <w:t>修改</w:t>
      </w:r>
      <w:r w:rsidRPr="00041BC9">
        <w:rPr>
          <w:rFonts w:ascii="Calibri" w:hAnsi="Calibri" w:hint="eastAsia"/>
          <w:sz w:val="20"/>
          <w:szCs w:val="20"/>
        </w:rPr>
        <w:t>。</w:t>
      </w:r>
    </w:p>
    <w:p w14:paraId="44724D3E" w14:textId="77777777" w:rsidR="00CB0DFA" w:rsidRPr="00041BC9" w:rsidRDefault="00CB0DFA">
      <w:pPr>
        <w:pStyle w:val="afb"/>
        <w:numPr>
          <w:ilvl w:val="0"/>
          <w:numId w:val="18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09" w:author="wangq" w:date="2017-08-21T17:25:00Z">
          <w:pPr>
            <w:pStyle w:val="afb"/>
            <w:numPr>
              <w:numId w:val="20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sidRPr="00041BC9">
        <w:rPr>
          <w:rFonts w:ascii="Calibri" w:hAnsi="Calibri"/>
          <w:sz w:val="20"/>
          <w:szCs w:val="20"/>
        </w:rPr>
        <w:t>调用微服务</w:t>
      </w:r>
    </w:p>
    <w:p w14:paraId="700A0F33" w14:textId="77777777" w:rsidR="00CB0DFA" w:rsidRPr="00041BC9" w:rsidRDefault="00CB0DFA">
      <w:pPr>
        <w:pStyle w:val="afb"/>
        <w:numPr>
          <w:ilvl w:val="0"/>
          <w:numId w:val="18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10" w:author="wangq" w:date="2017-08-21T17:25:00Z">
          <w:pPr>
            <w:pStyle w:val="afb"/>
            <w:numPr>
              <w:numId w:val="20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36" w:firstLineChars="0" w:hanging="360"/>
            <w:jc w:val="left"/>
          </w:pPr>
        </w:pPrChange>
      </w:pPr>
      <w:r w:rsidRPr="00041BC9">
        <w:rPr>
          <w:rFonts w:ascii="Calibri" w:hAnsi="Calibri" w:hint="eastAsia"/>
          <w:sz w:val="20"/>
          <w:szCs w:val="20"/>
        </w:rPr>
        <w:t>返回</w:t>
      </w:r>
      <w:r w:rsidRPr="00041BC9">
        <w:rPr>
          <w:rFonts w:ascii="Calibri" w:hAnsi="Calibri"/>
          <w:sz w:val="20"/>
          <w:szCs w:val="20"/>
        </w:rPr>
        <w:t>修改结果</w:t>
      </w:r>
    </w:p>
    <w:p w14:paraId="4CF602E6" w14:textId="77777777" w:rsidR="00CB0DFA" w:rsidRPr="00041BC9" w:rsidRDefault="00CB0DFA" w:rsidP="00CB0DFA">
      <w:pPr>
        <w:pStyle w:val="afb"/>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firstLine="0"/>
        <w:jc w:val="left"/>
        <w:rPr>
          <w:rFonts w:ascii="Calibri" w:hAnsi="Calibri"/>
          <w:sz w:val="20"/>
          <w:szCs w:val="20"/>
        </w:rPr>
      </w:pPr>
    </w:p>
    <w:p w14:paraId="14DA16A3" w14:textId="77777777" w:rsidR="00CB0DFA" w:rsidRPr="00041BC9" w:rsidRDefault="00CB0DFA" w:rsidP="00CB0DFA">
      <w:pPr>
        <w:pStyle w:val="5"/>
        <w:rPr>
          <w:rFonts w:ascii="Calibri" w:eastAsia="宋体" w:hAnsi="Calibri"/>
          <w:b w:val="0"/>
          <w:bCs w:val="0"/>
          <w:sz w:val="20"/>
          <w:szCs w:val="20"/>
        </w:rPr>
      </w:pPr>
      <w:r w:rsidRPr="00041BC9">
        <w:rPr>
          <w:rFonts w:ascii="Calibri" w:eastAsia="宋体" w:hAnsi="Calibri" w:hint="eastAsia"/>
          <w:b w:val="0"/>
          <w:bCs w:val="0"/>
          <w:sz w:val="20"/>
          <w:szCs w:val="20"/>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B0DFA" w:rsidRPr="0088421C" w14:paraId="1B27E17A" w14:textId="77777777" w:rsidTr="00CB0DFA">
        <w:tc>
          <w:tcPr>
            <w:tcW w:w="1559" w:type="dxa"/>
            <w:shd w:val="clear" w:color="auto" w:fill="E0E0E0"/>
          </w:tcPr>
          <w:p w14:paraId="0DA31FF8" w14:textId="77777777" w:rsidR="00CB0DFA" w:rsidRPr="00041BC9" w:rsidRDefault="00CB0DFA" w:rsidP="00CB0DFA">
            <w:pPr>
              <w:jc w:val="center"/>
              <w:rPr>
                <w:sz w:val="20"/>
                <w:szCs w:val="20"/>
              </w:rPr>
            </w:pPr>
            <w:r w:rsidRPr="00041BC9">
              <w:rPr>
                <w:rFonts w:hint="eastAsia"/>
                <w:sz w:val="20"/>
                <w:szCs w:val="20"/>
              </w:rPr>
              <w:t>输入要素</w:t>
            </w:r>
          </w:p>
        </w:tc>
        <w:tc>
          <w:tcPr>
            <w:tcW w:w="1701" w:type="dxa"/>
            <w:shd w:val="clear" w:color="auto" w:fill="E0E0E0"/>
          </w:tcPr>
          <w:p w14:paraId="460E1BC6" w14:textId="77777777" w:rsidR="00CB0DFA" w:rsidRPr="00041BC9" w:rsidRDefault="00CB0DFA" w:rsidP="00CB0DFA">
            <w:pPr>
              <w:jc w:val="center"/>
              <w:rPr>
                <w:sz w:val="20"/>
                <w:szCs w:val="20"/>
              </w:rPr>
            </w:pPr>
            <w:r w:rsidRPr="00041BC9">
              <w:rPr>
                <w:rFonts w:hint="eastAsia"/>
                <w:sz w:val="20"/>
                <w:szCs w:val="20"/>
              </w:rPr>
              <w:t>字段名</w:t>
            </w:r>
          </w:p>
        </w:tc>
        <w:tc>
          <w:tcPr>
            <w:tcW w:w="1134" w:type="dxa"/>
            <w:shd w:val="clear" w:color="auto" w:fill="E0E0E0"/>
          </w:tcPr>
          <w:p w14:paraId="264C5AFD" w14:textId="77777777" w:rsidR="00CB0DFA" w:rsidRPr="00041BC9" w:rsidRDefault="00CB0DFA" w:rsidP="00CB0DFA">
            <w:pPr>
              <w:jc w:val="center"/>
              <w:rPr>
                <w:sz w:val="20"/>
                <w:szCs w:val="20"/>
              </w:rPr>
            </w:pPr>
            <w:r w:rsidRPr="00041BC9">
              <w:rPr>
                <w:rFonts w:hint="eastAsia"/>
                <w:sz w:val="20"/>
                <w:szCs w:val="20"/>
              </w:rPr>
              <w:t>是否必填</w:t>
            </w:r>
          </w:p>
        </w:tc>
        <w:tc>
          <w:tcPr>
            <w:tcW w:w="3119" w:type="dxa"/>
            <w:shd w:val="clear" w:color="auto" w:fill="E0E0E0"/>
          </w:tcPr>
          <w:p w14:paraId="5A4B7081" w14:textId="77777777" w:rsidR="00CB0DFA" w:rsidRPr="00041BC9" w:rsidRDefault="00CB0DFA" w:rsidP="00CB0DFA">
            <w:pPr>
              <w:jc w:val="center"/>
              <w:rPr>
                <w:sz w:val="20"/>
                <w:szCs w:val="20"/>
              </w:rPr>
            </w:pPr>
            <w:r w:rsidRPr="00041BC9">
              <w:rPr>
                <w:rFonts w:hint="eastAsia"/>
                <w:sz w:val="20"/>
                <w:szCs w:val="20"/>
              </w:rPr>
              <w:t>备注</w:t>
            </w:r>
          </w:p>
        </w:tc>
      </w:tr>
      <w:tr w:rsidR="00CB0DFA" w:rsidRPr="0088421C" w14:paraId="51F0FD2F" w14:textId="77777777" w:rsidTr="00CB0DFA">
        <w:tc>
          <w:tcPr>
            <w:tcW w:w="1559" w:type="dxa"/>
            <w:shd w:val="clear" w:color="auto" w:fill="auto"/>
          </w:tcPr>
          <w:p w14:paraId="6401CC47" w14:textId="77777777" w:rsidR="00CB0DFA" w:rsidRPr="00041BC9" w:rsidRDefault="00CB0DFA" w:rsidP="00CB0DFA">
            <w:pPr>
              <w:jc w:val="left"/>
              <w:rPr>
                <w:sz w:val="20"/>
                <w:szCs w:val="20"/>
              </w:rPr>
            </w:pPr>
            <w:r w:rsidRPr="00041BC9">
              <w:rPr>
                <w:sz w:val="20"/>
                <w:szCs w:val="20"/>
              </w:rPr>
              <w:t>TOKEN</w:t>
            </w:r>
          </w:p>
        </w:tc>
        <w:tc>
          <w:tcPr>
            <w:tcW w:w="1701" w:type="dxa"/>
            <w:shd w:val="clear" w:color="auto" w:fill="auto"/>
          </w:tcPr>
          <w:p w14:paraId="34069A28" w14:textId="77777777" w:rsidR="00CB0DFA" w:rsidRPr="00041BC9" w:rsidRDefault="00CB0DFA" w:rsidP="00CB0DFA">
            <w:pPr>
              <w:jc w:val="left"/>
              <w:rPr>
                <w:sz w:val="20"/>
                <w:szCs w:val="20"/>
              </w:rPr>
            </w:pPr>
            <w:r w:rsidRPr="00041BC9">
              <w:rPr>
                <w:sz w:val="20"/>
                <w:szCs w:val="20"/>
              </w:rPr>
              <w:t>TOKEN</w:t>
            </w:r>
          </w:p>
        </w:tc>
        <w:tc>
          <w:tcPr>
            <w:tcW w:w="1134" w:type="dxa"/>
            <w:shd w:val="clear" w:color="auto" w:fill="auto"/>
          </w:tcPr>
          <w:p w14:paraId="7C54CC9D" w14:textId="77777777" w:rsidR="00CB0DFA" w:rsidRPr="00041BC9" w:rsidRDefault="00CB0DFA" w:rsidP="00CB0DFA">
            <w:pPr>
              <w:jc w:val="left"/>
              <w:rPr>
                <w:sz w:val="20"/>
                <w:szCs w:val="20"/>
              </w:rPr>
            </w:pPr>
            <w:r w:rsidRPr="00041BC9">
              <w:rPr>
                <w:sz w:val="20"/>
                <w:szCs w:val="20"/>
              </w:rPr>
              <w:t>Y</w:t>
            </w:r>
          </w:p>
        </w:tc>
        <w:tc>
          <w:tcPr>
            <w:tcW w:w="3119" w:type="dxa"/>
            <w:shd w:val="clear" w:color="auto" w:fill="auto"/>
          </w:tcPr>
          <w:p w14:paraId="5C3AAC4D" w14:textId="77777777" w:rsidR="00CB0DFA" w:rsidRPr="00041BC9" w:rsidRDefault="00CB0DFA" w:rsidP="00CB0DFA">
            <w:pPr>
              <w:jc w:val="left"/>
              <w:rPr>
                <w:sz w:val="20"/>
                <w:szCs w:val="20"/>
              </w:rPr>
            </w:pPr>
          </w:p>
        </w:tc>
      </w:tr>
      <w:tr w:rsidR="00CB0DFA" w:rsidRPr="0088421C" w14:paraId="69AE5BE4" w14:textId="77777777" w:rsidTr="00CB0DFA">
        <w:tc>
          <w:tcPr>
            <w:tcW w:w="1559" w:type="dxa"/>
            <w:shd w:val="clear" w:color="auto" w:fill="auto"/>
          </w:tcPr>
          <w:p w14:paraId="252DCD8A" w14:textId="77777777" w:rsidR="00CB0DFA" w:rsidRPr="00041BC9" w:rsidRDefault="00CB0DFA" w:rsidP="00CB0DFA">
            <w:pPr>
              <w:jc w:val="left"/>
              <w:rPr>
                <w:sz w:val="20"/>
                <w:szCs w:val="20"/>
              </w:rPr>
            </w:pPr>
            <w:r w:rsidRPr="00041BC9">
              <w:rPr>
                <w:rFonts w:hint="eastAsia"/>
                <w:sz w:val="20"/>
                <w:szCs w:val="20"/>
              </w:rPr>
              <w:t>业务</w:t>
            </w:r>
            <w:r w:rsidRPr="00041BC9">
              <w:rPr>
                <w:sz w:val="20"/>
                <w:szCs w:val="20"/>
              </w:rPr>
              <w:t>唯一标识</w:t>
            </w:r>
          </w:p>
        </w:tc>
        <w:tc>
          <w:tcPr>
            <w:tcW w:w="1701" w:type="dxa"/>
            <w:shd w:val="clear" w:color="auto" w:fill="auto"/>
          </w:tcPr>
          <w:p w14:paraId="6932FC53" w14:textId="77777777" w:rsidR="00CB0DFA" w:rsidRPr="00041BC9" w:rsidRDefault="00CB0DFA" w:rsidP="00CB0DFA">
            <w:pPr>
              <w:jc w:val="left"/>
              <w:rPr>
                <w:sz w:val="20"/>
                <w:szCs w:val="20"/>
              </w:rPr>
            </w:pPr>
            <w:r w:rsidRPr="00041BC9">
              <w:rPr>
                <w:sz w:val="20"/>
                <w:szCs w:val="20"/>
              </w:rPr>
              <w:t>APPLY_INFO_ID</w:t>
            </w:r>
          </w:p>
        </w:tc>
        <w:tc>
          <w:tcPr>
            <w:tcW w:w="1134" w:type="dxa"/>
            <w:shd w:val="clear" w:color="auto" w:fill="auto"/>
          </w:tcPr>
          <w:p w14:paraId="6406EA25" w14:textId="77777777" w:rsidR="00CB0DFA" w:rsidRPr="00041BC9" w:rsidRDefault="00CB0DFA" w:rsidP="00CB0DFA">
            <w:pPr>
              <w:jc w:val="left"/>
              <w:rPr>
                <w:sz w:val="20"/>
                <w:szCs w:val="20"/>
              </w:rPr>
            </w:pPr>
            <w:r w:rsidRPr="00041BC9">
              <w:rPr>
                <w:sz w:val="20"/>
                <w:szCs w:val="20"/>
              </w:rPr>
              <w:t>Y</w:t>
            </w:r>
          </w:p>
        </w:tc>
        <w:tc>
          <w:tcPr>
            <w:tcW w:w="3119" w:type="dxa"/>
            <w:shd w:val="clear" w:color="auto" w:fill="auto"/>
          </w:tcPr>
          <w:p w14:paraId="78518027" w14:textId="77777777" w:rsidR="00CB0DFA" w:rsidRPr="00041BC9" w:rsidRDefault="00CB0DFA" w:rsidP="00CB0DFA">
            <w:pPr>
              <w:jc w:val="left"/>
              <w:rPr>
                <w:sz w:val="20"/>
                <w:szCs w:val="20"/>
              </w:rPr>
            </w:pPr>
          </w:p>
        </w:tc>
      </w:tr>
      <w:tr w:rsidR="00CB0DFA" w:rsidRPr="0088421C" w14:paraId="4443804B" w14:textId="77777777" w:rsidTr="00CB0DFA">
        <w:tc>
          <w:tcPr>
            <w:tcW w:w="1559" w:type="dxa"/>
            <w:shd w:val="clear" w:color="auto" w:fill="auto"/>
          </w:tcPr>
          <w:p w14:paraId="61082041" w14:textId="77777777" w:rsidR="00CB0DFA" w:rsidRPr="00041BC9" w:rsidRDefault="00CB0DFA" w:rsidP="00CB0DFA">
            <w:pPr>
              <w:jc w:val="left"/>
              <w:rPr>
                <w:sz w:val="20"/>
                <w:szCs w:val="20"/>
              </w:rPr>
            </w:pPr>
            <w:r w:rsidRPr="00041BC9">
              <w:rPr>
                <w:rFonts w:hint="eastAsia"/>
                <w:sz w:val="20"/>
                <w:szCs w:val="20"/>
              </w:rPr>
              <w:t>渠道人唯一标示</w:t>
            </w:r>
          </w:p>
        </w:tc>
        <w:tc>
          <w:tcPr>
            <w:tcW w:w="1701" w:type="dxa"/>
            <w:shd w:val="clear" w:color="auto" w:fill="auto"/>
          </w:tcPr>
          <w:p w14:paraId="0FCA4312" w14:textId="77777777" w:rsidR="00CB0DFA" w:rsidRPr="00041BC9" w:rsidRDefault="00CB0DFA" w:rsidP="00CB0DFA">
            <w:pPr>
              <w:jc w:val="left"/>
              <w:rPr>
                <w:sz w:val="20"/>
                <w:szCs w:val="20"/>
              </w:rPr>
            </w:pPr>
            <w:r w:rsidRPr="00041BC9">
              <w:rPr>
                <w:sz w:val="20"/>
                <w:szCs w:val="20"/>
              </w:rPr>
              <w:t>CHANNEL_USER_ID</w:t>
            </w:r>
          </w:p>
        </w:tc>
        <w:tc>
          <w:tcPr>
            <w:tcW w:w="1134" w:type="dxa"/>
            <w:shd w:val="clear" w:color="auto" w:fill="auto"/>
          </w:tcPr>
          <w:p w14:paraId="5D7BBAC4" w14:textId="77777777" w:rsidR="00CB0DFA" w:rsidRPr="00041BC9" w:rsidRDefault="00CB0DFA" w:rsidP="00CB0DFA">
            <w:pPr>
              <w:jc w:val="left"/>
              <w:rPr>
                <w:sz w:val="20"/>
                <w:szCs w:val="20"/>
              </w:rPr>
            </w:pPr>
            <w:r w:rsidRPr="00041BC9">
              <w:rPr>
                <w:sz w:val="20"/>
                <w:szCs w:val="20"/>
              </w:rPr>
              <w:t>Y</w:t>
            </w:r>
          </w:p>
        </w:tc>
        <w:tc>
          <w:tcPr>
            <w:tcW w:w="3119" w:type="dxa"/>
            <w:shd w:val="clear" w:color="auto" w:fill="auto"/>
          </w:tcPr>
          <w:p w14:paraId="6EB8D801" w14:textId="77777777" w:rsidR="00CB0DFA" w:rsidRPr="00041BC9" w:rsidRDefault="00CB0DFA" w:rsidP="00CB0DFA">
            <w:pPr>
              <w:jc w:val="left"/>
              <w:rPr>
                <w:sz w:val="20"/>
                <w:szCs w:val="20"/>
              </w:rPr>
            </w:pPr>
          </w:p>
        </w:tc>
      </w:tr>
      <w:tr w:rsidR="00CB0DFA" w:rsidRPr="0088421C" w14:paraId="71C5320F" w14:textId="77777777" w:rsidTr="00CB0DFA">
        <w:tc>
          <w:tcPr>
            <w:tcW w:w="1559" w:type="dxa"/>
            <w:shd w:val="clear" w:color="auto" w:fill="auto"/>
          </w:tcPr>
          <w:p w14:paraId="6C9DA6AB" w14:textId="77777777" w:rsidR="00CB0DFA" w:rsidRPr="00041BC9" w:rsidRDefault="00CB0DFA" w:rsidP="00CB0DFA">
            <w:pPr>
              <w:jc w:val="left"/>
              <w:rPr>
                <w:sz w:val="20"/>
                <w:szCs w:val="20"/>
              </w:rPr>
            </w:pPr>
            <w:r w:rsidRPr="00041BC9">
              <w:rPr>
                <w:rFonts w:hint="eastAsia"/>
                <w:sz w:val="20"/>
                <w:szCs w:val="20"/>
              </w:rPr>
              <w:t>进度状态</w:t>
            </w:r>
          </w:p>
        </w:tc>
        <w:tc>
          <w:tcPr>
            <w:tcW w:w="1701" w:type="dxa"/>
            <w:shd w:val="clear" w:color="auto" w:fill="auto"/>
          </w:tcPr>
          <w:p w14:paraId="770FDDC3" w14:textId="77777777" w:rsidR="00CB0DFA" w:rsidRPr="00041BC9" w:rsidRDefault="00CB0DFA" w:rsidP="00CB0DFA">
            <w:pPr>
              <w:jc w:val="left"/>
              <w:rPr>
                <w:sz w:val="20"/>
                <w:szCs w:val="20"/>
              </w:rPr>
            </w:pPr>
            <w:r w:rsidRPr="00041BC9">
              <w:rPr>
                <w:sz w:val="20"/>
                <w:szCs w:val="20"/>
              </w:rPr>
              <w:t>CHANNEL_USER_ID</w:t>
            </w:r>
          </w:p>
        </w:tc>
        <w:tc>
          <w:tcPr>
            <w:tcW w:w="1134" w:type="dxa"/>
            <w:shd w:val="clear" w:color="auto" w:fill="auto"/>
          </w:tcPr>
          <w:p w14:paraId="36BB748E" w14:textId="77777777" w:rsidR="00CB0DFA" w:rsidRPr="00041BC9" w:rsidRDefault="00CB0DFA" w:rsidP="00CB0DFA">
            <w:pPr>
              <w:jc w:val="left"/>
              <w:rPr>
                <w:sz w:val="20"/>
                <w:szCs w:val="20"/>
              </w:rPr>
            </w:pPr>
            <w:r w:rsidRPr="00041BC9">
              <w:rPr>
                <w:sz w:val="20"/>
                <w:szCs w:val="20"/>
              </w:rPr>
              <w:t>Y</w:t>
            </w:r>
          </w:p>
        </w:tc>
        <w:tc>
          <w:tcPr>
            <w:tcW w:w="3119" w:type="dxa"/>
            <w:shd w:val="clear" w:color="auto" w:fill="auto"/>
          </w:tcPr>
          <w:p w14:paraId="50734905" w14:textId="77777777" w:rsidR="00CB0DFA" w:rsidRPr="00041BC9" w:rsidRDefault="00CB0DFA" w:rsidP="00CB0DFA">
            <w:pPr>
              <w:jc w:val="left"/>
              <w:rPr>
                <w:sz w:val="20"/>
                <w:szCs w:val="20"/>
              </w:rPr>
            </w:pPr>
            <w:r w:rsidRPr="00041BC9">
              <w:rPr>
                <w:sz w:val="20"/>
                <w:szCs w:val="20"/>
              </w:rPr>
              <w:t>已放款</w:t>
            </w:r>
            <w:r w:rsidRPr="00041BC9">
              <w:rPr>
                <w:rFonts w:hint="eastAsia"/>
                <w:sz w:val="20"/>
                <w:szCs w:val="20"/>
              </w:rPr>
              <w:t>，</w:t>
            </w:r>
            <w:r w:rsidRPr="00041BC9">
              <w:rPr>
                <w:sz w:val="20"/>
                <w:szCs w:val="20"/>
              </w:rPr>
              <w:t>已拒绝</w:t>
            </w:r>
            <w:r w:rsidRPr="00041BC9">
              <w:rPr>
                <w:rFonts w:hint="eastAsia"/>
                <w:sz w:val="20"/>
                <w:szCs w:val="20"/>
              </w:rPr>
              <w:t>，</w:t>
            </w:r>
            <w:r w:rsidRPr="00041BC9">
              <w:rPr>
                <w:sz w:val="20"/>
                <w:szCs w:val="20"/>
              </w:rPr>
              <w:t>已签约等</w:t>
            </w:r>
          </w:p>
        </w:tc>
      </w:tr>
    </w:tbl>
    <w:p w14:paraId="351E6335" w14:textId="77777777" w:rsidR="00CB0DFA" w:rsidRPr="00041BC9" w:rsidRDefault="00CB0DFA" w:rsidP="00CB0DFA">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sz w:val="20"/>
          <w:szCs w:val="20"/>
        </w:rPr>
      </w:pPr>
    </w:p>
    <w:p w14:paraId="69D0C889" w14:textId="77777777" w:rsidR="00CB0DFA" w:rsidRPr="00041BC9" w:rsidRDefault="00CB0DFA" w:rsidP="00CB0DFA">
      <w:pPr>
        <w:rPr>
          <w:sz w:val="20"/>
          <w:szCs w:val="20"/>
        </w:rPr>
      </w:pPr>
    </w:p>
    <w:p w14:paraId="09AA1946" w14:textId="77777777" w:rsidR="00CB0DFA" w:rsidRPr="00041BC9" w:rsidRDefault="00CB0DFA" w:rsidP="00CB0DFA">
      <w:pPr>
        <w:pStyle w:val="5"/>
        <w:rPr>
          <w:rFonts w:ascii="Calibri" w:eastAsia="宋体" w:hAnsi="Calibri"/>
          <w:b w:val="0"/>
          <w:bCs w:val="0"/>
          <w:sz w:val="20"/>
          <w:szCs w:val="20"/>
        </w:rPr>
      </w:pPr>
      <w:r w:rsidRPr="00041BC9">
        <w:rPr>
          <w:rFonts w:ascii="Calibri" w:eastAsia="宋体" w:hAnsi="Calibri" w:hint="eastAsia"/>
          <w:b w:val="0"/>
          <w:bCs w:val="0"/>
          <w:sz w:val="20"/>
          <w:szCs w:val="20"/>
        </w:rPr>
        <w:t>输出</w:t>
      </w:r>
    </w:p>
    <w:p w14:paraId="5D983C50" w14:textId="77777777" w:rsidR="00CB0DFA" w:rsidRPr="00041BC9" w:rsidRDefault="00CB0DFA" w:rsidP="00CB0DFA">
      <w:pPr>
        <w:ind w:firstLineChars="400" w:firstLine="800"/>
        <w:rPr>
          <w:sz w:val="20"/>
          <w:szCs w:val="20"/>
        </w:rPr>
      </w:pPr>
      <w:r w:rsidRPr="00041BC9">
        <w:rPr>
          <w:rFonts w:hint="eastAsia"/>
          <w:sz w:val="20"/>
          <w:szCs w:val="20"/>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B0DFA" w:rsidRPr="0088421C" w14:paraId="0F3998D7" w14:textId="77777777" w:rsidTr="00CB0DFA">
        <w:tc>
          <w:tcPr>
            <w:tcW w:w="1559" w:type="dxa"/>
            <w:shd w:val="clear" w:color="auto" w:fill="E0E0E0"/>
          </w:tcPr>
          <w:p w14:paraId="344EB782" w14:textId="77777777" w:rsidR="00CB0DFA" w:rsidRPr="00041BC9" w:rsidRDefault="00CB0DFA" w:rsidP="00CB0DFA">
            <w:pPr>
              <w:jc w:val="center"/>
              <w:rPr>
                <w:sz w:val="20"/>
                <w:szCs w:val="20"/>
              </w:rPr>
            </w:pPr>
            <w:r w:rsidRPr="00041BC9">
              <w:rPr>
                <w:rFonts w:hint="eastAsia"/>
                <w:sz w:val="20"/>
                <w:szCs w:val="20"/>
              </w:rPr>
              <w:t>输入要素</w:t>
            </w:r>
          </w:p>
        </w:tc>
        <w:tc>
          <w:tcPr>
            <w:tcW w:w="1701" w:type="dxa"/>
            <w:shd w:val="clear" w:color="auto" w:fill="E0E0E0"/>
          </w:tcPr>
          <w:p w14:paraId="4AE2C606" w14:textId="77777777" w:rsidR="00CB0DFA" w:rsidRPr="00041BC9" w:rsidRDefault="00CB0DFA" w:rsidP="00CB0DFA">
            <w:pPr>
              <w:jc w:val="center"/>
              <w:rPr>
                <w:sz w:val="20"/>
                <w:szCs w:val="20"/>
              </w:rPr>
            </w:pPr>
            <w:r w:rsidRPr="00041BC9">
              <w:rPr>
                <w:rFonts w:hint="eastAsia"/>
                <w:sz w:val="20"/>
                <w:szCs w:val="20"/>
              </w:rPr>
              <w:t>字段名</w:t>
            </w:r>
          </w:p>
        </w:tc>
        <w:tc>
          <w:tcPr>
            <w:tcW w:w="1134" w:type="dxa"/>
            <w:shd w:val="clear" w:color="auto" w:fill="E0E0E0"/>
          </w:tcPr>
          <w:p w14:paraId="78D3BF2D" w14:textId="77777777" w:rsidR="00CB0DFA" w:rsidRPr="00041BC9" w:rsidRDefault="00CB0DFA" w:rsidP="00CB0DFA">
            <w:pPr>
              <w:jc w:val="center"/>
              <w:rPr>
                <w:sz w:val="20"/>
                <w:szCs w:val="20"/>
              </w:rPr>
            </w:pPr>
            <w:r w:rsidRPr="00041BC9">
              <w:rPr>
                <w:rFonts w:hint="eastAsia"/>
                <w:sz w:val="20"/>
                <w:szCs w:val="20"/>
              </w:rPr>
              <w:t>是否必填</w:t>
            </w:r>
          </w:p>
        </w:tc>
        <w:tc>
          <w:tcPr>
            <w:tcW w:w="3119" w:type="dxa"/>
            <w:shd w:val="clear" w:color="auto" w:fill="E0E0E0"/>
          </w:tcPr>
          <w:p w14:paraId="6E5A09DF" w14:textId="77777777" w:rsidR="00CB0DFA" w:rsidRPr="00041BC9" w:rsidRDefault="00CB0DFA" w:rsidP="00CB0DFA">
            <w:pPr>
              <w:jc w:val="center"/>
              <w:rPr>
                <w:sz w:val="20"/>
                <w:szCs w:val="20"/>
              </w:rPr>
            </w:pPr>
            <w:r w:rsidRPr="00041BC9">
              <w:rPr>
                <w:rFonts w:hint="eastAsia"/>
                <w:sz w:val="20"/>
                <w:szCs w:val="20"/>
              </w:rPr>
              <w:t>备注</w:t>
            </w:r>
          </w:p>
        </w:tc>
      </w:tr>
      <w:tr w:rsidR="00CB0DFA" w:rsidRPr="0088421C" w14:paraId="598DC87B" w14:textId="77777777" w:rsidTr="00CB0DFA">
        <w:tc>
          <w:tcPr>
            <w:tcW w:w="1559" w:type="dxa"/>
            <w:shd w:val="clear" w:color="auto" w:fill="auto"/>
          </w:tcPr>
          <w:p w14:paraId="2FA92814" w14:textId="77777777" w:rsidR="00CB0DFA" w:rsidRPr="00041BC9" w:rsidRDefault="00CB0DFA" w:rsidP="00CB0DFA">
            <w:pPr>
              <w:jc w:val="left"/>
              <w:rPr>
                <w:sz w:val="20"/>
                <w:szCs w:val="20"/>
              </w:rPr>
            </w:pPr>
            <w:r w:rsidRPr="00041BC9">
              <w:rPr>
                <w:rFonts w:hint="eastAsia"/>
                <w:sz w:val="20"/>
                <w:szCs w:val="20"/>
              </w:rPr>
              <w:t>操作</w:t>
            </w:r>
            <w:r w:rsidRPr="00041BC9">
              <w:rPr>
                <w:sz w:val="20"/>
                <w:szCs w:val="20"/>
              </w:rPr>
              <w:t>结果</w:t>
            </w:r>
          </w:p>
        </w:tc>
        <w:tc>
          <w:tcPr>
            <w:tcW w:w="1701" w:type="dxa"/>
            <w:shd w:val="clear" w:color="auto" w:fill="auto"/>
          </w:tcPr>
          <w:p w14:paraId="0773550C" w14:textId="77777777" w:rsidR="00CB0DFA" w:rsidRPr="00041BC9" w:rsidRDefault="00CB0DFA" w:rsidP="00CB0DFA">
            <w:pPr>
              <w:jc w:val="left"/>
              <w:rPr>
                <w:sz w:val="20"/>
                <w:szCs w:val="20"/>
              </w:rPr>
            </w:pPr>
            <w:r w:rsidRPr="00041BC9">
              <w:rPr>
                <w:sz w:val="20"/>
                <w:szCs w:val="20"/>
              </w:rPr>
              <w:t>CODE</w:t>
            </w:r>
          </w:p>
        </w:tc>
        <w:tc>
          <w:tcPr>
            <w:tcW w:w="1134" w:type="dxa"/>
            <w:shd w:val="clear" w:color="auto" w:fill="auto"/>
          </w:tcPr>
          <w:p w14:paraId="6E924F4D" w14:textId="77777777" w:rsidR="00CB0DFA" w:rsidRPr="00041BC9" w:rsidRDefault="00CB0DFA" w:rsidP="00CB0DFA">
            <w:pPr>
              <w:jc w:val="left"/>
              <w:rPr>
                <w:sz w:val="20"/>
                <w:szCs w:val="20"/>
              </w:rPr>
            </w:pPr>
            <w:r w:rsidRPr="00041BC9">
              <w:rPr>
                <w:sz w:val="20"/>
                <w:szCs w:val="20"/>
              </w:rPr>
              <w:t>Y</w:t>
            </w:r>
          </w:p>
        </w:tc>
        <w:tc>
          <w:tcPr>
            <w:tcW w:w="3119" w:type="dxa"/>
            <w:shd w:val="clear" w:color="auto" w:fill="auto"/>
          </w:tcPr>
          <w:p w14:paraId="7DF921AC" w14:textId="77777777" w:rsidR="00CB0DFA" w:rsidRPr="00041BC9" w:rsidRDefault="00CB0DFA" w:rsidP="00CB0DFA">
            <w:pPr>
              <w:jc w:val="left"/>
              <w:rPr>
                <w:sz w:val="20"/>
                <w:szCs w:val="20"/>
              </w:rPr>
            </w:pPr>
          </w:p>
        </w:tc>
      </w:tr>
      <w:tr w:rsidR="00CB0DFA" w:rsidRPr="0088421C" w14:paraId="3320F053" w14:textId="77777777" w:rsidTr="00CB0DFA">
        <w:tc>
          <w:tcPr>
            <w:tcW w:w="1559" w:type="dxa"/>
            <w:shd w:val="clear" w:color="auto" w:fill="auto"/>
          </w:tcPr>
          <w:p w14:paraId="2F510069" w14:textId="77777777" w:rsidR="00CB0DFA" w:rsidRPr="00041BC9" w:rsidRDefault="00CB0DFA" w:rsidP="00CB0DFA">
            <w:pPr>
              <w:jc w:val="left"/>
              <w:rPr>
                <w:sz w:val="20"/>
                <w:szCs w:val="20"/>
              </w:rPr>
            </w:pPr>
            <w:r w:rsidRPr="00041BC9">
              <w:rPr>
                <w:rFonts w:hint="eastAsia"/>
                <w:sz w:val="20"/>
                <w:szCs w:val="20"/>
              </w:rPr>
              <w:t>结果</w:t>
            </w:r>
            <w:r w:rsidRPr="00041BC9">
              <w:rPr>
                <w:sz w:val="20"/>
                <w:szCs w:val="20"/>
              </w:rPr>
              <w:t>描述</w:t>
            </w:r>
          </w:p>
        </w:tc>
        <w:tc>
          <w:tcPr>
            <w:tcW w:w="1701" w:type="dxa"/>
            <w:shd w:val="clear" w:color="auto" w:fill="auto"/>
          </w:tcPr>
          <w:p w14:paraId="51897AEF" w14:textId="77777777" w:rsidR="00CB0DFA" w:rsidRPr="00041BC9" w:rsidRDefault="00CB0DFA" w:rsidP="00CB0DFA">
            <w:pPr>
              <w:jc w:val="left"/>
              <w:rPr>
                <w:sz w:val="20"/>
                <w:szCs w:val="20"/>
              </w:rPr>
            </w:pPr>
            <w:r w:rsidRPr="00041BC9">
              <w:rPr>
                <w:sz w:val="20"/>
                <w:szCs w:val="20"/>
              </w:rPr>
              <w:t>MESSAGE</w:t>
            </w:r>
          </w:p>
        </w:tc>
        <w:tc>
          <w:tcPr>
            <w:tcW w:w="1134" w:type="dxa"/>
            <w:shd w:val="clear" w:color="auto" w:fill="auto"/>
          </w:tcPr>
          <w:p w14:paraId="223E04E8" w14:textId="77777777" w:rsidR="00CB0DFA" w:rsidRPr="00041BC9" w:rsidRDefault="00CB0DFA" w:rsidP="00CB0DFA">
            <w:pPr>
              <w:jc w:val="left"/>
              <w:rPr>
                <w:sz w:val="20"/>
                <w:szCs w:val="20"/>
              </w:rPr>
            </w:pPr>
            <w:r w:rsidRPr="00041BC9">
              <w:rPr>
                <w:sz w:val="20"/>
                <w:szCs w:val="20"/>
              </w:rPr>
              <w:t>N</w:t>
            </w:r>
          </w:p>
        </w:tc>
        <w:tc>
          <w:tcPr>
            <w:tcW w:w="3119" w:type="dxa"/>
            <w:shd w:val="clear" w:color="auto" w:fill="auto"/>
          </w:tcPr>
          <w:p w14:paraId="404F0934" w14:textId="77777777" w:rsidR="00CB0DFA" w:rsidRPr="00041BC9" w:rsidRDefault="00CB0DFA" w:rsidP="00CB0DFA">
            <w:pPr>
              <w:jc w:val="left"/>
              <w:rPr>
                <w:sz w:val="20"/>
                <w:szCs w:val="20"/>
              </w:rPr>
            </w:pPr>
          </w:p>
        </w:tc>
      </w:tr>
    </w:tbl>
    <w:p w14:paraId="11B0713A" w14:textId="77777777" w:rsidR="00CB0DFA" w:rsidRPr="00041BC9" w:rsidRDefault="00CB0DFA" w:rsidP="00CB0DFA">
      <w:pPr>
        <w:ind w:firstLineChars="300" w:firstLine="600"/>
        <w:rPr>
          <w:sz w:val="20"/>
          <w:szCs w:val="20"/>
        </w:rPr>
      </w:pPr>
      <w:r w:rsidRPr="00041BC9">
        <w:rPr>
          <w:rFonts w:hint="eastAsia"/>
          <w:sz w:val="20"/>
          <w:szCs w:val="20"/>
        </w:rPr>
        <w:t>如果有错误建议直接返回协议体或者抛出异常</w:t>
      </w:r>
    </w:p>
    <w:p w14:paraId="5B5D5489" w14:textId="77777777" w:rsidR="00CB0DFA" w:rsidRPr="00041BC9" w:rsidRDefault="00CB0DFA" w:rsidP="00C93415">
      <w:pPr>
        <w:ind w:firstLineChars="300" w:firstLine="600"/>
        <w:rPr>
          <w:sz w:val="20"/>
          <w:szCs w:val="20"/>
        </w:rPr>
      </w:pPr>
    </w:p>
    <w:p w14:paraId="1BE8AAE7" w14:textId="77777777" w:rsidR="00C93415" w:rsidRPr="00041BC9" w:rsidRDefault="00C93415" w:rsidP="00041BC9">
      <w:pPr>
        <w:pStyle w:val="4"/>
        <w:rPr>
          <w:rFonts w:ascii="Calibri" w:eastAsia="宋体" w:hAnsi="Calibri"/>
          <w:b w:val="0"/>
          <w:bCs w:val="0"/>
          <w:sz w:val="20"/>
          <w:szCs w:val="20"/>
        </w:rPr>
      </w:pPr>
      <w:r w:rsidRPr="00041BC9">
        <w:rPr>
          <w:rFonts w:ascii="Calibri" w:eastAsia="宋体" w:hAnsi="Calibri" w:hint="eastAsia"/>
          <w:b w:val="0"/>
          <w:bCs w:val="0"/>
          <w:sz w:val="20"/>
          <w:szCs w:val="20"/>
        </w:rPr>
        <w:lastRenderedPageBreak/>
        <w:t>客户分页查询</w:t>
      </w:r>
    </w:p>
    <w:p w14:paraId="47F11A49"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功能描述</w:t>
      </w:r>
    </w:p>
    <w:p w14:paraId="078A4F78" w14:textId="6A60F505" w:rsidR="00C93415" w:rsidRPr="00041BC9" w:rsidRDefault="00C93415" w:rsidP="00041BC9">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512" w:left="1075"/>
        <w:jc w:val="left"/>
        <w:rPr>
          <w:sz w:val="20"/>
          <w:szCs w:val="20"/>
        </w:rPr>
      </w:pPr>
      <w:r w:rsidRPr="00041BC9">
        <w:rPr>
          <w:sz w:val="20"/>
          <w:szCs w:val="20"/>
        </w:rPr>
        <w:t>提供给管理端查询客户列表</w:t>
      </w:r>
    </w:p>
    <w:p w14:paraId="6017661D"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处理流程</w:t>
      </w:r>
    </w:p>
    <w:p w14:paraId="7CB55739" w14:textId="77777777" w:rsidR="00C93415" w:rsidRPr="00041BC9" w:rsidRDefault="00C93415">
      <w:pPr>
        <w:pStyle w:val="afb"/>
        <w:numPr>
          <w:ilvl w:val="0"/>
          <w:numId w:val="18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11" w:author="wangq" w:date="2017-08-21T17:25:00Z">
          <w:pPr>
            <w:pStyle w:val="afb"/>
            <w:numPr>
              <w:numId w:val="21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sidRPr="00041BC9">
        <w:rPr>
          <w:rFonts w:ascii="Calibri" w:hAnsi="Calibri"/>
          <w:sz w:val="20"/>
          <w:szCs w:val="20"/>
        </w:rPr>
        <w:t>输入分页查询条件</w:t>
      </w:r>
      <w:r w:rsidRPr="00041BC9">
        <w:rPr>
          <w:rFonts w:ascii="Calibri" w:hAnsi="Calibri" w:hint="eastAsia"/>
          <w:sz w:val="20"/>
          <w:szCs w:val="20"/>
        </w:rPr>
        <w:t>。</w:t>
      </w:r>
    </w:p>
    <w:p w14:paraId="53E02D1A" w14:textId="77777777" w:rsidR="00C93415" w:rsidRPr="00041BC9" w:rsidRDefault="00C93415">
      <w:pPr>
        <w:pStyle w:val="afb"/>
        <w:numPr>
          <w:ilvl w:val="0"/>
          <w:numId w:val="18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12" w:author="wangq" w:date="2017-08-21T17:25:00Z">
          <w:pPr>
            <w:pStyle w:val="afb"/>
            <w:numPr>
              <w:numId w:val="21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sidRPr="00041BC9">
        <w:rPr>
          <w:rFonts w:ascii="Calibri" w:hAnsi="Calibri"/>
          <w:sz w:val="20"/>
          <w:szCs w:val="20"/>
        </w:rPr>
        <w:t>调用微服务</w:t>
      </w:r>
    </w:p>
    <w:p w14:paraId="5A2F20FA" w14:textId="77777777" w:rsidR="00C93415" w:rsidRPr="00041BC9" w:rsidRDefault="00C93415">
      <w:pPr>
        <w:pStyle w:val="afb"/>
        <w:numPr>
          <w:ilvl w:val="0"/>
          <w:numId w:val="18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Calibri" w:hAnsi="Calibri"/>
          <w:sz w:val="20"/>
          <w:szCs w:val="20"/>
        </w:rPr>
        <w:pPrChange w:id="713" w:author="wangq" w:date="2017-08-21T17:25:00Z">
          <w:pPr>
            <w:pStyle w:val="afb"/>
            <w:numPr>
              <w:numId w:val="21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sidRPr="00041BC9">
        <w:rPr>
          <w:rFonts w:ascii="Calibri" w:hAnsi="Calibri" w:hint="eastAsia"/>
          <w:sz w:val="20"/>
          <w:szCs w:val="20"/>
        </w:rPr>
        <w:t>返回</w:t>
      </w:r>
      <w:r w:rsidRPr="00041BC9">
        <w:rPr>
          <w:rFonts w:ascii="Calibri" w:hAnsi="Calibri"/>
          <w:sz w:val="20"/>
          <w:szCs w:val="20"/>
        </w:rPr>
        <w:t>查询结果集</w:t>
      </w:r>
    </w:p>
    <w:p w14:paraId="5D10EB30"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88421C" w14:paraId="4D7BC94A" w14:textId="77777777" w:rsidTr="004E1359">
        <w:tc>
          <w:tcPr>
            <w:tcW w:w="1559" w:type="dxa"/>
            <w:shd w:val="clear" w:color="auto" w:fill="E0E0E0"/>
          </w:tcPr>
          <w:p w14:paraId="6D1B7E81" w14:textId="77777777" w:rsidR="00C93415" w:rsidRPr="00041BC9" w:rsidRDefault="00C93415" w:rsidP="004E1359">
            <w:pPr>
              <w:jc w:val="center"/>
              <w:rPr>
                <w:sz w:val="20"/>
                <w:szCs w:val="20"/>
              </w:rPr>
            </w:pPr>
            <w:r w:rsidRPr="00041BC9">
              <w:rPr>
                <w:rFonts w:hint="eastAsia"/>
                <w:sz w:val="20"/>
                <w:szCs w:val="20"/>
              </w:rPr>
              <w:t>输入要素</w:t>
            </w:r>
          </w:p>
        </w:tc>
        <w:tc>
          <w:tcPr>
            <w:tcW w:w="1701" w:type="dxa"/>
            <w:shd w:val="clear" w:color="auto" w:fill="E0E0E0"/>
          </w:tcPr>
          <w:p w14:paraId="52D1148C" w14:textId="77777777" w:rsidR="00C93415" w:rsidRPr="00041BC9" w:rsidRDefault="00C93415" w:rsidP="004E1359">
            <w:pPr>
              <w:jc w:val="center"/>
              <w:rPr>
                <w:sz w:val="20"/>
                <w:szCs w:val="20"/>
              </w:rPr>
            </w:pPr>
            <w:r w:rsidRPr="00041BC9">
              <w:rPr>
                <w:rFonts w:hint="eastAsia"/>
                <w:sz w:val="20"/>
                <w:szCs w:val="20"/>
              </w:rPr>
              <w:t>字段名</w:t>
            </w:r>
          </w:p>
        </w:tc>
        <w:tc>
          <w:tcPr>
            <w:tcW w:w="1134" w:type="dxa"/>
            <w:shd w:val="clear" w:color="auto" w:fill="E0E0E0"/>
          </w:tcPr>
          <w:p w14:paraId="3A0E181A" w14:textId="77777777" w:rsidR="00C93415" w:rsidRPr="00041BC9" w:rsidRDefault="00C93415" w:rsidP="004E1359">
            <w:pPr>
              <w:jc w:val="center"/>
              <w:rPr>
                <w:sz w:val="20"/>
                <w:szCs w:val="20"/>
              </w:rPr>
            </w:pPr>
            <w:r w:rsidRPr="00041BC9">
              <w:rPr>
                <w:rFonts w:hint="eastAsia"/>
                <w:sz w:val="20"/>
                <w:szCs w:val="20"/>
              </w:rPr>
              <w:t>是否必填</w:t>
            </w:r>
          </w:p>
        </w:tc>
        <w:tc>
          <w:tcPr>
            <w:tcW w:w="3119" w:type="dxa"/>
            <w:shd w:val="clear" w:color="auto" w:fill="E0E0E0"/>
          </w:tcPr>
          <w:p w14:paraId="49BF5DBC" w14:textId="77777777" w:rsidR="00C93415" w:rsidRPr="00041BC9" w:rsidRDefault="00C93415" w:rsidP="004E1359">
            <w:pPr>
              <w:jc w:val="center"/>
              <w:rPr>
                <w:sz w:val="20"/>
                <w:szCs w:val="20"/>
              </w:rPr>
            </w:pPr>
            <w:r w:rsidRPr="00041BC9">
              <w:rPr>
                <w:rFonts w:hint="eastAsia"/>
                <w:sz w:val="20"/>
                <w:szCs w:val="20"/>
              </w:rPr>
              <w:t>备注</w:t>
            </w:r>
          </w:p>
        </w:tc>
      </w:tr>
      <w:tr w:rsidR="00C93415" w:rsidRPr="0088421C" w14:paraId="22BA09C8" w14:textId="77777777" w:rsidTr="004E1359">
        <w:tc>
          <w:tcPr>
            <w:tcW w:w="1559" w:type="dxa"/>
            <w:shd w:val="clear" w:color="auto" w:fill="auto"/>
          </w:tcPr>
          <w:p w14:paraId="20E60D7A" w14:textId="77777777" w:rsidR="00C93415" w:rsidRPr="00041BC9" w:rsidRDefault="00C93415" w:rsidP="004E1359">
            <w:pPr>
              <w:jc w:val="left"/>
              <w:rPr>
                <w:sz w:val="20"/>
                <w:szCs w:val="20"/>
              </w:rPr>
            </w:pPr>
            <w:r w:rsidRPr="00041BC9">
              <w:rPr>
                <w:sz w:val="20"/>
                <w:szCs w:val="20"/>
              </w:rPr>
              <w:t>TOKEN</w:t>
            </w:r>
          </w:p>
        </w:tc>
        <w:tc>
          <w:tcPr>
            <w:tcW w:w="1701" w:type="dxa"/>
            <w:shd w:val="clear" w:color="auto" w:fill="auto"/>
          </w:tcPr>
          <w:p w14:paraId="349FC2E2" w14:textId="77777777" w:rsidR="00C93415" w:rsidRPr="00041BC9" w:rsidDel="00CF76B1" w:rsidRDefault="00C93415" w:rsidP="004E1359">
            <w:pPr>
              <w:jc w:val="left"/>
              <w:rPr>
                <w:sz w:val="20"/>
                <w:szCs w:val="20"/>
              </w:rPr>
            </w:pPr>
            <w:r w:rsidRPr="00041BC9">
              <w:rPr>
                <w:sz w:val="20"/>
                <w:szCs w:val="20"/>
              </w:rPr>
              <w:t>TOKEN</w:t>
            </w:r>
          </w:p>
        </w:tc>
        <w:tc>
          <w:tcPr>
            <w:tcW w:w="1134" w:type="dxa"/>
            <w:shd w:val="clear" w:color="auto" w:fill="auto"/>
          </w:tcPr>
          <w:p w14:paraId="70042F77"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6B9DE07D" w14:textId="77777777" w:rsidR="00C93415" w:rsidRPr="00041BC9" w:rsidRDefault="00C93415" w:rsidP="004E1359">
            <w:pPr>
              <w:jc w:val="left"/>
              <w:rPr>
                <w:sz w:val="20"/>
                <w:szCs w:val="20"/>
              </w:rPr>
            </w:pPr>
          </w:p>
        </w:tc>
      </w:tr>
      <w:tr w:rsidR="00C93415" w:rsidRPr="0088421C" w14:paraId="093374FE" w14:textId="77777777" w:rsidTr="004E1359">
        <w:tc>
          <w:tcPr>
            <w:tcW w:w="1559" w:type="dxa"/>
            <w:shd w:val="clear" w:color="auto" w:fill="auto"/>
          </w:tcPr>
          <w:p w14:paraId="5616068F" w14:textId="77777777" w:rsidR="00C93415" w:rsidRPr="00041BC9" w:rsidRDefault="00C93415" w:rsidP="004E1359">
            <w:pPr>
              <w:jc w:val="left"/>
              <w:rPr>
                <w:sz w:val="20"/>
                <w:szCs w:val="20"/>
              </w:rPr>
            </w:pPr>
            <w:r w:rsidRPr="00041BC9">
              <w:rPr>
                <w:rFonts w:hint="eastAsia"/>
                <w:sz w:val="20"/>
                <w:szCs w:val="20"/>
              </w:rPr>
              <w:t>姓名</w:t>
            </w:r>
          </w:p>
        </w:tc>
        <w:tc>
          <w:tcPr>
            <w:tcW w:w="1701" w:type="dxa"/>
            <w:shd w:val="clear" w:color="auto" w:fill="auto"/>
          </w:tcPr>
          <w:p w14:paraId="2606920A" w14:textId="77777777" w:rsidR="00C93415" w:rsidRPr="00041BC9" w:rsidRDefault="00C93415" w:rsidP="004E1359">
            <w:pPr>
              <w:jc w:val="left"/>
              <w:rPr>
                <w:sz w:val="20"/>
                <w:szCs w:val="20"/>
              </w:rPr>
            </w:pPr>
            <w:r w:rsidRPr="00041BC9">
              <w:rPr>
                <w:sz w:val="20"/>
                <w:szCs w:val="20"/>
              </w:rPr>
              <w:t>CUST_NAME</w:t>
            </w:r>
          </w:p>
        </w:tc>
        <w:tc>
          <w:tcPr>
            <w:tcW w:w="1134" w:type="dxa"/>
            <w:shd w:val="clear" w:color="auto" w:fill="auto"/>
          </w:tcPr>
          <w:p w14:paraId="651D474C" w14:textId="77777777" w:rsidR="00C93415" w:rsidRPr="00041BC9" w:rsidRDefault="00C93415" w:rsidP="004E1359">
            <w:pPr>
              <w:jc w:val="left"/>
              <w:rPr>
                <w:sz w:val="20"/>
                <w:szCs w:val="20"/>
              </w:rPr>
            </w:pPr>
            <w:r w:rsidRPr="00041BC9">
              <w:rPr>
                <w:sz w:val="20"/>
                <w:szCs w:val="20"/>
              </w:rPr>
              <w:t>N</w:t>
            </w:r>
          </w:p>
        </w:tc>
        <w:tc>
          <w:tcPr>
            <w:tcW w:w="3119" w:type="dxa"/>
            <w:shd w:val="clear" w:color="auto" w:fill="auto"/>
          </w:tcPr>
          <w:p w14:paraId="2F451B42" w14:textId="77777777" w:rsidR="00C93415" w:rsidRPr="00041BC9" w:rsidRDefault="00C93415" w:rsidP="004E1359">
            <w:pPr>
              <w:jc w:val="left"/>
              <w:rPr>
                <w:sz w:val="20"/>
                <w:szCs w:val="20"/>
              </w:rPr>
            </w:pPr>
          </w:p>
        </w:tc>
      </w:tr>
      <w:tr w:rsidR="00C93415" w:rsidRPr="0088421C" w14:paraId="1585B23F" w14:textId="77777777" w:rsidTr="004E1359">
        <w:tc>
          <w:tcPr>
            <w:tcW w:w="1559" w:type="dxa"/>
            <w:shd w:val="clear" w:color="auto" w:fill="auto"/>
          </w:tcPr>
          <w:p w14:paraId="161BE8BA" w14:textId="77777777" w:rsidR="00C93415" w:rsidRPr="00041BC9" w:rsidRDefault="00C93415" w:rsidP="004E1359">
            <w:pPr>
              <w:jc w:val="left"/>
              <w:rPr>
                <w:sz w:val="20"/>
                <w:szCs w:val="20"/>
              </w:rPr>
            </w:pPr>
            <w:r w:rsidRPr="00041BC9">
              <w:rPr>
                <w:rFonts w:hint="eastAsia"/>
                <w:sz w:val="20"/>
                <w:szCs w:val="20"/>
              </w:rPr>
              <w:t>身份证</w:t>
            </w:r>
          </w:p>
        </w:tc>
        <w:tc>
          <w:tcPr>
            <w:tcW w:w="1701" w:type="dxa"/>
            <w:shd w:val="clear" w:color="auto" w:fill="auto"/>
          </w:tcPr>
          <w:p w14:paraId="47BBE0BE" w14:textId="77777777" w:rsidR="00C93415" w:rsidRPr="00041BC9" w:rsidRDefault="00C93415" w:rsidP="004E1359">
            <w:pPr>
              <w:jc w:val="left"/>
              <w:rPr>
                <w:sz w:val="20"/>
                <w:szCs w:val="20"/>
              </w:rPr>
            </w:pPr>
            <w:r w:rsidRPr="00041BC9">
              <w:rPr>
                <w:sz w:val="20"/>
                <w:szCs w:val="20"/>
              </w:rPr>
              <w:t>ID_CARD_NO</w:t>
            </w:r>
          </w:p>
        </w:tc>
        <w:tc>
          <w:tcPr>
            <w:tcW w:w="1134" w:type="dxa"/>
            <w:shd w:val="clear" w:color="auto" w:fill="auto"/>
          </w:tcPr>
          <w:p w14:paraId="0DA9A335" w14:textId="77777777" w:rsidR="00C93415" w:rsidRPr="00041BC9" w:rsidRDefault="00C93415" w:rsidP="004E1359">
            <w:pPr>
              <w:jc w:val="left"/>
              <w:rPr>
                <w:sz w:val="20"/>
                <w:szCs w:val="20"/>
              </w:rPr>
            </w:pPr>
            <w:r w:rsidRPr="00041BC9">
              <w:rPr>
                <w:sz w:val="20"/>
                <w:szCs w:val="20"/>
              </w:rPr>
              <w:t>N</w:t>
            </w:r>
          </w:p>
        </w:tc>
        <w:tc>
          <w:tcPr>
            <w:tcW w:w="3119" w:type="dxa"/>
            <w:shd w:val="clear" w:color="auto" w:fill="auto"/>
          </w:tcPr>
          <w:p w14:paraId="3FE6D4FD" w14:textId="77777777" w:rsidR="00C93415" w:rsidRPr="00041BC9" w:rsidRDefault="00C93415" w:rsidP="004E1359">
            <w:pPr>
              <w:jc w:val="left"/>
              <w:rPr>
                <w:sz w:val="20"/>
                <w:szCs w:val="20"/>
              </w:rPr>
            </w:pPr>
          </w:p>
        </w:tc>
      </w:tr>
      <w:tr w:rsidR="00C93415" w:rsidRPr="0088421C" w14:paraId="62C1DF9B" w14:textId="77777777" w:rsidTr="004E1359">
        <w:tc>
          <w:tcPr>
            <w:tcW w:w="1559" w:type="dxa"/>
            <w:shd w:val="clear" w:color="auto" w:fill="auto"/>
          </w:tcPr>
          <w:p w14:paraId="4513E78A" w14:textId="77777777" w:rsidR="00C93415" w:rsidRPr="00041BC9" w:rsidRDefault="00C93415" w:rsidP="004E1359">
            <w:pPr>
              <w:jc w:val="left"/>
              <w:rPr>
                <w:sz w:val="20"/>
                <w:szCs w:val="20"/>
              </w:rPr>
            </w:pPr>
            <w:r w:rsidRPr="00041BC9">
              <w:rPr>
                <w:rFonts w:hint="eastAsia"/>
                <w:sz w:val="20"/>
                <w:szCs w:val="20"/>
              </w:rPr>
              <w:t>每页行数</w:t>
            </w:r>
          </w:p>
        </w:tc>
        <w:tc>
          <w:tcPr>
            <w:tcW w:w="1701" w:type="dxa"/>
            <w:shd w:val="clear" w:color="auto" w:fill="auto"/>
          </w:tcPr>
          <w:p w14:paraId="27A66C01" w14:textId="77777777" w:rsidR="00C93415" w:rsidRPr="00041BC9" w:rsidRDefault="00C93415" w:rsidP="004E1359">
            <w:pPr>
              <w:jc w:val="left"/>
              <w:rPr>
                <w:sz w:val="20"/>
                <w:szCs w:val="20"/>
              </w:rPr>
            </w:pPr>
            <w:r w:rsidRPr="00041BC9">
              <w:rPr>
                <w:sz w:val="20"/>
                <w:szCs w:val="20"/>
              </w:rPr>
              <w:t>rows</w:t>
            </w:r>
          </w:p>
        </w:tc>
        <w:tc>
          <w:tcPr>
            <w:tcW w:w="1134" w:type="dxa"/>
            <w:shd w:val="clear" w:color="auto" w:fill="auto"/>
          </w:tcPr>
          <w:p w14:paraId="368A3828"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6F992F8B" w14:textId="77777777" w:rsidR="00C93415" w:rsidRPr="00041BC9" w:rsidRDefault="00C93415" w:rsidP="004E1359">
            <w:pPr>
              <w:jc w:val="left"/>
              <w:rPr>
                <w:sz w:val="20"/>
                <w:szCs w:val="20"/>
              </w:rPr>
            </w:pPr>
          </w:p>
        </w:tc>
      </w:tr>
      <w:tr w:rsidR="00C93415" w:rsidRPr="0088421C" w14:paraId="1B2D8732" w14:textId="77777777" w:rsidTr="004E1359">
        <w:tc>
          <w:tcPr>
            <w:tcW w:w="1559" w:type="dxa"/>
            <w:shd w:val="clear" w:color="auto" w:fill="auto"/>
          </w:tcPr>
          <w:p w14:paraId="42AC1DBE" w14:textId="77777777" w:rsidR="00C93415" w:rsidRPr="00041BC9" w:rsidRDefault="00C93415" w:rsidP="004E1359">
            <w:pPr>
              <w:jc w:val="left"/>
              <w:rPr>
                <w:sz w:val="20"/>
                <w:szCs w:val="20"/>
              </w:rPr>
            </w:pPr>
            <w:r w:rsidRPr="00041BC9">
              <w:rPr>
                <w:rFonts w:hint="eastAsia"/>
                <w:sz w:val="20"/>
                <w:szCs w:val="20"/>
              </w:rPr>
              <w:t>起始条数</w:t>
            </w:r>
          </w:p>
        </w:tc>
        <w:tc>
          <w:tcPr>
            <w:tcW w:w="1701" w:type="dxa"/>
            <w:shd w:val="clear" w:color="auto" w:fill="auto"/>
          </w:tcPr>
          <w:p w14:paraId="5FFDD318" w14:textId="77777777" w:rsidR="00C93415" w:rsidRPr="00041BC9" w:rsidRDefault="00C93415" w:rsidP="004E1359">
            <w:pPr>
              <w:jc w:val="left"/>
              <w:rPr>
                <w:sz w:val="20"/>
                <w:szCs w:val="20"/>
              </w:rPr>
            </w:pPr>
            <w:r w:rsidRPr="00041BC9">
              <w:rPr>
                <w:sz w:val="20"/>
                <w:szCs w:val="20"/>
              </w:rPr>
              <w:t>start</w:t>
            </w:r>
          </w:p>
        </w:tc>
        <w:tc>
          <w:tcPr>
            <w:tcW w:w="1134" w:type="dxa"/>
            <w:shd w:val="clear" w:color="auto" w:fill="auto"/>
          </w:tcPr>
          <w:p w14:paraId="27982E17"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142CF130" w14:textId="77777777" w:rsidR="00C93415" w:rsidRPr="00041BC9" w:rsidRDefault="00C93415" w:rsidP="004E1359">
            <w:pPr>
              <w:jc w:val="left"/>
              <w:rPr>
                <w:sz w:val="20"/>
                <w:szCs w:val="20"/>
              </w:rPr>
            </w:pPr>
          </w:p>
        </w:tc>
      </w:tr>
    </w:tbl>
    <w:p w14:paraId="3CA84AF4" w14:textId="77777777" w:rsidR="00C93415" w:rsidRPr="00041BC9"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sz w:val="20"/>
          <w:szCs w:val="20"/>
        </w:rPr>
      </w:pPr>
    </w:p>
    <w:p w14:paraId="1F50388D" w14:textId="77777777" w:rsidR="00C93415" w:rsidRPr="00041BC9" w:rsidRDefault="00C93415" w:rsidP="00C93415">
      <w:pPr>
        <w:rPr>
          <w:sz w:val="20"/>
          <w:szCs w:val="20"/>
        </w:rPr>
      </w:pPr>
    </w:p>
    <w:p w14:paraId="63963EC1" w14:textId="77777777" w:rsidR="00C93415" w:rsidRPr="00041BC9" w:rsidRDefault="00C93415" w:rsidP="00041BC9">
      <w:pPr>
        <w:pStyle w:val="5"/>
        <w:rPr>
          <w:rFonts w:ascii="Calibri" w:eastAsia="宋体" w:hAnsi="Calibri"/>
          <w:b w:val="0"/>
          <w:bCs w:val="0"/>
          <w:sz w:val="20"/>
          <w:szCs w:val="20"/>
        </w:rPr>
      </w:pPr>
      <w:r w:rsidRPr="00041BC9">
        <w:rPr>
          <w:rFonts w:ascii="Calibri" w:eastAsia="宋体" w:hAnsi="Calibri" w:hint="eastAsia"/>
          <w:b w:val="0"/>
          <w:bCs w:val="0"/>
          <w:sz w:val="20"/>
          <w:szCs w:val="20"/>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88421C" w14:paraId="5525C72C" w14:textId="77777777" w:rsidTr="004E1359">
        <w:tc>
          <w:tcPr>
            <w:tcW w:w="1559" w:type="dxa"/>
            <w:shd w:val="clear" w:color="auto" w:fill="E0E0E0"/>
          </w:tcPr>
          <w:p w14:paraId="15F26189" w14:textId="77777777" w:rsidR="00C93415" w:rsidRPr="00041BC9" w:rsidRDefault="00C93415" w:rsidP="004E1359">
            <w:pPr>
              <w:jc w:val="center"/>
              <w:rPr>
                <w:sz w:val="20"/>
                <w:szCs w:val="20"/>
              </w:rPr>
            </w:pPr>
            <w:r w:rsidRPr="00041BC9">
              <w:rPr>
                <w:rFonts w:hint="eastAsia"/>
                <w:sz w:val="20"/>
                <w:szCs w:val="20"/>
              </w:rPr>
              <w:t>输出要素</w:t>
            </w:r>
          </w:p>
        </w:tc>
        <w:tc>
          <w:tcPr>
            <w:tcW w:w="1701" w:type="dxa"/>
            <w:shd w:val="clear" w:color="auto" w:fill="E0E0E0"/>
          </w:tcPr>
          <w:p w14:paraId="0E947C12" w14:textId="77777777" w:rsidR="00C93415" w:rsidRPr="00041BC9" w:rsidRDefault="00C93415" w:rsidP="004E1359">
            <w:pPr>
              <w:jc w:val="center"/>
              <w:rPr>
                <w:sz w:val="20"/>
                <w:szCs w:val="20"/>
              </w:rPr>
            </w:pPr>
            <w:r w:rsidRPr="00041BC9">
              <w:rPr>
                <w:rFonts w:hint="eastAsia"/>
                <w:sz w:val="20"/>
                <w:szCs w:val="20"/>
              </w:rPr>
              <w:t>字段名</w:t>
            </w:r>
          </w:p>
        </w:tc>
        <w:tc>
          <w:tcPr>
            <w:tcW w:w="1134" w:type="dxa"/>
            <w:shd w:val="clear" w:color="auto" w:fill="E0E0E0"/>
          </w:tcPr>
          <w:p w14:paraId="716873F6" w14:textId="77777777" w:rsidR="00C93415" w:rsidRPr="00041BC9" w:rsidRDefault="00C93415" w:rsidP="004E1359">
            <w:pPr>
              <w:jc w:val="center"/>
              <w:rPr>
                <w:sz w:val="20"/>
                <w:szCs w:val="20"/>
              </w:rPr>
            </w:pPr>
            <w:r w:rsidRPr="00041BC9">
              <w:rPr>
                <w:rFonts w:hint="eastAsia"/>
                <w:sz w:val="20"/>
                <w:szCs w:val="20"/>
              </w:rPr>
              <w:t>是否必填</w:t>
            </w:r>
          </w:p>
        </w:tc>
        <w:tc>
          <w:tcPr>
            <w:tcW w:w="3119" w:type="dxa"/>
            <w:shd w:val="clear" w:color="auto" w:fill="E0E0E0"/>
          </w:tcPr>
          <w:p w14:paraId="4F3591C3" w14:textId="77777777" w:rsidR="00C93415" w:rsidRPr="00041BC9" w:rsidRDefault="00C93415" w:rsidP="004E1359">
            <w:pPr>
              <w:jc w:val="center"/>
              <w:rPr>
                <w:sz w:val="20"/>
                <w:szCs w:val="20"/>
              </w:rPr>
            </w:pPr>
            <w:r w:rsidRPr="00041BC9">
              <w:rPr>
                <w:rFonts w:hint="eastAsia"/>
                <w:sz w:val="20"/>
                <w:szCs w:val="20"/>
              </w:rPr>
              <w:t>备注</w:t>
            </w:r>
          </w:p>
        </w:tc>
      </w:tr>
      <w:tr w:rsidR="00C93415" w:rsidRPr="0088421C" w14:paraId="284853D0" w14:textId="77777777" w:rsidTr="004E1359">
        <w:tc>
          <w:tcPr>
            <w:tcW w:w="1559" w:type="dxa"/>
            <w:shd w:val="clear" w:color="auto" w:fill="auto"/>
          </w:tcPr>
          <w:p w14:paraId="2556BAF4" w14:textId="77777777" w:rsidR="00C93415" w:rsidRPr="00041BC9" w:rsidRDefault="00C93415" w:rsidP="004E1359">
            <w:pPr>
              <w:jc w:val="left"/>
              <w:rPr>
                <w:sz w:val="20"/>
                <w:szCs w:val="20"/>
              </w:rPr>
            </w:pPr>
            <w:r w:rsidRPr="00041BC9">
              <w:rPr>
                <w:rFonts w:hint="eastAsia"/>
                <w:sz w:val="20"/>
                <w:szCs w:val="20"/>
              </w:rPr>
              <w:t>操作</w:t>
            </w:r>
            <w:r w:rsidRPr="00041BC9">
              <w:rPr>
                <w:sz w:val="20"/>
                <w:szCs w:val="20"/>
              </w:rPr>
              <w:t>结果</w:t>
            </w:r>
          </w:p>
        </w:tc>
        <w:tc>
          <w:tcPr>
            <w:tcW w:w="1701" w:type="dxa"/>
            <w:shd w:val="clear" w:color="auto" w:fill="auto"/>
          </w:tcPr>
          <w:p w14:paraId="0B4EDF90" w14:textId="77777777" w:rsidR="00C93415" w:rsidRPr="00041BC9" w:rsidRDefault="00C93415" w:rsidP="004E1359">
            <w:pPr>
              <w:jc w:val="left"/>
              <w:rPr>
                <w:sz w:val="20"/>
                <w:szCs w:val="20"/>
              </w:rPr>
            </w:pPr>
            <w:r w:rsidRPr="00041BC9">
              <w:rPr>
                <w:sz w:val="20"/>
                <w:szCs w:val="20"/>
              </w:rPr>
              <w:t>TOTALSIZE</w:t>
            </w:r>
          </w:p>
        </w:tc>
        <w:tc>
          <w:tcPr>
            <w:tcW w:w="1134" w:type="dxa"/>
            <w:shd w:val="clear" w:color="auto" w:fill="auto"/>
          </w:tcPr>
          <w:p w14:paraId="6BE33E46"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07D8EEA8" w14:textId="77777777" w:rsidR="00C93415" w:rsidRPr="00041BC9" w:rsidRDefault="00C93415" w:rsidP="004E1359">
            <w:pPr>
              <w:jc w:val="left"/>
              <w:rPr>
                <w:sz w:val="20"/>
                <w:szCs w:val="20"/>
              </w:rPr>
            </w:pPr>
          </w:p>
        </w:tc>
      </w:tr>
      <w:tr w:rsidR="00C93415" w:rsidRPr="0088421C" w14:paraId="561F647C" w14:textId="77777777" w:rsidTr="004E1359">
        <w:tc>
          <w:tcPr>
            <w:tcW w:w="1559" w:type="dxa"/>
            <w:shd w:val="clear" w:color="auto" w:fill="auto"/>
          </w:tcPr>
          <w:p w14:paraId="79C40F8D" w14:textId="77777777" w:rsidR="00C93415" w:rsidRPr="00041BC9" w:rsidRDefault="00C93415" w:rsidP="004E1359">
            <w:pPr>
              <w:jc w:val="left"/>
              <w:rPr>
                <w:sz w:val="20"/>
                <w:szCs w:val="20"/>
              </w:rPr>
            </w:pPr>
            <w:r w:rsidRPr="00041BC9">
              <w:rPr>
                <w:rFonts w:hint="eastAsia"/>
                <w:sz w:val="20"/>
                <w:szCs w:val="20"/>
              </w:rPr>
              <w:t>结果列表对象</w:t>
            </w:r>
          </w:p>
        </w:tc>
        <w:tc>
          <w:tcPr>
            <w:tcW w:w="1701" w:type="dxa"/>
            <w:shd w:val="clear" w:color="auto" w:fill="auto"/>
          </w:tcPr>
          <w:p w14:paraId="71958EE1" w14:textId="77777777" w:rsidR="00C93415" w:rsidRPr="00041BC9" w:rsidRDefault="00C93415" w:rsidP="004E1359">
            <w:pPr>
              <w:jc w:val="left"/>
              <w:rPr>
                <w:sz w:val="20"/>
                <w:szCs w:val="20"/>
              </w:rPr>
            </w:pPr>
            <w:r w:rsidRPr="00041BC9">
              <w:rPr>
                <w:sz w:val="20"/>
                <w:szCs w:val="20"/>
              </w:rPr>
              <w:t>ROWS</w:t>
            </w:r>
          </w:p>
        </w:tc>
        <w:tc>
          <w:tcPr>
            <w:tcW w:w="1134" w:type="dxa"/>
            <w:shd w:val="clear" w:color="auto" w:fill="auto"/>
          </w:tcPr>
          <w:p w14:paraId="119734EB"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70D5D37D" w14:textId="77777777" w:rsidR="00C93415" w:rsidRPr="00041BC9" w:rsidRDefault="00C93415" w:rsidP="004E1359">
            <w:pPr>
              <w:jc w:val="left"/>
              <w:rPr>
                <w:sz w:val="20"/>
                <w:szCs w:val="20"/>
              </w:rPr>
            </w:pPr>
          </w:p>
        </w:tc>
      </w:tr>
    </w:tbl>
    <w:p w14:paraId="0D5ECF7A" w14:textId="77777777" w:rsidR="00C93415" w:rsidRPr="00041BC9"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00"/>
        <w:jc w:val="left"/>
        <w:rPr>
          <w:sz w:val="20"/>
          <w:szCs w:val="20"/>
        </w:rPr>
      </w:pPr>
      <w:r w:rsidRPr="00041BC9">
        <w:rPr>
          <w:sz w:val="20"/>
          <w:szCs w:val="20"/>
        </w:rPr>
        <w:t>ROWS</w:t>
      </w:r>
      <w:r w:rsidRPr="00041BC9">
        <w:rPr>
          <w:rFonts w:hint="eastAsia"/>
          <w:sz w:val="20"/>
          <w:szCs w:val="20"/>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88421C" w14:paraId="719AFD70" w14:textId="77777777" w:rsidTr="004E1359">
        <w:tc>
          <w:tcPr>
            <w:tcW w:w="1559" w:type="dxa"/>
            <w:shd w:val="clear" w:color="auto" w:fill="E0E0E0"/>
          </w:tcPr>
          <w:p w14:paraId="094A3A6A" w14:textId="77777777" w:rsidR="00C93415" w:rsidRPr="00041BC9" w:rsidRDefault="00C93415" w:rsidP="004E1359">
            <w:pPr>
              <w:jc w:val="center"/>
              <w:rPr>
                <w:sz w:val="20"/>
                <w:szCs w:val="20"/>
              </w:rPr>
            </w:pPr>
            <w:r w:rsidRPr="00041BC9">
              <w:rPr>
                <w:rFonts w:hint="eastAsia"/>
                <w:sz w:val="20"/>
                <w:szCs w:val="20"/>
              </w:rPr>
              <w:t>输出要素</w:t>
            </w:r>
          </w:p>
        </w:tc>
        <w:tc>
          <w:tcPr>
            <w:tcW w:w="1701" w:type="dxa"/>
            <w:shd w:val="clear" w:color="auto" w:fill="E0E0E0"/>
          </w:tcPr>
          <w:p w14:paraId="7FAFA5BB" w14:textId="77777777" w:rsidR="00C93415" w:rsidRPr="00041BC9" w:rsidRDefault="00C93415" w:rsidP="004E1359">
            <w:pPr>
              <w:jc w:val="center"/>
              <w:rPr>
                <w:sz w:val="20"/>
                <w:szCs w:val="20"/>
              </w:rPr>
            </w:pPr>
            <w:r w:rsidRPr="00041BC9">
              <w:rPr>
                <w:rFonts w:hint="eastAsia"/>
                <w:sz w:val="20"/>
                <w:szCs w:val="20"/>
              </w:rPr>
              <w:t>字段名</w:t>
            </w:r>
          </w:p>
        </w:tc>
        <w:tc>
          <w:tcPr>
            <w:tcW w:w="1134" w:type="dxa"/>
            <w:shd w:val="clear" w:color="auto" w:fill="E0E0E0"/>
          </w:tcPr>
          <w:p w14:paraId="1076041A" w14:textId="77777777" w:rsidR="00C93415" w:rsidRPr="00041BC9" w:rsidRDefault="00C93415" w:rsidP="004E1359">
            <w:pPr>
              <w:jc w:val="center"/>
              <w:rPr>
                <w:sz w:val="20"/>
                <w:szCs w:val="20"/>
              </w:rPr>
            </w:pPr>
            <w:r w:rsidRPr="00041BC9">
              <w:rPr>
                <w:rFonts w:hint="eastAsia"/>
                <w:sz w:val="20"/>
                <w:szCs w:val="20"/>
              </w:rPr>
              <w:t>是否必填</w:t>
            </w:r>
          </w:p>
        </w:tc>
        <w:tc>
          <w:tcPr>
            <w:tcW w:w="3119" w:type="dxa"/>
            <w:shd w:val="clear" w:color="auto" w:fill="E0E0E0"/>
          </w:tcPr>
          <w:p w14:paraId="1A881504" w14:textId="77777777" w:rsidR="00C93415" w:rsidRPr="00041BC9" w:rsidRDefault="00C93415" w:rsidP="004E1359">
            <w:pPr>
              <w:jc w:val="center"/>
              <w:rPr>
                <w:sz w:val="20"/>
                <w:szCs w:val="20"/>
              </w:rPr>
            </w:pPr>
            <w:r w:rsidRPr="00041BC9">
              <w:rPr>
                <w:rFonts w:hint="eastAsia"/>
                <w:sz w:val="20"/>
                <w:szCs w:val="20"/>
              </w:rPr>
              <w:t>备注</w:t>
            </w:r>
          </w:p>
        </w:tc>
      </w:tr>
      <w:tr w:rsidR="00C93415" w:rsidRPr="0088421C" w14:paraId="04456C2E" w14:textId="77777777" w:rsidTr="004E1359">
        <w:tc>
          <w:tcPr>
            <w:tcW w:w="1559" w:type="dxa"/>
            <w:shd w:val="clear" w:color="auto" w:fill="auto"/>
            <w:vAlign w:val="center"/>
          </w:tcPr>
          <w:p w14:paraId="61F99A5C" w14:textId="77777777" w:rsidR="00C93415" w:rsidRPr="00041BC9" w:rsidRDefault="00C93415" w:rsidP="004E1359">
            <w:pPr>
              <w:widowControl/>
              <w:jc w:val="left"/>
              <w:rPr>
                <w:sz w:val="20"/>
                <w:szCs w:val="20"/>
              </w:rPr>
            </w:pPr>
            <w:r>
              <w:rPr>
                <w:rFonts w:hint="eastAsia"/>
                <w:sz w:val="20"/>
                <w:szCs w:val="20"/>
              </w:rPr>
              <w:t>客户名称</w:t>
            </w:r>
          </w:p>
        </w:tc>
        <w:tc>
          <w:tcPr>
            <w:tcW w:w="1701" w:type="dxa"/>
            <w:shd w:val="clear" w:color="auto" w:fill="auto"/>
            <w:vAlign w:val="center"/>
          </w:tcPr>
          <w:p w14:paraId="3FA3B22F" w14:textId="77777777" w:rsidR="00C93415" w:rsidRPr="00041BC9" w:rsidRDefault="00C93415" w:rsidP="004E1359">
            <w:pPr>
              <w:widowControl/>
              <w:jc w:val="left"/>
              <w:rPr>
                <w:sz w:val="20"/>
                <w:szCs w:val="20"/>
              </w:rPr>
            </w:pPr>
            <w:r w:rsidRPr="00041BC9">
              <w:rPr>
                <w:sz w:val="20"/>
                <w:szCs w:val="20"/>
              </w:rPr>
              <w:t>CUST_NAME</w:t>
            </w:r>
          </w:p>
        </w:tc>
        <w:tc>
          <w:tcPr>
            <w:tcW w:w="1134" w:type="dxa"/>
            <w:shd w:val="clear" w:color="auto" w:fill="auto"/>
          </w:tcPr>
          <w:p w14:paraId="05F78B19"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049FDF47" w14:textId="77777777" w:rsidR="00C93415" w:rsidRPr="00041BC9" w:rsidRDefault="00C93415" w:rsidP="004E1359">
            <w:pPr>
              <w:jc w:val="left"/>
              <w:rPr>
                <w:sz w:val="20"/>
                <w:szCs w:val="20"/>
              </w:rPr>
            </w:pPr>
          </w:p>
        </w:tc>
      </w:tr>
      <w:tr w:rsidR="00C93415" w:rsidRPr="0088421C" w14:paraId="3739A986" w14:textId="77777777" w:rsidTr="004E1359">
        <w:tc>
          <w:tcPr>
            <w:tcW w:w="1559" w:type="dxa"/>
            <w:shd w:val="clear" w:color="auto" w:fill="auto"/>
            <w:vAlign w:val="center"/>
          </w:tcPr>
          <w:p w14:paraId="7653DBD4" w14:textId="77777777" w:rsidR="00C93415" w:rsidRPr="00041BC9" w:rsidRDefault="00C93415" w:rsidP="004E1359">
            <w:pPr>
              <w:widowControl/>
              <w:jc w:val="left"/>
              <w:rPr>
                <w:sz w:val="20"/>
                <w:szCs w:val="20"/>
              </w:rPr>
            </w:pPr>
            <w:r w:rsidRPr="00041BC9">
              <w:rPr>
                <w:rFonts w:hint="eastAsia"/>
                <w:sz w:val="20"/>
                <w:szCs w:val="20"/>
              </w:rPr>
              <w:t>联系方式</w:t>
            </w:r>
          </w:p>
        </w:tc>
        <w:tc>
          <w:tcPr>
            <w:tcW w:w="1701" w:type="dxa"/>
            <w:shd w:val="clear" w:color="auto" w:fill="auto"/>
            <w:vAlign w:val="center"/>
          </w:tcPr>
          <w:p w14:paraId="0A2539EC" w14:textId="77777777" w:rsidR="00C93415" w:rsidRPr="00041BC9" w:rsidRDefault="00C93415" w:rsidP="004E1359">
            <w:pPr>
              <w:widowControl/>
              <w:jc w:val="left"/>
              <w:rPr>
                <w:sz w:val="20"/>
                <w:szCs w:val="20"/>
              </w:rPr>
            </w:pPr>
            <w:r w:rsidRPr="00041BC9">
              <w:rPr>
                <w:sz w:val="20"/>
                <w:szCs w:val="20"/>
              </w:rPr>
              <w:t>MOBILE</w:t>
            </w:r>
          </w:p>
        </w:tc>
        <w:tc>
          <w:tcPr>
            <w:tcW w:w="1134" w:type="dxa"/>
            <w:shd w:val="clear" w:color="auto" w:fill="auto"/>
          </w:tcPr>
          <w:p w14:paraId="512BC769"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178DD539" w14:textId="77777777" w:rsidR="00C93415" w:rsidRPr="00041BC9" w:rsidRDefault="00C93415" w:rsidP="004E1359">
            <w:pPr>
              <w:jc w:val="left"/>
              <w:rPr>
                <w:sz w:val="20"/>
                <w:szCs w:val="20"/>
              </w:rPr>
            </w:pPr>
          </w:p>
        </w:tc>
      </w:tr>
      <w:tr w:rsidR="00C93415" w:rsidRPr="0088421C" w14:paraId="76ACE89A" w14:textId="77777777" w:rsidTr="004E1359">
        <w:tc>
          <w:tcPr>
            <w:tcW w:w="1559" w:type="dxa"/>
            <w:shd w:val="clear" w:color="auto" w:fill="auto"/>
            <w:vAlign w:val="center"/>
          </w:tcPr>
          <w:p w14:paraId="3A294DE6" w14:textId="77777777" w:rsidR="00C93415" w:rsidRPr="00041BC9" w:rsidRDefault="00C93415" w:rsidP="004E1359">
            <w:pPr>
              <w:widowControl/>
              <w:jc w:val="left"/>
              <w:rPr>
                <w:sz w:val="20"/>
                <w:szCs w:val="20"/>
              </w:rPr>
            </w:pPr>
            <w:r w:rsidRPr="00041BC9">
              <w:rPr>
                <w:rFonts w:hint="eastAsia"/>
                <w:sz w:val="20"/>
                <w:szCs w:val="20"/>
              </w:rPr>
              <w:t>身份证号</w:t>
            </w:r>
          </w:p>
        </w:tc>
        <w:tc>
          <w:tcPr>
            <w:tcW w:w="1701" w:type="dxa"/>
            <w:shd w:val="clear" w:color="auto" w:fill="auto"/>
            <w:vAlign w:val="center"/>
          </w:tcPr>
          <w:p w14:paraId="5D9E50B0" w14:textId="77777777" w:rsidR="00C93415" w:rsidRPr="00041BC9" w:rsidRDefault="00C93415" w:rsidP="004E1359">
            <w:pPr>
              <w:widowControl/>
              <w:jc w:val="left"/>
              <w:rPr>
                <w:sz w:val="20"/>
                <w:szCs w:val="20"/>
              </w:rPr>
            </w:pPr>
            <w:r w:rsidRPr="00041BC9">
              <w:rPr>
                <w:sz w:val="20"/>
                <w:szCs w:val="20"/>
              </w:rPr>
              <w:t>ID_CARD_NO</w:t>
            </w:r>
          </w:p>
        </w:tc>
        <w:tc>
          <w:tcPr>
            <w:tcW w:w="1134" w:type="dxa"/>
            <w:shd w:val="clear" w:color="auto" w:fill="auto"/>
          </w:tcPr>
          <w:p w14:paraId="1D8A4B81" w14:textId="77777777" w:rsidR="00C93415" w:rsidRPr="00041BC9" w:rsidRDefault="00C93415" w:rsidP="004E1359">
            <w:pPr>
              <w:jc w:val="left"/>
              <w:rPr>
                <w:sz w:val="20"/>
                <w:szCs w:val="20"/>
              </w:rPr>
            </w:pPr>
            <w:r w:rsidRPr="00041BC9">
              <w:rPr>
                <w:sz w:val="20"/>
                <w:szCs w:val="20"/>
              </w:rPr>
              <w:t>Y</w:t>
            </w:r>
          </w:p>
        </w:tc>
        <w:tc>
          <w:tcPr>
            <w:tcW w:w="3119" w:type="dxa"/>
            <w:shd w:val="clear" w:color="auto" w:fill="auto"/>
          </w:tcPr>
          <w:p w14:paraId="5D7F45FD" w14:textId="77777777" w:rsidR="00C93415" w:rsidRPr="00041BC9" w:rsidRDefault="00C93415" w:rsidP="004E1359">
            <w:pPr>
              <w:jc w:val="left"/>
              <w:rPr>
                <w:sz w:val="20"/>
                <w:szCs w:val="20"/>
              </w:rPr>
            </w:pPr>
          </w:p>
        </w:tc>
      </w:tr>
      <w:tr w:rsidR="00C93415" w:rsidRPr="0088421C" w14:paraId="77417D3C" w14:textId="77777777" w:rsidTr="004E1359">
        <w:tc>
          <w:tcPr>
            <w:tcW w:w="1559" w:type="dxa"/>
            <w:shd w:val="clear" w:color="auto" w:fill="auto"/>
            <w:vAlign w:val="center"/>
          </w:tcPr>
          <w:p w14:paraId="62645926" w14:textId="77777777" w:rsidR="00C93415" w:rsidRDefault="00C93415" w:rsidP="004E1359">
            <w:pPr>
              <w:rPr>
                <w:sz w:val="20"/>
                <w:szCs w:val="20"/>
              </w:rPr>
            </w:pPr>
            <w:r>
              <w:rPr>
                <w:rFonts w:hint="eastAsia"/>
                <w:sz w:val="20"/>
                <w:szCs w:val="20"/>
              </w:rPr>
              <w:t>客户地址</w:t>
            </w:r>
          </w:p>
        </w:tc>
        <w:tc>
          <w:tcPr>
            <w:tcW w:w="1701" w:type="dxa"/>
            <w:shd w:val="clear" w:color="auto" w:fill="auto"/>
            <w:vAlign w:val="center"/>
          </w:tcPr>
          <w:p w14:paraId="3EBCF4BA" w14:textId="77777777" w:rsidR="00C93415" w:rsidRDefault="00C93415" w:rsidP="004E1359">
            <w:pPr>
              <w:rPr>
                <w:sz w:val="20"/>
                <w:szCs w:val="20"/>
              </w:rPr>
            </w:pPr>
            <w:r w:rsidRPr="009E0FD5">
              <w:rPr>
                <w:sz w:val="20"/>
                <w:szCs w:val="20"/>
              </w:rPr>
              <w:t>CUST_ADDR</w:t>
            </w:r>
          </w:p>
        </w:tc>
        <w:tc>
          <w:tcPr>
            <w:tcW w:w="1134" w:type="dxa"/>
            <w:shd w:val="clear" w:color="auto" w:fill="auto"/>
          </w:tcPr>
          <w:p w14:paraId="720548F4" w14:textId="77777777" w:rsidR="00C93415" w:rsidRPr="00041BC9" w:rsidRDefault="00C93415" w:rsidP="004E1359">
            <w:pPr>
              <w:jc w:val="left"/>
              <w:rPr>
                <w:sz w:val="20"/>
                <w:szCs w:val="20"/>
              </w:rPr>
            </w:pPr>
            <w:r w:rsidRPr="00041BC9">
              <w:rPr>
                <w:sz w:val="20"/>
                <w:szCs w:val="20"/>
              </w:rPr>
              <w:t>N</w:t>
            </w:r>
          </w:p>
        </w:tc>
        <w:tc>
          <w:tcPr>
            <w:tcW w:w="3119" w:type="dxa"/>
            <w:shd w:val="clear" w:color="auto" w:fill="auto"/>
          </w:tcPr>
          <w:p w14:paraId="4FCC9A1F" w14:textId="77777777" w:rsidR="00C93415" w:rsidRPr="00041BC9" w:rsidRDefault="00C93415" w:rsidP="004E1359">
            <w:pPr>
              <w:jc w:val="left"/>
              <w:rPr>
                <w:sz w:val="20"/>
                <w:szCs w:val="20"/>
              </w:rPr>
            </w:pPr>
          </w:p>
        </w:tc>
      </w:tr>
      <w:tr w:rsidR="0088421C" w:rsidRPr="00736667" w14:paraId="0B9A67ED" w14:textId="77777777" w:rsidTr="004E1359">
        <w:tc>
          <w:tcPr>
            <w:tcW w:w="1559" w:type="dxa"/>
            <w:shd w:val="clear" w:color="auto" w:fill="auto"/>
            <w:vAlign w:val="center"/>
          </w:tcPr>
          <w:p w14:paraId="466209E7" w14:textId="66FD06D1" w:rsidR="0088421C" w:rsidRDefault="0088421C" w:rsidP="004E1359">
            <w:pPr>
              <w:rPr>
                <w:sz w:val="20"/>
                <w:szCs w:val="20"/>
              </w:rPr>
            </w:pPr>
            <w:r>
              <w:rPr>
                <w:rFonts w:hint="eastAsia"/>
                <w:sz w:val="20"/>
                <w:szCs w:val="20"/>
              </w:rPr>
              <w:t>婚姻状况</w:t>
            </w:r>
          </w:p>
        </w:tc>
        <w:tc>
          <w:tcPr>
            <w:tcW w:w="1701" w:type="dxa"/>
            <w:shd w:val="clear" w:color="auto" w:fill="auto"/>
            <w:vAlign w:val="center"/>
          </w:tcPr>
          <w:p w14:paraId="3A22B591" w14:textId="77777777" w:rsidR="0088421C" w:rsidRPr="009E0FD5" w:rsidRDefault="0088421C" w:rsidP="004E1359">
            <w:pPr>
              <w:rPr>
                <w:sz w:val="20"/>
                <w:szCs w:val="20"/>
              </w:rPr>
            </w:pPr>
          </w:p>
        </w:tc>
        <w:tc>
          <w:tcPr>
            <w:tcW w:w="1134" w:type="dxa"/>
            <w:shd w:val="clear" w:color="auto" w:fill="auto"/>
          </w:tcPr>
          <w:p w14:paraId="609C3C90" w14:textId="77777777" w:rsidR="0088421C" w:rsidRDefault="0088421C" w:rsidP="004E1359">
            <w:pPr>
              <w:jc w:val="left"/>
              <w:rPr>
                <w:rFonts w:ascii="宋体" w:hAnsi="宋体"/>
                <w:snapToGrid w:val="0"/>
                <w:kern w:val="0"/>
              </w:rPr>
            </w:pPr>
          </w:p>
        </w:tc>
        <w:tc>
          <w:tcPr>
            <w:tcW w:w="3119" w:type="dxa"/>
            <w:shd w:val="clear" w:color="auto" w:fill="auto"/>
          </w:tcPr>
          <w:p w14:paraId="64CC45B0" w14:textId="77777777" w:rsidR="0088421C" w:rsidRPr="00736667" w:rsidRDefault="0088421C" w:rsidP="004E1359">
            <w:pPr>
              <w:jc w:val="left"/>
              <w:rPr>
                <w:rFonts w:ascii="宋体" w:hAnsi="宋体"/>
                <w:snapToGrid w:val="0"/>
                <w:kern w:val="0"/>
              </w:rPr>
            </w:pPr>
          </w:p>
        </w:tc>
      </w:tr>
      <w:tr w:rsidR="0088421C" w:rsidRPr="00736667" w14:paraId="399BBF93" w14:textId="77777777" w:rsidTr="004E1359">
        <w:tc>
          <w:tcPr>
            <w:tcW w:w="1559" w:type="dxa"/>
            <w:shd w:val="clear" w:color="auto" w:fill="auto"/>
            <w:vAlign w:val="center"/>
          </w:tcPr>
          <w:p w14:paraId="2FEA03C2" w14:textId="60460626" w:rsidR="0088421C" w:rsidRDefault="0088421C" w:rsidP="004E1359">
            <w:pPr>
              <w:rPr>
                <w:sz w:val="20"/>
                <w:szCs w:val="20"/>
              </w:rPr>
            </w:pPr>
            <w:r>
              <w:rPr>
                <w:rFonts w:hint="eastAsia"/>
                <w:sz w:val="20"/>
                <w:szCs w:val="20"/>
              </w:rPr>
              <w:t>职业类别</w:t>
            </w:r>
          </w:p>
        </w:tc>
        <w:tc>
          <w:tcPr>
            <w:tcW w:w="1701" w:type="dxa"/>
            <w:shd w:val="clear" w:color="auto" w:fill="auto"/>
            <w:vAlign w:val="center"/>
          </w:tcPr>
          <w:p w14:paraId="3F9EE708" w14:textId="77777777" w:rsidR="0088421C" w:rsidRPr="009E0FD5" w:rsidRDefault="0088421C" w:rsidP="004E1359">
            <w:pPr>
              <w:rPr>
                <w:sz w:val="20"/>
                <w:szCs w:val="20"/>
              </w:rPr>
            </w:pPr>
          </w:p>
        </w:tc>
        <w:tc>
          <w:tcPr>
            <w:tcW w:w="1134" w:type="dxa"/>
            <w:shd w:val="clear" w:color="auto" w:fill="auto"/>
          </w:tcPr>
          <w:p w14:paraId="4E11ECEB" w14:textId="77777777" w:rsidR="0088421C" w:rsidRDefault="0088421C" w:rsidP="004E1359">
            <w:pPr>
              <w:jc w:val="left"/>
              <w:rPr>
                <w:rFonts w:ascii="宋体" w:hAnsi="宋体"/>
                <w:snapToGrid w:val="0"/>
                <w:kern w:val="0"/>
              </w:rPr>
            </w:pPr>
          </w:p>
        </w:tc>
        <w:tc>
          <w:tcPr>
            <w:tcW w:w="3119" w:type="dxa"/>
            <w:shd w:val="clear" w:color="auto" w:fill="auto"/>
          </w:tcPr>
          <w:p w14:paraId="20BACEC9" w14:textId="77777777" w:rsidR="0088421C" w:rsidRPr="00736667" w:rsidRDefault="0088421C" w:rsidP="004E1359">
            <w:pPr>
              <w:jc w:val="left"/>
              <w:rPr>
                <w:rFonts w:ascii="宋体" w:hAnsi="宋体"/>
                <w:snapToGrid w:val="0"/>
                <w:kern w:val="0"/>
              </w:rPr>
            </w:pPr>
          </w:p>
        </w:tc>
      </w:tr>
      <w:tr w:rsidR="0088421C" w:rsidRPr="00736667" w14:paraId="0A3346A8" w14:textId="77777777" w:rsidTr="004E1359">
        <w:tc>
          <w:tcPr>
            <w:tcW w:w="1559" w:type="dxa"/>
            <w:shd w:val="clear" w:color="auto" w:fill="auto"/>
            <w:vAlign w:val="center"/>
          </w:tcPr>
          <w:p w14:paraId="18FFD3F6" w14:textId="686E3A65" w:rsidR="0088421C" w:rsidRDefault="0088421C" w:rsidP="004E1359">
            <w:pPr>
              <w:rPr>
                <w:sz w:val="20"/>
                <w:szCs w:val="20"/>
              </w:rPr>
            </w:pPr>
            <w:r>
              <w:rPr>
                <w:rFonts w:hint="eastAsia"/>
                <w:sz w:val="20"/>
                <w:szCs w:val="20"/>
              </w:rPr>
              <w:t>借款次</w:t>
            </w:r>
            <w:r>
              <w:rPr>
                <w:sz w:val="20"/>
                <w:szCs w:val="20"/>
              </w:rPr>
              <w:t>数</w:t>
            </w:r>
          </w:p>
        </w:tc>
        <w:tc>
          <w:tcPr>
            <w:tcW w:w="1701" w:type="dxa"/>
            <w:shd w:val="clear" w:color="auto" w:fill="auto"/>
            <w:vAlign w:val="center"/>
          </w:tcPr>
          <w:p w14:paraId="29733359" w14:textId="77777777" w:rsidR="0088421C" w:rsidRPr="009E0FD5" w:rsidRDefault="0088421C" w:rsidP="004E1359">
            <w:pPr>
              <w:rPr>
                <w:sz w:val="20"/>
                <w:szCs w:val="20"/>
              </w:rPr>
            </w:pPr>
          </w:p>
        </w:tc>
        <w:tc>
          <w:tcPr>
            <w:tcW w:w="1134" w:type="dxa"/>
            <w:shd w:val="clear" w:color="auto" w:fill="auto"/>
          </w:tcPr>
          <w:p w14:paraId="4385B2E6" w14:textId="77777777" w:rsidR="0088421C" w:rsidRDefault="0088421C" w:rsidP="004E1359">
            <w:pPr>
              <w:jc w:val="left"/>
              <w:rPr>
                <w:rFonts w:ascii="宋体" w:hAnsi="宋体"/>
                <w:snapToGrid w:val="0"/>
                <w:kern w:val="0"/>
              </w:rPr>
            </w:pPr>
          </w:p>
        </w:tc>
        <w:tc>
          <w:tcPr>
            <w:tcW w:w="3119" w:type="dxa"/>
            <w:shd w:val="clear" w:color="auto" w:fill="auto"/>
          </w:tcPr>
          <w:p w14:paraId="7B2D0C06" w14:textId="77777777" w:rsidR="0088421C" w:rsidRPr="00736667" w:rsidRDefault="0088421C" w:rsidP="004E1359">
            <w:pPr>
              <w:jc w:val="left"/>
              <w:rPr>
                <w:rFonts w:ascii="宋体" w:hAnsi="宋体"/>
                <w:snapToGrid w:val="0"/>
                <w:kern w:val="0"/>
              </w:rPr>
            </w:pPr>
          </w:p>
        </w:tc>
      </w:tr>
    </w:tbl>
    <w:p w14:paraId="266E6F2B" w14:textId="77777777" w:rsidR="00C93415" w:rsidRPr="006B649A"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75AB8E93" w14:textId="77777777" w:rsidR="00C93415" w:rsidRPr="0082647F" w:rsidRDefault="00C93415" w:rsidP="00041BC9">
      <w:pPr>
        <w:pStyle w:val="4"/>
      </w:pPr>
      <w:r>
        <w:rPr>
          <w:rFonts w:hint="eastAsia"/>
        </w:rPr>
        <w:lastRenderedPageBreak/>
        <w:t>客户</w:t>
      </w:r>
      <w:r>
        <w:t>明细</w:t>
      </w:r>
    </w:p>
    <w:p w14:paraId="518981F5" w14:textId="77777777" w:rsidR="00C93415" w:rsidRDefault="00C93415" w:rsidP="00041BC9">
      <w:pPr>
        <w:pStyle w:val="5"/>
      </w:pPr>
      <w:r>
        <w:rPr>
          <w:rFonts w:hint="eastAsia"/>
        </w:rPr>
        <w:t>功能</w:t>
      </w:r>
      <w:r>
        <w:t>描述</w:t>
      </w:r>
    </w:p>
    <w:p w14:paraId="234B64DB" w14:textId="77777777" w:rsidR="00C93415" w:rsidRPr="00A9755C" w:rsidRDefault="00C93415" w:rsidP="00C93415">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提供给管理端查询客户的详细信息</w:t>
      </w:r>
      <w:r>
        <w:rPr>
          <w:rFonts w:ascii="宋体" w:hAnsi="宋体"/>
          <w:kern w:val="0"/>
          <w:sz w:val="24"/>
          <w:szCs w:val="21"/>
        </w:rPr>
        <w:tab/>
      </w:r>
    </w:p>
    <w:p w14:paraId="1E68D8A9" w14:textId="77777777" w:rsidR="00C93415" w:rsidRPr="00676A58" w:rsidRDefault="00C93415" w:rsidP="00041BC9">
      <w:pPr>
        <w:pStyle w:val="5"/>
      </w:pPr>
      <w:r w:rsidRPr="00676A58">
        <w:rPr>
          <w:rFonts w:hint="eastAsia"/>
        </w:rPr>
        <w:t>处理流程</w:t>
      </w:r>
    </w:p>
    <w:p w14:paraId="374CA097" w14:textId="77777777" w:rsidR="00C93415" w:rsidRDefault="00C93415" w:rsidP="00C93415">
      <w:pPr>
        <w:rPr>
          <w:b/>
          <w:sz w:val="24"/>
          <w:szCs w:val="24"/>
        </w:rPr>
      </w:pPr>
    </w:p>
    <w:p w14:paraId="11B9887D" w14:textId="77777777" w:rsidR="00C93415" w:rsidRDefault="00C93415">
      <w:pPr>
        <w:pStyle w:val="afb"/>
        <w:numPr>
          <w:ilvl w:val="0"/>
          <w:numId w:val="18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14" w:author="wangq" w:date="2017-08-21T17:25:00Z">
          <w:pPr>
            <w:pStyle w:val="afb"/>
            <w:numPr>
              <w:numId w:val="21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89" w:firstLineChars="0" w:hanging="360"/>
            <w:jc w:val="left"/>
          </w:pPr>
        </w:pPrChange>
      </w:pPr>
      <w:r>
        <w:rPr>
          <w:rFonts w:ascii="宋体" w:hAnsi="宋体"/>
          <w:kern w:val="0"/>
          <w:sz w:val="24"/>
          <w:szCs w:val="21"/>
        </w:rPr>
        <w:t>输入查询客户的主键</w:t>
      </w:r>
      <w:r>
        <w:rPr>
          <w:rFonts w:ascii="宋体" w:hAnsi="宋体" w:hint="eastAsia"/>
          <w:kern w:val="0"/>
          <w:sz w:val="24"/>
          <w:szCs w:val="21"/>
        </w:rPr>
        <w:t>。</w:t>
      </w:r>
    </w:p>
    <w:p w14:paraId="15B5EFC4" w14:textId="77777777" w:rsidR="00C93415" w:rsidRPr="00456A4B" w:rsidRDefault="00C93415">
      <w:pPr>
        <w:pStyle w:val="afb"/>
        <w:numPr>
          <w:ilvl w:val="0"/>
          <w:numId w:val="18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15" w:author="wangq" w:date="2017-08-21T17:25:00Z">
          <w:pPr>
            <w:pStyle w:val="afb"/>
            <w:numPr>
              <w:numId w:val="21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89" w:firstLineChars="0" w:hanging="360"/>
            <w:jc w:val="left"/>
          </w:pPr>
        </w:pPrChange>
      </w:pPr>
      <w:r>
        <w:rPr>
          <w:rFonts w:ascii="宋体" w:hAnsi="宋体"/>
          <w:kern w:val="0"/>
          <w:sz w:val="24"/>
          <w:szCs w:val="21"/>
        </w:rPr>
        <w:t>调用微服务</w:t>
      </w:r>
    </w:p>
    <w:p w14:paraId="7FBBE932" w14:textId="77777777" w:rsidR="00C93415" w:rsidRPr="00F27462" w:rsidRDefault="00C93415">
      <w:pPr>
        <w:pStyle w:val="afb"/>
        <w:numPr>
          <w:ilvl w:val="0"/>
          <w:numId w:val="18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16" w:author="wangq" w:date="2017-08-21T17:25:00Z">
          <w:pPr>
            <w:pStyle w:val="afb"/>
            <w:numPr>
              <w:numId w:val="21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489" w:firstLineChars="0" w:hanging="360"/>
            <w:jc w:val="left"/>
          </w:pPr>
        </w:pPrChange>
      </w:pPr>
      <w:r>
        <w:rPr>
          <w:rFonts w:ascii="宋体" w:hAnsi="宋体" w:hint="eastAsia"/>
          <w:kern w:val="0"/>
          <w:sz w:val="24"/>
          <w:szCs w:val="21"/>
        </w:rPr>
        <w:t>返回</w:t>
      </w:r>
      <w:r>
        <w:rPr>
          <w:rFonts w:ascii="宋体" w:hAnsi="宋体"/>
          <w:kern w:val="0"/>
          <w:sz w:val="24"/>
          <w:szCs w:val="21"/>
        </w:rPr>
        <w:t>查询结果</w:t>
      </w:r>
      <w:r>
        <w:rPr>
          <w:rFonts w:ascii="宋体" w:hAnsi="宋体" w:hint="eastAsia"/>
          <w:kern w:val="0"/>
          <w:sz w:val="24"/>
          <w:szCs w:val="21"/>
        </w:rPr>
        <w:t>。</w:t>
      </w:r>
    </w:p>
    <w:p w14:paraId="66EE2FCD"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A9FF4DD" w14:textId="77777777" w:rsidTr="004E1359">
        <w:tc>
          <w:tcPr>
            <w:tcW w:w="1559" w:type="dxa"/>
            <w:shd w:val="clear" w:color="auto" w:fill="E0E0E0"/>
          </w:tcPr>
          <w:p w14:paraId="5AACC96D"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1B84167"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4B1C7FD"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351F7E6"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0D989E2" w14:textId="77777777" w:rsidTr="004E1359">
        <w:tc>
          <w:tcPr>
            <w:tcW w:w="1559" w:type="dxa"/>
            <w:shd w:val="clear" w:color="auto" w:fill="auto"/>
          </w:tcPr>
          <w:p w14:paraId="1581B8F9" w14:textId="77777777" w:rsidR="00C93415" w:rsidRPr="00736667"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2CA1F782" w14:textId="77777777" w:rsidR="00C93415" w:rsidRPr="00736667" w:rsidRDefault="00C93415" w:rsidP="004E1359">
            <w:pPr>
              <w:jc w:val="left"/>
              <w:rPr>
                <w:rFonts w:ascii="宋体" w:hAnsi="宋体"/>
                <w:snapToGrid w:val="0"/>
                <w:kern w:val="0"/>
              </w:rPr>
            </w:pPr>
          </w:p>
        </w:tc>
        <w:tc>
          <w:tcPr>
            <w:tcW w:w="1134" w:type="dxa"/>
            <w:shd w:val="clear" w:color="auto" w:fill="auto"/>
          </w:tcPr>
          <w:p w14:paraId="5CA101E7"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7D2E64B" w14:textId="77777777" w:rsidR="00C93415" w:rsidRPr="00736667" w:rsidRDefault="00C93415" w:rsidP="004E1359">
            <w:pPr>
              <w:jc w:val="left"/>
              <w:rPr>
                <w:rFonts w:ascii="宋体" w:hAnsi="宋体"/>
                <w:snapToGrid w:val="0"/>
                <w:kern w:val="0"/>
              </w:rPr>
            </w:pPr>
          </w:p>
        </w:tc>
      </w:tr>
      <w:tr w:rsidR="00C93415" w:rsidRPr="00736667" w14:paraId="7E091355" w14:textId="77777777" w:rsidTr="004E1359">
        <w:tc>
          <w:tcPr>
            <w:tcW w:w="1559" w:type="dxa"/>
            <w:shd w:val="clear" w:color="auto" w:fill="auto"/>
          </w:tcPr>
          <w:p w14:paraId="148B9D9D" w14:textId="77777777" w:rsidR="00C93415" w:rsidRDefault="00C93415" w:rsidP="004E1359">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唯一标识</w:t>
            </w:r>
          </w:p>
        </w:tc>
        <w:tc>
          <w:tcPr>
            <w:tcW w:w="1701" w:type="dxa"/>
            <w:shd w:val="clear" w:color="auto" w:fill="auto"/>
          </w:tcPr>
          <w:p w14:paraId="4B2A42D6" w14:textId="77777777" w:rsidR="00C93415" w:rsidRDefault="00C93415" w:rsidP="004E1359">
            <w:pPr>
              <w:jc w:val="left"/>
              <w:rPr>
                <w:rFonts w:ascii="宋体" w:hAnsi="宋体"/>
                <w:snapToGrid w:val="0"/>
                <w:kern w:val="0"/>
              </w:rPr>
            </w:pPr>
            <w:r w:rsidRPr="00A95F5E">
              <w:rPr>
                <w:rFonts w:ascii="宋体" w:hAnsi="宋体"/>
                <w:snapToGrid w:val="0"/>
                <w:kern w:val="0"/>
              </w:rPr>
              <w:t>CHANNEL_CUST_ID</w:t>
            </w:r>
          </w:p>
        </w:tc>
        <w:tc>
          <w:tcPr>
            <w:tcW w:w="1134" w:type="dxa"/>
            <w:shd w:val="clear" w:color="auto" w:fill="auto"/>
          </w:tcPr>
          <w:p w14:paraId="2F52EB6D"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1B1E8CB7" w14:textId="77777777" w:rsidR="00C93415" w:rsidRPr="00736667" w:rsidRDefault="00C93415" w:rsidP="004E1359">
            <w:pPr>
              <w:jc w:val="left"/>
              <w:rPr>
                <w:rFonts w:ascii="宋体" w:hAnsi="宋体"/>
                <w:snapToGrid w:val="0"/>
                <w:kern w:val="0"/>
              </w:rPr>
            </w:pPr>
          </w:p>
        </w:tc>
      </w:tr>
    </w:tbl>
    <w:p w14:paraId="3D378F54"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7824F47" w14:textId="77777777" w:rsidR="00C93415" w:rsidRPr="00C56A4E" w:rsidRDefault="00C93415" w:rsidP="00C93415"/>
    <w:p w14:paraId="7D280E63" w14:textId="77777777" w:rsidR="00C93415" w:rsidRPr="00A52328" w:rsidRDefault="00C93415" w:rsidP="00041BC9">
      <w:pPr>
        <w:pStyle w:val="5"/>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422D304" w14:textId="77777777" w:rsidTr="004E1359">
        <w:tc>
          <w:tcPr>
            <w:tcW w:w="1559" w:type="dxa"/>
            <w:shd w:val="clear" w:color="auto" w:fill="E0E0E0"/>
          </w:tcPr>
          <w:p w14:paraId="04BCE3A1"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5D754E1C"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84271F8"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81B2338"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C92482D" w14:textId="77777777" w:rsidTr="004E1359">
        <w:tc>
          <w:tcPr>
            <w:tcW w:w="1559" w:type="dxa"/>
            <w:shd w:val="clear" w:color="auto" w:fill="auto"/>
          </w:tcPr>
          <w:p w14:paraId="370618B8" w14:textId="77777777" w:rsidR="00C93415" w:rsidRDefault="00C93415" w:rsidP="004E1359">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701" w:type="dxa"/>
            <w:shd w:val="clear" w:color="auto" w:fill="auto"/>
          </w:tcPr>
          <w:p w14:paraId="7FEF23A1" w14:textId="77777777" w:rsidR="00C93415" w:rsidRDefault="00C93415" w:rsidP="004E1359">
            <w:pPr>
              <w:jc w:val="left"/>
              <w:rPr>
                <w:rFonts w:ascii="宋体" w:hAnsi="宋体"/>
                <w:snapToGrid w:val="0"/>
                <w:kern w:val="0"/>
              </w:rPr>
            </w:pPr>
            <w:r w:rsidRPr="00B540A2">
              <w:rPr>
                <w:rFonts w:ascii="宋体" w:hAnsi="宋体"/>
                <w:snapToGrid w:val="0"/>
                <w:kern w:val="0"/>
              </w:rPr>
              <w:t>CUST_NAME</w:t>
            </w:r>
          </w:p>
        </w:tc>
        <w:tc>
          <w:tcPr>
            <w:tcW w:w="1134" w:type="dxa"/>
            <w:shd w:val="clear" w:color="auto" w:fill="auto"/>
          </w:tcPr>
          <w:p w14:paraId="1436E10F"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1864C2CF" w14:textId="77777777" w:rsidR="00C93415" w:rsidRPr="00736667" w:rsidRDefault="00C93415" w:rsidP="004E1359">
            <w:pPr>
              <w:jc w:val="left"/>
              <w:rPr>
                <w:rFonts w:ascii="宋体" w:hAnsi="宋体"/>
                <w:snapToGrid w:val="0"/>
                <w:kern w:val="0"/>
              </w:rPr>
            </w:pPr>
          </w:p>
        </w:tc>
      </w:tr>
      <w:tr w:rsidR="00C93415" w:rsidRPr="00736667" w14:paraId="4A733D84" w14:textId="77777777" w:rsidTr="004E1359">
        <w:tc>
          <w:tcPr>
            <w:tcW w:w="1559" w:type="dxa"/>
            <w:shd w:val="clear" w:color="auto" w:fill="auto"/>
          </w:tcPr>
          <w:p w14:paraId="42E7E367" w14:textId="77777777" w:rsidR="00C93415" w:rsidRDefault="00C93415" w:rsidP="004E1359">
            <w:pPr>
              <w:jc w:val="left"/>
              <w:rPr>
                <w:rFonts w:ascii="宋体" w:hAnsi="宋体"/>
                <w:snapToGrid w:val="0"/>
                <w:kern w:val="0"/>
              </w:rPr>
            </w:pPr>
            <w:r>
              <w:rPr>
                <w:rFonts w:ascii="宋体" w:hAnsi="宋体" w:hint="eastAsia"/>
                <w:snapToGrid w:val="0"/>
                <w:kern w:val="0"/>
              </w:rPr>
              <w:t>联系</w:t>
            </w:r>
            <w:r>
              <w:rPr>
                <w:rFonts w:ascii="宋体" w:hAnsi="宋体"/>
                <w:snapToGrid w:val="0"/>
                <w:kern w:val="0"/>
              </w:rPr>
              <w:t>方式</w:t>
            </w:r>
          </w:p>
        </w:tc>
        <w:tc>
          <w:tcPr>
            <w:tcW w:w="1701" w:type="dxa"/>
            <w:shd w:val="clear" w:color="auto" w:fill="auto"/>
          </w:tcPr>
          <w:p w14:paraId="550BC666" w14:textId="77777777" w:rsidR="00C93415" w:rsidRDefault="00C93415" w:rsidP="004E1359">
            <w:pPr>
              <w:jc w:val="left"/>
              <w:rPr>
                <w:rFonts w:ascii="宋体" w:hAnsi="宋体"/>
                <w:snapToGrid w:val="0"/>
                <w:kern w:val="0"/>
              </w:rPr>
            </w:pPr>
            <w:r w:rsidRPr="00B540A2">
              <w:rPr>
                <w:rFonts w:ascii="宋体" w:hAnsi="宋体"/>
                <w:snapToGrid w:val="0"/>
                <w:kern w:val="0"/>
              </w:rPr>
              <w:t>CUST_NAME</w:t>
            </w:r>
          </w:p>
        </w:tc>
        <w:tc>
          <w:tcPr>
            <w:tcW w:w="1134" w:type="dxa"/>
            <w:shd w:val="clear" w:color="auto" w:fill="auto"/>
          </w:tcPr>
          <w:p w14:paraId="3FC72B0B"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56CB25BA" w14:textId="77777777" w:rsidR="00C93415" w:rsidRPr="00736667" w:rsidRDefault="00C93415" w:rsidP="004E1359">
            <w:pPr>
              <w:jc w:val="left"/>
              <w:rPr>
                <w:rFonts w:ascii="宋体" w:hAnsi="宋体"/>
                <w:snapToGrid w:val="0"/>
                <w:kern w:val="0"/>
              </w:rPr>
            </w:pPr>
          </w:p>
        </w:tc>
      </w:tr>
      <w:tr w:rsidR="00C93415" w:rsidRPr="00736667" w14:paraId="7759F980" w14:textId="77777777" w:rsidTr="004E1359">
        <w:tc>
          <w:tcPr>
            <w:tcW w:w="1559" w:type="dxa"/>
            <w:shd w:val="clear" w:color="auto" w:fill="auto"/>
          </w:tcPr>
          <w:p w14:paraId="420BCED7" w14:textId="77777777" w:rsidR="00C93415" w:rsidRDefault="00C93415" w:rsidP="004E1359">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地址</w:t>
            </w:r>
          </w:p>
        </w:tc>
        <w:tc>
          <w:tcPr>
            <w:tcW w:w="1701" w:type="dxa"/>
            <w:shd w:val="clear" w:color="auto" w:fill="auto"/>
          </w:tcPr>
          <w:p w14:paraId="5A0AD86F" w14:textId="77777777" w:rsidR="00C93415" w:rsidRDefault="00C93415" w:rsidP="004E1359">
            <w:pPr>
              <w:jc w:val="left"/>
              <w:rPr>
                <w:rFonts w:ascii="宋体" w:hAnsi="宋体"/>
                <w:snapToGrid w:val="0"/>
                <w:kern w:val="0"/>
              </w:rPr>
            </w:pPr>
            <w:r w:rsidRPr="00B540A2">
              <w:rPr>
                <w:rFonts w:ascii="宋体" w:hAnsi="宋体"/>
                <w:snapToGrid w:val="0"/>
                <w:kern w:val="0"/>
              </w:rPr>
              <w:t>CUST_NAME</w:t>
            </w:r>
          </w:p>
        </w:tc>
        <w:tc>
          <w:tcPr>
            <w:tcW w:w="1134" w:type="dxa"/>
            <w:shd w:val="clear" w:color="auto" w:fill="auto"/>
          </w:tcPr>
          <w:p w14:paraId="6D1DFB5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240B484" w14:textId="77777777" w:rsidR="00C93415" w:rsidRPr="00736667" w:rsidRDefault="00C93415" w:rsidP="004E1359">
            <w:pPr>
              <w:jc w:val="left"/>
              <w:rPr>
                <w:rFonts w:ascii="宋体" w:hAnsi="宋体"/>
                <w:snapToGrid w:val="0"/>
                <w:kern w:val="0"/>
              </w:rPr>
            </w:pPr>
          </w:p>
        </w:tc>
      </w:tr>
      <w:tr w:rsidR="00C93415" w:rsidRPr="00736667" w14:paraId="180429B1" w14:textId="77777777" w:rsidTr="004E1359">
        <w:tc>
          <w:tcPr>
            <w:tcW w:w="1559" w:type="dxa"/>
            <w:shd w:val="clear" w:color="auto" w:fill="auto"/>
          </w:tcPr>
          <w:p w14:paraId="51C5A3A0" w14:textId="77777777" w:rsidR="00C93415" w:rsidRDefault="00C93415" w:rsidP="004E1359">
            <w:pPr>
              <w:jc w:val="left"/>
              <w:rPr>
                <w:rFonts w:ascii="宋体" w:hAnsi="宋体"/>
                <w:snapToGrid w:val="0"/>
                <w:kern w:val="0"/>
              </w:rPr>
            </w:pPr>
            <w:r>
              <w:rPr>
                <w:rFonts w:ascii="宋体" w:hAnsi="宋体" w:hint="eastAsia"/>
                <w:snapToGrid w:val="0"/>
                <w:kern w:val="0"/>
              </w:rPr>
              <w:t>证件</w:t>
            </w:r>
            <w:r>
              <w:rPr>
                <w:rFonts w:ascii="宋体" w:hAnsi="宋体"/>
                <w:snapToGrid w:val="0"/>
                <w:kern w:val="0"/>
              </w:rPr>
              <w:t>号码</w:t>
            </w:r>
          </w:p>
        </w:tc>
        <w:tc>
          <w:tcPr>
            <w:tcW w:w="1701" w:type="dxa"/>
            <w:shd w:val="clear" w:color="auto" w:fill="auto"/>
          </w:tcPr>
          <w:p w14:paraId="26232258" w14:textId="77777777" w:rsidR="00C93415" w:rsidRDefault="00C93415" w:rsidP="004E1359">
            <w:pPr>
              <w:jc w:val="left"/>
              <w:rPr>
                <w:rFonts w:ascii="宋体" w:hAnsi="宋体"/>
                <w:snapToGrid w:val="0"/>
                <w:kern w:val="0"/>
              </w:rPr>
            </w:pPr>
            <w:r w:rsidRPr="00B540A2">
              <w:rPr>
                <w:rFonts w:ascii="宋体" w:hAnsi="宋体"/>
                <w:snapToGrid w:val="0"/>
                <w:kern w:val="0"/>
              </w:rPr>
              <w:t>ID_CARD_NO</w:t>
            </w:r>
          </w:p>
        </w:tc>
        <w:tc>
          <w:tcPr>
            <w:tcW w:w="1134" w:type="dxa"/>
            <w:shd w:val="clear" w:color="auto" w:fill="auto"/>
          </w:tcPr>
          <w:p w14:paraId="2CE94F0E"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D8A91B3" w14:textId="77777777" w:rsidR="00C93415" w:rsidRPr="00736667" w:rsidRDefault="00C93415" w:rsidP="004E1359">
            <w:pPr>
              <w:jc w:val="left"/>
              <w:rPr>
                <w:rFonts w:ascii="宋体" w:hAnsi="宋体"/>
                <w:snapToGrid w:val="0"/>
                <w:kern w:val="0"/>
              </w:rPr>
            </w:pPr>
          </w:p>
        </w:tc>
      </w:tr>
      <w:tr w:rsidR="00C93415" w:rsidRPr="00736667" w14:paraId="41F8F678" w14:textId="77777777" w:rsidTr="004E1359">
        <w:tc>
          <w:tcPr>
            <w:tcW w:w="1559" w:type="dxa"/>
            <w:shd w:val="clear" w:color="auto" w:fill="auto"/>
          </w:tcPr>
          <w:p w14:paraId="72C01E79" w14:textId="77777777" w:rsidR="00C93415" w:rsidRDefault="00C93415" w:rsidP="004E1359">
            <w:pPr>
              <w:jc w:val="left"/>
              <w:rPr>
                <w:rFonts w:ascii="宋体" w:hAnsi="宋体"/>
                <w:snapToGrid w:val="0"/>
                <w:kern w:val="0"/>
              </w:rPr>
            </w:pPr>
            <w:r>
              <w:rPr>
                <w:rFonts w:ascii="宋体" w:hAnsi="宋体" w:hint="eastAsia"/>
                <w:snapToGrid w:val="0"/>
                <w:kern w:val="0"/>
              </w:rPr>
              <w:t>婚姻</w:t>
            </w:r>
            <w:r>
              <w:rPr>
                <w:rFonts w:ascii="宋体" w:hAnsi="宋体"/>
                <w:snapToGrid w:val="0"/>
                <w:kern w:val="0"/>
              </w:rPr>
              <w:t>状况</w:t>
            </w:r>
          </w:p>
        </w:tc>
        <w:tc>
          <w:tcPr>
            <w:tcW w:w="1701" w:type="dxa"/>
            <w:shd w:val="clear" w:color="auto" w:fill="auto"/>
          </w:tcPr>
          <w:p w14:paraId="4F5E0A7B" w14:textId="77777777" w:rsidR="00C93415" w:rsidRDefault="00C93415" w:rsidP="004E1359">
            <w:pPr>
              <w:jc w:val="left"/>
              <w:rPr>
                <w:rFonts w:ascii="宋体" w:hAnsi="宋体"/>
                <w:snapToGrid w:val="0"/>
                <w:kern w:val="0"/>
              </w:rPr>
            </w:pPr>
            <w:r w:rsidRPr="00B540A2">
              <w:rPr>
                <w:rFonts w:ascii="宋体" w:hAnsi="宋体"/>
                <w:snapToGrid w:val="0"/>
                <w:kern w:val="0"/>
              </w:rPr>
              <w:t>ID_CARD_NO</w:t>
            </w:r>
            <w:r>
              <w:rPr>
                <w:rFonts w:ascii="宋体" w:hAnsi="宋体"/>
                <w:snapToGrid w:val="0"/>
                <w:kern w:val="0"/>
              </w:rPr>
              <w:t>NAME</w:t>
            </w:r>
          </w:p>
        </w:tc>
        <w:tc>
          <w:tcPr>
            <w:tcW w:w="1134" w:type="dxa"/>
            <w:shd w:val="clear" w:color="auto" w:fill="auto"/>
          </w:tcPr>
          <w:p w14:paraId="65C4FAB5"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0D2CC6B" w14:textId="77777777" w:rsidR="00C93415" w:rsidRPr="00736667" w:rsidRDefault="00C93415" w:rsidP="004E1359">
            <w:pPr>
              <w:jc w:val="left"/>
              <w:rPr>
                <w:rFonts w:ascii="宋体" w:hAnsi="宋体"/>
                <w:snapToGrid w:val="0"/>
                <w:kern w:val="0"/>
              </w:rPr>
            </w:pPr>
          </w:p>
        </w:tc>
      </w:tr>
      <w:tr w:rsidR="00C93415" w:rsidRPr="00736667" w14:paraId="05B0ABCB" w14:textId="77777777" w:rsidTr="004E1359">
        <w:tc>
          <w:tcPr>
            <w:tcW w:w="1559" w:type="dxa"/>
            <w:shd w:val="clear" w:color="auto" w:fill="auto"/>
          </w:tcPr>
          <w:p w14:paraId="07142C05" w14:textId="77777777" w:rsidR="00C93415" w:rsidRDefault="00C93415" w:rsidP="004E1359">
            <w:pPr>
              <w:jc w:val="left"/>
              <w:rPr>
                <w:rFonts w:ascii="宋体" w:hAnsi="宋体"/>
                <w:snapToGrid w:val="0"/>
                <w:kern w:val="0"/>
              </w:rPr>
            </w:pPr>
            <w:r>
              <w:rPr>
                <w:rFonts w:ascii="宋体" w:hAnsi="宋体" w:hint="eastAsia"/>
                <w:snapToGrid w:val="0"/>
                <w:kern w:val="0"/>
              </w:rPr>
              <w:t>职业</w:t>
            </w:r>
            <w:r>
              <w:rPr>
                <w:rFonts w:ascii="宋体" w:hAnsi="宋体"/>
                <w:snapToGrid w:val="0"/>
                <w:kern w:val="0"/>
              </w:rPr>
              <w:t>类别</w:t>
            </w:r>
          </w:p>
        </w:tc>
        <w:tc>
          <w:tcPr>
            <w:tcW w:w="1701" w:type="dxa"/>
            <w:shd w:val="clear" w:color="auto" w:fill="auto"/>
          </w:tcPr>
          <w:p w14:paraId="2BE967CD" w14:textId="77777777" w:rsidR="00C93415" w:rsidRDefault="00C93415" w:rsidP="004E1359">
            <w:pPr>
              <w:jc w:val="left"/>
              <w:rPr>
                <w:rFonts w:ascii="宋体" w:hAnsi="宋体"/>
                <w:snapToGrid w:val="0"/>
                <w:kern w:val="0"/>
              </w:rPr>
            </w:pPr>
            <w:r w:rsidRPr="00B540A2">
              <w:rPr>
                <w:rFonts w:ascii="宋体" w:hAnsi="宋体"/>
                <w:snapToGrid w:val="0"/>
                <w:kern w:val="0"/>
              </w:rPr>
              <w:t>OCCUPATION_CATEGORY</w:t>
            </w:r>
            <w:r>
              <w:rPr>
                <w:rFonts w:ascii="宋体" w:hAnsi="宋体"/>
                <w:snapToGrid w:val="0"/>
                <w:kern w:val="0"/>
              </w:rPr>
              <w:t>NAME</w:t>
            </w:r>
          </w:p>
        </w:tc>
        <w:tc>
          <w:tcPr>
            <w:tcW w:w="1134" w:type="dxa"/>
            <w:shd w:val="clear" w:color="auto" w:fill="auto"/>
          </w:tcPr>
          <w:p w14:paraId="343FEEDA"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3BAF0B2" w14:textId="77777777" w:rsidR="00C93415" w:rsidRPr="00736667" w:rsidRDefault="00C93415" w:rsidP="004E1359">
            <w:pPr>
              <w:jc w:val="left"/>
              <w:rPr>
                <w:rFonts w:ascii="宋体" w:hAnsi="宋体"/>
                <w:snapToGrid w:val="0"/>
                <w:kern w:val="0"/>
              </w:rPr>
            </w:pPr>
          </w:p>
        </w:tc>
      </w:tr>
    </w:tbl>
    <w:p w14:paraId="65BB3707" w14:textId="77777777" w:rsidR="00C93415" w:rsidRPr="006B649A" w:rsidRDefault="00C93415" w:rsidP="00C93415">
      <w:pPr>
        <w:rPr>
          <w:rFonts w:ascii="宋体" w:hAnsi="宋体"/>
          <w:kern w:val="0"/>
          <w:sz w:val="24"/>
          <w:szCs w:val="21"/>
        </w:rPr>
      </w:pPr>
    </w:p>
    <w:p w14:paraId="5A3AEECB" w14:textId="77777777" w:rsidR="00C93415" w:rsidRPr="0082647F" w:rsidRDefault="00C93415">
      <w:pPr>
        <w:pStyle w:val="4"/>
        <w:numPr>
          <w:ilvl w:val="3"/>
          <w:numId w:val="11"/>
        </w:numPr>
        <w:pPrChange w:id="717" w:author="wangq" w:date="2017-08-21T17:25:00Z">
          <w:pPr>
            <w:pStyle w:val="4"/>
            <w:numPr>
              <w:numId w:val="18"/>
            </w:numPr>
            <w:tabs>
              <w:tab w:val="clear" w:pos="1142"/>
            </w:tabs>
            <w:ind w:left="2940" w:hanging="420"/>
          </w:pPr>
        </w:pPrChange>
      </w:pPr>
      <w:r>
        <w:rPr>
          <w:rFonts w:hint="eastAsia"/>
        </w:rPr>
        <w:lastRenderedPageBreak/>
        <w:t>查询放款列表</w:t>
      </w:r>
    </w:p>
    <w:p w14:paraId="21E7C720" w14:textId="77777777" w:rsidR="00C93415" w:rsidRDefault="00C93415" w:rsidP="00041BC9">
      <w:pPr>
        <w:pStyle w:val="5"/>
      </w:pPr>
      <w:r>
        <w:rPr>
          <w:rFonts w:hint="eastAsia"/>
        </w:rPr>
        <w:t>功能</w:t>
      </w:r>
      <w:r>
        <w:t>描述</w:t>
      </w:r>
    </w:p>
    <w:p w14:paraId="53CEE73F"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提供管理端</w:t>
      </w:r>
      <w:r>
        <w:rPr>
          <w:rFonts w:ascii="宋体" w:hAnsi="宋体" w:hint="eastAsia"/>
          <w:kern w:val="0"/>
          <w:sz w:val="24"/>
          <w:szCs w:val="21"/>
        </w:rPr>
        <w:t>，通过客户查询放款信息</w:t>
      </w:r>
    </w:p>
    <w:p w14:paraId="438A46CF" w14:textId="77777777" w:rsidR="00C93415" w:rsidRDefault="00C93415" w:rsidP="00041BC9">
      <w:pPr>
        <w:pStyle w:val="5"/>
      </w:pPr>
      <w:r>
        <w:rPr>
          <w:rFonts w:hint="eastAsia"/>
        </w:rPr>
        <w:t>处理流程</w:t>
      </w:r>
    </w:p>
    <w:p w14:paraId="2ACB54C2" w14:textId="77777777" w:rsidR="00C93415" w:rsidRDefault="00C93415">
      <w:pPr>
        <w:pStyle w:val="afb"/>
        <w:numPr>
          <w:ilvl w:val="0"/>
          <w:numId w:val="18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18" w:author="wangq" w:date="2017-08-21T17:25:00Z">
          <w:pPr>
            <w:pStyle w:val="afb"/>
            <w:numPr>
              <w:numId w:val="212"/>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传入分页查询条件</w:t>
      </w:r>
    </w:p>
    <w:p w14:paraId="557F5CFC" w14:textId="77777777" w:rsidR="00C93415" w:rsidRPr="00456A4B" w:rsidRDefault="00C93415">
      <w:pPr>
        <w:pStyle w:val="afb"/>
        <w:numPr>
          <w:ilvl w:val="0"/>
          <w:numId w:val="18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19" w:author="wangq" w:date="2017-08-21T17:25:00Z">
          <w:pPr>
            <w:pStyle w:val="afb"/>
            <w:numPr>
              <w:numId w:val="212"/>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kern w:val="0"/>
          <w:sz w:val="24"/>
          <w:szCs w:val="21"/>
        </w:rPr>
        <w:t>调用微服务</w:t>
      </w:r>
    </w:p>
    <w:p w14:paraId="121F0678" w14:textId="77777777" w:rsidR="00C93415" w:rsidRDefault="00C93415">
      <w:pPr>
        <w:pStyle w:val="afb"/>
        <w:numPr>
          <w:ilvl w:val="0"/>
          <w:numId w:val="18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20" w:author="wangq" w:date="2017-08-21T17:25:00Z">
          <w:pPr>
            <w:pStyle w:val="afb"/>
            <w:numPr>
              <w:numId w:val="212"/>
            </w:numPr>
            <w:tabs>
              <w:tab w:val="left" w:pos="0"/>
              <w:tab w:val="num" w:pos="432"/>
              <w:tab w:val="left" w:pos="900"/>
              <w:tab w:val="left" w:pos="1440"/>
              <w:tab w:val="left" w:pos="2160"/>
              <w:tab w:val="left" w:pos="2880"/>
              <w:tab w:val="left" w:pos="3600"/>
              <w:tab w:val="left" w:pos="4320"/>
            </w:tabs>
            <w:autoSpaceDE w:val="0"/>
            <w:autoSpaceDN w:val="0"/>
            <w:adjustRightInd w:val="0"/>
            <w:spacing w:line="360" w:lineRule="auto"/>
            <w:ind w:left="397" w:firstLineChars="0" w:hanging="397"/>
            <w:jc w:val="left"/>
          </w:pPr>
        </w:pPrChange>
      </w:pPr>
      <w:r>
        <w:rPr>
          <w:rFonts w:ascii="宋体" w:hAnsi="宋体" w:hint="eastAsia"/>
          <w:kern w:val="0"/>
          <w:sz w:val="24"/>
          <w:szCs w:val="21"/>
        </w:rPr>
        <w:t>返回分页信息</w:t>
      </w:r>
    </w:p>
    <w:p w14:paraId="4B47D1AE" w14:textId="77777777" w:rsidR="00C93415" w:rsidRPr="008040ED" w:rsidRDefault="00C93415" w:rsidP="00C93415"/>
    <w:p w14:paraId="1D43E0DF"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077E27AE" w14:textId="77777777" w:rsidTr="004E1359">
        <w:tc>
          <w:tcPr>
            <w:tcW w:w="1559" w:type="dxa"/>
            <w:shd w:val="clear" w:color="auto" w:fill="E0E0E0"/>
          </w:tcPr>
          <w:p w14:paraId="50168AA0"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BD0FE22"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BB2284E"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CC11CE4"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8373A8B" w14:textId="77777777" w:rsidTr="004E1359">
        <w:tc>
          <w:tcPr>
            <w:tcW w:w="1559" w:type="dxa"/>
            <w:shd w:val="clear" w:color="auto" w:fill="auto"/>
          </w:tcPr>
          <w:p w14:paraId="0DC4F151"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576A5F41"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26D52E9C"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B69E306" w14:textId="77777777" w:rsidR="00C93415" w:rsidRPr="00736667" w:rsidRDefault="00C93415" w:rsidP="004E1359">
            <w:pPr>
              <w:jc w:val="left"/>
              <w:rPr>
                <w:rFonts w:ascii="宋体" w:hAnsi="宋体"/>
                <w:snapToGrid w:val="0"/>
                <w:kern w:val="0"/>
              </w:rPr>
            </w:pPr>
          </w:p>
        </w:tc>
      </w:tr>
      <w:tr w:rsidR="00C93415" w:rsidRPr="00736667" w14:paraId="7A10B91B" w14:textId="77777777" w:rsidTr="004E1359">
        <w:tc>
          <w:tcPr>
            <w:tcW w:w="1559" w:type="dxa"/>
            <w:shd w:val="clear" w:color="auto" w:fill="auto"/>
          </w:tcPr>
          <w:p w14:paraId="49CDA669" w14:textId="77777777" w:rsidR="00C93415" w:rsidRDefault="00C93415" w:rsidP="004E1359">
            <w:pPr>
              <w:jc w:val="left"/>
              <w:rPr>
                <w:rFonts w:ascii="宋体" w:hAnsi="宋体"/>
                <w:snapToGrid w:val="0"/>
                <w:kern w:val="0"/>
              </w:rPr>
            </w:pPr>
            <w:r>
              <w:rPr>
                <w:rFonts w:ascii="宋体" w:hAnsi="宋体" w:hint="eastAsia"/>
                <w:snapToGrid w:val="0"/>
                <w:kern w:val="0"/>
              </w:rPr>
              <w:t>客户主键</w:t>
            </w:r>
          </w:p>
        </w:tc>
        <w:tc>
          <w:tcPr>
            <w:tcW w:w="1701" w:type="dxa"/>
            <w:shd w:val="clear" w:color="auto" w:fill="auto"/>
          </w:tcPr>
          <w:p w14:paraId="7175E1A8" w14:textId="77777777" w:rsidR="00C93415" w:rsidRDefault="00C93415" w:rsidP="004E1359">
            <w:pPr>
              <w:jc w:val="left"/>
              <w:rPr>
                <w:rFonts w:ascii="宋体" w:hAnsi="宋体"/>
                <w:snapToGrid w:val="0"/>
                <w:kern w:val="0"/>
              </w:rPr>
            </w:pPr>
            <w:r w:rsidRPr="00DE3997">
              <w:rPr>
                <w:rFonts w:ascii="宋体" w:hAnsi="宋体"/>
                <w:snapToGrid w:val="0"/>
                <w:kern w:val="0"/>
              </w:rPr>
              <w:t>CHANNEL_CUST_ID</w:t>
            </w:r>
          </w:p>
        </w:tc>
        <w:tc>
          <w:tcPr>
            <w:tcW w:w="1134" w:type="dxa"/>
            <w:shd w:val="clear" w:color="auto" w:fill="auto"/>
          </w:tcPr>
          <w:p w14:paraId="525EF03A"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1F32C733" w14:textId="77777777" w:rsidR="00C93415" w:rsidRPr="00736667" w:rsidRDefault="00C93415" w:rsidP="004E1359">
            <w:pPr>
              <w:jc w:val="left"/>
              <w:rPr>
                <w:rFonts w:ascii="宋体" w:hAnsi="宋体"/>
                <w:snapToGrid w:val="0"/>
                <w:kern w:val="0"/>
              </w:rPr>
            </w:pPr>
          </w:p>
        </w:tc>
      </w:tr>
    </w:tbl>
    <w:p w14:paraId="6E9A28E2"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2B1F4B7B" w14:textId="77777777" w:rsidR="00C93415" w:rsidRPr="00C56A4E" w:rsidRDefault="00C93415" w:rsidP="00C93415"/>
    <w:p w14:paraId="6A9F7E61" w14:textId="77777777" w:rsidR="00C93415" w:rsidRDefault="00C93415" w:rsidP="00041BC9">
      <w:pPr>
        <w:pStyle w:val="5"/>
      </w:pPr>
      <w:r w:rsidRPr="00A52328">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CEAFD16" w14:textId="77777777" w:rsidTr="004E1359">
        <w:tc>
          <w:tcPr>
            <w:tcW w:w="1559" w:type="dxa"/>
            <w:shd w:val="clear" w:color="auto" w:fill="E0E0E0"/>
          </w:tcPr>
          <w:p w14:paraId="03C04122"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018F6C6E"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63F587A"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7323A14"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55901EA" w14:textId="77777777" w:rsidTr="004E1359">
        <w:tc>
          <w:tcPr>
            <w:tcW w:w="1559" w:type="dxa"/>
            <w:shd w:val="clear" w:color="auto" w:fill="auto"/>
            <w:vAlign w:val="center"/>
          </w:tcPr>
          <w:p w14:paraId="3DFC1D85" w14:textId="77777777" w:rsidR="00C93415" w:rsidRDefault="00C93415" w:rsidP="004E1359">
            <w:pPr>
              <w:widowControl/>
              <w:jc w:val="left"/>
              <w:rPr>
                <w:rFonts w:ascii="宋体" w:hAnsi="宋体"/>
                <w:sz w:val="20"/>
                <w:szCs w:val="20"/>
              </w:rPr>
            </w:pPr>
            <w:r>
              <w:rPr>
                <w:rFonts w:hint="eastAsia"/>
                <w:sz w:val="20"/>
                <w:szCs w:val="20"/>
              </w:rPr>
              <w:t>资金方名称</w:t>
            </w:r>
          </w:p>
        </w:tc>
        <w:tc>
          <w:tcPr>
            <w:tcW w:w="1701" w:type="dxa"/>
            <w:shd w:val="clear" w:color="auto" w:fill="auto"/>
            <w:vAlign w:val="center"/>
          </w:tcPr>
          <w:p w14:paraId="0C0539B5" w14:textId="77777777" w:rsidR="00C93415" w:rsidRDefault="00C93415" w:rsidP="004E1359">
            <w:pPr>
              <w:widowControl/>
              <w:jc w:val="left"/>
              <w:rPr>
                <w:rFonts w:ascii="宋体" w:hAnsi="宋体"/>
                <w:color w:val="000000"/>
                <w:sz w:val="22"/>
              </w:rPr>
            </w:pPr>
            <w:r>
              <w:rPr>
                <w:rFonts w:ascii="宋体" w:hAnsi="宋体"/>
                <w:color w:val="000000"/>
                <w:sz w:val="22"/>
              </w:rPr>
              <w:t>COMPANY_USER</w:t>
            </w:r>
          </w:p>
        </w:tc>
        <w:tc>
          <w:tcPr>
            <w:tcW w:w="1134" w:type="dxa"/>
            <w:shd w:val="clear" w:color="auto" w:fill="auto"/>
          </w:tcPr>
          <w:p w14:paraId="3F8385AF"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33AC5581" w14:textId="77777777" w:rsidR="00C93415" w:rsidRPr="00736667" w:rsidRDefault="00C93415" w:rsidP="004E1359">
            <w:pPr>
              <w:jc w:val="left"/>
              <w:rPr>
                <w:rFonts w:ascii="宋体" w:hAnsi="宋体"/>
                <w:snapToGrid w:val="0"/>
                <w:kern w:val="0"/>
              </w:rPr>
            </w:pPr>
          </w:p>
        </w:tc>
      </w:tr>
      <w:tr w:rsidR="00C93415" w:rsidRPr="00736667" w14:paraId="340EA228" w14:textId="77777777" w:rsidTr="004E1359">
        <w:tc>
          <w:tcPr>
            <w:tcW w:w="1559" w:type="dxa"/>
            <w:shd w:val="clear" w:color="auto" w:fill="auto"/>
            <w:vAlign w:val="center"/>
          </w:tcPr>
          <w:p w14:paraId="72AB55DB" w14:textId="77777777" w:rsidR="00C93415" w:rsidRPr="00362F6A" w:rsidRDefault="00C93415" w:rsidP="004E1359">
            <w:pPr>
              <w:widowControl/>
              <w:jc w:val="left"/>
              <w:rPr>
                <w:rFonts w:ascii="宋体" w:hAnsi="宋体"/>
                <w:sz w:val="20"/>
                <w:szCs w:val="20"/>
              </w:rPr>
            </w:pPr>
            <w:r>
              <w:rPr>
                <w:rFonts w:ascii="宋体" w:hAnsi="宋体" w:hint="eastAsia"/>
                <w:sz w:val="20"/>
                <w:szCs w:val="20"/>
              </w:rPr>
              <w:t>最近放款时间</w:t>
            </w:r>
          </w:p>
        </w:tc>
        <w:tc>
          <w:tcPr>
            <w:tcW w:w="1701" w:type="dxa"/>
            <w:shd w:val="clear" w:color="auto" w:fill="auto"/>
            <w:vAlign w:val="center"/>
          </w:tcPr>
          <w:p w14:paraId="3209A979" w14:textId="77777777" w:rsidR="00C93415" w:rsidRDefault="00C93415" w:rsidP="004E1359">
            <w:pPr>
              <w:widowControl/>
              <w:jc w:val="left"/>
              <w:rPr>
                <w:color w:val="000000"/>
                <w:sz w:val="22"/>
              </w:rPr>
            </w:pPr>
            <w:r>
              <w:rPr>
                <w:rFonts w:hint="eastAsia"/>
                <w:color w:val="000000"/>
                <w:sz w:val="22"/>
              </w:rPr>
              <w:t>LAST_LOAN_DATE</w:t>
            </w:r>
          </w:p>
        </w:tc>
        <w:tc>
          <w:tcPr>
            <w:tcW w:w="1134" w:type="dxa"/>
            <w:shd w:val="clear" w:color="auto" w:fill="auto"/>
          </w:tcPr>
          <w:p w14:paraId="37B744A0"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CD07469" w14:textId="77777777" w:rsidR="00C93415" w:rsidRPr="00736667" w:rsidRDefault="00C93415" w:rsidP="004E1359">
            <w:pPr>
              <w:jc w:val="left"/>
              <w:rPr>
                <w:rFonts w:ascii="宋体" w:hAnsi="宋体"/>
                <w:snapToGrid w:val="0"/>
                <w:kern w:val="0"/>
              </w:rPr>
            </w:pPr>
          </w:p>
        </w:tc>
      </w:tr>
      <w:tr w:rsidR="00C93415" w:rsidRPr="00736667" w14:paraId="55D4170D" w14:textId="77777777" w:rsidTr="004E1359">
        <w:tc>
          <w:tcPr>
            <w:tcW w:w="1559" w:type="dxa"/>
            <w:shd w:val="clear" w:color="auto" w:fill="auto"/>
            <w:vAlign w:val="center"/>
          </w:tcPr>
          <w:p w14:paraId="306FB358" w14:textId="77777777" w:rsidR="00C93415" w:rsidRDefault="00C93415" w:rsidP="004E1359">
            <w:pPr>
              <w:rPr>
                <w:sz w:val="20"/>
                <w:szCs w:val="20"/>
              </w:rPr>
            </w:pPr>
            <w:r>
              <w:rPr>
                <w:sz w:val="20"/>
                <w:szCs w:val="20"/>
              </w:rPr>
              <w:t>放款次数</w:t>
            </w:r>
          </w:p>
        </w:tc>
        <w:tc>
          <w:tcPr>
            <w:tcW w:w="1701" w:type="dxa"/>
            <w:shd w:val="clear" w:color="auto" w:fill="auto"/>
            <w:vAlign w:val="center"/>
          </w:tcPr>
          <w:p w14:paraId="48401681" w14:textId="77777777" w:rsidR="00C93415" w:rsidRDefault="00C93415" w:rsidP="004E1359">
            <w:pPr>
              <w:rPr>
                <w:sz w:val="20"/>
                <w:szCs w:val="20"/>
              </w:rPr>
            </w:pPr>
            <w:r>
              <w:rPr>
                <w:rFonts w:hint="eastAsia"/>
                <w:sz w:val="20"/>
                <w:szCs w:val="20"/>
              </w:rPr>
              <w:t>LOAN_TIMES</w:t>
            </w:r>
          </w:p>
        </w:tc>
        <w:tc>
          <w:tcPr>
            <w:tcW w:w="1134" w:type="dxa"/>
            <w:shd w:val="clear" w:color="auto" w:fill="auto"/>
          </w:tcPr>
          <w:p w14:paraId="5DAC1D0A"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2EE30218" w14:textId="77777777" w:rsidR="00C93415" w:rsidRPr="00736667" w:rsidRDefault="00C93415" w:rsidP="004E1359">
            <w:pPr>
              <w:jc w:val="left"/>
              <w:rPr>
                <w:rFonts w:ascii="宋体" w:hAnsi="宋体"/>
                <w:snapToGrid w:val="0"/>
                <w:kern w:val="0"/>
              </w:rPr>
            </w:pPr>
          </w:p>
        </w:tc>
      </w:tr>
      <w:tr w:rsidR="00C93415" w:rsidRPr="00736667" w14:paraId="110F373F" w14:textId="77777777" w:rsidTr="004E1359">
        <w:tc>
          <w:tcPr>
            <w:tcW w:w="1559" w:type="dxa"/>
            <w:shd w:val="clear" w:color="auto" w:fill="auto"/>
            <w:vAlign w:val="center"/>
          </w:tcPr>
          <w:p w14:paraId="448540BD" w14:textId="77777777" w:rsidR="00C93415" w:rsidRDefault="00C93415" w:rsidP="004E1359">
            <w:pPr>
              <w:rPr>
                <w:sz w:val="20"/>
                <w:szCs w:val="20"/>
              </w:rPr>
            </w:pPr>
            <w:r>
              <w:rPr>
                <w:sz w:val="20"/>
                <w:szCs w:val="20"/>
              </w:rPr>
              <w:t>放款总金额</w:t>
            </w:r>
          </w:p>
        </w:tc>
        <w:tc>
          <w:tcPr>
            <w:tcW w:w="1701" w:type="dxa"/>
            <w:shd w:val="clear" w:color="auto" w:fill="auto"/>
            <w:vAlign w:val="center"/>
          </w:tcPr>
          <w:p w14:paraId="47116588" w14:textId="77777777" w:rsidR="00C93415" w:rsidRDefault="00C93415" w:rsidP="004E1359">
            <w:pPr>
              <w:rPr>
                <w:sz w:val="20"/>
                <w:szCs w:val="20"/>
              </w:rPr>
            </w:pPr>
            <w:r>
              <w:rPr>
                <w:rFonts w:hint="eastAsia"/>
                <w:sz w:val="20"/>
                <w:szCs w:val="20"/>
              </w:rPr>
              <w:t>LOAN_AMT</w:t>
            </w:r>
          </w:p>
        </w:tc>
        <w:tc>
          <w:tcPr>
            <w:tcW w:w="1134" w:type="dxa"/>
            <w:shd w:val="clear" w:color="auto" w:fill="auto"/>
          </w:tcPr>
          <w:p w14:paraId="0170E834"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388C58A" w14:textId="77777777" w:rsidR="00C93415" w:rsidRPr="00736667" w:rsidRDefault="00C93415" w:rsidP="004E1359">
            <w:pPr>
              <w:jc w:val="left"/>
              <w:rPr>
                <w:rFonts w:ascii="宋体" w:hAnsi="宋体"/>
                <w:snapToGrid w:val="0"/>
                <w:kern w:val="0"/>
              </w:rPr>
            </w:pPr>
          </w:p>
        </w:tc>
      </w:tr>
    </w:tbl>
    <w:p w14:paraId="0FC73159"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7BCE56B" w14:textId="77777777" w:rsidR="00C93415" w:rsidRDefault="00C93415" w:rsidP="00C93415">
      <w:pPr>
        <w:rPr>
          <w:kern w:val="0"/>
        </w:rPr>
      </w:pPr>
    </w:p>
    <w:p w14:paraId="54BA1BA7" w14:textId="77777777" w:rsidR="00C93415" w:rsidRPr="0082647F" w:rsidRDefault="00C93415" w:rsidP="00041BC9">
      <w:pPr>
        <w:pStyle w:val="4"/>
      </w:pPr>
      <w:r>
        <w:rPr>
          <w:rFonts w:hint="eastAsia"/>
        </w:rPr>
        <w:lastRenderedPageBreak/>
        <w:t>产品添加</w:t>
      </w:r>
    </w:p>
    <w:p w14:paraId="02C3B116" w14:textId="77777777" w:rsidR="00C93415" w:rsidRDefault="00C93415" w:rsidP="00041BC9">
      <w:pPr>
        <w:pStyle w:val="5"/>
      </w:pPr>
      <w:r>
        <w:rPr>
          <w:rFonts w:hint="eastAsia"/>
        </w:rPr>
        <w:t>功能</w:t>
      </w:r>
      <w:r>
        <w:t>描述</w:t>
      </w:r>
    </w:p>
    <w:p w14:paraId="286D3D2F"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提供给管理端添加产品信息</w:t>
      </w:r>
    </w:p>
    <w:p w14:paraId="01D103A8" w14:textId="77777777" w:rsidR="00C93415" w:rsidRPr="00676A58" w:rsidRDefault="00C93415" w:rsidP="00041BC9">
      <w:pPr>
        <w:pStyle w:val="5"/>
      </w:pPr>
      <w:r w:rsidRPr="00676A58">
        <w:rPr>
          <w:rFonts w:hint="eastAsia"/>
        </w:rPr>
        <w:t>处理流程</w:t>
      </w:r>
    </w:p>
    <w:p w14:paraId="4A85E466" w14:textId="77777777" w:rsidR="00C93415" w:rsidRDefault="00C93415">
      <w:pPr>
        <w:pStyle w:val="afb"/>
        <w:numPr>
          <w:ilvl w:val="0"/>
          <w:numId w:val="18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21" w:author="wangq" w:date="2017-08-21T17:25:00Z">
          <w:pPr>
            <w:pStyle w:val="afb"/>
            <w:numPr>
              <w:numId w:val="21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传入产品信息</w:t>
      </w:r>
    </w:p>
    <w:p w14:paraId="0D9808E2" w14:textId="77777777" w:rsidR="00C93415" w:rsidRPr="00456A4B" w:rsidRDefault="00C93415">
      <w:pPr>
        <w:pStyle w:val="afb"/>
        <w:numPr>
          <w:ilvl w:val="0"/>
          <w:numId w:val="18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22" w:author="wangq" w:date="2017-08-21T17:25:00Z">
          <w:pPr>
            <w:pStyle w:val="afb"/>
            <w:numPr>
              <w:numId w:val="21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调用微服务</w:t>
      </w:r>
    </w:p>
    <w:p w14:paraId="1C9978D5" w14:textId="77777777" w:rsidR="00C93415" w:rsidRDefault="00C93415">
      <w:pPr>
        <w:pStyle w:val="afb"/>
        <w:numPr>
          <w:ilvl w:val="0"/>
          <w:numId w:val="18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23" w:author="wangq" w:date="2017-08-21T17:25:00Z">
          <w:pPr>
            <w:pStyle w:val="afb"/>
            <w:numPr>
              <w:numId w:val="21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返回添加产品信息的结果消息。</w:t>
      </w:r>
    </w:p>
    <w:p w14:paraId="46BD35BB" w14:textId="77777777" w:rsidR="00C93415" w:rsidRPr="00C3467F" w:rsidRDefault="00C93415" w:rsidP="00C93415">
      <w:pPr>
        <w:rPr>
          <w:rFonts w:ascii="宋体" w:hAnsi="宋体"/>
          <w:kern w:val="0"/>
          <w:szCs w:val="21"/>
        </w:rPr>
      </w:pPr>
    </w:p>
    <w:p w14:paraId="63C3232B"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1E6F1165" w14:textId="77777777" w:rsidTr="004E1359">
        <w:tc>
          <w:tcPr>
            <w:tcW w:w="1559" w:type="dxa"/>
            <w:shd w:val="clear" w:color="auto" w:fill="E0E0E0"/>
          </w:tcPr>
          <w:p w14:paraId="50291976"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53C2B2D6"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F5395F4"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4ACA627"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34C9E885" w14:textId="77777777" w:rsidTr="004E1359">
        <w:tc>
          <w:tcPr>
            <w:tcW w:w="1559" w:type="dxa"/>
            <w:shd w:val="clear" w:color="auto" w:fill="auto"/>
          </w:tcPr>
          <w:p w14:paraId="25FB0079"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294DDEF3"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2B6EE49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8439C24" w14:textId="77777777" w:rsidR="00C93415" w:rsidRPr="00736667" w:rsidRDefault="00C93415" w:rsidP="004E1359">
            <w:pPr>
              <w:jc w:val="left"/>
              <w:rPr>
                <w:rFonts w:ascii="宋体" w:hAnsi="宋体"/>
                <w:snapToGrid w:val="0"/>
                <w:kern w:val="0"/>
              </w:rPr>
            </w:pPr>
          </w:p>
        </w:tc>
      </w:tr>
      <w:tr w:rsidR="00C93415" w:rsidRPr="00736667" w14:paraId="4EC0A78E" w14:textId="77777777" w:rsidTr="004E1359">
        <w:tc>
          <w:tcPr>
            <w:tcW w:w="1559" w:type="dxa"/>
            <w:shd w:val="clear" w:color="auto" w:fill="auto"/>
          </w:tcPr>
          <w:p w14:paraId="40EA0F2E" w14:textId="77777777" w:rsidR="00C93415" w:rsidRDefault="00C93415" w:rsidP="004E1359">
            <w:pPr>
              <w:jc w:val="left"/>
              <w:rPr>
                <w:rFonts w:ascii="宋体" w:hAnsi="宋体"/>
                <w:snapToGrid w:val="0"/>
                <w:kern w:val="0"/>
              </w:rPr>
            </w:pPr>
            <w:r>
              <w:rPr>
                <w:rFonts w:ascii="宋体" w:hAnsi="宋体" w:hint="eastAsia"/>
                <w:snapToGrid w:val="0"/>
                <w:kern w:val="0"/>
              </w:rPr>
              <w:t>产品名称</w:t>
            </w:r>
          </w:p>
        </w:tc>
        <w:tc>
          <w:tcPr>
            <w:tcW w:w="1701" w:type="dxa"/>
            <w:shd w:val="clear" w:color="auto" w:fill="auto"/>
          </w:tcPr>
          <w:p w14:paraId="6E5541E2" w14:textId="77777777" w:rsidR="00C93415" w:rsidRDefault="00C93415" w:rsidP="004E1359">
            <w:pPr>
              <w:jc w:val="left"/>
              <w:rPr>
                <w:rFonts w:ascii="宋体" w:hAnsi="宋体"/>
                <w:snapToGrid w:val="0"/>
                <w:kern w:val="0"/>
              </w:rPr>
            </w:pPr>
            <w:r w:rsidRPr="0051737B">
              <w:rPr>
                <w:rFonts w:ascii="宋体" w:hAnsi="宋体"/>
                <w:snapToGrid w:val="0"/>
                <w:kern w:val="0"/>
              </w:rPr>
              <w:t>PROD_NAME</w:t>
            </w:r>
            <w:r>
              <w:rPr>
                <w:rFonts w:ascii="宋体" w:hAnsi="宋体"/>
                <w:snapToGrid w:val="0"/>
                <w:kern w:val="0"/>
              </w:rPr>
              <w:t xml:space="preserve"> </w:t>
            </w:r>
          </w:p>
        </w:tc>
        <w:tc>
          <w:tcPr>
            <w:tcW w:w="1134" w:type="dxa"/>
            <w:shd w:val="clear" w:color="auto" w:fill="auto"/>
          </w:tcPr>
          <w:p w14:paraId="57CD63B3"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7D76B9BE" w14:textId="77777777" w:rsidR="00C93415" w:rsidRPr="00736667" w:rsidRDefault="00C93415" w:rsidP="004E1359">
            <w:pPr>
              <w:jc w:val="left"/>
              <w:rPr>
                <w:rFonts w:ascii="宋体" w:hAnsi="宋体"/>
                <w:snapToGrid w:val="0"/>
                <w:kern w:val="0"/>
              </w:rPr>
            </w:pPr>
          </w:p>
        </w:tc>
      </w:tr>
      <w:tr w:rsidR="00C93415" w:rsidRPr="00736667" w14:paraId="4CD044C4" w14:textId="77777777" w:rsidTr="004E1359">
        <w:tc>
          <w:tcPr>
            <w:tcW w:w="1559" w:type="dxa"/>
            <w:shd w:val="clear" w:color="auto" w:fill="auto"/>
          </w:tcPr>
          <w:p w14:paraId="4FE8E467" w14:textId="77777777" w:rsidR="00C93415" w:rsidRDefault="00C93415" w:rsidP="004E1359">
            <w:pPr>
              <w:jc w:val="left"/>
              <w:rPr>
                <w:rFonts w:ascii="宋体" w:hAnsi="宋体"/>
                <w:snapToGrid w:val="0"/>
                <w:kern w:val="0"/>
              </w:rPr>
            </w:pPr>
            <w:r>
              <w:rPr>
                <w:rFonts w:ascii="宋体" w:hAnsi="宋体" w:hint="eastAsia"/>
                <w:snapToGrid w:val="0"/>
                <w:kern w:val="0"/>
              </w:rPr>
              <w:t>产品类型</w:t>
            </w:r>
          </w:p>
        </w:tc>
        <w:tc>
          <w:tcPr>
            <w:tcW w:w="1701" w:type="dxa"/>
            <w:shd w:val="clear" w:color="auto" w:fill="auto"/>
          </w:tcPr>
          <w:p w14:paraId="348F19E3" w14:textId="77777777" w:rsidR="00C93415" w:rsidRPr="0051737B" w:rsidRDefault="00C93415" w:rsidP="004E1359">
            <w:pPr>
              <w:jc w:val="left"/>
              <w:rPr>
                <w:rFonts w:ascii="宋体" w:hAnsi="宋体"/>
                <w:snapToGrid w:val="0"/>
                <w:kern w:val="0"/>
              </w:rPr>
            </w:pPr>
            <w:r w:rsidRPr="005D3301">
              <w:rPr>
                <w:rFonts w:ascii="宋体" w:hAnsi="宋体"/>
                <w:snapToGrid w:val="0"/>
                <w:kern w:val="0"/>
              </w:rPr>
              <w:t>PROD_TYPE</w:t>
            </w:r>
          </w:p>
        </w:tc>
        <w:tc>
          <w:tcPr>
            <w:tcW w:w="1134" w:type="dxa"/>
            <w:shd w:val="clear" w:color="auto" w:fill="auto"/>
          </w:tcPr>
          <w:p w14:paraId="70E0E47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EA9A29C" w14:textId="77777777" w:rsidR="00C93415" w:rsidRPr="00736667" w:rsidRDefault="00C93415" w:rsidP="004E1359">
            <w:pPr>
              <w:jc w:val="left"/>
              <w:rPr>
                <w:rFonts w:ascii="宋体" w:hAnsi="宋体"/>
                <w:snapToGrid w:val="0"/>
                <w:kern w:val="0"/>
              </w:rPr>
            </w:pPr>
            <w:r w:rsidRPr="005D3301">
              <w:rPr>
                <w:rFonts w:ascii="宋体" w:hAnsi="宋体" w:hint="eastAsia"/>
                <w:snapToGrid w:val="0"/>
                <w:kern w:val="0"/>
              </w:rPr>
              <w:t>产品类型（房产，信用，车贷）</w:t>
            </w:r>
          </w:p>
        </w:tc>
      </w:tr>
      <w:tr w:rsidR="00C93415" w:rsidRPr="00736667" w14:paraId="0187212F" w14:textId="77777777" w:rsidTr="004E1359">
        <w:tc>
          <w:tcPr>
            <w:tcW w:w="1559" w:type="dxa"/>
            <w:shd w:val="clear" w:color="auto" w:fill="auto"/>
          </w:tcPr>
          <w:p w14:paraId="6CEAE40C" w14:textId="77777777" w:rsidR="00C93415" w:rsidRDefault="00C93415" w:rsidP="004E1359">
            <w:pPr>
              <w:jc w:val="left"/>
              <w:rPr>
                <w:rFonts w:ascii="宋体" w:hAnsi="宋体"/>
                <w:snapToGrid w:val="0"/>
                <w:kern w:val="0"/>
              </w:rPr>
            </w:pPr>
            <w:r>
              <w:rPr>
                <w:rFonts w:ascii="宋体" w:hAnsi="宋体" w:hint="eastAsia"/>
                <w:snapToGrid w:val="0"/>
                <w:kern w:val="0"/>
              </w:rPr>
              <w:t>返佣比例</w:t>
            </w:r>
          </w:p>
        </w:tc>
        <w:tc>
          <w:tcPr>
            <w:tcW w:w="1701" w:type="dxa"/>
            <w:shd w:val="clear" w:color="auto" w:fill="auto"/>
          </w:tcPr>
          <w:p w14:paraId="0A3BA031" w14:textId="77777777" w:rsidR="00C93415" w:rsidRPr="005D3301" w:rsidRDefault="00C93415" w:rsidP="004E1359">
            <w:pPr>
              <w:jc w:val="left"/>
              <w:rPr>
                <w:rFonts w:ascii="宋体" w:hAnsi="宋体"/>
                <w:snapToGrid w:val="0"/>
                <w:kern w:val="0"/>
              </w:rPr>
            </w:pPr>
            <w:r w:rsidRPr="005B3360">
              <w:rPr>
                <w:rFonts w:ascii="宋体" w:hAnsi="宋体"/>
                <w:snapToGrid w:val="0"/>
                <w:kern w:val="0"/>
              </w:rPr>
              <w:t>COMMISSION_RATIO</w:t>
            </w:r>
          </w:p>
        </w:tc>
        <w:tc>
          <w:tcPr>
            <w:tcW w:w="1134" w:type="dxa"/>
            <w:shd w:val="clear" w:color="auto" w:fill="auto"/>
          </w:tcPr>
          <w:p w14:paraId="2C7D26C8"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8459C39" w14:textId="77777777" w:rsidR="00C93415" w:rsidRPr="005D3301" w:rsidRDefault="00C93415" w:rsidP="004E1359">
            <w:pPr>
              <w:jc w:val="left"/>
              <w:rPr>
                <w:rFonts w:ascii="宋体" w:hAnsi="宋体"/>
                <w:snapToGrid w:val="0"/>
                <w:kern w:val="0"/>
              </w:rPr>
            </w:pPr>
            <w:r>
              <w:rPr>
                <w:rFonts w:ascii="宋体" w:hAnsi="宋体" w:hint="eastAsia"/>
                <w:snapToGrid w:val="0"/>
                <w:kern w:val="0"/>
              </w:rPr>
              <w:t>乘以100之后的数据</w:t>
            </w:r>
          </w:p>
        </w:tc>
      </w:tr>
      <w:tr w:rsidR="00C93415" w:rsidRPr="00736667" w14:paraId="737B450F" w14:textId="77777777" w:rsidTr="004E1359">
        <w:tc>
          <w:tcPr>
            <w:tcW w:w="1559" w:type="dxa"/>
            <w:shd w:val="clear" w:color="auto" w:fill="auto"/>
            <w:vAlign w:val="center"/>
          </w:tcPr>
          <w:p w14:paraId="3810BFD2" w14:textId="77777777" w:rsidR="00C93415" w:rsidRDefault="00C93415" w:rsidP="004E1359">
            <w:pPr>
              <w:jc w:val="left"/>
              <w:rPr>
                <w:rFonts w:ascii="宋体" w:hAnsi="宋体"/>
                <w:snapToGrid w:val="0"/>
                <w:kern w:val="0"/>
              </w:rPr>
            </w:pPr>
            <w:r>
              <w:rPr>
                <w:rFonts w:hint="eastAsia"/>
                <w:sz w:val="20"/>
                <w:szCs w:val="20"/>
              </w:rPr>
              <w:t>最大期限</w:t>
            </w:r>
          </w:p>
        </w:tc>
        <w:tc>
          <w:tcPr>
            <w:tcW w:w="1701" w:type="dxa"/>
            <w:shd w:val="clear" w:color="auto" w:fill="auto"/>
          </w:tcPr>
          <w:p w14:paraId="759BBA85"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MAX_TERM</w:t>
            </w:r>
          </w:p>
        </w:tc>
        <w:tc>
          <w:tcPr>
            <w:tcW w:w="1134" w:type="dxa"/>
            <w:shd w:val="clear" w:color="auto" w:fill="auto"/>
          </w:tcPr>
          <w:p w14:paraId="724F86CF"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FF3B532" w14:textId="77777777" w:rsidR="00C93415" w:rsidRDefault="00C93415" w:rsidP="004E1359">
            <w:pPr>
              <w:jc w:val="left"/>
              <w:rPr>
                <w:rFonts w:ascii="宋体" w:hAnsi="宋体"/>
                <w:snapToGrid w:val="0"/>
                <w:kern w:val="0"/>
              </w:rPr>
            </w:pPr>
          </w:p>
        </w:tc>
      </w:tr>
      <w:tr w:rsidR="00C93415" w:rsidRPr="00736667" w14:paraId="412BAB91" w14:textId="77777777" w:rsidTr="004E1359">
        <w:tc>
          <w:tcPr>
            <w:tcW w:w="1559" w:type="dxa"/>
            <w:shd w:val="clear" w:color="auto" w:fill="auto"/>
            <w:vAlign w:val="center"/>
          </w:tcPr>
          <w:p w14:paraId="5B154111" w14:textId="77777777" w:rsidR="00C93415" w:rsidRDefault="00C93415" w:rsidP="004E1359">
            <w:pPr>
              <w:jc w:val="left"/>
              <w:rPr>
                <w:rFonts w:ascii="宋体" w:hAnsi="宋体"/>
                <w:snapToGrid w:val="0"/>
                <w:kern w:val="0"/>
              </w:rPr>
            </w:pPr>
            <w:r>
              <w:rPr>
                <w:rFonts w:hint="eastAsia"/>
                <w:sz w:val="20"/>
                <w:szCs w:val="20"/>
              </w:rPr>
              <w:t>最小期限</w:t>
            </w:r>
          </w:p>
        </w:tc>
        <w:tc>
          <w:tcPr>
            <w:tcW w:w="1701" w:type="dxa"/>
            <w:shd w:val="clear" w:color="auto" w:fill="auto"/>
          </w:tcPr>
          <w:p w14:paraId="596E0350"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MIN_TERM</w:t>
            </w:r>
          </w:p>
        </w:tc>
        <w:tc>
          <w:tcPr>
            <w:tcW w:w="1134" w:type="dxa"/>
            <w:shd w:val="clear" w:color="auto" w:fill="auto"/>
          </w:tcPr>
          <w:p w14:paraId="6C82019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2848694" w14:textId="77777777" w:rsidR="00C93415" w:rsidRDefault="00C93415" w:rsidP="004E1359">
            <w:pPr>
              <w:jc w:val="left"/>
              <w:rPr>
                <w:rFonts w:ascii="宋体" w:hAnsi="宋体"/>
                <w:snapToGrid w:val="0"/>
                <w:kern w:val="0"/>
              </w:rPr>
            </w:pPr>
          </w:p>
        </w:tc>
      </w:tr>
      <w:tr w:rsidR="00C93415" w:rsidRPr="00736667" w14:paraId="3103E41D" w14:textId="77777777" w:rsidTr="004E1359">
        <w:tc>
          <w:tcPr>
            <w:tcW w:w="1559" w:type="dxa"/>
            <w:shd w:val="clear" w:color="auto" w:fill="auto"/>
            <w:vAlign w:val="center"/>
          </w:tcPr>
          <w:p w14:paraId="43619E4F" w14:textId="77777777" w:rsidR="00C93415" w:rsidRDefault="00C93415" w:rsidP="004E1359">
            <w:pPr>
              <w:jc w:val="left"/>
              <w:rPr>
                <w:rFonts w:ascii="宋体" w:hAnsi="宋体"/>
                <w:snapToGrid w:val="0"/>
                <w:kern w:val="0"/>
              </w:rPr>
            </w:pPr>
            <w:r>
              <w:rPr>
                <w:rFonts w:hint="eastAsia"/>
                <w:sz w:val="20"/>
                <w:szCs w:val="20"/>
              </w:rPr>
              <w:t>最大利率</w:t>
            </w:r>
          </w:p>
        </w:tc>
        <w:tc>
          <w:tcPr>
            <w:tcW w:w="1701" w:type="dxa"/>
            <w:shd w:val="clear" w:color="auto" w:fill="auto"/>
          </w:tcPr>
          <w:p w14:paraId="1303253A"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MAX_RATE</w:t>
            </w:r>
          </w:p>
        </w:tc>
        <w:tc>
          <w:tcPr>
            <w:tcW w:w="1134" w:type="dxa"/>
            <w:shd w:val="clear" w:color="auto" w:fill="auto"/>
          </w:tcPr>
          <w:p w14:paraId="7AB7E474"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BC433CB" w14:textId="77777777" w:rsidR="00C93415" w:rsidRDefault="00C93415" w:rsidP="004E1359">
            <w:pPr>
              <w:jc w:val="left"/>
              <w:rPr>
                <w:rFonts w:ascii="宋体" w:hAnsi="宋体"/>
                <w:snapToGrid w:val="0"/>
                <w:kern w:val="0"/>
              </w:rPr>
            </w:pPr>
          </w:p>
        </w:tc>
      </w:tr>
      <w:tr w:rsidR="00C93415" w:rsidRPr="00736667" w14:paraId="00244BBD" w14:textId="77777777" w:rsidTr="004E1359">
        <w:tc>
          <w:tcPr>
            <w:tcW w:w="1559" w:type="dxa"/>
            <w:shd w:val="clear" w:color="auto" w:fill="auto"/>
            <w:vAlign w:val="center"/>
          </w:tcPr>
          <w:p w14:paraId="7D52FFA1" w14:textId="77777777" w:rsidR="00C93415" w:rsidRDefault="00C93415" w:rsidP="004E1359">
            <w:pPr>
              <w:jc w:val="left"/>
              <w:rPr>
                <w:rFonts w:ascii="宋体" w:hAnsi="宋体"/>
                <w:snapToGrid w:val="0"/>
                <w:kern w:val="0"/>
              </w:rPr>
            </w:pPr>
            <w:r>
              <w:rPr>
                <w:rFonts w:hint="eastAsia"/>
                <w:sz w:val="20"/>
                <w:szCs w:val="20"/>
              </w:rPr>
              <w:t>最小利率</w:t>
            </w:r>
          </w:p>
        </w:tc>
        <w:tc>
          <w:tcPr>
            <w:tcW w:w="1701" w:type="dxa"/>
            <w:shd w:val="clear" w:color="auto" w:fill="auto"/>
          </w:tcPr>
          <w:p w14:paraId="7425AE2F"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MAX_RATE</w:t>
            </w:r>
          </w:p>
        </w:tc>
        <w:tc>
          <w:tcPr>
            <w:tcW w:w="1134" w:type="dxa"/>
            <w:shd w:val="clear" w:color="auto" w:fill="auto"/>
          </w:tcPr>
          <w:p w14:paraId="64983416"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E13294D" w14:textId="77777777" w:rsidR="00C93415" w:rsidRDefault="00C93415" w:rsidP="004E1359">
            <w:pPr>
              <w:jc w:val="left"/>
              <w:rPr>
                <w:rFonts w:ascii="宋体" w:hAnsi="宋体"/>
                <w:snapToGrid w:val="0"/>
                <w:kern w:val="0"/>
              </w:rPr>
            </w:pPr>
          </w:p>
        </w:tc>
      </w:tr>
      <w:tr w:rsidR="00C93415" w:rsidRPr="00736667" w14:paraId="2068B8B0" w14:textId="77777777" w:rsidTr="004E1359">
        <w:tc>
          <w:tcPr>
            <w:tcW w:w="1559" w:type="dxa"/>
            <w:shd w:val="clear" w:color="auto" w:fill="auto"/>
            <w:vAlign w:val="center"/>
          </w:tcPr>
          <w:p w14:paraId="0B7A4032" w14:textId="77777777" w:rsidR="00C93415" w:rsidRDefault="00C93415" w:rsidP="004E1359">
            <w:pPr>
              <w:jc w:val="left"/>
              <w:rPr>
                <w:rFonts w:ascii="宋体" w:hAnsi="宋体"/>
                <w:snapToGrid w:val="0"/>
                <w:kern w:val="0"/>
              </w:rPr>
            </w:pPr>
            <w:r>
              <w:rPr>
                <w:rFonts w:hint="eastAsia"/>
                <w:sz w:val="20"/>
                <w:szCs w:val="20"/>
              </w:rPr>
              <w:t>最大贷款金额</w:t>
            </w:r>
          </w:p>
        </w:tc>
        <w:tc>
          <w:tcPr>
            <w:tcW w:w="1701" w:type="dxa"/>
            <w:shd w:val="clear" w:color="auto" w:fill="auto"/>
          </w:tcPr>
          <w:p w14:paraId="6BFD69EC" w14:textId="77777777" w:rsidR="00C93415" w:rsidRPr="00187FE6" w:rsidRDefault="00C93415" w:rsidP="004E1359">
            <w:pPr>
              <w:jc w:val="left"/>
              <w:rPr>
                <w:rFonts w:ascii="宋体" w:hAnsi="宋体"/>
                <w:snapToGrid w:val="0"/>
                <w:kern w:val="0"/>
              </w:rPr>
            </w:pPr>
            <w:r w:rsidRPr="00187FE6">
              <w:rPr>
                <w:rFonts w:ascii="宋体" w:hAnsi="宋体"/>
                <w:snapToGrid w:val="0"/>
                <w:kern w:val="0"/>
              </w:rPr>
              <w:t>MAX_LOAN_AMT</w:t>
            </w:r>
          </w:p>
        </w:tc>
        <w:tc>
          <w:tcPr>
            <w:tcW w:w="1134" w:type="dxa"/>
            <w:shd w:val="clear" w:color="auto" w:fill="auto"/>
          </w:tcPr>
          <w:p w14:paraId="73D56DF2"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DE7CB22" w14:textId="77777777" w:rsidR="00C93415" w:rsidRDefault="00C93415" w:rsidP="004E1359">
            <w:pPr>
              <w:jc w:val="left"/>
              <w:rPr>
                <w:rFonts w:ascii="宋体" w:hAnsi="宋体"/>
                <w:snapToGrid w:val="0"/>
                <w:kern w:val="0"/>
              </w:rPr>
            </w:pPr>
          </w:p>
        </w:tc>
      </w:tr>
      <w:tr w:rsidR="00C93415" w:rsidRPr="00736667" w14:paraId="56EE87E7" w14:textId="77777777" w:rsidTr="004E1359">
        <w:tc>
          <w:tcPr>
            <w:tcW w:w="1559" w:type="dxa"/>
            <w:shd w:val="clear" w:color="auto" w:fill="auto"/>
            <w:vAlign w:val="center"/>
          </w:tcPr>
          <w:p w14:paraId="6C81E98A" w14:textId="77777777" w:rsidR="00C93415" w:rsidRDefault="00C93415" w:rsidP="004E1359">
            <w:pPr>
              <w:jc w:val="left"/>
              <w:rPr>
                <w:rFonts w:ascii="宋体" w:hAnsi="宋体"/>
                <w:snapToGrid w:val="0"/>
                <w:kern w:val="0"/>
              </w:rPr>
            </w:pPr>
            <w:r>
              <w:rPr>
                <w:rFonts w:hint="eastAsia"/>
                <w:sz w:val="20"/>
                <w:szCs w:val="20"/>
              </w:rPr>
              <w:t>最小贷款金额</w:t>
            </w:r>
          </w:p>
        </w:tc>
        <w:tc>
          <w:tcPr>
            <w:tcW w:w="1701" w:type="dxa"/>
            <w:shd w:val="clear" w:color="auto" w:fill="auto"/>
          </w:tcPr>
          <w:p w14:paraId="4EE9366A" w14:textId="77777777" w:rsidR="00C93415" w:rsidRPr="00187FE6" w:rsidRDefault="00C93415" w:rsidP="004E1359">
            <w:pPr>
              <w:jc w:val="left"/>
              <w:rPr>
                <w:rFonts w:ascii="宋体" w:hAnsi="宋体"/>
                <w:snapToGrid w:val="0"/>
                <w:kern w:val="0"/>
              </w:rPr>
            </w:pPr>
            <w:r w:rsidRPr="005746D5">
              <w:rPr>
                <w:rFonts w:ascii="宋体" w:hAnsi="宋体"/>
                <w:snapToGrid w:val="0"/>
                <w:kern w:val="0"/>
              </w:rPr>
              <w:t>MIN_LOAN_AMT</w:t>
            </w:r>
          </w:p>
        </w:tc>
        <w:tc>
          <w:tcPr>
            <w:tcW w:w="1134" w:type="dxa"/>
            <w:shd w:val="clear" w:color="auto" w:fill="auto"/>
          </w:tcPr>
          <w:p w14:paraId="63D94DE8"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28EAF79" w14:textId="77777777" w:rsidR="00C93415" w:rsidRDefault="00C93415" w:rsidP="004E1359">
            <w:pPr>
              <w:jc w:val="left"/>
              <w:rPr>
                <w:rFonts w:ascii="宋体" w:hAnsi="宋体"/>
                <w:snapToGrid w:val="0"/>
                <w:kern w:val="0"/>
              </w:rPr>
            </w:pPr>
          </w:p>
        </w:tc>
      </w:tr>
      <w:tr w:rsidR="00D04D2F" w:rsidRPr="00736667" w14:paraId="442D6FD0" w14:textId="77777777" w:rsidTr="00B86190">
        <w:tc>
          <w:tcPr>
            <w:tcW w:w="1559" w:type="dxa"/>
            <w:shd w:val="clear" w:color="auto" w:fill="auto"/>
          </w:tcPr>
          <w:p w14:paraId="4AAB7905" w14:textId="77777777" w:rsidR="00D04D2F" w:rsidRDefault="00D04D2F" w:rsidP="00B86190">
            <w:pPr>
              <w:jc w:val="left"/>
              <w:rPr>
                <w:rFonts w:ascii="宋体" w:hAnsi="宋体"/>
                <w:snapToGrid w:val="0"/>
                <w:kern w:val="0"/>
              </w:rPr>
            </w:pPr>
            <w:r>
              <w:rPr>
                <w:rFonts w:ascii="宋体" w:hAnsi="宋体" w:hint="eastAsia"/>
                <w:snapToGrid w:val="0"/>
                <w:kern w:val="0"/>
              </w:rPr>
              <w:t>申请</w:t>
            </w:r>
            <w:r>
              <w:rPr>
                <w:rFonts w:ascii="宋体" w:hAnsi="宋体"/>
                <w:snapToGrid w:val="0"/>
                <w:kern w:val="0"/>
              </w:rPr>
              <w:t>条件</w:t>
            </w:r>
          </w:p>
        </w:tc>
        <w:tc>
          <w:tcPr>
            <w:tcW w:w="1701" w:type="dxa"/>
            <w:shd w:val="clear" w:color="auto" w:fill="auto"/>
          </w:tcPr>
          <w:p w14:paraId="2F4E8CC9" w14:textId="77777777" w:rsidR="00D04D2F" w:rsidRPr="00187FE6" w:rsidRDefault="00D04D2F" w:rsidP="00B86190">
            <w:pPr>
              <w:jc w:val="left"/>
              <w:rPr>
                <w:rFonts w:ascii="宋体" w:hAnsi="宋体"/>
                <w:snapToGrid w:val="0"/>
                <w:kern w:val="0"/>
              </w:rPr>
            </w:pPr>
            <w:r>
              <w:rPr>
                <w:rFonts w:ascii="宋体" w:hAnsi="宋体"/>
                <w:snapToGrid w:val="0"/>
                <w:kern w:val="0"/>
              </w:rPr>
              <w:t>PROD_DESC1</w:t>
            </w:r>
          </w:p>
        </w:tc>
        <w:tc>
          <w:tcPr>
            <w:tcW w:w="1134" w:type="dxa"/>
            <w:shd w:val="clear" w:color="auto" w:fill="auto"/>
          </w:tcPr>
          <w:p w14:paraId="737BB7EF" w14:textId="77777777" w:rsidR="00D04D2F" w:rsidRDefault="00D04D2F" w:rsidP="00B86190">
            <w:pPr>
              <w:jc w:val="left"/>
              <w:rPr>
                <w:rFonts w:ascii="宋体" w:hAnsi="宋体"/>
                <w:snapToGrid w:val="0"/>
                <w:kern w:val="0"/>
              </w:rPr>
            </w:pPr>
            <w:r>
              <w:rPr>
                <w:rFonts w:ascii="宋体" w:hAnsi="宋体"/>
                <w:snapToGrid w:val="0"/>
                <w:kern w:val="0"/>
              </w:rPr>
              <w:t>Y</w:t>
            </w:r>
          </w:p>
        </w:tc>
        <w:tc>
          <w:tcPr>
            <w:tcW w:w="3119" w:type="dxa"/>
            <w:shd w:val="clear" w:color="auto" w:fill="auto"/>
          </w:tcPr>
          <w:p w14:paraId="6C4C3F83" w14:textId="77777777" w:rsidR="00D04D2F" w:rsidRDefault="00D04D2F" w:rsidP="00B86190">
            <w:pPr>
              <w:jc w:val="left"/>
              <w:rPr>
                <w:rFonts w:ascii="宋体" w:hAnsi="宋体"/>
                <w:snapToGrid w:val="0"/>
                <w:kern w:val="0"/>
              </w:rPr>
            </w:pPr>
          </w:p>
        </w:tc>
      </w:tr>
      <w:tr w:rsidR="00D04D2F" w:rsidRPr="00736667" w14:paraId="0CC6A282" w14:textId="77777777" w:rsidTr="00B86190">
        <w:tc>
          <w:tcPr>
            <w:tcW w:w="1559" w:type="dxa"/>
            <w:shd w:val="clear" w:color="auto" w:fill="auto"/>
          </w:tcPr>
          <w:p w14:paraId="1E2755B5" w14:textId="77777777" w:rsidR="00D04D2F" w:rsidRPr="00645425" w:rsidRDefault="00D04D2F" w:rsidP="00B86190">
            <w:pPr>
              <w:jc w:val="left"/>
              <w:rPr>
                <w:rFonts w:ascii="宋体" w:hAnsi="宋体"/>
                <w:snapToGrid w:val="0"/>
                <w:kern w:val="0"/>
              </w:rPr>
            </w:pPr>
            <w:r>
              <w:rPr>
                <w:rFonts w:ascii="宋体" w:hAnsi="宋体" w:hint="eastAsia"/>
                <w:snapToGrid w:val="0"/>
                <w:kern w:val="0"/>
              </w:rPr>
              <w:t>所需</w:t>
            </w:r>
            <w:r>
              <w:rPr>
                <w:rFonts w:ascii="宋体" w:hAnsi="宋体"/>
                <w:snapToGrid w:val="0"/>
                <w:kern w:val="0"/>
              </w:rPr>
              <w:t>材料</w:t>
            </w:r>
          </w:p>
        </w:tc>
        <w:tc>
          <w:tcPr>
            <w:tcW w:w="1701" w:type="dxa"/>
            <w:shd w:val="clear" w:color="auto" w:fill="auto"/>
          </w:tcPr>
          <w:p w14:paraId="660FBDBE" w14:textId="77777777" w:rsidR="00D04D2F" w:rsidRDefault="00D04D2F" w:rsidP="00B86190">
            <w:pPr>
              <w:jc w:val="left"/>
              <w:rPr>
                <w:rFonts w:ascii="宋体" w:hAnsi="宋体"/>
                <w:snapToGrid w:val="0"/>
                <w:kern w:val="0"/>
              </w:rPr>
            </w:pPr>
            <w:r>
              <w:rPr>
                <w:rFonts w:ascii="宋体" w:hAnsi="宋体"/>
                <w:snapToGrid w:val="0"/>
                <w:kern w:val="0"/>
              </w:rPr>
              <w:t>PROD_DESC2</w:t>
            </w:r>
          </w:p>
        </w:tc>
        <w:tc>
          <w:tcPr>
            <w:tcW w:w="1134" w:type="dxa"/>
            <w:shd w:val="clear" w:color="auto" w:fill="auto"/>
          </w:tcPr>
          <w:p w14:paraId="04EF1CAF"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42C264F" w14:textId="77777777" w:rsidR="00D04D2F" w:rsidRDefault="00D04D2F" w:rsidP="00B86190">
            <w:pPr>
              <w:jc w:val="left"/>
              <w:rPr>
                <w:rFonts w:ascii="宋体" w:hAnsi="宋体"/>
                <w:snapToGrid w:val="0"/>
                <w:kern w:val="0"/>
              </w:rPr>
            </w:pPr>
          </w:p>
        </w:tc>
      </w:tr>
      <w:tr w:rsidR="00D04D2F" w:rsidRPr="00736667" w14:paraId="4195E5DB" w14:textId="77777777" w:rsidTr="00B86190">
        <w:tc>
          <w:tcPr>
            <w:tcW w:w="1559" w:type="dxa"/>
            <w:shd w:val="clear" w:color="auto" w:fill="auto"/>
          </w:tcPr>
          <w:p w14:paraId="3B5507BB" w14:textId="77777777" w:rsidR="00D04D2F" w:rsidRDefault="00D04D2F" w:rsidP="00B86190">
            <w:pPr>
              <w:jc w:val="left"/>
              <w:rPr>
                <w:rFonts w:ascii="宋体" w:hAnsi="宋体"/>
                <w:snapToGrid w:val="0"/>
                <w:kern w:val="0"/>
              </w:rPr>
            </w:pPr>
            <w:r>
              <w:rPr>
                <w:rFonts w:ascii="宋体" w:hAnsi="宋体" w:hint="eastAsia"/>
                <w:snapToGrid w:val="0"/>
                <w:kern w:val="0"/>
              </w:rPr>
              <w:t>预计</w:t>
            </w:r>
            <w:r>
              <w:rPr>
                <w:rFonts w:ascii="宋体" w:hAnsi="宋体"/>
                <w:snapToGrid w:val="0"/>
                <w:kern w:val="0"/>
              </w:rPr>
              <w:t>放款天数</w:t>
            </w:r>
          </w:p>
        </w:tc>
        <w:tc>
          <w:tcPr>
            <w:tcW w:w="1701" w:type="dxa"/>
            <w:shd w:val="clear" w:color="auto" w:fill="auto"/>
          </w:tcPr>
          <w:p w14:paraId="481654BE" w14:textId="77777777" w:rsidR="00D04D2F" w:rsidRDefault="00D04D2F" w:rsidP="00B86190">
            <w:pPr>
              <w:jc w:val="left"/>
              <w:rPr>
                <w:rFonts w:ascii="宋体" w:hAnsi="宋体"/>
                <w:snapToGrid w:val="0"/>
                <w:kern w:val="0"/>
              </w:rPr>
            </w:pPr>
          </w:p>
        </w:tc>
        <w:tc>
          <w:tcPr>
            <w:tcW w:w="1134" w:type="dxa"/>
            <w:shd w:val="clear" w:color="auto" w:fill="auto"/>
          </w:tcPr>
          <w:p w14:paraId="1BBDE5A0"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F1EF47A" w14:textId="77777777" w:rsidR="00D04D2F" w:rsidRDefault="00D04D2F" w:rsidP="00B86190">
            <w:pPr>
              <w:jc w:val="left"/>
              <w:rPr>
                <w:rFonts w:ascii="宋体" w:hAnsi="宋体"/>
                <w:snapToGrid w:val="0"/>
                <w:kern w:val="0"/>
              </w:rPr>
            </w:pPr>
          </w:p>
        </w:tc>
      </w:tr>
      <w:tr w:rsidR="00C93415" w:rsidRPr="00736667" w14:paraId="488C3F4C" w14:textId="77777777" w:rsidTr="004E1359">
        <w:tc>
          <w:tcPr>
            <w:tcW w:w="1559" w:type="dxa"/>
            <w:shd w:val="clear" w:color="auto" w:fill="auto"/>
          </w:tcPr>
          <w:p w14:paraId="01AE8BD5" w14:textId="77777777" w:rsidR="00C93415" w:rsidRPr="00645425" w:rsidRDefault="00C93415" w:rsidP="004E1359">
            <w:pPr>
              <w:jc w:val="left"/>
              <w:rPr>
                <w:rFonts w:ascii="宋体" w:hAnsi="宋体"/>
                <w:snapToGrid w:val="0"/>
                <w:kern w:val="0"/>
              </w:rPr>
            </w:pPr>
            <w:r>
              <w:rPr>
                <w:rFonts w:ascii="宋体" w:hAnsi="宋体" w:hint="eastAsia"/>
                <w:snapToGrid w:val="0"/>
                <w:kern w:val="0"/>
              </w:rPr>
              <w:t>是否提交审核</w:t>
            </w:r>
          </w:p>
        </w:tc>
        <w:tc>
          <w:tcPr>
            <w:tcW w:w="1701" w:type="dxa"/>
            <w:shd w:val="clear" w:color="auto" w:fill="auto"/>
          </w:tcPr>
          <w:p w14:paraId="20371D1C" w14:textId="77777777" w:rsidR="00C93415" w:rsidRDefault="00C93415" w:rsidP="004E1359">
            <w:pPr>
              <w:jc w:val="left"/>
              <w:rPr>
                <w:rFonts w:ascii="宋体" w:hAnsi="宋体"/>
                <w:snapToGrid w:val="0"/>
                <w:kern w:val="0"/>
              </w:rPr>
            </w:pPr>
            <w:r>
              <w:rPr>
                <w:rFonts w:ascii="宋体" w:hAnsi="宋体" w:hint="eastAsia"/>
                <w:snapToGrid w:val="0"/>
                <w:kern w:val="0"/>
              </w:rPr>
              <w:t>IS_APPROVE</w:t>
            </w:r>
          </w:p>
        </w:tc>
        <w:tc>
          <w:tcPr>
            <w:tcW w:w="1134" w:type="dxa"/>
            <w:shd w:val="clear" w:color="auto" w:fill="auto"/>
          </w:tcPr>
          <w:p w14:paraId="7D646D86"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0CAA0EC" w14:textId="77777777" w:rsidR="00C93415" w:rsidRDefault="00C93415" w:rsidP="004E1359">
            <w:pPr>
              <w:jc w:val="left"/>
              <w:rPr>
                <w:rFonts w:ascii="宋体" w:hAnsi="宋体"/>
                <w:snapToGrid w:val="0"/>
                <w:kern w:val="0"/>
              </w:rPr>
            </w:pPr>
            <w:r>
              <w:rPr>
                <w:rFonts w:ascii="宋体" w:hAnsi="宋体" w:hint="eastAsia"/>
                <w:snapToGrid w:val="0"/>
                <w:kern w:val="0"/>
              </w:rPr>
              <w:t>0 否 1 是</w:t>
            </w:r>
          </w:p>
        </w:tc>
      </w:tr>
      <w:tr w:rsidR="00C93415" w:rsidRPr="00736667" w14:paraId="0D3BD1B8" w14:textId="77777777" w:rsidTr="004E1359">
        <w:tc>
          <w:tcPr>
            <w:tcW w:w="7513" w:type="dxa"/>
            <w:gridSpan w:val="4"/>
            <w:shd w:val="clear" w:color="auto" w:fill="auto"/>
          </w:tcPr>
          <w:p w14:paraId="47651DFA" w14:textId="77777777" w:rsidR="00C93415" w:rsidRDefault="00C93415" w:rsidP="004E1359">
            <w:pPr>
              <w:jc w:val="left"/>
              <w:rPr>
                <w:rFonts w:ascii="宋体" w:hAnsi="宋体"/>
                <w:snapToGrid w:val="0"/>
                <w:kern w:val="0"/>
              </w:rPr>
            </w:pPr>
            <w:r>
              <w:rPr>
                <w:rFonts w:ascii="宋体" w:hAnsi="宋体" w:hint="eastAsia"/>
                <w:snapToGrid w:val="0"/>
                <w:kern w:val="0"/>
              </w:rPr>
              <w:t>以下是车辆抵押需要填写项</w:t>
            </w:r>
          </w:p>
        </w:tc>
      </w:tr>
      <w:tr w:rsidR="00C93415" w:rsidRPr="00736667" w14:paraId="71289E1E" w14:textId="77777777" w:rsidTr="004E1359">
        <w:tc>
          <w:tcPr>
            <w:tcW w:w="1559" w:type="dxa"/>
            <w:shd w:val="clear" w:color="auto" w:fill="auto"/>
          </w:tcPr>
          <w:p w14:paraId="4AE947C6" w14:textId="77777777" w:rsidR="00C93415" w:rsidRPr="00645425" w:rsidRDefault="00C93415" w:rsidP="004E1359">
            <w:pPr>
              <w:jc w:val="left"/>
              <w:rPr>
                <w:rFonts w:ascii="宋体" w:hAnsi="宋体"/>
                <w:snapToGrid w:val="0"/>
                <w:kern w:val="0"/>
              </w:rPr>
            </w:pPr>
            <w:r w:rsidRPr="00FB02C1">
              <w:rPr>
                <w:rFonts w:ascii="宋体" w:hAnsi="宋体" w:hint="eastAsia"/>
                <w:snapToGrid w:val="0"/>
                <w:kern w:val="0"/>
              </w:rPr>
              <w:t>抵押情况（是 否 全部）</w:t>
            </w:r>
          </w:p>
        </w:tc>
        <w:tc>
          <w:tcPr>
            <w:tcW w:w="1701" w:type="dxa"/>
            <w:shd w:val="clear" w:color="auto" w:fill="auto"/>
          </w:tcPr>
          <w:p w14:paraId="72735F27" w14:textId="77777777" w:rsidR="00C93415" w:rsidRDefault="00C93415" w:rsidP="004E1359">
            <w:pPr>
              <w:jc w:val="left"/>
              <w:rPr>
                <w:rFonts w:ascii="宋体" w:hAnsi="宋体"/>
                <w:snapToGrid w:val="0"/>
                <w:kern w:val="0"/>
              </w:rPr>
            </w:pPr>
            <w:r w:rsidRPr="00FB02C1">
              <w:rPr>
                <w:rFonts w:ascii="宋体" w:hAnsi="宋体"/>
                <w:snapToGrid w:val="0"/>
                <w:kern w:val="0"/>
              </w:rPr>
              <w:t>MORTGAGE_STATUS</w:t>
            </w:r>
          </w:p>
        </w:tc>
        <w:tc>
          <w:tcPr>
            <w:tcW w:w="1134" w:type="dxa"/>
            <w:shd w:val="clear" w:color="auto" w:fill="auto"/>
          </w:tcPr>
          <w:p w14:paraId="4F164E68"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5CAD3B5" w14:textId="77777777" w:rsidR="00C93415" w:rsidRDefault="00C93415" w:rsidP="004E1359">
            <w:pPr>
              <w:jc w:val="left"/>
              <w:rPr>
                <w:rFonts w:ascii="宋体" w:hAnsi="宋体"/>
                <w:snapToGrid w:val="0"/>
                <w:kern w:val="0"/>
              </w:rPr>
            </w:pPr>
          </w:p>
        </w:tc>
      </w:tr>
      <w:tr w:rsidR="00C93415" w:rsidRPr="00736667" w14:paraId="6355F203" w14:textId="77777777" w:rsidTr="004E1359">
        <w:tc>
          <w:tcPr>
            <w:tcW w:w="1559" w:type="dxa"/>
            <w:shd w:val="clear" w:color="auto" w:fill="auto"/>
          </w:tcPr>
          <w:p w14:paraId="3E46DD29" w14:textId="77777777" w:rsidR="00C93415" w:rsidRPr="00645425" w:rsidRDefault="00C93415" w:rsidP="004E1359">
            <w:pPr>
              <w:jc w:val="left"/>
              <w:rPr>
                <w:rFonts w:ascii="宋体" w:hAnsi="宋体"/>
                <w:snapToGrid w:val="0"/>
                <w:kern w:val="0"/>
              </w:rPr>
            </w:pPr>
            <w:r w:rsidRPr="00D47002">
              <w:rPr>
                <w:rFonts w:ascii="宋体" w:hAnsi="宋体" w:hint="eastAsia"/>
                <w:snapToGrid w:val="0"/>
                <w:kern w:val="0"/>
              </w:rPr>
              <w:t>最大行驶公里</w:t>
            </w:r>
          </w:p>
        </w:tc>
        <w:tc>
          <w:tcPr>
            <w:tcW w:w="1701" w:type="dxa"/>
            <w:shd w:val="clear" w:color="auto" w:fill="auto"/>
          </w:tcPr>
          <w:p w14:paraId="3F9F35E7" w14:textId="77777777" w:rsidR="00C93415" w:rsidRDefault="00C93415" w:rsidP="004E1359">
            <w:pPr>
              <w:jc w:val="left"/>
              <w:rPr>
                <w:rFonts w:ascii="宋体" w:hAnsi="宋体"/>
                <w:snapToGrid w:val="0"/>
                <w:kern w:val="0"/>
              </w:rPr>
            </w:pPr>
            <w:r w:rsidRPr="00FB02C1">
              <w:rPr>
                <w:rFonts w:ascii="宋体" w:hAnsi="宋体"/>
                <w:snapToGrid w:val="0"/>
                <w:kern w:val="0"/>
              </w:rPr>
              <w:t>MAX_MILEAGE</w:t>
            </w:r>
          </w:p>
        </w:tc>
        <w:tc>
          <w:tcPr>
            <w:tcW w:w="1134" w:type="dxa"/>
            <w:shd w:val="clear" w:color="auto" w:fill="auto"/>
          </w:tcPr>
          <w:p w14:paraId="59E3A7BF" w14:textId="77777777" w:rsidR="00C93415" w:rsidRDefault="00C93415" w:rsidP="004E1359">
            <w:pPr>
              <w:jc w:val="left"/>
              <w:rPr>
                <w:rFonts w:ascii="宋体" w:hAnsi="宋体"/>
                <w:snapToGrid w:val="0"/>
                <w:kern w:val="0"/>
              </w:rPr>
            </w:pPr>
          </w:p>
        </w:tc>
        <w:tc>
          <w:tcPr>
            <w:tcW w:w="3119" w:type="dxa"/>
            <w:shd w:val="clear" w:color="auto" w:fill="auto"/>
          </w:tcPr>
          <w:p w14:paraId="0DA73982" w14:textId="77777777" w:rsidR="00C93415" w:rsidRDefault="00C93415" w:rsidP="004E1359">
            <w:pPr>
              <w:jc w:val="left"/>
              <w:rPr>
                <w:rFonts w:ascii="宋体" w:hAnsi="宋体"/>
                <w:snapToGrid w:val="0"/>
                <w:kern w:val="0"/>
              </w:rPr>
            </w:pPr>
          </w:p>
        </w:tc>
      </w:tr>
    </w:tbl>
    <w:p w14:paraId="7332495C"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r>
        <w:rPr>
          <w:rFonts w:ascii="宋体" w:hAnsi="宋体" w:hint="eastAsia"/>
          <w:kern w:val="0"/>
          <w:sz w:val="24"/>
          <w:szCs w:val="21"/>
        </w:rPr>
        <w:t xml:space="preserve">     </w:t>
      </w:r>
    </w:p>
    <w:p w14:paraId="6B353A51" w14:textId="77777777" w:rsidR="00C93415" w:rsidRPr="00C56A4E" w:rsidRDefault="00C93415" w:rsidP="00C93415"/>
    <w:p w14:paraId="740B24D7" w14:textId="77777777" w:rsidR="00C93415" w:rsidRPr="00A52328" w:rsidRDefault="00C93415" w:rsidP="00041BC9">
      <w:pPr>
        <w:pStyle w:val="5"/>
      </w:pPr>
      <w:r w:rsidRPr="00A52328">
        <w:rPr>
          <w:rFonts w:hint="eastAsia"/>
        </w:rPr>
        <w:lastRenderedPageBreak/>
        <w:t>输出</w:t>
      </w:r>
    </w:p>
    <w:p w14:paraId="6A915034"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2020CA5" w14:textId="77777777" w:rsidTr="004E1359">
        <w:tc>
          <w:tcPr>
            <w:tcW w:w="1559" w:type="dxa"/>
            <w:shd w:val="clear" w:color="auto" w:fill="E0E0E0"/>
          </w:tcPr>
          <w:p w14:paraId="63BEBDB8"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7812C17"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1852594"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BFF7397"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5FDC7508" w14:textId="77777777" w:rsidTr="004E1359">
        <w:tc>
          <w:tcPr>
            <w:tcW w:w="1559" w:type="dxa"/>
            <w:shd w:val="clear" w:color="auto" w:fill="auto"/>
          </w:tcPr>
          <w:p w14:paraId="03ABF6E7"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772BB10A"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233C484"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706EDC4" w14:textId="77777777" w:rsidR="00C93415" w:rsidRPr="00736667" w:rsidRDefault="00C93415" w:rsidP="004E1359">
            <w:pPr>
              <w:jc w:val="left"/>
              <w:rPr>
                <w:rFonts w:ascii="宋体" w:hAnsi="宋体"/>
                <w:snapToGrid w:val="0"/>
                <w:kern w:val="0"/>
              </w:rPr>
            </w:pPr>
          </w:p>
        </w:tc>
      </w:tr>
      <w:tr w:rsidR="00C93415" w:rsidRPr="00736667" w14:paraId="16DBB93D" w14:textId="77777777" w:rsidTr="004E1359">
        <w:tc>
          <w:tcPr>
            <w:tcW w:w="1559" w:type="dxa"/>
            <w:shd w:val="clear" w:color="auto" w:fill="auto"/>
          </w:tcPr>
          <w:p w14:paraId="2782A56D"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A110131"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59679049"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5173867" w14:textId="77777777" w:rsidR="00C93415" w:rsidRPr="00736667" w:rsidRDefault="00C93415" w:rsidP="004E1359">
            <w:pPr>
              <w:jc w:val="left"/>
              <w:rPr>
                <w:rFonts w:ascii="宋体" w:hAnsi="宋体"/>
                <w:snapToGrid w:val="0"/>
                <w:kern w:val="0"/>
              </w:rPr>
            </w:pPr>
          </w:p>
        </w:tc>
      </w:tr>
    </w:tbl>
    <w:p w14:paraId="065E0958" w14:textId="77777777" w:rsidR="00C93415" w:rsidRPr="00F27462" w:rsidRDefault="00C93415" w:rsidP="00C93415">
      <w:pPr>
        <w:ind w:firstLineChars="300" w:firstLine="630"/>
      </w:pPr>
      <w:r>
        <w:rPr>
          <w:rFonts w:hint="eastAsia"/>
        </w:rPr>
        <w:t>如果有错误建议直接返回协议体或者抛出异常</w:t>
      </w:r>
    </w:p>
    <w:p w14:paraId="60992093" w14:textId="77777777" w:rsidR="00C93415" w:rsidRPr="00F472F9"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D839CAA" w14:textId="77777777" w:rsidR="00C93415" w:rsidRPr="0082647F" w:rsidRDefault="00C93415" w:rsidP="00041BC9">
      <w:pPr>
        <w:pStyle w:val="4"/>
      </w:pPr>
      <w:r>
        <w:rPr>
          <w:rFonts w:hint="eastAsia"/>
        </w:rPr>
        <w:t>产品修改</w:t>
      </w:r>
    </w:p>
    <w:p w14:paraId="6D1E09DC" w14:textId="77777777" w:rsidR="00C93415" w:rsidRDefault="00C93415" w:rsidP="00041BC9">
      <w:pPr>
        <w:pStyle w:val="5"/>
      </w:pPr>
      <w:r>
        <w:rPr>
          <w:rFonts w:hint="eastAsia"/>
        </w:rPr>
        <w:t>功能</w:t>
      </w:r>
      <w:r>
        <w:t>描述</w:t>
      </w:r>
    </w:p>
    <w:p w14:paraId="346D308A"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提供给管理端产品修改功能</w:t>
      </w:r>
    </w:p>
    <w:p w14:paraId="5BEBDC19" w14:textId="77777777" w:rsidR="00C93415" w:rsidRPr="00676A58" w:rsidRDefault="00C93415" w:rsidP="00041BC9">
      <w:pPr>
        <w:pStyle w:val="5"/>
      </w:pPr>
      <w:r w:rsidRPr="00676A58">
        <w:rPr>
          <w:rFonts w:hint="eastAsia"/>
        </w:rPr>
        <w:t>处理流程</w:t>
      </w:r>
    </w:p>
    <w:p w14:paraId="02678D3E" w14:textId="77777777" w:rsidR="00C93415" w:rsidRDefault="00C93415">
      <w:pPr>
        <w:pStyle w:val="afb"/>
        <w:numPr>
          <w:ilvl w:val="0"/>
          <w:numId w:val="18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24" w:author="wangq" w:date="2017-08-21T17:25:00Z">
          <w:pPr>
            <w:pStyle w:val="afb"/>
            <w:numPr>
              <w:numId w:val="21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传入产品信息</w:t>
      </w:r>
    </w:p>
    <w:p w14:paraId="3EDA1009" w14:textId="546C4210" w:rsidR="00C93415" w:rsidRDefault="00C93415">
      <w:pPr>
        <w:pStyle w:val="afb"/>
        <w:numPr>
          <w:ilvl w:val="0"/>
          <w:numId w:val="18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725" w:author="wangq" w:date="2017-08-21T17:25:00Z">
          <w:pPr>
            <w:pStyle w:val="afb"/>
            <w:numPr>
              <w:numId w:val="21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kern w:val="0"/>
          <w:sz w:val="24"/>
          <w:szCs w:val="21"/>
        </w:rPr>
        <w:t>调用微服务</w:t>
      </w:r>
    </w:p>
    <w:p w14:paraId="4EA611B8" w14:textId="77777777" w:rsidR="00C93415" w:rsidRDefault="00C93415">
      <w:pPr>
        <w:pStyle w:val="afb"/>
        <w:numPr>
          <w:ilvl w:val="0"/>
          <w:numId w:val="18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26" w:author="wangq" w:date="2017-08-21T17:25:00Z">
          <w:pPr>
            <w:pStyle w:val="afb"/>
            <w:numPr>
              <w:numId w:val="21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返回修改产品信息的结果消息。</w:t>
      </w:r>
    </w:p>
    <w:p w14:paraId="5402A1A0" w14:textId="77777777" w:rsidR="00C93415" w:rsidRPr="00C3467F" w:rsidRDefault="00C93415" w:rsidP="00C93415">
      <w:pPr>
        <w:rPr>
          <w:rFonts w:ascii="宋体" w:hAnsi="宋体"/>
          <w:kern w:val="0"/>
          <w:szCs w:val="21"/>
        </w:rPr>
      </w:pPr>
    </w:p>
    <w:p w14:paraId="03FF528B"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1C019EA4" w14:textId="77777777" w:rsidTr="004E1359">
        <w:tc>
          <w:tcPr>
            <w:tcW w:w="1559" w:type="dxa"/>
            <w:shd w:val="clear" w:color="auto" w:fill="E0E0E0"/>
          </w:tcPr>
          <w:p w14:paraId="750E42AF"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F212983"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6425CD4"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AF033D7"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2A0F94D" w14:textId="77777777" w:rsidTr="004E1359">
        <w:tc>
          <w:tcPr>
            <w:tcW w:w="1559" w:type="dxa"/>
            <w:shd w:val="clear" w:color="auto" w:fill="auto"/>
          </w:tcPr>
          <w:p w14:paraId="052FC3D6" w14:textId="77777777" w:rsidR="00C93415" w:rsidRDefault="00C93415" w:rsidP="004E1359">
            <w:pPr>
              <w:jc w:val="left"/>
              <w:rPr>
                <w:rFonts w:ascii="宋体" w:hAnsi="宋体"/>
                <w:snapToGrid w:val="0"/>
                <w:kern w:val="0"/>
              </w:rPr>
            </w:pPr>
            <w:r>
              <w:rPr>
                <w:rFonts w:ascii="宋体" w:hAnsi="宋体" w:hint="eastAsia"/>
                <w:snapToGrid w:val="0"/>
                <w:kern w:val="0"/>
              </w:rPr>
              <w:t>产品主键</w:t>
            </w:r>
          </w:p>
        </w:tc>
        <w:tc>
          <w:tcPr>
            <w:tcW w:w="1701" w:type="dxa"/>
            <w:shd w:val="clear" w:color="auto" w:fill="auto"/>
          </w:tcPr>
          <w:p w14:paraId="14789C72" w14:textId="77777777" w:rsidR="00C93415" w:rsidRDefault="00C93415" w:rsidP="004E1359">
            <w:pPr>
              <w:jc w:val="left"/>
              <w:rPr>
                <w:rFonts w:ascii="宋体" w:hAnsi="宋体"/>
                <w:snapToGrid w:val="0"/>
                <w:kern w:val="0"/>
              </w:rPr>
            </w:pPr>
            <w:r w:rsidRPr="00EF62F7">
              <w:rPr>
                <w:rFonts w:ascii="宋体" w:hAnsi="宋体"/>
                <w:snapToGrid w:val="0"/>
                <w:kern w:val="0"/>
              </w:rPr>
              <w:t>PROD_ID</w:t>
            </w:r>
          </w:p>
        </w:tc>
        <w:tc>
          <w:tcPr>
            <w:tcW w:w="1134" w:type="dxa"/>
            <w:shd w:val="clear" w:color="auto" w:fill="auto"/>
          </w:tcPr>
          <w:p w14:paraId="721681A0"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477CA83" w14:textId="77777777" w:rsidR="00C93415" w:rsidRPr="00736667" w:rsidRDefault="00C93415" w:rsidP="004E1359">
            <w:pPr>
              <w:jc w:val="left"/>
              <w:rPr>
                <w:rFonts w:ascii="宋体" w:hAnsi="宋体"/>
                <w:snapToGrid w:val="0"/>
                <w:kern w:val="0"/>
              </w:rPr>
            </w:pPr>
          </w:p>
        </w:tc>
      </w:tr>
      <w:tr w:rsidR="00DB03BD" w:rsidRPr="00736667" w14:paraId="58C5FC49" w14:textId="77777777" w:rsidTr="00606298">
        <w:tc>
          <w:tcPr>
            <w:tcW w:w="1559" w:type="dxa"/>
            <w:shd w:val="clear" w:color="auto" w:fill="auto"/>
          </w:tcPr>
          <w:p w14:paraId="0D5BB14B" w14:textId="2C4E187F" w:rsidR="00DB03BD" w:rsidRDefault="00DB03BD" w:rsidP="00606298">
            <w:pPr>
              <w:jc w:val="left"/>
              <w:rPr>
                <w:rFonts w:ascii="宋体" w:hAnsi="宋体"/>
                <w:snapToGrid w:val="0"/>
                <w:kern w:val="0"/>
              </w:rPr>
            </w:pPr>
            <w:r>
              <w:rPr>
                <w:rFonts w:ascii="宋体" w:hAnsi="宋体" w:hint="eastAsia"/>
                <w:snapToGrid w:val="0"/>
                <w:kern w:val="0"/>
              </w:rPr>
              <w:t>产品代码</w:t>
            </w:r>
          </w:p>
        </w:tc>
        <w:tc>
          <w:tcPr>
            <w:tcW w:w="1701" w:type="dxa"/>
            <w:shd w:val="clear" w:color="auto" w:fill="auto"/>
          </w:tcPr>
          <w:p w14:paraId="11AD4525" w14:textId="1710627B" w:rsidR="00DB03BD" w:rsidRDefault="00DB03BD" w:rsidP="00DB03BD">
            <w:pPr>
              <w:jc w:val="left"/>
              <w:rPr>
                <w:rFonts w:ascii="宋体" w:hAnsi="宋体"/>
                <w:snapToGrid w:val="0"/>
                <w:kern w:val="0"/>
              </w:rPr>
            </w:pPr>
            <w:r w:rsidRPr="0051737B">
              <w:rPr>
                <w:rFonts w:ascii="宋体" w:hAnsi="宋体"/>
                <w:snapToGrid w:val="0"/>
                <w:kern w:val="0"/>
              </w:rPr>
              <w:t>PROD_</w:t>
            </w:r>
            <w:r>
              <w:rPr>
                <w:rFonts w:ascii="宋体" w:hAnsi="宋体"/>
                <w:snapToGrid w:val="0"/>
                <w:kern w:val="0"/>
              </w:rPr>
              <w:t xml:space="preserve">CODE </w:t>
            </w:r>
          </w:p>
        </w:tc>
        <w:tc>
          <w:tcPr>
            <w:tcW w:w="1134" w:type="dxa"/>
            <w:shd w:val="clear" w:color="auto" w:fill="auto"/>
          </w:tcPr>
          <w:p w14:paraId="3F424713" w14:textId="77777777" w:rsidR="00DB03BD" w:rsidRDefault="00DB03BD" w:rsidP="00606298">
            <w:pPr>
              <w:jc w:val="left"/>
              <w:rPr>
                <w:rFonts w:ascii="宋体" w:hAnsi="宋体"/>
                <w:snapToGrid w:val="0"/>
                <w:kern w:val="0"/>
              </w:rPr>
            </w:pPr>
            <w:r>
              <w:rPr>
                <w:rFonts w:ascii="宋体" w:hAnsi="宋体"/>
                <w:snapToGrid w:val="0"/>
                <w:kern w:val="0"/>
              </w:rPr>
              <w:t>Y</w:t>
            </w:r>
          </w:p>
        </w:tc>
        <w:tc>
          <w:tcPr>
            <w:tcW w:w="3119" w:type="dxa"/>
            <w:shd w:val="clear" w:color="auto" w:fill="auto"/>
          </w:tcPr>
          <w:p w14:paraId="6CAD8B4D" w14:textId="77777777" w:rsidR="00DB03BD" w:rsidRPr="00736667" w:rsidRDefault="00DB03BD" w:rsidP="00606298">
            <w:pPr>
              <w:jc w:val="left"/>
              <w:rPr>
                <w:rFonts w:ascii="宋体" w:hAnsi="宋体"/>
                <w:snapToGrid w:val="0"/>
                <w:kern w:val="0"/>
              </w:rPr>
            </w:pPr>
          </w:p>
        </w:tc>
      </w:tr>
      <w:tr w:rsidR="00DB03BD" w:rsidRPr="00736667" w14:paraId="2C993A3B" w14:textId="77777777" w:rsidTr="004E1359">
        <w:tc>
          <w:tcPr>
            <w:tcW w:w="1559" w:type="dxa"/>
            <w:shd w:val="clear" w:color="auto" w:fill="auto"/>
          </w:tcPr>
          <w:p w14:paraId="3632C027" w14:textId="68A4EB8B" w:rsidR="00DB03BD" w:rsidRDefault="00DB03BD" w:rsidP="004E1359">
            <w:pPr>
              <w:jc w:val="left"/>
              <w:rPr>
                <w:rFonts w:ascii="宋体" w:hAnsi="宋体"/>
                <w:snapToGrid w:val="0"/>
                <w:kern w:val="0"/>
              </w:rPr>
            </w:pPr>
            <w:r>
              <w:rPr>
                <w:rFonts w:ascii="宋体" w:hAnsi="宋体" w:hint="eastAsia"/>
                <w:snapToGrid w:val="0"/>
                <w:kern w:val="0"/>
              </w:rPr>
              <w:t>产品</w:t>
            </w:r>
            <w:r>
              <w:rPr>
                <w:rFonts w:ascii="宋体" w:hAnsi="宋体"/>
                <w:snapToGrid w:val="0"/>
                <w:kern w:val="0"/>
              </w:rPr>
              <w:t>类型</w:t>
            </w:r>
          </w:p>
        </w:tc>
        <w:tc>
          <w:tcPr>
            <w:tcW w:w="1701" w:type="dxa"/>
            <w:shd w:val="clear" w:color="auto" w:fill="auto"/>
          </w:tcPr>
          <w:p w14:paraId="54025C0D" w14:textId="19ED2E9B" w:rsidR="00DB03BD" w:rsidRPr="00EF62F7" w:rsidRDefault="00DB03BD" w:rsidP="004E1359">
            <w:pPr>
              <w:jc w:val="left"/>
              <w:rPr>
                <w:rFonts w:ascii="宋体" w:hAnsi="宋体"/>
                <w:snapToGrid w:val="0"/>
                <w:kern w:val="0"/>
              </w:rPr>
            </w:pPr>
            <w:r>
              <w:rPr>
                <w:rFonts w:ascii="宋体" w:hAnsi="宋体" w:hint="eastAsia"/>
                <w:snapToGrid w:val="0"/>
                <w:kern w:val="0"/>
              </w:rPr>
              <w:t>PROD_TYPE</w:t>
            </w:r>
          </w:p>
        </w:tc>
        <w:tc>
          <w:tcPr>
            <w:tcW w:w="1134" w:type="dxa"/>
            <w:shd w:val="clear" w:color="auto" w:fill="auto"/>
          </w:tcPr>
          <w:p w14:paraId="79924E4A" w14:textId="3B21B47E" w:rsidR="00DB03BD" w:rsidRDefault="00DB03BD"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CD2587A" w14:textId="77777777" w:rsidR="00DB03BD" w:rsidRPr="00736667" w:rsidRDefault="00DB03BD" w:rsidP="004E1359">
            <w:pPr>
              <w:jc w:val="left"/>
              <w:rPr>
                <w:rFonts w:ascii="宋体" w:hAnsi="宋体"/>
                <w:snapToGrid w:val="0"/>
                <w:kern w:val="0"/>
              </w:rPr>
            </w:pPr>
          </w:p>
        </w:tc>
      </w:tr>
      <w:tr w:rsidR="00DB03BD" w:rsidRPr="00736667" w14:paraId="67F1140A" w14:textId="77777777" w:rsidTr="004E1359">
        <w:tc>
          <w:tcPr>
            <w:tcW w:w="1559" w:type="dxa"/>
            <w:shd w:val="clear" w:color="auto" w:fill="auto"/>
          </w:tcPr>
          <w:p w14:paraId="3C7A7A39" w14:textId="539BA65F" w:rsidR="00DB03BD" w:rsidRDefault="00DB03BD" w:rsidP="004E1359">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方唯一标识</w:t>
            </w:r>
          </w:p>
        </w:tc>
        <w:tc>
          <w:tcPr>
            <w:tcW w:w="1701" w:type="dxa"/>
            <w:shd w:val="clear" w:color="auto" w:fill="auto"/>
          </w:tcPr>
          <w:p w14:paraId="41AFB965" w14:textId="77777777" w:rsidR="00DB03BD" w:rsidRDefault="00DB03BD" w:rsidP="004E1359">
            <w:pPr>
              <w:jc w:val="left"/>
              <w:rPr>
                <w:rFonts w:ascii="宋体" w:hAnsi="宋体"/>
                <w:snapToGrid w:val="0"/>
                <w:kern w:val="0"/>
              </w:rPr>
            </w:pPr>
          </w:p>
        </w:tc>
        <w:tc>
          <w:tcPr>
            <w:tcW w:w="1134" w:type="dxa"/>
            <w:shd w:val="clear" w:color="auto" w:fill="auto"/>
          </w:tcPr>
          <w:p w14:paraId="0D68259F" w14:textId="154A7D88" w:rsidR="00DB03BD" w:rsidRDefault="00DB03BD"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F77F4A3" w14:textId="77777777" w:rsidR="00DB03BD" w:rsidRPr="00736667" w:rsidRDefault="00DB03BD" w:rsidP="004E1359">
            <w:pPr>
              <w:jc w:val="left"/>
              <w:rPr>
                <w:rFonts w:ascii="宋体" w:hAnsi="宋体"/>
                <w:snapToGrid w:val="0"/>
                <w:kern w:val="0"/>
              </w:rPr>
            </w:pPr>
          </w:p>
        </w:tc>
      </w:tr>
      <w:tr w:rsidR="00C93415" w:rsidRPr="00736667" w14:paraId="7242F509" w14:textId="77777777" w:rsidTr="004E1359">
        <w:tc>
          <w:tcPr>
            <w:tcW w:w="1559" w:type="dxa"/>
            <w:shd w:val="clear" w:color="auto" w:fill="auto"/>
          </w:tcPr>
          <w:p w14:paraId="5488E686"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23007D92"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64DE0A2D"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5394CC5" w14:textId="77777777" w:rsidR="00C93415" w:rsidRPr="00736667" w:rsidRDefault="00C93415" w:rsidP="004E1359">
            <w:pPr>
              <w:jc w:val="left"/>
              <w:rPr>
                <w:rFonts w:ascii="宋体" w:hAnsi="宋体"/>
                <w:snapToGrid w:val="0"/>
                <w:kern w:val="0"/>
              </w:rPr>
            </w:pPr>
          </w:p>
        </w:tc>
      </w:tr>
      <w:tr w:rsidR="00C93415" w:rsidRPr="00736667" w14:paraId="18072D72" w14:textId="77777777" w:rsidTr="004E1359">
        <w:tc>
          <w:tcPr>
            <w:tcW w:w="1559" w:type="dxa"/>
            <w:shd w:val="clear" w:color="auto" w:fill="auto"/>
          </w:tcPr>
          <w:p w14:paraId="0DBF4173" w14:textId="77777777" w:rsidR="00C93415" w:rsidRDefault="00C93415" w:rsidP="004E1359">
            <w:pPr>
              <w:jc w:val="left"/>
              <w:rPr>
                <w:rFonts w:ascii="宋体" w:hAnsi="宋体"/>
                <w:snapToGrid w:val="0"/>
                <w:kern w:val="0"/>
              </w:rPr>
            </w:pPr>
            <w:r>
              <w:rPr>
                <w:rFonts w:ascii="宋体" w:hAnsi="宋体" w:hint="eastAsia"/>
                <w:snapToGrid w:val="0"/>
                <w:kern w:val="0"/>
              </w:rPr>
              <w:t>产品名称</w:t>
            </w:r>
          </w:p>
        </w:tc>
        <w:tc>
          <w:tcPr>
            <w:tcW w:w="1701" w:type="dxa"/>
            <w:shd w:val="clear" w:color="auto" w:fill="auto"/>
          </w:tcPr>
          <w:p w14:paraId="7D3E90E5" w14:textId="77777777" w:rsidR="00C93415" w:rsidRDefault="00C93415" w:rsidP="004E1359">
            <w:pPr>
              <w:jc w:val="left"/>
              <w:rPr>
                <w:rFonts w:ascii="宋体" w:hAnsi="宋体"/>
                <w:snapToGrid w:val="0"/>
                <w:kern w:val="0"/>
              </w:rPr>
            </w:pPr>
            <w:r w:rsidRPr="0051737B">
              <w:rPr>
                <w:rFonts w:ascii="宋体" w:hAnsi="宋体"/>
                <w:snapToGrid w:val="0"/>
                <w:kern w:val="0"/>
              </w:rPr>
              <w:t>PROD_NAME</w:t>
            </w:r>
            <w:r>
              <w:rPr>
                <w:rFonts w:ascii="宋体" w:hAnsi="宋体"/>
                <w:snapToGrid w:val="0"/>
                <w:kern w:val="0"/>
              </w:rPr>
              <w:t xml:space="preserve"> </w:t>
            </w:r>
          </w:p>
        </w:tc>
        <w:tc>
          <w:tcPr>
            <w:tcW w:w="1134" w:type="dxa"/>
            <w:shd w:val="clear" w:color="auto" w:fill="auto"/>
          </w:tcPr>
          <w:p w14:paraId="6449A344"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78094E21" w14:textId="77777777" w:rsidR="00C93415" w:rsidRPr="00736667" w:rsidRDefault="00C93415" w:rsidP="004E1359">
            <w:pPr>
              <w:jc w:val="left"/>
              <w:rPr>
                <w:rFonts w:ascii="宋体" w:hAnsi="宋体"/>
                <w:snapToGrid w:val="0"/>
                <w:kern w:val="0"/>
              </w:rPr>
            </w:pPr>
          </w:p>
        </w:tc>
      </w:tr>
      <w:tr w:rsidR="00C93415" w:rsidRPr="00736667" w14:paraId="0E122783" w14:textId="77777777" w:rsidTr="004E1359">
        <w:tc>
          <w:tcPr>
            <w:tcW w:w="1559" w:type="dxa"/>
            <w:shd w:val="clear" w:color="auto" w:fill="auto"/>
          </w:tcPr>
          <w:p w14:paraId="66671FCA" w14:textId="77777777" w:rsidR="00C93415" w:rsidRDefault="00C93415" w:rsidP="004E1359">
            <w:pPr>
              <w:jc w:val="left"/>
              <w:rPr>
                <w:rFonts w:ascii="宋体" w:hAnsi="宋体"/>
                <w:snapToGrid w:val="0"/>
                <w:kern w:val="0"/>
              </w:rPr>
            </w:pPr>
            <w:r>
              <w:rPr>
                <w:rFonts w:ascii="宋体" w:hAnsi="宋体" w:hint="eastAsia"/>
                <w:snapToGrid w:val="0"/>
                <w:kern w:val="0"/>
              </w:rPr>
              <w:t>返佣比例</w:t>
            </w:r>
          </w:p>
        </w:tc>
        <w:tc>
          <w:tcPr>
            <w:tcW w:w="1701" w:type="dxa"/>
            <w:shd w:val="clear" w:color="auto" w:fill="auto"/>
          </w:tcPr>
          <w:p w14:paraId="1D3B7D20" w14:textId="77777777" w:rsidR="00C93415" w:rsidRPr="005D3301" w:rsidRDefault="00C93415" w:rsidP="004E1359">
            <w:pPr>
              <w:jc w:val="left"/>
              <w:rPr>
                <w:rFonts w:ascii="宋体" w:hAnsi="宋体"/>
                <w:snapToGrid w:val="0"/>
                <w:kern w:val="0"/>
              </w:rPr>
            </w:pPr>
            <w:r w:rsidRPr="005B3360">
              <w:rPr>
                <w:rFonts w:ascii="宋体" w:hAnsi="宋体"/>
                <w:snapToGrid w:val="0"/>
                <w:kern w:val="0"/>
              </w:rPr>
              <w:t>COMMISSION_RATIO</w:t>
            </w:r>
          </w:p>
        </w:tc>
        <w:tc>
          <w:tcPr>
            <w:tcW w:w="1134" w:type="dxa"/>
            <w:shd w:val="clear" w:color="auto" w:fill="auto"/>
          </w:tcPr>
          <w:p w14:paraId="0E3BE7F4"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B3E3F61" w14:textId="77777777" w:rsidR="00C93415" w:rsidRPr="005D3301" w:rsidRDefault="00C93415" w:rsidP="004E1359">
            <w:pPr>
              <w:jc w:val="left"/>
              <w:rPr>
                <w:rFonts w:ascii="宋体" w:hAnsi="宋体"/>
                <w:snapToGrid w:val="0"/>
                <w:kern w:val="0"/>
              </w:rPr>
            </w:pPr>
            <w:r>
              <w:rPr>
                <w:rFonts w:ascii="宋体" w:hAnsi="宋体" w:hint="eastAsia"/>
                <w:snapToGrid w:val="0"/>
                <w:kern w:val="0"/>
              </w:rPr>
              <w:t>乘以100之后的数据</w:t>
            </w:r>
          </w:p>
        </w:tc>
      </w:tr>
      <w:tr w:rsidR="00C93415" w:rsidRPr="00736667" w14:paraId="225AE3B2" w14:textId="77777777" w:rsidTr="004E1359">
        <w:tc>
          <w:tcPr>
            <w:tcW w:w="1559" w:type="dxa"/>
            <w:shd w:val="clear" w:color="auto" w:fill="auto"/>
            <w:vAlign w:val="center"/>
          </w:tcPr>
          <w:p w14:paraId="698273B3" w14:textId="77777777" w:rsidR="00C93415" w:rsidRDefault="00C93415" w:rsidP="004E1359">
            <w:pPr>
              <w:jc w:val="left"/>
              <w:rPr>
                <w:rFonts w:ascii="宋体" w:hAnsi="宋体"/>
                <w:snapToGrid w:val="0"/>
                <w:kern w:val="0"/>
              </w:rPr>
            </w:pPr>
            <w:r>
              <w:rPr>
                <w:rFonts w:hint="eastAsia"/>
                <w:sz w:val="20"/>
                <w:szCs w:val="20"/>
              </w:rPr>
              <w:t>最大期限</w:t>
            </w:r>
          </w:p>
        </w:tc>
        <w:tc>
          <w:tcPr>
            <w:tcW w:w="1701" w:type="dxa"/>
            <w:shd w:val="clear" w:color="auto" w:fill="auto"/>
          </w:tcPr>
          <w:p w14:paraId="4C9D9330"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MAX_TERM</w:t>
            </w:r>
          </w:p>
        </w:tc>
        <w:tc>
          <w:tcPr>
            <w:tcW w:w="1134" w:type="dxa"/>
            <w:shd w:val="clear" w:color="auto" w:fill="auto"/>
          </w:tcPr>
          <w:p w14:paraId="5424674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39A527B" w14:textId="77777777" w:rsidR="00C93415" w:rsidRDefault="00C93415" w:rsidP="004E1359">
            <w:pPr>
              <w:jc w:val="left"/>
              <w:rPr>
                <w:rFonts w:ascii="宋体" w:hAnsi="宋体"/>
                <w:snapToGrid w:val="0"/>
                <w:kern w:val="0"/>
              </w:rPr>
            </w:pPr>
          </w:p>
        </w:tc>
      </w:tr>
      <w:tr w:rsidR="00C93415" w:rsidRPr="00736667" w14:paraId="68B12A88" w14:textId="77777777" w:rsidTr="004E1359">
        <w:tc>
          <w:tcPr>
            <w:tcW w:w="1559" w:type="dxa"/>
            <w:shd w:val="clear" w:color="auto" w:fill="auto"/>
            <w:vAlign w:val="center"/>
          </w:tcPr>
          <w:p w14:paraId="13DDE12F" w14:textId="77777777" w:rsidR="00C93415" w:rsidRDefault="00C93415" w:rsidP="004E1359">
            <w:pPr>
              <w:jc w:val="left"/>
              <w:rPr>
                <w:rFonts w:ascii="宋体" w:hAnsi="宋体"/>
                <w:snapToGrid w:val="0"/>
                <w:kern w:val="0"/>
              </w:rPr>
            </w:pPr>
            <w:r>
              <w:rPr>
                <w:rFonts w:hint="eastAsia"/>
                <w:sz w:val="20"/>
                <w:szCs w:val="20"/>
              </w:rPr>
              <w:t>最小期限</w:t>
            </w:r>
          </w:p>
        </w:tc>
        <w:tc>
          <w:tcPr>
            <w:tcW w:w="1701" w:type="dxa"/>
            <w:shd w:val="clear" w:color="auto" w:fill="auto"/>
          </w:tcPr>
          <w:p w14:paraId="4214806C"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MIN_TERM</w:t>
            </w:r>
          </w:p>
        </w:tc>
        <w:tc>
          <w:tcPr>
            <w:tcW w:w="1134" w:type="dxa"/>
            <w:shd w:val="clear" w:color="auto" w:fill="auto"/>
          </w:tcPr>
          <w:p w14:paraId="278F797D"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6348A79" w14:textId="77777777" w:rsidR="00C93415" w:rsidRDefault="00C93415" w:rsidP="004E1359">
            <w:pPr>
              <w:jc w:val="left"/>
              <w:rPr>
                <w:rFonts w:ascii="宋体" w:hAnsi="宋体"/>
                <w:snapToGrid w:val="0"/>
                <w:kern w:val="0"/>
              </w:rPr>
            </w:pPr>
          </w:p>
        </w:tc>
      </w:tr>
      <w:tr w:rsidR="00C93415" w:rsidRPr="00736667" w14:paraId="6A0D32D9" w14:textId="77777777" w:rsidTr="004E1359">
        <w:tc>
          <w:tcPr>
            <w:tcW w:w="1559" w:type="dxa"/>
            <w:shd w:val="clear" w:color="auto" w:fill="auto"/>
            <w:vAlign w:val="center"/>
          </w:tcPr>
          <w:p w14:paraId="6FB996CB" w14:textId="77777777" w:rsidR="00C93415" w:rsidRDefault="00C93415" w:rsidP="004E1359">
            <w:pPr>
              <w:jc w:val="left"/>
              <w:rPr>
                <w:rFonts w:ascii="宋体" w:hAnsi="宋体"/>
                <w:snapToGrid w:val="0"/>
                <w:kern w:val="0"/>
              </w:rPr>
            </w:pPr>
            <w:r>
              <w:rPr>
                <w:rFonts w:hint="eastAsia"/>
                <w:sz w:val="20"/>
                <w:szCs w:val="20"/>
              </w:rPr>
              <w:t>最大利率</w:t>
            </w:r>
          </w:p>
        </w:tc>
        <w:tc>
          <w:tcPr>
            <w:tcW w:w="1701" w:type="dxa"/>
            <w:shd w:val="clear" w:color="auto" w:fill="auto"/>
          </w:tcPr>
          <w:p w14:paraId="3DDADF75"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MAX_RATE</w:t>
            </w:r>
          </w:p>
        </w:tc>
        <w:tc>
          <w:tcPr>
            <w:tcW w:w="1134" w:type="dxa"/>
            <w:shd w:val="clear" w:color="auto" w:fill="auto"/>
          </w:tcPr>
          <w:p w14:paraId="10BB7322"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23C9AD9" w14:textId="77777777" w:rsidR="00C93415" w:rsidRDefault="00C93415" w:rsidP="004E1359">
            <w:pPr>
              <w:jc w:val="left"/>
              <w:rPr>
                <w:rFonts w:ascii="宋体" w:hAnsi="宋体"/>
                <w:snapToGrid w:val="0"/>
                <w:kern w:val="0"/>
              </w:rPr>
            </w:pPr>
          </w:p>
        </w:tc>
      </w:tr>
      <w:tr w:rsidR="00C93415" w:rsidRPr="00736667" w14:paraId="395E1DBA" w14:textId="77777777" w:rsidTr="004E1359">
        <w:tc>
          <w:tcPr>
            <w:tcW w:w="1559" w:type="dxa"/>
            <w:shd w:val="clear" w:color="auto" w:fill="auto"/>
            <w:vAlign w:val="center"/>
          </w:tcPr>
          <w:p w14:paraId="17649BA2" w14:textId="77777777" w:rsidR="00C93415" w:rsidRDefault="00C93415" w:rsidP="004E1359">
            <w:pPr>
              <w:jc w:val="left"/>
              <w:rPr>
                <w:rFonts w:ascii="宋体" w:hAnsi="宋体"/>
                <w:snapToGrid w:val="0"/>
                <w:kern w:val="0"/>
              </w:rPr>
            </w:pPr>
            <w:r>
              <w:rPr>
                <w:rFonts w:hint="eastAsia"/>
                <w:sz w:val="20"/>
                <w:szCs w:val="20"/>
              </w:rPr>
              <w:lastRenderedPageBreak/>
              <w:t>最小利率</w:t>
            </w:r>
          </w:p>
        </w:tc>
        <w:tc>
          <w:tcPr>
            <w:tcW w:w="1701" w:type="dxa"/>
            <w:shd w:val="clear" w:color="auto" w:fill="auto"/>
          </w:tcPr>
          <w:p w14:paraId="09B35672" w14:textId="77777777" w:rsidR="00C93415" w:rsidRPr="005B3360" w:rsidRDefault="00C93415" w:rsidP="004E1359">
            <w:pPr>
              <w:jc w:val="left"/>
              <w:rPr>
                <w:rFonts w:ascii="宋体" w:hAnsi="宋体"/>
                <w:snapToGrid w:val="0"/>
                <w:kern w:val="0"/>
              </w:rPr>
            </w:pPr>
            <w:r w:rsidRPr="00187FE6">
              <w:rPr>
                <w:rFonts w:ascii="宋体" w:hAnsi="宋体"/>
                <w:snapToGrid w:val="0"/>
                <w:kern w:val="0"/>
              </w:rPr>
              <w:t>MAX_RATE</w:t>
            </w:r>
          </w:p>
        </w:tc>
        <w:tc>
          <w:tcPr>
            <w:tcW w:w="1134" w:type="dxa"/>
            <w:shd w:val="clear" w:color="auto" w:fill="auto"/>
          </w:tcPr>
          <w:p w14:paraId="4007F68E"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C8A86B2" w14:textId="77777777" w:rsidR="00C93415" w:rsidRDefault="00C93415" w:rsidP="004E1359">
            <w:pPr>
              <w:jc w:val="left"/>
              <w:rPr>
                <w:rFonts w:ascii="宋体" w:hAnsi="宋体"/>
                <w:snapToGrid w:val="0"/>
                <w:kern w:val="0"/>
              </w:rPr>
            </w:pPr>
          </w:p>
        </w:tc>
      </w:tr>
      <w:tr w:rsidR="00C93415" w:rsidRPr="00736667" w14:paraId="1F5FD8F3" w14:textId="77777777" w:rsidTr="004E1359">
        <w:tc>
          <w:tcPr>
            <w:tcW w:w="1559" w:type="dxa"/>
            <w:shd w:val="clear" w:color="auto" w:fill="auto"/>
            <w:vAlign w:val="center"/>
          </w:tcPr>
          <w:p w14:paraId="6AA731D9" w14:textId="77777777" w:rsidR="00C93415" w:rsidRDefault="00C93415" w:rsidP="004E1359">
            <w:pPr>
              <w:jc w:val="left"/>
              <w:rPr>
                <w:rFonts w:ascii="宋体" w:hAnsi="宋体"/>
                <w:snapToGrid w:val="0"/>
                <w:kern w:val="0"/>
              </w:rPr>
            </w:pPr>
            <w:r>
              <w:rPr>
                <w:rFonts w:hint="eastAsia"/>
                <w:sz w:val="20"/>
                <w:szCs w:val="20"/>
              </w:rPr>
              <w:t>最大贷款金额</w:t>
            </w:r>
          </w:p>
        </w:tc>
        <w:tc>
          <w:tcPr>
            <w:tcW w:w="1701" w:type="dxa"/>
            <w:shd w:val="clear" w:color="auto" w:fill="auto"/>
          </w:tcPr>
          <w:p w14:paraId="2B304466" w14:textId="77777777" w:rsidR="00C93415" w:rsidRPr="00187FE6" w:rsidRDefault="00C93415" w:rsidP="004E1359">
            <w:pPr>
              <w:jc w:val="left"/>
              <w:rPr>
                <w:rFonts w:ascii="宋体" w:hAnsi="宋体"/>
                <w:snapToGrid w:val="0"/>
                <w:kern w:val="0"/>
              </w:rPr>
            </w:pPr>
            <w:r w:rsidRPr="00187FE6">
              <w:rPr>
                <w:rFonts w:ascii="宋体" w:hAnsi="宋体"/>
                <w:snapToGrid w:val="0"/>
                <w:kern w:val="0"/>
              </w:rPr>
              <w:t>MAX_LOAN_AMT</w:t>
            </w:r>
          </w:p>
        </w:tc>
        <w:tc>
          <w:tcPr>
            <w:tcW w:w="1134" w:type="dxa"/>
            <w:shd w:val="clear" w:color="auto" w:fill="auto"/>
          </w:tcPr>
          <w:p w14:paraId="75BCCC7A"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6FD52D6" w14:textId="77777777" w:rsidR="00C93415" w:rsidRDefault="00C93415" w:rsidP="004E1359">
            <w:pPr>
              <w:jc w:val="left"/>
              <w:rPr>
                <w:rFonts w:ascii="宋体" w:hAnsi="宋体"/>
                <w:snapToGrid w:val="0"/>
                <w:kern w:val="0"/>
              </w:rPr>
            </w:pPr>
          </w:p>
        </w:tc>
      </w:tr>
      <w:tr w:rsidR="00C93415" w:rsidRPr="00736667" w14:paraId="6F21D7DC" w14:textId="77777777" w:rsidTr="004E1359">
        <w:tc>
          <w:tcPr>
            <w:tcW w:w="1559" w:type="dxa"/>
            <w:shd w:val="clear" w:color="auto" w:fill="auto"/>
            <w:vAlign w:val="center"/>
          </w:tcPr>
          <w:p w14:paraId="3B12A9C2" w14:textId="77777777" w:rsidR="00C93415" w:rsidRDefault="00C93415" w:rsidP="004E1359">
            <w:pPr>
              <w:jc w:val="left"/>
              <w:rPr>
                <w:rFonts w:ascii="宋体" w:hAnsi="宋体"/>
                <w:snapToGrid w:val="0"/>
                <w:kern w:val="0"/>
              </w:rPr>
            </w:pPr>
            <w:r>
              <w:rPr>
                <w:rFonts w:hint="eastAsia"/>
                <w:sz w:val="20"/>
                <w:szCs w:val="20"/>
              </w:rPr>
              <w:t>最小贷款金额</w:t>
            </w:r>
          </w:p>
        </w:tc>
        <w:tc>
          <w:tcPr>
            <w:tcW w:w="1701" w:type="dxa"/>
            <w:shd w:val="clear" w:color="auto" w:fill="auto"/>
          </w:tcPr>
          <w:p w14:paraId="56075C41" w14:textId="77777777" w:rsidR="00C93415" w:rsidRPr="00187FE6" w:rsidRDefault="00C93415" w:rsidP="004E1359">
            <w:pPr>
              <w:jc w:val="left"/>
              <w:rPr>
                <w:rFonts w:ascii="宋体" w:hAnsi="宋体"/>
                <w:snapToGrid w:val="0"/>
                <w:kern w:val="0"/>
              </w:rPr>
            </w:pPr>
            <w:r w:rsidRPr="005746D5">
              <w:rPr>
                <w:rFonts w:ascii="宋体" w:hAnsi="宋体"/>
                <w:snapToGrid w:val="0"/>
                <w:kern w:val="0"/>
              </w:rPr>
              <w:t>MIN_LOAN_AMT</w:t>
            </w:r>
          </w:p>
        </w:tc>
        <w:tc>
          <w:tcPr>
            <w:tcW w:w="1134" w:type="dxa"/>
            <w:shd w:val="clear" w:color="auto" w:fill="auto"/>
          </w:tcPr>
          <w:p w14:paraId="736B0F3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D339682" w14:textId="77777777" w:rsidR="00C93415" w:rsidRDefault="00C93415" w:rsidP="004E1359">
            <w:pPr>
              <w:jc w:val="left"/>
              <w:rPr>
                <w:rFonts w:ascii="宋体" w:hAnsi="宋体"/>
                <w:snapToGrid w:val="0"/>
                <w:kern w:val="0"/>
              </w:rPr>
            </w:pPr>
          </w:p>
        </w:tc>
      </w:tr>
      <w:tr w:rsidR="00D04D2F" w:rsidRPr="00736667" w14:paraId="292FB0B1" w14:textId="77777777" w:rsidTr="00B86190">
        <w:tc>
          <w:tcPr>
            <w:tcW w:w="1559" w:type="dxa"/>
            <w:shd w:val="clear" w:color="auto" w:fill="auto"/>
          </w:tcPr>
          <w:p w14:paraId="13B97242" w14:textId="77777777" w:rsidR="00D04D2F" w:rsidRDefault="00D04D2F" w:rsidP="00B86190">
            <w:pPr>
              <w:jc w:val="left"/>
              <w:rPr>
                <w:rFonts w:ascii="宋体" w:hAnsi="宋体"/>
                <w:snapToGrid w:val="0"/>
                <w:kern w:val="0"/>
              </w:rPr>
            </w:pPr>
            <w:r>
              <w:rPr>
                <w:rFonts w:ascii="宋体" w:hAnsi="宋体" w:hint="eastAsia"/>
                <w:snapToGrid w:val="0"/>
                <w:kern w:val="0"/>
              </w:rPr>
              <w:t>申请</w:t>
            </w:r>
            <w:r>
              <w:rPr>
                <w:rFonts w:ascii="宋体" w:hAnsi="宋体"/>
                <w:snapToGrid w:val="0"/>
                <w:kern w:val="0"/>
              </w:rPr>
              <w:t>条件</w:t>
            </w:r>
          </w:p>
        </w:tc>
        <w:tc>
          <w:tcPr>
            <w:tcW w:w="1701" w:type="dxa"/>
            <w:shd w:val="clear" w:color="auto" w:fill="auto"/>
          </w:tcPr>
          <w:p w14:paraId="4C611263" w14:textId="77777777" w:rsidR="00D04D2F" w:rsidRPr="00187FE6" w:rsidRDefault="00D04D2F" w:rsidP="00B86190">
            <w:pPr>
              <w:jc w:val="left"/>
              <w:rPr>
                <w:rFonts w:ascii="宋体" w:hAnsi="宋体"/>
                <w:snapToGrid w:val="0"/>
                <w:kern w:val="0"/>
              </w:rPr>
            </w:pPr>
            <w:r>
              <w:rPr>
                <w:rFonts w:ascii="宋体" w:hAnsi="宋体"/>
                <w:snapToGrid w:val="0"/>
                <w:kern w:val="0"/>
              </w:rPr>
              <w:t>PROD_DESC1</w:t>
            </w:r>
          </w:p>
        </w:tc>
        <w:tc>
          <w:tcPr>
            <w:tcW w:w="1134" w:type="dxa"/>
            <w:shd w:val="clear" w:color="auto" w:fill="auto"/>
          </w:tcPr>
          <w:p w14:paraId="430B3396" w14:textId="77777777" w:rsidR="00D04D2F" w:rsidRDefault="00D04D2F" w:rsidP="00B86190">
            <w:pPr>
              <w:jc w:val="left"/>
              <w:rPr>
                <w:rFonts w:ascii="宋体" w:hAnsi="宋体"/>
                <w:snapToGrid w:val="0"/>
                <w:kern w:val="0"/>
              </w:rPr>
            </w:pPr>
            <w:r>
              <w:rPr>
                <w:rFonts w:ascii="宋体" w:hAnsi="宋体"/>
                <w:snapToGrid w:val="0"/>
                <w:kern w:val="0"/>
              </w:rPr>
              <w:t>Y</w:t>
            </w:r>
          </w:p>
        </w:tc>
        <w:tc>
          <w:tcPr>
            <w:tcW w:w="3119" w:type="dxa"/>
            <w:shd w:val="clear" w:color="auto" w:fill="auto"/>
          </w:tcPr>
          <w:p w14:paraId="1FC6D03E" w14:textId="77777777" w:rsidR="00D04D2F" w:rsidRDefault="00D04D2F" w:rsidP="00B86190">
            <w:pPr>
              <w:jc w:val="left"/>
              <w:rPr>
                <w:rFonts w:ascii="宋体" w:hAnsi="宋体"/>
                <w:snapToGrid w:val="0"/>
                <w:kern w:val="0"/>
              </w:rPr>
            </w:pPr>
          </w:p>
        </w:tc>
      </w:tr>
      <w:tr w:rsidR="00D04D2F" w:rsidRPr="00736667" w14:paraId="5F9D6CAF" w14:textId="77777777" w:rsidTr="00B86190">
        <w:tc>
          <w:tcPr>
            <w:tcW w:w="1559" w:type="dxa"/>
            <w:shd w:val="clear" w:color="auto" w:fill="auto"/>
          </w:tcPr>
          <w:p w14:paraId="259A4BCC" w14:textId="77777777" w:rsidR="00D04D2F" w:rsidRPr="00645425" w:rsidRDefault="00D04D2F" w:rsidP="00B86190">
            <w:pPr>
              <w:jc w:val="left"/>
              <w:rPr>
                <w:rFonts w:ascii="宋体" w:hAnsi="宋体"/>
                <w:snapToGrid w:val="0"/>
                <w:kern w:val="0"/>
              </w:rPr>
            </w:pPr>
            <w:r>
              <w:rPr>
                <w:rFonts w:ascii="宋体" w:hAnsi="宋体" w:hint="eastAsia"/>
                <w:snapToGrid w:val="0"/>
                <w:kern w:val="0"/>
              </w:rPr>
              <w:t>所需</w:t>
            </w:r>
            <w:r>
              <w:rPr>
                <w:rFonts w:ascii="宋体" w:hAnsi="宋体"/>
                <w:snapToGrid w:val="0"/>
                <w:kern w:val="0"/>
              </w:rPr>
              <w:t>材料</w:t>
            </w:r>
          </w:p>
        </w:tc>
        <w:tc>
          <w:tcPr>
            <w:tcW w:w="1701" w:type="dxa"/>
            <w:shd w:val="clear" w:color="auto" w:fill="auto"/>
          </w:tcPr>
          <w:p w14:paraId="2B5A8E41" w14:textId="77777777" w:rsidR="00D04D2F" w:rsidRDefault="00D04D2F" w:rsidP="00B86190">
            <w:pPr>
              <w:jc w:val="left"/>
              <w:rPr>
                <w:rFonts w:ascii="宋体" w:hAnsi="宋体"/>
                <w:snapToGrid w:val="0"/>
                <w:kern w:val="0"/>
              </w:rPr>
            </w:pPr>
            <w:r>
              <w:rPr>
                <w:rFonts w:ascii="宋体" w:hAnsi="宋体"/>
                <w:snapToGrid w:val="0"/>
                <w:kern w:val="0"/>
              </w:rPr>
              <w:t>PROD_DESC2</w:t>
            </w:r>
          </w:p>
        </w:tc>
        <w:tc>
          <w:tcPr>
            <w:tcW w:w="1134" w:type="dxa"/>
            <w:shd w:val="clear" w:color="auto" w:fill="auto"/>
          </w:tcPr>
          <w:p w14:paraId="4C100F7B"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F2EC08C" w14:textId="77777777" w:rsidR="00D04D2F" w:rsidRDefault="00D04D2F" w:rsidP="00B86190">
            <w:pPr>
              <w:jc w:val="left"/>
              <w:rPr>
                <w:rFonts w:ascii="宋体" w:hAnsi="宋体"/>
                <w:snapToGrid w:val="0"/>
                <w:kern w:val="0"/>
              </w:rPr>
            </w:pPr>
          </w:p>
        </w:tc>
      </w:tr>
      <w:tr w:rsidR="00D04D2F" w:rsidRPr="00736667" w14:paraId="1ACC82AF" w14:textId="77777777" w:rsidTr="00B86190">
        <w:tc>
          <w:tcPr>
            <w:tcW w:w="1559" w:type="dxa"/>
            <w:shd w:val="clear" w:color="auto" w:fill="auto"/>
          </w:tcPr>
          <w:p w14:paraId="355F6DC3" w14:textId="77777777" w:rsidR="00D04D2F" w:rsidRDefault="00D04D2F" w:rsidP="00B86190">
            <w:pPr>
              <w:jc w:val="left"/>
              <w:rPr>
                <w:rFonts w:ascii="宋体" w:hAnsi="宋体"/>
                <w:snapToGrid w:val="0"/>
                <w:kern w:val="0"/>
              </w:rPr>
            </w:pPr>
            <w:r>
              <w:rPr>
                <w:rFonts w:ascii="宋体" w:hAnsi="宋体" w:hint="eastAsia"/>
                <w:snapToGrid w:val="0"/>
                <w:kern w:val="0"/>
              </w:rPr>
              <w:t>预计</w:t>
            </w:r>
            <w:r>
              <w:rPr>
                <w:rFonts w:ascii="宋体" w:hAnsi="宋体"/>
                <w:snapToGrid w:val="0"/>
                <w:kern w:val="0"/>
              </w:rPr>
              <w:t>放款天数</w:t>
            </w:r>
          </w:p>
        </w:tc>
        <w:tc>
          <w:tcPr>
            <w:tcW w:w="1701" w:type="dxa"/>
            <w:shd w:val="clear" w:color="auto" w:fill="auto"/>
          </w:tcPr>
          <w:p w14:paraId="290292CE" w14:textId="77777777" w:rsidR="00D04D2F" w:rsidRDefault="00D04D2F" w:rsidP="00B86190">
            <w:pPr>
              <w:jc w:val="left"/>
              <w:rPr>
                <w:rFonts w:ascii="宋体" w:hAnsi="宋体"/>
                <w:snapToGrid w:val="0"/>
                <w:kern w:val="0"/>
              </w:rPr>
            </w:pPr>
          </w:p>
        </w:tc>
        <w:tc>
          <w:tcPr>
            <w:tcW w:w="1134" w:type="dxa"/>
            <w:shd w:val="clear" w:color="auto" w:fill="auto"/>
          </w:tcPr>
          <w:p w14:paraId="62C6AED1"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B2D7ACA" w14:textId="77777777" w:rsidR="00D04D2F" w:rsidRDefault="00D04D2F" w:rsidP="00B86190">
            <w:pPr>
              <w:jc w:val="left"/>
              <w:rPr>
                <w:rFonts w:ascii="宋体" w:hAnsi="宋体"/>
                <w:snapToGrid w:val="0"/>
                <w:kern w:val="0"/>
              </w:rPr>
            </w:pPr>
          </w:p>
        </w:tc>
      </w:tr>
      <w:tr w:rsidR="00C93415" w:rsidRPr="00736667" w14:paraId="18418BC4" w14:textId="77777777" w:rsidTr="004E1359">
        <w:tc>
          <w:tcPr>
            <w:tcW w:w="7513" w:type="dxa"/>
            <w:gridSpan w:val="4"/>
            <w:shd w:val="clear" w:color="auto" w:fill="auto"/>
          </w:tcPr>
          <w:p w14:paraId="7E7CE3F1" w14:textId="77777777" w:rsidR="00C93415" w:rsidRDefault="00C93415" w:rsidP="004E1359">
            <w:pPr>
              <w:jc w:val="left"/>
              <w:rPr>
                <w:rFonts w:ascii="宋体" w:hAnsi="宋体"/>
                <w:snapToGrid w:val="0"/>
                <w:kern w:val="0"/>
              </w:rPr>
            </w:pPr>
            <w:r>
              <w:rPr>
                <w:rFonts w:ascii="宋体" w:hAnsi="宋体" w:hint="eastAsia"/>
                <w:snapToGrid w:val="0"/>
                <w:kern w:val="0"/>
              </w:rPr>
              <w:t>以下是车辆抵押需要填写项</w:t>
            </w:r>
          </w:p>
        </w:tc>
      </w:tr>
      <w:tr w:rsidR="00C93415" w:rsidRPr="00736667" w14:paraId="1A715131" w14:textId="77777777" w:rsidTr="004E1359">
        <w:tc>
          <w:tcPr>
            <w:tcW w:w="1559" w:type="dxa"/>
            <w:shd w:val="clear" w:color="auto" w:fill="auto"/>
          </w:tcPr>
          <w:p w14:paraId="259BA84F" w14:textId="77777777" w:rsidR="00C93415" w:rsidRPr="00645425" w:rsidRDefault="00C93415" w:rsidP="004E1359">
            <w:pPr>
              <w:jc w:val="left"/>
              <w:rPr>
                <w:rFonts w:ascii="宋体" w:hAnsi="宋体"/>
                <w:snapToGrid w:val="0"/>
                <w:kern w:val="0"/>
              </w:rPr>
            </w:pPr>
            <w:r w:rsidRPr="00FB02C1">
              <w:rPr>
                <w:rFonts w:ascii="宋体" w:hAnsi="宋体" w:hint="eastAsia"/>
                <w:snapToGrid w:val="0"/>
                <w:kern w:val="0"/>
              </w:rPr>
              <w:t>抵押情况（是 否 全部）</w:t>
            </w:r>
          </w:p>
        </w:tc>
        <w:tc>
          <w:tcPr>
            <w:tcW w:w="1701" w:type="dxa"/>
            <w:shd w:val="clear" w:color="auto" w:fill="auto"/>
          </w:tcPr>
          <w:p w14:paraId="5F94AAD3" w14:textId="77777777" w:rsidR="00C93415" w:rsidRDefault="00C93415" w:rsidP="004E1359">
            <w:pPr>
              <w:jc w:val="left"/>
              <w:rPr>
                <w:rFonts w:ascii="宋体" w:hAnsi="宋体"/>
                <w:snapToGrid w:val="0"/>
                <w:kern w:val="0"/>
              </w:rPr>
            </w:pPr>
            <w:r w:rsidRPr="00FB02C1">
              <w:rPr>
                <w:rFonts w:ascii="宋体" w:hAnsi="宋体" w:hint="eastAsia"/>
                <w:snapToGrid w:val="0"/>
                <w:kern w:val="0"/>
              </w:rPr>
              <w:t>抵押情况（是 否 全部）</w:t>
            </w:r>
          </w:p>
        </w:tc>
        <w:tc>
          <w:tcPr>
            <w:tcW w:w="1134" w:type="dxa"/>
            <w:shd w:val="clear" w:color="auto" w:fill="auto"/>
          </w:tcPr>
          <w:p w14:paraId="656A4F78" w14:textId="77777777" w:rsidR="00C93415" w:rsidRDefault="00C93415" w:rsidP="004E1359">
            <w:pPr>
              <w:jc w:val="left"/>
              <w:rPr>
                <w:rFonts w:ascii="宋体" w:hAnsi="宋体"/>
                <w:snapToGrid w:val="0"/>
                <w:kern w:val="0"/>
              </w:rPr>
            </w:pPr>
            <w:r w:rsidRPr="00FB02C1">
              <w:rPr>
                <w:rFonts w:ascii="宋体" w:hAnsi="宋体" w:hint="eastAsia"/>
                <w:snapToGrid w:val="0"/>
                <w:kern w:val="0"/>
              </w:rPr>
              <w:t>抵押情况（是 否 全部）</w:t>
            </w:r>
          </w:p>
        </w:tc>
        <w:tc>
          <w:tcPr>
            <w:tcW w:w="3119" w:type="dxa"/>
            <w:shd w:val="clear" w:color="auto" w:fill="auto"/>
          </w:tcPr>
          <w:p w14:paraId="3A77A13C" w14:textId="77777777" w:rsidR="00C93415" w:rsidRDefault="00C93415" w:rsidP="004E1359">
            <w:pPr>
              <w:jc w:val="left"/>
              <w:rPr>
                <w:rFonts w:ascii="宋体" w:hAnsi="宋体"/>
                <w:snapToGrid w:val="0"/>
                <w:kern w:val="0"/>
              </w:rPr>
            </w:pPr>
          </w:p>
        </w:tc>
      </w:tr>
      <w:tr w:rsidR="00C93415" w:rsidRPr="00736667" w14:paraId="79D8FE35" w14:textId="77777777" w:rsidTr="004E1359">
        <w:tc>
          <w:tcPr>
            <w:tcW w:w="1559" w:type="dxa"/>
            <w:shd w:val="clear" w:color="auto" w:fill="auto"/>
          </w:tcPr>
          <w:p w14:paraId="084488D7" w14:textId="77777777" w:rsidR="00C93415" w:rsidRPr="00645425" w:rsidRDefault="00C93415" w:rsidP="004E1359">
            <w:pPr>
              <w:jc w:val="left"/>
              <w:rPr>
                <w:rFonts w:ascii="宋体" w:hAnsi="宋体"/>
                <w:snapToGrid w:val="0"/>
                <w:kern w:val="0"/>
              </w:rPr>
            </w:pPr>
            <w:r w:rsidRPr="00D47002">
              <w:rPr>
                <w:rFonts w:ascii="宋体" w:hAnsi="宋体" w:hint="eastAsia"/>
                <w:snapToGrid w:val="0"/>
                <w:kern w:val="0"/>
              </w:rPr>
              <w:t>最大行驶公里</w:t>
            </w:r>
          </w:p>
        </w:tc>
        <w:tc>
          <w:tcPr>
            <w:tcW w:w="1701" w:type="dxa"/>
            <w:shd w:val="clear" w:color="auto" w:fill="auto"/>
          </w:tcPr>
          <w:p w14:paraId="484250E2" w14:textId="77777777" w:rsidR="00C93415" w:rsidRDefault="00C93415" w:rsidP="004E1359">
            <w:pPr>
              <w:jc w:val="left"/>
              <w:rPr>
                <w:rFonts w:ascii="宋体" w:hAnsi="宋体"/>
                <w:snapToGrid w:val="0"/>
                <w:kern w:val="0"/>
              </w:rPr>
            </w:pPr>
            <w:r w:rsidRPr="00D47002">
              <w:rPr>
                <w:rFonts w:ascii="宋体" w:hAnsi="宋体" w:hint="eastAsia"/>
                <w:snapToGrid w:val="0"/>
                <w:kern w:val="0"/>
              </w:rPr>
              <w:t>最大行驶公里</w:t>
            </w:r>
          </w:p>
        </w:tc>
        <w:tc>
          <w:tcPr>
            <w:tcW w:w="1134" w:type="dxa"/>
            <w:shd w:val="clear" w:color="auto" w:fill="auto"/>
          </w:tcPr>
          <w:p w14:paraId="3325D175" w14:textId="77777777" w:rsidR="00C93415" w:rsidRDefault="00C93415" w:rsidP="004E1359">
            <w:pPr>
              <w:jc w:val="left"/>
              <w:rPr>
                <w:rFonts w:ascii="宋体" w:hAnsi="宋体"/>
                <w:snapToGrid w:val="0"/>
                <w:kern w:val="0"/>
              </w:rPr>
            </w:pPr>
            <w:r w:rsidRPr="00D47002">
              <w:rPr>
                <w:rFonts w:ascii="宋体" w:hAnsi="宋体" w:hint="eastAsia"/>
                <w:snapToGrid w:val="0"/>
                <w:kern w:val="0"/>
              </w:rPr>
              <w:t>最大行驶公里</w:t>
            </w:r>
          </w:p>
        </w:tc>
        <w:tc>
          <w:tcPr>
            <w:tcW w:w="3119" w:type="dxa"/>
            <w:shd w:val="clear" w:color="auto" w:fill="auto"/>
          </w:tcPr>
          <w:p w14:paraId="4CE149CC" w14:textId="77777777" w:rsidR="00C93415" w:rsidRDefault="00C93415" w:rsidP="004E1359">
            <w:pPr>
              <w:jc w:val="left"/>
              <w:rPr>
                <w:rFonts w:ascii="宋体" w:hAnsi="宋体"/>
                <w:snapToGrid w:val="0"/>
                <w:kern w:val="0"/>
              </w:rPr>
            </w:pPr>
          </w:p>
        </w:tc>
      </w:tr>
    </w:tbl>
    <w:p w14:paraId="149D3510"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E095963" w14:textId="77777777" w:rsidR="00C93415" w:rsidRPr="00C56A4E" w:rsidRDefault="00C93415" w:rsidP="00C93415"/>
    <w:p w14:paraId="77B71C1A" w14:textId="77777777" w:rsidR="00C93415" w:rsidRPr="00A52328" w:rsidRDefault="00C93415" w:rsidP="00041BC9">
      <w:pPr>
        <w:pStyle w:val="5"/>
      </w:pPr>
      <w:r w:rsidRPr="00A52328">
        <w:rPr>
          <w:rFonts w:hint="eastAsia"/>
        </w:rPr>
        <w:t>输出</w:t>
      </w:r>
    </w:p>
    <w:p w14:paraId="46BE1C70"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542AD94" w14:textId="77777777" w:rsidTr="004E1359">
        <w:tc>
          <w:tcPr>
            <w:tcW w:w="1559" w:type="dxa"/>
            <w:shd w:val="clear" w:color="auto" w:fill="E0E0E0"/>
          </w:tcPr>
          <w:p w14:paraId="0655CC6F"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4906657"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2B2CAEE"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01FF690"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EF0410C" w14:textId="77777777" w:rsidTr="004E1359">
        <w:tc>
          <w:tcPr>
            <w:tcW w:w="1559" w:type="dxa"/>
            <w:shd w:val="clear" w:color="auto" w:fill="auto"/>
          </w:tcPr>
          <w:p w14:paraId="7A09FA9A"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6BDFDF1A"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67EDDB6"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C0C4CEF" w14:textId="77777777" w:rsidR="00C93415" w:rsidRPr="00736667" w:rsidRDefault="00C93415" w:rsidP="004E1359">
            <w:pPr>
              <w:jc w:val="left"/>
              <w:rPr>
                <w:rFonts w:ascii="宋体" w:hAnsi="宋体"/>
                <w:snapToGrid w:val="0"/>
                <w:kern w:val="0"/>
              </w:rPr>
            </w:pPr>
          </w:p>
        </w:tc>
      </w:tr>
      <w:tr w:rsidR="00C93415" w:rsidRPr="00736667" w14:paraId="21489E68" w14:textId="77777777" w:rsidTr="004E1359">
        <w:tc>
          <w:tcPr>
            <w:tcW w:w="1559" w:type="dxa"/>
            <w:shd w:val="clear" w:color="auto" w:fill="auto"/>
          </w:tcPr>
          <w:p w14:paraId="31FC2321"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0DC848D"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6D5EDB7"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80D4CD0" w14:textId="77777777" w:rsidR="00C93415" w:rsidRPr="00736667" w:rsidRDefault="00C93415" w:rsidP="004E1359">
            <w:pPr>
              <w:jc w:val="left"/>
              <w:rPr>
                <w:rFonts w:ascii="宋体" w:hAnsi="宋体"/>
                <w:snapToGrid w:val="0"/>
                <w:kern w:val="0"/>
              </w:rPr>
            </w:pPr>
          </w:p>
        </w:tc>
      </w:tr>
    </w:tbl>
    <w:p w14:paraId="79F1C342" w14:textId="77777777" w:rsidR="00C93415" w:rsidRPr="00F27462" w:rsidRDefault="00C93415" w:rsidP="00C93415">
      <w:pPr>
        <w:ind w:firstLineChars="300" w:firstLine="630"/>
      </w:pPr>
      <w:r>
        <w:rPr>
          <w:rFonts w:hint="eastAsia"/>
        </w:rPr>
        <w:t>如果有错误建议直接返回协议体或者抛出异常</w:t>
      </w:r>
    </w:p>
    <w:p w14:paraId="4ADCC61E"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2A95294" w14:textId="77777777" w:rsidR="00C93415" w:rsidRPr="0082647F" w:rsidRDefault="00C93415" w:rsidP="00041BC9">
      <w:pPr>
        <w:pStyle w:val="4"/>
      </w:pPr>
      <w:r>
        <w:rPr>
          <w:rFonts w:hint="eastAsia"/>
        </w:rPr>
        <w:t>产品发布</w:t>
      </w:r>
    </w:p>
    <w:p w14:paraId="04D1BDE7" w14:textId="77777777" w:rsidR="00C93415" w:rsidRDefault="00C93415" w:rsidP="00041BC9">
      <w:pPr>
        <w:pStyle w:val="5"/>
      </w:pPr>
      <w:r>
        <w:rPr>
          <w:rFonts w:hint="eastAsia"/>
        </w:rPr>
        <w:t>功能</w:t>
      </w:r>
      <w:r>
        <w:t>描述</w:t>
      </w:r>
    </w:p>
    <w:p w14:paraId="7D6EFAFD"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提供给管理端人员发布产品功能</w:t>
      </w:r>
      <w:r>
        <w:rPr>
          <w:rFonts w:ascii="宋体" w:hAnsi="宋体" w:hint="eastAsia"/>
          <w:kern w:val="0"/>
          <w:sz w:val="24"/>
          <w:szCs w:val="21"/>
        </w:rPr>
        <w:t>。</w:t>
      </w:r>
    </w:p>
    <w:p w14:paraId="259FC555" w14:textId="77777777" w:rsidR="00C93415" w:rsidRDefault="00C93415" w:rsidP="00041BC9">
      <w:pPr>
        <w:pStyle w:val="5"/>
      </w:pPr>
      <w:r w:rsidRPr="00676A58">
        <w:rPr>
          <w:rFonts w:hint="eastAsia"/>
        </w:rPr>
        <w:t>处理流程</w:t>
      </w:r>
    </w:p>
    <w:p w14:paraId="7D620672" w14:textId="77777777" w:rsidR="00C93415" w:rsidRDefault="00C93415">
      <w:pPr>
        <w:pStyle w:val="afb"/>
        <w:numPr>
          <w:ilvl w:val="0"/>
          <w:numId w:val="18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27" w:author="wangq" w:date="2017-08-21T17:25:00Z">
          <w:pPr>
            <w:pStyle w:val="afb"/>
            <w:numPr>
              <w:numId w:val="21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hint="eastAsia"/>
          <w:kern w:val="0"/>
          <w:sz w:val="24"/>
          <w:szCs w:val="21"/>
        </w:rPr>
        <w:t>传入产品主键</w:t>
      </w:r>
    </w:p>
    <w:p w14:paraId="349E48F0" w14:textId="77777777" w:rsidR="00C93415" w:rsidRPr="00456A4B" w:rsidRDefault="00C93415">
      <w:pPr>
        <w:pStyle w:val="afb"/>
        <w:numPr>
          <w:ilvl w:val="0"/>
          <w:numId w:val="18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28" w:author="wangq" w:date="2017-08-21T17:25:00Z">
          <w:pPr>
            <w:pStyle w:val="afb"/>
            <w:numPr>
              <w:numId w:val="21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kern w:val="0"/>
          <w:sz w:val="24"/>
          <w:szCs w:val="21"/>
        </w:rPr>
        <w:t>调用微服务</w:t>
      </w:r>
    </w:p>
    <w:p w14:paraId="3760ED0A" w14:textId="77777777" w:rsidR="00C93415" w:rsidRPr="00C3467F" w:rsidRDefault="00C93415">
      <w:pPr>
        <w:pStyle w:val="afb"/>
        <w:numPr>
          <w:ilvl w:val="0"/>
          <w:numId w:val="18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729" w:author="wangq" w:date="2017-08-21T17:25:00Z">
          <w:pPr>
            <w:pStyle w:val="afb"/>
            <w:numPr>
              <w:numId w:val="21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10" w:firstLineChars="0" w:hanging="360"/>
            <w:jc w:val="left"/>
          </w:pPr>
        </w:pPrChange>
      </w:pPr>
      <w:r>
        <w:rPr>
          <w:rFonts w:ascii="宋体" w:hAnsi="宋体"/>
          <w:kern w:val="0"/>
          <w:sz w:val="24"/>
          <w:szCs w:val="21"/>
        </w:rPr>
        <w:t>修改产品信息状态为发布</w:t>
      </w:r>
      <w:r>
        <w:rPr>
          <w:rFonts w:ascii="宋体" w:hAnsi="宋体" w:hint="eastAsia"/>
          <w:kern w:val="0"/>
          <w:sz w:val="24"/>
          <w:szCs w:val="21"/>
        </w:rPr>
        <w:t>。</w:t>
      </w:r>
    </w:p>
    <w:p w14:paraId="1C7267E9" w14:textId="77777777" w:rsidR="00C93415" w:rsidRPr="00F9212D" w:rsidRDefault="00C93415" w:rsidP="00041BC9">
      <w:pPr>
        <w:pStyle w:val="5"/>
      </w:pPr>
      <w:r w:rsidRPr="00F9212D">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64BF137" w14:textId="77777777" w:rsidTr="004E1359">
        <w:tc>
          <w:tcPr>
            <w:tcW w:w="1559" w:type="dxa"/>
            <w:shd w:val="clear" w:color="auto" w:fill="E0E0E0"/>
          </w:tcPr>
          <w:p w14:paraId="6C090FDD"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2B2704C"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28AD361"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2DBD375"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CAF59E1" w14:textId="77777777" w:rsidTr="004E1359">
        <w:tc>
          <w:tcPr>
            <w:tcW w:w="1559" w:type="dxa"/>
            <w:shd w:val="clear" w:color="auto" w:fill="auto"/>
          </w:tcPr>
          <w:p w14:paraId="0A71C74A" w14:textId="77777777" w:rsidR="00C93415" w:rsidRDefault="00C93415" w:rsidP="004E1359">
            <w:pPr>
              <w:jc w:val="left"/>
              <w:rPr>
                <w:rFonts w:ascii="宋体" w:hAnsi="宋体"/>
                <w:snapToGrid w:val="0"/>
                <w:kern w:val="0"/>
              </w:rPr>
            </w:pPr>
            <w:r>
              <w:rPr>
                <w:rFonts w:ascii="宋体" w:hAnsi="宋体" w:hint="eastAsia"/>
                <w:snapToGrid w:val="0"/>
                <w:kern w:val="0"/>
              </w:rPr>
              <w:t>产品主键</w:t>
            </w:r>
          </w:p>
        </w:tc>
        <w:tc>
          <w:tcPr>
            <w:tcW w:w="1701" w:type="dxa"/>
            <w:shd w:val="clear" w:color="auto" w:fill="auto"/>
          </w:tcPr>
          <w:p w14:paraId="49F72279" w14:textId="77777777" w:rsidR="00C93415" w:rsidRDefault="00C93415" w:rsidP="004E1359">
            <w:pPr>
              <w:jc w:val="left"/>
              <w:rPr>
                <w:rFonts w:ascii="宋体" w:hAnsi="宋体"/>
                <w:snapToGrid w:val="0"/>
                <w:kern w:val="0"/>
              </w:rPr>
            </w:pPr>
            <w:r w:rsidRPr="00EF62F7">
              <w:rPr>
                <w:rFonts w:ascii="宋体" w:hAnsi="宋体"/>
                <w:snapToGrid w:val="0"/>
                <w:kern w:val="0"/>
              </w:rPr>
              <w:t>PROD_ID</w:t>
            </w:r>
          </w:p>
        </w:tc>
        <w:tc>
          <w:tcPr>
            <w:tcW w:w="1134" w:type="dxa"/>
            <w:shd w:val="clear" w:color="auto" w:fill="auto"/>
          </w:tcPr>
          <w:p w14:paraId="28F2457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15FA0F9" w14:textId="77777777" w:rsidR="00C93415" w:rsidRPr="00736667" w:rsidRDefault="00C93415" w:rsidP="004E1359">
            <w:pPr>
              <w:jc w:val="left"/>
              <w:rPr>
                <w:rFonts w:ascii="宋体" w:hAnsi="宋体"/>
                <w:snapToGrid w:val="0"/>
                <w:kern w:val="0"/>
              </w:rPr>
            </w:pPr>
          </w:p>
        </w:tc>
      </w:tr>
      <w:tr w:rsidR="00C93415" w:rsidRPr="00736667" w14:paraId="1D257B5E" w14:textId="77777777" w:rsidTr="004E1359">
        <w:tc>
          <w:tcPr>
            <w:tcW w:w="1559" w:type="dxa"/>
            <w:shd w:val="clear" w:color="auto" w:fill="auto"/>
          </w:tcPr>
          <w:p w14:paraId="6E17FC74"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293CE7C0"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20938319"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6192175" w14:textId="77777777" w:rsidR="00C93415" w:rsidRPr="00736667" w:rsidRDefault="00C93415" w:rsidP="004E1359">
            <w:pPr>
              <w:jc w:val="left"/>
              <w:rPr>
                <w:rFonts w:ascii="宋体" w:hAnsi="宋体"/>
                <w:snapToGrid w:val="0"/>
                <w:kern w:val="0"/>
              </w:rPr>
            </w:pPr>
          </w:p>
        </w:tc>
      </w:tr>
    </w:tbl>
    <w:p w14:paraId="41FA9446"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45171413" w14:textId="77777777" w:rsidR="00C93415" w:rsidRPr="00C56A4E" w:rsidRDefault="00C93415" w:rsidP="00C93415"/>
    <w:p w14:paraId="216A0428" w14:textId="77777777" w:rsidR="00C93415" w:rsidRDefault="00C93415" w:rsidP="00041BC9">
      <w:pPr>
        <w:pStyle w:val="5"/>
      </w:pPr>
      <w:r w:rsidRPr="00A52328">
        <w:rPr>
          <w:rFonts w:hint="eastAsia"/>
        </w:rPr>
        <w:t>输出</w:t>
      </w:r>
    </w:p>
    <w:p w14:paraId="7B2E318B"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FDEDC73" w14:textId="77777777" w:rsidTr="004E1359">
        <w:tc>
          <w:tcPr>
            <w:tcW w:w="1559" w:type="dxa"/>
            <w:shd w:val="clear" w:color="auto" w:fill="E0E0E0"/>
          </w:tcPr>
          <w:p w14:paraId="362F987C"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5AF9919B"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353C8DE"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04DB328"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4B8529A" w14:textId="77777777" w:rsidTr="004E1359">
        <w:tc>
          <w:tcPr>
            <w:tcW w:w="1559" w:type="dxa"/>
            <w:shd w:val="clear" w:color="auto" w:fill="auto"/>
          </w:tcPr>
          <w:p w14:paraId="13BBF63B"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2CE1EFBB"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2B6988C"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20714DD" w14:textId="77777777" w:rsidR="00C93415" w:rsidRPr="00736667" w:rsidRDefault="00C93415" w:rsidP="004E1359">
            <w:pPr>
              <w:jc w:val="left"/>
              <w:rPr>
                <w:rFonts w:ascii="宋体" w:hAnsi="宋体"/>
                <w:snapToGrid w:val="0"/>
                <w:kern w:val="0"/>
              </w:rPr>
            </w:pPr>
          </w:p>
        </w:tc>
      </w:tr>
      <w:tr w:rsidR="00C93415" w:rsidRPr="00736667" w14:paraId="0BEFF075" w14:textId="77777777" w:rsidTr="004E1359">
        <w:tc>
          <w:tcPr>
            <w:tcW w:w="1559" w:type="dxa"/>
            <w:shd w:val="clear" w:color="auto" w:fill="auto"/>
          </w:tcPr>
          <w:p w14:paraId="6E45C27F"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5437934"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88D6522"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36D8765" w14:textId="77777777" w:rsidR="00C93415" w:rsidRPr="00736667" w:rsidRDefault="00C93415" w:rsidP="004E1359">
            <w:pPr>
              <w:jc w:val="left"/>
              <w:rPr>
                <w:rFonts w:ascii="宋体" w:hAnsi="宋体"/>
                <w:snapToGrid w:val="0"/>
                <w:kern w:val="0"/>
              </w:rPr>
            </w:pPr>
          </w:p>
        </w:tc>
      </w:tr>
    </w:tbl>
    <w:p w14:paraId="0EE865EA" w14:textId="77777777" w:rsidR="00C93415" w:rsidRDefault="00C93415" w:rsidP="00C93415">
      <w:pPr>
        <w:ind w:firstLineChars="300" w:firstLine="630"/>
      </w:pPr>
      <w:r>
        <w:rPr>
          <w:rFonts w:hint="eastAsia"/>
        </w:rPr>
        <w:t>如果有错误建议直接返回协议体或者抛出异常</w:t>
      </w:r>
    </w:p>
    <w:p w14:paraId="51A145E9" w14:textId="77777777" w:rsidR="000F074E" w:rsidRDefault="000F074E" w:rsidP="00C93415">
      <w:pPr>
        <w:ind w:firstLineChars="300" w:firstLine="630"/>
      </w:pPr>
    </w:p>
    <w:p w14:paraId="241BFAFA" w14:textId="6988269E" w:rsidR="000F074E" w:rsidRPr="0082647F" w:rsidRDefault="000F074E" w:rsidP="000F074E">
      <w:pPr>
        <w:pStyle w:val="4"/>
      </w:pPr>
      <w:r>
        <w:rPr>
          <w:rFonts w:hint="eastAsia"/>
        </w:rPr>
        <w:t>产品下架</w:t>
      </w:r>
    </w:p>
    <w:p w14:paraId="60782056" w14:textId="77777777" w:rsidR="000F074E" w:rsidRDefault="000F074E" w:rsidP="000F074E">
      <w:pPr>
        <w:pStyle w:val="5"/>
      </w:pPr>
      <w:r>
        <w:rPr>
          <w:rFonts w:hint="eastAsia"/>
        </w:rPr>
        <w:t>功能</w:t>
      </w:r>
      <w:r>
        <w:t>描述</w:t>
      </w:r>
    </w:p>
    <w:p w14:paraId="7B7D6312" w14:textId="22ED768F" w:rsidR="000F074E" w:rsidRPr="00A9755C" w:rsidRDefault="000F074E" w:rsidP="000F074E">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提供给管理端人员发布</w:t>
      </w:r>
      <w:r>
        <w:rPr>
          <w:rFonts w:ascii="宋体" w:hAnsi="宋体" w:hint="eastAsia"/>
          <w:kern w:val="0"/>
          <w:sz w:val="24"/>
          <w:szCs w:val="21"/>
        </w:rPr>
        <w:t>下架</w:t>
      </w:r>
      <w:r>
        <w:rPr>
          <w:rFonts w:ascii="宋体" w:hAnsi="宋体"/>
          <w:kern w:val="0"/>
          <w:sz w:val="24"/>
          <w:szCs w:val="21"/>
        </w:rPr>
        <w:t>功能</w:t>
      </w:r>
      <w:r>
        <w:rPr>
          <w:rFonts w:ascii="宋体" w:hAnsi="宋体" w:hint="eastAsia"/>
          <w:kern w:val="0"/>
          <w:sz w:val="24"/>
          <w:szCs w:val="21"/>
        </w:rPr>
        <w:t>。</w:t>
      </w:r>
    </w:p>
    <w:p w14:paraId="144EB5F5" w14:textId="77777777" w:rsidR="000F074E" w:rsidRDefault="000F074E" w:rsidP="000F074E">
      <w:pPr>
        <w:pStyle w:val="5"/>
      </w:pPr>
      <w:r w:rsidRPr="00676A58">
        <w:rPr>
          <w:rFonts w:hint="eastAsia"/>
        </w:rPr>
        <w:t>处理流程</w:t>
      </w:r>
    </w:p>
    <w:p w14:paraId="2AA73AC4" w14:textId="77777777" w:rsidR="000F074E" w:rsidRDefault="000F074E">
      <w:pPr>
        <w:pStyle w:val="afb"/>
        <w:numPr>
          <w:ilvl w:val="0"/>
          <w:numId w:val="22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30" w:author="wangq" w:date="2017-08-21T17:25:00Z">
          <w:pPr>
            <w:pStyle w:val="afb"/>
            <w:numPr>
              <w:numId w:val="265"/>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传入产品主键</w:t>
      </w:r>
    </w:p>
    <w:p w14:paraId="6C8644F8" w14:textId="77777777" w:rsidR="000F074E" w:rsidRPr="00456A4B" w:rsidRDefault="000F074E">
      <w:pPr>
        <w:pStyle w:val="afb"/>
        <w:numPr>
          <w:ilvl w:val="0"/>
          <w:numId w:val="22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31" w:author="wangq" w:date="2017-08-21T17:25:00Z">
          <w:pPr>
            <w:pStyle w:val="afb"/>
            <w:numPr>
              <w:numId w:val="265"/>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调用微服务</w:t>
      </w:r>
    </w:p>
    <w:p w14:paraId="7610E124" w14:textId="77777777" w:rsidR="000F074E" w:rsidRPr="00C3467F" w:rsidRDefault="000F074E">
      <w:pPr>
        <w:pStyle w:val="afb"/>
        <w:numPr>
          <w:ilvl w:val="0"/>
          <w:numId w:val="22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732" w:author="wangq" w:date="2017-08-21T17:25:00Z">
          <w:pPr>
            <w:pStyle w:val="afb"/>
            <w:numPr>
              <w:numId w:val="265"/>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修改产品信息状态为发布</w:t>
      </w:r>
      <w:r>
        <w:rPr>
          <w:rFonts w:ascii="宋体" w:hAnsi="宋体" w:hint="eastAsia"/>
          <w:kern w:val="0"/>
          <w:sz w:val="24"/>
          <w:szCs w:val="21"/>
        </w:rPr>
        <w:t>。</w:t>
      </w:r>
    </w:p>
    <w:p w14:paraId="009A1672" w14:textId="77777777" w:rsidR="000F074E" w:rsidRPr="00F9212D" w:rsidRDefault="000F074E" w:rsidP="000F074E">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0F074E" w:rsidRPr="00736667" w14:paraId="28E69BFE" w14:textId="77777777" w:rsidTr="00B86190">
        <w:tc>
          <w:tcPr>
            <w:tcW w:w="1559" w:type="dxa"/>
            <w:shd w:val="clear" w:color="auto" w:fill="E0E0E0"/>
          </w:tcPr>
          <w:p w14:paraId="325BCA56" w14:textId="77777777" w:rsidR="000F074E" w:rsidRPr="00736667" w:rsidRDefault="000F074E"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066E248E" w14:textId="77777777" w:rsidR="000F074E" w:rsidRPr="00736667" w:rsidRDefault="000F074E"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A7D1C5C" w14:textId="77777777" w:rsidR="000F074E" w:rsidRPr="00736667" w:rsidRDefault="000F074E"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CB5E388" w14:textId="77777777" w:rsidR="000F074E" w:rsidRPr="00736667" w:rsidRDefault="000F074E" w:rsidP="00B86190">
            <w:pPr>
              <w:jc w:val="center"/>
              <w:rPr>
                <w:b/>
                <w:snapToGrid w:val="0"/>
                <w:kern w:val="0"/>
              </w:rPr>
            </w:pPr>
            <w:r w:rsidRPr="00736667">
              <w:rPr>
                <w:rFonts w:hint="eastAsia"/>
                <w:b/>
                <w:snapToGrid w:val="0"/>
                <w:kern w:val="0"/>
              </w:rPr>
              <w:t>备注</w:t>
            </w:r>
          </w:p>
        </w:tc>
      </w:tr>
      <w:tr w:rsidR="000F074E" w:rsidRPr="00736667" w14:paraId="4D039E1E" w14:textId="77777777" w:rsidTr="00B86190">
        <w:tc>
          <w:tcPr>
            <w:tcW w:w="1559" w:type="dxa"/>
            <w:shd w:val="clear" w:color="auto" w:fill="auto"/>
          </w:tcPr>
          <w:p w14:paraId="31FB32F8" w14:textId="77777777" w:rsidR="000F074E" w:rsidRDefault="000F074E" w:rsidP="00B86190">
            <w:pPr>
              <w:jc w:val="left"/>
              <w:rPr>
                <w:rFonts w:ascii="宋体" w:hAnsi="宋体"/>
                <w:snapToGrid w:val="0"/>
                <w:kern w:val="0"/>
              </w:rPr>
            </w:pPr>
            <w:r>
              <w:rPr>
                <w:rFonts w:ascii="宋体" w:hAnsi="宋体" w:hint="eastAsia"/>
                <w:snapToGrid w:val="0"/>
                <w:kern w:val="0"/>
              </w:rPr>
              <w:t>产品主键</w:t>
            </w:r>
          </w:p>
        </w:tc>
        <w:tc>
          <w:tcPr>
            <w:tcW w:w="1701" w:type="dxa"/>
            <w:shd w:val="clear" w:color="auto" w:fill="auto"/>
          </w:tcPr>
          <w:p w14:paraId="0CDF29D1" w14:textId="77777777" w:rsidR="000F074E" w:rsidRDefault="000F074E" w:rsidP="00B86190">
            <w:pPr>
              <w:jc w:val="left"/>
              <w:rPr>
                <w:rFonts w:ascii="宋体" w:hAnsi="宋体"/>
                <w:snapToGrid w:val="0"/>
                <w:kern w:val="0"/>
              </w:rPr>
            </w:pPr>
            <w:r w:rsidRPr="00EF62F7">
              <w:rPr>
                <w:rFonts w:ascii="宋体" w:hAnsi="宋体"/>
                <w:snapToGrid w:val="0"/>
                <w:kern w:val="0"/>
              </w:rPr>
              <w:t>PROD_ID</w:t>
            </w:r>
          </w:p>
        </w:tc>
        <w:tc>
          <w:tcPr>
            <w:tcW w:w="1134" w:type="dxa"/>
            <w:shd w:val="clear" w:color="auto" w:fill="auto"/>
          </w:tcPr>
          <w:p w14:paraId="6853E29B" w14:textId="77777777" w:rsidR="000F074E" w:rsidRDefault="000F074E"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5295089" w14:textId="77777777" w:rsidR="000F074E" w:rsidRPr="00736667" w:rsidRDefault="000F074E" w:rsidP="00B86190">
            <w:pPr>
              <w:jc w:val="left"/>
              <w:rPr>
                <w:rFonts w:ascii="宋体" w:hAnsi="宋体"/>
                <w:snapToGrid w:val="0"/>
                <w:kern w:val="0"/>
              </w:rPr>
            </w:pPr>
          </w:p>
        </w:tc>
      </w:tr>
      <w:tr w:rsidR="000F074E" w:rsidRPr="00736667" w14:paraId="08EAC83A" w14:textId="77777777" w:rsidTr="00B86190">
        <w:tc>
          <w:tcPr>
            <w:tcW w:w="1559" w:type="dxa"/>
            <w:shd w:val="clear" w:color="auto" w:fill="auto"/>
          </w:tcPr>
          <w:p w14:paraId="1ED5B29A" w14:textId="77777777" w:rsidR="000F074E" w:rsidRDefault="000F074E" w:rsidP="00B86190">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07317F49" w14:textId="77777777" w:rsidR="000F074E" w:rsidDel="00CF76B1" w:rsidRDefault="000F074E" w:rsidP="00B86190">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10ECD5FC" w14:textId="77777777" w:rsidR="000F074E" w:rsidRDefault="000F074E"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8D9DC71" w14:textId="77777777" w:rsidR="000F074E" w:rsidRPr="00736667" w:rsidRDefault="000F074E" w:rsidP="00B86190">
            <w:pPr>
              <w:jc w:val="left"/>
              <w:rPr>
                <w:rFonts w:ascii="宋体" w:hAnsi="宋体"/>
                <w:snapToGrid w:val="0"/>
                <w:kern w:val="0"/>
              </w:rPr>
            </w:pPr>
          </w:p>
        </w:tc>
      </w:tr>
    </w:tbl>
    <w:p w14:paraId="320FFF23" w14:textId="77777777" w:rsidR="000F074E" w:rsidRPr="00A9755C" w:rsidRDefault="000F074E" w:rsidP="000F074E">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ABB9FAF" w14:textId="77777777" w:rsidR="000F074E" w:rsidRPr="00C56A4E" w:rsidRDefault="000F074E" w:rsidP="000F074E"/>
    <w:p w14:paraId="7AE9B85D" w14:textId="77777777" w:rsidR="000F074E" w:rsidRDefault="000F074E" w:rsidP="000F074E">
      <w:pPr>
        <w:pStyle w:val="5"/>
      </w:pPr>
      <w:r w:rsidRPr="00A52328">
        <w:rPr>
          <w:rFonts w:hint="eastAsia"/>
        </w:rPr>
        <w:lastRenderedPageBreak/>
        <w:t>输出</w:t>
      </w:r>
    </w:p>
    <w:p w14:paraId="7352C609" w14:textId="77777777" w:rsidR="000F074E" w:rsidRPr="007F58D2" w:rsidRDefault="000F074E" w:rsidP="000F074E">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0F074E" w:rsidRPr="00736667" w14:paraId="465D423B" w14:textId="77777777" w:rsidTr="00B86190">
        <w:tc>
          <w:tcPr>
            <w:tcW w:w="1559" w:type="dxa"/>
            <w:shd w:val="clear" w:color="auto" w:fill="E0E0E0"/>
          </w:tcPr>
          <w:p w14:paraId="49844A05" w14:textId="77777777" w:rsidR="000F074E" w:rsidRPr="00736667" w:rsidRDefault="000F074E" w:rsidP="00B86190">
            <w:pPr>
              <w:jc w:val="center"/>
              <w:rPr>
                <w:b/>
                <w:snapToGrid w:val="0"/>
                <w:kern w:val="0"/>
              </w:rPr>
            </w:pPr>
            <w:r w:rsidRPr="00736667">
              <w:rPr>
                <w:rFonts w:hint="eastAsia"/>
                <w:b/>
                <w:snapToGrid w:val="0"/>
                <w:kern w:val="0"/>
              </w:rPr>
              <w:t>输入要素</w:t>
            </w:r>
          </w:p>
        </w:tc>
        <w:tc>
          <w:tcPr>
            <w:tcW w:w="1701" w:type="dxa"/>
            <w:shd w:val="clear" w:color="auto" w:fill="E0E0E0"/>
          </w:tcPr>
          <w:p w14:paraId="73187A4E" w14:textId="77777777" w:rsidR="000F074E" w:rsidRPr="00736667" w:rsidRDefault="000F074E" w:rsidP="00B8619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D18F009" w14:textId="77777777" w:rsidR="000F074E" w:rsidRPr="00736667" w:rsidRDefault="000F074E" w:rsidP="00B8619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0BD39C0" w14:textId="77777777" w:rsidR="000F074E" w:rsidRPr="00736667" w:rsidRDefault="000F074E" w:rsidP="00B86190">
            <w:pPr>
              <w:jc w:val="center"/>
              <w:rPr>
                <w:b/>
                <w:snapToGrid w:val="0"/>
                <w:kern w:val="0"/>
              </w:rPr>
            </w:pPr>
            <w:r w:rsidRPr="00736667">
              <w:rPr>
                <w:rFonts w:hint="eastAsia"/>
                <w:b/>
                <w:snapToGrid w:val="0"/>
                <w:kern w:val="0"/>
              </w:rPr>
              <w:t>备注</w:t>
            </w:r>
          </w:p>
        </w:tc>
      </w:tr>
      <w:tr w:rsidR="000F074E" w:rsidRPr="00736667" w14:paraId="1B186B03" w14:textId="77777777" w:rsidTr="00B86190">
        <w:tc>
          <w:tcPr>
            <w:tcW w:w="1559" w:type="dxa"/>
            <w:shd w:val="clear" w:color="auto" w:fill="auto"/>
          </w:tcPr>
          <w:p w14:paraId="02C2B637" w14:textId="77777777" w:rsidR="000F074E" w:rsidRPr="00736667" w:rsidRDefault="000F074E" w:rsidP="00B86190">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2D51B39" w14:textId="77777777" w:rsidR="000F074E" w:rsidRPr="00736667" w:rsidRDefault="000F074E" w:rsidP="00B86190">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48218E0" w14:textId="77777777" w:rsidR="000F074E" w:rsidRPr="00736667" w:rsidRDefault="000F074E"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E011892" w14:textId="77777777" w:rsidR="000F074E" w:rsidRPr="00736667" w:rsidRDefault="000F074E" w:rsidP="00B86190">
            <w:pPr>
              <w:jc w:val="left"/>
              <w:rPr>
                <w:rFonts w:ascii="宋体" w:hAnsi="宋体"/>
                <w:snapToGrid w:val="0"/>
                <w:kern w:val="0"/>
              </w:rPr>
            </w:pPr>
          </w:p>
        </w:tc>
      </w:tr>
      <w:tr w:rsidR="000F074E" w:rsidRPr="00736667" w14:paraId="6B581A20" w14:textId="77777777" w:rsidTr="00B86190">
        <w:tc>
          <w:tcPr>
            <w:tcW w:w="1559" w:type="dxa"/>
            <w:shd w:val="clear" w:color="auto" w:fill="auto"/>
          </w:tcPr>
          <w:p w14:paraId="12CE20FE" w14:textId="77777777" w:rsidR="000F074E" w:rsidRPr="00736667" w:rsidRDefault="000F074E" w:rsidP="00B86190">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8D46E05" w14:textId="77777777" w:rsidR="000F074E" w:rsidRPr="00736667" w:rsidRDefault="000F074E" w:rsidP="00B86190">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588D5CB4" w14:textId="77777777" w:rsidR="000F074E" w:rsidRPr="00736667" w:rsidRDefault="000F074E" w:rsidP="00B86190">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22A49A5" w14:textId="77777777" w:rsidR="000F074E" w:rsidRPr="00736667" w:rsidRDefault="000F074E" w:rsidP="00B86190">
            <w:pPr>
              <w:jc w:val="left"/>
              <w:rPr>
                <w:rFonts w:ascii="宋体" w:hAnsi="宋体"/>
                <w:snapToGrid w:val="0"/>
                <w:kern w:val="0"/>
              </w:rPr>
            </w:pPr>
          </w:p>
        </w:tc>
      </w:tr>
    </w:tbl>
    <w:p w14:paraId="6AA0564F" w14:textId="2DEF4000" w:rsidR="000F074E" w:rsidRDefault="000F074E" w:rsidP="00C93415">
      <w:pPr>
        <w:ind w:firstLineChars="300" w:firstLine="630"/>
      </w:pPr>
      <w:r>
        <w:rPr>
          <w:rFonts w:hint="eastAsia"/>
        </w:rPr>
        <w:t>如果有错误建议直接返回协议体或者抛出异常</w:t>
      </w:r>
    </w:p>
    <w:p w14:paraId="049A7856" w14:textId="77777777" w:rsidR="00C93415" w:rsidRPr="0082647F" w:rsidRDefault="00C93415" w:rsidP="00041BC9">
      <w:pPr>
        <w:pStyle w:val="4"/>
      </w:pPr>
      <w:r>
        <w:rPr>
          <w:rFonts w:hint="eastAsia"/>
        </w:rPr>
        <w:t>分页查询产品审核</w:t>
      </w:r>
    </w:p>
    <w:p w14:paraId="350722CE" w14:textId="77777777" w:rsidR="00C93415" w:rsidRDefault="00C93415" w:rsidP="00041BC9">
      <w:pPr>
        <w:pStyle w:val="5"/>
      </w:pPr>
      <w:r>
        <w:rPr>
          <w:rFonts w:hint="eastAsia"/>
        </w:rPr>
        <w:t>功能</w:t>
      </w:r>
      <w:r>
        <w:t>描述</w:t>
      </w:r>
    </w:p>
    <w:p w14:paraId="6DCF0F13"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提供给管理人查询</w:t>
      </w:r>
      <w:r>
        <w:rPr>
          <w:rFonts w:ascii="宋体" w:hAnsi="宋体" w:hint="eastAsia"/>
          <w:kern w:val="0"/>
          <w:sz w:val="24"/>
          <w:szCs w:val="21"/>
        </w:rPr>
        <w:t>可</w:t>
      </w:r>
      <w:r>
        <w:rPr>
          <w:rFonts w:ascii="宋体" w:hAnsi="宋体"/>
          <w:kern w:val="0"/>
          <w:sz w:val="24"/>
          <w:szCs w:val="21"/>
        </w:rPr>
        <w:t>审核的产品功能</w:t>
      </w:r>
      <w:r>
        <w:rPr>
          <w:rFonts w:ascii="宋体" w:hAnsi="宋体" w:hint="eastAsia"/>
          <w:kern w:val="0"/>
          <w:sz w:val="24"/>
          <w:szCs w:val="21"/>
        </w:rPr>
        <w:t>。</w:t>
      </w:r>
    </w:p>
    <w:p w14:paraId="3B824EBA" w14:textId="77777777" w:rsidR="00C93415" w:rsidRDefault="00C93415" w:rsidP="00041BC9">
      <w:pPr>
        <w:pStyle w:val="5"/>
      </w:pPr>
      <w:r w:rsidRPr="00676A58">
        <w:rPr>
          <w:rFonts w:hint="eastAsia"/>
        </w:rPr>
        <w:t>处理流程</w:t>
      </w:r>
    </w:p>
    <w:p w14:paraId="1113151B" w14:textId="77777777" w:rsidR="00C93415" w:rsidRDefault="00C93415">
      <w:pPr>
        <w:pStyle w:val="afb"/>
        <w:numPr>
          <w:ilvl w:val="0"/>
          <w:numId w:val="189"/>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33" w:author="wangq" w:date="2017-08-21T17:25:00Z">
          <w:pPr>
            <w:pStyle w:val="afb"/>
            <w:numPr>
              <w:numId w:val="216"/>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ab/>
      </w:r>
      <w:r>
        <w:rPr>
          <w:rFonts w:ascii="宋体" w:hAnsi="宋体" w:hint="eastAsia"/>
          <w:kern w:val="0"/>
          <w:sz w:val="24"/>
          <w:szCs w:val="21"/>
        </w:rPr>
        <w:t>输入分页查询条件</w:t>
      </w:r>
    </w:p>
    <w:p w14:paraId="241D76FD" w14:textId="77777777" w:rsidR="00C93415" w:rsidRPr="00456A4B" w:rsidRDefault="00C93415">
      <w:pPr>
        <w:pStyle w:val="afb"/>
        <w:numPr>
          <w:ilvl w:val="0"/>
          <w:numId w:val="18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34" w:author="wangq" w:date="2017-08-21T17:25:00Z">
          <w:pPr>
            <w:pStyle w:val="afb"/>
            <w:numPr>
              <w:numId w:val="21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调用微服务</w:t>
      </w:r>
    </w:p>
    <w:p w14:paraId="196A9B02" w14:textId="77777777" w:rsidR="00C93415" w:rsidRPr="006B649A" w:rsidRDefault="00C93415">
      <w:pPr>
        <w:pStyle w:val="afb"/>
        <w:numPr>
          <w:ilvl w:val="0"/>
          <w:numId w:val="18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35" w:author="wangq" w:date="2017-08-21T17:25:00Z">
          <w:pPr>
            <w:pStyle w:val="afb"/>
            <w:numPr>
              <w:numId w:val="21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查询出状态为待审核的数据</w:t>
      </w:r>
    </w:p>
    <w:p w14:paraId="29C96010" w14:textId="77777777" w:rsidR="00C93415" w:rsidRPr="00C3467F" w:rsidRDefault="00C93415" w:rsidP="00C93415">
      <w:pPr>
        <w:rPr>
          <w:rFonts w:ascii="宋体" w:hAnsi="宋体"/>
          <w:kern w:val="0"/>
          <w:szCs w:val="21"/>
        </w:rPr>
      </w:pPr>
      <w:r>
        <w:rPr>
          <w:rFonts w:hint="eastAsia"/>
          <w:b/>
          <w:sz w:val="24"/>
          <w:szCs w:val="24"/>
        </w:rPr>
        <w:t xml:space="preserve">       </w:t>
      </w:r>
    </w:p>
    <w:p w14:paraId="2D771277"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1416E728" w14:textId="77777777" w:rsidTr="004E1359">
        <w:tc>
          <w:tcPr>
            <w:tcW w:w="1559" w:type="dxa"/>
            <w:shd w:val="clear" w:color="auto" w:fill="E0E0E0"/>
          </w:tcPr>
          <w:p w14:paraId="4C0C321A"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AEAE53E"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0692E2C"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E1D4619"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16CBDD29" w14:textId="77777777" w:rsidTr="004E1359">
        <w:tc>
          <w:tcPr>
            <w:tcW w:w="1559" w:type="dxa"/>
            <w:shd w:val="clear" w:color="auto" w:fill="auto"/>
          </w:tcPr>
          <w:p w14:paraId="4DAE943D" w14:textId="77777777" w:rsidR="00C93415" w:rsidRDefault="00C93415" w:rsidP="004E1359">
            <w:pPr>
              <w:jc w:val="left"/>
              <w:rPr>
                <w:rFonts w:ascii="宋体" w:hAnsi="宋体"/>
                <w:snapToGrid w:val="0"/>
                <w:kern w:val="0"/>
              </w:rPr>
            </w:pPr>
            <w:r>
              <w:rPr>
                <w:rFonts w:ascii="宋体" w:hAnsi="宋体" w:hint="eastAsia"/>
                <w:snapToGrid w:val="0"/>
                <w:kern w:val="0"/>
              </w:rPr>
              <w:t>产品名称</w:t>
            </w:r>
          </w:p>
        </w:tc>
        <w:tc>
          <w:tcPr>
            <w:tcW w:w="1701" w:type="dxa"/>
            <w:shd w:val="clear" w:color="auto" w:fill="auto"/>
          </w:tcPr>
          <w:p w14:paraId="3D79D688" w14:textId="77777777" w:rsidR="00C93415" w:rsidRDefault="00C93415" w:rsidP="004E1359">
            <w:pPr>
              <w:jc w:val="left"/>
              <w:rPr>
                <w:rFonts w:ascii="宋体" w:hAnsi="宋体"/>
                <w:snapToGrid w:val="0"/>
                <w:kern w:val="0"/>
              </w:rPr>
            </w:pPr>
            <w:r>
              <w:rPr>
                <w:rFonts w:ascii="宋体" w:hAnsi="宋体"/>
                <w:snapToGrid w:val="0"/>
                <w:kern w:val="0"/>
              </w:rPr>
              <w:t>PROD_NAME</w:t>
            </w:r>
          </w:p>
        </w:tc>
        <w:tc>
          <w:tcPr>
            <w:tcW w:w="1134" w:type="dxa"/>
            <w:shd w:val="clear" w:color="auto" w:fill="auto"/>
          </w:tcPr>
          <w:p w14:paraId="0627E83E"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440534EA" w14:textId="77777777" w:rsidR="00C93415" w:rsidRPr="00736667" w:rsidRDefault="00C93415" w:rsidP="004E1359">
            <w:pPr>
              <w:jc w:val="left"/>
              <w:rPr>
                <w:rFonts w:ascii="宋体" w:hAnsi="宋体"/>
                <w:snapToGrid w:val="0"/>
                <w:kern w:val="0"/>
              </w:rPr>
            </w:pPr>
          </w:p>
        </w:tc>
      </w:tr>
      <w:tr w:rsidR="00C93415" w:rsidRPr="00736667" w14:paraId="58BBBB07" w14:textId="77777777" w:rsidTr="004E1359">
        <w:tc>
          <w:tcPr>
            <w:tcW w:w="1559" w:type="dxa"/>
            <w:shd w:val="clear" w:color="auto" w:fill="auto"/>
          </w:tcPr>
          <w:p w14:paraId="25F033CE" w14:textId="77777777" w:rsidR="00C93415" w:rsidRDefault="00C93415" w:rsidP="004E1359">
            <w:pPr>
              <w:jc w:val="left"/>
              <w:rPr>
                <w:rFonts w:ascii="宋体" w:hAnsi="宋体"/>
                <w:snapToGrid w:val="0"/>
                <w:kern w:val="0"/>
              </w:rPr>
            </w:pPr>
            <w:r>
              <w:rPr>
                <w:rFonts w:ascii="宋体" w:hAnsi="宋体" w:hint="eastAsia"/>
                <w:snapToGrid w:val="0"/>
                <w:kern w:val="0"/>
              </w:rPr>
              <w:t>资金方名称</w:t>
            </w:r>
          </w:p>
        </w:tc>
        <w:tc>
          <w:tcPr>
            <w:tcW w:w="1701" w:type="dxa"/>
            <w:shd w:val="clear" w:color="auto" w:fill="auto"/>
          </w:tcPr>
          <w:p w14:paraId="0B002B5F" w14:textId="77777777" w:rsidR="00C93415" w:rsidRDefault="00C93415" w:rsidP="004E1359">
            <w:pPr>
              <w:jc w:val="left"/>
              <w:rPr>
                <w:rFonts w:ascii="宋体" w:hAnsi="宋体"/>
                <w:snapToGrid w:val="0"/>
                <w:kern w:val="0"/>
              </w:rPr>
            </w:pPr>
            <w:r>
              <w:rPr>
                <w:rFonts w:ascii="宋体" w:hAnsi="宋体" w:hint="eastAsia"/>
                <w:snapToGrid w:val="0"/>
                <w:kern w:val="0"/>
              </w:rPr>
              <w:t>COMPANY_USER</w:t>
            </w:r>
          </w:p>
        </w:tc>
        <w:tc>
          <w:tcPr>
            <w:tcW w:w="1134" w:type="dxa"/>
            <w:shd w:val="clear" w:color="auto" w:fill="auto"/>
          </w:tcPr>
          <w:p w14:paraId="208CA492"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4E922C56" w14:textId="77777777" w:rsidR="00C93415" w:rsidRPr="00736667" w:rsidRDefault="00C93415" w:rsidP="004E1359">
            <w:pPr>
              <w:jc w:val="left"/>
              <w:rPr>
                <w:rFonts w:ascii="宋体" w:hAnsi="宋体"/>
                <w:snapToGrid w:val="0"/>
                <w:kern w:val="0"/>
              </w:rPr>
            </w:pPr>
          </w:p>
        </w:tc>
      </w:tr>
      <w:tr w:rsidR="00D46B87" w:rsidRPr="00736667" w14:paraId="09597531" w14:textId="77777777" w:rsidTr="004E1359">
        <w:tc>
          <w:tcPr>
            <w:tcW w:w="1559" w:type="dxa"/>
            <w:shd w:val="clear" w:color="auto" w:fill="auto"/>
          </w:tcPr>
          <w:p w14:paraId="3587BB9E" w14:textId="1F9E63C3" w:rsidR="00D46B87" w:rsidRDefault="00D46B87" w:rsidP="004E1359">
            <w:pPr>
              <w:jc w:val="left"/>
              <w:rPr>
                <w:rFonts w:ascii="宋体" w:hAnsi="宋体"/>
                <w:snapToGrid w:val="0"/>
                <w:kern w:val="0"/>
              </w:rPr>
            </w:pPr>
            <w:r>
              <w:rPr>
                <w:rFonts w:ascii="宋体" w:hAnsi="宋体" w:hint="eastAsia"/>
                <w:snapToGrid w:val="0"/>
                <w:kern w:val="0"/>
              </w:rPr>
              <w:t>产品</w:t>
            </w:r>
            <w:r>
              <w:rPr>
                <w:rFonts w:ascii="宋体" w:hAnsi="宋体"/>
                <w:snapToGrid w:val="0"/>
                <w:kern w:val="0"/>
              </w:rPr>
              <w:t>类型</w:t>
            </w:r>
          </w:p>
        </w:tc>
        <w:tc>
          <w:tcPr>
            <w:tcW w:w="1701" w:type="dxa"/>
            <w:shd w:val="clear" w:color="auto" w:fill="auto"/>
          </w:tcPr>
          <w:p w14:paraId="33356B4D" w14:textId="77777777" w:rsidR="00D46B87" w:rsidRDefault="00D46B87" w:rsidP="004E1359">
            <w:pPr>
              <w:jc w:val="left"/>
              <w:rPr>
                <w:rFonts w:ascii="宋体" w:hAnsi="宋体"/>
                <w:snapToGrid w:val="0"/>
                <w:kern w:val="0"/>
              </w:rPr>
            </w:pPr>
          </w:p>
        </w:tc>
        <w:tc>
          <w:tcPr>
            <w:tcW w:w="1134" w:type="dxa"/>
            <w:shd w:val="clear" w:color="auto" w:fill="auto"/>
          </w:tcPr>
          <w:p w14:paraId="236226B7" w14:textId="7A0ABB79" w:rsidR="00D46B87" w:rsidRDefault="00D46B87"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77407BC" w14:textId="77777777" w:rsidR="00D46B87" w:rsidRPr="00736667" w:rsidRDefault="00D46B87" w:rsidP="004E1359">
            <w:pPr>
              <w:jc w:val="left"/>
              <w:rPr>
                <w:rFonts w:ascii="宋体" w:hAnsi="宋体"/>
                <w:snapToGrid w:val="0"/>
                <w:kern w:val="0"/>
              </w:rPr>
            </w:pPr>
          </w:p>
        </w:tc>
      </w:tr>
      <w:tr w:rsidR="00C93415" w:rsidRPr="00736667" w14:paraId="5ABA8503" w14:textId="77777777" w:rsidTr="004E1359">
        <w:tc>
          <w:tcPr>
            <w:tcW w:w="1559" w:type="dxa"/>
            <w:shd w:val="clear" w:color="auto" w:fill="auto"/>
          </w:tcPr>
          <w:p w14:paraId="3502E8F0"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4BAF2085"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187F6649"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A83BB6F" w14:textId="77777777" w:rsidR="00C93415" w:rsidRPr="00736667" w:rsidRDefault="00C93415" w:rsidP="004E1359">
            <w:pPr>
              <w:jc w:val="left"/>
              <w:rPr>
                <w:rFonts w:ascii="宋体" w:hAnsi="宋体"/>
                <w:snapToGrid w:val="0"/>
                <w:kern w:val="0"/>
              </w:rPr>
            </w:pPr>
          </w:p>
        </w:tc>
      </w:tr>
      <w:tr w:rsidR="00C93415" w:rsidRPr="00736667" w14:paraId="55002D9C" w14:textId="77777777" w:rsidTr="004E1359">
        <w:tc>
          <w:tcPr>
            <w:tcW w:w="1559" w:type="dxa"/>
            <w:shd w:val="clear" w:color="auto" w:fill="auto"/>
          </w:tcPr>
          <w:p w14:paraId="408DAF50" w14:textId="77777777" w:rsidR="00C93415" w:rsidRDefault="00C93415" w:rsidP="004E1359">
            <w:pPr>
              <w:jc w:val="left"/>
              <w:rPr>
                <w:rFonts w:ascii="宋体" w:hAnsi="宋体"/>
                <w:snapToGrid w:val="0"/>
                <w:kern w:val="0"/>
              </w:rPr>
            </w:pPr>
            <w:r>
              <w:rPr>
                <w:rFonts w:ascii="宋体" w:hAnsi="宋体" w:hint="eastAsia"/>
                <w:snapToGrid w:val="0"/>
                <w:kern w:val="0"/>
              </w:rPr>
              <w:t>开始记录</w:t>
            </w:r>
          </w:p>
        </w:tc>
        <w:tc>
          <w:tcPr>
            <w:tcW w:w="1701" w:type="dxa"/>
            <w:shd w:val="clear" w:color="auto" w:fill="auto"/>
          </w:tcPr>
          <w:p w14:paraId="168B6722" w14:textId="77777777" w:rsidR="00C93415" w:rsidRDefault="00C93415" w:rsidP="004E1359">
            <w:pPr>
              <w:jc w:val="left"/>
              <w:rPr>
                <w:rFonts w:ascii="宋体" w:hAnsi="宋体"/>
                <w:snapToGrid w:val="0"/>
                <w:kern w:val="0"/>
              </w:rPr>
            </w:pPr>
            <w:r>
              <w:rPr>
                <w:rFonts w:ascii="宋体" w:hAnsi="宋体" w:hint="eastAsia"/>
                <w:snapToGrid w:val="0"/>
                <w:kern w:val="0"/>
              </w:rPr>
              <w:t>start</w:t>
            </w:r>
          </w:p>
        </w:tc>
        <w:tc>
          <w:tcPr>
            <w:tcW w:w="1134" w:type="dxa"/>
            <w:shd w:val="clear" w:color="auto" w:fill="auto"/>
          </w:tcPr>
          <w:p w14:paraId="7D00395F"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CA5F04B" w14:textId="77777777" w:rsidR="00C93415" w:rsidRPr="00736667" w:rsidRDefault="00C93415" w:rsidP="004E1359">
            <w:pPr>
              <w:jc w:val="left"/>
              <w:rPr>
                <w:rFonts w:ascii="宋体" w:hAnsi="宋体"/>
                <w:snapToGrid w:val="0"/>
                <w:kern w:val="0"/>
              </w:rPr>
            </w:pPr>
          </w:p>
        </w:tc>
      </w:tr>
      <w:tr w:rsidR="00C93415" w:rsidRPr="00736667" w14:paraId="056788A2" w14:textId="77777777" w:rsidTr="004E1359">
        <w:tc>
          <w:tcPr>
            <w:tcW w:w="1559" w:type="dxa"/>
            <w:shd w:val="clear" w:color="auto" w:fill="auto"/>
          </w:tcPr>
          <w:p w14:paraId="02E294A4" w14:textId="77777777" w:rsidR="00C93415" w:rsidRDefault="00C93415" w:rsidP="004E1359">
            <w:pPr>
              <w:jc w:val="left"/>
              <w:rPr>
                <w:rFonts w:ascii="宋体" w:hAnsi="宋体"/>
                <w:snapToGrid w:val="0"/>
                <w:kern w:val="0"/>
              </w:rPr>
            </w:pPr>
            <w:r>
              <w:rPr>
                <w:rFonts w:ascii="宋体" w:hAnsi="宋体" w:hint="eastAsia"/>
                <w:snapToGrid w:val="0"/>
                <w:kern w:val="0"/>
              </w:rPr>
              <w:t>分页条数</w:t>
            </w:r>
          </w:p>
        </w:tc>
        <w:tc>
          <w:tcPr>
            <w:tcW w:w="1701" w:type="dxa"/>
            <w:shd w:val="clear" w:color="auto" w:fill="auto"/>
          </w:tcPr>
          <w:p w14:paraId="496CF852" w14:textId="2AE854A0" w:rsidR="00C93415" w:rsidRDefault="00595F44" w:rsidP="004E1359">
            <w:pPr>
              <w:jc w:val="left"/>
              <w:rPr>
                <w:rFonts w:ascii="宋体" w:hAnsi="宋体"/>
                <w:snapToGrid w:val="0"/>
                <w:kern w:val="0"/>
              </w:rPr>
            </w:pPr>
            <w:r>
              <w:rPr>
                <w:rFonts w:ascii="宋体" w:hAnsi="宋体" w:hint="eastAsia"/>
                <w:snapToGrid w:val="0"/>
                <w:kern w:val="0"/>
              </w:rPr>
              <w:t>rows</w:t>
            </w:r>
          </w:p>
        </w:tc>
        <w:tc>
          <w:tcPr>
            <w:tcW w:w="1134" w:type="dxa"/>
            <w:shd w:val="clear" w:color="auto" w:fill="auto"/>
          </w:tcPr>
          <w:p w14:paraId="747F4A1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24A3F34" w14:textId="77777777" w:rsidR="00C93415" w:rsidRPr="00736667" w:rsidRDefault="00C93415" w:rsidP="004E1359">
            <w:pPr>
              <w:jc w:val="left"/>
              <w:rPr>
                <w:rFonts w:ascii="宋体" w:hAnsi="宋体"/>
                <w:snapToGrid w:val="0"/>
                <w:kern w:val="0"/>
              </w:rPr>
            </w:pPr>
          </w:p>
        </w:tc>
      </w:tr>
    </w:tbl>
    <w:p w14:paraId="6FF1610D"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A252463" w14:textId="77777777" w:rsidR="00C93415" w:rsidRPr="00C56A4E" w:rsidRDefault="00C93415" w:rsidP="00C93415"/>
    <w:p w14:paraId="1DF1BCC3" w14:textId="77777777" w:rsidR="00C93415" w:rsidRPr="00A52328" w:rsidRDefault="00C93415" w:rsidP="00041BC9">
      <w:pPr>
        <w:pStyle w:val="5"/>
      </w:pPr>
      <w:r w:rsidRPr="00A52328">
        <w:rPr>
          <w:rFonts w:hint="eastAsia"/>
        </w:rPr>
        <w:t>输出</w:t>
      </w:r>
    </w:p>
    <w:p w14:paraId="5DE353AA"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147ACCA1" w14:textId="77777777" w:rsidTr="004E1359">
        <w:tc>
          <w:tcPr>
            <w:tcW w:w="1559" w:type="dxa"/>
            <w:shd w:val="clear" w:color="auto" w:fill="E0E0E0"/>
          </w:tcPr>
          <w:p w14:paraId="750D7DE4" w14:textId="77777777" w:rsidR="00C93415" w:rsidRPr="00736667" w:rsidRDefault="00C93415" w:rsidP="004E1359">
            <w:pPr>
              <w:jc w:val="center"/>
              <w:rPr>
                <w:b/>
                <w:snapToGrid w:val="0"/>
                <w:kern w:val="0"/>
              </w:rPr>
            </w:pPr>
            <w:r w:rsidRPr="00736667">
              <w:rPr>
                <w:rFonts w:hint="eastAsia"/>
                <w:b/>
                <w:snapToGrid w:val="0"/>
                <w:kern w:val="0"/>
              </w:rPr>
              <w:lastRenderedPageBreak/>
              <w:t>输入要素</w:t>
            </w:r>
          </w:p>
        </w:tc>
        <w:tc>
          <w:tcPr>
            <w:tcW w:w="1701" w:type="dxa"/>
            <w:shd w:val="clear" w:color="auto" w:fill="E0E0E0"/>
          </w:tcPr>
          <w:p w14:paraId="21A38B91"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A2DF758"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076B140"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5585F84" w14:textId="77777777" w:rsidTr="004E1359">
        <w:tc>
          <w:tcPr>
            <w:tcW w:w="1559" w:type="dxa"/>
            <w:shd w:val="clear" w:color="auto" w:fill="auto"/>
          </w:tcPr>
          <w:p w14:paraId="4608F103"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6012E697"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0251B47"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A944644" w14:textId="77777777" w:rsidR="00C93415" w:rsidRPr="00736667" w:rsidRDefault="00C93415" w:rsidP="004E1359">
            <w:pPr>
              <w:jc w:val="left"/>
              <w:rPr>
                <w:rFonts w:ascii="宋体" w:hAnsi="宋体"/>
                <w:snapToGrid w:val="0"/>
                <w:kern w:val="0"/>
              </w:rPr>
            </w:pPr>
          </w:p>
        </w:tc>
      </w:tr>
      <w:tr w:rsidR="00C93415" w:rsidRPr="00736667" w14:paraId="6CD8654F" w14:textId="77777777" w:rsidTr="004E1359">
        <w:tc>
          <w:tcPr>
            <w:tcW w:w="1559" w:type="dxa"/>
            <w:shd w:val="clear" w:color="auto" w:fill="auto"/>
          </w:tcPr>
          <w:p w14:paraId="0A55295E"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020A989"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00148A98"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F15A7F0" w14:textId="77777777" w:rsidR="00C93415" w:rsidRPr="00736667" w:rsidRDefault="00C93415" w:rsidP="004E1359">
            <w:pPr>
              <w:jc w:val="left"/>
              <w:rPr>
                <w:rFonts w:ascii="宋体" w:hAnsi="宋体"/>
                <w:snapToGrid w:val="0"/>
                <w:kern w:val="0"/>
              </w:rPr>
            </w:pPr>
          </w:p>
        </w:tc>
      </w:tr>
    </w:tbl>
    <w:p w14:paraId="44B377F1" w14:textId="77777777" w:rsidR="00C93415" w:rsidRPr="00F27462" w:rsidRDefault="00C93415" w:rsidP="00C93415">
      <w:pPr>
        <w:ind w:firstLineChars="300" w:firstLine="630"/>
      </w:pPr>
      <w:r>
        <w:rPr>
          <w:rFonts w:hint="eastAsia"/>
        </w:rPr>
        <w:t>如果有错误建议直接返回协议体或者抛出异常</w:t>
      </w:r>
    </w:p>
    <w:p w14:paraId="340D364A"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05990C9D" w14:textId="77777777" w:rsidTr="004E1359">
        <w:tc>
          <w:tcPr>
            <w:tcW w:w="1559" w:type="dxa"/>
            <w:shd w:val="clear" w:color="auto" w:fill="E0E0E0"/>
          </w:tcPr>
          <w:p w14:paraId="79E87146"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654E73B4"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DB9A22D"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58F4D66"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5BFA318" w14:textId="77777777" w:rsidTr="004E1359">
        <w:tc>
          <w:tcPr>
            <w:tcW w:w="1559" w:type="dxa"/>
            <w:shd w:val="clear" w:color="auto" w:fill="auto"/>
            <w:vAlign w:val="center"/>
          </w:tcPr>
          <w:p w14:paraId="5B858C3F" w14:textId="77777777" w:rsidR="00C93415" w:rsidRDefault="00C93415" w:rsidP="004E1359">
            <w:pPr>
              <w:widowControl/>
              <w:jc w:val="left"/>
              <w:rPr>
                <w:rFonts w:ascii="宋体" w:hAnsi="宋体"/>
                <w:sz w:val="20"/>
                <w:szCs w:val="20"/>
              </w:rPr>
            </w:pPr>
            <w:r w:rsidRPr="009A3B2E">
              <w:rPr>
                <w:rFonts w:hint="eastAsia"/>
                <w:sz w:val="20"/>
                <w:szCs w:val="20"/>
              </w:rPr>
              <w:t>产品唯一标识</w:t>
            </w:r>
          </w:p>
        </w:tc>
        <w:tc>
          <w:tcPr>
            <w:tcW w:w="1701" w:type="dxa"/>
            <w:shd w:val="clear" w:color="auto" w:fill="auto"/>
            <w:vAlign w:val="center"/>
          </w:tcPr>
          <w:p w14:paraId="2D6222FB" w14:textId="77777777" w:rsidR="00C93415" w:rsidRDefault="00C93415" w:rsidP="004E1359">
            <w:pPr>
              <w:widowControl/>
              <w:jc w:val="left"/>
              <w:rPr>
                <w:rFonts w:ascii="宋体" w:hAnsi="宋体"/>
                <w:color w:val="000000"/>
                <w:sz w:val="22"/>
              </w:rPr>
            </w:pPr>
            <w:r w:rsidRPr="003832B0">
              <w:rPr>
                <w:rFonts w:ascii="宋体" w:hAnsi="宋体"/>
                <w:color w:val="000000"/>
                <w:sz w:val="22"/>
              </w:rPr>
              <w:t>PROD_ID</w:t>
            </w:r>
          </w:p>
        </w:tc>
        <w:tc>
          <w:tcPr>
            <w:tcW w:w="1134" w:type="dxa"/>
            <w:shd w:val="clear" w:color="auto" w:fill="auto"/>
          </w:tcPr>
          <w:p w14:paraId="28E4C5B6"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6B819861" w14:textId="77777777" w:rsidR="00C93415" w:rsidRPr="00736667" w:rsidRDefault="00C93415" w:rsidP="004E1359">
            <w:pPr>
              <w:jc w:val="left"/>
              <w:rPr>
                <w:rFonts w:ascii="宋体" w:hAnsi="宋体"/>
                <w:snapToGrid w:val="0"/>
                <w:kern w:val="0"/>
              </w:rPr>
            </w:pPr>
          </w:p>
        </w:tc>
      </w:tr>
      <w:tr w:rsidR="00C93415" w:rsidRPr="00736667" w14:paraId="1138DC41" w14:textId="77777777" w:rsidTr="004E1359">
        <w:tc>
          <w:tcPr>
            <w:tcW w:w="1559" w:type="dxa"/>
            <w:shd w:val="clear" w:color="auto" w:fill="auto"/>
            <w:vAlign w:val="center"/>
          </w:tcPr>
          <w:p w14:paraId="03E0B241" w14:textId="77777777" w:rsidR="00C93415" w:rsidRPr="00362F6A" w:rsidRDefault="00C93415" w:rsidP="004E1359">
            <w:pPr>
              <w:widowControl/>
              <w:jc w:val="left"/>
              <w:rPr>
                <w:rFonts w:ascii="宋体" w:hAnsi="宋体"/>
                <w:sz w:val="20"/>
                <w:szCs w:val="20"/>
              </w:rPr>
            </w:pPr>
            <w:r w:rsidRPr="00D60DD3">
              <w:rPr>
                <w:rFonts w:ascii="宋体" w:hAnsi="宋体" w:hint="eastAsia"/>
                <w:sz w:val="20"/>
                <w:szCs w:val="20"/>
              </w:rPr>
              <w:t>资金方</w:t>
            </w:r>
          </w:p>
        </w:tc>
        <w:tc>
          <w:tcPr>
            <w:tcW w:w="1701" w:type="dxa"/>
            <w:shd w:val="clear" w:color="auto" w:fill="auto"/>
            <w:vAlign w:val="center"/>
          </w:tcPr>
          <w:p w14:paraId="5E23159E" w14:textId="77777777" w:rsidR="00C93415" w:rsidRDefault="00C93415" w:rsidP="004E1359">
            <w:pPr>
              <w:widowControl/>
              <w:jc w:val="left"/>
              <w:rPr>
                <w:color w:val="000000"/>
                <w:sz w:val="22"/>
              </w:rPr>
            </w:pPr>
            <w:r>
              <w:rPr>
                <w:color w:val="000000"/>
                <w:sz w:val="22"/>
              </w:rPr>
              <w:t>COMPANY_USER</w:t>
            </w:r>
          </w:p>
        </w:tc>
        <w:tc>
          <w:tcPr>
            <w:tcW w:w="1134" w:type="dxa"/>
            <w:shd w:val="clear" w:color="auto" w:fill="auto"/>
          </w:tcPr>
          <w:p w14:paraId="03013C79"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1799AEA" w14:textId="77777777" w:rsidR="00C93415" w:rsidRPr="00736667" w:rsidRDefault="00C93415" w:rsidP="004E1359">
            <w:pPr>
              <w:jc w:val="left"/>
              <w:rPr>
                <w:rFonts w:ascii="宋体" w:hAnsi="宋体"/>
                <w:snapToGrid w:val="0"/>
                <w:kern w:val="0"/>
              </w:rPr>
            </w:pPr>
          </w:p>
        </w:tc>
      </w:tr>
      <w:tr w:rsidR="00C93415" w:rsidRPr="00736667" w14:paraId="755DF514" w14:textId="77777777" w:rsidTr="004E1359">
        <w:tc>
          <w:tcPr>
            <w:tcW w:w="1559" w:type="dxa"/>
            <w:shd w:val="clear" w:color="auto" w:fill="auto"/>
            <w:vAlign w:val="center"/>
          </w:tcPr>
          <w:p w14:paraId="4D665A8A" w14:textId="77777777" w:rsidR="00C93415" w:rsidRDefault="00C93415" w:rsidP="004E1359">
            <w:pPr>
              <w:widowControl/>
              <w:jc w:val="left"/>
              <w:rPr>
                <w:rFonts w:ascii="宋体" w:hAnsi="宋体"/>
                <w:sz w:val="20"/>
                <w:szCs w:val="20"/>
              </w:rPr>
            </w:pPr>
            <w:r>
              <w:rPr>
                <w:rFonts w:ascii="宋体" w:hAnsi="宋体" w:hint="eastAsia"/>
                <w:sz w:val="20"/>
                <w:szCs w:val="20"/>
              </w:rPr>
              <w:t>产品类型名称</w:t>
            </w:r>
          </w:p>
        </w:tc>
        <w:tc>
          <w:tcPr>
            <w:tcW w:w="1701" w:type="dxa"/>
            <w:shd w:val="clear" w:color="auto" w:fill="auto"/>
            <w:vAlign w:val="center"/>
          </w:tcPr>
          <w:p w14:paraId="6AAC516C" w14:textId="77777777" w:rsidR="00C93415" w:rsidRDefault="00C93415" w:rsidP="004E1359">
            <w:pPr>
              <w:widowControl/>
              <w:jc w:val="left"/>
              <w:rPr>
                <w:color w:val="000000"/>
                <w:sz w:val="22"/>
              </w:rPr>
            </w:pPr>
            <w:r w:rsidRPr="00522F81">
              <w:rPr>
                <w:color w:val="000000"/>
                <w:sz w:val="22"/>
              </w:rPr>
              <w:t>PROD_TYPE</w:t>
            </w:r>
            <w:r>
              <w:rPr>
                <w:color w:val="000000"/>
                <w:sz w:val="22"/>
              </w:rPr>
              <w:t>NAME</w:t>
            </w:r>
          </w:p>
        </w:tc>
        <w:tc>
          <w:tcPr>
            <w:tcW w:w="1134" w:type="dxa"/>
            <w:shd w:val="clear" w:color="auto" w:fill="auto"/>
          </w:tcPr>
          <w:p w14:paraId="6FBC8EA6"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FB95E28" w14:textId="77777777" w:rsidR="00C93415" w:rsidRPr="00736667" w:rsidRDefault="00C93415" w:rsidP="004E1359">
            <w:pPr>
              <w:jc w:val="left"/>
              <w:rPr>
                <w:rFonts w:ascii="宋体" w:hAnsi="宋体"/>
                <w:snapToGrid w:val="0"/>
                <w:kern w:val="0"/>
              </w:rPr>
            </w:pPr>
          </w:p>
        </w:tc>
      </w:tr>
      <w:tr w:rsidR="00C93415" w:rsidRPr="00736667" w14:paraId="04D06EF7" w14:textId="77777777" w:rsidTr="004E1359">
        <w:tc>
          <w:tcPr>
            <w:tcW w:w="1559" w:type="dxa"/>
            <w:shd w:val="clear" w:color="auto" w:fill="auto"/>
            <w:vAlign w:val="center"/>
          </w:tcPr>
          <w:p w14:paraId="308FE439" w14:textId="77777777" w:rsidR="00C93415" w:rsidRDefault="00C93415" w:rsidP="004E1359">
            <w:pPr>
              <w:rPr>
                <w:sz w:val="20"/>
                <w:szCs w:val="20"/>
              </w:rPr>
            </w:pPr>
            <w:r w:rsidRPr="004C1C07">
              <w:rPr>
                <w:rFonts w:hint="eastAsia"/>
                <w:sz w:val="20"/>
                <w:szCs w:val="20"/>
              </w:rPr>
              <w:t>返佣比例</w:t>
            </w:r>
          </w:p>
        </w:tc>
        <w:tc>
          <w:tcPr>
            <w:tcW w:w="1701" w:type="dxa"/>
            <w:shd w:val="clear" w:color="auto" w:fill="auto"/>
            <w:vAlign w:val="center"/>
          </w:tcPr>
          <w:p w14:paraId="1B331E2D" w14:textId="77777777" w:rsidR="00C93415" w:rsidRDefault="00C93415" w:rsidP="004E1359">
            <w:pPr>
              <w:rPr>
                <w:sz w:val="20"/>
                <w:szCs w:val="20"/>
              </w:rPr>
            </w:pPr>
            <w:r w:rsidRPr="004C1C07">
              <w:rPr>
                <w:sz w:val="20"/>
                <w:szCs w:val="20"/>
              </w:rPr>
              <w:t>COMMISSION_RATIO</w:t>
            </w:r>
          </w:p>
        </w:tc>
        <w:tc>
          <w:tcPr>
            <w:tcW w:w="1134" w:type="dxa"/>
            <w:shd w:val="clear" w:color="auto" w:fill="auto"/>
          </w:tcPr>
          <w:p w14:paraId="1319520F"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4D6DB548" w14:textId="77777777" w:rsidR="00C93415" w:rsidRPr="00736667" w:rsidRDefault="00C93415" w:rsidP="004E1359">
            <w:pPr>
              <w:jc w:val="left"/>
              <w:rPr>
                <w:rFonts w:ascii="宋体" w:hAnsi="宋体"/>
                <w:snapToGrid w:val="0"/>
                <w:kern w:val="0"/>
              </w:rPr>
            </w:pPr>
          </w:p>
        </w:tc>
      </w:tr>
      <w:tr w:rsidR="00C93415" w:rsidRPr="00736667" w14:paraId="5DE77BA2" w14:textId="77777777" w:rsidTr="004E1359">
        <w:tc>
          <w:tcPr>
            <w:tcW w:w="1559" w:type="dxa"/>
            <w:shd w:val="clear" w:color="auto" w:fill="auto"/>
            <w:vAlign w:val="center"/>
          </w:tcPr>
          <w:p w14:paraId="4B3DAB1C" w14:textId="77777777" w:rsidR="00C93415" w:rsidRPr="004C1C07" w:rsidRDefault="00C93415" w:rsidP="004E1359">
            <w:pPr>
              <w:rPr>
                <w:sz w:val="20"/>
                <w:szCs w:val="20"/>
              </w:rPr>
            </w:pPr>
            <w:r>
              <w:rPr>
                <w:rFonts w:hint="eastAsia"/>
                <w:sz w:val="20"/>
                <w:szCs w:val="20"/>
              </w:rPr>
              <w:t>最大期限</w:t>
            </w:r>
          </w:p>
        </w:tc>
        <w:tc>
          <w:tcPr>
            <w:tcW w:w="1701" w:type="dxa"/>
            <w:shd w:val="clear" w:color="auto" w:fill="auto"/>
            <w:vAlign w:val="center"/>
          </w:tcPr>
          <w:p w14:paraId="17DA1F8D" w14:textId="77777777" w:rsidR="00C93415" w:rsidRPr="004C1C07" w:rsidRDefault="00C93415" w:rsidP="004E1359">
            <w:pPr>
              <w:rPr>
                <w:sz w:val="20"/>
                <w:szCs w:val="20"/>
              </w:rPr>
            </w:pPr>
            <w:r w:rsidRPr="00C5122C">
              <w:rPr>
                <w:sz w:val="20"/>
                <w:szCs w:val="20"/>
              </w:rPr>
              <w:t>MAX_TERM</w:t>
            </w:r>
          </w:p>
        </w:tc>
        <w:tc>
          <w:tcPr>
            <w:tcW w:w="1134" w:type="dxa"/>
            <w:shd w:val="clear" w:color="auto" w:fill="auto"/>
          </w:tcPr>
          <w:p w14:paraId="25F9178D"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0093FF5" w14:textId="77777777" w:rsidR="00C93415" w:rsidRPr="00736667" w:rsidRDefault="00C93415" w:rsidP="004E1359">
            <w:pPr>
              <w:jc w:val="left"/>
              <w:rPr>
                <w:rFonts w:ascii="宋体" w:hAnsi="宋体"/>
                <w:snapToGrid w:val="0"/>
                <w:kern w:val="0"/>
              </w:rPr>
            </w:pPr>
          </w:p>
        </w:tc>
      </w:tr>
      <w:tr w:rsidR="00C93415" w:rsidRPr="00736667" w14:paraId="44100251" w14:textId="77777777" w:rsidTr="004E1359">
        <w:tc>
          <w:tcPr>
            <w:tcW w:w="1559" w:type="dxa"/>
            <w:shd w:val="clear" w:color="auto" w:fill="auto"/>
            <w:vAlign w:val="center"/>
          </w:tcPr>
          <w:p w14:paraId="147EE9B2" w14:textId="77777777" w:rsidR="00C93415" w:rsidRDefault="00C93415" w:rsidP="004E1359">
            <w:pPr>
              <w:rPr>
                <w:sz w:val="20"/>
                <w:szCs w:val="20"/>
              </w:rPr>
            </w:pPr>
            <w:r>
              <w:rPr>
                <w:rFonts w:hint="eastAsia"/>
                <w:sz w:val="20"/>
                <w:szCs w:val="20"/>
              </w:rPr>
              <w:t>最小期限</w:t>
            </w:r>
          </w:p>
        </w:tc>
        <w:tc>
          <w:tcPr>
            <w:tcW w:w="1701" w:type="dxa"/>
            <w:shd w:val="clear" w:color="auto" w:fill="auto"/>
            <w:vAlign w:val="center"/>
          </w:tcPr>
          <w:p w14:paraId="63D7FE18" w14:textId="77777777" w:rsidR="00C93415" w:rsidRPr="00C5122C" w:rsidRDefault="00C93415" w:rsidP="004E1359">
            <w:pPr>
              <w:rPr>
                <w:sz w:val="20"/>
                <w:szCs w:val="20"/>
              </w:rPr>
            </w:pPr>
            <w:r w:rsidRPr="00FE1707">
              <w:rPr>
                <w:sz w:val="20"/>
                <w:szCs w:val="20"/>
              </w:rPr>
              <w:t>MIN_TERM</w:t>
            </w:r>
          </w:p>
        </w:tc>
        <w:tc>
          <w:tcPr>
            <w:tcW w:w="1134" w:type="dxa"/>
            <w:shd w:val="clear" w:color="auto" w:fill="auto"/>
          </w:tcPr>
          <w:p w14:paraId="703BD3E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23D486B" w14:textId="77777777" w:rsidR="00C93415" w:rsidRPr="00736667" w:rsidRDefault="00C93415" w:rsidP="004E1359">
            <w:pPr>
              <w:jc w:val="left"/>
              <w:rPr>
                <w:rFonts w:ascii="宋体" w:hAnsi="宋体"/>
                <w:snapToGrid w:val="0"/>
                <w:kern w:val="0"/>
              </w:rPr>
            </w:pPr>
          </w:p>
        </w:tc>
      </w:tr>
    </w:tbl>
    <w:p w14:paraId="3535C846" w14:textId="77777777" w:rsidR="00C93415" w:rsidRPr="006B649A"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6B510004" w14:textId="77777777" w:rsidR="00C93415" w:rsidRPr="006B649A" w:rsidRDefault="00C93415" w:rsidP="00C93415">
      <w:pPr>
        <w:ind w:firstLineChars="300" w:firstLine="630"/>
      </w:pPr>
    </w:p>
    <w:p w14:paraId="1D7A8A73" w14:textId="77777777" w:rsidR="00C93415" w:rsidRPr="006B649A" w:rsidRDefault="00C93415" w:rsidP="00C93415"/>
    <w:p w14:paraId="011E0DF6" w14:textId="77777777" w:rsidR="00C93415" w:rsidRPr="0082647F" w:rsidRDefault="00C93415" w:rsidP="00041BC9">
      <w:pPr>
        <w:pStyle w:val="4"/>
      </w:pPr>
      <w:r>
        <w:rPr>
          <w:rFonts w:hint="eastAsia"/>
        </w:rPr>
        <w:t>产品审核</w:t>
      </w:r>
    </w:p>
    <w:p w14:paraId="790A41F9" w14:textId="77777777" w:rsidR="00C93415" w:rsidRDefault="00C93415" w:rsidP="00041BC9">
      <w:pPr>
        <w:pStyle w:val="5"/>
      </w:pPr>
      <w:r>
        <w:rPr>
          <w:rFonts w:hint="eastAsia"/>
        </w:rPr>
        <w:t>功能</w:t>
      </w:r>
      <w:r>
        <w:t>描述</w:t>
      </w:r>
    </w:p>
    <w:p w14:paraId="1991E2B9"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提供给管理人产品审核功能</w:t>
      </w:r>
      <w:r>
        <w:rPr>
          <w:rFonts w:ascii="宋体" w:hAnsi="宋体" w:hint="eastAsia"/>
          <w:kern w:val="0"/>
          <w:sz w:val="24"/>
          <w:szCs w:val="21"/>
        </w:rPr>
        <w:t>。</w:t>
      </w:r>
    </w:p>
    <w:p w14:paraId="0CB39C91" w14:textId="77777777" w:rsidR="00C93415" w:rsidRDefault="00C93415" w:rsidP="00041BC9">
      <w:pPr>
        <w:pStyle w:val="5"/>
      </w:pPr>
      <w:r w:rsidRPr="00676A58">
        <w:rPr>
          <w:rFonts w:hint="eastAsia"/>
        </w:rPr>
        <w:t>处理流程</w:t>
      </w:r>
    </w:p>
    <w:p w14:paraId="618A137B" w14:textId="77777777" w:rsidR="00C93415" w:rsidRPr="006B649A" w:rsidRDefault="00C93415">
      <w:pPr>
        <w:pStyle w:val="afb"/>
        <w:numPr>
          <w:ilvl w:val="0"/>
          <w:numId w:val="190"/>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36" w:author="wangq" w:date="2017-08-21T17:25:00Z">
          <w:pPr>
            <w:pStyle w:val="afb"/>
            <w:numPr>
              <w:numId w:val="217"/>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ab/>
      </w:r>
      <w:r>
        <w:rPr>
          <w:rFonts w:ascii="宋体" w:hAnsi="宋体" w:hint="eastAsia"/>
          <w:kern w:val="0"/>
          <w:sz w:val="24"/>
          <w:szCs w:val="21"/>
        </w:rPr>
        <w:t>传入产品主键</w:t>
      </w:r>
    </w:p>
    <w:p w14:paraId="091A475A" w14:textId="77777777" w:rsidR="00C93415" w:rsidRDefault="00C93415">
      <w:pPr>
        <w:pStyle w:val="afb"/>
        <w:numPr>
          <w:ilvl w:val="0"/>
          <w:numId w:val="19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37" w:author="wangq" w:date="2017-08-21T17:25:00Z">
          <w:pPr>
            <w:pStyle w:val="afb"/>
            <w:numPr>
              <w:numId w:val="21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调用微服务</w:t>
      </w:r>
    </w:p>
    <w:p w14:paraId="5030103A" w14:textId="77777777" w:rsidR="00C93415" w:rsidRPr="00C3467F" w:rsidRDefault="00C93415" w:rsidP="00C93415">
      <w:pPr>
        <w:rPr>
          <w:rFonts w:ascii="宋体" w:hAnsi="宋体"/>
          <w:kern w:val="0"/>
          <w:szCs w:val="21"/>
        </w:rPr>
      </w:pPr>
      <w:r>
        <w:rPr>
          <w:rFonts w:hint="eastAsia"/>
          <w:b/>
          <w:sz w:val="24"/>
          <w:szCs w:val="24"/>
        </w:rPr>
        <w:t xml:space="preserve">       </w:t>
      </w:r>
    </w:p>
    <w:p w14:paraId="5EEB5450"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4393AF2" w14:textId="77777777" w:rsidTr="004E1359">
        <w:tc>
          <w:tcPr>
            <w:tcW w:w="1559" w:type="dxa"/>
            <w:shd w:val="clear" w:color="auto" w:fill="E0E0E0"/>
          </w:tcPr>
          <w:p w14:paraId="050E79B3"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75F8C71"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79B784F"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2633D73"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22826DD" w14:textId="77777777" w:rsidTr="004E1359">
        <w:tc>
          <w:tcPr>
            <w:tcW w:w="1559" w:type="dxa"/>
            <w:shd w:val="clear" w:color="auto" w:fill="auto"/>
          </w:tcPr>
          <w:p w14:paraId="42972B68" w14:textId="77777777" w:rsidR="00C93415" w:rsidRDefault="00C93415" w:rsidP="004E1359">
            <w:pPr>
              <w:jc w:val="left"/>
              <w:rPr>
                <w:rFonts w:ascii="宋体" w:hAnsi="宋体"/>
                <w:snapToGrid w:val="0"/>
                <w:kern w:val="0"/>
              </w:rPr>
            </w:pPr>
            <w:r>
              <w:rPr>
                <w:rFonts w:ascii="宋体" w:hAnsi="宋体" w:hint="eastAsia"/>
                <w:snapToGrid w:val="0"/>
                <w:kern w:val="0"/>
              </w:rPr>
              <w:t>产品主键</w:t>
            </w:r>
          </w:p>
        </w:tc>
        <w:tc>
          <w:tcPr>
            <w:tcW w:w="1701" w:type="dxa"/>
            <w:shd w:val="clear" w:color="auto" w:fill="auto"/>
          </w:tcPr>
          <w:p w14:paraId="3C691849" w14:textId="77777777" w:rsidR="00C93415" w:rsidRDefault="00C93415" w:rsidP="004E1359">
            <w:pPr>
              <w:jc w:val="left"/>
              <w:rPr>
                <w:rFonts w:ascii="宋体" w:hAnsi="宋体"/>
                <w:snapToGrid w:val="0"/>
                <w:kern w:val="0"/>
              </w:rPr>
            </w:pPr>
            <w:r w:rsidRPr="00EF62F7">
              <w:rPr>
                <w:rFonts w:ascii="宋体" w:hAnsi="宋体"/>
                <w:snapToGrid w:val="0"/>
                <w:kern w:val="0"/>
              </w:rPr>
              <w:t>PROD_ID</w:t>
            </w:r>
          </w:p>
        </w:tc>
        <w:tc>
          <w:tcPr>
            <w:tcW w:w="1134" w:type="dxa"/>
            <w:shd w:val="clear" w:color="auto" w:fill="auto"/>
          </w:tcPr>
          <w:p w14:paraId="26D58AC1"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938C69B" w14:textId="77777777" w:rsidR="00C93415" w:rsidRPr="00736667" w:rsidRDefault="00C93415" w:rsidP="004E1359">
            <w:pPr>
              <w:jc w:val="left"/>
              <w:rPr>
                <w:rFonts w:ascii="宋体" w:hAnsi="宋体"/>
                <w:snapToGrid w:val="0"/>
                <w:kern w:val="0"/>
              </w:rPr>
            </w:pPr>
          </w:p>
        </w:tc>
      </w:tr>
      <w:tr w:rsidR="00C93415" w:rsidRPr="00736667" w14:paraId="2D89EA57" w14:textId="77777777" w:rsidTr="004E1359">
        <w:tc>
          <w:tcPr>
            <w:tcW w:w="1559" w:type="dxa"/>
            <w:shd w:val="clear" w:color="auto" w:fill="auto"/>
          </w:tcPr>
          <w:p w14:paraId="1967BE1C"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3BF4F923"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400679B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3779487" w14:textId="77777777" w:rsidR="00C93415" w:rsidRPr="00736667" w:rsidRDefault="00C93415" w:rsidP="004E1359">
            <w:pPr>
              <w:jc w:val="left"/>
              <w:rPr>
                <w:rFonts w:ascii="宋体" w:hAnsi="宋体"/>
                <w:snapToGrid w:val="0"/>
                <w:kern w:val="0"/>
              </w:rPr>
            </w:pPr>
          </w:p>
        </w:tc>
      </w:tr>
      <w:tr w:rsidR="00C93415" w:rsidRPr="00736667" w14:paraId="71F17B4D" w14:textId="77777777" w:rsidTr="004E1359">
        <w:trPr>
          <w:trHeight w:val="286"/>
        </w:trPr>
        <w:tc>
          <w:tcPr>
            <w:tcW w:w="1559" w:type="dxa"/>
            <w:shd w:val="clear" w:color="auto" w:fill="auto"/>
          </w:tcPr>
          <w:p w14:paraId="1EEFE9A5" w14:textId="77777777" w:rsidR="00C93415" w:rsidRDefault="00C93415" w:rsidP="004E1359">
            <w:pPr>
              <w:jc w:val="left"/>
              <w:rPr>
                <w:rFonts w:ascii="宋体" w:hAnsi="宋体"/>
                <w:snapToGrid w:val="0"/>
                <w:kern w:val="0"/>
              </w:rPr>
            </w:pPr>
            <w:r>
              <w:rPr>
                <w:rFonts w:ascii="宋体" w:hAnsi="宋体" w:hint="eastAsia"/>
                <w:snapToGrid w:val="0"/>
                <w:kern w:val="0"/>
              </w:rPr>
              <w:t>原因</w:t>
            </w:r>
          </w:p>
        </w:tc>
        <w:tc>
          <w:tcPr>
            <w:tcW w:w="1701" w:type="dxa"/>
            <w:shd w:val="clear" w:color="auto" w:fill="auto"/>
          </w:tcPr>
          <w:p w14:paraId="74E310D7" w14:textId="77777777" w:rsidR="00C93415" w:rsidRDefault="00C93415" w:rsidP="004E1359">
            <w:pPr>
              <w:jc w:val="left"/>
              <w:rPr>
                <w:rFonts w:ascii="宋体" w:hAnsi="宋体"/>
                <w:snapToGrid w:val="0"/>
                <w:kern w:val="0"/>
              </w:rPr>
            </w:pPr>
            <w:r w:rsidRPr="00C93798">
              <w:rPr>
                <w:rFonts w:ascii="宋体" w:hAnsi="宋体"/>
                <w:snapToGrid w:val="0"/>
                <w:kern w:val="0"/>
              </w:rPr>
              <w:t>OPERATE_REASON</w:t>
            </w:r>
          </w:p>
        </w:tc>
        <w:tc>
          <w:tcPr>
            <w:tcW w:w="1134" w:type="dxa"/>
            <w:shd w:val="clear" w:color="auto" w:fill="auto"/>
          </w:tcPr>
          <w:p w14:paraId="460A0742"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9C55243" w14:textId="77777777" w:rsidR="00C93415" w:rsidRPr="00736667" w:rsidRDefault="00C93415" w:rsidP="004E1359">
            <w:pPr>
              <w:jc w:val="left"/>
              <w:rPr>
                <w:rFonts w:ascii="宋体" w:hAnsi="宋体"/>
                <w:snapToGrid w:val="0"/>
                <w:kern w:val="0"/>
              </w:rPr>
            </w:pPr>
          </w:p>
        </w:tc>
      </w:tr>
    </w:tbl>
    <w:p w14:paraId="58142432"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7BD694F" w14:textId="77777777" w:rsidR="00C93415" w:rsidRPr="00C56A4E" w:rsidRDefault="00C93415" w:rsidP="00C93415"/>
    <w:p w14:paraId="587DB8B1" w14:textId="77777777" w:rsidR="00C93415" w:rsidRPr="00A52328" w:rsidRDefault="00C93415" w:rsidP="00041BC9">
      <w:pPr>
        <w:pStyle w:val="5"/>
      </w:pPr>
      <w:r w:rsidRPr="00A52328">
        <w:rPr>
          <w:rFonts w:hint="eastAsia"/>
        </w:rPr>
        <w:t>输出</w:t>
      </w:r>
    </w:p>
    <w:p w14:paraId="6A233298"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C1A0754" w14:textId="77777777" w:rsidTr="004E1359">
        <w:tc>
          <w:tcPr>
            <w:tcW w:w="1559" w:type="dxa"/>
            <w:shd w:val="clear" w:color="auto" w:fill="E0E0E0"/>
          </w:tcPr>
          <w:p w14:paraId="6358D851"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626F993B"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E56454C"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EAD5EC7"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5EF1BD4B" w14:textId="77777777" w:rsidTr="004E1359">
        <w:tc>
          <w:tcPr>
            <w:tcW w:w="1559" w:type="dxa"/>
            <w:shd w:val="clear" w:color="auto" w:fill="auto"/>
          </w:tcPr>
          <w:p w14:paraId="6D981846"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7EE831CF"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2CCBC01F"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F962AB9" w14:textId="77777777" w:rsidR="00C93415" w:rsidRPr="00736667" w:rsidRDefault="00C93415" w:rsidP="004E1359">
            <w:pPr>
              <w:jc w:val="left"/>
              <w:rPr>
                <w:rFonts w:ascii="宋体" w:hAnsi="宋体"/>
                <w:snapToGrid w:val="0"/>
                <w:kern w:val="0"/>
              </w:rPr>
            </w:pPr>
          </w:p>
        </w:tc>
      </w:tr>
      <w:tr w:rsidR="00C93415" w:rsidRPr="00736667" w14:paraId="0F3A27C7" w14:textId="77777777" w:rsidTr="004E1359">
        <w:tc>
          <w:tcPr>
            <w:tcW w:w="1559" w:type="dxa"/>
            <w:shd w:val="clear" w:color="auto" w:fill="auto"/>
          </w:tcPr>
          <w:p w14:paraId="7AF7C806"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EC18FF5"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2BC748F"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2D06187" w14:textId="77777777" w:rsidR="00C93415" w:rsidRPr="00736667" w:rsidRDefault="00C93415" w:rsidP="004E1359">
            <w:pPr>
              <w:jc w:val="left"/>
              <w:rPr>
                <w:rFonts w:ascii="宋体" w:hAnsi="宋体"/>
                <w:snapToGrid w:val="0"/>
                <w:kern w:val="0"/>
              </w:rPr>
            </w:pPr>
          </w:p>
        </w:tc>
      </w:tr>
    </w:tbl>
    <w:p w14:paraId="4514A575" w14:textId="77777777" w:rsidR="00C93415" w:rsidRPr="00F27462" w:rsidRDefault="00C93415" w:rsidP="00C93415">
      <w:pPr>
        <w:ind w:firstLineChars="300" w:firstLine="630"/>
      </w:pPr>
      <w:r>
        <w:rPr>
          <w:rFonts w:hint="eastAsia"/>
        </w:rPr>
        <w:t>如果有错误建议直接返回协议体或者抛出异常</w:t>
      </w:r>
    </w:p>
    <w:p w14:paraId="441C51C5" w14:textId="79514F40" w:rsidR="00C93415" w:rsidRPr="0082647F" w:rsidRDefault="003A669B" w:rsidP="00041BC9">
      <w:pPr>
        <w:pStyle w:val="4"/>
      </w:pPr>
      <w:r>
        <w:rPr>
          <w:rFonts w:hint="eastAsia"/>
        </w:rPr>
        <w:t>产品</w:t>
      </w:r>
      <w:r>
        <w:t>详</w:t>
      </w:r>
      <w:r>
        <w:rPr>
          <w:rFonts w:hint="eastAsia"/>
        </w:rPr>
        <w:t>细</w:t>
      </w:r>
      <w:r w:rsidR="00C93415">
        <w:rPr>
          <w:rFonts w:hint="eastAsia"/>
        </w:rPr>
        <w:t>信息</w:t>
      </w:r>
    </w:p>
    <w:p w14:paraId="0D79CB5C" w14:textId="77777777" w:rsidR="00C93415" w:rsidRDefault="00C93415" w:rsidP="00041BC9">
      <w:pPr>
        <w:pStyle w:val="5"/>
      </w:pPr>
      <w:r>
        <w:rPr>
          <w:rFonts w:hint="eastAsia"/>
        </w:rPr>
        <w:t>功能</w:t>
      </w:r>
      <w:r>
        <w:t>描述</w:t>
      </w:r>
    </w:p>
    <w:p w14:paraId="147B4544" w14:textId="0745C61D"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提供给管理人查询产品</w:t>
      </w:r>
      <w:r>
        <w:rPr>
          <w:rFonts w:ascii="宋体" w:hAnsi="宋体" w:hint="eastAsia"/>
          <w:kern w:val="0"/>
          <w:sz w:val="24"/>
          <w:szCs w:val="21"/>
        </w:rPr>
        <w:t>详细</w:t>
      </w:r>
      <w:r>
        <w:rPr>
          <w:rFonts w:ascii="宋体" w:hAnsi="宋体"/>
          <w:kern w:val="0"/>
          <w:sz w:val="24"/>
          <w:szCs w:val="21"/>
        </w:rPr>
        <w:t>信息</w:t>
      </w:r>
      <w:r>
        <w:rPr>
          <w:rFonts w:ascii="宋体" w:hAnsi="宋体" w:hint="eastAsia"/>
          <w:kern w:val="0"/>
          <w:sz w:val="24"/>
          <w:szCs w:val="21"/>
        </w:rPr>
        <w:t>。</w:t>
      </w:r>
    </w:p>
    <w:p w14:paraId="581D080F" w14:textId="77777777" w:rsidR="00C93415" w:rsidRDefault="00C93415" w:rsidP="00041BC9">
      <w:pPr>
        <w:pStyle w:val="5"/>
      </w:pPr>
      <w:r w:rsidRPr="00676A58">
        <w:rPr>
          <w:rFonts w:hint="eastAsia"/>
        </w:rPr>
        <w:t>处理流程</w:t>
      </w:r>
    </w:p>
    <w:p w14:paraId="6CCB16CA" w14:textId="77777777" w:rsidR="00C93415" w:rsidRDefault="00C93415">
      <w:pPr>
        <w:pStyle w:val="afb"/>
        <w:numPr>
          <w:ilvl w:val="0"/>
          <w:numId w:val="191"/>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38" w:author="wangq" w:date="2017-08-21T17:25:00Z">
          <w:pPr>
            <w:pStyle w:val="afb"/>
            <w:numPr>
              <w:numId w:val="218"/>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ab/>
      </w:r>
      <w:r>
        <w:rPr>
          <w:rFonts w:ascii="宋体" w:hAnsi="宋体" w:hint="eastAsia"/>
          <w:kern w:val="0"/>
          <w:sz w:val="24"/>
          <w:szCs w:val="21"/>
        </w:rPr>
        <w:t>输入产品主键</w:t>
      </w:r>
    </w:p>
    <w:p w14:paraId="46364070" w14:textId="77777777" w:rsidR="00C93415" w:rsidRPr="00456A4B" w:rsidRDefault="00C93415">
      <w:pPr>
        <w:pStyle w:val="afb"/>
        <w:numPr>
          <w:ilvl w:val="0"/>
          <w:numId w:val="19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39" w:author="wangq" w:date="2017-08-21T17:25:00Z">
          <w:pPr>
            <w:pStyle w:val="afb"/>
            <w:numPr>
              <w:numId w:val="21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调用微服务</w:t>
      </w:r>
    </w:p>
    <w:p w14:paraId="2A52E8AC" w14:textId="6589468C" w:rsidR="00C93415" w:rsidRPr="006B649A" w:rsidRDefault="00C93415">
      <w:pPr>
        <w:pStyle w:val="afb"/>
        <w:numPr>
          <w:ilvl w:val="0"/>
          <w:numId w:val="19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40" w:author="wangq" w:date="2017-08-21T17:25:00Z">
          <w:pPr>
            <w:pStyle w:val="afb"/>
            <w:numPr>
              <w:numId w:val="21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查询出</w:t>
      </w:r>
      <w:r>
        <w:rPr>
          <w:rFonts w:ascii="宋体" w:hAnsi="宋体"/>
          <w:kern w:val="0"/>
          <w:sz w:val="24"/>
          <w:szCs w:val="21"/>
        </w:rPr>
        <w:t>产品详细</w:t>
      </w:r>
      <w:r>
        <w:rPr>
          <w:rFonts w:ascii="宋体" w:hAnsi="宋体" w:hint="eastAsia"/>
          <w:kern w:val="0"/>
          <w:sz w:val="24"/>
          <w:szCs w:val="21"/>
        </w:rPr>
        <w:t>信息</w:t>
      </w:r>
    </w:p>
    <w:p w14:paraId="49B4DC1C" w14:textId="77777777" w:rsidR="00C93415" w:rsidRPr="00C3467F" w:rsidRDefault="00C93415" w:rsidP="00C93415">
      <w:pPr>
        <w:rPr>
          <w:rFonts w:ascii="宋体" w:hAnsi="宋体"/>
          <w:kern w:val="0"/>
          <w:szCs w:val="21"/>
        </w:rPr>
      </w:pPr>
      <w:r>
        <w:rPr>
          <w:rFonts w:hint="eastAsia"/>
          <w:b/>
          <w:sz w:val="24"/>
          <w:szCs w:val="24"/>
        </w:rPr>
        <w:t xml:space="preserve">       </w:t>
      </w:r>
    </w:p>
    <w:p w14:paraId="3A6CFEE8"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79C4778" w14:textId="77777777" w:rsidTr="004E1359">
        <w:tc>
          <w:tcPr>
            <w:tcW w:w="1559" w:type="dxa"/>
            <w:shd w:val="clear" w:color="auto" w:fill="E0E0E0"/>
          </w:tcPr>
          <w:p w14:paraId="027BD0DE"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63088C2B"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9F63E50"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6C17B19"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59DE490D" w14:textId="77777777" w:rsidTr="004E1359">
        <w:tc>
          <w:tcPr>
            <w:tcW w:w="1559" w:type="dxa"/>
            <w:shd w:val="clear" w:color="auto" w:fill="auto"/>
          </w:tcPr>
          <w:p w14:paraId="216EBB2F" w14:textId="77777777" w:rsidR="00C93415" w:rsidRDefault="00C93415" w:rsidP="004E1359">
            <w:pPr>
              <w:jc w:val="left"/>
              <w:rPr>
                <w:rFonts w:ascii="宋体" w:hAnsi="宋体"/>
                <w:snapToGrid w:val="0"/>
                <w:kern w:val="0"/>
              </w:rPr>
            </w:pPr>
            <w:r w:rsidRPr="00C40B3B">
              <w:rPr>
                <w:rFonts w:ascii="宋体" w:hAnsi="宋体" w:hint="eastAsia"/>
                <w:snapToGrid w:val="0"/>
                <w:kern w:val="0"/>
              </w:rPr>
              <w:t>产品唯一标识</w:t>
            </w:r>
          </w:p>
        </w:tc>
        <w:tc>
          <w:tcPr>
            <w:tcW w:w="1701" w:type="dxa"/>
            <w:shd w:val="clear" w:color="auto" w:fill="auto"/>
          </w:tcPr>
          <w:p w14:paraId="300FC5D4" w14:textId="77777777" w:rsidR="00C93415" w:rsidRDefault="00C93415" w:rsidP="004E1359">
            <w:pPr>
              <w:jc w:val="left"/>
              <w:rPr>
                <w:rFonts w:ascii="宋体" w:hAnsi="宋体"/>
                <w:snapToGrid w:val="0"/>
                <w:kern w:val="0"/>
              </w:rPr>
            </w:pPr>
            <w:r w:rsidRPr="00162C34">
              <w:rPr>
                <w:rFonts w:ascii="宋体" w:hAnsi="宋体"/>
                <w:snapToGrid w:val="0"/>
                <w:kern w:val="0"/>
              </w:rPr>
              <w:t>PROD_ID</w:t>
            </w:r>
          </w:p>
        </w:tc>
        <w:tc>
          <w:tcPr>
            <w:tcW w:w="1134" w:type="dxa"/>
            <w:shd w:val="clear" w:color="auto" w:fill="auto"/>
          </w:tcPr>
          <w:p w14:paraId="682521FE"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7395EE27" w14:textId="77777777" w:rsidR="00C93415" w:rsidRPr="00736667" w:rsidRDefault="00C93415" w:rsidP="004E1359">
            <w:pPr>
              <w:jc w:val="left"/>
              <w:rPr>
                <w:rFonts w:ascii="宋体" w:hAnsi="宋体"/>
                <w:snapToGrid w:val="0"/>
                <w:kern w:val="0"/>
              </w:rPr>
            </w:pPr>
          </w:p>
        </w:tc>
      </w:tr>
      <w:tr w:rsidR="00C93415" w:rsidRPr="00736667" w14:paraId="20EDB899" w14:textId="77777777" w:rsidTr="004E1359">
        <w:tc>
          <w:tcPr>
            <w:tcW w:w="1559" w:type="dxa"/>
            <w:shd w:val="clear" w:color="auto" w:fill="auto"/>
          </w:tcPr>
          <w:p w14:paraId="3FA54D5E"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4395DA3A"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66E1BD0F"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7D1EC80E" w14:textId="77777777" w:rsidR="00C93415" w:rsidRPr="00736667" w:rsidRDefault="00C93415" w:rsidP="004E1359">
            <w:pPr>
              <w:jc w:val="left"/>
              <w:rPr>
                <w:rFonts w:ascii="宋体" w:hAnsi="宋体"/>
                <w:snapToGrid w:val="0"/>
                <w:kern w:val="0"/>
              </w:rPr>
            </w:pPr>
          </w:p>
        </w:tc>
      </w:tr>
    </w:tbl>
    <w:p w14:paraId="5ACF94A1"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6885D687" w14:textId="77777777" w:rsidR="00C93415" w:rsidRPr="00C56A4E" w:rsidRDefault="00C93415" w:rsidP="00C93415"/>
    <w:p w14:paraId="7183E46A" w14:textId="77777777" w:rsidR="00C93415" w:rsidRPr="00A52328" w:rsidRDefault="00C93415" w:rsidP="00041BC9">
      <w:pPr>
        <w:pStyle w:val="5"/>
      </w:pPr>
      <w:r w:rsidRPr="00A52328">
        <w:rPr>
          <w:rFonts w:hint="eastAsia"/>
        </w:rPr>
        <w:t>输出</w:t>
      </w:r>
    </w:p>
    <w:p w14:paraId="6BDE9B82"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6B649A" w14:paraId="08BDF468" w14:textId="77777777" w:rsidTr="004E1359">
        <w:tc>
          <w:tcPr>
            <w:tcW w:w="1559" w:type="dxa"/>
            <w:shd w:val="clear" w:color="auto" w:fill="E0E0E0"/>
          </w:tcPr>
          <w:p w14:paraId="5600C4BC" w14:textId="77777777" w:rsidR="00C93415" w:rsidRPr="006B649A" w:rsidRDefault="00C93415" w:rsidP="004E1359">
            <w:pPr>
              <w:jc w:val="center"/>
              <w:rPr>
                <w:snapToGrid w:val="0"/>
                <w:kern w:val="0"/>
              </w:rPr>
            </w:pPr>
            <w:r w:rsidRPr="006B649A">
              <w:rPr>
                <w:rFonts w:hint="eastAsia"/>
                <w:snapToGrid w:val="0"/>
                <w:kern w:val="0"/>
              </w:rPr>
              <w:lastRenderedPageBreak/>
              <w:t>输出要素</w:t>
            </w:r>
          </w:p>
        </w:tc>
        <w:tc>
          <w:tcPr>
            <w:tcW w:w="1701" w:type="dxa"/>
            <w:shd w:val="clear" w:color="auto" w:fill="E0E0E0"/>
          </w:tcPr>
          <w:p w14:paraId="76883989" w14:textId="77777777" w:rsidR="00C93415" w:rsidRPr="006B649A" w:rsidRDefault="00C93415" w:rsidP="004E1359">
            <w:pPr>
              <w:jc w:val="center"/>
              <w:rPr>
                <w:snapToGrid w:val="0"/>
                <w:kern w:val="0"/>
              </w:rPr>
            </w:pPr>
            <w:r w:rsidRPr="006B649A">
              <w:rPr>
                <w:rFonts w:hint="eastAsia"/>
                <w:snapToGrid w:val="0"/>
                <w:kern w:val="0"/>
              </w:rPr>
              <w:t>字</w:t>
            </w:r>
            <w:r w:rsidRPr="006B649A">
              <w:rPr>
                <w:snapToGrid w:val="0"/>
                <w:kern w:val="0"/>
              </w:rPr>
              <w:t>段名</w:t>
            </w:r>
          </w:p>
        </w:tc>
        <w:tc>
          <w:tcPr>
            <w:tcW w:w="1134" w:type="dxa"/>
            <w:shd w:val="clear" w:color="auto" w:fill="E0E0E0"/>
          </w:tcPr>
          <w:p w14:paraId="6314236B" w14:textId="77777777" w:rsidR="00C93415" w:rsidRPr="006B649A" w:rsidRDefault="00C93415" w:rsidP="004E1359">
            <w:pPr>
              <w:jc w:val="center"/>
              <w:rPr>
                <w:snapToGrid w:val="0"/>
                <w:kern w:val="0"/>
              </w:rPr>
            </w:pPr>
            <w:r w:rsidRPr="006B649A">
              <w:rPr>
                <w:rFonts w:hint="eastAsia"/>
                <w:snapToGrid w:val="0"/>
                <w:kern w:val="0"/>
              </w:rPr>
              <w:t>是否</w:t>
            </w:r>
            <w:r w:rsidRPr="006B649A">
              <w:rPr>
                <w:snapToGrid w:val="0"/>
                <w:kern w:val="0"/>
              </w:rPr>
              <w:t>必填</w:t>
            </w:r>
          </w:p>
        </w:tc>
        <w:tc>
          <w:tcPr>
            <w:tcW w:w="3119" w:type="dxa"/>
            <w:shd w:val="clear" w:color="auto" w:fill="E0E0E0"/>
          </w:tcPr>
          <w:p w14:paraId="169FBA62" w14:textId="77777777" w:rsidR="00C93415" w:rsidRPr="006B649A" w:rsidRDefault="00C93415" w:rsidP="004E1359">
            <w:pPr>
              <w:jc w:val="center"/>
              <w:rPr>
                <w:snapToGrid w:val="0"/>
                <w:kern w:val="0"/>
              </w:rPr>
            </w:pPr>
            <w:r w:rsidRPr="006B649A">
              <w:rPr>
                <w:rFonts w:hint="eastAsia"/>
                <w:snapToGrid w:val="0"/>
                <w:kern w:val="0"/>
              </w:rPr>
              <w:t>备注</w:t>
            </w:r>
          </w:p>
        </w:tc>
      </w:tr>
      <w:tr w:rsidR="00C93415" w:rsidRPr="006B649A" w14:paraId="11322E5E"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7A55F319" w14:textId="77777777" w:rsidR="00C93415" w:rsidRPr="006B649A" w:rsidRDefault="00C93415" w:rsidP="004E1359">
            <w:pPr>
              <w:jc w:val="center"/>
              <w:rPr>
                <w:snapToGrid w:val="0"/>
                <w:kern w:val="0"/>
              </w:rPr>
            </w:pPr>
            <w:r w:rsidRPr="006B649A">
              <w:rPr>
                <w:rFonts w:hint="eastAsia"/>
                <w:snapToGrid w:val="0"/>
                <w:kern w:val="0"/>
              </w:rPr>
              <w:t>产品唯一标识</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4E5C048F" w14:textId="77777777" w:rsidR="00C93415" w:rsidRPr="006B649A" w:rsidRDefault="00C93415" w:rsidP="004E1359">
            <w:pPr>
              <w:jc w:val="center"/>
              <w:rPr>
                <w:snapToGrid w:val="0"/>
                <w:kern w:val="0"/>
              </w:rPr>
            </w:pPr>
            <w:r w:rsidRPr="006B649A">
              <w:rPr>
                <w:snapToGrid w:val="0"/>
                <w:kern w:val="0"/>
              </w:rPr>
              <w:t>PROD_ID</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3B27D32B" w14:textId="77777777" w:rsidR="00C93415" w:rsidRPr="006B649A" w:rsidRDefault="00C93415" w:rsidP="004E1359">
            <w:pPr>
              <w:jc w:val="center"/>
              <w:rPr>
                <w:snapToGrid w:val="0"/>
                <w:kern w:val="0"/>
              </w:rPr>
            </w:pPr>
            <w:r w:rsidRPr="006B649A">
              <w:rPr>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01DCDDB6" w14:textId="77777777" w:rsidR="00C93415" w:rsidRPr="006B649A" w:rsidRDefault="00C93415" w:rsidP="004E1359">
            <w:pPr>
              <w:jc w:val="center"/>
              <w:rPr>
                <w:snapToGrid w:val="0"/>
                <w:kern w:val="0"/>
              </w:rPr>
            </w:pPr>
          </w:p>
        </w:tc>
      </w:tr>
      <w:tr w:rsidR="00C93415" w:rsidRPr="006B649A" w14:paraId="25C4D93C"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4D2975CF" w14:textId="77777777" w:rsidR="00C93415" w:rsidRPr="006B649A" w:rsidRDefault="00C93415" w:rsidP="004E1359">
            <w:pPr>
              <w:jc w:val="center"/>
              <w:rPr>
                <w:snapToGrid w:val="0"/>
                <w:kern w:val="0"/>
              </w:rPr>
            </w:pPr>
            <w:r w:rsidRPr="006B649A">
              <w:rPr>
                <w:rFonts w:hint="eastAsia"/>
                <w:snapToGrid w:val="0"/>
                <w:kern w:val="0"/>
              </w:rPr>
              <w:t>资金方名称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4A9976BE" w14:textId="77777777" w:rsidR="00C93415" w:rsidRPr="006B649A" w:rsidRDefault="00C93415" w:rsidP="004E1359">
            <w:pPr>
              <w:jc w:val="center"/>
              <w:rPr>
                <w:snapToGrid w:val="0"/>
                <w:kern w:val="0"/>
              </w:rPr>
            </w:pPr>
            <w:r w:rsidRPr="006B649A">
              <w:rPr>
                <w:rFonts w:hint="eastAsia"/>
                <w:snapToGrid w:val="0"/>
                <w:kern w:val="0"/>
              </w:rPr>
              <w:t>COMPANY_USER</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7C6D2A1E" w14:textId="77777777" w:rsidR="00C93415" w:rsidRPr="006B649A" w:rsidRDefault="00C93415" w:rsidP="004E1359">
            <w:pPr>
              <w:jc w:val="center"/>
              <w:rPr>
                <w:snapToGrid w:val="0"/>
                <w:kern w:val="0"/>
              </w:rPr>
            </w:pPr>
            <w:r w:rsidRPr="006B649A">
              <w:rPr>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02F5AB9A" w14:textId="77777777" w:rsidR="00C93415" w:rsidRPr="006B649A" w:rsidRDefault="00C93415" w:rsidP="004E1359">
            <w:pPr>
              <w:jc w:val="center"/>
              <w:rPr>
                <w:snapToGrid w:val="0"/>
                <w:kern w:val="0"/>
              </w:rPr>
            </w:pPr>
          </w:p>
        </w:tc>
      </w:tr>
      <w:tr w:rsidR="00C93415" w:rsidRPr="006B649A" w14:paraId="257AC5B5"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0BCEA5AC" w14:textId="77777777" w:rsidR="00C93415" w:rsidRPr="006B649A" w:rsidRDefault="00C93415" w:rsidP="004E1359">
            <w:pPr>
              <w:jc w:val="center"/>
              <w:rPr>
                <w:snapToGrid w:val="0"/>
                <w:kern w:val="0"/>
              </w:rPr>
            </w:pPr>
            <w:r w:rsidRPr="006B649A">
              <w:rPr>
                <w:rFonts w:hint="eastAsia"/>
                <w:snapToGrid w:val="0"/>
                <w:kern w:val="0"/>
              </w:rPr>
              <w:t>产品名称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11B67DEC" w14:textId="77777777" w:rsidR="00C93415" w:rsidRPr="006B649A" w:rsidRDefault="00C93415" w:rsidP="004E1359">
            <w:pPr>
              <w:jc w:val="center"/>
              <w:rPr>
                <w:snapToGrid w:val="0"/>
                <w:kern w:val="0"/>
              </w:rPr>
            </w:pPr>
            <w:r w:rsidRPr="006B649A">
              <w:rPr>
                <w:snapToGrid w:val="0"/>
                <w:kern w:val="0"/>
              </w:rPr>
              <w:t>PROD_NAME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21097052"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0226CC5D" w14:textId="77777777" w:rsidR="00C93415" w:rsidRPr="006B649A" w:rsidRDefault="00C93415" w:rsidP="004E1359">
            <w:pPr>
              <w:jc w:val="center"/>
              <w:rPr>
                <w:snapToGrid w:val="0"/>
                <w:kern w:val="0"/>
              </w:rPr>
            </w:pPr>
          </w:p>
        </w:tc>
      </w:tr>
      <w:tr w:rsidR="00C93415" w:rsidRPr="006B649A" w14:paraId="5A6C95E3"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71FF73E4" w14:textId="77777777" w:rsidR="00C93415" w:rsidRPr="006B649A" w:rsidRDefault="00C93415" w:rsidP="004E1359">
            <w:pPr>
              <w:jc w:val="center"/>
              <w:rPr>
                <w:snapToGrid w:val="0"/>
                <w:kern w:val="0"/>
              </w:rPr>
            </w:pPr>
            <w:r w:rsidRPr="006B649A">
              <w:rPr>
                <w:rFonts w:hint="eastAsia"/>
                <w:snapToGrid w:val="0"/>
                <w:kern w:val="0"/>
              </w:rPr>
              <w:t>产品类型名称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700DD914" w14:textId="77777777" w:rsidR="00C93415" w:rsidRPr="006B649A" w:rsidRDefault="00C93415" w:rsidP="004E1359">
            <w:pPr>
              <w:jc w:val="center"/>
              <w:rPr>
                <w:snapToGrid w:val="0"/>
                <w:kern w:val="0"/>
              </w:rPr>
            </w:pPr>
            <w:r w:rsidRPr="006B649A">
              <w:rPr>
                <w:snapToGrid w:val="0"/>
                <w:kern w:val="0"/>
              </w:rPr>
              <w:t>PROD_TYPENAME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5E4DB9CB"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66DD7F61" w14:textId="77777777" w:rsidR="00C93415" w:rsidRPr="006B649A" w:rsidRDefault="00C93415" w:rsidP="004E1359">
            <w:pPr>
              <w:jc w:val="center"/>
              <w:rPr>
                <w:snapToGrid w:val="0"/>
                <w:kern w:val="0"/>
              </w:rPr>
            </w:pPr>
          </w:p>
        </w:tc>
      </w:tr>
      <w:tr w:rsidR="00C93415" w:rsidRPr="006B649A" w14:paraId="282BEAC8"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12BF03A7" w14:textId="77777777" w:rsidR="00C93415" w:rsidRPr="006B649A" w:rsidRDefault="00C93415" w:rsidP="004E1359">
            <w:pPr>
              <w:jc w:val="center"/>
              <w:rPr>
                <w:snapToGrid w:val="0"/>
                <w:kern w:val="0"/>
              </w:rPr>
            </w:pPr>
            <w:r w:rsidRPr="006B649A">
              <w:rPr>
                <w:rFonts w:hint="eastAsia"/>
                <w:snapToGrid w:val="0"/>
                <w:kern w:val="0"/>
              </w:rPr>
              <w:t>返佣比例</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44FBDD82" w14:textId="77777777" w:rsidR="00C93415" w:rsidRPr="006B649A" w:rsidRDefault="00C93415" w:rsidP="004E1359">
            <w:pPr>
              <w:jc w:val="center"/>
              <w:rPr>
                <w:snapToGrid w:val="0"/>
                <w:kern w:val="0"/>
              </w:rPr>
            </w:pPr>
            <w:r w:rsidRPr="006B649A">
              <w:rPr>
                <w:rFonts w:hint="eastAsia"/>
                <w:snapToGrid w:val="0"/>
                <w:kern w:val="0"/>
              </w:rPr>
              <w:t>COMMISSION_RATIO</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0D6D94C7"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3FF153E2" w14:textId="77777777" w:rsidR="00C93415" w:rsidRPr="006B649A" w:rsidRDefault="00C93415" w:rsidP="004E1359">
            <w:pPr>
              <w:jc w:val="center"/>
              <w:rPr>
                <w:snapToGrid w:val="0"/>
                <w:kern w:val="0"/>
              </w:rPr>
            </w:pPr>
          </w:p>
        </w:tc>
      </w:tr>
      <w:tr w:rsidR="00C93415" w:rsidRPr="006B649A" w14:paraId="2D9DA169"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37DAC0CA" w14:textId="77777777" w:rsidR="00C93415" w:rsidRPr="006B649A" w:rsidRDefault="00C93415" w:rsidP="004E1359">
            <w:pPr>
              <w:jc w:val="center"/>
              <w:rPr>
                <w:snapToGrid w:val="0"/>
                <w:kern w:val="0"/>
              </w:rPr>
            </w:pPr>
            <w:r w:rsidRPr="006B649A">
              <w:rPr>
                <w:rFonts w:hint="eastAsia"/>
                <w:snapToGrid w:val="0"/>
                <w:kern w:val="0"/>
              </w:rPr>
              <w:t>最大期限</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5E22DFD2" w14:textId="77777777" w:rsidR="00C93415" w:rsidRPr="006B649A" w:rsidRDefault="00C93415" w:rsidP="004E1359">
            <w:pPr>
              <w:jc w:val="center"/>
              <w:rPr>
                <w:snapToGrid w:val="0"/>
                <w:kern w:val="0"/>
              </w:rPr>
            </w:pPr>
            <w:r w:rsidRPr="006B649A">
              <w:rPr>
                <w:rFonts w:hint="eastAsia"/>
                <w:snapToGrid w:val="0"/>
                <w:kern w:val="0"/>
              </w:rPr>
              <w:t>MAX_TERM</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7AF15E57"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18BD34C1" w14:textId="77777777" w:rsidR="00C93415" w:rsidRPr="006B649A" w:rsidRDefault="00C93415" w:rsidP="004E1359">
            <w:pPr>
              <w:jc w:val="center"/>
              <w:rPr>
                <w:snapToGrid w:val="0"/>
                <w:kern w:val="0"/>
              </w:rPr>
            </w:pPr>
          </w:p>
        </w:tc>
      </w:tr>
      <w:tr w:rsidR="00C93415" w:rsidRPr="006B649A" w14:paraId="1B6FC791"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1346160F" w14:textId="77777777" w:rsidR="00C93415" w:rsidRPr="006B649A" w:rsidRDefault="00C93415" w:rsidP="004E1359">
            <w:pPr>
              <w:jc w:val="center"/>
              <w:rPr>
                <w:snapToGrid w:val="0"/>
                <w:kern w:val="0"/>
              </w:rPr>
            </w:pPr>
            <w:r w:rsidRPr="006B649A">
              <w:rPr>
                <w:rFonts w:hint="eastAsia"/>
                <w:snapToGrid w:val="0"/>
                <w:kern w:val="0"/>
              </w:rPr>
              <w:t>最小期限</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02C8F9EC" w14:textId="77777777" w:rsidR="00C93415" w:rsidRPr="006B649A" w:rsidRDefault="00C93415" w:rsidP="004E1359">
            <w:pPr>
              <w:jc w:val="center"/>
              <w:rPr>
                <w:snapToGrid w:val="0"/>
                <w:kern w:val="0"/>
              </w:rPr>
            </w:pPr>
            <w:r w:rsidRPr="006B649A">
              <w:rPr>
                <w:rFonts w:hint="eastAsia"/>
                <w:snapToGrid w:val="0"/>
                <w:kern w:val="0"/>
              </w:rPr>
              <w:t>MIN_TERM</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7328763F"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724D52D6" w14:textId="77777777" w:rsidR="00C93415" w:rsidRPr="006B649A" w:rsidRDefault="00C93415" w:rsidP="004E1359">
            <w:pPr>
              <w:jc w:val="center"/>
              <w:rPr>
                <w:snapToGrid w:val="0"/>
                <w:kern w:val="0"/>
              </w:rPr>
            </w:pPr>
          </w:p>
        </w:tc>
      </w:tr>
      <w:tr w:rsidR="00C93415" w:rsidRPr="006B649A" w14:paraId="73E60CDC"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2A47C7D7" w14:textId="77777777" w:rsidR="00C93415" w:rsidRPr="006B649A" w:rsidRDefault="00C93415" w:rsidP="004E1359">
            <w:pPr>
              <w:jc w:val="center"/>
              <w:rPr>
                <w:snapToGrid w:val="0"/>
                <w:kern w:val="0"/>
              </w:rPr>
            </w:pPr>
            <w:r w:rsidRPr="006B649A">
              <w:rPr>
                <w:rFonts w:hint="eastAsia"/>
                <w:snapToGrid w:val="0"/>
                <w:kern w:val="0"/>
              </w:rPr>
              <w:t>最大利率</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1ECA457F" w14:textId="77777777" w:rsidR="00C93415" w:rsidRPr="006B649A" w:rsidRDefault="00C93415" w:rsidP="004E1359">
            <w:pPr>
              <w:jc w:val="center"/>
              <w:rPr>
                <w:snapToGrid w:val="0"/>
                <w:kern w:val="0"/>
              </w:rPr>
            </w:pPr>
            <w:r w:rsidRPr="006B649A">
              <w:rPr>
                <w:rFonts w:hint="eastAsia"/>
                <w:snapToGrid w:val="0"/>
                <w:kern w:val="0"/>
              </w:rPr>
              <w:t>MAX_RATE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50D8CA10"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27CCB91B" w14:textId="77777777" w:rsidR="00C93415" w:rsidRPr="006B649A" w:rsidRDefault="00C93415" w:rsidP="004E1359">
            <w:pPr>
              <w:jc w:val="center"/>
              <w:rPr>
                <w:snapToGrid w:val="0"/>
                <w:kern w:val="0"/>
              </w:rPr>
            </w:pPr>
          </w:p>
        </w:tc>
      </w:tr>
      <w:tr w:rsidR="00C93415" w:rsidRPr="006B649A" w14:paraId="64E1124E"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5B883BC5" w14:textId="77777777" w:rsidR="00C93415" w:rsidRPr="006B649A" w:rsidRDefault="00C93415" w:rsidP="004E1359">
            <w:pPr>
              <w:jc w:val="center"/>
              <w:rPr>
                <w:snapToGrid w:val="0"/>
                <w:kern w:val="0"/>
              </w:rPr>
            </w:pPr>
            <w:r w:rsidRPr="006B649A">
              <w:rPr>
                <w:rFonts w:hint="eastAsia"/>
                <w:snapToGrid w:val="0"/>
                <w:kern w:val="0"/>
              </w:rPr>
              <w:t>最小利率</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1469EB7B" w14:textId="77777777" w:rsidR="00C93415" w:rsidRPr="006B649A" w:rsidRDefault="00C93415" w:rsidP="004E1359">
            <w:pPr>
              <w:jc w:val="center"/>
              <w:rPr>
                <w:snapToGrid w:val="0"/>
                <w:kern w:val="0"/>
              </w:rPr>
            </w:pPr>
            <w:r w:rsidRPr="006B649A">
              <w:rPr>
                <w:rFonts w:hint="eastAsia"/>
                <w:snapToGrid w:val="0"/>
                <w:kern w:val="0"/>
              </w:rPr>
              <w:t>MIN_RATE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3E7B8B46"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249AE21C" w14:textId="77777777" w:rsidR="00C93415" w:rsidRPr="006B649A" w:rsidRDefault="00C93415" w:rsidP="004E1359">
            <w:pPr>
              <w:jc w:val="center"/>
              <w:rPr>
                <w:snapToGrid w:val="0"/>
                <w:kern w:val="0"/>
              </w:rPr>
            </w:pPr>
          </w:p>
        </w:tc>
      </w:tr>
      <w:tr w:rsidR="00C93415" w:rsidRPr="006B649A" w14:paraId="51B19D63"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298814C7" w14:textId="77777777" w:rsidR="00C93415" w:rsidRPr="006B649A" w:rsidRDefault="00C93415" w:rsidP="004E1359">
            <w:pPr>
              <w:jc w:val="center"/>
              <w:rPr>
                <w:snapToGrid w:val="0"/>
                <w:kern w:val="0"/>
              </w:rPr>
            </w:pPr>
            <w:r w:rsidRPr="006B649A">
              <w:rPr>
                <w:rFonts w:hint="eastAsia"/>
                <w:snapToGrid w:val="0"/>
                <w:kern w:val="0"/>
              </w:rPr>
              <w:t>最大贷款金额</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6491D2FC" w14:textId="77777777" w:rsidR="00C93415" w:rsidRPr="006B649A" w:rsidRDefault="00C93415" w:rsidP="004E1359">
            <w:pPr>
              <w:jc w:val="center"/>
              <w:rPr>
                <w:snapToGrid w:val="0"/>
                <w:kern w:val="0"/>
              </w:rPr>
            </w:pPr>
            <w:r w:rsidRPr="006B649A">
              <w:rPr>
                <w:rFonts w:hint="eastAsia"/>
                <w:snapToGrid w:val="0"/>
                <w:kern w:val="0"/>
              </w:rPr>
              <w:t>MAX_LOAN_AMT</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4957EC55"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4D124A1A" w14:textId="77777777" w:rsidR="00C93415" w:rsidRPr="006B649A" w:rsidRDefault="00C93415" w:rsidP="004E1359">
            <w:pPr>
              <w:jc w:val="center"/>
              <w:rPr>
                <w:snapToGrid w:val="0"/>
                <w:kern w:val="0"/>
              </w:rPr>
            </w:pPr>
          </w:p>
        </w:tc>
      </w:tr>
      <w:tr w:rsidR="00C93415" w:rsidRPr="006B649A" w14:paraId="65184A73"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25EFC5EB" w14:textId="77777777" w:rsidR="00C93415" w:rsidRPr="006B649A" w:rsidRDefault="00C93415" w:rsidP="004E1359">
            <w:pPr>
              <w:jc w:val="center"/>
              <w:rPr>
                <w:snapToGrid w:val="0"/>
                <w:kern w:val="0"/>
              </w:rPr>
            </w:pPr>
            <w:r w:rsidRPr="006B649A">
              <w:rPr>
                <w:rFonts w:hint="eastAsia"/>
                <w:snapToGrid w:val="0"/>
                <w:kern w:val="0"/>
              </w:rPr>
              <w:t>最小贷款金额</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7A8891DF" w14:textId="77777777" w:rsidR="00C93415" w:rsidRPr="006B649A" w:rsidRDefault="00C93415" w:rsidP="004E1359">
            <w:pPr>
              <w:jc w:val="center"/>
              <w:rPr>
                <w:snapToGrid w:val="0"/>
                <w:kern w:val="0"/>
              </w:rPr>
            </w:pPr>
            <w:r w:rsidRPr="006B649A">
              <w:rPr>
                <w:rFonts w:hint="eastAsia"/>
                <w:snapToGrid w:val="0"/>
                <w:kern w:val="0"/>
              </w:rPr>
              <w:t>MIN_LOAN_AMT</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64511F7B"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17319B1C" w14:textId="77777777" w:rsidR="00C93415" w:rsidRPr="006B649A" w:rsidRDefault="00C93415" w:rsidP="004E1359">
            <w:pPr>
              <w:jc w:val="center"/>
              <w:rPr>
                <w:snapToGrid w:val="0"/>
                <w:kern w:val="0"/>
              </w:rPr>
            </w:pPr>
          </w:p>
        </w:tc>
      </w:tr>
      <w:tr w:rsidR="00D04D2F" w:rsidRPr="00736667" w14:paraId="3884382B" w14:textId="77777777" w:rsidTr="00B86190">
        <w:tc>
          <w:tcPr>
            <w:tcW w:w="1559" w:type="dxa"/>
            <w:shd w:val="clear" w:color="auto" w:fill="auto"/>
          </w:tcPr>
          <w:p w14:paraId="66CEB235" w14:textId="77777777" w:rsidR="00D04D2F" w:rsidRDefault="00D04D2F" w:rsidP="00B86190">
            <w:pPr>
              <w:jc w:val="left"/>
              <w:rPr>
                <w:rFonts w:ascii="宋体" w:hAnsi="宋体"/>
                <w:snapToGrid w:val="0"/>
                <w:kern w:val="0"/>
              </w:rPr>
            </w:pPr>
            <w:r>
              <w:rPr>
                <w:rFonts w:ascii="宋体" w:hAnsi="宋体" w:hint="eastAsia"/>
                <w:snapToGrid w:val="0"/>
                <w:kern w:val="0"/>
              </w:rPr>
              <w:t>申请</w:t>
            </w:r>
            <w:r>
              <w:rPr>
                <w:rFonts w:ascii="宋体" w:hAnsi="宋体"/>
                <w:snapToGrid w:val="0"/>
                <w:kern w:val="0"/>
              </w:rPr>
              <w:t>条件</w:t>
            </w:r>
          </w:p>
        </w:tc>
        <w:tc>
          <w:tcPr>
            <w:tcW w:w="1701" w:type="dxa"/>
            <w:shd w:val="clear" w:color="auto" w:fill="auto"/>
          </w:tcPr>
          <w:p w14:paraId="229787FA" w14:textId="77777777" w:rsidR="00D04D2F" w:rsidRPr="00187FE6" w:rsidRDefault="00D04D2F" w:rsidP="00B86190">
            <w:pPr>
              <w:jc w:val="left"/>
              <w:rPr>
                <w:rFonts w:ascii="宋体" w:hAnsi="宋体"/>
                <w:snapToGrid w:val="0"/>
                <w:kern w:val="0"/>
              </w:rPr>
            </w:pPr>
            <w:r>
              <w:rPr>
                <w:rFonts w:ascii="宋体" w:hAnsi="宋体"/>
                <w:snapToGrid w:val="0"/>
                <w:kern w:val="0"/>
              </w:rPr>
              <w:t>PROD_DESC1</w:t>
            </w:r>
          </w:p>
        </w:tc>
        <w:tc>
          <w:tcPr>
            <w:tcW w:w="1134" w:type="dxa"/>
            <w:shd w:val="clear" w:color="auto" w:fill="auto"/>
          </w:tcPr>
          <w:p w14:paraId="2A484ACD" w14:textId="77777777" w:rsidR="00D04D2F" w:rsidRDefault="00D04D2F" w:rsidP="00B86190">
            <w:pPr>
              <w:jc w:val="left"/>
              <w:rPr>
                <w:rFonts w:ascii="宋体" w:hAnsi="宋体"/>
                <w:snapToGrid w:val="0"/>
                <w:kern w:val="0"/>
              </w:rPr>
            </w:pPr>
            <w:r>
              <w:rPr>
                <w:rFonts w:ascii="宋体" w:hAnsi="宋体"/>
                <w:snapToGrid w:val="0"/>
                <w:kern w:val="0"/>
              </w:rPr>
              <w:t>Y</w:t>
            </w:r>
          </w:p>
        </w:tc>
        <w:tc>
          <w:tcPr>
            <w:tcW w:w="3119" w:type="dxa"/>
            <w:shd w:val="clear" w:color="auto" w:fill="auto"/>
          </w:tcPr>
          <w:p w14:paraId="326A712A" w14:textId="77777777" w:rsidR="00D04D2F" w:rsidRDefault="00D04D2F" w:rsidP="00B86190">
            <w:pPr>
              <w:jc w:val="left"/>
              <w:rPr>
                <w:rFonts w:ascii="宋体" w:hAnsi="宋体"/>
                <w:snapToGrid w:val="0"/>
                <w:kern w:val="0"/>
              </w:rPr>
            </w:pPr>
          </w:p>
        </w:tc>
      </w:tr>
      <w:tr w:rsidR="00D04D2F" w:rsidRPr="00736667" w14:paraId="12E1DD93" w14:textId="77777777" w:rsidTr="00B86190">
        <w:tc>
          <w:tcPr>
            <w:tcW w:w="1559" w:type="dxa"/>
            <w:shd w:val="clear" w:color="auto" w:fill="auto"/>
          </w:tcPr>
          <w:p w14:paraId="436B9047" w14:textId="77777777" w:rsidR="00D04D2F" w:rsidRPr="00645425" w:rsidRDefault="00D04D2F" w:rsidP="00B86190">
            <w:pPr>
              <w:jc w:val="left"/>
              <w:rPr>
                <w:rFonts w:ascii="宋体" w:hAnsi="宋体"/>
                <w:snapToGrid w:val="0"/>
                <w:kern w:val="0"/>
              </w:rPr>
            </w:pPr>
            <w:r>
              <w:rPr>
                <w:rFonts w:ascii="宋体" w:hAnsi="宋体" w:hint="eastAsia"/>
                <w:snapToGrid w:val="0"/>
                <w:kern w:val="0"/>
              </w:rPr>
              <w:t>所需</w:t>
            </w:r>
            <w:r>
              <w:rPr>
                <w:rFonts w:ascii="宋体" w:hAnsi="宋体"/>
                <w:snapToGrid w:val="0"/>
                <w:kern w:val="0"/>
              </w:rPr>
              <w:t>材料</w:t>
            </w:r>
          </w:p>
        </w:tc>
        <w:tc>
          <w:tcPr>
            <w:tcW w:w="1701" w:type="dxa"/>
            <w:shd w:val="clear" w:color="auto" w:fill="auto"/>
          </w:tcPr>
          <w:p w14:paraId="108AD8A6" w14:textId="77777777" w:rsidR="00D04D2F" w:rsidRDefault="00D04D2F" w:rsidP="00B86190">
            <w:pPr>
              <w:jc w:val="left"/>
              <w:rPr>
                <w:rFonts w:ascii="宋体" w:hAnsi="宋体"/>
                <w:snapToGrid w:val="0"/>
                <w:kern w:val="0"/>
              </w:rPr>
            </w:pPr>
            <w:r>
              <w:rPr>
                <w:rFonts w:ascii="宋体" w:hAnsi="宋体"/>
                <w:snapToGrid w:val="0"/>
                <w:kern w:val="0"/>
              </w:rPr>
              <w:t>PROD_DESC2</w:t>
            </w:r>
          </w:p>
        </w:tc>
        <w:tc>
          <w:tcPr>
            <w:tcW w:w="1134" w:type="dxa"/>
            <w:shd w:val="clear" w:color="auto" w:fill="auto"/>
          </w:tcPr>
          <w:p w14:paraId="39A61E83"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4ED68FF" w14:textId="77777777" w:rsidR="00D04D2F" w:rsidRDefault="00D04D2F" w:rsidP="00B86190">
            <w:pPr>
              <w:jc w:val="left"/>
              <w:rPr>
                <w:rFonts w:ascii="宋体" w:hAnsi="宋体"/>
                <w:snapToGrid w:val="0"/>
                <w:kern w:val="0"/>
              </w:rPr>
            </w:pPr>
          </w:p>
        </w:tc>
      </w:tr>
      <w:tr w:rsidR="00D04D2F" w:rsidRPr="00736667" w14:paraId="79C7257A" w14:textId="77777777" w:rsidTr="00B86190">
        <w:tc>
          <w:tcPr>
            <w:tcW w:w="1559" w:type="dxa"/>
            <w:shd w:val="clear" w:color="auto" w:fill="auto"/>
          </w:tcPr>
          <w:p w14:paraId="7DFE0932" w14:textId="77777777" w:rsidR="00D04D2F" w:rsidRDefault="00D04D2F" w:rsidP="00B86190">
            <w:pPr>
              <w:jc w:val="left"/>
              <w:rPr>
                <w:rFonts w:ascii="宋体" w:hAnsi="宋体"/>
                <w:snapToGrid w:val="0"/>
                <w:kern w:val="0"/>
              </w:rPr>
            </w:pPr>
            <w:r>
              <w:rPr>
                <w:rFonts w:ascii="宋体" w:hAnsi="宋体" w:hint="eastAsia"/>
                <w:snapToGrid w:val="0"/>
                <w:kern w:val="0"/>
              </w:rPr>
              <w:t>预计</w:t>
            </w:r>
            <w:r>
              <w:rPr>
                <w:rFonts w:ascii="宋体" w:hAnsi="宋体"/>
                <w:snapToGrid w:val="0"/>
                <w:kern w:val="0"/>
              </w:rPr>
              <w:t>放款天数</w:t>
            </w:r>
          </w:p>
        </w:tc>
        <w:tc>
          <w:tcPr>
            <w:tcW w:w="1701" w:type="dxa"/>
            <w:shd w:val="clear" w:color="auto" w:fill="auto"/>
          </w:tcPr>
          <w:p w14:paraId="15B3B73B" w14:textId="77777777" w:rsidR="00D04D2F" w:rsidRDefault="00D04D2F" w:rsidP="00B86190">
            <w:pPr>
              <w:jc w:val="left"/>
              <w:rPr>
                <w:rFonts w:ascii="宋体" w:hAnsi="宋体"/>
                <w:snapToGrid w:val="0"/>
                <w:kern w:val="0"/>
              </w:rPr>
            </w:pPr>
          </w:p>
        </w:tc>
        <w:tc>
          <w:tcPr>
            <w:tcW w:w="1134" w:type="dxa"/>
            <w:shd w:val="clear" w:color="auto" w:fill="auto"/>
          </w:tcPr>
          <w:p w14:paraId="2A8913D9"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7CB3542" w14:textId="77777777" w:rsidR="00D04D2F" w:rsidRDefault="00D04D2F" w:rsidP="00B86190">
            <w:pPr>
              <w:jc w:val="left"/>
              <w:rPr>
                <w:rFonts w:ascii="宋体" w:hAnsi="宋体"/>
                <w:snapToGrid w:val="0"/>
                <w:kern w:val="0"/>
              </w:rPr>
            </w:pPr>
          </w:p>
        </w:tc>
      </w:tr>
    </w:tbl>
    <w:p w14:paraId="2F11E34C" w14:textId="77777777" w:rsidR="00C93415" w:rsidRPr="0082647F" w:rsidRDefault="00C93415" w:rsidP="00041BC9">
      <w:pPr>
        <w:pStyle w:val="4"/>
      </w:pPr>
      <w:r>
        <w:rPr>
          <w:rFonts w:hint="eastAsia"/>
        </w:rPr>
        <w:t>查询产品信息</w:t>
      </w:r>
    </w:p>
    <w:p w14:paraId="5C4999EC" w14:textId="77777777" w:rsidR="00C93415" w:rsidRDefault="00C93415" w:rsidP="00041BC9">
      <w:pPr>
        <w:pStyle w:val="5"/>
      </w:pPr>
      <w:r>
        <w:rPr>
          <w:rFonts w:hint="eastAsia"/>
        </w:rPr>
        <w:t>功能</w:t>
      </w:r>
      <w:r>
        <w:t>描述</w:t>
      </w:r>
    </w:p>
    <w:p w14:paraId="0EA2DF3C"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提供给管理人查询产品</w:t>
      </w:r>
      <w:r>
        <w:rPr>
          <w:rFonts w:ascii="宋体" w:hAnsi="宋体" w:hint="eastAsia"/>
          <w:kern w:val="0"/>
          <w:sz w:val="24"/>
          <w:szCs w:val="21"/>
        </w:rPr>
        <w:t>详细</w:t>
      </w:r>
      <w:r>
        <w:rPr>
          <w:rFonts w:ascii="宋体" w:hAnsi="宋体"/>
          <w:kern w:val="0"/>
          <w:sz w:val="24"/>
          <w:szCs w:val="21"/>
        </w:rPr>
        <w:t>信息</w:t>
      </w:r>
      <w:r>
        <w:rPr>
          <w:rFonts w:ascii="宋体" w:hAnsi="宋体" w:hint="eastAsia"/>
          <w:kern w:val="0"/>
          <w:sz w:val="24"/>
          <w:szCs w:val="21"/>
        </w:rPr>
        <w:t>。</w:t>
      </w:r>
    </w:p>
    <w:p w14:paraId="195AB4E0" w14:textId="77777777" w:rsidR="00C93415" w:rsidRDefault="00C93415" w:rsidP="00041BC9">
      <w:pPr>
        <w:pStyle w:val="5"/>
      </w:pPr>
      <w:r w:rsidRPr="00676A58">
        <w:rPr>
          <w:rFonts w:hint="eastAsia"/>
        </w:rPr>
        <w:t>处理流程</w:t>
      </w:r>
    </w:p>
    <w:p w14:paraId="47D9B211" w14:textId="77777777" w:rsidR="00C93415" w:rsidRDefault="00C93415">
      <w:pPr>
        <w:pStyle w:val="afb"/>
        <w:numPr>
          <w:ilvl w:val="0"/>
          <w:numId w:val="192"/>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41" w:author="wangq" w:date="2017-08-21T17:25:00Z">
          <w:pPr>
            <w:pStyle w:val="afb"/>
            <w:numPr>
              <w:numId w:val="219"/>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ab/>
      </w:r>
      <w:r>
        <w:rPr>
          <w:rFonts w:ascii="宋体" w:hAnsi="宋体" w:hint="eastAsia"/>
          <w:kern w:val="0"/>
          <w:sz w:val="24"/>
          <w:szCs w:val="21"/>
        </w:rPr>
        <w:t>输入产品主键</w:t>
      </w:r>
    </w:p>
    <w:p w14:paraId="059114F7" w14:textId="77777777" w:rsidR="00C93415" w:rsidRPr="006B649A" w:rsidRDefault="00C93415">
      <w:pPr>
        <w:pStyle w:val="afb"/>
        <w:numPr>
          <w:ilvl w:val="0"/>
          <w:numId w:val="19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42" w:author="wangq" w:date="2017-08-21T17:25:00Z">
          <w:pPr>
            <w:pStyle w:val="afb"/>
            <w:numPr>
              <w:numId w:val="21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调用微服务</w:t>
      </w:r>
    </w:p>
    <w:p w14:paraId="29DDF297" w14:textId="77777777" w:rsidR="00C93415" w:rsidRPr="006B649A" w:rsidRDefault="00C93415">
      <w:pPr>
        <w:pStyle w:val="afb"/>
        <w:numPr>
          <w:ilvl w:val="0"/>
          <w:numId w:val="19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43" w:author="wangq" w:date="2017-08-21T17:25:00Z">
          <w:pPr>
            <w:pStyle w:val="afb"/>
            <w:numPr>
              <w:numId w:val="21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查询出产品详细信息审核</w:t>
      </w:r>
    </w:p>
    <w:p w14:paraId="42B060CC" w14:textId="77777777" w:rsidR="00C93415" w:rsidRPr="00C3467F" w:rsidRDefault="00C93415" w:rsidP="00C93415">
      <w:pPr>
        <w:rPr>
          <w:rFonts w:ascii="宋体" w:hAnsi="宋体"/>
          <w:kern w:val="0"/>
          <w:szCs w:val="21"/>
        </w:rPr>
      </w:pPr>
      <w:r>
        <w:rPr>
          <w:rFonts w:hint="eastAsia"/>
          <w:b/>
          <w:sz w:val="24"/>
          <w:szCs w:val="24"/>
        </w:rPr>
        <w:t xml:space="preserve">       </w:t>
      </w:r>
    </w:p>
    <w:p w14:paraId="037E5911"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9207599" w14:textId="77777777" w:rsidTr="004E1359">
        <w:tc>
          <w:tcPr>
            <w:tcW w:w="1559" w:type="dxa"/>
            <w:shd w:val="clear" w:color="auto" w:fill="E0E0E0"/>
          </w:tcPr>
          <w:p w14:paraId="212B8452"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D7FF889"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16E62D4"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2D24EA9"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6E9F294" w14:textId="77777777" w:rsidTr="004E1359">
        <w:tc>
          <w:tcPr>
            <w:tcW w:w="1559" w:type="dxa"/>
            <w:shd w:val="clear" w:color="auto" w:fill="auto"/>
          </w:tcPr>
          <w:p w14:paraId="5D4C3E01" w14:textId="77777777" w:rsidR="00C93415" w:rsidRDefault="00C93415" w:rsidP="004E1359">
            <w:pPr>
              <w:jc w:val="left"/>
              <w:rPr>
                <w:rFonts w:ascii="宋体" w:hAnsi="宋体"/>
                <w:snapToGrid w:val="0"/>
                <w:kern w:val="0"/>
              </w:rPr>
            </w:pPr>
            <w:r w:rsidRPr="00C40B3B">
              <w:rPr>
                <w:rFonts w:ascii="宋体" w:hAnsi="宋体" w:hint="eastAsia"/>
                <w:snapToGrid w:val="0"/>
                <w:kern w:val="0"/>
              </w:rPr>
              <w:t>产品唯一标识</w:t>
            </w:r>
          </w:p>
        </w:tc>
        <w:tc>
          <w:tcPr>
            <w:tcW w:w="1701" w:type="dxa"/>
            <w:shd w:val="clear" w:color="auto" w:fill="auto"/>
          </w:tcPr>
          <w:p w14:paraId="50F39AE2" w14:textId="77777777" w:rsidR="00C93415" w:rsidRDefault="00C93415" w:rsidP="004E1359">
            <w:pPr>
              <w:jc w:val="left"/>
              <w:rPr>
                <w:rFonts w:ascii="宋体" w:hAnsi="宋体"/>
                <w:snapToGrid w:val="0"/>
                <w:kern w:val="0"/>
              </w:rPr>
            </w:pPr>
            <w:r w:rsidRPr="00162C34">
              <w:rPr>
                <w:rFonts w:ascii="宋体" w:hAnsi="宋体"/>
                <w:snapToGrid w:val="0"/>
                <w:kern w:val="0"/>
              </w:rPr>
              <w:t>PROD_ID</w:t>
            </w:r>
          </w:p>
        </w:tc>
        <w:tc>
          <w:tcPr>
            <w:tcW w:w="1134" w:type="dxa"/>
            <w:shd w:val="clear" w:color="auto" w:fill="auto"/>
          </w:tcPr>
          <w:p w14:paraId="2C89A6DF"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37D37987" w14:textId="77777777" w:rsidR="00C93415" w:rsidRPr="00736667" w:rsidRDefault="00C93415" w:rsidP="004E1359">
            <w:pPr>
              <w:jc w:val="left"/>
              <w:rPr>
                <w:rFonts w:ascii="宋体" w:hAnsi="宋体"/>
                <w:snapToGrid w:val="0"/>
                <w:kern w:val="0"/>
              </w:rPr>
            </w:pPr>
          </w:p>
        </w:tc>
      </w:tr>
      <w:tr w:rsidR="00C93415" w:rsidRPr="00736667" w14:paraId="08A9CB55" w14:textId="77777777" w:rsidTr="004E1359">
        <w:tc>
          <w:tcPr>
            <w:tcW w:w="1559" w:type="dxa"/>
            <w:shd w:val="clear" w:color="auto" w:fill="auto"/>
          </w:tcPr>
          <w:p w14:paraId="180BFCFF"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1EF58553"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4C088DF4"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7F3AAA72" w14:textId="77777777" w:rsidR="00C93415" w:rsidRPr="00736667" w:rsidRDefault="00C93415" w:rsidP="004E1359">
            <w:pPr>
              <w:jc w:val="left"/>
              <w:rPr>
                <w:rFonts w:ascii="宋体" w:hAnsi="宋体"/>
                <w:snapToGrid w:val="0"/>
                <w:kern w:val="0"/>
              </w:rPr>
            </w:pPr>
          </w:p>
        </w:tc>
      </w:tr>
    </w:tbl>
    <w:p w14:paraId="74EA2F5A"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572787BB" w14:textId="77777777" w:rsidR="00C93415" w:rsidRPr="00C56A4E" w:rsidRDefault="00C93415" w:rsidP="00C93415"/>
    <w:p w14:paraId="228EEA7A" w14:textId="77777777" w:rsidR="00C93415" w:rsidRPr="00A52328" w:rsidRDefault="00C93415" w:rsidP="00041BC9">
      <w:pPr>
        <w:pStyle w:val="5"/>
      </w:pPr>
      <w:r w:rsidRPr="00A52328">
        <w:rPr>
          <w:rFonts w:hint="eastAsia"/>
        </w:rPr>
        <w:t>输出</w:t>
      </w:r>
    </w:p>
    <w:p w14:paraId="5FC6001E"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6B649A" w14:paraId="7F13D4F6" w14:textId="77777777" w:rsidTr="004E1359">
        <w:tc>
          <w:tcPr>
            <w:tcW w:w="1559" w:type="dxa"/>
            <w:shd w:val="clear" w:color="auto" w:fill="E0E0E0"/>
          </w:tcPr>
          <w:p w14:paraId="49FF68C6" w14:textId="77777777" w:rsidR="00C93415" w:rsidRPr="006B649A" w:rsidRDefault="00C93415" w:rsidP="004E1359">
            <w:pPr>
              <w:jc w:val="center"/>
              <w:rPr>
                <w:snapToGrid w:val="0"/>
                <w:kern w:val="0"/>
              </w:rPr>
            </w:pPr>
            <w:r w:rsidRPr="006B649A">
              <w:rPr>
                <w:rFonts w:hint="eastAsia"/>
                <w:snapToGrid w:val="0"/>
                <w:kern w:val="0"/>
              </w:rPr>
              <w:t>输出要素</w:t>
            </w:r>
          </w:p>
        </w:tc>
        <w:tc>
          <w:tcPr>
            <w:tcW w:w="1701" w:type="dxa"/>
            <w:shd w:val="clear" w:color="auto" w:fill="E0E0E0"/>
          </w:tcPr>
          <w:p w14:paraId="666340A7" w14:textId="77777777" w:rsidR="00C93415" w:rsidRPr="006B649A" w:rsidRDefault="00C93415" w:rsidP="004E1359">
            <w:pPr>
              <w:jc w:val="center"/>
              <w:rPr>
                <w:snapToGrid w:val="0"/>
                <w:kern w:val="0"/>
              </w:rPr>
            </w:pPr>
            <w:r w:rsidRPr="006B649A">
              <w:rPr>
                <w:rFonts w:hint="eastAsia"/>
                <w:snapToGrid w:val="0"/>
                <w:kern w:val="0"/>
              </w:rPr>
              <w:t>字</w:t>
            </w:r>
            <w:r w:rsidRPr="006B649A">
              <w:rPr>
                <w:snapToGrid w:val="0"/>
                <w:kern w:val="0"/>
              </w:rPr>
              <w:t>段名</w:t>
            </w:r>
          </w:p>
        </w:tc>
        <w:tc>
          <w:tcPr>
            <w:tcW w:w="1134" w:type="dxa"/>
            <w:shd w:val="clear" w:color="auto" w:fill="E0E0E0"/>
          </w:tcPr>
          <w:p w14:paraId="08B446E0" w14:textId="77777777" w:rsidR="00C93415" w:rsidRPr="006B649A" w:rsidRDefault="00C93415" w:rsidP="004E1359">
            <w:pPr>
              <w:jc w:val="center"/>
              <w:rPr>
                <w:snapToGrid w:val="0"/>
                <w:kern w:val="0"/>
              </w:rPr>
            </w:pPr>
            <w:r w:rsidRPr="006B649A">
              <w:rPr>
                <w:rFonts w:hint="eastAsia"/>
                <w:snapToGrid w:val="0"/>
                <w:kern w:val="0"/>
              </w:rPr>
              <w:t>是否</w:t>
            </w:r>
            <w:r w:rsidRPr="006B649A">
              <w:rPr>
                <w:snapToGrid w:val="0"/>
                <w:kern w:val="0"/>
              </w:rPr>
              <w:t>必填</w:t>
            </w:r>
          </w:p>
        </w:tc>
        <w:tc>
          <w:tcPr>
            <w:tcW w:w="3119" w:type="dxa"/>
            <w:shd w:val="clear" w:color="auto" w:fill="E0E0E0"/>
          </w:tcPr>
          <w:p w14:paraId="070FAAB0" w14:textId="77777777" w:rsidR="00C93415" w:rsidRPr="006B649A" w:rsidRDefault="00C93415" w:rsidP="004E1359">
            <w:pPr>
              <w:jc w:val="center"/>
              <w:rPr>
                <w:snapToGrid w:val="0"/>
                <w:kern w:val="0"/>
              </w:rPr>
            </w:pPr>
            <w:r w:rsidRPr="006B649A">
              <w:rPr>
                <w:rFonts w:hint="eastAsia"/>
                <w:snapToGrid w:val="0"/>
                <w:kern w:val="0"/>
              </w:rPr>
              <w:t>备注</w:t>
            </w:r>
          </w:p>
        </w:tc>
      </w:tr>
      <w:tr w:rsidR="00C93415" w:rsidRPr="006B649A" w14:paraId="591E8E70"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36DDD5F5" w14:textId="77777777" w:rsidR="00C93415" w:rsidRPr="006B649A" w:rsidRDefault="00C93415" w:rsidP="004E1359">
            <w:pPr>
              <w:jc w:val="center"/>
              <w:rPr>
                <w:snapToGrid w:val="0"/>
                <w:kern w:val="0"/>
              </w:rPr>
            </w:pPr>
            <w:r w:rsidRPr="006B649A">
              <w:rPr>
                <w:rFonts w:hint="eastAsia"/>
                <w:snapToGrid w:val="0"/>
                <w:kern w:val="0"/>
              </w:rPr>
              <w:t>产品唯一标识</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7765E3C1" w14:textId="77777777" w:rsidR="00C93415" w:rsidRPr="006B649A" w:rsidRDefault="00C93415" w:rsidP="004E1359">
            <w:pPr>
              <w:jc w:val="center"/>
              <w:rPr>
                <w:snapToGrid w:val="0"/>
                <w:kern w:val="0"/>
              </w:rPr>
            </w:pPr>
            <w:r w:rsidRPr="006B649A">
              <w:rPr>
                <w:snapToGrid w:val="0"/>
                <w:kern w:val="0"/>
              </w:rPr>
              <w:t>PROD_ID</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1ADF5575" w14:textId="77777777" w:rsidR="00C93415" w:rsidRPr="006B649A" w:rsidRDefault="00C93415" w:rsidP="004E1359">
            <w:pPr>
              <w:jc w:val="center"/>
              <w:rPr>
                <w:snapToGrid w:val="0"/>
                <w:kern w:val="0"/>
              </w:rPr>
            </w:pPr>
            <w:r w:rsidRPr="006B649A">
              <w:rPr>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04DE242D" w14:textId="77777777" w:rsidR="00C93415" w:rsidRPr="006B649A" w:rsidRDefault="00C93415" w:rsidP="004E1359">
            <w:pPr>
              <w:jc w:val="center"/>
              <w:rPr>
                <w:snapToGrid w:val="0"/>
                <w:kern w:val="0"/>
              </w:rPr>
            </w:pPr>
          </w:p>
        </w:tc>
      </w:tr>
      <w:tr w:rsidR="00C93415" w:rsidRPr="006B649A" w14:paraId="573EDB96"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044B5275" w14:textId="77777777" w:rsidR="00C93415" w:rsidRPr="006B649A" w:rsidRDefault="00C93415" w:rsidP="004E1359">
            <w:pPr>
              <w:jc w:val="center"/>
              <w:rPr>
                <w:snapToGrid w:val="0"/>
                <w:kern w:val="0"/>
              </w:rPr>
            </w:pPr>
            <w:r w:rsidRPr="006B649A">
              <w:rPr>
                <w:rFonts w:hint="eastAsia"/>
                <w:snapToGrid w:val="0"/>
                <w:kern w:val="0"/>
              </w:rPr>
              <w:t>资金方名称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58A6F7F8" w14:textId="77777777" w:rsidR="00C93415" w:rsidRPr="006B649A" w:rsidRDefault="00C93415" w:rsidP="004E1359">
            <w:pPr>
              <w:jc w:val="center"/>
              <w:rPr>
                <w:snapToGrid w:val="0"/>
                <w:kern w:val="0"/>
              </w:rPr>
            </w:pPr>
            <w:r w:rsidRPr="006B649A">
              <w:rPr>
                <w:rFonts w:hint="eastAsia"/>
                <w:snapToGrid w:val="0"/>
                <w:kern w:val="0"/>
              </w:rPr>
              <w:t>COMPANY_USER</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1883B80B" w14:textId="77777777" w:rsidR="00C93415" w:rsidRPr="006B649A" w:rsidRDefault="00C93415" w:rsidP="004E1359">
            <w:pPr>
              <w:jc w:val="center"/>
              <w:rPr>
                <w:snapToGrid w:val="0"/>
                <w:kern w:val="0"/>
              </w:rPr>
            </w:pPr>
            <w:r w:rsidRPr="006B649A">
              <w:rPr>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10383466" w14:textId="77777777" w:rsidR="00C93415" w:rsidRPr="006B649A" w:rsidRDefault="00C93415" w:rsidP="004E1359">
            <w:pPr>
              <w:jc w:val="center"/>
              <w:rPr>
                <w:snapToGrid w:val="0"/>
                <w:kern w:val="0"/>
              </w:rPr>
            </w:pPr>
          </w:p>
        </w:tc>
      </w:tr>
      <w:tr w:rsidR="00C93415" w:rsidRPr="006B649A" w14:paraId="49887E8D"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217ADB9E" w14:textId="77777777" w:rsidR="00C93415" w:rsidRPr="006B649A" w:rsidRDefault="00C93415" w:rsidP="004E1359">
            <w:pPr>
              <w:jc w:val="center"/>
              <w:rPr>
                <w:snapToGrid w:val="0"/>
                <w:kern w:val="0"/>
              </w:rPr>
            </w:pPr>
            <w:r w:rsidRPr="006B649A">
              <w:rPr>
                <w:rFonts w:hint="eastAsia"/>
                <w:snapToGrid w:val="0"/>
                <w:kern w:val="0"/>
              </w:rPr>
              <w:t>产品名称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0147F2E0" w14:textId="77777777" w:rsidR="00C93415" w:rsidRPr="006B649A" w:rsidRDefault="00C93415" w:rsidP="004E1359">
            <w:pPr>
              <w:jc w:val="center"/>
              <w:rPr>
                <w:snapToGrid w:val="0"/>
                <w:kern w:val="0"/>
              </w:rPr>
            </w:pPr>
            <w:r w:rsidRPr="006B649A">
              <w:rPr>
                <w:snapToGrid w:val="0"/>
                <w:kern w:val="0"/>
              </w:rPr>
              <w:t>PROD_NAME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403D30E0"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0688CF61" w14:textId="77777777" w:rsidR="00C93415" w:rsidRPr="006B649A" w:rsidRDefault="00C93415" w:rsidP="004E1359">
            <w:pPr>
              <w:jc w:val="center"/>
              <w:rPr>
                <w:snapToGrid w:val="0"/>
                <w:kern w:val="0"/>
              </w:rPr>
            </w:pPr>
          </w:p>
        </w:tc>
      </w:tr>
      <w:tr w:rsidR="00C93415" w:rsidRPr="006B649A" w14:paraId="072F84E7"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146BB78C" w14:textId="77777777" w:rsidR="00C93415" w:rsidRPr="006B649A" w:rsidRDefault="00C93415" w:rsidP="004E1359">
            <w:pPr>
              <w:jc w:val="center"/>
              <w:rPr>
                <w:snapToGrid w:val="0"/>
                <w:kern w:val="0"/>
              </w:rPr>
            </w:pPr>
            <w:r w:rsidRPr="006B649A">
              <w:rPr>
                <w:rFonts w:hint="eastAsia"/>
                <w:snapToGrid w:val="0"/>
                <w:kern w:val="0"/>
              </w:rPr>
              <w:t>产品类型名称</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036D44EA" w14:textId="77777777" w:rsidR="00C93415" w:rsidRPr="006B649A" w:rsidRDefault="00C93415" w:rsidP="004E1359">
            <w:pPr>
              <w:jc w:val="center"/>
              <w:rPr>
                <w:snapToGrid w:val="0"/>
                <w:kern w:val="0"/>
              </w:rPr>
            </w:pPr>
            <w:r w:rsidRPr="006B649A">
              <w:rPr>
                <w:snapToGrid w:val="0"/>
                <w:kern w:val="0"/>
              </w:rPr>
              <w:t>PROD_TYPENAME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11F96A53"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2870B72A" w14:textId="77777777" w:rsidR="00C93415" w:rsidRPr="006B649A" w:rsidRDefault="00C93415" w:rsidP="004E1359">
            <w:pPr>
              <w:jc w:val="center"/>
              <w:rPr>
                <w:snapToGrid w:val="0"/>
                <w:kern w:val="0"/>
              </w:rPr>
            </w:pPr>
          </w:p>
        </w:tc>
      </w:tr>
      <w:tr w:rsidR="00C93415" w:rsidRPr="006B649A" w14:paraId="7F02A91C"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450A3FB3" w14:textId="77777777" w:rsidR="00C93415" w:rsidRPr="006B649A" w:rsidRDefault="00C93415" w:rsidP="004E1359">
            <w:pPr>
              <w:jc w:val="center"/>
              <w:rPr>
                <w:snapToGrid w:val="0"/>
                <w:kern w:val="0"/>
              </w:rPr>
            </w:pPr>
            <w:r w:rsidRPr="006B649A">
              <w:rPr>
                <w:rFonts w:hint="eastAsia"/>
                <w:snapToGrid w:val="0"/>
                <w:kern w:val="0"/>
              </w:rPr>
              <w:t>返佣比例</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353A8F31" w14:textId="77777777" w:rsidR="00C93415" w:rsidRPr="006B649A" w:rsidRDefault="00C93415" w:rsidP="004E1359">
            <w:pPr>
              <w:jc w:val="center"/>
              <w:rPr>
                <w:snapToGrid w:val="0"/>
                <w:kern w:val="0"/>
              </w:rPr>
            </w:pPr>
            <w:r w:rsidRPr="006B649A">
              <w:rPr>
                <w:rFonts w:hint="eastAsia"/>
                <w:snapToGrid w:val="0"/>
                <w:kern w:val="0"/>
              </w:rPr>
              <w:t>COMMISSION_RATIO</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22942A7D"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292EAF2A" w14:textId="77777777" w:rsidR="00C93415" w:rsidRPr="006B649A" w:rsidRDefault="00C93415" w:rsidP="004E1359">
            <w:pPr>
              <w:jc w:val="center"/>
              <w:rPr>
                <w:snapToGrid w:val="0"/>
                <w:kern w:val="0"/>
              </w:rPr>
            </w:pPr>
          </w:p>
        </w:tc>
      </w:tr>
      <w:tr w:rsidR="00C93415" w:rsidRPr="006B649A" w14:paraId="62C51B44"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241E829F" w14:textId="77777777" w:rsidR="00C93415" w:rsidRPr="006B649A" w:rsidRDefault="00C93415" w:rsidP="004E1359">
            <w:pPr>
              <w:jc w:val="center"/>
              <w:rPr>
                <w:snapToGrid w:val="0"/>
                <w:kern w:val="0"/>
              </w:rPr>
            </w:pPr>
            <w:r w:rsidRPr="006B649A">
              <w:rPr>
                <w:rFonts w:hint="eastAsia"/>
                <w:snapToGrid w:val="0"/>
                <w:kern w:val="0"/>
              </w:rPr>
              <w:t>最大期限</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4185D385" w14:textId="77777777" w:rsidR="00C93415" w:rsidRPr="006B649A" w:rsidRDefault="00C93415" w:rsidP="004E1359">
            <w:pPr>
              <w:jc w:val="center"/>
              <w:rPr>
                <w:snapToGrid w:val="0"/>
                <w:kern w:val="0"/>
              </w:rPr>
            </w:pPr>
            <w:r w:rsidRPr="006B649A">
              <w:rPr>
                <w:rFonts w:hint="eastAsia"/>
                <w:snapToGrid w:val="0"/>
                <w:kern w:val="0"/>
              </w:rPr>
              <w:t>MAX_TERM</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46107347"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00233C18" w14:textId="77777777" w:rsidR="00C93415" w:rsidRPr="006B649A" w:rsidRDefault="00C93415" w:rsidP="004E1359">
            <w:pPr>
              <w:jc w:val="center"/>
              <w:rPr>
                <w:snapToGrid w:val="0"/>
                <w:kern w:val="0"/>
              </w:rPr>
            </w:pPr>
          </w:p>
        </w:tc>
      </w:tr>
      <w:tr w:rsidR="00C93415" w:rsidRPr="006B649A" w14:paraId="4130F164"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3EB3E289" w14:textId="77777777" w:rsidR="00C93415" w:rsidRPr="006B649A" w:rsidRDefault="00C93415" w:rsidP="004E1359">
            <w:pPr>
              <w:jc w:val="center"/>
              <w:rPr>
                <w:snapToGrid w:val="0"/>
                <w:kern w:val="0"/>
              </w:rPr>
            </w:pPr>
            <w:r w:rsidRPr="006B649A">
              <w:rPr>
                <w:rFonts w:hint="eastAsia"/>
                <w:snapToGrid w:val="0"/>
                <w:kern w:val="0"/>
              </w:rPr>
              <w:t>最小期限</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16067A0A" w14:textId="77777777" w:rsidR="00C93415" w:rsidRPr="006B649A" w:rsidRDefault="00C93415" w:rsidP="004E1359">
            <w:pPr>
              <w:jc w:val="center"/>
              <w:rPr>
                <w:snapToGrid w:val="0"/>
                <w:kern w:val="0"/>
              </w:rPr>
            </w:pPr>
            <w:r w:rsidRPr="006B649A">
              <w:rPr>
                <w:rFonts w:hint="eastAsia"/>
                <w:snapToGrid w:val="0"/>
                <w:kern w:val="0"/>
              </w:rPr>
              <w:t>MIN_TERM</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11848410"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23CB16A8" w14:textId="77777777" w:rsidR="00C93415" w:rsidRPr="006B649A" w:rsidRDefault="00C93415" w:rsidP="004E1359">
            <w:pPr>
              <w:jc w:val="center"/>
              <w:rPr>
                <w:snapToGrid w:val="0"/>
                <w:kern w:val="0"/>
              </w:rPr>
            </w:pPr>
          </w:p>
        </w:tc>
      </w:tr>
      <w:tr w:rsidR="00C93415" w:rsidRPr="006B649A" w14:paraId="1E0747C8"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0DA95250" w14:textId="77777777" w:rsidR="00C93415" w:rsidRPr="006B649A" w:rsidRDefault="00C93415" w:rsidP="004E1359">
            <w:pPr>
              <w:jc w:val="center"/>
              <w:rPr>
                <w:snapToGrid w:val="0"/>
                <w:kern w:val="0"/>
              </w:rPr>
            </w:pPr>
            <w:r w:rsidRPr="006B649A">
              <w:rPr>
                <w:rFonts w:hint="eastAsia"/>
                <w:snapToGrid w:val="0"/>
                <w:kern w:val="0"/>
              </w:rPr>
              <w:t>最大利率</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33C77764" w14:textId="77777777" w:rsidR="00C93415" w:rsidRPr="006B649A" w:rsidRDefault="00C93415" w:rsidP="004E1359">
            <w:pPr>
              <w:jc w:val="center"/>
              <w:rPr>
                <w:snapToGrid w:val="0"/>
                <w:kern w:val="0"/>
              </w:rPr>
            </w:pPr>
            <w:r w:rsidRPr="006B649A">
              <w:rPr>
                <w:rFonts w:hint="eastAsia"/>
                <w:snapToGrid w:val="0"/>
                <w:kern w:val="0"/>
              </w:rPr>
              <w:t>MAX_RATE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063C173D"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4A5445D1" w14:textId="77777777" w:rsidR="00C93415" w:rsidRPr="006B649A" w:rsidRDefault="00C93415" w:rsidP="004E1359">
            <w:pPr>
              <w:jc w:val="center"/>
              <w:rPr>
                <w:snapToGrid w:val="0"/>
                <w:kern w:val="0"/>
              </w:rPr>
            </w:pPr>
          </w:p>
        </w:tc>
      </w:tr>
      <w:tr w:rsidR="00C93415" w:rsidRPr="006B649A" w14:paraId="1E9F91B5"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185989DE" w14:textId="77777777" w:rsidR="00C93415" w:rsidRPr="006B649A" w:rsidRDefault="00C93415" w:rsidP="004E1359">
            <w:pPr>
              <w:jc w:val="center"/>
              <w:rPr>
                <w:snapToGrid w:val="0"/>
                <w:kern w:val="0"/>
              </w:rPr>
            </w:pPr>
            <w:r w:rsidRPr="006B649A">
              <w:rPr>
                <w:rFonts w:hint="eastAsia"/>
                <w:snapToGrid w:val="0"/>
                <w:kern w:val="0"/>
              </w:rPr>
              <w:t>最小利率</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3E0AC4B1" w14:textId="77777777" w:rsidR="00C93415" w:rsidRPr="006B649A" w:rsidRDefault="00C93415" w:rsidP="004E1359">
            <w:pPr>
              <w:jc w:val="center"/>
              <w:rPr>
                <w:snapToGrid w:val="0"/>
                <w:kern w:val="0"/>
              </w:rPr>
            </w:pPr>
            <w:r w:rsidRPr="006B649A">
              <w:rPr>
                <w:rFonts w:hint="eastAsia"/>
                <w:snapToGrid w:val="0"/>
                <w:kern w:val="0"/>
              </w:rPr>
              <w:t>MIN_RATE</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3E28993C"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368B71F5" w14:textId="77777777" w:rsidR="00C93415" w:rsidRPr="006B649A" w:rsidRDefault="00C93415" w:rsidP="004E1359">
            <w:pPr>
              <w:jc w:val="center"/>
              <w:rPr>
                <w:snapToGrid w:val="0"/>
                <w:kern w:val="0"/>
              </w:rPr>
            </w:pPr>
          </w:p>
        </w:tc>
      </w:tr>
      <w:tr w:rsidR="00C93415" w:rsidRPr="006B649A" w14:paraId="3F2B1EDF"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6AA58E17" w14:textId="77777777" w:rsidR="00C93415" w:rsidRPr="006B649A" w:rsidRDefault="00C93415" w:rsidP="004E1359">
            <w:pPr>
              <w:jc w:val="center"/>
              <w:rPr>
                <w:snapToGrid w:val="0"/>
                <w:kern w:val="0"/>
              </w:rPr>
            </w:pPr>
            <w:r w:rsidRPr="006B649A">
              <w:rPr>
                <w:rFonts w:hint="eastAsia"/>
                <w:snapToGrid w:val="0"/>
                <w:kern w:val="0"/>
              </w:rPr>
              <w:t>最大贷款金额</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6C48F12E" w14:textId="77777777" w:rsidR="00C93415" w:rsidRPr="006B649A" w:rsidRDefault="00C93415" w:rsidP="004E1359">
            <w:pPr>
              <w:jc w:val="center"/>
              <w:rPr>
                <w:snapToGrid w:val="0"/>
                <w:kern w:val="0"/>
              </w:rPr>
            </w:pPr>
            <w:r w:rsidRPr="006B649A">
              <w:rPr>
                <w:rFonts w:hint="eastAsia"/>
                <w:snapToGrid w:val="0"/>
                <w:kern w:val="0"/>
              </w:rPr>
              <w:t>MAX_LOAN_AMT</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45594FF9"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0E5DCA6B" w14:textId="77777777" w:rsidR="00C93415" w:rsidRPr="006B649A" w:rsidRDefault="00C93415" w:rsidP="004E1359">
            <w:pPr>
              <w:jc w:val="center"/>
              <w:rPr>
                <w:snapToGrid w:val="0"/>
                <w:kern w:val="0"/>
              </w:rPr>
            </w:pPr>
          </w:p>
        </w:tc>
      </w:tr>
      <w:tr w:rsidR="00C93415" w:rsidRPr="006B649A" w14:paraId="36DA3DBF" w14:textId="77777777" w:rsidTr="004E1359">
        <w:tc>
          <w:tcPr>
            <w:tcW w:w="1559" w:type="dxa"/>
            <w:tcBorders>
              <w:top w:val="single" w:sz="4" w:space="0" w:color="auto"/>
              <w:left w:val="single" w:sz="4" w:space="0" w:color="auto"/>
              <w:bottom w:val="single" w:sz="4" w:space="0" w:color="auto"/>
              <w:right w:val="single" w:sz="4" w:space="0" w:color="auto"/>
            </w:tcBorders>
            <w:shd w:val="clear" w:color="auto" w:fill="E0E0E0"/>
          </w:tcPr>
          <w:p w14:paraId="744C2D19" w14:textId="77777777" w:rsidR="00C93415" w:rsidRPr="006B649A" w:rsidRDefault="00C93415" w:rsidP="004E1359">
            <w:pPr>
              <w:jc w:val="center"/>
              <w:rPr>
                <w:snapToGrid w:val="0"/>
                <w:kern w:val="0"/>
              </w:rPr>
            </w:pPr>
            <w:r w:rsidRPr="006B649A">
              <w:rPr>
                <w:rFonts w:hint="eastAsia"/>
                <w:snapToGrid w:val="0"/>
                <w:kern w:val="0"/>
              </w:rPr>
              <w:t>最小贷款金额</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296AFAFD" w14:textId="77777777" w:rsidR="00C93415" w:rsidRPr="006B649A" w:rsidRDefault="00C93415" w:rsidP="004E1359">
            <w:pPr>
              <w:jc w:val="center"/>
              <w:rPr>
                <w:snapToGrid w:val="0"/>
                <w:kern w:val="0"/>
              </w:rPr>
            </w:pPr>
            <w:r w:rsidRPr="006B649A">
              <w:rPr>
                <w:rFonts w:hint="eastAsia"/>
                <w:snapToGrid w:val="0"/>
                <w:kern w:val="0"/>
              </w:rPr>
              <w:t>MIN_LOAN_AMT</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082B8CC3" w14:textId="77777777" w:rsidR="00C93415" w:rsidRPr="006B649A" w:rsidRDefault="00C93415" w:rsidP="004E1359">
            <w:pPr>
              <w:jc w:val="center"/>
              <w:rPr>
                <w:snapToGrid w:val="0"/>
                <w:kern w:val="0"/>
              </w:rPr>
            </w:pPr>
            <w:r w:rsidRPr="006B649A">
              <w:rPr>
                <w:rFonts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09C3C7F2" w14:textId="77777777" w:rsidR="00C93415" w:rsidRPr="006B649A" w:rsidRDefault="00C93415" w:rsidP="004E1359">
            <w:pPr>
              <w:jc w:val="center"/>
              <w:rPr>
                <w:snapToGrid w:val="0"/>
                <w:kern w:val="0"/>
              </w:rPr>
            </w:pPr>
          </w:p>
        </w:tc>
      </w:tr>
      <w:tr w:rsidR="00D04D2F" w:rsidRPr="00736667" w14:paraId="6245EDB9" w14:textId="77777777" w:rsidTr="00B86190">
        <w:tc>
          <w:tcPr>
            <w:tcW w:w="1559" w:type="dxa"/>
            <w:shd w:val="clear" w:color="auto" w:fill="auto"/>
          </w:tcPr>
          <w:p w14:paraId="2FAF5C83" w14:textId="77777777" w:rsidR="00D04D2F" w:rsidRDefault="00D04D2F" w:rsidP="00B86190">
            <w:pPr>
              <w:jc w:val="left"/>
              <w:rPr>
                <w:rFonts w:ascii="宋体" w:hAnsi="宋体"/>
                <w:snapToGrid w:val="0"/>
                <w:kern w:val="0"/>
              </w:rPr>
            </w:pPr>
            <w:r>
              <w:rPr>
                <w:rFonts w:ascii="宋体" w:hAnsi="宋体" w:hint="eastAsia"/>
                <w:snapToGrid w:val="0"/>
                <w:kern w:val="0"/>
              </w:rPr>
              <w:t>申请</w:t>
            </w:r>
            <w:r>
              <w:rPr>
                <w:rFonts w:ascii="宋体" w:hAnsi="宋体"/>
                <w:snapToGrid w:val="0"/>
                <w:kern w:val="0"/>
              </w:rPr>
              <w:t>条件</w:t>
            </w:r>
          </w:p>
        </w:tc>
        <w:tc>
          <w:tcPr>
            <w:tcW w:w="1701" w:type="dxa"/>
            <w:shd w:val="clear" w:color="auto" w:fill="auto"/>
          </w:tcPr>
          <w:p w14:paraId="757CD49E" w14:textId="77777777" w:rsidR="00D04D2F" w:rsidRPr="00187FE6" w:rsidRDefault="00D04D2F" w:rsidP="00B86190">
            <w:pPr>
              <w:jc w:val="left"/>
              <w:rPr>
                <w:rFonts w:ascii="宋体" w:hAnsi="宋体"/>
                <w:snapToGrid w:val="0"/>
                <w:kern w:val="0"/>
              </w:rPr>
            </w:pPr>
            <w:r>
              <w:rPr>
                <w:rFonts w:ascii="宋体" w:hAnsi="宋体"/>
                <w:snapToGrid w:val="0"/>
                <w:kern w:val="0"/>
              </w:rPr>
              <w:t>PROD_DESC1</w:t>
            </w:r>
          </w:p>
        </w:tc>
        <w:tc>
          <w:tcPr>
            <w:tcW w:w="1134" w:type="dxa"/>
            <w:shd w:val="clear" w:color="auto" w:fill="auto"/>
          </w:tcPr>
          <w:p w14:paraId="50F5B918" w14:textId="77777777" w:rsidR="00D04D2F" w:rsidRDefault="00D04D2F" w:rsidP="00B86190">
            <w:pPr>
              <w:jc w:val="left"/>
              <w:rPr>
                <w:rFonts w:ascii="宋体" w:hAnsi="宋体"/>
                <w:snapToGrid w:val="0"/>
                <w:kern w:val="0"/>
              </w:rPr>
            </w:pPr>
            <w:r>
              <w:rPr>
                <w:rFonts w:ascii="宋体" w:hAnsi="宋体"/>
                <w:snapToGrid w:val="0"/>
                <w:kern w:val="0"/>
              </w:rPr>
              <w:t>Y</w:t>
            </w:r>
          </w:p>
        </w:tc>
        <w:tc>
          <w:tcPr>
            <w:tcW w:w="3119" w:type="dxa"/>
            <w:shd w:val="clear" w:color="auto" w:fill="auto"/>
          </w:tcPr>
          <w:p w14:paraId="7DCAA5C2" w14:textId="77777777" w:rsidR="00D04D2F" w:rsidRDefault="00D04D2F" w:rsidP="00B86190">
            <w:pPr>
              <w:jc w:val="left"/>
              <w:rPr>
                <w:rFonts w:ascii="宋体" w:hAnsi="宋体"/>
                <w:snapToGrid w:val="0"/>
                <w:kern w:val="0"/>
              </w:rPr>
            </w:pPr>
          </w:p>
        </w:tc>
      </w:tr>
      <w:tr w:rsidR="00D04D2F" w:rsidRPr="00736667" w14:paraId="215C403E" w14:textId="77777777" w:rsidTr="00B86190">
        <w:tc>
          <w:tcPr>
            <w:tcW w:w="1559" w:type="dxa"/>
            <w:shd w:val="clear" w:color="auto" w:fill="auto"/>
          </w:tcPr>
          <w:p w14:paraId="2FBDC1ED" w14:textId="77777777" w:rsidR="00D04D2F" w:rsidRPr="00645425" w:rsidRDefault="00D04D2F" w:rsidP="00B86190">
            <w:pPr>
              <w:jc w:val="left"/>
              <w:rPr>
                <w:rFonts w:ascii="宋体" w:hAnsi="宋体"/>
                <w:snapToGrid w:val="0"/>
                <w:kern w:val="0"/>
              </w:rPr>
            </w:pPr>
            <w:r>
              <w:rPr>
                <w:rFonts w:ascii="宋体" w:hAnsi="宋体" w:hint="eastAsia"/>
                <w:snapToGrid w:val="0"/>
                <w:kern w:val="0"/>
              </w:rPr>
              <w:t>所需</w:t>
            </w:r>
            <w:r>
              <w:rPr>
                <w:rFonts w:ascii="宋体" w:hAnsi="宋体"/>
                <w:snapToGrid w:val="0"/>
                <w:kern w:val="0"/>
              </w:rPr>
              <w:t>材料</w:t>
            </w:r>
          </w:p>
        </w:tc>
        <w:tc>
          <w:tcPr>
            <w:tcW w:w="1701" w:type="dxa"/>
            <w:shd w:val="clear" w:color="auto" w:fill="auto"/>
          </w:tcPr>
          <w:p w14:paraId="1DC57445" w14:textId="77777777" w:rsidR="00D04D2F" w:rsidRDefault="00D04D2F" w:rsidP="00B86190">
            <w:pPr>
              <w:jc w:val="left"/>
              <w:rPr>
                <w:rFonts w:ascii="宋体" w:hAnsi="宋体"/>
                <w:snapToGrid w:val="0"/>
                <w:kern w:val="0"/>
              </w:rPr>
            </w:pPr>
            <w:r>
              <w:rPr>
                <w:rFonts w:ascii="宋体" w:hAnsi="宋体"/>
                <w:snapToGrid w:val="0"/>
                <w:kern w:val="0"/>
              </w:rPr>
              <w:t>PROD_DESC2</w:t>
            </w:r>
          </w:p>
        </w:tc>
        <w:tc>
          <w:tcPr>
            <w:tcW w:w="1134" w:type="dxa"/>
            <w:shd w:val="clear" w:color="auto" w:fill="auto"/>
          </w:tcPr>
          <w:p w14:paraId="3B0A465F"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43A730C" w14:textId="77777777" w:rsidR="00D04D2F" w:rsidRDefault="00D04D2F" w:rsidP="00B86190">
            <w:pPr>
              <w:jc w:val="left"/>
              <w:rPr>
                <w:rFonts w:ascii="宋体" w:hAnsi="宋体"/>
                <w:snapToGrid w:val="0"/>
                <w:kern w:val="0"/>
              </w:rPr>
            </w:pPr>
          </w:p>
        </w:tc>
      </w:tr>
      <w:tr w:rsidR="00D04D2F" w:rsidRPr="00736667" w14:paraId="0A621B40" w14:textId="77777777" w:rsidTr="00B86190">
        <w:tc>
          <w:tcPr>
            <w:tcW w:w="1559" w:type="dxa"/>
            <w:shd w:val="clear" w:color="auto" w:fill="auto"/>
          </w:tcPr>
          <w:p w14:paraId="6B195CCB" w14:textId="77777777" w:rsidR="00D04D2F" w:rsidRDefault="00D04D2F" w:rsidP="00B86190">
            <w:pPr>
              <w:jc w:val="left"/>
              <w:rPr>
                <w:rFonts w:ascii="宋体" w:hAnsi="宋体"/>
                <w:snapToGrid w:val="0"/>
                <w:kern w:val="0"/>
              </w:rPr>
            </w:pPr>
            <w:r>
              <w:rPr>
                <w:rFonts w:ascii="宋体" w:hAnsi="宋体" w:hint="eastAsia"/>
                <w:snapToGrid w:val="0"/>
                <w:kern w:val="0"/>
              </w:rPr>
              <w:t>预计</w:t>
            </w:r>
            <w:r>
              <w:rPr>
                <w:rFonts w:ascii="宋体" w:hAnsi="宋体"/>
                <w:snapToGrid w:val="0"/>
                <w:kern w:val="0"/>
              </w:rPr>
              <w:t>放款天数</w:t>
            </w:r>
          </w:p>
        </w:tc>
        <w:tc>
          <w:tcPr>
            <w:tcW w:w="1701" w:type="dxa"/>
            <w:shd w:val="clear" w:color="auto" w:fill="auto"/>
          </w:tcPr>
          <w:p w14:paraId="4709C285" w14:textId="77777777" w:rsidR="00D04D2F" w:rsidRDefault="00D04D2F" w:rsidP="00B86190">
            <w:pPr>
              <w:jc w:val="left"/>
              <w:rPr>
                <w:rFonts w:ascii="宋体" w:hAnsi="宋体"/>
                <w:snapToGrid w:val="0"/>
                <w:kern w:val="0"/>
              </w:rPr>
            </w:pPr>
          </w:p>
        </w:tc>
        <w:tc>
          <w:tcPr>
            <w:tcW w:w="1134" w:type="dxa"/>
            <w:shd w:val="clear" w:color="auto" w:fill="auto"/>
          </w:tcPr>
          <w:p w14:paraId="5C783C03" w14:textId="77777777" w:rsidR="00D04D2F" w:rsidRDefault="00D04D2F" w:rsidP="00B86190">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BA314D0" w14:textId="77777777" w:rsidR="00D04D2F" w:rsidRDefault="00D04D2F" w:rsidP="00B86190">
            <w:pPr>
              <w:jc w:val="left"/>
              <w:rPr>
                <w:rFonts w:ascii="宋体" w:hAnsi="宋体"/>
                <w:snapToGrid w:val="0"/>
                <w:kern w:val="0"/>
              </w:rPr>
            </w:pPr>
          </w:p>
        </w:tc>
      </w:tr>
    </w:tbl>
    <w:p w14:paraId="3F4E8AB7" w14:textId="77777777" w:rsidR="00C93415" w:rsidRPr="0082647F" w:rsidRDefault="00C93415" w:rsidP="00041BC9">
      <w:pPr>
        <w:pStyle w:val="4"/>
      </w:pPr>
      <w:r>
        <w:rPr>
          <w:rFonts w:hint="eastAsia"/>
        </w:rPr>
        <w:t>产品</w:t>
      </w:r>
      <w:r>
        <w:t>匹配规则</w:t>
      </w:r>
      <w:r>
        <w:rPr>
          <w:rFonts w:hint="eastAsia"/>
        </w:rPr>
        <w:t>新增</w:t>
      </w:r>
    </w:p>
    <w:p w14:paraId="432C519E" w14:textId="77777777" w:rsidR="00C93415" w:rsidRDefault="00C93415" w:rsidP="00041BC9">
      <w:pPr>
        <w:pStyle w:val="5"/>
      </w:pPr>
      <w:r>
        <w:rPr>
          <w:rFonts w:hint="eastAsia"/>
        </w:rPr>
        <w:t>功能</w:t>
      </w:r>
      <w:r>
        <w:t>描述</w:t>
      </w:r>
    </w:p>
    <w:p w14:paraId="1643EAA6"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管理端新增产品通用规则</w:t>
      </w:r>
    </w:p>
    <w:p w14:paraId="468DAA63" w14:textId="77777777" w:rsidR="00C93415" w:rsidRPr="00676A58" w:rsidRDefault="00C93415" w:rsidP="00041BC9">
      <w:pPr>
        <w:pStyle w:val="5"/>
      </w:pPr>
      <w:r w:rsidRPr="00676A58">
        <w:rPr>
          <w:rFonts w:hint="eastAsia"/>
        </w:rPr>
        <w:t>处理流程</w:t>
      </w:r>
    </w:p>
    <w:p w14:paraId="43CE67C3" w14:textId="77777777" w:rsidR="00C93415" w:rsidRDefault="00C93415">
      <w:pPr>
        <w:pStyle w:val="afb"/>
        <w:numPr>
          <w:ilvl w:val="0"/>
          <w:numId w:val="203"/>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44" w:author="wangq" w:date="2017-08-21T17:25:00Z">
          <w:pPr>
            <w:pStyle w:val="afb"/>
            <w:numPr>
              <w:numId w:val="231"/>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200" w:firstLineChars="0" w:hanging="360"/>
            <w:jc w:val="left"/>
          </w:pPr>
        </w:pPrChange>
      </w:pPr>
      <w:r>
        <w:rPr>
          <w:rFonts w:ascii="宋体" w:hAnsi="宋体"/>
          <w:kern w:val="0"/>
          <w:sz w:val="24"/>
          <w:szCs w:val="21"/>
        </w:rPr>
        <w:tab/>
      </w:r>
      <w:r>
        <w:rPr>
          <w:rFonts w:ascii="宋体" w:hAnsi="宋体" w:hint="eastAsia"/>
          <w:kern w:val="0"/>
          <w:sz w:val="24"/>
          <w:szCs w:val="21"/>
        </w:rPr>
        <w:t>输入规则相关信息</w:t>
      </w:r>
    </w:p>
    <w:p w14:paraId="606F8ED6" w14:textId="77777777" w:rsidR="00C93415" w:rsidRPr="00C3467F" w:rsidRDefault="00C93415">
      <w:pPr>
        <w:pStyle w:val="afb"/>
        <w:numPr>
          <w:ilvl w:val="0"/>
          <w:numId w:val="20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745" w:author="wangq" w:date="2017-08-21T17:25:00Z">
          <w:pPr>
            <w:pStyle w:val="afb"/>
            <w:numPr>
              <w:numId w:val="231"/>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00" w:firstLineChars="0" w:hanging="360"/>
            <w:jc w:val="left"/>
          </w:pPr>
        </w:pPrChange>
      </w:pPr>
      <w:r>
        <w:rPr>
          <w:rFonts w:ascii="宋体" w:hAnsi="宋体"/>
          <w:kern w:val="0"/>
          <w:sz w:val="24"/>
          <w:szCs w:val="21"/>
        </w:rPr>
        <w:t>调用微服务</w:t>
      </w:r>
    </w:p>
    <w:p w14:paraId="32C79045" w14:textId="77777777" w:rsidR="00C93415" w:rsidRPr="00F9212D" w:rsidRDefault="00C93415" w:rsidP="00041BC9">
      <w:pPr>
        <w:pStyle w:val="5"/>
      </w:pPr>
      <w:r w:rsidRPr="00F9212D">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9C9919C" w14:textId="77777777" w:rsidTr="004E1359">
        <w:tc>
          <w:tcPr>
            <w:tcW w:w="1559" w:type="dxa"/>
            <w:shd w:val="clear" w:color="auto" w:fill="E0E0E0"/>
          </w:tcPr>
          <w:p w14:paraId="2CF66974"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4385E70"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18B9342"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29CF0AA"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D60BC9B" w14:textId="77777777" w:rsidTr="004E1359">
        <w:tc>
          <w:tcPr>
            <w:tcW w:w="1559" w:type="dxa"/>
            <w:shd w:val="clear" w:color="auto" w:fill="auto"/>
          </w:tcPr>
          <w:p w14:paraId="04E3E98A"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3682FAC5"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59DB34C7"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49848EA2" w14:textId="77777777" w:rsidR="00C93415" w:rsidRPr="00736667" w:rsidRDefault="00C93415" w:rsidP="004E1359">
            <w:pPr>
              <w:jc w:val="left"/>
              <w:rPr>
                <w:rFonts w:ascii="宋体" w:hAnsi="宋体"/>
                <w:snapToGrid w:val="0"/>
                <w:kern w:val="0"/>
              </w:rPr>
            </w:pPr>
          </w:p>
        </w:tc>
      </w:tr>
      <w:tr w:rsidR="00C93415" w:rsidRPr="00736667" w14:paraId="71AD60D8" w14:textId="77777777" w:rsidTr="004E1359">
        <w:tc>
          <w:tcPr>
            <w:tcW w:w="1559" w:type="dxa"/>
            <w:shd w:val="clear" w:color="auto" w:fill="auto"/>
            <w:vAlign w:val="center"/>
          </w:tcPr>
          <w:p w14:paraId="03308BC3" w14:textId="77777777" w:rsidR="00C93415" w:rsidRPr="006B649A" w:rsidRDefault="00C93415" w:rsidP="004E1359">
            <w:pPr>
              <w:jc w:val="left"/>
              <w:rPr>
                <w:snapToGrid w:val="0"/>
                <w:kern w:val="0"/>
              </w:rPr>
            </w:pPr>
            <w:r>
              <w:rPr>
                <w:rFonts w:hint="eastAsia"/>
                <w:sz w:val="20"/>
                <w:szCs w:val="20"/>
              </w:rPr>
              <w:t>字段名称</w:t>
            </w:r>
          </w:p>
        </w:tc>
        <w:tc>
          <w:tcPr>
            <w:tcW w:w="1701" w:type="dxa"/>
            <w:shd w:val="clear" w:color="auto" w:fill="auto"/>
            <w:vAlign w:val="center"/>
          </w:tcPr>
          <w:p w14:paraId="786E5848" w14:textId="77777777" w:rsidR="00C93415" w:rsidRPr="006B649A" w:rsidRDefault="00C93415" w:rsidP="004E1359">
            <w:pPr>
              <w:jc w:val="left"/>
              <w:rPr>
                <w:snapToGrid w:val="0"/>
                <w:kern w:val="0"/>
              </w:rPr>
            </w:pPr>
            <w:r>
              <w:rPr>
                <w:rFonts w:hint="eastAsia"/>
                <w:sz w:val="20"/>
                <w:szCs w:val="20"/>
              </w:rPr>
              <w:t>FIELD_NAME</w:t>
            </w:r>
          </w:p>
        </w:tc>
        <w:tc>
          <w:tcPr>
            <w:tcW w:w="1134" w:type="dxa"/>
            <w:shd w:val="clear" w:color="auto" w:fill="auto"/>
          </w:tcPr>
          <w:p w14:paraId="3C3DB4F3"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2653A353" w14:textId="77777777" w:rsidR="00C93415" w:rsidRPr="00736667" w:rsidRDefault="00C93415" w:rsidP="004E1359">
            <w:pPr>
              <w:jc w:val="left"/>
              <w:rPr>
                <w:rFonts w:ascii="宋体" w:hAnsi="宋体"/>
                <w:snapToGrid w:val="0"/>
                <w:kern w:val="0"/>
              </w:rPr>
            </w:pPr>
          </w:p>
        </w:tc>
      </w:tr>
      <w:tr w:rsidR="00C93415" w:rsidRPr="00736667" w14:paraId="6049197E" w14:textId="77777777" w:rsidTr="004E1359">
        <w:tc>
          <w:tcPr>
            <w:tcW w:w="1559" w:type="dxa"/>
            <w:shd w:val="clear" w:color="auto" w:fill="auto"/>
            <w:vAlign w:val="center"/>
          </w:tcPr>
          <w:p w14:paraId="2369396E" w14:textId="77777777" w:rsidR="00C93415" w:rsidRPr="006B649A" w:rsidRDefault="00C93415" w:rsidP="004E1359">
            <w:pPr>
              <w:jc w:val="left"/>
              <w:rPr>
                <w:snapToGrid w:val="0"/>
                <w:kern w:val="0"/>
              </w:rPr>
            </w:pPr>
            <w:r>
              <w:rPr>
                <w:rFonts w:hint="eastAsia"/>
                <w:sz w:val="20"/>
                <w:szCs w:val="20"/>
              </w:rPr>
              <w:t>字段描述</w:t>
            </w:r>
          </w:p>
        </w:tc>
        <w:tc>
          <w:tcPr>
            <w:tcW w:w="1701" w:type="dxa"/>
            <w:shd w:val="clear" w:color="auto" w:fill="auto"/>
            <w:vAlign w:val="center"/>
          </w:tcPr>
          <w:p w14:paraId="16CCE749" w14:textId="77777777" w:rsidR="00C93415" w:rsidRPr="006B649A" w:rsidRDefault="00C93415" w:rsidP="004E1359">
            <w:pPr>
              <w:jc w:val="left"/>
              <w:rPr>
                <w:snapToGrid w:val="0"/>
                <w:kern w:val="0"/>
              </w:rPr>
            </w:pPr>
            <w:r>
              <w:rPr>
                <w:rFonts w:hint="eastAsia"/>
                <w:sz w:val="20"/>
                <w:szCs w:val="20"/>
              </w:rPr>
              <w:t>FIELD_DESC</w:t>
            </w:r>
          </w:p>
        </w:tc>
        <w:tc>
          <w:tcPr>
            <w:tcW w:w="1134" w:type="dxa"/>
            <w:shd w:val="clear" w:color="auto" w:fill="auto"/>
          </w:tcPr>
          <w:p w14:paraId="4DD1A972"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7F5E50A7" w14:textId="77777777" w:rsidR="00C93415" w:rsidRPr="00736667" w:rsidRDefault="00C93415" w:rsidP="004E1359">
            <w:pPr>
              <w:jc w:val="left"/>
              <w:rPr>
                <w:rFonts w:ascii="宋体" w:hAnsi="宋体"/>
                <w:snapToGrid w:val="0"/>
                <w:kern w:val="0"/>
              </w:rPr>
            </w:pPr>
          </w:p>
        </w:tc>
      </w:tr>
      <w:tr w:rsidR="00C93415" w:rsidRPr="00736667" w14:paraId="282D8DDA" w14:textId="77777777" w:rsidTr="004E1359">
        <w:tc>
          <w:tcPr>
            <w:tcW w:w="1559" w:type="dxa"/>
            <w:shd w:val="clear" w:color="auto" w:fill="auto"/>
            <w:vAlign w:val="center"/>
          </w:tcPr>
          <w:p w14:paraId="6F63D64E" w14:textId="77777777" w:rsidR="00C93415" w:rsidRPr="006B649A" w:rsidRDefault="00C93415" w:rsidP="004E1359">
            <w:pPr>
              <w:jc w:val="left"/>
              <w:rPr>
                <w:snapToGrid w:val="0"/>
                <w:kern w:val="0"/>
              </w:rPr>
            </w:pPr>
            <w:r>
              <w:rPr>
                <w:rFonts w:hint="eastAsia"/>
                <w:sz w:val="20"/>
                <w:szCs w:val="20"/>
              </w:rPr>
              <w:t>权重值</w:t>
            </w:r>
          </w:p>
        </w:tc>
        <w:tc>
          <w:tcPr>
            <w:tcW w:w="1701" w:type="dxa"/>
            <w:shd w:val="clear" w:color="auto" w:fill="auto"/>
            <w:vAlign w:val="center"/>
          </w:tcPr>
          <w:p w14:paraId="64215EE0" w14:textId="77777777" w:rsidR="00C93415" w:rsidRPr="006B649A" w:rsidRDefault="00C93415" w:rsidP="004E1359">
            <w:pPr>
              <w:jc w:val="left"/>
              <w:rPr>
                <w:snapToGrid w:val="0"/>
                <w:kern w:val="0"/>
              </w:rPr>
            </w:pPr>
            <w:r>
              <w:rPr>
                <w:rFonts w:hint="eastAsia"/>
                <w:sz w:val="20"/>
                <w:szCs w:val="20"/>
              </w:rPr>
              <w:t>WEIGHT_VALUE</w:t>
            </w:r>
          </w:p>
        </w:tc>
        <w:tc>
          <w:tcPr>
            <w:tcW w:w="1134" w:type="dxa"/>
            <w:shd w:val="clear" w:color="auto" w:fill="auto"/>
          </w:tcPr>
          <w:p w14:paraId="6F41B0FB"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462F85D1" w14:textId="77777777" w:rsidR="00C93415" w:rsidRPr="00736667" w:rsidRDefault="00C93415" w:rsidP="004E1359">
            <w:pPr>
              <w:jc w:val="left"/>
              <w:rPr>
                <w:rFonts w:ascii="宋体" w:hAnsi="宋体"/>
                <w:snapToGrid w:val="0"/>
                <w:kern w:val="0"/>
              </w:rPr>
            </w:pPr>
          </w:p>
        </w:tc>
      </w:tr>
      <w:tr w:rsidR="00C93415" w:rsidRPr="00736667" w14:paraId="71AA6704" w14:textId="77777777" w:rsidTr="004E1359">
        <w:tc>
          <w:tcPr>
            <w:tcW w:w="1559" w:type="dxa"/>
            <w:shd w:val="clear" w:color="auto" w:fill="auto"/>
            <w:vAlign w:val="center"/>
          </w:tcPr>
          <w:p w14:paraId="76A79F63" w14:textId="77777777" w:rsidR="00C93415" w:rsidRPr="006B649A" w:rsidRDefault="00C93415" w:rsidP="004E1359">
            <w:pPr>
              <w:jc w:val="left"/>
              <w:rPr>
                <w:snapToGrid w:val="0"/>
                <w:kern w:val="0"/>
              </w:rPr>
            </w:pPr>
            <w:r>
              <w:rPr>
                <w:rFonts w:hint="eastAsia"/>
                <w:sz w:val="20"/>
                <w:szCs w:val="20"/>
              </w:rPr>
              <w:t>所属产品类型（房产，车辆，信用）</w:t>
            </w:r>
          </w:p>
        </w:tc>
        <w:tc>
          <w:tcPr>
            <w:tcW w:w="1701" w:type="dxa"/>
            <w:shd w:val="clear" w:color="auto" w:fill="auto"/>
            <w:vAlign w:val="center"/>
          </w:tcPr>
          <w:p w14:paraId="179A85D7" w14:textId="77777777" w:rsidR="00C93415" w:rsidRPr="006B649A" w:rsidRDefault="00C93415" w:rsidP="004E1359">
            <w:pPr>
              <w:jc w:val="left"/>
              <w:rPr>
                <w:snapToGrid w:val="0"/>
                <w:kern w:val="0"/>
              </w:rPr>
            </w:pPr>
            <w:r>
              <w:rPr>
                <w:rFonts w:hint="eastAsia"/>
                <w:sz w:val="20"/>
                <w:szCs w:val="20"/>
              </w:rPr>
              <w:t>PROD_TYPE</w:t>
            </w:r>
          </w:p>
        </w:tc>
        <w:tc>
          <w:tcPr>
            <w:tcW w:w="1134" w:type="dxa"/>
            <w:shd w:val="clear" w:color="auto" w:fill="auto"/>
          </w:tcPr>
          <w:p w14:paraId="1E0D39BD"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7C6CB6B6" w14:textId="77777777" w:rsidR="00C93415" w:rsidRPr="00736667" w:rsidRDefault="00C93415" w:rsidP="004E1359">
            <w:pPr>
              <w:jc w:val="left"/>
              <w:rPr>
                <w:rFonts w:ascii="宋体" w:hAnsi="宋体"/>
                <w:snapToGrid w:val="0"/>
                <w:kern w:val="0"/>
              </w:rPr>
            </w:pPr>
          </w:p>
        </w:tc>
      </w:tr>
    </w:tbl>
    <w:p w14:paraId="313EEAE2"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55C59F44" w14:textId="77777777" w:rsidR="00C93415" w:rsidRPr="00C56A4E" w:rsidRDefault="00C93415" w:rsidP="00C93415"/>
    <w:p w14:paraId="197BD244" w14:textId="77777777" w:rsidR="00C93415" w:rsidRDefault="00C93415" w:rsidP="00041BC9">
      <w:pPr>
        <w:pStyle w:val="5"/>
      </w:pPr>
      <w:r w:rsidRPr="00A52328">
        <w:rPr>
          <w:rFonts w:hint="eastAsia"/>
        </w:rPr>
        <w:t>输出</w:t>
      </w:r>
    </w:p>
    <w:p w14:paraId="3E3E3705"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0583BE72" w14:textId="77777777" w:rsidTr="004E1359">
        <w:tc>
          <w:tcPr>
            <w:tcW w:w="1559" w:type="dxa"/>
            <w:shd w:val="clear" w:color="auto" w:fill="E0E0E0"/>
          </w:tcPr>
          <w:p w14:paraId="73D19D1F"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4B859417"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8F0A80"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092A9AA"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1404995B" w14:textId="77777777" w:rsidTr="004E1359">
        <w:tc>
          <w:tcPr>
            <w:tcW w:w="1559" w:type="dxa"/>
            <w:shd w:val="clear" w:color="auto" w:fill="auto"/>
          </w:tcPr>
          <w:p w14:paraId="2A2DCD2B"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A24B57A"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2D52CE68"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CC53163" w14:textId="77777777" w:rsidR="00C93415" w:rsidRPr="00736667" w:rsidRDefault="00C93415" w:rsidP="004E1359">
            <w:pPr>
              <w:jc w:val="left"/>
              <w:rPr>
                <w:rFonts w:ascii="宋体" w:hAnsi="宋体"/>
                <w:snapToGrid w:val="0"/>
                <w:kern w:val="0"/>
              </w:rPr>
            </w:pPr>
          </w:p>
        </w:tc>
      </w:tr>
      <w:tr w:rsidR="00C93415" w:rsidRPr="00736667" w14:paraId="13605B13" w14:textId="77777777" w:rsidTr="004E1359">
        <w:tc>
          <w:tcPr>
            <w:tcW w:w="1559" w:type="dxa"/>
            <w:shd w:val="clear" w:color="auto" w:fill="auto"/>
          </w:tcPr>
          <w:p w14:paraId="0F7BEB3D"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FFC38F6"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2A21F8E1"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4559C76" w14:textId="77777777" w:rsidR="00C93415" w:rsidRPr="00736667" w:rsidRDefault="00C93415" w:rsidP="004E1359">
            <w:pPr>
              <w:jc w:val="left"/>
              <w:rPr>
                <w:rFonts w:ascii="宋体" w:hAnsi="宋体"/>
                <w:snapToGrid w:val="0"/>
                <w:kern w:val="0"/>
              </w:rPr>
            </w:pPr>
          </w:p>
        </w:tc>
      </w:tr>
    </w:tbl>
    <w:p w14:paraId="72929348" w14:textId="77777777" w:rsidR="00C93415" w:rsidRPr="00F27462" w:rsidRDefault="00C93415" w:rsidP="00C93415">
      <w:pPr>
        <w:ind w:firstLineChars="300" w:firstLine="630"/>
      </w:pPr>
      <w:r>
        <w:rPr>
          <w:rFonts w:hint="eastAsia"/>
        </w:rPr>
        <w:t>如果有错误建议直接返回协议体或者抛出异常</w:t>
      </w:r>
    </w:p>
    <w:p w14:paraId="7C2937E0" w14:textId="77777777" w:rsidR="00C93415" w:rsidRPr="006B649A" w:rsidRDefault="00C93415" w:rsidP="00C93415"/>
    <w:p w14:paraId="54517CFE" w14:textId="77777777" w:rsidR="00C93415" w:rsidRPr="0082647F" w:rsidRDefault="00C93415" w:rsidP="00041BC9">
      <w:pPr>
        <w:pStyle w:val="4"/>
      </w:pPr>
      <w:r>
        <w:rPr>
          <w:rFonts w:hint="eastAsia"/>
        </w:rPr>
        <w:t>产品</w:t>
      </w:r>
      <w:r>
        <w:t>匹配规则</w:t>
      </w:r>
      <w:r>
        <w:rPr>
          <w:rFonts w:hint="eastAsia"/>
        </w:rPr>
        <w:t>修改</w:t>
      </w:r>
    </w:p>
    <w:p w14:paraId="5534F669" w14:textId="77777777" w:rsidR="00C93415" w:rsidRDefault="00C93415" w:rsidP="00041BC9">
      <w:pPr>
        <w:pStyle w:val="5"/>
      </w:pPr>
      <w:r>
        <w:rPr>
          <w:rFonts w:hint="eastAsia"/>
        </w:rPr>
        <w:t>功能</w:t>
      </w:r>
      <w:r>
        <w:t>描述</w:t>
      </w:r>
    </w:p>
    <w:p w14:paraId="6BDE07B0"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管理端修改产品通用规则</w:t>
      </w:r>
    </w:p>
    <w:p w14:paraId="3FD9DA35" w14:textId="77777777" w:rsidR="00C93415" w:rsidRPr="00676A58" w:rsidRDefault="00C93415" w:rsidP="00041BC9">
      <w:pPr>
        <w:pStyle w:val="5"/>
      </w:pPr>
      <w:r w:rsidRPr="00676A58">
        <w:rPr>
          <w:rFonts w:hint="eastAsia"/>
        </w:rPr>
        <w:t>处理流程</w:t>
      </w:r>
    </w:p>
    <w:p w14:paraId="2394F30E" w14:textId="77777777" w:rsidR="00C93415" w:rsidRDefault="00C93415">
      <w:pPr>
        <w:pStyle w:val="afb"/>
        <w:numPr>
          <w:ilvl w:val="0"/>
          <w:numId w:val="202"/>
        </w:numPr>
        <w:tabs>
          <w:tab w:val="left" w:pos="0"/>
          <w:tab w:val="left" w:pos="90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46" w:author="wangq" w:date="2017-08-21T17:25:00Z">
          <w:pPr>
            <w:pStyle w:val="afb"/>
            <w:numPr>
              <w:numId w:val="230"/>
            </w:numPr>
            <w:tabs>
              <w:tab w:val="left" w:pos="0"/>
              <w:tab w:val="left" w:pos="900"/>
              <w:tab w:val="left" w:pos="1680"/>
              <w:tab w:val="left" w:pos="2880"/>
              <w:tab w:val="left" w:pos="3600"/>
              <w:tab w:val="left" w:pos="4320"/>
            </w:tabs>
            <w:autoSpaceDE w:val="0"/>
            <w:autoSpaceDN w:val="0"/>
            <w:adjustRightInd w:val="0"/>
            <w:spacing w:line="360" w:lineRule="auto"/>
            <w:ind w:left="1070" w:firstLineChars="0" w:hanging="360"/>
            <w:jc w:val="left"/>
          </w:pPr>
        </w:pPrChange>
      </w:pPr>
      <w:r>
        <w:rPr>
          <w:rFonts w:ascii="宋体" w:hAnsi="宋体" w:hint="eastAsia"/>
          <w:kern w:val="0"/>
          <w:sz w:val="24"/>
          <w:szCs w:val="21"/>
        </w:rPr>
        <w:t>输入规则相关信息</w:t>
      </w:r>
    </w:p>
    <w:p w14:paraId="243D24B9" w14:textId="77777777" w:rsidR="00C93415" w:rsidRPr="006B649A" w:rsidRDefault="00C93415">
      <w:pPr>
        <w:pStyle w:val="afb"/>
        <w:numPr>
          <w:ilvl w:val="0"/>
          <w:numId w:val="20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747" w:author="wangq" w:date="2017-08-21T17:25:00Z">
          <w:pPr>
            <w:pStyle w:val="afb"/>
            <w:numPr>
              <w:numId w:val="23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070" w:firstLineChars="0" w:hanging="360"/>
            <w:jc w:val="left"/>
          </w:pPr>
        </w:pPrChange>
      </w:pPr>
      <w:r>
        <w:rPr>
          <w:rFonts w:ascii="宋体" w:hAnsi="宋体"/>
          <w:kern w:val="0"/>
          <w:sz w:val="24"/>
          <w:szCs w:val="21"/>
        </w:rPr>
        <w:t>调用微服务</w:t>
      </w:r>
    </w:p>
    <w:p w14:paraId="58B68F5E"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47553E92" w14:textId="77777777" w:rsidTr="004E1359">
        <w:tc>
          <w:tcPr>
            <w:tcW w:w="1559" w:type="dxa"/>
            <w:shd w:val="clear" w:color="auto" w:fill="E0E0E0"/>
          </w:tcPr>
          <w:p w14:paraId="6EA6F1E5"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59ADBD9"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0F0DED5"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3A18AC3"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AEC01BE" w14:textId="77777777" w:rsidTr="004E1359">
        <w:tc>
          <w:tcPr>
            <w:tcW w:w="1559" w:type="dxa"/>
            <w:shd w:val="clear" w:color="auto" w:fill="auto"/>
          </w:tcPr>
          <w:p w14:paraId="2C4E37D0" w14:textId="77777777" w:rsidR="00C93415" w:rsidRPr="00C40B3B" w:rsidRDefault="00C93415" w:rsidP="004E1359">
            <w:pPr>
              <w:jc w:val="left"/>
              <w:rPr>
                <w:rFonts w:ascii="宋体" w:hAnsi="宋体"/>
                <w:snapToGrid w:val="0"/>
                <w:kern w:val="0"/>
              </w:rPr>
            </w:pPr>
            <w:r w:rsidRPr="006B649A">
              <w:rPr>
                <w:rFonts w:hint="eastAsia"/>
                <w:snapToGrid w:val="0"/>
                <w:kern w:val="0"/>
              </w:rPr>
              <w:lastRenderedPageBreak/>
              <w:t>TOKEN</w:t>
            </w:r>
          </w:p>
        </w:tc>
        <w:tc>
          <w:tcPr>
            <w:tcW w:w="1701" w:type="dxa"/>
            <w:shd w:val="clear" w:color="auto" w:fill="auto"/>
          </w:tcPr>
          <w:p w14:paraId="4FBFF90F"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12C28DC4"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4CC55F76" w14:textId="77777777" w:rsidR="00C93415" w:rsidRPr="00736667" w:rsidRDefault="00C93415" w:rsidP="004E1359">
            <w:pPr>
              <w:jc w:val="left"/>
              <w:rPr>
                <w:rFonts w:ascii="宋体" w:hAnsi="宋体"/>
                <w:snapToGrid w:val="0"/>
                <w:kern w:val="0"/>
              </w:rPr>
            </w:pPr>
          </w:p>
        </w:tc>
      </w:tr>
      <w:tr w:rsidR="00C93415" w:rsidRPr="00736667" w14:paraId="5F60F503" w14:textId="77777777" w:rsidTr="004E1359">
        <w:tc>
          <w:tcPr>
            <w:tcW w:w="1559" w:type="dxa"/>
            <w:shd w:val="clear" w:color="auto" w:fill="auto"/>
            <w:vAlign w:val="center"/>
          </w:tcPr>
          <w:p w14:paraId="5B0BA1A0" w14:textId="77777777" w:rsidR="00C93415" w:rsidRPr="006B649A" w:rsidRDefault="00C93415" w:rsidP="004E1359">
            <w:pPr>
              <w:jc w:val="left"/>
              <w:rPr>
                <w:snapToGrid w:val="0"/>
                <w:kern w:val="0"/>
              </w:rPr>
            </w:pPr>
            <w:r>
              <w:rPr>
                <w:rFonts w:hint="eastAsia"/>
                <w:sz w:val="20"/>
                <w:szCs w:val="20"/>
              </w:rPr>
              <w:t>字段名称</w:t>
            </w:r>
          </w:p>
        </w:tc>
        <w:tc>
          <w:tcPr>
            <w:tcW w:w="1701" w:type="dxa"/>
            <w:shd w:val="clear" w:color="auto" w:fill="auto"/>
            <w:vAlign w:val="center"/>
          </w:tcPr>
          <w:p w14:paraId="68445B87" w14:textId="77777777" w:rsidR="00C93415" w:rsidRPr="006B649A" w:rsidRDefault="00C93415" w:rsidP="004E1359">
            <w:pPr>
              <w:jc w:val="left"/>
              <w:rPr>
                <w:snapToGrid w:val="0"/>
                <w:kern w:val="0"/>
              </w:rPr>
            </w:pPr>
            <w:r>
              <w:rPr>
                <w:rFonts w:hint="eastAsia"/>
                <w:sz w:val="20"/>
                <w:szCs w:val="20"/>
              </w:rPr>
              <w:t>FIELD_NAME</w:t>
            </w:r>
          </w:p>
        </w:tc>
        <w:tc>
          <w:tcPr>
            <w:tcW w:w="1134" w:type="dxa"/>
            <w:shd w:val="clear" w:color="auto" w:fill="auto"/>
          </w:tcPr>
          <w:p w14:paraId="2178332B"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1B4FCC65" w14:textId="77777777" w:rsidR="00C93415" w:rsidRPr="00736667" w:rsidRDefault="00C93415" w:rsidP="004E1359">
            <w:pPr>
              <w:jc w:val="left"/>
              <w:rPr>
                <w:rFonts w:ascii="宋体" w:hAnsi="宋体"/>
                <w:snapToGrid w:val="0"/>
                <w:kern w:val="0"/>
              </w:rPr>
            </w:pPr>
          </w:p>
        </w:tc>
      </w:tr>
      <w:tr w:rsidR="00C93415" w:rsidRPr="00736667" w14:paraId="1F5BA943" w14:textId="77777777" w:rsidTr="004E1359">
        <w:tc>
          <w:tcPr>
            <w:tcW w:w="1559" w:type="dxa"/>
            <w:shd w:val="clear" w:color="auto" w:fill="auto"/>
            <w:vAlign w:val="center"/>
          </w:tcPr>
          <w:p w14:paraId="25A46861" w14:textId="77777777" w:rsidR="00C93415" w:rsidRDefault="00C93415" w:rsidP="004E1359">
            <w:pPr>
              <w:jc w:val="left"/>
              <w:rPr>
                <w:sz w:val="20"/>
                <w:szCs w:val="20"/>
              </w:rPr>
            </w:pPr>
            <w:r>
              <w:rPr>
                <w:rFonts w:hint="eastAsia"/>
                <w:sz w:val="20"/>
                <w:szCs w:val="20"/>
              </w:rPr>
              <w:t>规则主键</w:t>
            </w:r>
          </w:p>
        </w:tc>
        <w:tc>
          <w:tcPr>
            <w:tcW w:w="1701" w:type="dxa"/>
            <w:shd w:val="clear" w:color="auto" w:fill="auto"/>
            <w:vAlign w:val="center"/>
          </w:tcPr>
          <w:p w14:paraId="2F45277B" w14:textId="77777777" w:rsidR="00C93415" w:rsidRDefault="00C93415" w:rsidP="004E1359">
            <w:pPr>
              <w:jc w:val="left"/>
              <w:rPr>
                <w:sz w:val="20"/>
                <w:szCs w:val="20"/>
              </w:rPr>
            </w:pPr>
            <w:r w:rsidRPr="0075222F">
              <w:rPr>
                <w:sz w:val="20"/>
                <w:szCs w:val="20"/>
              </w:rPr>
              <w:t>PROD_RULEMATCH_ID</w:t>
            </w:r>
          </w:p>
        </w:tc>
        <w:tc>
          <w:tcPr>
            <w:tcW w:w="1134" w:type="dxa"/>
            <w:shd w:val="clear" w:color="auto" w:fill="auto"/>
          </w:tcPr>
          <w:p w14:paraId="0B087626"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5EA948D3" w14:textId="77777777" w:rsidR="00C93415" w:rsidRPr="00736667" w:rsidRDefault="00C93415" w:rsidP="004E1359">
            <w:pPr>
              <w:jc w:val="left"/>
              <w:rPr>
                <w:rFonts w:ascii="宋体" w:hAnsi="宋体"/>
                <w:snapToGrid w:val="0"/>
                <w:kern w:val="0"/>
              </w:rPr>
            </w:pPr>
          </w:p>
        </w:tc>
      </w:tr>
      <w:tr w:rsidR="00C93415" w:rsidRPr="00736667" w14:paraId="596CA5B5" w14:textId="77777777" w:rsidTr="004E1359">
        <w:tc>
          <w:tcPr>
            <w:tcW w:w="1559" w:type="dxa"/>
            <w:shd w:val="clear" w:color="auto" w:fill="auto"/>
            <w:vAlign w:val="center"/>
          </w:tcPr>
          <w:p w14:paraId="1A792451" w14:textId="77777777" w:rsidR="00C93415" w:rsidRPr="006B649A" w:rsidRDefault="00C93415" w:rsidP="004E1359">
            <w:pPr>
              <w:jc w:val="left"/>
              <w:rPr>
                <w:snapToGrid w:val="0"/>
                <w:kern w:val="0"/>
              </w:rPr>
            </w:pPr>
            <w:r>
              <w:rPr>
                <w:rFonts w:hint="eastAsia"/>
                <w:sz w:val="20"/>
                <w:szCs w:val="20"/>
              </w:rPr>
              <w:t>字段描述</w:t>
            </w:r>
          </w:p>
        </w:tc>
        <w:tc>
          <w:tcPr>
            <w:tcW w:w="1701" w:type="dxa"/>
            <w:shd w:val="clear" w:color="auto" w:fill="auto"/>
            <w:vAlign w:val="center"/>
          </w:tcPr>
          <w:p w14:paraId="3472FB03" w14:textId="77777777" w:rsidR="00C93415" w:rsidRPr="006B649A" w:rsidRDefault="00C93415" w:rsidP="004E1359">
            <w:pPr>
              <w:jc w:val="left"/>
              <w:rPr>
                <w:snapToGrid w:val="0"/>
                <w:kern w:val="0"/>
              </w:rPr>
            </w:pPr>
            <w:r>
              <w:rPr>
                <w:rFonts w:hint="eastAsia"/>
                <w:sz w:val="20"/>
                <w:szCs w:val="20"/>
              </w:rPr>
              <w:t>FIELD_DESC</w:t>
            </w:r>
          </w:p>
        </w:tc>
        <w:tc>
          <w:tcPr>
            <w:tcW w:w="1134" w:type="dxa"/>
            <w:shd w:val="clear" w:color="auto" w:fill="auto"/>
          </w:tcPr>
          <w:p w14:paraId="3A1475C9"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3DF775BD" w14:textId="77777777" w:rsidR="00C93415" w:rsidRPr="00736667" w:rsidRDefault="00C93415" w:rsidP="004E1359">
            <w:pPr>
              <w:jc w:val="left"/>
              <w:rPr>
                <w:rFonts w:ascii="宋体" w:hAnsi="宋体"/>
                <w:snapToGrid w:val="0"/>
                <w:kern w:val="0"/>
              </w:rPr>
            </w:pPr>
          </w:p>
        </w:tc>
      </w:tr>
      <w:tr w:rsidR="00C93415" w:rsidRPr="00736667" w14:paraId="79D7663B" w14:textId="77777777" w:rsidTr="004E1359">
        <w:tc>
          <w:tcPr>
            <w:tcW w:w="1559" w:type="dxa"/>
            <w:shd w:val="clear" w:color="auto" w:fill="auto"/>
            <w:vAlign w:val="center"/>
          </w:tcPr>
          <w:p w14:paraId="381DE69F" w14:textId="77777777" w:rsidR="00C93415" w:rsidRPr="006B649A" w:rsidRDefault="00C93415" w:rsidP="004E1359">
            <w:pPr>
              <w:jc w:val="left"/>
              <w:rPr>
                <w:snapToGrid w:val="0"/>
                <w:kern w:val="0"/>
              </w:rPr>
            </w:pPr>
            <w:r>
              <w:rPr>
                <w:rFonts w:hint="eastAsia"/>
                <w:sz w:val="20"/>
                <w:szCs w:val="20"/>
              </w:rPr>
              <w:t>权重值</w:t>
            </w:r>
          </w:p>
        </w:tc>
        <w:tc>
          <w:tcPr>
            <w:tcW w:w="1701" w:type="dxa"/>
            <w:shd w:val="clear" w:color="auto" w:fill="auto"/>
            <w:vAlign w:val="center"/>
          </w:tcPr>
          <w:p w14:paraId="6E2541BE" w14:textId="77777777" w:rsidR="00C93415" w:rsidRPr="006B649A" w:rsidRDefault="00C93415" w:rsidP="004E1359">
            <w:pPr>
              <w:jc w:val="left"/>
              <w:rPr>
                <w:snapToGrid w:val="0"/>
                <w:kern w:val="0"/>
              </w:rPr>
            </w:pPr>
            <w:r>
              <w:rPr>
                <w:rFonts w:hint="eastAsia"/>
                <w:sz w:val="20"/>
                <w:szCs w:val="20"/>
              </w:rPr>
              <w:t>WEIGHT_VALUE</w:t>
            </w:r>
          </w:p>
        </w:tc>
        <w:tc>
          <w:tcPr>
            <w:tcW w:w="1134" w:type="dxa"/>
            <w:shd w:val="clear" w:color="auto" w:fill="auto"/>
          </w:tcPr>
          <w:p w14:paraId="26580A04"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1A84F5D3" w14:textId="77777777" w:rsidR="00C93415" w:rsidRPr="00736667" w:rsidRDefault="00C93415" w:rsidP="004E1359">
            <w:pPr>
              <w:jc w:val="left"/>
              <w:rPr>
                <w:rFonts w:ascii="宋体" w:hAnsi="宋体"/>
                <w:snapToGrid w:val="0"/>
                <w:kern w:val="0"/>
              </w:rPr>
            </w:pPr>
          </w:p>
        </w:tc>
      </w:tr>
      <w:tr w:rsidR="00C93415" w:rsidRPr="00736667" w14:paraId="4D571BE6" w14:textId="77777777" w:rsidTr="004E1359">
        <w:tc>
          <w:tcPr>
            <w:tcW w:w="1559" w:type="dxa"/>
            <w:shd w:val="clear" w:color="auto" w:fill="auto"/>
            <w:vAlign w:val="center"/>
          </w:tcPr>
          <w:p w14:paraId="5779E9AE" w14:textId="77777777" w:rsidR="00C93415" w:rsidRPr="006B649A" w:rsidRDefault="00C93415" w:rsidP="004E1359">
            <w:pPr>
              <w:jc w:val="left"/>
              <w:rPr>
                <w:snapToGrid w:val="0"/>
                <w:kern w:val="0"/>
              </w:rPr>
            </w:pPr>
            <w:r>
              <w:rPr>
                <w:rFonts w:hint="eastAsia"/>
                <w:sz w:val="20"/>
                <w:szCs w:val="20"/>
              </w:rPr>
              <w:t>所属产品类型（房产，车辆，信用）</w:t>
            </w:r>
          </w:p>
        </w:tc>
        <w:tc>
          <w:tcPr>
            <w:tcW w:w="1701" w:type="dxa"/>
            <w:shd w:val="clear" w:color="auto" w:fill="auto"/>
            <w:vAlign w:val="center"/>
          </w:tcPr>
          <w:p w14:paraId="7B06A8FA" w14:textId="77777777" w:rsidR="00C93415" w:rsidRPr="006B649A" w:rsidRDefault="00C93415" w:rsidP="004E1359">
            <w:pPr>
              <w:jc w:val="left"/>
              <w:rPr>
                <w:snapToGrid w:val="0"/>
                <w:kern w:val="0"/>
              </w:rPr>
            </w:pPr>
            <w:r>
              <w:rPr>
                <w:rFonts w:hint="eastAsia"/>
                <w:sz w:val="20"/>
                <w:szCs w:val="20"/>
              </w:rPr>
              <w:t>PROD_TYPE</w:t>
            </w:r>
          </w:p>
        </w:tc>
        <w:tc>
          <w:tcPr>
            <w:tcW w:w="1134" w:type="dxa"/>
            <w:shd w:val="clear" w:color="auto" w:fill="auto"/>
          </w:tcPr>
          <w:p w14:paraId="498D66D2"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50AE64A0" w14:textId="77777777" w:rsidR="00C93415" w:rsidRPr="00736667" w:rsidRDefault="00C93415" w:rsidP="004E1359">
            <w:pPr>
              <w:jc w:val="left"/>
              <w:rPr>
                <w:rFonts w:ascii="宋体" w:hAnsi="宋体"/>
                <w:snapToGrid w:val="0"/>
                <w:kern w:val="0"/>
              </w:rPr>
            </w:pPr>
          </w:p>
        </w:tc>
      </w:tr>
    </w:tbl>
    <w:p w14:paraId="21D6353A"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31C4B069" w14:textId="77777777" w:rsidR="00C93415" w:rsidRPr="00C56A4E" w:rsidRDefault="00C93415" w:rsidP="00C93415"/>
    <w:p w14:paraId="61B08AC7" w14:textId="77777777" w:rsidR="00C93415" w:rsidRDefault="00C93415" w:rsidP="00041BC9">
      <w:pPr>
        <w:pStyle w:val="5"/>
      </w:pPr>
      <w:r w:rsidRPr="00A52328">
        <w:rPr>
          <w:rFonts w:hint="eastAsia"/>
        </w:rPr>
        <w:t>输出</w:t>
      </w:r>
    </w:p>
    <w:p w14:paraId="4CC8DDF1"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408E7E4" w14:textId="77777777" w:rsidTr="004E1359">
        <w:tc>
          <w:tcPr>
            <w:tcW w:w="1559" w:type="dxa"/>
            <w:shd w:val="clear" w:color="auto" w:fill="E0E0E0"/>
          </w:tcPr>
          <w:p w14:paraId="50F744BC"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3914C680"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D0FED0C"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705C951"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73F68C7" w14:textId="77777777" w:rsidTr="004E1359">
        <w:tc>
          <w:tcPr>
            <w:tcW w:w="1559" w:type="dxa"/>
            <w:shd w:val="clear" w:color="auto" w:fill="auto"/>
          </w:tcPr>
          <w:p w14:paraId="74B4E9E5"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B7DEEC0"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93D1FA2"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8F34234" w14:textId="77777777" w:rsidR="00C93415" w:rsidRPr="00736667" w:rsidRDefault="00C93415" w:rsidP="004E1359">
            <w:pPr>
              <w:jc w:val="left"/>
              <w:rPr>
                <w:rFonts w:ascii="宋体" w:hAnsi="宋体"/>
                <w:snapToGrid w:val="0"/>
                <w:kern w:val="0"/>
              </w:rPr>
            </w:pPr>
          </w:p>
        </w:tc>
      </w:tr>
      <w:tr w:rsidR="00C93415" w:rsidRPr="00736667" w14:paraId="40E9AFE5" w14:textId="77777777" w:rsidTr="004E1359">
        <w:tc>
          <w:tcPr>
            <w:tcW w:w="1559" w:type="dxa"/>
            <w:shd w:val="clear" w:color="auto" w:fill="auto"/>
          </w:tcPr>
          <w:p w14:paraId="56A39AB8"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D736B92"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2FF29B01"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9313C79" w14:textId="77777777" w:rsidR="00C93415" w:rsidRPr="00736667" w:rsidRDefault="00C93415" w:rsidP="004E1359">
            <w:pPr>
              <w:jc w:val="left"/>
              <w:rPr>
                <w:rFonts w:ascii="宋体" w:hAnsi="宋体"/>
                <w:snapToGrid w:val="0"/>
                <w:kern w:val="0"/>
              </w:rPr>
            </w:pPr>
          </w:p>
        </w:tc>
      </w:tr>
    </w:tbl>
    <w:p w14:paraId="600DB809" w14:textId="77777777" w:rsidR="00C93415" w:rsidRPr="00F27462" w:rsidRDefault="00C93415" w:rsidP="00C93415">
      <w:pPr>
        <w:ind w:firstLineChars="300" w:firstLine="630"/>
      </w:pPr>
      <w:r>
        <w:rPr>
          <w:rFonts w:hint="eastAsia"/>
        </w:rPr>
        <w:t>如果有错误建议直接返回协议体或者抛出异常</w:t>
      </w:r>
    </w:p>
    <w:p w14:paraId="095A14EE" w14:textId="77777777" w:rsidR="00C93415" w:rsidRPr="006B649A" w:rsidRDefault="00C93415" w:rsidP="00C93415"/>
    <w:p w14:paraId="5FE191E7" w14:textId="77777777" w:rsidR="00C93415" w:rsidRPr="0082647F" w:rsidRDefault="00C93415" w:rsidP="00041BC9">
      <w:pPr>
        <w:pStyle w:val="4"/>
      </w:pPr>
      <w:r>
        <w:rPr>
          <w:rFonts w:hint="eastAsia"/>
        </w:rPr>
        <w:t>产品</w:t>
      </w:r>
      <w:r>
        <w:t>匹配规则</w:t>
      </w:r>
      <w:r>
        <w:rPr>
          <w:rFonts w:hint="eastAsia"/>
        </w:rPr>
        <w:t>删除</w:t>
      </w:r>
    </w:p>
    <w:p w14:paraId="6BA72188" w14:textId="77777777" w:rsidR="00C93415" w:rsidRDefault="00C93415" w:rsidP="00041BC9">
      <w:pPr>
        <w:pStyle w:val="5"/>
      </w:pPr>
      <w:r>
        <w:rPr>
          <w:rFonts w:hint="eastAsia"/>
        </w:rPr>
        <w:t>功能</w:t>
      </w:r>
      <w:r>
        <w:t>描述</w:t>
      </w:r>
    </w:p>
    <w:p w14:paraId="05BE5DB7"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提供给管理端删除规则</w:t>
      </w:r>
    </w:p>
    <w:p w14:paraId="731DD9F8" w14:textId="77777777" w:rsidR="00C93415" w:rsidRDefault="00C93415" w:rsidP="00041BC9">
      <w:pPr>
        <w:pStyle w:val="5"/>
      </w:pPr>
      <w:r w:rsidRPr="00676A58">
        <w:rPr>
          <w:rFonts w:hint="eastAsia"/>
        </w:rPr>
        <w:t>处理流程</w:t>
      </w:r>
    </w:p>
    <w:p w14:paraId="5B3FEA8A" w14:textId="77777777" w:rsidR="00C93415" w:rsidRDefault="00C93415">
      <w:pPr>
        <w:pStyle w:val="afb"/>
        <w:numPr>
          <w:ilvl w:val="0"/>
          <w:numId w:val="201"/>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48" w:author="wangq" w:date="2017-08-21T17:25:00Z">
          <w:pPr>
            <w:pStyle w:val="afb"/>
            <w:numPr>
              <w:numId w:val="229"/>
            </w:numPr>
            <w:tabs>
              <w:tab w:val="left" w:pos="0"/>
              <w:tab w:val="left" w:pos="900"/>
              <w:tab w:val="left" w:pos="1440"/>
              <w:tab w:val="left" w:pos="1680"/>
              <w:tab w:val="left" w:pos="2880"/>
              <w:tab w:val="left" w:pos="3600"/>
              <w:tab w:val="left" w:pos="4320"/>
            </w:tabs>
            <w:autoSpaceDE w:val="0"/>
            <w:autoSpaceDN w:val="0"/>
            <w:adjustRightInd w:val="0"/>
            <w:spacing w:line="360" w:lineRule="auto"/>
            <w:ind w:left="480" w:firstLineChars="0" w:hanging="480"/>
            <w:jc w:val="left"/>
          </w:pPr>
        </w:pPrChange>
      </w:pPr>
      <w:r>
        <w:rPr>
          <w:rFonts w:ascii="宋体" w:hAnsi="宋体" w:hint="eastAsia"/>
          <w:kern w:val="0"/>
          <w:sz w:val="24"/>
          <w:szCs w:val="21"/>
        </w:rPr>
        <w:t>输入规则主键</w:t>
      </w:r>
    </w:p>
    <w:p w14:paraId="3E159C41" w14:textId="77777777" w:rsidR="00C93415" w:rsidRPr="00C3467F" w:rsidRDefault="00C93415">
      <w:pPr>
        <w:pStyle w:val="afb"/>
        <w:numPr>
          <w:ilvl w:val="0"/>
          <w:numId w:val="20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749" w:author="wangq" w:date="2017-08-21T17:25:00Z">
          <w:pPr>
            <w:pStyle w:val="afb"/>
            <w:numPr>
              <w:numId w:val="229"/>
            </w:numPr>
            <w:tabs>
              <w:tab w:val="left" w:pos="0"/>
              <w:tab w:val="left" w:pos="900"/>
              <w:tab w:val="left" w:pos="1440"/>
              <w:tab w:val="left" w:pos="2160"/>
              <w:tab w:val="left" w:pos="2880"/>
              <w:tab w:val="left" w:pos="3600"/>
              <w:tab w:val="left" w:pos="4320"/>
            </w:tabs>
            <w:autoSpaceDE w:val="0"/>
            <w:autoSpaceDN w:val="0"/>
            <w:adjustRightInd w:val="0"/>
            <w:spacing w:line="360" w:lineRule="auto"/>
            <w:ind w:left="480" w:firstLineChars="0" w:hanging="480"/>
            <w:jc w:val="left"/>
          </w:pPr>
        </w:pPrChange>
      </w:pPr>
      <w:r>
        <w:rPr>
          <w:rFonts w:ascii="宋体" w:hAnsi="宋体"/>
          <w:kern w:val="0"/>
          <w:sz w:val="24"/>
          <w:szCs w:val="21"/>
        </w:rPr>
        <w:t>调用微服务</w:t>
      </w:r>
      <w:r>
        <w:rPr>
          <w:rFonts w:ascii="宋体" w:hAnsi="宋体" w:hint="eastAsia"/>
          <w:kern w:val="0"/>
          <w:szCs w:val="21"/>
        </w:rPr>
        <w:t xml:space="preserve">       </w:t>
      </w:r>
      <w:r>
        <w:rPr>
          <w:rFonts w:ascii="宋体" w:hAnsi="宋体"/>
          <w:kern w:val="0"/>
          <w:szCs w:val="21"/>
        </w:rPr>
        <w:t xml:space="preserve"> </w:t>
      </w:r>
    </w:p>
    <w:p w14:paraId="5E184792"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62BF740" w14:textId="77777777" w:rsidTr="004E1359">
        <w:tc>
          <w:tcPr>
            <w:tcW w:w="1559" w:type="dxa"/>
            <w:shd w:val="clear" w:color="auto" w:fill="E0E0E0"/>
          </w:tcPr>
          <w:p w14:paraId="647EA3B3"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695AE6F0"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F5A6804"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A5551B3"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FCF7A83" w14:textId="77777777" w:rsidTr="004E1359">
        <w:tc>
          <w:tcPr>
            <w:tcW w:w="1559" w:type="dxa"/>
            <w:shd w:val="clear" w:color="auto" w:fill="auto"/>
          </w:tcPr>
          <w:p w14:paraId="7FB92711"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7D1CA8B0"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4F806F55"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0D3BF26A" w14:textId="77777777" w:rsidR="00C93415" w:rsidRPr="00736667" w:rsidRDefault="00C93415" w:rsidP="004E1359">
            <w:pPr>
              <w:jc w:val="left"/>
              <w:rPr>
                <w:rFonts w:ascii="宋体" w:hAnsi="宋体"/>
                <w:snapToGrid w:val="0"/>
                <w:kern w:val="0"/>
              </w:rPr>
            </w:pPr>
          </w:p>
        </w:tc>
      </w:tr>
      <w:tr w:rsidR="00C93415" w:rsidRPr="00736667" w14:paraId="76916D21" w14:textId="77777777" w:rsidTr="004E1359">
        <w:tc>
          <w:tcPr>
            <w:tcW w:w="1559" w:type="dxa"/>
            <w:shd w:val="clear" w:color="auto" w:fill="auto"/>
            <w:vAlign w:val="center"/>
          </w:tcPr>
          <w:p w14:paraId="659BE1A8" w14:textId="77777777" w:rsidR="00C93415" w:rsidRDefault="00C93415" w:rsidP="004E1359">
            <w:pPr>
              <w:jc w:val="left"/>
              <w:rPr>
                <w:sz w:val="20"/>
                <w:szCs w:val="20"/>
              </w:rPr>
            </w:pPr>
            <w:r>
              <w:rPr>
                <w:rFonts w:hint="eastAsia"/>
                <w:sz w:val="20"/>
                <w:szCs w:val="20"/>
              </w:rPr>
              <w:t>规则主键</w:t>
            </w:r>
          </w:p>
        </w:tc>
        <w:tc>
          <w:tcPr>
            <w:tcW w:w="1701" w:type="dxa"/>
            <w:shd w:val="clear" w:color="auto" w:fill="auto"/>
            <w:vAlign w:val="center"/>
          </w:tcPr>
          <w:p w14:paraId="282CE3B7" w14:textId="77777777" w:rsidR="00C93415" w:rsidRDefault="00C93415" w:rsidP="004E1359">
            <w:pPr>
              <w:jc w:val="left"/>
              <w:rPr>
                <w:sz w:val="20"/>
                <w:szCs w:val="20"/>
              </w:rPr>
            </w:pPr>
            <w:r w:rsidRPr="0075222F">
              <w:rPr>
                <w:sz w:val="20"/>
                <w:szCs w:val="20"/>
              </w:rPr>
              <w:t>PROD_RULEMATC</w:t>
            </w:r>
            <w:r w:rsidRPr="0075222F">
              <w:rPr>
                <w:sz w:val="20"/>
                <w:szCs w:val="20"/>
              </w:rPr>
              <w:lastRenderedPageBreak/>
              <w:t>H_ID</w:t>
            </w:r>
          </w:p>
        </w:tc>
        <w:tc>
          <w:tcPr>
            <w:tcW w:w="1134" w:type="dxa"/>
            <w:shd w:val="clear" w:color="auto" w:fill="auto"/>
          </w:tcPr>
          <w:p w14:paraId="5D28BCB8" w14:textId="77777777" w:rsidR="00C93415" w:rsidRDefault="00C93415" w:rsidP="004E1359">
            <w:pPr>
              <w:jc w:val="left"/>
              <w:rPr>
                <w:snapToGrid w:val="0"/>
                <w:kern w:val="0"/>
              </w:rPr>
            </w:pPr>
            <w:r>
              <w:rPr>
                <w:rFonts w:hint="eastAsia"/>
                <w:snapToGrid w:val="0"/>
                <w:kern w:val="0"/>
              </w:rPr>
              <w:lastRenderedPageBreak/>
              <w:t>Y</w:t>
            </w:r>
          </w:p>
        </w:tc>
        <w:tc>
          <w:tcPr>
            <w:tcW w:w="3119" w:type="dxa"/>
            <w:shd w:val="clear" w:color="auto" w:fill="auto"/>
          </w:tcPr>
          <w:p w14:paraId="7EDCC57E" w14:textId="77777777" w:rsidR="00C93415" w:rsidRPr="00736667" w:rsidRDefault="00C93415" w:rsidP="004E1359">
            <w:pPr>
              <w:jc w:val="left"/>
              <w:rPr>
                <w:rFonts w:ascii="宋体" w:hAnsi="宋体"/>
                <w:snapToGrid w:val="0"/>
                <w:kern w:val="0"/>
              </w:rPr>
            </w:pPr>
          </w:p>
        </w:tc>
      </w:tr>
    </w:tbl>
    <w:p w14:paraId="44147CA8" w14:textId="77777777" w:rsidR="00C93415" w:rsidRPr="00C56A4E" w:rsidRDefault="00C93415" w:rsidP="00C93415"/>
    <w:p w14:paraId="60FF01A3" w14:textId="77777777" w:rsidR="00C93415" w:rsidRPr="00A52328" w:rsidRDefault="00C93415" w:rsidP="00041BC9">
      <w:pPr>
        <w:pStyle w:val="5"/>
      </w:pPr>
      <w:r w:rsidRPr="00A52328">
        <w:rPr>
          <w:rFonts w:hint="eastAsia"/>
        </w:rPr>
        <w:t>输出</w:t>
      </w:r>
    </w:p>
    <w:p w14:paraId="31EEA46E"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1476C7F" w14:textId="77777777" w:rsidTr="004E1359">
        <w:tc>
          <w:tcPr>
            <w:tcW w:w="1559" w:type="dxa"/>
            <w:shd w:val="clear" w:color="auto" w:fill="E0E0E0"/>
          </w:tcPr>
          <w:p w14:paraId="2B26DE1D"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D23C353"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008F0E4"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20E14F9"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B8E9B9D" w14:textId="77777777" w:rsidTr="004E1359">
        <w:tc>
          <w:tcPr>
            <w:tcW w:w="1559" w:type="dxa"/>
            <w:shd w:val="clear" w:color="auto" w:fill="auto"/>
          </w:tcPr>
          <w:p w14:paraId="3C1A2E63"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372552B"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43A3E37"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971BDE4" w14:textId="77777777" w:rsidR="00C93415" w:rsidRPr="00736667" w:rsidRDefault="00C93415" w:rsidP="004E1359">
            <w:pPr>
              <w:jc w:val="left"/>
              <w:rPr>
                <w:rFonts w:ascii="宋体" w:hAnsi="宋体"/>
                <w:snapToGrid w:val="0"/>
                <w:kern w:val="0"/>
              </w:rPr>
            </w:pPr>
          </w:p>
        </w:tc>
      </w:tr>
      <w:tr w:rsidR="00C93415" w:rsidRPr="00736667" w14:paraId="24F153DD" w14:textId="77777777" w:rsidTr="004E1359">
        <w:tc>
          <w:tcPr>
            <w:tcW w:w="1559" w:type="dxa"/>
            <w:shd w:val="clear" w:color="auto" w:fill="auto"/>
          </w:tcPr>
          <w:p w14:paraId="78F489F5"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85D777C"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4BDB714"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D252460" w14:textId="77777777" w:rsidR="00C93415" w:rsidRPr="00736667" w:rsidRDefault="00C93415" w:rsidP="004E1359">
            <w:pPr>
              <w:jc w:val="left"/>
              <w:rPr>
                <w:rFonts w:ascii="宋体" w:hAnsi="宋体"/>
                <w:snapToGrid w:val="0"/>
                <w:kern w:val="0"/>
              </w:rPr>
            </w:pPr>
          </w:p>
        </w:tc>
      </w:tr>
    </w:tbl>
    <w:p w14:paraId="592B08B8" w14:textId="77777777" w:rsidR="00C93415" w:rsidRPr="00F27462" w:rsidRDefault="00C93415" w:rsidP="00C93415">
      <w:pPr>
        <w:ind w:firstLineChars="300" w:firstLine="630"/>
      </w:pPr>
      <w:r>
        <w:rPr>
          <w:rFonts w:hint="eastAsia"/>
        </w:rPr>
        <w:t>如果有错误建议直接返回协议体或者抛出异常</w:t>
      </w:r>
    </w:p>
    <w:p w14:paraId="62FA66F7" w14:textId="77777777" w:rsidR="00C93415" w:rsidRPr="0082647F" w:rsidRDefault="00C93415" w:rsidP="00041BC9">
      <w:pPr>
        <w:pStyle w:val="4"/>
      </w:pPr>
      <w:r>
        <w:rPr>
          <w:rFonts w:hint="eastAsia"/>
        </w:rPr>
        <w:t>分页查询产品规则</w:t>
      </w:r>
    </w:p>
    <w:p w14:paraId="3B4CEFB1" w14:textId="77777777" w:rsidR="00C93415" w:rsidRDefault="00C93415" w:rsidP="00041BC9">
      <w:pPr>
        <w:pStyle w:val="5"/>
      </w:pPr>
      <w:r>
        <w:rPr>
          <w:rFonts w:hint="eastAsia"/>
        </w:rPr>
        <w:t>功能</w:t>
      </w:r>
      <w:r>
        <w:t>描述</w:t>
      </w:r>
    </w:p>
    <w:p w14:paraId="11942A9A"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提供给管理人分页查询产品规则</w:t>
      </w:r>
      <w:r>
        <w:rPr>
          <w:rFonts w:ascii="宋体" w:hAnsi="宋体" w:hint="eastAsia"/>
          <w:kern w:val="0"/>
          <w:sz w:val="24"/>
          <w:szCs w:val="21"/>
        </w:rPr>
        <w:t>。</w:t>
      </w:r>
    </w:p>
    <w:p w14:paraId="7C330C7D" w14:textId="77777777" w:rsidR="00C93415" w:rsidRDefault="00C93415" w:rsidP="00041BC9">
      <w:pPr>
        <w:pStyle w:val="5"/>
      </w:pPr>
      <w:r w:rsidRPr="00676A58">
        <w:rPr>
          <w:rFonts w:hint="eastAsia"/>
        </w:rPr>
        <w:t>处理流程</w:t>
      </w:r>
    </w:p>
    <w:p w14:paraId="4D73209A" w14:textId="77777777" w:rsidR="00C93415" w:rsidRDefault="00C93415">
      <w:pPr>
        <w:pStyle w:val="afb"/>
        <w:numPr>
          <w:ilvl w:val="0"/>
          <w:numId w:val="200"/>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50" w:author="wangq" w:date="2017-08-21T17:25:00Z">
          <w:pPr>
            <w:pStyle w:val="afb"/>
            <w:numPr>
              <w:numId w:val="228"/>
            </w:numPr>
            <w:tabs>
              <w:tab w:val="left" w:pos="0"/>
              <w:tab w:val="left" w:pos="900"/>
              <w:tab w:val="left" w:pos="1440"/>
              <w:tab w:val="left" w:pos="168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kern w:val="0"/>
          <w:sz w:val="24"/>
          <w:szCs w:val="21"/>
        </w:rPr>
        <w:tab/>
      </w:r>
      <w:r>
        <w:rPr>
          <w:rFonts w:ascii="宋体" w:hAnsi="宋体" w:hint="eastAsia"/>
          <w:kern w:val="0"/>
          <w:sz w:val="24"/>
          <w:szCs w:val="21"/>
        </w:rPr>
        <w:t>输入分页查询条件</w:t>
      </w:r>
    </w:p>
    <w:p w14:paraId="54B6A443" w14:textId="77777777" w:rsidR="00C93415" w:rsidRPr="00456A4B" w:rsidRDefault="00C93415">
      <w:pPr>
        <w:pStyle w:val="afb"/>
        <w:numPr>
          <w:ilvl w:val="0"/>
          <w:numId w:val="20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51" w:author="wangq" w:date="2017-08-21T17:25:00Z">
          <w:pPr>
            <w:pStyle w:val="afb"/>
            <w:numPr>
              <w:numId w:val="22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kern w:val="0"/>
          <w:sz w:val="24"/>
          <w:szCs w:val="21"/>
        </w:rPr>
        <w:t>调用微服务</w:t>
      </w:r>
    </w:p>
    <w:p w14:paraId="7DC882E4" w14:textId="77777777" w:rsidR="00C93415" w:rsidRPr="006B649A" w:rsidRDefault="00C93415">
      <w:pPr>
        <w:pStyle w:val="afb"/>
        <w:numPr>
          <w:ilvl w:val="0"/>
          <w:numId w:val="20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52" w:author="wangq" w:date="2017-08-21T17:25:00Z">
          <w:pPr>
            <w:pStyle w:val="afb"/>
            <w:numPr>
              <w:numId w:val="228"/>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hint="eastAsia"/>
          <w:kern w:val="0"/>
          <w:sz w:val="24"/>
          <w:szCs w:val="21"/>
        </w:rPr>
        <w:t>返回结果集</w:t>
      </w:r>
    </w:p>
    <w:p w14:paraId="10525BE4" w14:textId="77777777" w:rsidR="00C93415" w:rsidRPr="00C3467F" w:rsidRDefault="00C93415" w:rsidP="00C93415">
      <w:pPr>
        <w:rPr>
          <w:rFonts w:ascii="宋体" w:hAnsi="宋体"/>
          <w:kern w:val="0"/>
          <w:szCs w:val="21"/>
        </w:rPr>
      </w:pPr>
      <w:r>
        <w:rPr>
          <w:rFonts w:hint="eastAsia"/>
          <w:b/>
          <w:sz w:val="24"/>
          <w:szCs w:val="24"/>
        </w:rPr>
        <w:t xml:space="preserve">       </w:t>
      </w:r>
    </w:p>
    <w:p w14:paraId="429C056E"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1E67FFB" w14:textId="77777777" w:rsidTr="004E1359">
        <w:tc>
          <w:tcPr>
            <w:tcW w:w="1559" w:type="dxa"/>
            <w:shd w:val="clear" w:color="auto" w:fill="E0E0E0"/>
          </w:tcPr>
          <w:p w14:paraId="7689315D"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837A5EA"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9E4AF7D"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52D3211"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2CE4ABA" w14:textId="77777777" w:rsidTr="004E1359">
        <w:tc>
          <w:tcPr>
            <w:tcW w:w="1559" w:type="dxa"/>
            <w:shd w:val="clear" w:color="auto" w:fill="auto"/>
          </w:tcPr>
          <w:p w14:paraId="22C896CE" w14:textId="77777777" w:rsidR="00C93415" w:rsidRDefault="00C93415" w:rsidP="004E1359">
            <w:pPr>
              <w:jc w:val="left"/>
              <w:rPr>
                <w:rFonts w:ascii="宋体" w:hAnsi="宋体"/>
                <w:snapToGrid w:val="0"/>
                <w:kern w:val="0"/>
              </w:rPr>
            </w:pPr>
            <w:r>
              <w:rPr>
                <w:rFonts w:ascii="宋体" w:hAnsi="宋体" w:hint="eastAsia"/>
                <w:snapToGrid w:val="0"/>
                <w:kern w:val="0"/>
              </w:rPr>
              <w:t>规则名称</w:t>
            </w:r>
          </w:p>
        </w:tc>
        <w:tc>
          <w:tcPr>
            <w:tcW w:w="1701" w:type="dxa"/>
            <w:shd w:val="clear" w:color="auto" w:fill="auto"/>
          </w:tcPr>
          <w:p w14:paraId="044E0F6B" w14:textId="77777777" w:rsidR="00C93415" w:rsidRDefault="00C93415" w:rsidP="004E1359">
            <w:pPr>
              <w:jc w:val="left"/>
              <w:rPr>
                <w:rFonts w:ascii="宋体" w:hAnsi="宋体"/>
                <w:snapToGrid w:val="0"/>
                <w:kern w:val="0"/>
              </w:rPr>
            </w:pPr>
            <w:r w:rsidRPr="004D22DB">
              <w:rPr>
                <w:rFonts w:ascii="宋体" w:hAnsi="宋体"/>
                <w:snapToGrid w:val="0"/>
                <w:kern w:val="0"/>
              </w:rPr>
              <w:t>FIELD_NAME</w:t>
            </w:r>
          </w:p>
        </w:tc>
        <w:tc>
          <w:tcPr>
            <w:tcW w:w="1134" w:type="dxa"/>
            <w:shd w:val="clear" w:color="auto" w:fill="auto"/>
          </w:tcPr>
          <w:p w14:paraId="41B22049"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698D74FF" w14:textId="77777777" w:rsidR="00C93415" w:rsidRPr="00736667" w:rsidRDefault="00C93415" w:rsidP="004E1359">
            <w:pPr>
              <w:jc w:val="left"/>
              <w:rPr>
                <w:rFonts w:ascii="宋体" w:hAnsi="宋体"/>
                <w:snapToGrid w:val="0"/>
                <w:kern w:val="0"/>
              </w:rPr>
            </w:pPr>
          </w:p>
        </w:tc>
      </w:tr>
      <w:tr w:rsidR="00C93415" w:rsidRPr="00736667" w14:paraId="29EE7B68" w14:textId="77777777" w:rsidTr="004E1359">
        <w:tc>
          <w:tcPr>
            <w:tcW w:w="1559" w:type="dxa"/>
            <w:shd w:val="clear" w:color="auto" w:fill="auto"/>
          </w:tcPr>
          <w:p w14:paraId="6F15B794"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2F30AC44"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794D7E26"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CED62A7" w14:textId="77777777" w:rsidR="00C93415" w:rsidRPr="00736667" w:rsidRDefault="00C93415" w:rsidP="004E1359">
            <w:pPr>
              <w:jc w:val="left"/>
              <w:rPr>
                <w:rFonts w:ascii="宋体" w:hAnsi="宋体"/>
                <w:snapToGrid w:val="0"/>
                <w:kern w:val="0"/>
              </w:rPr>
            </w:pPr>
          </w:p>
        </w:tc>
      </w:tr>
      <w:tr w:rsidR="00C93415" w:rsidRPr="00736667" w14:paraId="7C41FA3B" w14:textId="77777777" w:rsidTr="004E1359">
        <w:tc>
          <w:tcPr>
            <w:tcW w:w="1559" w:type="dxa"/>
            <w:shd w:val="clear" w:color="auto" w:fill="auto"/>
          </w:tcPr>
          <w:p w14:paraId="3D011D59" w14:textId="77777777" w:rsidR="00C93415" w:rsidRDefault="00C93415" w:rsidP="004E1359">
            <w:pPr>
              <w:jc w:val="left"/>
              <w:rPr>
                <w:rFonts w:ascii="宋体" w:hAnsi="宋体"/>
                <w:snapToGrid w:val="0"/>
                <w:kern w:val="0"/>
              </w:rPr>
            </w:pPr>
            <w:r>
              <w:rPr>
                <w:rFonts w:ascii="宋体" w:hAnsi="宋体" w:hint="eastAsia"/>
                <w:snapToGrid w:val="0"/>
                <w:kern w:val="0"/>
              </w:rPr>
              <w:t>开始记录</w:t>
            </w:r>
          </w:p>
        </w:tc>
        <w:tc>
          <w:tcPr>
            <w:tcW w:w="1701" w:type="dxa"/>
            <w:shd w:val="clear" w:color="auto" w:fill="auto"/>
          </w:tcPr>
          <w:p w14:paraId="6ECFADA1" w14:textId="77777777" w:rsidR="00C93415" w:rsidRDefault="00C93415" w:rsidP="004E1359">
            <w:pPr>
              <w:jc w:val="left"/>
              <w:rPr>
                <w:rFonts w:ascii="宋体" w:hAnsi="宋体"/>
                <w:snapToGrid w:val="0"/>
                <w:kern w:val="0"/>
              </w:rPr>
            </w:pPr>
            <w:r>
              <w:rPr>
                <w:rFonts w:ascii="宋体" w:hAnsi="宋体" w:hint="eastAsia"/>
                <w:snapToGrid w:val="0"/>
                <w:kern w:val="0"/>
              </w:rPr>
              <w:t>start</w:t>
            </w:r>
          </w:p>
        </w:tc>
        <w:tc>
          <w:tcPr>
            <w:tcW w:w="1134" w:type="dxa"/>
            <w:shd w:val="clear" w:color="auto" w:fill="auto"/>
          </w:tcPr>
          <w:p w14:paraId="3044F293"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01AB942" w14:textId="77777777" w:rsidR="00C93415" w:rsidRPr="00736667" w:rsidRDefault="00C93415" w:rsidP="004E1359">
            <w:pPr>
              <w:jc w:val="left"/>
              <w:rPr>
                <w:rFonts w:ascii="宋体" w:hAnsi="宋体"/>
                <w:snapToGrid w:val="0"/>
                <w:kern w:val="0"/>
              </w:rPr>
            </w:pPr>
          </w:p>
        </w:tc>
      </w:tr>
      <w:tr w:rsidR="00C93415" w:rsidRPr="00736667" w14:paraId="72A16C81" w14:textId="77777777" w:rsidTr="004E1359">
        <w:tc>
          <w:tcPr>
            <w:tcW w:w="1559" w:type="dxa"/>
            <w:shd w:val="clear" w:color="auto" w:fill="auto"/>
          </w:tcPr>
          <w:p w14:paraId="0A29A0CC" w14:textId="77777777" w:rsidR="00C93415" w:rsidRDefault="00C93415" w:rsidP="004E1359">
            <w:pPr>
              <w:jc w:val="left"/>
              <w:rPr>
                <w:rFonts w:ascii="宋体" w:hAnsi="宋体"/>
                <w:snapToGrid w:val="0"/>
                <w:kern w:val="0"/>
              </w:rPr>
            </w:pPr>
            <w:r>
              <w:rPr>
                <w:rFonts w:ascii="宋体" w:hAnsi="宋体" w:hint="eastAsia"/>
                <w:snapToGrid w:val="0"/>
                <w:kern w:val="0"/>
              </w:rPr>
              <w:t>分页条数</w:t>
            </w:r>
          </w:p>
        </w:tc>
        <w:tc>
          <w:tcPr>
            <w:tcW w:w="1701" w:type="dxa"/>
            <w:shd w:val="clear" w:color="auto" w:fill="auto"/>
          </w:tcPr>
          <w:p w14:paraId="7A0A7338" w14:textId="4C396B1E" w:rsidR="00C93415" w:rsidRDefault="00595F44" w:rsidP="004E1359">
            <w:pPr>
              <w:jc w:val="left"/>
              <w:rPr>
                <w:rFonts w:ascii="宋体" w:hAnsi="宋体"/>
                <w:snapToGrid w:val="0"/>
                <w:kern w:val="0"/>
              </w:rPr>
            </w:pPr>
            <w:r>
              <w:rPr>
                <w:rFonts w:ascii="宋体" w:hAnsi="宋体" w:hint="eastAsia"/>
                <w:snapToGrid w:val="0"/>
                <w:kern w:val="0"/>
              </w:rPr>
              <w:t>rows</w:t>
            </w:r>
          </w:p>
        </w:tc>
        <w:tc>
          <w:tcPr>
            <w:tcW w:w="1134" w:type="dxa"/>
            <w:shd w:val="clear" w:color="auto" w:fill="auto"/>
          </w:tcPr>
          <w:p w14:paraId="7DF325A0"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3F755BF" w14:textId="77777777" w:rsidR="00C93415" w:rsidRPr="00736667" w:rsidRDefault="00C93415" w:rsidP="004E1359">
            <w:pPr>
              <w:jc w:val="left"/>
              <w:rPr>
                <w:rFonts w:ascii="宋体" w:hAnsi="宋体"/>
                <w:snapToGrid w:val="0"/>
                <w:kern w:val="0"/>
              </w:rPr>
            </w:pPr>
          </w:p>
        </w:tc>
      </w:tr>
    </w:tbl>
    <w:p w14:paraId="35CC9543"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048703AF" w14:textId="77777777" w:rsidR="00C93415" w:rsidRPr="00C56A4E" w:rsidRDefault="00C93415" w:rsidP="00C93415"/>
    <w:p w14:paraId="4AA509F8" w14:textId="77777777" w:rsidR="00C93415" w:rsidRPr="00A52328" w:rsidRDefault="00C93415" w:rsidP="00041BC9">
      <w:pPr>
        <w:pStyle w:val="5"/>
      </w:pPr>
      <w:r w:rsidRPr="00A52328">
        <w:rPr>
          <w:rFonts w:hint="eastAsia"/>
        </w:rPr>
        <w:lastRenderedPageBreak/>
        <w:t>输出</w:t>
      </w:r>
    </w:p>
    <w:p w14:paraId="387C4E2E"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7B6349B7" w14:textId="77777777" w:rsidTr="004E1359">
        <w:tc>
          <w:tcPr>
            <w:tcW w:w="1559" w:type="dxa"/>
            <w:shd w:val="clear" w:color="auto" w:fill="E0E0E0"/>
          </w:tcPr>
          <w:p w14:paraId="13D00172"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DD437E0"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1704E76"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C7EE6A7"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316B87F" w14:textId="77777777" w:rsidTr="004E1359">
        <w:tc>
          <w:tcPr>
            <w:tcW w:w="1559" w:type="dxa"/>
            <w:shd w:val="clear" w:color="auto" w:fill="auto"/>
          </w:tcPr>
          <w:p w14:paraId="2B0FE266"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1B6D32B5"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73F0074"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7012C8B" w14:textId="77777777" w:rsidR="00C93415" w:rsidRPr="00736667" w:rsidRDefault="00C93415" w:rsidP="004E1359">
            <w:pPr>
              <w:jc w:val="left"/>
              <w:rPr>
                <w:rFonts w:ascii="宋体" w:hAnsi="宋体"/>
                <w:snapToGrid w:val="0"/>
                <w:kern w:val="0"/>
              </w:rPr>
            </w:pPr>
          </w:p>
        </w:tc>
      </w:tr>
      <w:tr w:rsidR="00C93415" w:rsidRPr="00736667" w14:paraId="2AEF07B9" w14:textId="77777777" w:rsidTr="004E1359">
        <w:tc>
          <w:tcPr>
            <w:tcW w:w="1559" w:type="dxa"/>
            <w:shd w:val="clear" w:color="auto" w:fill="auto"/>
          </w:tcPr>
          <w:p w14:paraId="79B0BE78"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C87F5BC"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56EAF5C0"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EE2B965" w14:textId="77777777" w:rsidR="00C93415" w:rsidRPr="00736667" w:rsidRDefault="00C93415" w:rsidP="004E1359">
            <w:pPr>
              <w:jc w:val="left"/>
              <w:rPr>
                <w:rFonts w:ascii="宋体" w:hAnsi="宋体"/>
                <w:snapToGrid w:val="0"/>
                <w:kern w:val="0"/>
              </w:rPr>
            </w:pPr>
          </w:p>
        </w:tc>
      </w:tr>
    </w:tbl>
    <w:p w14:paraId="2F08083E" w14:textId="77777777" w:rsidR="00C93415" w:rsidRPr="00F27462" w:rsidRDefault="00C93415" w:rsidP="00C93415">
      <w:pPr>
        <w:ind w:firstLineChars="300" w:firstLine="630"/>
      </w:pPr>
      <w:r>
        <w:rPr>
          <w:rFonts w:hint="eastAsia"/>
        </w:rPr>
        <w:t>如果有错误建议直接返回协议体或者抛出异常</w:t>
      </w:r>
    </w:p>
    <w:p w14:paraId="623109AA"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1FAD4A79" w14:textId="77777777" w:rsidTr="004E1359">
        <w:tc>
          <w:tcPr>
            <w:tcW w:w="1559" w:type="dxa"/>
            <w:shd w:val="clear" w:color="auto" w:fill="E0E0E0"/>
          </w:tcPr>
          <w:p w14:paraId="0E4CA21E"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2CF406D5"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8B6DA1E"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9DA8858"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07D1FC4" w14:textId="77777777" w:rsidTr="004E1359">
        <w:tc>
          <w:tcPr>
            <w:tcW w:w="1559" w:type="dxa"/>
            <w:shd w:val="clear" w:color="auto" w:fill="auto"/>
            <w:vAlign w:val="center"/>
          </w:tcPr>
          <w:p w14:paraId="560EC7C4" w14:textId="77777777" w:rsidR="00C93415" w:rsidRDefault="00C93415" w:rsidP="004E1359">
            <w:pPr>
              <w:widowControl/>
              <w:jc w:val="left"/>
              <w:rPr>
                <w:rFonts w:ascii="宋体" w:hAnsi="宋体"/>
                <w:sz w:val="20"/>
                <w:szCs w:val="20"/>
              </w:rPr>
            </w:pPr>
            <w:r w:rsidRPr="009A3B2E">
              <w:rPr>
                <w:rFonts w:hint="eastAsia"/>
                <w:sz w:val="20"/>
                <w:szCs w:val="20"/>
              </w:rPr>
              <w:t>产品唯一标识</w:t>
            </w:r>
          </w:p>
        </w:tc>
        <w:tc>
          <w:tcPr>
            <w:tcW w:w="1701" w:type="dxa"/>
            <w:shd w:val="clear" w:color="auto" w:fill="auto"/>
            <w:vAlign w:val="center"/>
          </w:tcPr>
          <w:p w14:paraId="101292CE" w14:textId="77777777" w:rsidR="00C93415" w:rsidRDefault="00C93415" w:rsidP="004E1359">
            <w:pPr>
              <w:widowControl/>
              <w:jc w:val="left"/>
              <w:rPr>
                <w:rFonts w:ascii="宋体" w:hAnsi="宋体"/>
                <w:color w:val="000000"/>
                <w:sz w:val="22"/>
              </w:rPr>
            </w:pPr>
            <w:r>
              <w:rPr>
                <w:rFonts w:hint="eastAsia"/>
                <w:sz w:val="20"/>
                <w:szCs w:val="20"/>
              </w:rPr>
              <w:t>PROD_RULEMATCH_ID</w:t>
            </w:r>
          </w:p>
        </w:tc>
        <w:tc>
          <w:tcPr>
            <w:tcW w:w="1134" w:type="dxa"/>
            <w:shd w:val="clear" w:color="auto" w:fill="auto"/>
          </w:tcPr>
          <w:p w14:paraId="3396B231"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373ED4F9" w14:textId="77777777" w:rsidR="00C93415" w:rsidRPr="00736667" w:rsidRDefault="00C93415" w:rsidP="004E1359">
            <w:pPr>
              <w:jc w:val="left"/>
              <w:rPr>
                <w:rFonts w:ascii="宋体" w:hAnsi="宋体"/>
                <w:snapToGrid w:val="0"/>
                <w:kern w:val="0"/>
              </w:rPr>
            </w:pPr>
          </w:p>
        </w:tc>
      </w:tr>
      <w:tr w:rsidR="00C93415" w:rsidRPr="00736667" w14:paraId="0D7E36CA" w14:textId="77777777" w:rsidTr="004E1359">
        <w:tc>
          <w:tcPr>
            <w:tcW w:w="1559" w:type="dxa"/>
            <w:shd w:val="clear" w:color="auto" w:fill="auto"/>
            <w:vAlign w:val="center"/>
          </w:tcPr>
          <w:p w14:paraId="5B38445E" w14:textId="77777777" w:rsidR="00C93415" w:rsidRPr="00362F6A" w:rsidRDefault="00C93415" w:rsidP="004E1359">
            <w:pPr>
              <w:widowControl/>
              <w:jc w:val="left"/>
              <w:rPr>
                <w:rFonts w:ascii="宋体" w:hAnsi="宋体"/>
                <w:sz w:val="20"/>
                <w:szCs w:val="20"/>
              </w:rPr>
            </w:pPr>
            <w:r w:rsidRPr="00CF549D">
              <w:rPr>
                <w:rFonts w:ascii="宋体" w:hAnsi="宋体" w:hint="eastAsia"/>
                <w:sz w:val="20"/>
                <w:szCs w:val="20"/>
              </w:rPr>
              <w:t>字段名称</w:t>
            </w:r>
          </w:p>
        </w:tc>
        <w:tc>
          <w:tcPr>
            <w:tcW w:w="1701" w:type="dxa"/>
            <w:shd w:val="clear" w:color="auto" w:fill="auto"/>
            <w:vAlign w:val="center"/>
          </w:tcPr>
          <w:p w14:paraId="18A3C3C3" w14:textId="77777777" w:rsidR="00C93415" w:rsidRDefault="00C93415" w:rsidP="004E1359">
            <w:pPr>
              <w:widowControl/>
              <w:jc w:val="left"/>
              <w:rPr>
                <w:color w:val="000000"/>
                <w:sz w:val="22"/>
              </w:rPr>
            </w:pPr>
            <w:r>
              <w:rPr>
                <w:rFonts w:hint="eastAsia"/>
                <w:sz w:val="20"/>
                <w:szCs w:val="20"/>
              </w:rPr>
              <w:t>FIELD_NAME</w:t>
            </w:r>
          </w:p>
        </w:tc>
        <w:tc>
          <w:tcPr>
            <w:tcW w:w="1134" w:type="dxa"/>
            <w:shd w:val="clear" w:color="auto" w:fill="auto"/>
          </w:tcPr>
          <w:p w14:paraId="5D99C736"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F7C455F" w14:textId="77777777" w:rsidR="00C93415" w:rsidRPr="00736667" w:rsidRDefault="00C93415" w:rsidP="004E1359">
            <w:pPr>
              <w:jc w:val="left"/>
              <w:rPr>
                <w:rFonts w:ascii="宋体" w:hAnsi="宋体"/>
                <w:snapToGrid w:val="0"/>
                <w:kern w:val="0"/>
              </w:rPr>
            </w:pPr>
          </w:p>
        </w:tc>
      </w:tr>
      <w:tr w:rsidR="00C93415" w:rsidRPr="00736667" w14:paraId="6226094A" w14:textId="77777777" w:rsidTr="004E1359">
        <w:tc>
          <w:tcPr>
            <w:tcW w:w="1559" w:type="dxa"/>
            <w:shd w:val="clear" w:color="auto" w:fill="auto"/>
            <w:vAlign w:val="center"/>
          </w:tcPr>
          <w:p w14:paraId="3E089ECD" w14:textId="77777777" w:rsidR="00C93415" w:rsidRDefault="00C93415" w:rsidP="004E1359">
            <w:pPr>
              <w:widowControl/>
              <w:jc w:val="left"/>
              <w:rPr>
                <w:rFonts w:ascii="宋体" w:hAnsi="宋体"/>
                <w:sz w:val="20"/>
                <w:szCs w:val="20"/>
              </w:rPr>
            </w:pPr>
            <w:r w:rsidRPr="007C0C10">
              <w:rPr>
                <w:rFonts w:ascii="宋体" w:hAnsi="宋体" w:hint="eastAsia"/>
                <w:sz w:val="20"/>
                <w:szCs w:val="20"/>
              </w:rPr>
              <w:t>字段描述</w:t>
            </w:r>
          </w:p>
        </w:tc>
        <w:tc>
          <w:tcPr>
            <w:tcW w:w="1701" w:type="dxa"/>
            <w:shd w:val="clear" w:color="auto" w:fill="auto"/>
            <w:vAlign w:val="center"/>
          </w:tcPr>
          <w:p w14:paraId="6BC0F9E2" w14:textId="77777777" w:rsidR="00C93415" w:rsidRDefault="00C93415" w:rsidP="004E1359">
            <w:pPr>
              <w:widowControl/>
              <w:jc w:val="left"/>
              <w:rPr>
                <w:color w:val="000000"/>
                <w:sz w:val="22"/>
              </w:rPr>
            </w:pPr>
            <w:r>
              <w:rPr>
                <w:rFonts w:hint="eastAsia"/>
                <w:sz w:val="20"/>
                <w:szCs w:val="20"/>
              </w:rPr>
              <w:t>FIELD_DESC</w:t>
            </w:r>
          </w:p>
        </w:tc>
        <w:tc>
          <w:tcPr>
            <w:tcW w:w="1134" w:type="dxa"/>
            <w:shd w:val="clear" w:color="auto" w:fill="auto"/>
          </w:tcPr>
          <w:p w14:paraId="653F4404"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214377" w14:textId="77777777" w:rsidR="00C93415" w:rsidRPr="00736667" w:rsidRDefault="00C93415" w:rsidP="004E1359">
            <w:pPr>
              <w:jc w:val="left"/>
              <w:rPr>
                <w:rFonts w:ascii="宋体" w:hAnsi="宋体"/>
                <w:snapToGrid w:val="0"/>
                <w:kern w:val="0"/>
              </w:rPr>
            </w:pPr>
          </w:p>
        </w:tc>
      </w:tr>
      <w:tr w:rsidR="00C93415" w:rsidRPr="00736667" w14:paraId="026E08A6" w14:textId="77777777" w:rsidTr="004E1359">
        <w:tc>
          <w:tcPr>
            <w:tcW w:w="1559" w:type="dxa"/>
            <w:shd w:val="clear" w:color="auto" w:fill="auto"/>
            <w:vAlign w:val="center"/>
          </w:tcPr>
          <w:p w14:paraId="683F4CA6" w14:textId="77777777" w:rsidR="00C93415" w:rsidRDefault="00C93415" w:rsidP="004E1359">
            <w:pPr>
              <w:rPr>
                <w:sz w:val="20"/>
                <w:szCs w:val="20"/>
              </w:rPr>
            </w:pPr>
            <w:r w:rsidRPr="00135E27">
              <w:rPr>
                <w:rFonts w:hint="eastAsia"/>
                <w:sz w:val="20"/>
                <w:szCs w:val="20"/>
              </w:rPr>
              <w:t>权重值</w:t>
            </w:r>
          </w:p>
        </w:tc>
        <w:tc>
          <w:tcPr>
            <w:tcW w:w="1701" w:type="dxa"/>
            <w:shd w:val="clear" w:color="auto" w:fill="auto"/>
            <w:vAlign w:val="center"/>
          </w:tcPr>
          <w:p w14:paraId="5F6C644E" w14:textId="77777777" w:rsidR="00C93415" w:rsidRDefault="00C93415" w:rsidP="004E1359">
            <w:pPr>
              <w:rPr>
                <w:sz w:val="20"/>
                <w:szCs w:val="20"/>
              </w:rPr>
            </w:pPr>
            <w:r>
              <w:rPr>
                <w:rFonts w:hint="eastAsia"/>
                <w:sz w:val="20"/>
                <w:szCs w:val="20"/>
              </w:rPr>
              <w:t>WEIGHT_VALUE</w:t>
            </w:r>
          </w:p>
        </w:tc>
        <w:tc>
          <w:tcPr>
            <w:tcW w:w="1134" w:type="dxa"/>
            <w:shd w:val="clear" w:color="auto" w:fill="auto"/>
          </w:tcPr>
          <w:p w14:paraId="5C50E2AB"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2614AE43" w14:textId="77777777" w:rsidR="00C93415" w:rsidRPr="00736667" w:rsidRDefault="00C93415" w:rsidP="004E1359">
            <w:pPr>
              <w:jc w:val="left"/>
              <w:rPr>
                <w:rFonts w:ascii="宋体" w:hAnsi="宋体"/>
                <w:snapToGrid w:val="0"/>
                <w:kern w:val="0"/>
              </w:rPr>
            </w:pPr>
          </w:p>
        </w:tc>
      </w:tr>
      <w:tr w:rsidR="00C93415" w:rsidRPr="00736667" w14:paraId="02BFCDEC" w14:textId="77777777" w:rsidTr="004E1359">
        <w:tc>
          <w:tcPr>
            <w:tcW w:w="1559" w:type="dxa"/>
            <w:shd w:val="clear" w:color="auto" w:fill="auto"/>
            <w:vAlign w:val="center"/>
          </w:tcPr>
          <w:p w14:paraId="524E86A5" w14:textId="77777777" w:rsidR="00C93415" w:rsidRPr="004C1C07" w:rsidRDefault="00C93415" w:rsidP="004E1359">
            <w:pPr>
              <w:rPr>
                <w:sz w:val="20"/>
                <w:szCs w:val="20"/>
              </w:rPr>
            </w:pPr>
            <w:r w:rsidRPr="00150B61">
              <w:rPr>
                <w:rFonts w:hint="eastAsia"/>
                <w:sz w:val="20"/>
                <w:szCs w:val="20"/>
              </w:rPr>
              <w:t>所属产品类型（房产，车辆，信用）</w:t>
            </w:r>
            <w:r>
              <w:rPr>
                <w:rFonts w:hint="eastAsia"/>
                <w:sz w:val="20"/>
                <w:szCs w:val="20"/>
              </w:rPr>
              <w:t>名称</w:t>
            </w:r>
          </w:p>
        </w:tc>
        <w:tc>
          <w:tcPr>
            <w:tcW w:w="1701" w:type="dxa"/>
            <w:shd w:val="clear" w:color="auto" w:fill="auto"/>
            <w:vAlign w:val="center"/>
          </w:tcPr>
          <w:p w14:paraId="29904694" w14:textId="77777777" w:rsidR="00C93415" w:rsidRPr="004C1C07" w:rsidRDefault="00C93415" w:rsidP="004E1359">
            <w:pPr>
              <w:rPr>
                <w:sz w:val="20"/>
                <w:szCs w:val="20"/>
              </w:rPr>
            </w:pPr>
            <w:r>
              <w:rPr>
                <w:rFonts w:hint="eastAsia"/>
                <w:sz w:val="20"/>
                <w:szCs w:val="20"/>
              </w:rPr>
              <w:t>PROD_TYPE</w:t>
            </w:r>
            <w:r>
              <w:rPr>
                <w:sz w:val="20"/>
                <w:szCs w:val="20"/>
              </w:rPr>
              <w:t>NAME</w:t>
            </w:r>
          </w:p>
        </w:tc>
        <w:tc>
          <w:tcPr>
            <w:tcW w:w="1134" w:type="dxa"/>
            <w:shd w:val="clear" w:color="auto" w:fill="auto"/>
          </w:tcPr>
          <w:p w14:paraId="1EF0760E"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9EDCC35" w14:textId="77777777" w:rsidR="00C93415" w:rsidRPr="00736667" w:rsidRDefault="00C93415" w:rsidP="004E1359">
            <w:pPr>
              <w:jc w:val="left"/>
              <w:rPr>
                <w:rFonts w:ascii="宋体" w:hAnsi="宋体"/>
                <w:snapToGrid w:val="0"/>
                <w:kern w:val="0"/>
              </w:rPr>
            </w:pPr>
          </w:p>
        </w:tc>
      </w:tr>
    </w:tbl>
    <w:p w14:paraId="134B80D9" w14:textId="77777777" w:rsidR="00C93415" w:rsidRPr="0082647F" w:rsidRDefault="00C93415" w:rsidP="00041BC9">
      <w:pPr>
        <w:pStyle w:val="4"/>
      </w:pPr>
      <w:r w:rsidRPr="00C04A24">
        <w:rPr>
          <w:rFonts w:hint="eastAsia"/>
        </w:rPr>
        <w:t>用户等级划分</w:t>
      </w:r>
      <w:r>
        <w:t>规则</w:t>
      </w:r>
      <w:r>
        <w:rPr>
          <w:rFonts w:hint="eastAsia"/>
        </w:rPr>
        <w:t>新增</w:t>
      </w:r>
    </w:p>
    <w:p w14:paraId="529ABB75" w14:textId="77777777" w:rsidR="00C93415" w:rsidRDefault="00C93415" w:rsidP="00041BC9">
      <w:pPr>
        <w:pStyle w:val="5"/>
      </w:pPr>
      <w:r>
        <w:rPr>
          <w:rFonts w:hint="eastAsia"/>
        </w:rPr>
        <w:t>功能</w:t>
      </w:r>
      <w:r>
        <w:t>描述</w:t>
      </w:r>
    </w:p>
    <w:p w14:paraId="151651F2"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管理端新增</w:t>
      </w:r>
      <w:r w:rsidRPr="00231706">
        <w:rPr>
          <w:rFonts w:ascii="宋体" w:hAnsi="宋体" w:hint="eastAsia"/>
          <w:kern w:val="0"/>
          <w:sz w:val="24"/>
          <w:szCs w:val="21"/>
        </w:rPr>
        <w:t>用户等级划分</w:t>
      </w:r>
      <w:r>
        <w:rPr>
          <w:rFonts w:ascii="宋体" w:hAnsi="宋体" w:hint="eastAsia"/>
          <w:kern w:val="0"/>
          <w:sz w:val="24"/>
          <w:szCs w:val="21"/>
        </w:rPr>
        <w:t>规则</w:t>
      </w:r>
    </w:p>
    <w:p w14:paraId="14526D9C" w14:textId="77777777" w:rsidR="00C93415" w:rsidRPr="00676A58" w:rsidRDefault="00C93415" w:rsidP="00041BC9">
      <w:pPr>
        <w:pStyle w:val="5"/>
      </w:pPr>
      <w:r w:rsidRPr="00676A58">
        <w:rPr>
          <w:rFonts w:hint="eastAsia"/>
        </w:rPr>
        <w:t>处理流程</w:t>
      </w:r>
    </w:p>
    <w:p w14:paraId="3943B218" w14:textId="77777777" w:rsidR="00C93415" w:rsidRPr="006B649A" w:rsidRDefault="00C93415">
      <w:pPr>
        <w:pStyle w:val="afb"/>
        <w:numPr>
          <w:ilvl w:val="0"/>
          <w:numId w:val="199"/>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53" w:author="wangq" w:date="2017-08-21T17:25:00Z">
          <w:pPr>
            <w:pStyle w:val="afb"/>
            <w:numPr>
              <w:numId w:val="227"/>
            </w:numPr>
            <w:tabs>
              <w:tab w:val="left" w:pos="0"/>
              <w:tab w:val="left" w:pos="900"/>
              <w:tab w:val="left" w:pos="1440"/>
              <w:tab w:val="left" w:pos="168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kern w:val="0"/>
          <w:sz w:val="24"/>
          <w:szCs w:val="21"/>
        </w:rPr>
        <w:tab/>
      </w:r>
      <w:r>
        <w:rPr>
          <w:rFonts w:ascii="宋体" w:hAnsi="宋体" w:hint="eastAsia"/>
          <w:kern w:val="0"/>
          <w:sz w:val="24"/>
          <w:szCs w:val="21"/>
        </w:rPr>
        <w:t>输入规则相关信息</w:t>
      </w:r>
    </w:p>
    <w:p w14:paraId="751413F0" w14:textId="77777777" w:rsidR="00C93415" w:rsidRPr="006B649A" w:rsidRDefault="00C93415">
      <w:pPr>
        <w:pStyle w:val="afb"/>
        <w:numPr>
          <w:ilvl w:val="0"/>
          <w:numId w:val="19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54" w:author="wangq" w:date="2017-08-21T17:25:00Z">
          <w:pPr>
            <w:pStyle w:val="afb"/>
            <w:numPr>
              <w:numId w:val="227"/>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kern w:val="0"/>
          <w:sz w:val="24"/>
          <w:szCs w:val="21"/>
        </w:rPr>
        <w:t>调用微服务</w:t>
      </w:r>
    </w:p>
    <w:p w14:paraId="1E4DDA7F" w14:textId="77777777" w:rsidR="00C93415" w:rsidRPr="00C3467F" w:rsidRDefault="00C93415" w:rsidP="00C93415"/>
    <w:p w14:paraId="2BC3FACD"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84251E3" w14:textId="77777777" w:rsidTr="004E1359">
        <w:tc>
          <w:tcPr>
            <w:tcW w:w="1559" w:type="dxa"/>
            <w:shd w:val="clear" w:color="auto" w:fill="E0E0E0"/>
          </w:tcPr>
          <w:p w14:paraId="18795AF3"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2A2D2E7"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B81AB5B"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89787D1"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67540BF5" w14:textId="77777777" w:rsidTr="004E1359">
        <w:tc>
          <w:tcPr>
            <w:tcW w:w="1559" w:type="dxa"/>
            <w:shd w:val="clear" w:color="auto" w:fill="auto"/>
          </w:tcPr>
          <w:p w14:paraId="534C6022"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3410DD0E"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05FD40B9"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5FA8BC7E" w14:textId="77777777" w:rsidR="00C93415" w:rsidRPr="00736667" w:rsidRDefault="00C93415" w:rsidP="004E1359">
            <w:pPr>
              <w:jc w:val="left"/>
              <w:rPr>
                <w:rFonts w:ascii="宋体" w:hAnsi="宋体"/>
                <w:snapToGrid w:val="0"/>
                <w:kern w:val="0"/>
              </w:rPr>
            </w:pPr>
          </w:p>
        </w:tc>
      </w:tr>
      <w:tr w:rsidR="00C93415" w:rsidRPr="00736667" w14:paraId="2C9F75ED" w14:textId="77777777" w:rsidTr="004E1359">
        <w:tc>
          <w:tcPr>
            <w:tcW w:w="1559" w:type="dxa"/>
            <w:shd w:val="clear" w:color="auto" w:fill="auto"/>
            <w:vAlign w:val="center"/>
          </w:tcPr>
          <w:p w14:paraId="1E5B9C35" w14:textId="77777777" w:rsidR="00C93415" w:rsidRPr="006B649A" w:rsidRDefault="00C93415" w:rsidP="004E1359">
            <w:pPr>
              <w:jc w:val="left"/>
              <w:rPr>
                <w:snapToGrid w:val="0"/>
                <w:kern w:val="0"/>
              </w:rPr>
            </w:pPr>
            <w:r>
              <w:rPr>
                <w:rFonts w:hint="eastAsia"/>
                <w:sz w:val="20"/>
                <w:szCs w:val="20"/>
              </w:rPr>
              <w:t>分数值起（包含）</w:t>
            </w:r>
          </w:p>
        </w:tc>
        <w:tc>
          <w:tcPr>
            <w:tcW w:w="1701" w:type="dxa"/>
            <w:shd w:val="clear" w:color="auto" w:fill="auto"/>
            <w:vAlign w:val="center"/>
          </w:tcPr>
          <w:p w14:paraId="3B846DCD" w14:textId="77777777" w:rsidR="00C93415" w:rsidRPr="006B649A" w:rsidRDefault="00C93415" w:rsidP="004E1359">
            <w:pPr>
              <w:jc w:val="left"/>
              <w:rPr>
                <w:snapToGrid w:val="0"/>
                <w:kern w:val="0"/>
              </w:rPr>
            </w:pPr>
            <w:r>
              <w:rPr>
                <w:rFonts w:hint="eastAsia"/>
                <w:sz w:val="20"/>
                <w:szCs w:val="20"/>
              </w:rPr>
              <w:t>BEGIN_VALUE</w:t>
            </w:r>
          </w:p>
        </w:tc>
        <w:tc>
          <w:tcPr>
            <w:tcW w:w="1134" w:type="dxa"/>
            <w:shd w:val="clear" w:color="auto" w:fill="auto"/>
          </w:tcPr>
          <w:p w14:paraId="6275356D"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458F7C46" w14:textId="77777777" w:rsidR="00C93415" w:rsidRPr="00736667" w:rsidRDefault="00C93415" w:rsidP="004E1359">
            <w:pPr>
              <w:jc w:val="left"/>
              <w:rPr>
                <w:rFonts w:ascii="宋体" w:hAnsi="宋体"/>
                <w:snapToGrid w:val="0"/>
                <w:kern w:val="0"/>
              </w:rPr>
            </w:pPr>
          </w:p>
        </w:tc>
      </w:tr>
      <w:tr w:rsidR="00C93415" w:rsidRPr="00736667" w14:paraId="7FBB6F84" w14:textId="77777777" w:rsidTr="004E1359">
        <w:tc>
          <w:tcPr>
            <w:tcW w:w="1559" w:type="dxa"/>
            <w:shd w:val="clear" w:color="auto" w:fill="auto"/>
            <w:vAlign w:val="center"/>
          </w:tcPr>
          <w:p w14:paraId="7C7BDF88" w14:textId="77777777" w:rsidR="00C93415" w:rsidRPr="006B649A" w:rsidRDefault="00C93415" w:rsidP="004E1359">
            <w:pPr>
              <w:jc w:val="left"/>
              <w:rPr>
                <w:snapToGrid w:val="0"/>
                <w:kern w:val="0"/>
              </w:rPr>
            </w:pPr>
            <w:r>
              <w:rPr>
                <w:rFonts w:hint="eastAsia"/>
                <w:sz w:val="20"/>
                <w:szCs w:val="20"/>
              </w:rPr>
              <w:t>分数值止（包</w:t>
            </w:r>
            <w:r>
              <w:rPr>
                <w:rFonts w:hint="eastAsia"/>
                <w:sz w:val="20"/>
                <w:szCs w:val="20"/>
              </w:rPr>
              <w:lastRenderedPageBreak/>
              <w:t>含）</w:t>
            </w:r>
          </w:p>
        </w:tc>
        <w:tc>
          <w:tcPr>
            <w:tcW w:w="1701" w:type="dxa"/>
            <w:shd w:val="clear" w:color="auto" w:fill="auto"/>
            <w:vAlign w:val="center"/>
          </w:tcPr>
          <w:p w14:paraId="373B6DD3" w14:textId="77777777" w:rsidR="00C93415" w:rsidRPr="006B649A" w:rsidRDefault="00C93415" w:rsidP="004E1359">
            <w:pPr>
              <w:jc w:val="left"/>
              <w:rPr>
                <w:snapToGrid w:val="0"/>
                <w:kern w:val="0"/>
              </w:rPr>
            </w:pPr>
            <w:r>
              <w:rPr>
                <w:rFonts w:hint="eastAsia"/>
                <w:sz w:val="20"/>
                <w:szCs w:val="20"/>
              </w:rPr>
              <w:lastRenderedPageBreak/>
              <w:t>AFTER_VALUE</w:t>
            </w:r>
          </w:p>
        </w:tc>
        <w:tc>
          <w:tcPr>
            <w:tcW w:w="1134" w:type="dxa"/>
            <w:shd w:val="clear" w:color="auto" w:fill="auto"/>
          </w:tcPr>
          <w:p w14:paraId="7DF11695"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24FC57A7" w14:textId="77777777" w:rsidR="00C93415" w:rsidRPr="00736667" w:rsidRDefault="00C93415" w:rsidP="004E1359">
            <w:pPr>
              <w:jc w:val="left"/>
              <w:rPr>
                <w:rFonts w:ascii="宋体" w:hAnsi="宋体"/>
                <w:snapToGrid w:val="0"/>
                <w:kern w:val="0"/>
              </w:rPr>
            </w:pPr>
          </w:p>
        </w:tc>
      </w:tr>
      <w:tr w:rsidR="00C93415" w:rsidRPr="00736667" w14:paraId="07AB93BC" w14:textId="77777777" w:rsidTr="004E1359">
        <w:tc>
          <w:tcPr>
            <w:tcW w:w="1559" w:type="dxa"/>
            <w:shd w:val="clear" w:color="auto" w:fill="auto"/>
            <w:vAlign w:val="center"/>
          </w:tcPr>
          <w:p w14:paraId="54B21097" w14:textId="77777777" w:rsidR="00C93415" w:rsidRPr="006B649A" w:rsidRDefault="00C93415" w:rsidP="004E1359">
            <w:pPr>
              <w:jc w:val="left"/>
              <w:rPr>
                <w:snapToGrid w:val="0"/>
                <w:kern w:val="0"/>
              </w:rPr>
            </w:pPr>
            <w:r>
              <w:rPr>
                <w:rFonts w:hint="eastAsia"/>
                <w:sz w:val="20"/>
                <w:szCs w:val="20"/>
              </w:rPr>
              <w:lastRenderedPageBreak/>
              <w:t>用户等级（数据字典值）</w:t>
            </w:r>
          </w:p>
        </w:tc>
        <w:tc>
          <w:tcPr>
            <w:tcW w:w="1701" w:type="dxa"/>
            <w:shd w:val="clear" w:color="auto" w:fill="auto"/>
            <w:vAlign w:val="center"/>
          </w:tcPr>
          <w:p w14:paraId="4E335196" w14:textId="77777777" w:rsidR="00C93415" w:rsidRPr="006B649A" w:rsidRDefault="00C93415" w:rsidP="004E1359">
            <w:pPr>
              <w:jc w:val="left"/>
              <w:rPr>
                <w:snapToGrid w:val="0"/>
                <w:kern w:val="0"/>
              </w:rPr>
            </w:pPr>
            <w:r>
              <w:rPr>
                <w:rFonts w:hint="eastAsia"/>
                <w:sz w:val="20"/>
                <w:szCs w:val="20"/>
              </w:rPr>
              <w:t>LEVEL</w:t>
            </w:r>
          </w:p>
        </w:tc>
        <w:tc>
          <w:tcPr>
            <w:tcW w:w="1134" w:type="dxa"/>
            <w:shd w:val="clear" w:color="auto" w:fill="auto"/>
          </w:tcPr>
          <w:p w14:paraId="21CDD471"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705BAA92" w14:textId="77777777" w:rsidR="00C93415" w:rsidRPr="00736667" w:rsidRDefault="00C93415" w:rsidP="004E1359">
            <w:pPr>
              <w:jc w:val="left"/>
              <w:rPr>
                <w:rFonts w:ascii="宋体" w:hAnsi="宋体"/>
                <w:snapToGrid w:val="0"/>
                <w:kern w:val="0"/>
              </w:rPr>
            </w:pPr>
          </w:p>
        </w:tc>
      </w:tr>
    </w:tbl>
    <w:p w14:paraId="5C4F4DF7"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696EDF2F" w14:textId="77777777" w:rsidR="00C93415" w:rsidRPr="00C56A4E" w:rsidRDefault="00C93415" w:rsidP="00C93415"/>
    <w:p w14:paraId="5D7501D6" w14:textId="77777777" w:rsidR="00C93415" w:rsidRDefault="00C93415" w:rsidP="00041BC9">
      <w:pPr>
        <w:pStyle w:val="5"/>
      </w:pPr>
      <w:r w:rsidRPr="00A52328">
        <w:rPr>
          <w:rFonts w:hint="eastAsia"/>
        </w:rPr>
        <w:t>输出</w:t>
      </w:r>
    </w:p>
    <w:p w14:paraId="6CD460EE"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1A95D3BF" w14:textId="77777777" w:rsidTr="004E1359">
        <w:tc>
          <w:tcPr>
            <w:tcW w:w="1559" w:type="dxa"/>
            <w:shd w:val="clear" w:color="auto" w:fill="E0E0E0"/>
          </w:tcPr>
          <w:p w14:paraId="2A9783C5"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1A6F968"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DBAC048"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06F5829"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A5871E2" w14:textId="77777777" w:rsidTr="004E1359">
        <w:tc>
          <w:tcPr>
            <w:tcW w:w="1559" w:type="dxa"/>
            <w:shd w:val="clear" w:color="auto" w:fill="auto"/>
          </w:tcPr>
          <w:p w14:paraId="00E8F85E"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048CE78C"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2C9B9E95"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91F8C5B" w14:textId="77777777" w:rsidR="00C93415" w:rsidRPr="00736667" w:rsidRDefault="00C93415" w:rsidP="004E1359">
            <w:pPr>
              <w:jc w:val="left"/>
              <w:rPr>
                <w:rFonts w:ascii="宋体" w:hAnsi="宋体"/>
                <w:snapToGrid w:val="0"/>
                <w:kern w:val="0"/>
              </w:rPr>
            </w:pPr>
          </w:p>
        </w:tc>
      </w:tr>
      <w:tr w:rsidR="00C93415" w:rsidRPr="00736667" w14:paraId="2FE45F53" w14:textId="77777777" w:rsidTr="004E1359">
        <w:tc>
          <w:tcPr>
            <w:tcW w:w="1559" w:type="dxa"/>
            <w:shd w:val="clear" w:color="auto" w:fill="auto"/>
          </w:tcPr>
          <w:p w14:paraId="2E15E623"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92A8A15"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0001868"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EB4F9E9" w14:textId="77777777" w:rsidR="00C93415" w:rsidRPr="00736667" w:rsidRDefault="00C93415" w:rsidP="004E1359">
            <w:pPr>
              <w:jc w:val="left"/>
              <w:rPr>
                <w:rFonts w:ascii="宋体" w:hAnsi="宋体"/>
                <w:snapToGrid w:val="0"/>
                <w:kern w:val="0"/>
              </w:rPr>
            </w:pPr>
          </w:p>
        </w:tc>
      </w:tr>
    </w:tbl>
    <w:p w14:paraId="6729BA68" w14:textId="77777777" w:rsidR="00C93415" w:rsidRPr="00F27462" w:rsidRDefault="00C93415" w:rsidP="00C93415">
      <w:pPr>
        <w:ind w:firstLineChars="300" w:firstLine="630"/>
      </w:pPr>
      <w:r>
        <w:rPr>
          <w:rFonts w:hint="eastAsia"/>
        </w:rPr>
        <w:t>如果有错误建议直接返回协议体或者抛出异常</w:t>
      </w:r>
    </w:p>
    <w:p w14:paraId="46E11E05" w14:textId="77777777" w:rsidR="00C93415" w:rsidRPr="006B649A" w:rsidRDefault="00C93415" w:rsidP="00C93415"/>
    <w:p w14:paraId="4549716B" w14:textId="77777777" w:rsidR="00C93415" w:rsidRPr="0082647F" w:rsidRDefault="00C93415" w:rsidP="00041BC9">
      <w:pPr>
        <w:pStyle w:val="4"/>
      </w:pPr>
      <w:r w:rsidRPr="00C04A24">
        <w:rPr>
          <w:rFonts w:hint="eastAsia"/>
        </w:rPr>
        <w:t>用户等级划分</w:t>
      </w:r>
      <w:r>
        <w:rPr>
          <w:rFonts w:hint="eastAsia"/>
        </w:rPr>
        <w:t>修改</w:t>
      </w:r>
    </w:p>
    <w:p w14:paraId="2D90FA47" w14:textId="77777777" w:rsidR="00C93415" w:rsidRDefault="00C93415" w:rsidP="00041BC9">
      <w:pPr>
        <w:pStyle w:val="5"/>
      </w:pPr>
      <w:r>
        <w:rPr>
          <w:rFonts w:hint="eastAsia"/>
        </w:rPr>
        <w:t>功能</w:t>
      </w:r>
      <w:r>
        <w:t>描述</w:t>
      </w:r>
    </w:p>
    <w:p w14:paraId="2DDE388E"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管理端修改</w:t>
      </w:r>
      <w:r w:rsidRPr="00E45906">
        <w:rPr>
          <w:rFonts w:ascii="宋体" w:hAnsi="宋体" w:hint="eastAsia"/>
          <w:kern w:val="0"/>
          <w:sz w:val="24"/>
          <w:szCs w:val="21"/>
        </w:rPr>
        <w:t>用户等级划分</w:t>
      </w:r>
      <w:r>
        <w:rPr>
          <w:rFonts w:ascii="宋体" w:hAnsi="宋体" w:hint="eastAsia"/>
          <w:kern w:val="0"/>
          <w:sz w:val="24"/>
          <w:szCs w:val="21"/>
        </w:rPr>
        <w:t>规则</w:t>
      </w:r>
    </w:p>
    <w:p w14:paraId="412C735B" w14:textId="77777777" w:rsidR="00C93415" w:rsidRPr="00676A58" w:rsidRDefault="00C93415" w:rsidP="00041BC9">
      <w:pPr>
        <w:pStyle w:val="5"/>
      </w:pPr>
      <w:r w:rsidRPr="00676A58">
        <w:rPr>
          <w:rFonts w:hint="eastAsia"/>
        </w:rPr>
        <w:t>处理流程</w:t>
      </w:r>
    </w:p>
    <w:p w14:paraId="615246BE" w14:textId="77777777" w:rsidR="00C93415" w:rsidRDefault="00C93415">
      <w:pPr>
        <w:pStyle w:val="afb"/>
        <w:numPr>
          <w:ilvl w:val="0"/>
          <w:numId w:val="198"/>
        </w:numPr>
        <w:tabs>
          <w:tab w:val="left" w:pos="0"/>
          <w:tab w:val="left" w:pos="90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55" w:author="wangq" w:date="2017-08-21T17:25:00Z">
          <w:pPr>
            <w:pStyle w:val="afb"/>
            <w:numPr>
              <w:numId w:val="226"/>
            </w:numPr>
            <w:tabs>
              <w:tab w:val="left" w:pos="0"/>
              <w:tab w:val="left" w:pos="90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输入规则相关信息</w:t>
      </w:r>
    </w:p>
    <w:p w14:paraId="2C70DB50" w14:textId="77777777" w:rsidR="00C93415" w:rsidRPr="006B649A" w:rsidRDefault="00C93415">
      <w:pPr>
        <w:pStyle w:val="afb"/>
        <w:numPr>
          <w:ilvl w:val="0"/>
          <w:numId w:val="198"/>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756" w:author="wangq" w:date="2017-08-21T17:25:00Z">
          <w:pPr>
            <w:pStyle w:val="afb"/>
            <w:numPr>
              <w:numId w:val="226"/>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调用微服务</w:t>
      </w:r>
    </w:p>
    <w:p w14:paraId="009A624F"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0E0CADA0" w14:textId="77777777" w:rsidTr="004E1359">
        <w:tc>
          <w:tcPr>
            <w:tcW w:w="1559" w:type="dxa"/>
            <w:shd w:val="clear" w:color="auto" w:fill="E0E0E0"/>
          </w:tcPr>
          <w:p w14:paraId="3DBA26CC"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296F3F7F"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BE3B2D8"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950DBCA"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F970486" w14:textId="77777777" w:rsidTr="004E1359">
        <w:tc>
          <w:tcPr>
            <w:tcW w:w="1559" w:type="dxa"/>
            <w:shd w:val="clear" w:color="auto" w:fill="auto"/>
          </w:tcPr>
          <w:p w14:paraId="176D936B"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61BD1D80"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2F21A918"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3960BF48" w14:textId="77777777" w:rsidR="00C93415" w:rsidRPr="00736667" w:rsidRDefault="00C93415" w:rsidP="004E1359">
            <w:pPr>
              <w:jc w:val="left"/>
              <w:rPr>
                <w:rFonts w:ascii="宋体" w:hAnsi="宋体"/>
                <w:snapToGrid w:val="0"/>
                <w:kern w:val="0"/>
              </w:rPr>
            </w:pPr>
          </w:p>
        </w:tc>
      </w:tr>
      <w:tr w:rsidR="00C93415" w:rsidRPr="00736667" w14:paraId="2074132B" w14:textId="77777777" w:rsidTr="004E1359">
        <w:tc>
          <w:tcPr>
            <w:tcW w:w="1559" w:type="dxa"/>
            <w:shd w:val="clear" w:color="auto" w:fill="auto"/>
            <w:vAlign w:val="center"/>
          </w:tcPr>
          <w:p w14:paraId="6F955A93" w14:textId="77777777" w:rsidR="00C93415" w:rsidRDefault="00C93415" w:rsidP="004E1359">
            <w:pPr>
              <w:jc w:val="left"/>
              <w:rPr>
                <w:sz w:val="20"/>
                <w:szCs w:val="20"/>
              </w:rPr>
            </w:pPr>
            <w:r>
              <w:rPr>
                <w:rFonts w:hint="eastAsia"/>
                <w:sz w:val="20"/>
                <w:szCs w:val="20"/>
              </w:rPr>
              <w:t>规则主键</w:t>
            </w:r>
          </w:p>
        </w:tc>
        <w:tc>
          <w:tcPr>
            <w:tcW w:w="1701" w:type="dxa"/>
            <w:shd w:val="clear" w:color="auto" w:fill="auto"/>
            <w:vAlign w:val="center"/>
          </w:tcPr>
          <w:p w14:paraId="4FC0A7B2" w14:textId="77777777" w:rsidR="00C93415" w:rsidRPr="006B649A" w:rsidRDefault="00C93415" w:rsidP="004E1359">
            <w:pPr>
              <w:jc w:val="left"/>
              <w:rPr>
                <w:i/>
                <w:sz w:val="20"/>
                <w:szCs w:val="20"/>
              </w:rPr>
            </w:pPr>
            <w:r w:rsidRPr="005E6787">
              <w:rPr>
                <w:sz w:val="20"/>
                <w:szCs w:val="20"/>
              </w:rPr>
              <w:t>LEVEL_RULE_ID</w:t>
            </w:r>
          </w:p>
        </w:tc>
        <w:tc>
          <w:tcPr>
            <w:tcW w:w="1134" w:type="dxa"/>
            <w:shd w:val="clear" w:color="auto" w:fill="auto"/>
          </w:tcPr>
          <w:p w14:paraId="2CEE3FE4"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4B15DAB4" w14:textId="77777777" w:rsidR="00C93415" w:rsidRPr="00736667" w:rsidRDefault="00C93415" w:rsidP="004E1359">
            <w:pPr>
              <w:jc w:val="left"/>
              <w:rPr>
                <w:rFonts w:ascii="宋体" w:hAnsi="宋体"/>
                <w:snapToGrid w:val="0"/>
                <w:kern w:val="0"/>
              </w:rPr>
            </w:pPr>
          </w:p>
        </w:tc>
      </w:tr>
      <w:tr w:rsidR="00C93415" w:rsidRPr="00736667" w14:paraId="4002BD39" w14:textId="77777777" w:rsidTr="004E1359">
        <w:tc>
          <w:tcPr>
            <w:tcW w:w="1559" w:type="dxa"/>
            <w:shd w:val="clear" w:color="auto" w:fill="auto"/>
            <w:vAlign w:val="center"/>
          </w:tcPr>
          <w:p w14:paraId="2010220E" w14:textId="77777777" w:rsidR="00C93415" w:rsidRPr="006B649A" w:rsidRDefault="00C93415" w:rsidP="004E1359">
            <w:pPr>
              <w:jc w:val="left"/>
              <w:rPr>
                <w:snapToGrid w:val="0"/>
                <w:kern w:val="0"/>
              </w:rPr>
            </w:pPr>
            <w:r>
              <w:rPr>
                <w:rFonts w:hint="eastAsia"/>
                <w:sz w:val="20"/>
                <w:szCs w:val="20"/>
              </w:rPr>
              <w:t>分数值起（包含）</w:t>
            </w:r>
          </w:p>
        </w:tc>
        <w:tc>
          <w:tcPr>
            <w:tcW w:w="1701" w:type="dxa"/>
            <w:shd w:val="clear" w:color="auto" w:fill="auto"/>
            <w:vAlign w:val="center"/>
          </w:tcPr>
          <w:p w14:paraId="25F726DD" w14:textId="77777777" w:rsidR="00C93415" w:rsidRPr="006B649A" w:rsidRDefault="00C93415" w:rsidP="004E1359">
            <w:pPr>
              <w:jc w:val="left"/>
              <w:rPr>
                <w:snapToGrid w:val="0"/>
                <w:kern w:val="0"/>
              </w:rPr>
            </w:pPr>
            <w:r>
              <w:rPr>
                <w:rFonts w:hint="eastAsia"/>
                <w:sz w:val="20"/>
                <w:szCs w:val="20"/>
              </w:rPr>
              <w:t>BEGIN_VALUE</w:t>
            </w:r>
          </w:p>
        </w:tc>
        <w:tc>
          <w:tcPr>
            <w:tcW w:w="1134" w:type="dxa"/>
            <w:shd w:val="clear" w:color="auto" w:fill="auto"/>
          </w:tcPr>
          <w:p w14:paraId="159AB378"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6AE3CB7F" w14:textId="77777777" w:rsidR="00C93415" w:rsidRPr="00736667" w:rsidRDefault="00C93415" w:rsidP="004E1359">
            <w:pPr>
              <w:jc w:val="left"/>
              <w:rPr>
                <w:rFonts w:ascii="宋体" w:hAnsi="宋体"/>
                <w:snapToGrid w:val="0"/>
                <w:kern w:val="0"/>
              </w:rPr>
            </w:pPr>
          </w:p>
        </w:tc>
      </w:tr>
      <w:tr w:rsidR="00C93415" w:rsidRPr="00736667" w14:paraId="1089FC0D" w14:textId="77777777" w:rsidTr="004E1359">
        <w:tc>
          <w:tcPr>
            <w:tcW w:w="1559" w:type="dxa"/>
            <w:shd w:val="clear" w:color="auto" w:fill="auto"/>
            <w:vAlign w:val="center"/>
          </w:tcPr>
          <w:p w14:paraId="442217BD" w14:textId="77777777" w:rsidR="00C93415" w:rsidRPr="006B649A" w:rsidRDefault="00C93415" w:rsidP="004E1359">
            <w:pPr>
              <w:jc w:val="left"/>
              <w:rPr>
                <w:snapToGrid w:val="0"/>
                <w:kern w:val="0"/>
              </w:rPr>
            </w:pPr>
            <w:r>
              <w:rPr>
                <w:rFonts w:hint="eastAsia"/>
                <w:sz w:val="20"/>
                <w:szCs w:val="20"/>
              </w:rPr>
              <w:t>分数值止（包含）</w:t>
            </w:r>
          </w:p>
        </w:tc>
        <w:tc>
          <w:tcPr>
            <w:tcW w:w="1701" w:type="dxa"/>
            <w:shd w:val="clear" w:color="auto" w:fill="auto"/>
            <w:vAlign w:val="center"/>
          </w:tcPr>
          <w:p w14:paraId="6AF573F1" w14:textId="77777777" w:rsidR="00C93415" w:rsidRPr="006B649A" w:rsidRDefault="00C93415" w:rsidP="004E1359">
            <w:pPr>
              <w:jc w:val="left"/>
              <w:rPr>
                <w:snapToGrid w:val="0"/>
                <w:kern w:val="0"/>
              </w:rPr>
            </w:pPr>
            <w:r>
              <w:rPr>
                <w:rFonts w:hint="eastAsia"/>
                <w:sz w:val="20"/>
                <w:szCs w:val="20"/>
              </w:rPr>
              <w:t>AFTER_VALUE</w:t>
            </w:r>
          </w:p>
        </w:tc>
        <w:tc>
          <w:tcPr>
            <w:tcW w:w="1134" w:type="dxa"/>
            <w:shd w:val="clear" w:color="auto" w:fill="auto"/>
          </w:tcPr>
          <w:p w14:paraId="656DCCED"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405B7AFC" w14:textId="77777777" w:rsidR="00C93415" w:rsidRPr="00736667" w:rsidRDefault="00C93415" w:rsidP="004E1359">
            <w:pPr>
              <w:jc w:val="left"/>
              <w:rPr>
                <w:rFonts w:ascii="宋体" w:hAnsi="宋体"/>
                <w:snapToGrid w:val="0"/>
                <w:kern w:val="0"/>
              </w:rPr>
            </w:pPr>
          </w:p>
        </w:tc>
      </w:tr>
      <w:tr w:rsidR="00C93415" w:rsidRPr="00736667" w14:paraId="1CAA52B8" w14:textId="77777777" w:rsidTr="004E1359">
        <w:tc>
          <w:tcPr>
            <w:tcW w:w="1559" w:type="dxa"/>
            <w:shd w:val="clear" w:color="auto" w:fill="auto"/>
            <w:vAlign w:val="center"/>
          </w:tcPr>
          <w:p w14:paraId="189744C9" w14:textId="77777777" w:rsidR="00C93415" w:rsidRPr="006B649A" w:rsidRDefault="00C93415" w:rsidP="004E1359">
            <w:pPr>
              <w:jc w:val="left"/>
              <w:rPr>
                <w:snapToGrid w:val="0"/>
                <w:kern w:val="0"/>
              </w:rPr>
            </w:pPr>
            <w:r>
              <w:rPr>
                <w:rFonts w:hint="eastAsia"/>
                <w:sz w:val="20"/>
                <w:szCs w:val="20"/>
              </w:rPr>
              <w:t>用户等级（数据字典值）</w:t>
            </w:r>
          </w:p>
        </w:tc>
        <w:tc>
          <w:tcPr>
            <w:tcW w:w="1701" w:type="dxa"/>
            <w:shd w:val="clear" w:color="auto" w:fill="auto"/>
            <w:vAlign w:val="center"/>
          </w:tcPr>
          <w:p w14:paraId="7E36801F" w14:textId="77777777" w:rsidR="00C93415" w:rsidRPr="006B649A" w:rsidRDefault="00C93415" w:rsidP="004E1359">
            <w:pPr>
              <w:jc w:val="left"/>
              <w:rPr>
                <w:snapToGrid w:val="0"/>
                <w:kern w:val="0"/>
              </w:rPr>
            </w:pPr>
            <w:r>
              <w:rPr>
                <w:rFonts w:hint="eastAsia"/>
                <w:sz w:val="20"/>
                <w:szCs w:val="20"/>
              </w:rPr>
              <w:t>LEVEL</w:t>
            </w:r>
          </w:p>
        </w:tc>
        <w:tc>
          <w:tcPr>
            <w:tcW w:w="1134" w:type="dxa"/>
            <w:shd w:val="clear" w:color="auto" w:fill="auto"/>
          </w:tcPr>
          <w:p w14:paraId="0BDE32CE"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664FC0F5" w14:textId="77777777" w:rsidR="00C93415" w:rsidRPr="00736667" w:rsidRDefault="00C93415" w:rsidP="004E1359">
            <w:pPr>
              <w:jc w:val="left"/>
              <w:rPr>
                <w:rFonts w:ascii="宋体" w:hAnsi="宋体"/>
                <w:snapToGrid w:val="0"/>
                <w:kern w:val="0"/>
              </w:rPr>
            </w:pPr>
          </w:p>
        </w:tc>
      </w:tr>
    </w:tbl>
    <w:p w14:paraId="4D341CE8"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6345D5BB" w14:textId="77777777" w:rsidR="00C93415" w:rsidRPr="00C56A4E" w:rsidRDefault="00C93415" w:rsidP="00C93415"/>
    <w:p w14:paraId="092564E4" w14:textId="77777777" w:rsidR="00C93415" w:rsidRDefault="00C93415" w:rsidP="00041BC9">
      <w:pPr>
        <w:pStyle w:val="5"/>
      </w:pPr>
      <w:r w:rsidRPr="00A52328">
        <w:rPr>
          <w:rFonts w:hint="eastAsia"/>
        </w:rPr>
        <w:t>输出</w:t>
      </w:r>
    </w:p>
    <w:p w14:paraId="7A9C3F43"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045915FA" w14:textId="77777777" w:rsidTr="004E1359">
        <w:tc>
          <w:tcPr>
            <w:tcW w:w="1559" w:type="dxa"/>
            <w:shd w:val="clear" w:color="auto" w:fill="E0E0E0"/>
          </w:tcPr>
          <w:p w14:paraId="5733F5A2"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7F633146"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B663A13"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BCEB741"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16FD8300" w14:textId="77777777" w:rsidTr="004E1359">
        <w:tc>
          <w:tcPr>
            <w:tcW w:w="1559" w:type="dxa"/>
            <w:shd w:val="clear" w:color="auto" w:fill="auto"/>
          </w:tcPr>
          <w:p w14:paraId="68ACD7BB"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9DD1ED0"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42F3F165"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38095BF" w14:textId="77777777" w:rsidR="00C93415" w:rsidRPr="00736667" w:rsidRDefault="00C93415" w:rsidP="004E1359">
            <w:pPr>
              <w:jc w:val="left"/>
              <w:rPr>
                <w:rFonts w:ascii="宋体" w:hAnsi="宋体"/>
                <w:snapToGrid w:val="0"/>
                <w:kern w:val="0"/>
              </w:rPr>
            </w:pPr>
          </w:p>
        </w:tc>
      </w:tr>
      <w:tr w:rsidR="00C93415" w:rsidRPr="00736667" w14:paraId="44FD4FB4" w14:textId="77777777" w:rsidTr="004E1359">
        <w:tc>
          <w:tcPr>
            <w:tcW w:w="1559" w:type="dxa"/>
            <w:shd w:val="clear" w:color="auto" w:fill="auto"/>
          </w:tcPr>
          <w:p w14:paraId="16975CD6"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7D13C4F"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41036FE0"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BE7C1A9" w14:textId="77777777" w:rsidR="00C93415" w:rsidRPr="00736667" w:rsidRDefault="00C93415" w:rsidP="004E1359">
            <w:pPr>
              <w:jc w:val="left"/>
              <w:rPr>
                <w:rFonts w:ascii="宋体" w:hAnsi="宋体"/>
                <w:snapToGrid w:val="0"/>
                <w:kern w:val="0"/>
              </w:rPr>
            </w:pPr>
          </w:p>
        </w:tc>
      </w:tr>
    </w:tbl>
    <w:p w14:paraId="44E78807" w14:textId="77777777" w:rsidR="00C93415" w:rsidRPr="00F27462" w:rsidRDefault="00C93415" w:rsidP="00C93415">
      <w:pPr>
        <w:ind w:firstLineChars="300" w:firstLine="630"/>
      </w:pPr>
      <w:r>
        <w:rPr>
          <w:rFonts w:hint="eastAsia"/>
        </w:rPr>
        <w:t>如果有错误建议直接返回协议体或者抛出异常</w:t>
      </w:r>
    </w:p>
    <w:p w14:paraId="015A5401" w14:textId="77777777" w:rsidR="00C93415" w:rsidRPr="006B649A" w:rsidRDefault="00C93415" w:rsidP="00C93415"/>
    <w:p w14:paraId="01556D94" w14:textId="77777777" w:rsidR="00C93415" w:rsidRPr="0082647F" w:rsidRDefault="00C93415" w:rsidP="00041BC9">
      <w:pPr>
        <w:pStyle w:val="4"/>
      </w:pPr>
      <w:r w:rsidRPr="0079641C">
        <w:rPr>
          <w:rFonts w:hint="eastAsia"/>
        </w:rPr>
        <w:t>用户等级划分</w:t>
      </w:r>
      <w:r>
        <w:t>规则</w:t>
      </w:r>
      <w:r>
        <w:rPr>
          <w:rFonts w:hint="eastAsia"/>
        </w:rPr>
        <w:t>删除</w:t>
      </w:r>
    </w:p>
    <w:p w14:paraId="4559779F" w14:textId="77777777" w:rsidR="00C93415" w:rsidRDefault="00C93415" w:rsidP="00041BC9">
      <w:pPr>
        <w:pStyle w:val="5"/>
      </w:pPr>
      <w:r>
        <w:rPr>
          <w:rFonts w:hint="eastAsia"/>
        </w:rPr>
        <w:t>功能</w:t>
      </w:r>
      <w:r>
        <w:t>描述</w:t>
      </w:r>
    </w:p>
    <w:p w14:paraId="144EDE39"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提供给管理端删除规则</w:t>
      </w:r>
    </w:p>
    <w:p w14:paraId="30AFF891" w14:textId="77777777" w:rsidR="00C93415" w:rsidRDefault="00C93415" w:rsidP="00041BC9">
      <w:pPr>
        <w:pStyle w:val="5"/>
      </w:pPr>
      <w:r w:rsidRPr="00676A58">
        <w:rPr>
          <w:rFonts w:hint="eastAsia"/>
        </w:rPr>
        <w:t>处理流程</w:t>
      </w:r>
    </w:p>
    <w:p w14:paraId="69DF8D91" w14:textId="77777777" w:rsidR="00C93415" w:rsidRDefault="00C93415">
      <w:pPr>
        <w:pStyle w:val="afb"/>
        <w:numPr>
          <w:ilvl w:val="0"/>
          <w:numId w:val="197"/>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57" w:author="wangq" w:date="2017-08-21T17:25:00Z">
          <w:pPr>
            <w:pStyle w:val="afb"/>
            <w:numPr>
              <w:numId w:val="225"/>
            </w:numPr>
            <w:tabs>
              <w:tab w:val="left" w:pos="0"/>
              <w:tab w:val="left" w:pos="900"/>
              <w:tab w:val="left" w:pos="1440"/>
              <w:tab w:val="left" w:pos="168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hint="eastAsia"/>
          <w:kern w:val="0"/>
          <w:sz w:val="24"/>
          <w:szCs w:val="21"/>
        </w:rPr>
        <w:t>输入规则主键</w:t>
      </w:r>
    </w:p>
    <w:p w14:paraId="4046EB09" w14:textId="77777777" w:rsidR="00C93415" w:rsidRPr="006B649A" w:rsidRDefault="00C93415">
      <w:pPr>
        <w:pStyle w:val="afb"/>
        <w:numPr>
          <w:ilvl w:val="0"/>
          <w:numId w:val="197"/>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58" w:author="wangq" w:date="2017-08-21T17:25:00Z">
          <w:pPr>
            <w:pStyle w:val="afb"/>
            <w:numPr>
              <w:numId w:val="225"/>
            </w:numPr>
            <w:tabs>
              <w:tab w:val="left" w:pos="0"/>
              <w:tab w:val="left" w:pos="900"/>
              <w:tab w:val="left" w:pos="1440"/>
              <w:tab w:val="left" w:pos="2160"/>
              <w:tab w:val="left" w:pos="2880"/>
              <w:tab w:val="left" w:pos="3600"/>
              <w:tab w:val="left" w:pos="4320"/>
            </w:tabs>
            <w:autoSpaceDE w:val="0"/>
            <w:autoSpaceDN w:val="0"/>
            <w:adjustRightInd w:val="0"/>
            <w:spacing w:line="360" w:lineRule="auto"/>
            <w:ind w:left="360" w:firstLineChars="0" w:hanging="360"/>
            <w:jc w:val="left"/>
          </w:pPr>
        </w:pPrChange>
      </w:pPr>
      <w:r>
        <w:rPr>
          <w:rFonts w:ascii="宋体" w:hAnsi="宋体"/>
          <w:kern w:val="0"/>
          <w:sz w:val="24"/>
          <w:szCs w:val="21"/>
        </w:rPr>
        <w:t>调用微服务</w:t>
      </w:r>
    </w:p>
    <w:p w14:paraId="7BB39FAB" w14:textId="77777777" w:rsidR="00C93415" w:rsidRPr="00C3467F" w:rsidRDefault="00C93415" w:rsidP="00C93415">
      <w:pPr>
        <w:rPr>
          <w:rFonts w:ascii="宋体" w:hAnsi="宋体"/>
          <w:kern w:val="0"/>
          <w:szCs w:val="21"/>
        </w:rPr>
      </w:pPr>
      <w:r>
        <w:rPr>
          <w:rFonts w:ascii="宋体" w:hAnsi="宋体" w:hint="eastAsia"/>
          <w:kern w:val="0"/>
          <w:szCs w:val="21"/>
        </w:rPr>
        <w:t xml:space="preserve">       </w:t>
      </w:r>
      <w:r>
        <w:rPr>
          <w:rFonts w:ascii="宋体" w:hAnsi="宋体"/>
          <w:kern w:val="0"/>
          <w:szCs w:val="21"/>
        </w:rPr>
        <w:t xml:space="preserve"> </w:t>
      </w:r>
    </w:p>
    <w:p w14:paraId="35015670"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BEBC04E" w14:textId="77777777" w:rsidTr="004E1359">
        <w:tc>
          <w:tcPr>
            <w:tcW w:w="1559" w:type="dxa"/>
            <w:shd w:val="clear" w:color="auto" w:fill="E0E0E0"/>
          </w:tcPr>
          <w:p w14:paraId="0F5DCF25"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CE08AB9"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D368B3C"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0886732"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DB970C8" w14:textId="77777777" w:rsidTr="004E1359">
        <w:tc>
          <w:tcPr>
            <w:tcW w:w="1559" w:type="dxa"/>
            <w:shd w:val="clear" w:color="auto" w:fill="auto"/>
          </w:tcPr>
          <w:p w14:paraId="4E3D53B1"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21C081BF"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713E4B0F"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7DD27402" w14:textId="77777777" w:rsidR="00C93415" w:rsidRPr="00736667" w:rsidRDefault="00C93415" w:rsidP="004E1359">
            <w:pPr>
              <w:jc w:val="left"/>
              <w:rPr>
                <w:rFonts w:ascii="宋体" w:hAnsi="宋体"/>
                <w:snapToGrid w:val="0"/>
                <w:kern w:val="0"/>
              </w:rPr>
            </w:pPr>
          </w:p>
        </w:tc>
      </w:tr>
      <w:tr w:rsidR="00C93415" w:rsidRPr="00736667" w14:paraId="66909AE5" w14:textId="77777777" w:rsidTr="004E1359">
        <w:tc>
          <w:tcPr>
            <w:tcW w:w="1559" w:type="dxa"/>
            <w:shd w:val="clear" w:color="auto" w:fill="auto"/>
            <w:vAlign w:val="center"/>
          </w:tcPr>
          <w:p w14:paraId="1E286C78" w14:textId="77777777" w:rsidR="00C93415" w:rsidRDefault="00C93415" w:rsidP="004E1359">
            <w:pPr>
              <w:jc w:val="left"/>
              <w:rPr>
                <w:sz w:val="20"/>
                <w:szCs w:val="20"/>
              </w:rPr>
            </w:pPr>
            <w:r>
              <w:rPr>
                <w:rFonts w:hint="eastAsia"/>
                <w:sz w:val="20"/>
                <w:szCs w:val="20"/>
              </w:rPr>
              <w:t>规则主键</w:t>
            </w:r>
          </w:p>
        </w:tc>
        <w:tc>
          <w:tcPr>
            <w:tcW w:w="1701" w:type="dxa"/>
            <w:shd w:val="clear" w:color="auto" w:fill="auto"/>
            <w:vAlign w:val="center"/>
          </w:tcPr>
          <w:p w14:paraId="0FD5F9D5" w14:textId="77777777" w:rsidR="00C93415" w:rsidRDefault="00C93415" w:rsidP="004E1359">
            <w:pPr>
              <w:jc w:val="left"/>
              <w:rPr>
                <w:sz w:val="20"/>
                <w:szCs w:val="20"/>
              </w:rPr>
            </w:pPr>
            <w:r w:rsidRPr="00791370">
              <w:rPr>
                <w:sz w:val="20"/>
                <w:szCs w:val="20"/>
              </w:rPr>
              <w:t>LEVEL_RULE_ID</w:t>
            </w:r>
          </w:p>
        </w:tc>
        <w:tc>
          <w:tcPr>
            <w:tcW w:w="1134" w:type="dxa"/>
            <w:shd w:val="clear" w:color="auto" w:fill="auto"/>
          </w:tcPr>
          <w:p w14:paraId="1EDE29BC"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4BF3E478" w14:textId="77777777" w:rsidR="00C93415" w:rsidRPr="00736667" w:rsidRDefault="00C93415" w:rsidP="004E1359">
            <w:pPr>
              <w:jc w:val="left"/>
              <w:rPr>
                <w:rFonts w:ascii="宋体" w:hAnsi="宋体"/>
                <w:snapToGrid w:val="0"/>
                <w:kern w:val="0"/>
              </w:rPr>
            </w:pPr>
          </w:p>
        </w:tc>
      </w:tr>
    </w:tbl>
    <w:p w14:paraId="54933216" w14:textId="77777777" w:rsidR="00C93415" w:rsidRPr="00C56A4E" w:rsidRDefault="00C93415" w:rsidP="00C93415"/>
    <w:p w14:paraId="2DF5493D" w14:textId="77777777" w:rsidR="00C93415" w:rsidRPr="00A52328" w:rsidRDefault="00C93415" w:rsidP="00041BC9">
      <w:pPr>
        <w:pStyle w:val="5"/>
      </w:pPr>
      <w:r w:rsidRPr="00A52328">
        <w:rPr>
          <w:rFonts w:hint="eastAsia"/>
        </w:rPr>
        <w:t>输出</w:t>
      </w:r>
    </w:p>
    <w:p w14:paraId="36077B6F"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602BD69A" w14:textId="77777777" w:rsidTr="004E1359">
        <w:tc>
          <w:tcPr>
            <w:tcW w:w="1559" w:type="dxa"/>
            <w:shd w:val="clear" w:color="auto" w:fill="E0E0E0"/>
          </w:tcPr>
          <w:p w14:paraId="581715BC"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8A9A0EC"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E8F261E"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4B6496F"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089B6E08" w14:textId="77777777" w:rsidTr="004E1359">
        <w:tc>
          <w:tcPr>
            <w:tcW w:w="1559" w:type="dxa"/>
            <w:shd w:val="clear" w:color="auto" w:fill="auto"/>
          </w:tcPr>
          <w:p w14:paraId="0CD4C364"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95886F4"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343E1E40"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E1B4E66" w14:textId="77777777" w:rsidR="00C93415" w:rsidRPr="00736667" w:rsidRDefault="00C93415" w:rsidP="004E1359">
            <w:pPr>
              <w:jc w:val="left"/>
              <w:rPr>
                <w:rFonts w:ascii="宋体" w:hAnsi="宋体"/>
                <w:snapToGrid w:val="0"/>
                <w:kern w:val="0"/>
              </w:rPr>
            </w:pPr>
          </w:p>
        </w:tc>
      </w:tr>
      <w:tr w:rsidR="00C93415" w:rsidRPr="00736667" w14:paraId="50CD27B9" w14:textId="77777777" w:rsidTr="004E1359">
        <w:tc>
          <w:tcPr>
            <w:tcW w:w="1559" w:type="dxa"/>
            <w:shd w:val="clear" w:color="auto" w:fill="auto"/>
          </w:tcPr>
          <w:p w14:paraId="4DD8ED9D"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16208F88"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A2F12AB"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AEC2826" w14:textId="77777777" w:rsidR="00C93415" w:rsidRPr="00736667" w:rsidRDefault="00C93415" w:rsidP="004E1359">
            <w:pPr>
              <w:jc w:val="left"/>
              <w:rPr>
                <w:rFonts w:ascii="宋体" w:hAnsi="宋体"/>
                <w:snapToGrid w:val="0"/>
                <w:kern w:val="0"/>
              </w:rPr>
            </w:pPr>
          </w:p>
        </w:tc>
      </w:tr>
    </w:tbl>
    <w:p w14:paraId="6979D007" w14:textId="77777777" w:rsidR="00C93415" w:rsidRPr="00F27462" w:rsidRDefault="00C93415" w:rsidP="00C93415">
      <w:pPr>
        <w:ind w:firstLineChars="300" w:firstLine="630"/>
      </w:pPr>
      <w:r>
        <w:rPr>
          <w:rFonts w:hint="eastAsia"/>
        </w:rPr>
        <w:lastRenderedPageBreak/>
        <w:t>如果有错误建议直接返回协议体或者抛出异常</w:t>
      </w:r>
    </w:p>
    <w:p w14:paraId="012E84FF" w14:textId="77777777" w:rsidR="00C93415" w:rsidRPr="0082647F" w:rsidRDefault="00C93415" w:rsidP="00041BC9">
      <w:pPr>
        <w:pStyle w:val="4"/>
      </w:pPr>
      <w:r>
        <w:rPr>
          <w:rFonts w:hint="eastAsia"/>
        </w:rPr>
        <w:t>分页查询</w:t>
      </w:r>
      <w:r w:rsidRPr="006C241B">
        <w:rPr>
          <w:rFonts w:hint="eastAsia"/>
        </w:rPr>
        <w:t>户等级划分</w:t>
      </w:r>
      <w:r>
        <w:rPr>
          <w:rFonts w:hint="eastAsia"/>
        </w:rPr>
        <w:t>规则</w:t>
      </w:r>
    </w:p>
    <w:p w14:paraId="70B0E60D" w14:textId="77777777" w:rsidR="00C93415" w:rsidRDefault="00C93415" w:rsidP="00041BC9">
      <w:pPr>
        <w:pStyle w:val="5"/>
      </w:pPr>
      <w:r>
        <w:rPr>
          <w:rFonts w:hint="eastAsia"/>
        </w:rPr>
        <w:t>功能</w:t>
      </w:r>
      <w:r>
        <w:t>描述</w:t>
      </w:r>
    </w:p>
    <w:p w14:paraId="4D768280"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提供给管理人分页查询</w:t>
      </w:r>
      <w:r>
        <w:rPr>
          <w:rFonts w:ascii="宋体" w:hAnsi="宋体" w:hint="eastAsia"/>
          <w:kern w:val="0"/>
          <w:sz w:val="24"/>
          <w:szCs w:val="21"/>
        </w:rPr>
        <w:t>用户等级</w:t>
      </w:r>
      <w:r>
        <w:rPr>
          <w:rFonts w:ascii="宋体" w:hAnsi="宋体"/>
          <w:kern w:val="0"/>
          <w:sz w:val="24"/>
          <w:szCs w:val="21"/>
        </w:rPr>
        <w:t>规则</w:t>
      </w:r>
      <w:r>
        <w:rPr>
          <w:rFonts w:ascii="宋体" w:hAnsi="宋体" w:hint="eastAsia"/>
          <w:kern w:val="0"/>
          <w:sz w:val="24"/>
          <w:szCs w:val="21"/>
        </w:rPr>
        <w:t>。</w:t>
      </w:r>
    </w:p>
    <w:p w14:paraId="56793E97" w14:textId="77777777" w:rsidR="00C93415" w:rsidRDefault="00C93415" w:rsidP="00041BC9">
      <w:pPr>
        <w:pStyle w:val="5"/>
      </w:pPr>
      <w:r w:rsidRPr="00676A58">
        <w:rPr>
          <w:rFonts w:hint="eastAsia"/>
        </w:rPr>
        <w:t>处理流程</w:t>
      </w:r>
    </w:p>
    <w:p w14:paraId="04631BBF" w14:textId="77777777" w:rsidR="00C93415" w:rsidRDefault="00C93415">
      <w:pPr>
        <w:pStyle w:val="afb"/>
        <w:numPr>
          <w:ilvl w:val="0"/>
          <w:numId w:val="196"/>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59" w:author="wangq" w:date="2017-08-21T17:25:00Z">
          <w:pPr>
            <w:pStyle w:val="afb"/>
            <w:numPr>
              <w:numId w:val="224"/>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ab/>
      </w:r>
      <w:r>
        <w:rPr>
          <w:rFonts w:ascii="宋体" w:hAnsi="宋体" w:hint="eastAsia"/>
          <w:kern w:val="0"/>
          <w:sz w:val="24"/>
          <w:szCs w:val="21"/>
        </w:rPr>
        <w:t>输入分页查询条件</w:t>
      </w:r>
    </w:p>
    <w:p w14:paraId="692C2FA6" w14:textId="77777777" w:rsidR="00C93415" w:rsidRPr="00456A4B" w:rsidRDefault="00C93415">
      <w:pPr>
        <w:pStyle w:val="afb"/>
        <w:numPr>
          <w:ilvl w:val="0"/>
          <w:numId w:val="19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60" w:author="wangq" w:date="2017-08-21T17:25:00Z">
          <w:pPr>
            <w:pStyle w:val="afb"/>
            <w:numPr>
              <w:numId w:val="22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调用微服务</w:t>
      </w:r>
    </w:p>
    <w:p w14:paraId="5F2CD529" w14:textId="77777777" w:rsidR="00C93415" w:rsidRPr="006B649A" w:rsidRDefault="00C93415">
      <w:pPr>
        <w:pStyle w:val="afb"/>
        <w:numPr>
          <w:ilvl w:val="0"/>
          <w:numId w:val="196"/>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61" w:author="wangq" w:date="2017-08-21T17:25:00Z">
          <w:pPr>
            <w:pStyle w:val="afb"/>
            <w:numPr>
              <w:numId w:val="224"/>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返回结果集</w:t>
      </w:r>
    </w:p>
    <w:p w14:paraId="55FA6846" w14:textId="77777777" w:rsidR="00C93415" w:rsidRPr="00C3467F" w:rsidRDefault="00C93415" w:rsidP="00C93415">
      <w:pPr>
        <w:rPr>
          <w:rFonts w:ascii="宋体" w:hAnsi="宋体"/>
          <w:kern w:val="0"/>
          <w:szCs w:val="21"/>
        </w:rPr>
      </w:pPr>
      <w:r>
        <w:rPr>
          <w:rFonts w:hint="eastAsia"/>
          <w:b/>
          <w:sz w:val="24"/>
          <w:szCs w:val="24"/>
        </w:rPr>
        <w:t xml:space="preserve">       </w:t>
      </w:r>
    </w:p>
    <w:p w14:paraId="027F323B"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1969AFB9" w14:textId="77777777" w:rsidTr="004E1359">
        <w:tc>
          <w:tcPr>
            <w:tcW w:w="1559" w:type="dxa"/>
            <w:shd w:val="clear" w:color="auto" w:fill="E0E0E0"/>
          </w:tcPr>
          <w:p w14:paraId="64B6AB04"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4ECBB164"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7611A3F"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338E9AE"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B5F35FD" w14:textId="77777777" w:rsidTr="004E1359">
        <w:tc>
          <w:tcPr>
            <w:tcW w:w="1559" w:type="dxa"/>
            <w:shd w:val="clear" w:color="auto" w:fill="auto"/>
          </w:tcPr>
          <w:p w14:paraId="06871B2F" w14:textId="77777777" w:rsidR="00C93415" w:rsidRDefault="00C93415" w:rsidP="004E1359">
            <w:pPr>
              <w:jc w:val="left"/>
              <w:rPr>
                <w:rFonts w:ascii="宋体" w:hAnsi="宋体"/>
                <w:snapToGrid w:val="0"/>
                <w:kern w:val="0"/>
              </w:rPr>
            </w:pPr>
            <w:r>
              <w:rPr>
                <w:rFonts w:ascii="宋体" w:hAnsi="宋体"/>
                <w:snapToGrid w:val="0"/>
                <w:kern w:val="0"/>
              </w:rPr>
              <w:t>用户等级</w:t>
            </w:r>
          </w:p>
        </w:tc>
        <w:tc>
          <w:tcPr>
            <w:tcW w:w="1701" w:type="dxa"/>
            <w:shd w:val="clear" w:color="auto" w:fill="auto"/>
          </w:tcPr>
          <w:p w14:paraId="082A9ECA" w14:textId="77777777" w:rsidR="00C93415" w:rsidRDefault="00C93415" w:rsidP="004E1359">
            <w:pPr>
              <w:jc w:val="left"/>
              <w:rPr>
                <w:rFonts w:ascii="宋体" w:hAnsi="宋体"/>
                <w:snapToGrid w:val="0"/>
                <w:kern w:val="0"/>
              </w:rPr>
            </w:pPr>
            <w:r w:rsidRPr="00171AE9">
              <w:rPr>
                <w:rFonts w:ascii="宋体" w:hAnsi="宋体"/>
                <w:snapToGrid w:val="0"/>
                <w:kern w:val="0"/>
              </w:rPr>
              <w:t>LEVEL</w:t>
            </w:r>
          </w:p>
        </w:tc>
        <w:tc>
          <w:tcPr>
            <w:tcW w:w="1134" w:type="dxa"/>
            <w:shd w:val="clear" w:color="auto" w:fill="auto"/>
          </w:tcPr>
          <w:p w14:paraId="661A4E26"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1A34EC70" w14:textId="77777777" w:rsidR="00C93415" w:rsidRPr="00736667" w:rsidRDefault="00C93415" w:rsidP="004E1359">
            <w:pPr>
              <w:jc w:val="left"/>
              <w:rPr>
                <w:rFonts w:ascii="宋体" w:hAnsi="宋体"/>
                <w:snapToGrid w:val="0"/>
                <w:kern w:val="0"/>
              </w:rPr>
            </w:pPr>
          </w:p>
        </w:tc>
      </w:tr>
      <w:tr w:rsidR="00C93415" w:rsidRPr="00736667" w14:paraId="280487CE" w14:textId="77777777" w:rsidTr="004E1359">
        <w:tc>
          <w:tcPr>
            <w:tcW w:w="1559" w:type="dxa"/>
            <w:shd w:val="clear" w:color="auto" w:fill="auto"/>
          </w:tcPr>
          <w:p w14:paraId="0EA718AF"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3B6AA919"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05E5EE6A"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0F8132D" w14:textId="77777777" w:rsidR="00C93415" w:rsidRPr="00736667" w:rsidRDefault="00C93415" w:rsidP="004E1359">
            <w:pPr>
              <w:jc w:val="left"/>
              <w:rPr>
                <w:rFonts w:ascii="宋体" w:hAnsi="宋体"/>
                <w:snapToGrid w:val="0"/>
                <w:kern w:val="0"/>
              </w:rPr>
            </w:pPr>
          </w:p>
        </w:tc>
      </w:tr>
      <w:tr w:rsidR="00C93415" w:rsidRPr="00736667" w14:paraId="5F7FE28D" w14:textId="77777777" w:rsidTr="004E1359">
        <w:tc>
          <w:tcPr>
            <w:tcW w:w="1559" w:type="dxa"/>
            <w:shd w:val="clear" w:color="auto" w:fill="auto"/>
          </w:tcPr>
          <w:p w14:paraId="50DAB73C" w14:textId="77777777" w:rsidR="00C93415" w:rsidRDefault="00C93415" w:rsidP="004E1359">
            <w:pPr>
              <w:jc w:val="left"/>
              <w:rPr>
                <w:rFonts w:ascii="宋体" w:hAnsi="宋体"/>
                <w:snapToGrid w:val="0"/>
                <w:kern w:val="0"/>
              </w:rPr>
            </w:pPr>
            <w:r>
              <w:rPr>
                <w:rFonts w:ascii="宋体" w:hAnsi="宋体" w:hint="eastAsia"/>
                <w:snapToGrid w:val="0"/>
                <w:kern w:val="0"/>
              </w:rPr>
              <w:t>开始记录</w:t>
            </w:r>
          </w:p>
        </w:tc>
        <w:tc>
          <w:tcPr>
            <w:tcW w:w="1701" w:type="dxa"/>
            <w:shd w:val="clear" w:color="auto" w:fill="auto"/>
          </w:tcPr>
          <w:p w14:paraId="71B46AFC" w14:textId="77777777" w:rsidR="00C93415" w:rsidRDefault="00C93415" w:rsidP="004E1359">
            <w:pPr>
              <w:jc w:val="left"/>
              <w:rPr>
                <w:rFonts w:ascii="宋体" w:hAnsi="宋体"/>
                <w:snapToGrid w:val="0"/>
                <w:kern w:val="0"/>
              </w:rPr>
            </w:pPr>
            <w:r>
              <w:rPr>
                <w:rFonts w:ascii="宋体" w:hAnsi="宋体" w:hint="eastAsia"/>
                <w:snapToGrid w:val="0"/>
                <w:kern w:val="0"/>
              </w:rPr>
              <w:t>start</w:t>
            </w:r>
          </w:p>
        </w:tc>
        <w:tc>
          <w:tcPr>
            <w:tcW w:w="1134" w:type="dxa"/>
            <w:shd w:val="clear" w:color="auto" w:fill="auto"/>
          </w:tcPr>
          <w:p w14:paraId="31793ED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36D3466" w14:textId="77777777" w:rsidR="00C93415" w:rsidRPr="00736667" w:rsidRDefault="00C93415" w:rsidP="004E1359">
            <w:pPr>
              <w:jc w:val="left"/>
              <w:rPr>
                <w:rFonts w:ascii="宋体" w:hAnsi="宋体"/>
                <w:snapToGrid w:val="0"/>
                <w:kern w:val="0"/>
              </w:rPr>
            </w:pPr>
          </w:p>
        </w:tc>
      </w:tr>
      <w:tr w:rsidR="00C93415" w:rsidRPr="00736667" w14:paraId="76DBC162" w14:textId="77777777" w:rsidTr="004E1359">
        <w:tc>
          <w:tcPr>
            <w:tcW w:w="1559" w:type="dxa"/>
            <w:shd w:val="clear" w:color="auto" w:fill="auto"/>
          </w:tcPr>
          <w:p w14:paraId="48232F96" w14:textId="77777777" w:rsidR="00C93415" w:rsidRDefault="00C93415" w:rsidP="004E1359">
            <w:pPr>
              <w:jc w:val="left"/>
              <w:rPr>
                <w:rFonts w:ascii="宋体" w:hAnsi="宋体"/>
                <w:snapToGrid w:val="0"/>
                <w:kern w:val="0"/>
              </w:rPr>
            </w:pPr>
            <w:r>
              <w:rPr>
                <w:rFonts w:ascii="宋体" w:hAnsi="宋体" w:hint="eastAsia"/>
                <w:snapToGrid w:val="0"/>
                <w:kern w:val="0"/>
              </w:rPr>
              <w:t>分页条数</w:t>
            </w:r>
          </w:p>
        </w:tc>
        <w:tc>
          <w:tcPr>
            <w:tcW w:w="1701" w:type="dxa"/>
            <w:shd w:val="clear" w:color="auto" w:fill="auto"/>
          </w:tcPr>
          <w:p w14:paraId="08E56AB5" w14:textId="1435AF5F" w:rsidR="00C93415" w:rsidRDefault="00595F44" w:rsidP="004E1359">
            <w:pPr>
              <w:jc w:val="left"/>
              <w:rPr>
                <w:rFonts w:ascii="宋体" w:hAnsi="宋体"/>
                <w:snapToGrid w:val="0"/>
                <w:kern w:val="0"/>
              </w:rPr>
            </w:pPr>
            <w:r>
              <w:rPr>
                <w:rFonts w:ascii="宋体" w:hAnsi="宋体" w:hint="eastAsia"/>
                <w:snapToGrid w:val="0"/>
                <w:kern w:val="0"/>
              </w:rPr>
              <w:t>rows</w:t>
            </w:r>
          </w:p>
        </w:tc>
        <w:tc>
          <w:tcPr>
            <w:tcW w:w="1134" w:type="dxa"/>
            <w:shd w:val="clear" w:color="auto" w:fill="auto"/>
          </w:tcPr>
          <w:p w14:paraId="643B53B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3080CB1" w14:textId="77777777" w:rsidR="00C93415" w:rsidRPr="00736667" w:rsidRDefault="00C93415" w:rsidP="004E1359">
            <w:pPr>
              <w:jc w:val="left"/>
              <w:rPr>
                <w:rFonts w:ascii="宋体" w:hAnsi="宋体"/>
                <w:snapToGrid w:val="0"/>
                <w:kern w:val="0"/>
              </w:rPr>
            </w:pPr>
          </w:p>
        </w:tc>
      </w:tr>
    </w:tbl>
    <w:p w14:paraId="6796B9B2"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1C5ECD7D" w14:textId="77777777" w:rsidR="00C93415" w:rsidRPr="00C56A4E" w:rsidRDefault="00C93415" w:rsidP="00C93415"/>
    <w:p w14:paraId="7BFDF67E" w14:textId="77777777" w:rsidR="00C93415" w:rsidRPr="00A52328" w:rsidRDefault="00C93415" w:rsidP="00041BC9">
      <w:pPr>
        <w:pStyle w:val="5"/>
      </w:pPr>
      <w:r w:rsidRPr="00A52328">
        <w:rPr>
          <w:rFonts w:hint="eastAsia"/>
        </w:rPr>
        <w:t>输出</w:t>
      </w:r>
    </w:p>
    <w:p w14:paraId="58E647EB"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86552E7" w14:textId="77777777" w:rsidTr="004E1359">
        <w:tc>
          <w:tcPr>
            <w:tcW w:w="1559" w:type="dxa"/>
            <w:shd w:val="clear" w:color="auto" w:fill="E0E0E0"/>
          </w:tcPr>
          <w:p w14:paraId="1561DDDD"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66891271"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3956ADE"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6319D1F"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35C7D80" w14:textId="77777777" w:rsidTr="004E1359">
        <w:tc>
          <w:tcPr>
            <w:tcW w:w="1559" w:type="dxa"/>
            <w:shd w:val="clear" w:color="auto" w:fill="auto"/>
          </w:tcPr>
          <w:p w14:paraId="222A3AF1"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923ECEB"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244C426"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32591F1" w14:textId="77777777" w:rsidR="00C93415" w:rsidRPr="00736667" w:rsidRDefault="00C93415" w:rsidP="004E1359">
            <w:pPr>
              <w:jc w:val="left"/>
              <w:rPr>
                <w:rFonts w:ascii="宋体" w:hAnsi="宋体"/>
                <w:snapToGrid w:val="0"/>
                <w:kern w:val="0"/>
              </w:rPr>
            </w:pPr>
          </w:p>
        </w:tc>
      </w:tr>
      <w:tr w:rsidR="00C93415" w:rsidRPr="00736667" w14:paraId="04FAD7D5" w14:textId="77777777" w:rsidTr="004E1359">
        <w:tc>
          <w:tcPr>
            <w:tcW w:w="1559" w:type="dxa"/>
            <w:shd w:val="clear" w:color="auto" w:fill="auto"/>
          </w:tcPr>
          <w:p w14:paraId="3E479C20"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C3D3E95"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496B47E"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49721DD" w14:textId="77777777" w:rsidR="00C93415" w:rsidRPr="00736667" w:rsidRDefault="00C93415" w:rsidP="004E1359">
            <w:pPr>
              <w:jc w:val="left"/>
              <w:rPr>
                <w:rFonts w:ascii="宋体" w:hAnsi="宋体"/>
                <w:snapToGrid w:val="0"/>
                <w:kern w:val="0"/>
              </w:rPr>
            </w:pPr>
          </w:p>
        </w:tc>
      </w:tr>
    </w:tbl>
    <w:p w14:paraId="2636B0DD" w14:textId="77777777" w:rsidR="00C93415" w:rsidRPr="00F27462" w:rsidRDefault="00C93415" w:rsidP="00C93415">
      <w:pPr>
        <w:ind w:firstLineChars="300" w:firstLine="630"/>
      </w:pPr>
      <w:r>
        <w:rPr>
          <w:rFonts w:hint="eastAsia"/>
        </w:rPr>
        <w:t>如果有错误建议直接返回协议体或者抛出异常</w:t>
      </w:r>
    </w:p>
    <w:p w14:paraId="1B2BE7C1"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3F3A0C3F" w14:textId="77777777" w:rsidTr="004E1359">
        <w:tc>
          <w:tcPr>
            <w:tcW w:w="1559" w:type="dxa"/>
            <w:shd w:val="clear" w:color="auto" w:fill="E0E0E0"/>
          </w:tcPr>
          <w:p w14:paraId="7E6685F1"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3E2D5C8C"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D443335"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C6D7BFA"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3568801D" w14:textId="77777777" w:rsidTr="004E1359">
        <w:tc>
          <w:tcPr>
            <w:tcW w:w="1559" w:type="dxa"/>
            <w:shd w:val="clear" w:color="auto" w:fill="auto"/>
            <w:vAlign w:val="center"/>
          </w:tcPr>
          <w:p w14:paraId="30F4B26A" w14:textId="77777777" w:rsidR="00C93415" w:rsidRDefault="00C93415" w:rsidP="004E1359">
            <w:pPr>
              <w:widowControl/>
              <w:jc w:val="left"/>
              <w:rPr>
                <w:rFonts w:ascii="宋体" w:hAnsi="宋体"/>
                <w:sz w:val="20"/>
                <w:szCs w:val="20"/>
              </w:rPr>
            </w:pPr>
            <w:r>
              <w:rPr>
                <w:sz w:val="20"/>
                <w:szCs w:val="20"/>
              </w:rPr>
              <w:t>规则</w:t>
            </w:r>
            <w:r w:rsidRPr="009A3B2E">
              <w:rPr>
                <w:rFonts w:hint="eastAsia"/>
                <w:sz w:val="20"/>
                <w:szCs w:val="20"/>
              </w:rPr>
              <w:t>唯一标识</w:t>
            </w:r>
          </w:p>
        </w:tc>
        <w:tc>
          <w:tcPr>
            <w:tcW w:w="1701" w:type="dxa"/>
            <w:shd w:val="clear" w:color="auto" w:fill="auto"/>
            <w:vAlign w:val="center"/>
          </w:tcPr>
          <w:p w14:paraId="366D6B11" w14:textId="77777777" w:rsidR="00C93415" w:rsidRDefault="00C93415" w:rsidP="004E1359">
            <w:pPr>
              <w:widowControl/>
              <w:jc w:val="left"/>
              <w:rPr>
                <w:rFonts w:ascii="宋体" w:hAnsi="宋体"/>
                <w:color w:val="000000"/>
                <w:sz w:val="22"/>
              </w:rPr>
            </w:pPr>
            <w:r w:rsidRPr="007B39D5">
              <w:rPr>
                <w:sz w:val="20"/>
                <w:szCs w:val="20"/>
              </w:rPr>
              <w:t>LEVEL_RULE_ID</w:t>
            </w:r>
          </w:p>
        </w:tc>
        <w:tc>
          <w:tcPr>
            <w:tcW w:w="1134" w:type="dxa"/>
            <w:shd w:val="clear" w:color="auto" w:fill="auto"/>
          </w:tcPr>
          <w:p w14:paraId="1EB14DDC"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1304ACDE" w14:textId="77777777" w:rsidR="00C93415" w:rsidRPr="00736667" w:rsidRDefault="00C93415" w:rsidP="004E1359">
            <w:pPr>
              <w:jc w:val="left"/>
              <w:rPr>
                <w:rFonts w:ascii="宋体" w:hAnsi="宋体"/>
                <w:snapToGrid w:val="0"/>
                <w:kern w:val="0"/>
              </w:rPr>
            </w:pPr>
          </w:p>
        </w:tc>
      </w:tr>
      <w:tr w:rsidR="00C93415" w:rsidRPr="00736667" w14:paraId="5200C7A9" w14:textId="77777777" w:rsidTr="004E1359">
        <w:tc>
          <w:tcPr>
            <w:tcW w:w="1559" w:type="dxa"/>
            <w:shd w:val="clear" w:color="auto" w:fill="auto"/>
            <w:vAlign w:val="center"/>
          </w:tcPr>
          <w:p w14:paraId="0507AC9C" w14:textId="77777777" w:rsidR="00C93415" w:rsidRPr="00362F6A" w:rsidRDefault="00C93415" w:rsidP="004E1359">
            <w:pPr>
              <w:widowControl/>
              <w:jc w:val="left"/>
              <w:rPr>
                <w:rFonts w:ascii="宋体" w:hAnsi="宋体"/>
                <w:sz w:val="20"/>
                <w:szCs w:val="20"/>
              </w:rPr>
            </w:pPr>
            <w:r>
              <w:rPr>
                <w:rFonts w:hint="eastAsia"/>
                <w:sz w:val="20"/>
                <w:szCs w:val="20"/>
              </w:rPr>
              <w:lastRenderedPageBreak/>
              <w:t>分数值起（包含）</w:t>
            </w:r>
          </w:p>
        </w:tc>
        <w:tc>
          <w:tcPr>
            <w:tcW w:w="1701" w:type="dxa"/>
            <w:shd w:val="clear" w:color="auto" w:fill="auto"/>
            <w:vAlign w:val="center"/>
          </w:tcPr>
          <w:p w14:paraId="12758882" w14:textId="77777777" w:rsidR="00C93415" w:rsidRDefault="00C93415" w:rsidP="004E1359">
            <w:pPr>
              <w:widowControl/>
              <w:jc w:val="left"/>
              <w:rPr>
                <w:color w:val="000000"/>
                <w:sz w:val="22"/>
              </w:rPr>
            </w:pPr>
            <w:r>
              <w:rPr>
                <w:rFonts w:hint="eastAsia"/>
                <w:sz w:val="20"/>
                <w:szCs w:val="20"/>
              </w:rPr>
              <w:t>BEGIN_VALUE</w:t>
            </w:r>
          </w:p>
        </w:tc>
        <w:tc>
          <w:tcPr>
            <w:tcW w:w="1134" w:type="dxa"/>
            <w:shd w:val="clear" w:color="auto" w:fill="auto"/>
          </w:tcPr>
          <w:p w14:paraId="4202A0A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9DA97DC" w14:textId="77777777" w:rsidR="00C93415" w:rsidRPr="00736667" w:rsidRDefault="00C93415" w:rsidP="004E1359">
            <w:pPr>
              <w:jc w:val="left"/>
              <w:rPr>
                <w:rFonts w:ascii="宋体" w:hAnsi="宋体"/>
                <w:snapToGrid w:val="0"/>
                <w:kern w:val="0"/>
              </w:rPr>
            </w:pPr>
          </w:p>
        </w:tc>
      </w:tr>
      <w:tr w:rsidR="00C93415" w:rsidRPr="00736667" w14:paraId="4E81140E" w14:textId="77777777" w:rsidTr="004E1359">
        <w:tc>
          <w:tcPr>
            <w:tcW w:w="1559" w:type="dxa"/>
            <w:shd w:val="clear" w:color="auto" w:fill="auto"/>
            <w:vAlign w:val="center"/>
          </w:tcPr>
          <w:p w14:paraId="02F8783D" w14:textId="77777777" w:rsidR="00C93415" w:rsidRDefault="00C93415" w:rsidP="004E1359">
            <w:pPr>
              <w:widowControl/>
              <w:jc w:val="left"/>
              <w:rPr>
                <w:rFonts w:ascii="宋体" w:hAnsi="宋体"/>
                <w:sz w:val="20"/>
                <w:szCs w:val="20"/>
              </w:rPr>
            </w:pPr>
            <w:r>
              <w:rPr>
                <w:rFonts w:hint="eastAsia"/>
                <w:sz w:val="20"/>
                <w:szCs w:val="20"/>
              </w:rPr>
              <w:t>分数值止（包含）</w:t>
            </w:r>
          </w:p>
        </w:tc>
        <w:tc>
          <w:tcPr>
            <w:tcW w:w="1701" w:type="dxa"/>
            <w:shd w:val="clear" w:color="auto" w:fill="auto"/>
            <w:vAlign w:val="center"/>
          </w:tcPr>
          <w:p w14:paraId="11296779" w14:textId="77777777" w:rsidR="00C93415" w:rsidRDefault="00C93415" w:rsidP="004E1359">
            <w:pPr>
              <w:widowControl/>
              <w:jc w:val="left"/>
              <w:rPr>
                <w:color w:val="000000"/>
                <w:sz w:val="22"/>
              </w:rPr>
            </w:pPr>
            <w:r>
              <w:rPr>
                <w:rFonts w:hint="eastAsia"/>
                <w:sz w:val="20"/>
                <w:szCs w:val="20"/>
              </w:rPr>
              <w:t>AFTER_VALUE</w:t>
            </w:r>
          </w:p>
        </w:tc>
        <w:tc>
          <w:tcPr>
            <w:tcW w:w="1134" w:type="dxa"/>
            <w:shd w:val="clear" w:color="auto" w:fill="auto"/>
          </w:tcPr>
          <w:p w14:paraId="7C733FFB"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C6A8BC6" w14:textId="77777777" w:rsidR="00C93415" w:rsidRPr="00736667" w:rsidRDefault="00C93415" w:rsidP="004E1359">
            <w:pPr>
              <w:jc w:val="left"/>
              <w:rPr>
                <w:rFonts w:ascii="宋体" w:hAnsi="宋体"/>
                <w:snapToGrid w:val="0"/>
                <w:kern w:val="0"/>
              </w:rPr>
            </w:pPr>
          </w:p>
        </w:tc>
      </w:tr>
      <w:tr w:rsidR="00C93415" w:rsidRPr="00736667" w14:paraId="45524AAB" w14:textId="77777777" w:rsidTr="004E1359">
        <w:tc>
          <w:tcPr>
            <w:tcW w:w="1559" w:type="dxa"/>
            <w:shd w:val="clear" w:color="auto" w:fill="auto"/>
            <w:vAlign w:val="center"/>
          </w:tcPr>
          <w:p w14:paraId="48EB30EE" w14:textId="77777777" w:rsidR="00C93415" w:rsidRDefault="00C93415" w:rsidP="004E1359">
            <w:pPr>
              <w:rPr>
                <w:sz w:val="20"/>
                <w:szCs w:val="20"/>
              </w:rPr>
            </w:pPr>
            <w:r>
              <w:rPr>
                <w:rFonts w:hint="eastAsia"/>
                <w:sz w:val="20"/>
                <w:szCs w:val="20"/>
              </w:rPr>
              <w:t>用户等级（数据字典值）</w:t>
            </w:r>
          </w:p>
        </w:tc>
        <w:tc>
          <w:tcPr>
            <w:tcW w:w="1701" w:type="dxa"/>
            <w:shd w:val="clear" w:color="auto" w:fill="auto"/>
            <w:vAlign w:val="center"/>
          </w:tcPr>
          <w:p w14:paraId="01C0FE1F" w14:textId="77777777" w:rsidR="00C93415" w:rsidRDefault="00C93415" w:rsidP="004E1359">
            <w:pPr>
              <w:rPr>
                <w:sz w:val="20"/>
                <w:szCs w:val="20"/>
              </w:rPr>
            </w:pPr>
            <w:r>
              <w:rPr>
                <w:rFonts w:hint="eastAsia"/>
                <w:sz w:val="20"/>
                <w:szCs w:val="20"/>
              </w:rPr>
              <w:t>LEVEL</w:t>
            </w:r>
          </w:p>
        </w:tc>
        <w:tc>
          <w:tcPr>
            <w:tcW w:w="1134" w:type="dxa"/>
            <w:shd w:val="clear" w:color="auto" w:fill="auto"/>
          </w:tcPr>
          <w:p w14:paraId="63E18EB3"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5F2C6602" w14:textId="77777777" w:rsidR="00C93415" w:rsidRPr="00736667" w:rsidRDefault="00C93415" w:rsidP="004E1359">
            <w:pPr>
              <w:jc w:val="left"/>
              <w:rPr>
                <w:rFonts w:ascii="宋体" w:hAnsi="宋体"/>
                <w:snapToGrid w:val="0"/>
                <w:kern w:val="0"/>
              </w:rPr>
            </w:pPr>
          </w:p>
        </w:tc>
      </w:tr>
    </w:tbl>
    <w:p w14:paraId="01076A33" w14:textId="77777777" w:rsidR="00C93415" w:rsidRPr="006B649A"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1481E578" w14:textId="77777777" w:rsidR="00C93415" w:rsidRPr="006B649A"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564CF640" w14:textId="77777777" w:rsidR="00C93415" w:rsidRPr="0082647F" w:rsidRDefault="00C93415" w:rsidP="00041BC9">
      <w:pPr>
        <w:pStyle w:val="4"/>
      </w:pPr>
      <w:r>
        <w:rPr>
          <w:rFonts w:hint="eastAsia"/>
        </w:rPr>
        <w:t>业务推送</w:t>
      </w:r>
      <w:r>
        <w:t>规则</w:t>
      </w:r>
      <w:r>
        <w:rPr>
          <w:rFonts w:hint="eastAsia"/>
        </w:rPr>
        <w:t>新增</w:t>
      </w:r>
    </w:p>
    <w:p w14:paraId="618FC96E" w14:textId="77777777" w:rsidR="00C93415" w:rsidRDefault="00C93415" w:rsidP="00041BC9">
      <w:pPr>
        <w:pStyle w:val="5"/>
      </w:pPr>
      <w:r>
        <w:rPr>
          <w:rFonts w:hint="eastAsia"/>
        </w:rPr>
        <w:t>功能</w:t>
      </w:r>
      <w:r>
        <w:t>描述</w:t>
      </w:r>
    </w:p>
    <w:p w14:paraId="642F70C1"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管理端新增</w:t>
      </w:r>
      <w:r>
        <w:rPr>
          <w:rFonts w:ascii="宋体" w:hAnsi="宋体" w:hint="eastAsia"/>
          <w:kern w:val="0"/>
          <w:sz w:val="24"/>
          <w:szCs w:val="21"/>
        </w:rPr>
        <w:t>业务推送规则</w:t>
      </w:r>
    </w:p>
    <w:p w14:paraId="0B057641" w14:textId="77777777" w:rsidR="00C93415" w:rsidRPr="00676A58" w:rsidRDefault="00C93415" w:rsidP="00041BC9">
      <w:pPr>
        <w:pStyle w:val="5"/>
      </w:pPr>
      <w:r w:rsidRPr="00676A58">
        <w:rPr>
          <w:rFonts w:hint="eastAsia"/>
        </w:rPr>
        <w:t>处理流程</w:t>
      </w:r>
    </w:p>
    <w:p w14:paraId="6B9662CB" w14:textId="77777777" w:rsidR="00C93415" w:rsidRDefault="00C93415">
      <w:pPr>
        <w:pStyle w:val="afb"/>
        <w:numPr>
          <w:ilvl w:val="0"/>
          <w:numId w:val="195"/>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62" w:author="wangq" w:date="2017-08-21T17:25:00Z">
          <w:pPr>
            <w:pStyle w:val="afb"/>
            <w:numPr>
              <w:numId w:val="223"/>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ab/>
      </w:r>
      <w:r>
        <w:rPr>
          <w:rFonts w:ascii="宋体" w:hAnsi="宋体" w:hint="eastAsia"/>
          <w:kern w:val="0"/>
          <w:sz w:val="24"/>
          <w:szCs w:val="21"/>
        </w:rPr>
        <w:t>输入规则相关信息</w:t>
      </w:r>
    </w:p>
    <w:p w14:paraId="0358F505" w14:textId="77777777" w:rsidR="00C93415" w:rsidRPr="00C3467F" w:rsidRDefault="00C93415">
      <w:pPr>
        <w:pStyle w:val="afb"/>
        <w:numPr>
          <w:ilvl w:val="0"/>
          <w:numId w:val="195"/>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763" w:author="wangq" w:date="2017-08-21T17:25:00Z">
          <w:pPr>
            <w:pStyle w:val="afb"/>
            <w:numPr>
              <w:numId w:val="223"/>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调用微服务</w:t>
      </w:r>
    </w:p>
    <w:p w14:paraId="06BC6A41"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FADACFA" w14:textId="77777777" w:rsidTr="004E1359">
        <w:tc>
          <w:tcPr>
            <w:tcW w:w="1559" w:type="dxa"/>
            <w:shd w:val="clear" w:color="auto" w:fill="E0E0E0"/>
          </w:tcPr>
          <w:p w14:paraId="05450440"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43C0CD69"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6951DE5"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1A8B17C"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26FC77B9" w14:textId="77777777" w:rsidTr="004E1359">
        <w:tc>
          <w:tcPr>
            <w:tcW w:w="1559" w:type="dxa"/>
            <w:shd w:val="clear" w:color="auto" w:fill="auto"/>
          </w:tcPr>
          <w:p w14:paraId="34D1BEE0"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6D9458DC"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6F21E6AE"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029B9DAC" w14:textId="77777777" w:rsidR="00C93415" w:rsidRPr="00736667" w:rsidRDefault="00C93415" w:rsidP="004E1359">
            <w:pPr>
              <w:jc w:val="left"/>
              <w:rPr>
                <w:rFonts w:ascii="宋体" w:hAnsi="宋体"/>
                <w:snapToGrid w:val="0"/>
                <w:kern w:val="0"/>
              </w:rPr>
            </w:pPr>
          </w:p>
        </w:tc>
      </w:tr>
      <w:tr w:rsidR="00C93415" w:rsidRPr="00736667" w14:paraId="671AD507" w14:textId="77777777" w:rsidTr="004E1359">
        <w:tc>
          <w:tcPr>
            <w:tcW w:w="1559" w:type="dxa"/>
            <w:shd w:val="clear" w:color="auto" w:fill="auto"/>
            <w:vAlign w:val="center"/>
          </w:tcPr>
          <w:p w14:paraId="3E89BC71" w14:textId="77777777" w:rsidR="00C93415" w:rsidRPr="006B649A" w:rsidRDefault="00C93415" w:rsidP="004E1359">
            <w:pPr>
              <w:jc w:val="left"/>
              <w:rPr>
                <w:snapToGrid w:val="0"/>
                <w:kern w:val="0"/>
              </w:rPr>
            </w:pPr>
            <w:r>
              <w:rPr>
                <w:rFonts w:hint="eastAsia"/>
                <w:sz w:val="20"/>
                <w:szCs w:val="20"/>
              </w:rPr>
              <w:t>规则代码</w:t>
            </w:r>
          </w:p>
        </w:tc>
        <w:tc>
          <w:tcPr>
            <w:tcW w:w="1701" w:type="dxa"/>
            <w:shd w:val="clear" w:color="auto" w:fill="auto"/>
            <w:vAlign w:val="center"/>
          </w:tcPr>
          <w:p w14:paraId="450F096D" w14:textId="77777777" w:rsidR="00C93415" w:rsidRPr="006B649A" w:rsidRDefault="00C93415" w:rsidP="004E1359">
            <w:pPr>
              <w:jc w:val="left"/>
              <w:rPr>
                <w:snapToGrid w:val="0"/>
                <w:kern w:val="0"/>
              </w:rPr>
            </w:pPr>
            <w:r>
              <w:rPr>
                <w:rFonts w:hint="eastAsia"/>
                <w:sz w:val="20"/>
                <w:szCs w:val="20"/>
              </w:rPr>
              <w:t>RULE_CODE</w:t>
            </w:r>
          </w:p>
        </w:tc>
        <w:tc>
          <w:tcPr>
            <w:tcW w:w="1134" w:type="dxa"/>
            <w:shd w:val="clear" w:color="auto" w:fill="auto"/>
          </w:tcPr>
          <w:p w14:paraId="6CE97449"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531EFE9E" w14:textId="77777777" w:rsidR="00C93415" w:rsidRPr="00736667" w:rsidRDefault="00C93415" w:rsidP="004E1359">
            <w:pPr>
              <w:jc w:val="left"/>
              <w:rPr>
                <w:rFonts w:ascii="宋体" w:hAnsi="宋体"/>
                <w:snapToGrid w:val="0"/>
                <w:kern w:val="0"/>
              </w:rPr>
            </w:pPr>
          </w:p>
        </w:tc>
      </w:tr>
      <w:tr w:rsidR="00C93415" w:rsidRPr="00736667" w14:paraId="65E5F0BF" w14:textId="77777777" w:rsidTr="004E1359">
        <w:tc>
          <w:tcPr>
            <w:tcW w:w="1559" w:type="dxa"/>
            <w:shd w:val="clear" w:color="auto" w:fill="auto"/>
            <w:vAlign w:val="center"/>
          </w:tcPr>
          <w:p w14:paraId="0B6B6163" w14:textId="77777777" w:rsidR="00C93415" w:rsidRPr="006B649A" w:rsidRDefault="00C93415" w:rsidP="004E1359">
            <w:pPr>
              <w:jc w:val="left"/>
              <w:rPr>
                <w:snapToGrid w:val="0"/>
                <w:kern w:val="0"/>
              </w:rPr>
            </w:pPr>
            <w:r>
              <w:rPr>
                <w:rFonts w:hint="eastAsia"/>
                <w:sz w:val="20"/>
                <w:szCs w:val="20"/>
              </w:rPr>
              <w:t>规则名称</w:t>
            </w:r>
          </w:p>
        </w:tc>
        <w:tc>
          <w:tcPr>
            <w:tcW w:w="1701" w:type="dxa"/>
            <w:shd w:val="clear" w:color="auto" w:fill="auto"/>
            <w:vAlign w:val="center"/>
          </w:tcPr>
          <w:p w14:paraId="3183BF66" w14:textId="77777777" w:rsidR="00C93415" w:rsidRPr="006B649A" w:rsidRDefault="00C93415" w:rsidP="004E1359">
            <w:pPr>
              <w:jc w:val="left"/>
              <w:rPr>
                <w:snapToGrid w:val="0"/>
                <w:kern w:val="0"/>
              </w:rPr>
            </w:pPr>
            <w:r>
              <w:rPr>
                <w:rFonts w:hint="eastAsia"/>
                <w:sz w:val="20"/>
                <w:szCs w:val="20"/>
              </w:rPr>
              <w:t>RULE_NAME</w:t>
            </w:r>
          </w:p>
        </w:tc>
        <w:tc>
          <w:tcPr>
            <w:tcW w:w="1134" w:type="dxa"/>
            <w:shd w:val="clear" w:color="auto" w:fill="auto"/>
          </w:tcPr>
          <w:p w14:paraId="26527AE2"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4540E6E0" w14:textId="77777777" w:rsidR="00C93415" w:rsidRPr="00736667" w:rsidRDefault="00C93415" w:rsidP="004E1359">
            <w:pPr>
              <w:jc w:val="left"/>
              <w:rPr>
                <w:rFonts w:ascii="宋体" w:hAnsi="宋体"/>
                <w:snapToGrid w:val="0"/>
                <w:kern w:val="0"/>
              </w:rPr>
            </w:pPr>
          </w:p>
        </w:tc>
      </w:tr>
      <w:tr w:rsidR="0083649C" w:rsidRPr="00736667" w14:paraId="455D0E4C" w14:textId="77777777" w:rsidTr="00502847">
        <w:tc>
          <w:tcPr>
            <w:tcW w:w="1559" w:type="dxa"/>
            <w:shd w:val="clear" w:color="auto" w:fill="auto"/>
            <w:vAlign w:val="center"/>
          </w:tcPr>
          <w:p w14:paraId="7ACFC426" w14:textId="77777777" w:rsidR="0083649C" w:rsidRPr="006B649A" w:rsidRDefault="0083649C" w:rsidP="00502847">
            <w:pPr>
              <w:jc w:val="left"/>
              <w:rPr>
                <w:snapToGrid w:val="0"/>
                <w:kern w:val="0"/>
              </w:rPr>
            </w:pPr>
            <w:r>
              <w:rPr>
                <w:rFonts w:hint="eastAsia"/>
                <w:sz w:val="20"/>
                <w:szCs w:val="20"/>
              </w:rPr>
              <w:t>推送</w:t>
            </w:r>
            <w:r>
              <w:rPr>
                <w:sz w:val="20"/>
                <w:szCs w:val="20"/>
              </w:rPr>
              <w:t>类型</w:t>
            </w:r>
          </w:p>
        </w:tc>
        <w:tc>
          <w:tcPr>
            <w:tcW w:w="1701" w:type="dxa"/>
            <w:shd w:val="clear" w:color="auto" w:fill="auto"/>
            <w:vAlign w:val="center"/>
          </w:tcPr>
          <w:p w14:paraId="0FA4EFE7" w14:textId="77777777" w:rsidR="0083649C" w:rsidRPr="006B649A" w:rsidRDefault="0083649C" w:rsidP="00502847">
            <w:pPr>
              <w:jc w:val="left"/>
              <w:rPr>
                <w:snapToGrid w:val="0"/>
                <w:kern w:val="0"/>
              </w:rPr>
            </w:pPr>
            <w:r>
              <w:rPr>
                <w:sz w:val="20"/>
                <w:szCs w:val="20"/>
              </w:rPr>
              <w:t>PUSH_TYPE</w:t>
            </w:r>
          </w:p>
        </w:tc>
        <w:tc>
          <w:tcPr>
            <w:tcW w:w="1134" w:type="dxa"/>
            <w:shd w:val="clear" w:color="auto" w:fill="auto"/>
          </w:tcPr>
          <w:p w14:paraId="45941B67" w14:textId="77777777" w:rsidR="0083649C" w:rsidRPr="006B649A" w:rsidRDefault="0083649C" w:rsidP="00502847">
            <w:pPr>
              <w:jc w:val="left"/>
              <w:rPr>
                <w:snapToGrid w:val="0"/>
                <w:kern w:val="0"/>
              </w:rPr>
            </w:pPr>
            <w:r>
              <w:rPr>
                <w:rFonts w:hint="eastAsia"/>
                <w:snapToGrid w:val="0"/>
                <w:kern w:val="0"/>
              </w:rPr>
              <w:t>Y</w:t>
            </w:r>
          </w:p>
        </w:tc>
        <w:tc>
          <w:tcPr>
            <w:tcW w:w="3119" w:type="dxa"/>
            <w:shd w:val="clear" w:color="auto" w:fill="auto"/>
          </w:tcPr>
          <w:p w14:paraId="5DEC17E1" w14:textId="77777777" w:rsidR="0083649C" w:rsidRPr="00736667" w:rsidRDefault="0083649C" w:rsidP="00502847">
            <w:pPr>
              <w:jc w:val="left"/>
              <w:rPr>
                <w:rFonts w:ascii="宋体" w:hAnsi="宋体"/>
                <w:snapToGrid w:val="0"/>
                <w:kern w:val="0"/>
              </w:rPr>
            </w:pPr>
          </w:p>
        </w:tc>
      </w:tr>
      <w:tr w:rsidR="00C93415" w:rsidRPr="00736667" w14:paraId="7B89685D" w14:textId="77777777" w:rsidTr="004E1359">
        <w:tc>
          <w:tcPr>
            <w:tcW w:w="1559" w:type="dxa"/>
            <w:shd w:val="clear" w:color="auto" w:fill="auto"/>
            <w:vAlign w:val="center"/>
          </w:tcPr>
          <w:p w14:paraId="4151B344" w14:textId="77777777" w:rsidR="00C93415" w:rsidRPr="006B649A" w:rsidRDefault="00C93415" w:rsidP="004E1359">
            <w:pPr>
              <w:jc w:val="left"/>
              <w:rPr>
                <w:snapToGrid w:val="0"/>
                <w:kern w:val="0"/>
              </w:rPr>
            </w:pPr>
            <w:r>
              <w:rPr>
                <w:rFonts w:hint="eastAsia"/>
                <w:sz w:val="20"/>
                <w:szCs w:val="20"/>
              </w:rPr>
              <w:t>规则值</w:t>
            </w:r>
          </w:p>
        </w:tc>
        <w:tc>
          <w:tcPr>
            <w:tcW w:w="1701" w:type="dxa"/>
            <w:shd w:val="clear" w:color="auto" w:fill="auto"/>
            <w:vAlign w:val="center"/>
          </w:tcPr>
          <w:p w14:paraId="76571669" w14:textId="77777777" w:rsidR="00C93415" w:rsidRPr="006B649A" w:rsidRDefault="00C93415" w:rsidP="004E1359">
            <w:pPr>
              <w:jc w:val="left"/>
              <w:rPr>
                <w:snapToGrid w:val="0"/>
                <w:kern w:val="0"/>
              </w:rPr>
            </w:pPr>
            <w:r>
              <w:rPr>
                <w:rFonts w:hint="eastAsia"/>
                <w:sz w:val="20"/>
                <w:szCs w:val="20"/>
              </w:rPr>
              <w:t>RULE_VALUE</w:t>
            </w:r>
          </w:p>
        </w:tc>
        <w:tc>
          <w:tcPr>
            <w:tcW w:w="1134" w:type="dxa"/>
            <w:shd w:val="clear" w:color="auto" w:fill="auto"/>
          </w:tcPr>
          <w:p w14:paraId="0603AAC4"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55BAD4FA" w14:textId="77777777" w:rsidR="00C93415" w:rsidRPr="00736667" w:rsidRDefault="00C93415" w:rsidP="004E1359">
            <w:pPr>
              <w:jc w:val="left"/>
              <w:rPr>
                <w:rFonts w:ascii="宋体" w:hAnsi="宋体"/>
                <w:snapToGrid w:val="0"/>
                <w:kern w:val="0"/>
              </w:rPr>
            </w:pPr>
          </w:p>
        </w:tc>
      </w:tr>
      <w:tr w:rsidR="00803A8D" w:rsidRPr="00736667" w14:paraId="575CB3D3" w14:textId="77777777" w:rsidTr="004E1359">
        <w:tc>
          <w:tcPr>
            <w:tcW w:w="1559" w:type="dxa"/>
            <w:shd w:val="clear" w:color="auto" w:fill="auto"/>
            <w:vAlign w:val="center"/>
          </w:tcPr>
          <w:p w14:paraId="097A40B6" w14:textId="24F05451" w:rsidR="00803A8D" w:rsidRDefault="00803A8D" w:rsidP="004E1359">
            <w:pPr>
              <w:jc w:val="left"/>
              <w:rPr>
                <w:sz w:val="20"/>
                <w:szCs w:val="20"/>
              </w:rPr>
            </w:pPr>
            <w:r>
              <w:rPr>
                <w:rFonts w:hint="eastAsia"/>
                <w:sz w:val="20"/>
                <w:szCs w:val="20"/>
              </w:rPr>
              <w:t>用户等级</w:t>
            </w:r>
          </w:p>
        </w:tc>
        <w:tc>
          <w:tcPr>
            <w:tcW w:w="1701" w:type="dxa"/>
            <w:shd w:val="clear" w:color="auto" w:fill="auto"/>
            <w:vAlign w:val="center"/>
          </w:tcPr>
          <w:p w14:paraId="32112AE8" w14:textId="77777777" w:rsidR="00803A8D" w:rsidRDefault="00803A8D" w:rsidP="004E1359">
            <w:pPr>
              <w:jc w:val="left"/>
              <w:rPr>
                <w:sz w:val="20"/>
                <w:szCs w:val="20"/>
              </w:rPr>
            </w:pPr>
          </w:p>
        </w:tc>
        <w:tc>
          <w:tcPr>
            <w:tcW w:w="1134" w:type="dxa"/>
            <w:shd w:val="clear" w:color="auto" w:fill="auto"/>
          </w:tcPr>
          <w:p w14:paraId="57A7E73D" w14:textId="77777777" w:rsidR="00803A8D" w:rsidRDefault="00803A8D" w:rsidP="004E1359">
            <w:pPr>
              <w:jc w:val="left"/>
              <w:rPr>
                <w:snapToGrid w:val="0"/>
                <w:kern w:val="0"/>
              </w:rPr>
            </w:pPr>
          </w:p>
        </w:tc>
        <w:tc>
          <w:tcPr>
            <w:tcW w:w="3119" w:type="dxa"/>
            <w:shd w:val="clear" w:color="auto" w:fill="auto"/>
          </w:tcPr>
          <w:p w14:paraId="5F5EEAA5" w14:textId="77777777" w:rsidR="00803A8D" w:rsidRPr="00736667" w:rsidRDefault="00803A8D" w:rsidP="004E1359">
            <w:pPr>
              <w:jc w:val="left"/>
              <w:rPr>
                <w:rFonts w:ascii="宋体" w:hAnsi="宋体"/>
                <w:snapToGrid w:val="0"/>
                <w:kern w:val="0"/>
              </w:rPr>
            </w:pPr>
          </w:p>
        </w:tc>
      </w:tr>
      <w:tr w:rsidR="00803A8D" w:rsidRPr="00736667" w14:paraId="5102634B" w14:textId="77777777" w:rsidTr="004E1359">
        <w:tc>
          <w:tcPr>
            <w:tcW w:w="1559" w:type="dxa"/>
            <w:shd w:val="clear" w:color="auto" w:fill="auto"/>
            <w:vAlign w:val="center"/>
          </w:tcPr>
          <w:p w14:paraId="10720024" w14:textId="5991FBF8" w:rsidR="00803A8D" w:rsidRDefault="00B01021" w:rsidP="004E1359">
            <w:pPr>
              <w:jc w:val="left"/>
              <w:rPr>
                <w:sz w:val="20"/>
                <w:szCs w:val="20"/>
              </w:rPr>
            </w:pPr>
            <w:r>
              <w:rPr>
                <w:rFonts w:hint="eastAsia"/>
                <w:sz w:val="20"/>
                <w:szCs w:val="20"/>
              </w:rPr>
              <w:t>规则类别</w:t>
            </w:r>
          </w:p>
        </w:tc>
        <w:tc>
          <w:tcPr>
            <w:tcW w:w="1701" w:type="dxa"/>
            <w:shd w:val="clear" w:color="auto" w:fill="auto"/>
            <w:vAlign w:val="center"/>
          </w:tcPr>
          <w:p w14:paraId="007C24EC" w14:textId="77777777" w:rsidR="00803A8D" w:rsidRDefault="00803A8D" w:rsidP="004E1359">
            <w:pPr>
              <w:jc w:val="left"/>
              <w:rPr>
                <w:sz w:val="20"/>
                <w:szCs w:val="20"/>
              </w:rPr>
            </w:pPr>
          </w:p>
        </w:tc>
        <w:tc>
          <w:tcPr>
            <w:tcW w:w="1134" w:type="dxa"/>
            <w:shd w:val="clear" w:color="auto" w:fill="auto"/>
          </w:tcPr>
          <w:p w14:paraId="35A11BEC" w14:textId="77777777" w:rsidR="00803A8D" w:rsidRDefault="00803A8D" w:rsidP="004E1359">
            <w:pPr>
              <w:jc w:val="left"/>
              <w:rPr>
                <w:snapToGrid w:val="0"/>
                <w:kern w:val="0"/>
              </w:rPr>
            </w:pPr>
          </w:p>
        </w:tc>
        <w:tc>
          <w:tcPr>
            <w:tcW w:w="3119" w:type="dxa"/>
            <w:shd w:val="clear" w:color="auto" w:fill="auto"/>
          </w:tcPr>
          <w:p w14:paraId="00B8EA55" w14:textId="77777777" w:rsidR="00803A8D" w:rsidRPr="00736667" w:rsidRDefault="00803A8D" w:rsidP="004E1359">
            <w:pPr>
              <w:jc w:val="left"/>
              <w:rPr>
                <w:rFonts w:ascii="宋体" w:hAnsi="宋体"/>
                <w:snapToGrid w:val="0"/>
                <w:kern w:val="0"/>
              </w:rPr>
            </w:pPr>
          </w:p>
        </w:tc>
      </w:tr>
    </w:tbl>
    <w:p w14:paraId="6175A70D"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799693E2" w14:textId="77777777" w:rsidR="00C93415" w:rsidRPr="00C56A4E" w:rsidRDefault="00C93415" w:rsidP="00C93415"/>
    <w:p w14:paraId="20B4301A" w14:textId="77777777" w:rsidR="00C93415" w:rsidRDefault="00C93415" w:rsidP="00041BC9">
      <w:pPr>
        <w:pStyle w:val="5"/>
      </w:pPr>
      <w:r w:rsidRPr="00A52328">
        <w:rPr>
          <w:rFonts w:hint="eastAsia"/>
        </w:rPr>
        <w:t>输出</w:t>
      </w:r>
    </w:p>
    <w:p w14:paraId="3BA6179C"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D9C0AE9" w14:textId="77777777" w:rsidTr="004E1359">
        <w:tc>
          <w:tcPr>
            <w:tcW w:w="1559" w:type="dxa"/>
            <w:shd w:val="clear" w:color="auto" w:fill="E0E0E0"/>
          </w:tcPr>
          <w:p w14:paraId="6DE47E0E" w14:textId="77777777" w:rsidR="00C93415" w:rsidRPr="00736667" w:rsidRDefault="00C93415" w:rsidP="004E1359">
            <w:pPr>
              <w:jc w:val="center"/>
              <w:rPr>
                <w:b/>
                <w:snapToGrid w:val="0"/>
                <w:kern w:val="0"/>
              </w:rPr>
            </w:pPr>
            <w:r w:rsidRPr="00736667">
              <w:rPr>
                <w:rFonts w:hint="eastAsia"/>
                <w:b/>
                <w:snapToGrid w:val="0"/>
                <w:kern w:val="0"/>
              </w:rPr>
              <w:lastRenderedPageBreak/>
              <w:t>输入要素</w:t>
            </w:r>
          </w:p>
        </w:tc>
        <w:tc>
          <w:tcPr>
            <w:tcW w:w="1701" w:type="dxa"/>
            <w:shd w:val="clear" w:color="auto" w:fill="E0E0E0"/>
          </w:tcPr>
          <w:p w14:paraId="71C4DCBD"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8553007"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7204FA3"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37C989EA" w14:textId="77777777" w:rsidTr="004E1359">
        <w:tc>
          <w:tcPr>
            <w:tcW w:w="1559" w:type="dxa"/>
            <w:shd w:val="clear" w:color="auto" w:fill="auto"/>
          </w:tcPr>
          <w:p w14:paraId="465B7FA9"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F3D4944"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2D308B7F"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A646027" w14:textId="77777777" w:rsidR="00C93415" w:rsidRPr="00736667" w:rsidRDefault="00C93415" w:rsidP="004E1359">
            <w:pPr>
              <w:jc w:val="left"/>
              <w:rPr>
                <w:rFonts w:ascii="宋体" w:hAnsi="宋体"/>
                <w:snapToGrid w:val="0"/>
                <w:kern w:val="0"/>
              </w:rPr>
            </w:pPr>
          </w:p>
        </w:tc>
      </w:tr>
      <w:tr w:rsidR="00C93415" w:rsidRPr="00736667" w14:paraId="3E695F09" w14:textId="77777777" w:rsidTr="004E1359">
        <w:tc>
          <w:tcPr>
            <w:tcW w:w="1559" w:type="dxa"/>
            <w:shd w:val="clear" w:color="auto" w:fill="auto"/>
          </w:tcPr>
          <w:p w14:paraId="49BCB65E"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67ACFE40"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72A2CFBD"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B08747A" w14:textId="77777777" w:rsidR="00C93415" w:rsidRPr="00736667" w:rsidRDefault="00C93415" w:rsidP="004E1359">
            <w:pPr>
              <w:jc w:val="left"/>
              <w:rPr>
                <w:rFonts w:ascii="宋体" w:hAnsi="宋体"/>
                <w:snapToGrid w:val="0"/>
                <w:kern w:val="0"/>
              </w:rPr>
            </w:pPr>
          </w:p>
        </w:tc>
      </w:tr>
    </w:tbl>
    <w:p w14:paraId="6B6FB9B4" w14:textId="77777777" w:rsidR="00C93415" w:rsidRPr="00F27462" w:rsidRDefault="00C93415" w:rsidP="00C93415">
      <w:pPr>
        <w:ind w:firstLineChars="300" w:firstLine="630"/>
      </w:pPr>
      <w:r>
        <w:rPr>
          <w:rFonts w:hint="eastAsia"/>
        </w:rPr>
        <w:t>如果有错误建议直接返回协议体或者抛出异常</w:t>
      </w:r>
    </w:p>
    <w:p w14:paraId="38341BA3" w14:textId="77777777" w:rsidR="00C93415" w:rsidRPr="006B649A" w:rsidRDefault="00C93415" w:rsidP="00C93415"/>
    <w:p w14:paraId="42150FC3" w14:textId="77777777" w:rsidR="00C93415" w:rsidRPr="0082647F" w:rsidRDefault="00C93415" w:rsidP="00041BC9">
      <w:pPr>
        <w:pStyle w:val="4"/>
      </w:pPr>
      <w:r>
        <w:rPr>
          <w:rFonts w:hint="eastAsia"/>
        </w:rPr>
        <w:t>业务推送</w:t>
      </w:r>
      <w:r>
        <w:t>规则</w:t>
      </w:r>
      <w:r>
        <w:rPr>
          <w:rFonts w:hint="eastAsia"/>
        </w:rPr>
        <w:t>修改</w:t>
      </w:r>
    </w:p>
    <w:p w14:paraId="3D0A739F" w14:textId="77777777" w:rsidR="00C93415" w:rsidRDefault="00C93415" w:rsidP="00041BC9">
      <w:pPr>
        <w:pStyle w:val="5"/>
      </w:pPr>
      <w:r>
        <w:rPr>
          <w:rFonts w:hint="eastAsia"/>
        </w:rPr>
        <w:t>功能</w:t>
      </w:r>
      <w:r>
        <w:t>描述</w:t>
      </w:r>
    </w:p>
    <w:p w14:paraId="5502750D" w14:textId="77777777" w:rsidR="00C93415" w:rsidRPr="00A9755C" w:rsidRDefault="00C93415" w:rsidP="00C93415">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管理端修改</w:t>
      </w:r>
      <w:r w:rsidRPr="009340D2">
        <w:rPr>
          <w:rFonts w:ascii="宋体" w:hAnsi="宋体" w:hint="eastAsia"/>
          <w:kern w:val="0"/>
          <w:sz w:val="24"/>
          <w:szCs w:val="21"/>
        </w:rPr>
        <w:t>业务推送</w:t>
      </w:r>
      <w:r w:rsidRPr="009340D2">
        <w:rPr>
          <w:rFonts w:ascii="宋体" w:hAnsi="宋体"/>
          <w:kern w:val="0"/>
          <w:sz w:val="24"/>
          <w:szCs w:val="21"/>
        </w:rPr>
        <w:t>规则</w:t>
      </w:r>
    </w:p>
    <w:p w14:paraId="5A5148D7" w14:textId="77777777" w:rsidR="00C93415" w:rsidRPr="00676A58" w:rsidRDefault="00C93415" w:rsidP="00041BC9">
      <w:pPr>
        <w:pStyle w:val="5"/>
      </w:pPr>
      <w:r w:rsidRPr="00676A58">
        <w:rPr>
          <w:rFonts w:hint="eastAsia"/>
        </w:rPr>
        <w:t>处理流程</w:t>
      </w:r>
    </w:p>
    <w:p w14:paraId="7B644721" w14:textId="77777777" w:rsidR="00C93415" w:rsidRDefault="00C93415">
      <w:pPr>
        <w:pStyle w:val="afb"/>
        <w:numPr>
          <w:ilvl w:val="0"/>
          <w:numId w:val="194"/>
        </w:numPr>
        <w:tabs>
          <w:tab w:val="left" w:pos="0"/>
          <w:tab w:val="left" w:pos="90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64" w:author="wangq" w:date="2017-08-21T17:25:00Z">
          <w:pPr>
            <w:pStyle w:val="afb"/>
            <w:numPr>
              <w:numId w:val="222"/>
            </w:numPr>
            <w:tabs>
              <w:tab w:val="left" w:pos="0"/>
              <w:tab w:val="left" w:pos="900"/>
              <w:tab w:val="left" w:pos="168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hint="eastAsia"/>
          <w:kern w:val="0"/>
          <w:sz w:val="24"/>
          <w:szCs w:val="21"/>
        </w:rPr>
        <w:t>输入规则相关信息</w:t>
      </w:r>
    </w:p>
    <w:p w14:paraId="5109B3D3" w14:textId="77777777" w:rsidR="00C93415" w:rsidRPr="006B649A" w:rsidRDefault="00C93415">
      <w:pPr>
        <w:pStyle w:val="afb"/>
        <w:numPr>
          <w:ilvl w:val="0"/>
          <w:numId w:val="19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Cs w:val="21"/>
        </w:rPr>
        <w:pPrChange w:id="765" w:author="wangq" w:date="2017-08-21T17:25:00Z">
          <w:pPr>
            <w:pStyle w:val="afb"/>
            <w:numPr>
              <w:numId w:val="222"/>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260" w:firstLineChars="0" w:hanging="360"/>
            <w:jc w:val="left"/>
          </w:pPr>
        </w:pPrChange>
      </w:pPr>
      <w:r>
        <w:rPr>
          <w:rFonts w:ascii="宋体" w:hAnsi="宋体"/>
          <w:kern w:val="0"/>
          <w:sz w:val="24"/>
          <w:szCs w:val="21"/>
        </w:rPr>
        <w:t>调用微服务</w:t>
      </w:r>
    </w:p>
    <w:p w14:paraId="7C4482C9"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427D25D6" w14:textId="77777777" w:rsidTr="004E1359">
        <w:tc>
          <w:tcPr>
            <w:tcW w:w="1559" w:type="dxa"/>
            <w:shd w:val="clear" w:color="auto" w:fill="E0E0E0"/>
          </w:tcPr>
          <w:p w14:paraId="6B5A50C1"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02D8E026"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51BB1CC"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280CE75"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29CF3096" w14:textId="77777777" w:rsidTr="004E1359">
        <w:tc>
          <w:tcPr>
            <w:tcW w:w="1559" w:type="dxa"/>
            <w:shd w:val="clear" w:color="auto" w:fill="auto"/>
          </w:tcPr>
          <w:p w14:paraId="56215995" w14:textId="77777777" w:rsidR="00C93415" w:rsidRPr="00C40B3B" w:rsidRDefault="00C93415" w:rsidP="004E1359">
            <w:pPr>
              <w:jc w:val="left"/>
              <w:rPr>
                <w:rFonts w:ascii="宋体" w:hAnsi="宋体"/>
                <w:snapToGrid w:val="0"/>
                <w:kern w:val="0"/>
              </w:rPr>
            </w:pPr>
            <w:r w:rsidRPr="006B649A">
              <w:rPr>
                <w:rFonts w:hint="eastAsia"/>
                <w:snapToGrid w:val="0"/>
                <w:kern w:val="0"/>
              </w:rPr>
              <w:t>TOKEN</w:t>
            </w:r>
          </w:p>
        </w:tc>
        <w:tc>
          <w:tcPr>
            <w:tcW w:w="1701" w:type="dxa"/>
            <w:shd w:val="clear" w:color="auto" w:fill="auto"/>
          </w:tcPr>
          <w:p w14:paraId="587696F9" w14:textId="77777777" w:rsidR="00C93415" w:rsidRPr="00162C34" w:rsidRDefault="00C93415" w:rsidP="004E1359">
            <w:pPr>
              <w:jc w:val="left"/>
              <w:rPr>
                <w:rFonts w:ascii="宋体" w:hAnsi="宋体"/>
                <w:snapToGrid w:val="0"/>
                <w:kern w:val="0"/>
              </w:rPr>
            </w:pPr>
            <w:r w:rsidRPr="006B649A">
              <w:rPr>
                <w:rFonts w:hint="eastAsia"/>
                <w:snapToGrid w:val="0"/>
                <w:kern w:val="0"/>
              </w:rPr>
              <w:t>TOKEN</w:t>
            </w:r>
          </w:p>
        </w:tc>
        <w:tc>
          <w:tcPr>
            <w:tcW w:w="1134" w:type="dxa"/>
            <w:shd w:val="clear" w:color="auto" w:fill="auto"/>
          </w:tcPr>
          <w:p w14:paraId="588AB33C" w14:textId="77777777" w:rsidR="00C93415" w:rsidRDefault="00C93415" w:rsidP="004E1359">
            <w:pPr>
              <w:jc w:val="left"/>
              <w:rPr>
                <w:rFonts w:ascii="宋体" w:hAnsi="宋体"/>
                <w:snapToGrid w:val="0"/>
                <w:kern w:val="0"/>
              </w:rPr>
            </w:pPr>
            <w:r w:rsidRPr="006B649A">
              <w:rPr>
                <w:rFonts w:hint="eastAsia"/>
                <w:snapToGrid w:val="0"/>
                <w:kern w:val="0"/>
              </w:rPr>
              <w:t>Y</w:t>
            </w:r>
          </w:p>
        </w:tc>
        <w:tc>
          <w:tcPr>
            <w:tcW w:w="3119" w:type="dxa"/>
            <w:shd w:val="clear" w:color="auto" w:fill="auto"/>
          </w:tcPr>
          <w:p w14:paraId="5C0AEA66" w14:textId="77777777" w:rsidR="00C93415" w:rsidRPr="00736667" w:rsidRDefault="00C93415" w:rsidP="004E1359">
            <w:pPr>
              <w:jc w:val="left"/>
              <w:rPr>
                <w:rFonts w:ascii="宋体" w:hAnsi="宋体"/>
                <w:snapToGrid w:val="0"/>
                <w:kern w:val="0"/>
              </w:rPr>
            </w:pPr>
          </w:p>
        </w:tc>
      </w:tr>
      <w:tr w:rsidR="00C93415" w:rsidRPr="00736667" w14:paraId="08300E6B" w14:textId="77777777" w:rsidTr="004E1359">
        <w:tc>
          <w:tcPr>
            <w:tcW w:w="1559" w:type="dxa"/>
            <w:shd w:val="clear" w:color="auto" w:fill="auto"/>
            <w:vAlign w:val="center"/>
          </w:tcPr>
          <w:p w14:paraId="0C87A2B1" w14:textId="77777777" w:rsidR="00C93415" w:rsidRDefault="00C93415" w:rsidP="004E1359">
            <w:pPr>
              <w:jc w:val="left"/>
              <w:rPr>
                <w:sz w:val="20"/>
                <w:szCs w:val="20"/>
              </w:rPr>
            </w:pPr>
            <w:r>
              <w:rPr>
                <w:rFonts w:hint="eastAsia"/>
                <w:sz w:val="20"/>
                <w:szCs w:val="20"/>
              </w:rPr>
              <w:t>规则主键</w:t>
            </w:r>
          </w:p>
        </w:tc>
        <w:tc>
          <w:tcPr>
            <w:tcW w:w="1701" w:type="dxa"/>
            <w:shd w:val="clear" w:color="auto" w:fill="auto"/>
            <w:vAlign w:val="center"/>
          </w:tcPr>
          <w:p w14:paraId="4A791C9E" w14:textId="77777777" w:rsidR="00C93415" w:rsidRPr="006B649A" w:rsidRDefault="00C93415" w:rsidP="004E1359">
            <w:pPr>
              <w:jc w:val="left"/>
              <w:rPr>
                <w:i/>
                <w:sz w:val="20"/>
                <w:szCs w:val="20"/>
              </w:rPr>
            </w:pPr>
            <w:r w:rsidRPr="005E6787">
              <w:rPr>
                <w:sz w:val="20"/>
                <w:szCs w:val="20"/>
              </w:rPr>
              <w:t>LEVEL_RULE_ID</w:t>
            </w:r>
          </w:p>
        </w:tc>
        <w:tc>
          <w:tcPr>
            <w:tcW w:w="1134" w:type="dxa"/>
            <w:shd w:val="clear" w:color="auto" w:fill="auto"/>
          </w:tcPr>
          <w:p w14:paraId="234BBBB5"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2B6CCE38" w14:textId="77777777" w:rsidR="00C93415" w:rsidRPr="00736667" w:rsidRDefault="00C93415" w:rsidP="004E1359">
            <w:pPr>
              <w:jc w:val="left"/>
              <w:rPr>
                <w:rFonts w:ascii="宋体" w:hAnsi="宋体"/>
                <w:snapToGrid w:val="0"/>
                <w:kern w:val="0"/>
              </w:rPr>
            </w:pPr>
          </w:p>
        </w:tc>
      </w:tr>
      <w:tr w:rsidR="00C93415" w:rsidRPr="00736667" w14:paraId="20E108B9" w14:textId="77777777" w:rsidTr="004E1359">
        <w:tc>
          <w:tcPr>
            <w:tcW w:w="1559" w:type="dxa"/>
            <w:shd w:val="clear" w:color="auto" w:fill="auto"/>
            <w:vAlign w:val="center"/>
          </w:tcPr>
          <w:p w14:paraId="36A5CAB4" w14:textId="77777777" w:rsidR="00C93415" w:rsidRPr="006B649A" w:rsidRDefault="00C93415" w:rsidP="004E1359">
            <w:pPr>
              <w:jc w:val="left"/>
              <w:rPr>
                <w:snapToGrid w:val="0"/>
                <w:kern w:val="0"/>
              </w:rPr>
            </w:pPr>
            <w:r>
              <w:rPr>
                <w:rFonts w:hint="eastAsia"/>
                <w:sz w:val="20"/>
                <w:szCs w:val="20"/>
              </w:rPr>
              <w:t>规则代码</w:t>
            </w:r>
          </w:p>
        </w:tc>
        <w:tc>
          <w:tcPr>
            <w:tcW w:w="1701" w:type="dxa"/>
            <w:shd w:val="clear" w:color="auto" w:fill="auto"/>
            <w:vAlign w:val="center"/>
          </w:tcPr>
          <w:p w14:paraId="115E3F33" w14:textId="77777777" w:rsidR="00C93415" w:rsidRPr="006B649A" w:rsidRDefault="00C93415" w:rsidP="004E1359">
            <w:pPr>
              <w:jc w:val="left"/>
              <w:rPr>
                <w:snapToGrid w:val="0"/>
                <w:kern w:val="0"/>
              </w:rPr>
            </w:pPr>
            <w:r>
              <w:rPr>
                <w:rFonts w:hint="eastAsia"/>
                <w:sz w:val="20"/>
                <w:szCs w:val="20"/>
              </w:rPr>
              <w:t>RULE_CODE</w:t>
            </w:r>
          </w:p>
        </w:tc>
        <w:tc>
          <w:tcPr>
            <w:tcW w:w="1134" w:type="dxa"/>
            <w:shd w:val="clear" w:color="auto" w:fill="auto"/>
          </w:tcPr>
          <w:p w14:paraId="67AB38E7"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2EB2EAA8" w14:textId="77777777" w:rsidR="00C93415" w:rsidRPr="00736667" w:rsidRDefault="00C93415" w:rsidP="004E1359">
            <w:pPr>
              <w:jc w:val="left"/>
              <w:rPr>
                <w:rFonts w:ascii="宋体" w:hAnsi="宋体"/>
                <w:snapToGrid w:val="0"/>
                <w:kern w:val="0"/>
              </w:rPr>
            </w:pPr>
          </w:p>
        </w:tc>
      </w:tr>
      <w:tr w:rsidR="00C93415" w:rsidRPr="00736667" w14:paraId="1440D389" w14:textId="77777777" w:rsidTr="004E1359">
        <w:tc>
          <w:tcPr>
            <w:tcW w:w="1559" w:type="dxa"/>
            <w:shd w:val="clear" w:color="auto" w:fill="auto"/>
            <w:vAlign w:val="center"/>
          </w:tcPr>
          <w:p w14:paraId="741864F0" w14:textId="77777777" w:rsidR="00C93415" w:rsidRPr="006B649A" w:rsidRDefault="00C93415" w:rsidP="004E1359">
            <w:pPr>
              <w:jc w:val="left"/>
              <w:rPr>
                <w:snapToGrid w:val="0"/>
                <w:kern w:val="0"/>
              </w:rPr>
            </w:pPr>
            <w:r>
              <w:rPr>
                <w:rFonts w:hint="eastAsia"/>
                <w:sz w:val="20"/>
                <w:szCs w:val="20"/>
              </w:rPr>
              <w:t>规则名称</w:t>
            </w:r>
          </w:p>
        </w:tc>
        <w:tc>
          <w:tcPr>
            <w:tcW w:w="1701" w:type="dxa"/>
            <w:shd w:val="clear" w:color="auto" w:fill="auto"/>
            <w:vAlign w:val="center"/>
          </w:tcPr>
          <w:p w14:paraId="66E5532E" w14:textId="77777777" w:rsidR="00C93415" w:rsidRPr="006B649A" w:rsidRDefault="00C93415" w:rsidP="004E1359">
            <w:pPr>
              <w:jc w:val="left"/>
              <w:rPr>
                <w:snapToGrid w:val="0"/>
                <w:kern w:val="0"/>
              </w:rPr>
            </w:pPr>
            <w:r>
              <w:rPr>
                <w:rFonts w:hint="eastAsia"/>
                <w:sz w:val="20"/>
                <w:szCs w:val="20"/>
              </w:rPr>
              <w:t>RULE_NAME</w:t>
            </w:r>
          </w:p>
        </w:tc>
        <w:tc>
          <w:tcPr>
            <w:tcW w:w="1134" w:type="dxa"/>
            <w:shd w:val="clear" w:color="auto" w:fill="auto"/>
          </w:tcPr>
          <w:p w14:paraId="06B4FFA1"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68BF76E3" w14:textId="77777777" w:rsidR="00C93415" w:rsidRPr="00736667" w:rsidRDefault="00C93415" w:rsidP="004E1359">
            <w:pPr>
              <w:jc w:val="left"/>
              <w:rPr>
                <w:rFonts w:ascii="宋体" w:hAnsi="宋体"/>
                <w:snapToGrid w:val="0"/>
                <w:kern w:val="0"/>
              </w:rPr>
            </w:pPr>
          </w:p>
        </w:tc>
      </w:tr>
      <w:tr w:rsidR="00C93415" w:rsidRPr="00736667" w14:paraId="1E6C9637" w14:textId="77777777" w:rsidTr="004E1359">
        <w:tc>
          <w:tcPr>
            <w:tcW w:w="1559" w:type="dxa"/>
            <w:shd w:val="clear" w:color="auto" w:fill="auto"/>
            <w:vAlign w:val="center"/>
          </w:tcPr>
          <w:p w14:paraId="15FFE5EB" w14:textId="77777777" w:rsidR="00C93415" w:rsidRDefault="00C93415" w:rsidP="004E1359">
            <w:pPr>
              <w:jc w:val="left"/>
              <w:rPr>
                <w:sz w:val="20"/>
                <w:szCs w:val="20"/>
              </w:rPr>
            </w:pPr>
            <w:r>
              <w:rPr>
                <w:rFonts w:hint="eastAsia"/>
                <w:sz w:val="20"/>
                <w:szCs w:val="20"/>
              </w:rPr>
              <w:t>状态（启用</w:t>
            </w:r>
            <w:r>
              <w:rPr>
                <w:rFonts w:hint="eastAsia"/>
                <w:sz w:val="20"/>
                <w:szCs w:val="20"/>
              </w:rPr>
              <w:t xml:space="preserve"> 0 </w:t>
            </w:r>
            <w:r>
              <w:rPr>
                <w:rFonts w:hint="eastAsia"/>
                <w:sz w:val="20"/>
                <w:szCs w:val="20"/>
              </w:rPr>
              <w:t>停用</w:t>
            </w:r>
            <w:r>
              <w:rPr>
                <w:rFonts w:hint="eastAsia"/>
                <w:sz w:val="20"/>
                <w:szCs w:val="20"/>
              </w:rPr>
              <w:t>1</w:t>
            </w:r>
            <w:r>
              <w:rPr>
                <w:rFonts w:hint="eastAsia"/>
                <w:sz w:val="20"/>
                <w:szCs w:val="20"/>
              </w:rPr>
              <w:t>）</w:t>
            </w:r>
          </w:p>
        </w:tc>
        <w:tc>
          <w:tcPr>
            <w:tcW w:w="1701" w:type="dxa"/>
            <w:shd w:val="clear" w:color="auto" w:fill="auto"/>
            <w:vAlign w:val="center"/>
          </w:tcPr>
          <w:p w14:paraId="15243639" w14:textId="77777777" w:rsidR="00C93415" w:rsidRDefault="00C93415" w:rsidP="004E1359">
            <w:pPr>
              <w:jc w:val="left"/>
              <w:rPr>
                <w:sz w:val="20"/>
                <w:szCs w:val="20"/>
              </w:rPr>
            </w:pPr>
            <w:r w:rsidRPr="00712B5A">
              <w:rPr>
                <w:sz w:val="20"/>
                <w:szCs w:val="20"/>
              </w:rPr>
              <w:t>STATUS</w:t>
            </w:r>
          </w:p>
        </w:tc>
        <w:tc>
          <w:tcPr>
            <w:tcW w:w="1134" w:type="dxa"/>
            <w:shd w:val="clear" w:color="auto" w:fill="auto"/>
          </w:tcPr>
          <w:p w14:paraId="2940F7FC" w14:textId="77777777" w:rsidR="00C93415" w:rsidRDefault="00C93415" w:rsidP="004E1359">
            <w:pPr>
              <w:jc w:val="left"/>
              <w:rPr>
                <w:snapToGrid w:val="0"/>
                <w:kern w:val="0"/>
              </w:rPr>
            </w:pPr>
            <w:r>
              <w:rPr>
                <w:rFonts w:hint="eastAsia"/>
                <w:snapToGrid w:val="0"/>
                <w:kern w:val="0"/>
              </w:rPr>
              <w:t>Y</w:t>
            </w:r>
          </w:p>
        </w:tc>
        <w:tc>
          <w:tcPr>
            <w:tcW w:w="3119" w:type="dxa"/>
            <w:shd w:val="clear" w:color="auto" w:fill="auto"/>
          </w:tcPr>
          <w:p w14:paraId="3C7638C4" w14:textId="77777777" w:rsidR="00C93415" w:rsidRPr="00736667" w:rsidRDefault="00C93415" w:rsidP="004E1359">
            <w:pPr>
              <w:jc w:val="left"/>
              <w:rPr>
                <w:rFonts w:ascii="宋体" w:hAnsi="宋体"/>
                <w:snapToGrid w:val="0"/>
                <w:kern w:val="0"/>
              </w:rPr>
            </w:pPr>
            <w:r w:rsidRPr="00712B5A">
              <w:rPr>
                <w:rFonts w:ascii="宋体" w:hAnsi="宋体" w:hint="eastAsia"/>
                <w:snapToGrid w:val="0"/>
                <w:kern w:val="0"/>
              </w:rPr>
              <w:t>状态（启用 0 停用1）</w:t>
            </w:r>
          </w:p>
        </w:tc>
      </w:tr>
      <w:tr w:rsidR="0083649C" w:rsidRPr="00736667" w14:paraId="767945EA" w14:textId="77777777" w:rsidTr="00502847">
        <w:tc>
          <w:tcPr>
            <w:tcW w:w="1559" w:type="dxa"/>
            <w:shd w:val="clear" w:color="auto" w:fill="auto"/>
            <w:vAlign w:val="center"/>
          </w:tcPr>
          <w:p w14:paraId="1DFA413E" w14:textId="77777777" w:rsidR="0083649C" w:rsidRPr="006B649A" w:rsidRDefault="0083649C" w:rsidP="00502847">
            <w:pPr>
              <w:jc w:val="left"/>
              <w:rPr>
                <w:snapToGrid w:val="0"/>
                <w:kern w:val="0"/>
              </w:rPr>
            </w:pPr>
            <w:r>
              <w:rPr>
                <w:rFonts w:hint="eastAsia"/>
                <w:sz w:val="20"/>
                <w:szCs w:val="20"/>
              </w:rPr>
              <w:t>推送</w:t>
            </w:r>
            <w:r>
              <w:rPr>
                <w:sz w:val="20"/>
                <w:szCs w:val="20"/>
              </w:rPr>
              <w:t>类型</w:t>
            </w:r>
          </w:p>
        </w:tc>
        <w:tc>
          <w:tcPr>
            <w:tcW w:w="1701" w:type="dxa"/>
            <w:shd w:val="clear" w:color="auto" w:fill="auto"/>
            <w:vAlign w:val="center"/>
          </w:tcPr>
          <w:p w14:paraId="24A5B3E1" w14:textId="77777777" w:rsidR="0083649C" w:rsidRPr="006B649A" w:rsidRDefault="0083649C" w:rsidP="00502847">
            <w:pPr>
              <w:jc w:val="left"/>
              <w:rPr>
                <w:snapToGrid w:val="0"/>
                <w:kern w:val="0"/>
              </w:rPr>
            </w:pPr>
            <w:r>
              <w:rPr>
                <w:sz w:val="20"/>
                <w:szCs w:val="20"/>
              </w:rPr>
              <w:t>PUSH_TYPE</w:t>
            </w:r>
          </w:p>
        </w:tc>
        <w:tc>
          <w:tcPr>
            <w:tcW w:w="1134" w:type="dxa"/>
            <w:shd w:val="clear" w:color="auto" w:fill="auto"/>
          </w:tcPr>
          <w:p w14:paraId="03F275BD" w14:textId="77777777" w:rsidR="0083649C" w:rsidRPr="006B649A" w:rsidRDefault="0083649C" w:rsidP="00502847">
            <w:pPr>
              <w:jc w:val="left"/>
              <w:rPr>
                <w:snapToGrid w:val="0"/>
                <w:kern w:val="0"/>
              </w:rPr>
            </w:pPr>
            <w:r>
              <w:rPr>
                <w:rFonts w:hint="eastAsia"/>
                <w:snapToGrid w:val="0"/>
                <w:kern w:val="0"/>
              </w:rPr>
              <w:t>Y</w:t>
            </w:r>
          </w:p>
        </w:tc>
        <w:tc>
          <w:tcPr>
            <w:tcW w:w="3119" w:type="dxa"/>
            <w:shd w:val="clear" w:color="auto" w:fill="auto"/>
          </w:tcPr>
          <w:p w14:paraId="079B9394" w14:textId="77777777" w:rsidR="0083649C" w:rsidRPr="00736667" w:rsidRDefault="0083649C" w:rsidP="00502847">
            <w:pPr>
              <w:jc w:val="left"/>
              <w:rPr>
                <w:rFonts w:ascii="宋体" w:hAnsi="宋体"/>
                <w:snapToGrid w:val="0"/>
                <w:kern w:val="0"/>
              </w:rPr>
            </w:pPr>
          </w:p>
        </w:tc>
      </w:tr>
      <w:tr w:rsidR="00C93415" w:rsidRPr="00736667" w14:paraId="266C58BC" w14:textId="77777777" w:rsidTr="004E1359">
        <w:tc>
          <w:tcPr>
            <w:tcW w:w="1559" w:type="dxa"/>
            <w:shd w:val="clear" w:color="auto" w:fill="auto"/>
            <w:vAlign w:val="center"/>
          </w:tcPr>
          <w:p w14:paraId="46CB7BBF" w14:textId="77777777" w:rsidR="00C93415" w:rsidRPr="006B649A" w:rsidRDefault="00C93415" w:rsidP="004E1359">
            <w:pPr>
              <w:jc w:val="left"/>
              <w:rPr>
                <w:snapToGrid w:val="0"/>
                <w:kern w:val="0"/>
              </w:rPr>
            </w:pPr>
            <w:r>
              <w:rPr>
                <w:rFonts w:hint="eastAsia"/>
                <w:sz w:val="20"/>
                <w:szCs w:val="20"/>
              </w:rPr>
              <w:t>规则值</w:t>
            </w:r>
          </w:p>
        </w:tc>
        <w:tc>
          <w:tcPr>
            <w:tcW w:w="1701" w:type="dxa"/>
            <w:shd w:val="clear" w:color="auto" w:fill="auto"/>
            <w:vAlign w:val="center"/>
          </w:tcPr>
          <w:p w14:paraId="075717F8" w14:textId="77777777" w:rsidR="00C93415" w:rsidRPr="006B649A" w:rsidRDefault="00C93415" w:rsidP="004E1359">
            <w:pPr>
              <w:jc w:val="left"/>
              <w:rPr>
                <w:snapToGrid w:val="0"/>
                <w:kern w:val="0"/>
              </w:rPr>
            </w:pPr>
            <w:r>
              <w:rPr>
                <w:rFonts w:hint="eastAsia"/>
                <w:sz w:val="20"/>
                <w:szCs w:val="20"/>
              </w:rPr>
              <w:t>RULE_VALUE</w:t>
            </w:r>
          </w:p>
        </w:tc>
        <w:tc>
          <w:tcPr>
            <w:tcW w:w="1134" w:type="dxa"/>
            <w:shd w:val="clear" w:color="auto" w:fill="auto"/>
          </w:tcPr>
          <w:p w14:paraId="333F46CF" w14:textId="77777777" w:rsidR="00C93415" w:rsidRPr="006B649A" w:rsidRDefault="00C93415" w:rsidP="004E1359">
            <w:pPr>
              <w:jc w:val="left"/>
              <w:rPr>
                <w:snapToGrid w:val="0"/>
                <w:kern w:val="0"/>
              </w:rPr>
            </w:pPr>
            <w:r>
              <w:rPr>
                <w:rFonts w:hint="eastAsia"/>
                <w:snapToGrid w:val="0"/>
                <w:kern w:val="0"/>
              </w:rPr>
              <w:t>Y</w:t>
            </w:r>
          </w:p>
        </w:tc>
        <w:tc>
          <w:tcPr>
            <w:tcW w:w="3119" w:type="dxa"/>
            <w:shd w:val="clear" w:color="auto" w:fill="auto"/>
          </w:tcPr>
          <w:p w14:paraId="1D8C3224" w14:textId="77777777" w:rsidR="00C93415" w:rsidRPr="00736667" w:rsidRDefault="00C93415" w:rsidP="004E1359">
            <w:pPr>
              <w:jc w:val="left"/>
              <w:rPr>
                <w:rFonts w:ascii="宋体" w:hAnsi="宋体"/>
                <w:snapToGrid w:val="0"/>
                <w:kern w:val="0"/>
              </w:rPr>
            </w:pPr>
          </w:p>
        </w:tc>
      </w:tr>
      <w:tr w:rsidR="00803A8D" w:rsidRPr="00736667" w14:paraId="1F521F15" w14:textId="77777777" w:rsidTr="00803A8D">
        <w:tc>
          <w:tcPr>
            <w:tcW w:w="1559" w:type="dxa"/>
            <w:shd w:val="clear" w:color="auto" w:fill="auto"/>
            <w:vAlign w:val="center"/>
          </w:tcPr>
          <w:p w14:paraId="5362482D" w14:textId="77777777" w:rsidR="00803A8D" w:rsidRDefault="00803A8D" w:rsidP="00803A8D">
            <w:pPr>
              <w:jc w:val="left"/>
              <w:rPr>
                <w:sz w:val="20"/>
                <w:szCs w:val="20"/>
              </w:rPr>
            </w:pPr>
            <w:r>
              <w:rPr>
                <w:rFonts w:hint="eastAsia"/>
                <w:sz w:val="20"/>
                <w:szCs w:val="20"/>
              </w:rPr>
              <w:t>用户等级</w:t>
            </w:r>
          </w:p>
        </w:tc>
        <w:tc>
          <w:tcPr>
            <w:tcW w:w="1701" w:type="dxa"/>
            <w:shd w:val="clear" w:color="auto" w:fill="auto"/>
            <w:vAlign w:val="center"/>
          </w:tcPr>
          <w:p w14:paraId="7C77B565" w14:textId="77777777" w:rsidR="00803A8D" w:rsidRDefault="00803A8D" w:rsidP="00803A8D">
            <w:pPr>
              <w:jc w:val="left"/>
              <w:rPr>
                <w:sz w:val="20"/>
                <w:szCs w:val="20"/>
              </w:rPr>
            </w:pPr>
          </w:p>
        </w:tc>
        <w:tc>
          <w:tcPr>
            <w:tcW w:w="1134" w:type="dxa"/>
            <w:shd w:val="clear" w:color="auto" w:fill="auto"/>
          </w:tcPr>
          <w:p w14:paraId="1776D5BC" w14:textId="77777777" w:rsidR="00803A8D" w:rsidRDefault="00803A8D" w:rsidP="00803A8D">
            <w:pPr>
              <w:jc w:val="left"/>
              <w:rPr>
                <w:snapToGrid w:val="0"/>
                <w:kern w:val="0"/>
              </w:rPr>
            </w:pPr>
          </w:p>
        </w:tc>
        <w:tc>
          <w:tcPr>
            <w:tcW w:w="3119" w:type="dxa"/>
            <w:shd w:val="clear" w:color="auto" w:fill="auto"/>
          </w:tcPr>
          <w:p w14:paraId="44F25275" w14:textId="77777777" w:rsidR="00803A8D" w:rsidRPr="00736667" w:rsidRDefault="00803A8D" w:rsidP="00803A8D">
            <w:pPr>
              <w:jc w:val="left"/>
              <w:rPr>
                <w:rFonts w:ascii="宋体" w:hAnsi="宋体"/>
                <w:snapToGrid w:val="0"/>
                <w:kern w:val="0"/>
              </w:rPr>
            </w:pPr>
          </w:p>
        </w:tc>
      </w:tr>
      <w:tr w:rsidR="00803A8D" w:rsidRPr="00736667" w14:paraId="221B6009" w14:textId="77777777" w:rsidTr="00803A8D">
        <w:tc>
          <w:tcPr>
            <w:tcW w:w="1559" w:type="dxa"/>
            <w:shd w:val="clear" w:color="auto" w:fill="auto"/>
            <w:vAlign w:val="center"/>
          </w:tcPr>
          <w:p w14:paraId="2C7F3488" w14:textId="657D0045" w:rsidR="00803A8D" w:rsidRDefault="00B01021" w:rsidP="00803A8D">
            <w:pPr>
              <w:jc w:val="left"/>
              <w:rPr>
                <w:sz w:val="20"/>
                <w:szCs w:val="20"/>
              </w:rPr>
            </w:pPr>
            <w:r>
              <w:rPr>
                <w:rFonts w:hint="eastAsia"/>
                <w:sz w:val="20"/>
                <w:szCs w:val="20"/>
              </w:rPr>
              <w:t>规则类别</w:t>
            </w:r>
          </w:p>
        </w:tc>
        <w:tc>
          <w:tcPr>
            <w:tcW w:w="1701" w:type="dxa"/>
            <w:shd w:val="clear" w:color="auto" w:fill="auto"/>
            <w:vAlign w:val="center"/>
          </w:tcPr>
          <w:p w14:paraId="270F1F52" w14:textId="77777777" w:rsidR="00803A8D" w:rsidRDefault="00803A8D" w:rsidP="00803A8D">
            <w:pPr>
              <w:jc w:val="left"/>
              <w:rPr>
                <w:sz w:val="20"/>
                <w:szCs w:val="20"/>
              </w:rPr>
            </w:pPr>
          </w:p>
        </w:tc>
        <w:tc>
          <w:tcPr>
            <w:tcW w:w="1134" w:type="dxa"/>
            <w:shd w:val="clear" w:color="auto" w:fill="auto"/>
          </w:tcPr>
          <w:p w14:paraId="0A31656F" w14:textId="77777777" w:rsidR="00803A8D" w:rsidRDefault="00803A8D" w:rsidP="00803A8D">
            <w:pPr>
              <w:jc w:val="left"/>
              <w:rPr>
                <w:snapToGrid w:val="0"/>
                <w:kern w:val="0"/>
              </w:rPr>
            </w:pPr>
          </w:p>
        </w:tc>
        <w:tc>
          <w:tcPr>
            <w:tcW w:w="3119" w:type="dxa"/>
            <w:shd w:val="clear" w:color="auto" w:fill="auto"/>
          </w:tcPr>
          <w:p w14:paraId="240D023B" w14:textId="77777777" w:rsidR="00803A8D" w:rsidRPr="00736667" w:rsidRDefault="00803A8D" w:rsidP="00803A8D">
            <w:pPr>
              <w:jc w:val="left"/>
              <w:rPr>
                <w:rFonts w:ascii="宋体" w:hAnsi="宋体"/>
                <w:snapToGrid w:val="0"/>
                <w:kern w:val="0"/>
              </w:rPr>
            </w:pPr>
          </w:p>
        </w:tc>
      </w:tr>
    </w:tbl>
    <w:p w14:paraId="2594ECFB"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5D541400" w14:textId="77777777" w:rsidR="00C93415" w:rsidRPr="00C56A4E" w:rsidRDefault="00C93415" w:rsidP="00C93415"/>
    <w:p w14:paraId="7D903464" w14:textId="77777777" w:rsidR="00C93415" w:rsidRDefault="00C93415" w:rsidP="00041BC9">
      <w:pPr>
        <w:pStyle w:val="5"/>
      </w:pPr>
      <w:r w:rsidRPr="00A52328">
        <w:rPr>
          <w:rFonts w:hint="eastAsia"/>
        </w:rPr>
        <w:t>输出</w:t>
      </w:r>
    </w:p>
    <w:p w14:paraId="2036CBDA"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766E1BC0" w14:textId="77777777" w:rsidTr="004E1359">
        <w:tc>
          <w:tcPr>
            <w:tcW w:w="1559" w:type="dxa"/>
            <w:shd w:val="clear" w:color="auto" w:fill="E0E0E0"/>
          </w:tcPr>
          <w:p w14:paraId="713736D8"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6E3FF5B3"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6C1D056"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46233E7"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238ED43C" w14:textId="77777777" w:rsidTr="004E1359">
        <w:tc>
          <w:tcPr>
            <w:tcW w:w="1559" w:type="dxa"/>
            <w:shd w:val="clear" w:color="auto" w:fill="auto"/>
          </w:tcPr>
          <w:p w14:paraId="792B983F" w14:textId="77777777" w:rsidR="00C93415" w:rsidRPr="00736667" w:rsidRDefault="00C93415" w:rsidP="004E1359">
            <w:pPr>
              <w:jc w:val="left"/>
              <w:rPr>
                <w:rFonts w:ascii="宋体" w:hAnsi="宋体"/>
                <w:snapToGrid w:val="0"/>
                <w:kern w:val="0"/>
              </w:rPr>
            </w:pPr>
            <w:r>
              <w:rPr>
                <w:rFonts w:ascii="宋体" w:hAnsi="宋体" w:hint="eastAsia"/>
                <w:snapToGrid w:val="0"/>
                <w:kern w:val="0"/>
              </w:rPr>
              <w:lastRenderedPageBreak/>
              <w:t>操作</w:t>
            </w:r>
            <w:r>
              <w:rPr>
                <w:rFonts w:ascii="宋体" w:hAnsi="宋体"/>
                <w:snapToGrid w:val="0"/>
                <w:kern w:val="0"/>
              </w:rPr>
              <w:t>结果</w:t>
            </w:r>
          </w:p>
        </w:tc>
        <w:tc>
          <w:tcPr>
            <w:tcW w:w="1701" w:type="dxa"/>
            <w:shd w:val="clear" w:color="auto" w:fill="auto"/>
          </w:tcPr>
          <w:p w14:paraId="187CA0B3"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002DB797"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4E8D70C" w14:textId="77777777" w:rsidR="00C93415" w:rsidRPr="00736667" w:rsidRDefault="00C93415" w:rsidP="004E1359">
            <w:pPr>
              <w:jc w:val="left"/>
              <w:rPr>
                <w:rFonts w:ascii="宋体" w:hAnsi="宋体"/>
                <w:snapToGrid w:val="0"/>
                <w:kern w:val="0"/>
              </w:rPr>
            </w:pPr>
          </w:p>
        </w:tc>
      </w:tr>
      <w:tr w:rsidR="00C93415" w:rsidRPr="00736667" w14:paraId="36C905AC" w14:textId="77777777" w:rsidTr="004E1359">
        <w:tc>
          <w:tcPr>
            <w:tcW w:w="1559" w:type="dxa"/>
            <w:shd w:val="clear" w:color="auto" w:fill="auto"/>
          </w:tcPr>
          <w:p w14:paraId="3970C0D0"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5A1BC30"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8BD4200"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2F99B532" w14:textId="77777777" w:rsidR="00C93415" w:rsidRPr="00736667" w:rsidRDefault="00C93415" w:rsidP="004E1359">
            <w:pPr>
              <w:jc w:val="left"/>
              <w:rPr>
                <w:rFonts w:ascii="宋体" w:hAnsi="宋体"/>
                <w:snapToGrid w:val="0"/>
                <w:kern w:val="0"/>
              </w:rPr>
            </w:pPr>
          </w:p>
        </w:tc>
      </w:tr>
    </w:tbl>
    <w:p w14:paraId="58EB6E66" w14:textId="77777777" w:rsidR="00C93415" w:rsidRPr="00F27462" w:rsidRDefault="00C93415" w:rsidP="00C93415">
      <w:pPr>
        <w:ind w:firstLineChars="300" w:firstLine="630"/>
      </w:pPr>
      <w:r>
        <w:rPr>
          <w:rFonts w:hint="eastAsia"/>
        </w:rPr>
        <w:t>如果有错误建议直接返回协议体或者抛出异常</w:t>
      </w:r>
    </w:p>
    <w:p w14:paraId="5AF733DE" w14:textId="77777777" w:rsidR="00C93415" w:rsidRPr="006B649A" w:rsidRDefault="00C93415" w:rsidP="00C93415"/>
    <w:p w14:paraId="588DAC4E" w14:textId="39B62469" w:rsidR="00C93415" w:rsidRPr="0082647F" w:rsidRDefault="00C93415" w:rsidP="00041BC9">
      <w:pPr>
        <w:pStyle w:val="4"/>
      </w:pPr>
      <w:r w:rsidRPr="00AA64E4">
        <w:rPr>
          <w:rFonts w:hint="eastAsia"/>
        </w:rPr>
        <w:t>业务推送规则</w:t>
      </w:r>
      <w:r>
        <w:rPr>
          <w:rFonts w:hint="eastAsia"/>
        </w:rPr>
        <w:t>删除</w:t>
      </w:r>
      <w:r w:rsidR="00F962A6">
        <w:rPr>
          <w:rFonts w:hint="eastAsia"/>
        </w:rPr>
        <w:t>（已取消）</w:t>
      </w:r>
    </w:p>
    <w:p w14:paraId="50A61F22" w14:textId="05D2B983" w:rsidR="00C93415" w:rsidRDefault="00952CF6" w:rsidP="00C93415">
      <w:pPr>
        <w:ind w:firstLineChars="300" w:firstLine="630"/>
      </w:pPr>
      <w:r>
        <w:tab/>
      </w:r>
      <w:r>
        <w:rPr>
          <w:rFonts w:hint="eastAsia"/>
        </w:rPr>
        <w:t>取消该章节</w:t>
      </w:r>
    </w:p>
    <w:p w14:paraId="4309F728" w14:textId="77777777" w:rsidR="00952CF6" w:rsidRPr="00F27462" w:rsidRDefault="00952CF6" w:rsidP="00C93415">
      <w:pPr>
        <w:ind w:firstLineChars="300" w:firstLine="630"/>
      </w:pPr>
    </w:p>
    <w:p w14:paraId="1005338C" w14:textId="77777777" w:rsidR="00C93415" w:rsidRPr="0082647F" w:rsidRDefault="00C93415" w:rsidP="00041BC9">
      <w:pPr>
        <w:pStyle w:val="4"/>
      </w:pPr>
      <w:r>
        <w:rPr>
          <w:rFonts w:hint="eastAsia"/>
        </w:rPr>
        <w:t>分页查询</w:t>
      </w:r>
      <w:r w:rsidRPr="0078612A">
        <w:rPr>
          <w:rFonts w:hint="eastAsia"/>
        </w:rPr>
        <w:t>业务推送</w:t>
      </w:r>
      <w:r>
        <w:rPr>
          <w:rFonts w:hint="eastAsia"/>
        </w:rPr>
        <w:t>规则</w:t>
      </w:r>
    </w:p>
    <w:p w14:paraId="32972D52" w14:textId="77777777" w:rsidR="00C93415" w:rsidRDefault="00C93415" w:rsidP="00041BC9">
      <w:pPr>
        <w:pStyle w:val="5"/>
      </w:pPr>
      <w:r>
        <w:rPr>
          <w:rFonts w:hint="eastAsia"/>
        </w:rPr>
        <w:t>功能</w:t>
      </w:r>
      <w:r>
        <w:t>描述</w:t>
      </w:r>
    </w:p>
    <w:p w14:paraId="6CB263C0" w14:textId="77777777" w:rsidR="00C93415" w:rsidRPr="00A9755C" w:rsidRDefault="00C93415" w:rsidP="00C93415">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提供给管理人分页查询</w:t>
      </w:r>
      <w:r w:rsidRPr="004847DD">
        <w:rPr>
          <w:rFonts w:ascii="宋体" w:hAnsi="宋体" w:hint="eastAsia"/>
          <w:kern w:val="0"/>
          <w:sz w:val="24"/>
          <w:szCs w:val="21"/>
        </w:rPr>
        <w:t>业务推送</w:t>
      </w:r>
      <w:r>
        <w:rPr>
          <w:rFonts w:ascii="宋体" w:hAnsi="宋体" w:hint="eastAsia"/>
          <w:kern w:val="0"/>
          <w:sz w:val="24"/>
          <w:szCs w:val="21"/>
        </w:rPr>
        <w:t>等级</w:t>
      </w:r>
      <w:r>
        <w:rPr>
          <w:rFonts w:ascii="宋体" w:hAnsi="宋体"/>
          <w:kern w:val="0"/>
          <w:sz w:val="24"/>
          <w:szCs w:val="21"/>
        </w:rPr>
        <w:t>规则</w:t>
      </w:r>
      <w:r>
        <w:rPr>
          <w:rFonts w:ascii="宋体" w:hAnsi="宋体" w:hint="eastAsia"/>
          <w:kern w:val="0"/>
          <w:sz w:val="24"/>
          <w:szCs w:val="21"/>
        </w:rPr>
        <w:t>。</w:t>
      </w:r>
    </w:p>
    <w:p w14:paraId="12A9A919" w14:textId="77777777" w:rsidR="00C93415" w:rsidRDefault="00C93415" w:rsidP="00041BC9">
      <w:pPr>
        <w:pStyle w:val="5"/>
      </w:pPr>
      <w:r w:rsidRPr="00676A58">
        <w:rPr>
          <w:rFonts w:hint="eastAsia"/>
        </w:rPr>
        <w:t>处理流程</w:t>
      </w:r>
    </w:p>
    <w:p w14:paraId="11C8F0BD" w14:textId="77777777" w:rsidR="00C93415" w:rsidRDefault="00C93415">
      <w:pPr>
        <w:pStyle w:val="afb"/>
        <w:numPr>
          <w:ilvl w:val="0"/>
          <w:numId w:val="193"/>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66" w:author="wangq" w:date="2017-08-21T17:25:00Z">
          <w:pPr>
            <w:pStyle w:val="afb"/>
            <w:numPr>
              <w:numId w:val="220"/>
            </w:numPr>
            <w:tabs>
              <w:tab w:val="left" w:pos="0"/>
              <w:tab w:val="left" w:pos="900"/>
              <w:tab w:val="left" w:pos="1440"/>
              <w:tab w:val="left" w:pos="168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ab/>
      </w:r>
      <w:r>
        <w:rPr>
          <w:rFonts w:ascii="宋体" w:hAnsi="宋体" w:hint="eastAsia"/>
          <w:kern w:val="0"/>
          <w:sz w:val="24"/>
          <w:szCs w:val="21"/>
        </w:rPr>
        <w:t>输入分页查询条件</w:t>
      </w:r>
    </w:p>
    <w:p w14:paraId="64C82F2A" w14:textId="77777777" w:rsidR="00C93415" w:rsidRPr="00456A4B" w:rsidRDefault="00C93415">
      <w:pPr>
        <w:pStyle w:val="afb"/>
        <w:numPr>
          <w:ilvl w:val="0"/>
          <w:numId w:val="19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67" w:author="wangq" w:date="2017-08-21T17:25:00Z">
          <w:pPr>
            <w:pStyle w:val="afb"/>
            <w:numPr>
              <w:numId w:val="22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kern w:val="0"/>
          <w:sz w:val="24"/>
          <w:szCs w:val="21"/>
        </w:rPr>
        <w:t>调用微服务</w:t>
      </w:r>
    </w:p>
    <w:p w14:paraId="6EC65A69" w14:textId="77777777" w:rsidR="00C93415" w:rsidRPr="006B649A" w:rsidRDefault="00C93415">
      <w:pPr>
        <w:pStyle w:val="afb"/>
        <w:numPr>
          <w:ilvl w:val="0"/>
          <w:numId w:val="19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68" w:author="wangq" w:date="2017-08-21T17:25:00Z">
          <w:pPr>
            <w:pStyle w:val="afb"/>
            <w:numPr>
              <w:numId w:val="220"/>
            </w:numPr>
            <w:tabs>
              <w:tab w:val="left" w:pos="0"/>
              <w:tab w:val="left" w:pos="900"/>
              <w:tab w:val="left" w:pos="1440"/>
              <w:tab w:val="left" w:pos="2160"/>
              <w:tab w:val="left" w:pos="2880"/>
              <w:tab w:val="left" w:pos="3600"/>
              <w:tab w:val="left" w:pos="4320"/>
            </w:tabs>
            <w:autoSpaceDE w:val="0"/>
            <w:autoSpaceDN w:val="0"/>
            <w:adjustRightInd w:val="0"/>
            <w:spacing w:line="360" w:lineRule="auto"/>
            <w:ind w:left="1620" w:firstLineChars="0" w:hanging="360"/>
            <w:jc w:val="left"/>
          </w:pPr>
        </w:pPrChange>
      </w:pPr>
      <w:r>
        <w:rPr>
          <w:rFonts w:ascii="宋体" w:hAnsi="宋体" w:hint="eastAsia"/>
          <w:kern w:val="0"/>
          <w:sz w:val="24"/>
          <w:szCs w:val="21"/>
        </w:rPr>
        <w:t>返回结果集</w:t>
      </w:r>
    </w:p>
    <w:p w14:paraId="4A876D86" w14:textId="77777777" w:rsidR="00C93415" w:rsidRPr="00C3467F" w:rsidRDefault="00C93415" w:rsidP="00C93415">
      <w:pPr>
        <w:rPr>
          <w:rFonts w:ascii="宋体" w:hAnsi="宋体"/>
          <w:kern w:val="0"/>
          <w:szCs w:val="21"/>
        </w:rPr>
      </w:pPr>
      <w:r>
        <w:rPr>
          <w:rFonts w:hint="eastAsia"/>
          <w:b/>
          <w:sz w:val="24"/>
          <w:szCs w:val="24"/>
        </w:rPr>
        <w:t xml:space="preserve">       </w:t>
      </w:r>
    </w:p>
    <w:p w14:paraId="48817F6D" w14:textId="77777777" w:rsidR="00C93415" w:rsidRPr="00F9212D" w:rsidRDefault="00C93415" w:rsidP="00041BC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730DDD4F" w14:textId="77777777" w:rsidTr="004E1359">
        <w:tc>
          <w:tcPr>
            <w:tcW w:w="1559" w:type="dxa"/>
            <w:shd w:val="clear" w:color="auto" w:fill="E0E0E0"/>
          </w:tcPr>
          <w:p w14:paraId="2B0258F5"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141B791C"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D01F34C"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EDF996E"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4AFADFED" w14:textId="77777777" w:rsidTr="004E1359">
        <w:tc>
          <w:tcPr>
            <w:tcW w:w="1559" w:type="dxa"/>
            <w:shd w:val="clear" w:color="auto" w:fill="auto"/>
          </w:tcPr>
          <w:p w14:paraId="75F0236C" w14:textId="77777777" w:rsidR="00C93415" w:rsidRDefault="00C93415" w:rsidP="004E1359">
            <w:pPr>
              <w:jc w:val="left"/>
              <w:rPr>
                <w:rFonts w:ascii="宋体" w:hAnsi="宋体"/>
                <w:snapToGrid w:val="0"/>
                <w:kern w:val="0"/>
              </w:rPr>
            </w:pPr>
            <w:r w:rsidRPr="009E1179">
              <w:rPr>
                <w:rFonts w:ascii="宋体" w:hAnsi="宋体" w:hint="eastAsia"/>
                <w:snapToGrid w:val="0"/>
                <w:kern w:val="0"/>
              </w:rPr>
              <w:t>规则名称</w:t>
            </w:r>
          </w:p>
        </w:tc>
        <w:tc>
          <w:tcPr>
            <w:tcW w:w="1701" w:type="dxa"/>
            <w:shd w:val="clear" w:color="auto" w:fill="auto"/>
          </w:tcPr>
          <w:p w14:paraId="188BCCAA" w14:textId="77777777" w:rsidR="00C93415" w:rsidRDefault="00C93415" w:rsidP="004E1359">
            <w:pPr>
              <w:jc w:val="left"/>
              <w:rPr>
                <w:rFonts w:ascii="宋体" w:hAnsi="宋体"/>
                <w:snapToGrid w:val="0"/>
                <w:kern w:val="0"/>
              </w:rPr>
            </w:pPr>
            <w:r w:rsidRPr="009E1179">
              <w:rPr>
                <w:rFonts w:ascii="宋体" w:hAnsi="宋体"/>
                <w:snapToGrid w:val="0"/>
                <w:kern w:val="0"/>
              </w:rPr>
              <w:t>RULE_NAME</w:t>
            </w:r>
          </w:p>
        </w:tc>
        <w:tc>
          <w:tcPr>
            <w:tcW w:w="1134" w:type="dxa"/>
            <w:shd w:val="clear" w:color="auto" w:fill="auto"/>
          </w:tcPr>
          <w:p w14:paraId="463754EC"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53C1C04B" w14:textId="77777777" w:rsidR="00C93415" w:rsidRPr="00736667" w:rsidRDefault="00C93415" w:rsidP="004E1359">
            <w:pPr>
              <w:jc w:val="left"/>
              <w:rPr>
                <w:rFonts w:ascii="宋体" w:hAnsi="宋体"/>
                <w:snapToGrid w:val="0"/>
                <w:kern w:val="0"/>
              </w:rPr>
            </w:pPr>
          </w:p>
        </w:tc>
      </w:tr>
      <w:tr w:rsidR="00C93415" w:rsidRPr="00736667" w14:paraId="23A01355" w14:textId="77777777" w:rsidTr="004E1359">
        <w:tc>
          <w:tcPr>
            <w:tcW w:w="1559" w:type="dxa"/>
            <w:shd w:val="clear" w:color="auto" w:fill="auto"/>
          </w:tcPr>
          <w:p w14:paraId="156D6968" w14:textId="77777777" w:rsidR="00C93415" w:rsidRDefault="00C93415" w:rsidP="004E1359">
            <w:pPr>
              <w:jc w:val="left"/>
              <w:rPr>
                <w:rFonts w:ascii="宋体" w:hAnsi="宋体"/>
                <w:snapToGrid w:val="0"/>
                <w:kern w:val="0"/>
              </w:rPr>
            </w:pPr>
            <w:r>
              <w:rPr>
                <w:rFonts w:ascii="宋体" w:hAnsi="宋体" w:hint="eastAsia"/>
                <w:snapToGrid w:val="0"/>
                <w:kern w:val="0"/>
              </w:rPr>
              <w:t>TOKEN</w:t>
            </w:r>
          </w:p>
        </w:tc>
        <w:tc>
          <w:tcPr>
            <w:tcW w:w="1701" w:type="dxa"/>
            <w:shd w:val="clear" w:color="auto" w:fill="auto"/>
          </w:tcPr>
          <w:p w14:paraId="21717A3F" w14:textId="77777777" w:rsidR="00C93415" w:rsidDel="00CF76B1" w:rsidRDefault="00C93415" w:rsidP="004E1359">
            <w:pPr>
              <w:jc w:val="left"/>
              <w:rPr>
                <w:rFonts w:ascii="宋体" w:hAnsi="宋体"/>
                <w:snapToGrid w:val="0"/>
                <w:kern w:val="0"/>
              </w:rPr>
            </w:pPr>
            <w:r>
              <w:rPr>
                <w:rFonts w:ascii="宋体" w:hAnsi="宋体" w:hint="eastAsia"/>
                <w:snapToGrid w:val="0"/>
                <w:kern w:val="0"/>
              </w:rPr>
              <w:t>TOKEN</w:t>
            </w:r>
          </w:p>
        </w:tc>
        <w:tc>
          <w:tcPr>
            <w:tcW w:w="1134" w:type="dxa"/>
            <w:shd w:val="clear" w:color="auto" w:fill="auto"/>
          </w:tcPr>
          <w:p w14:paraId="196B96F5"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F8B0733" w14:textId="77777777" w:rsidR="00C93415" w:rsidRPr="00736667" w:rsidRDefault="00C93415" w:rsidP="004E1359">
            <w:pPr>
              <w:jc w:val="left"/>
              <w:rPr>
                <w:rFonts w:ascii="宋体" w:hAnsi="宋体"/>
                <w:snapToGrid w:val="0"/>
                <w:kern w:val="0"/>
              </w:rPr>
            </w:pPr>
          </w:p>
        </w:tc>
      </w:tr>
      <w:tr w:rsidR="00C93415" w:rsidRPr="00736667" w14:paraId="386A6B96" w14:textId="77777777" w:rsidTr="004E1359">
        <w:tc>
          <w:tcPr>
            <w:tcW w:w="1559" w:type="dxa"/>
            <w:shd w:val="clear" w:color="auto" w:fill="auto"/>
          </w:tcPr>
          <w:p w14:paraId="4F127B9F" w14:textId="77777777" w:rsidR="00C93415" w:rsidRDefault="00C93415" w:rsidP="004E1359">
            <w:pPr>
              <w:jc w:val="left"/>
              <w:rPr>
                <w:rFonts w:ascii="宋体" w:hAnsi="宋体"/>
                <w:snapToGrid w:val="0"/>
                <w:kern w:val="0"/>
              </w:rPr>
            </w:pPr>
            <w:r>
              <w:rPr>
                <w:rFonts w:ascii="宋体" w:hAnsi="宋体" w:hint="eastAsia"/>
                <w:snapToGrid w:val="0"/>
                <w:kern w:val="0"/>
              </w:rPr>
              <w:t>开始记录</w:t>
            </w:r>
          </w:p>
        </w:tc>
        <w:tc>
          <w:tcPr>
            <w:tcW w:w="1701" w:type="dxa"/>
            <w:shd w:val="clear" w:color="auto" w:fill="auto"/>
          </w:tcPr>
          <w:p w14:paraId="131D5124" w14:textId="77777777" w:rsidR="00C93415" w:rsidRDefault="00C93415" w:rsidP="004E1359">
            <w:pPr>
              <w:jc w:val="left"/>
              <w:rPr>
                <w:rFonts w:ascii="宋体" w:hAnsi="宋体"/>
                <w:snapToGrid w:val="0"/>
                <w:kern w:val="0"/>
              </w:rPr>
            </w:pPr>
            <w:r>
              <w:rPr>
                <w:rFonts w:ascii="宋体" w:hAnsi="宋体" w:hint="eastAsia"/>
                <w:snapToGrid w:val="0"/>
                <w:kern w:val="0"/>
              </w:rPr>
              <w:t>start</w:t>
            </w:r>
          </w:p>
        </w:tc>
        <w:tc>
          <w:tcPr>
            <w:tcW w:w="1134" w:type="dxa"/>
            <w:shd w:val="clear" w:color="auto" w:fill="auto"/>
          </w:tcPr>
          <w:p w14:paraId="66BE8567"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610AA84" w14:textId="77777777" w:rsidR="00C93415" w:rsidRPr="00736667" w:rsidRDefault="00C93415" w:rsidP="004E1359">
            <w:pPr>
              <w:jc w:val="left"/>
              <w:rPr>
                <w:rFonts w:ascii="宋体" w:hAnsi="宋体"/>
                <w:snapToGrid w:val="0"/>
                <w:kern w:val="0"/>
              </w:rPr>
            </w:pPr>
          </w:p>
        </w:tc>
      </w:tr>
      <w:tr w:rsidR="00C93415" w:rsidRPr="00736667" w14:paraId="01A89A36" w14:textId="77777777" w:rsidTr="004E1359">
        <w:tc>
          <w:tcPr>
            <w:tcW w:w="1559" w:type="dxa"/>
            <w:shd w:val="clear" w:color="auto" w:fill="auto"/>
          </w:tcPr>
          <w:p w14:paraId="65AE26F7" w14:textId="77777777" w:rsidR="00C93415" w:rsidRDefault="00C93415" w:rsidP="004E1359">
            <w:pPr>
              <w:jc w:val="left"/>
              <w:rPr>
                <w:rFonts w:ascii="宋体" w:hAnsi="宋体"/>
                <w:snapToGrid w:val="0"/>
                <w:kern w:val="0"/>
              </w:rPr>
            </w:pPr>
            <w:r>
              <w:rPr>
                <w:rFonts w:ascii="宋体" w:hAnsi="宋体" w:hint="eastAsia"/>
                <w:snapToGrid w:val="0"/>
                <w:kern w:val="0"/>
              </w:rPr>
              <w:t>分页条数</w:t>
            </w:r>
          </w:p>
        </w:tc>
        <w:tc>
          <w:tcPr>
            <w:tcW w:w="1701" w:type="dxa"/>
            <w:shd w:val="clear" w:color="auto" w:fill="auto"/>
          </w:tcPr>
          <w:p w14:paraId="6519CAE3" w14:textId="06952127" w:rsidR="00C93415" w:rsidRDefault="00595F44" w:rsidP="004E1359">
            <w:pPr>
              <w:jc w:val="left"/>
              <w:rPr>
                <w:rFonts w:ascii="宋体" w:hAnsi="宋体"/>
                <w:snapToGrid w:val="0"/>
                <w:kern w:val="0"/>
              </w:rPr>
            </w:pPr>
            <w:r>
              <w:rPr>
                <w:rFonts w:ascii="宋体" w:hAnsi="宋体" w:hint="eastAsia"/>
                <w:snapToGrid w:val="0"/>
                <w:kern w:val="0"/>
              </w:rPr>
              <w:t>rows</w:t>
            </w:r>
          </w:p>
        </w:tc>
        <w:tc>
          <w:tcPr>
            <w:tcW w:w="1134" w:type="dxa"/>
            <w:shd w:val="clear" w:color="auto" w:fill="auto"/>
          </w:tcPr>
          <w:p w14:paraId="29895BA8"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58DF2CF" w14:textId="77777777" w:rsidR="00C93415" w:rsidRPr="00736667" w:rsidRDefault="00C93415" w:rsidP="004E1359">
            <w:pPr>
              <w:jc w:val="left"/>
              <w:rPr>
                <w:rFonts w:ascii="宋体" w:hAnsi="宋体"/>
                <w:snapToGrid w:val="0"/>
                <w:kern w:val="0"/>
              </w:rPr>
            </w:pPr>
          </w:p>
        </w:tc>
      </w:tr>
      <w:tr w:rsidR="00116793" w:rsidRPr="00736667" w14:paraId="6A4BD8FE" w14:textId="77777777" w:rsidTr="004E1359">
        <w:tc>
          <w:tcPr>
            <w:tcW w:w="1559" w:type="dxa"/>
            <w:shd w:val="clear" w:color="auto" w:fill="auto"/>
          </w:tcPr>
          <w:p w14:paraId="7F60FB99" w14:textId="5DFF8EAC" w:rsidR="00116793" w:rsidRDefault="00116793" w:rsidP="004E1359">
            <w:pPr>
              <w:jc w:val="left"/>
              <w:rPr>
                <w:rFonts w:ascii="宋体" w:hAnsi="宋体"/>
                <w:snapToGrid w:val="0"/>
                <w:kern w:val="0"/>
              </w:rPr>
            </w:pPr>
            <w:r>
              <w:rPr>
                <w:rFonts w:ascii="宋体" w:hAnsi="宋体" w:hint="eastAsia"/>
                <w:snapToGrid w:val="0"/>
                <w:kern w:val="0"/>
              </w:rPr>
              <w:t>推送用户类型</w:t>
            </w:r>
          </w:p>
        </w:tc>
        <w:tc>
          <w:tcPr>
            <w:tcW w:w="1701" w:type="dxa"/>
            <w:shd w:val="clear" w:color="auto" w:fill="auto"/>
          </w:tcPr>
          <w:p w14:paraId="46A126F9" w14:textId="77777777" w:rsidR="00116793" w:rsidRDefault="00116793" w:rsidP="004E1359">
            <w:pPr>
              <w:jc w:val="left"/>
              <w:rPr>
                <w:rFonts w:ascii="宋体" w:hAnsi="宋体"/>
                <w:snapToGrid w:val="0"/>
                <w:kern w:val="0"/>
              </w:rPr>
            </w:pPr>
          </w:p>
        </w:tc>
        <w:tc>
          <w:tcPr>
            <w:tcW w:w="1134" w:type="dxa"/>
            <w:shd w:val="clear" w:color="auto" w:fill="auto"/>
          </w:tcPr>
          <w:p w14:paraId="2F610B2E" w14:textId="77777777" w:rsidR="00116793" w:rsidRDefault="00116793" w:rsidP="004E1359">
            <w:pPr>
              <w:jc w:val="left"/>
              <w:rPr>
                <w:rFonts w:ascii="宋体" w:hAnsi="宋体"/>
                <w:snapToGrid w:val="0"/>
                <w:kern w:val="0"/>
              </w:rPr>
            </w:pPr>
          </w:p>
        </w:tc>
        <w:tc>
          <w:tcPr>
            <w:tcW w:w="3119" w:type="dxa"/>
            <w:shd w:val="clear" w:color="auto" w:fill="auto"/>
          </w:tcPr>
          <w:p w14:paraId="38F6ACB1" w14:textId="77777777" w:rsidR="00116793" w:rsidRPr="00736667" w:rsidRDefault="00116793" w:rsidP="004E1359">
            <w:pPr>
              <w:jc w:val="left"/>
              <w:rPr>
                <w:rFonts w:ascii="宋体" w:hAnsi="宋体"/>
                <w:snapToGrid w:val="0"/>
                <w:kern w:val="0"/>
              </w:rPr>
            </w:pPr>
          </w:p>
        </w:tc>
      </w:tr>
      <w:tr w:rsidR="00116793" w:rsidRPr="00736667" w14:paraId="10769265" w14:textId="77777777" w:rsidTr="004E1359">
        <w:tc>
          <w:tcPr>
            <w:tcW w:w="1559" w:type="dxa"/>
            <w:shd w:val="clear" w:color="auto" w:fill="auto"/>
          </w:tcPr>
          <w:p w14:paraId="3B33978D" w14:textId="44D160BE" w:rsidR="00116793" w:rsidRDefault="00116793" w:rsidP="004E1359">
            <w:pPr>
              <w:jc w:val="left"/>
              <w:rPr>
                <w:rFonts w:ascii="宋体" w:hAnsi="宋体"/>
                <w:snapToGrid w:val="0"/>
                <w:kern w:val="0"/>
              </w:rPr>
            </w:pPr>
            <w:r>
              <w:rPr>
                <w:rFonts w:ascii="宋体" w:hAnsi="宋体" w:hint="eastAsia"/>
                <w:snapToGrid w:val="0"/>
                <w:kern w:val="0"/>
              </w:rPr>
              <w:t>推送规则代码</w:t>
            </w:r>
          </w:p>
        </w:tc>
        <w:tc>
          <w:tcPr>
            <w:tcW w:w="1701" w:type="dxa"/>
            <w:shd w:val="clear" w:color="auto" w:fill="auto"/>
          </w:tcPr>
          <w:p w14:paraId="4549CD5F" w14:textId="77777777" w:rsidR="00116793" w:rsidRDefault="00116793" w:rsidP="004E1359">
            <w:pPr>
              <w:jc w:val="left"/>
              <w:rPr>
                <w:rFonts w:ascii="宋体" w:hAnsi="宋体"/>
                <w:snapToGrid w:val="0"/>
                <w:kern w:val="0"/>
              </w:rPr>
            </w:pPr>
          </w:p>
        </w:tc>
        <w:tc>
          <w:tcPr>
            <w:tcW w:w="1134" w:type="dxa"/>
            <w:shd w:val="clear" w:color="auto" w:fill="auto"/>
          </w:tcPr>
          <w:p w14:paraId="3B58847D" w14:textId="77777777" w:rsidR="00116793" w:rsidRDefault="00116793" w:rsidP="004E1359">
            <w:pPr>
              <w:jc w:val="left"/>
              <w:rPr>
                <w:rFonts w:ascii="宋体" w:hAnsi="宋体"/>
                <w:snapToGrid w:val="0"/>
                <w:kern w:val="0"/>
              </w:rPr>
            </w:pPr>
          </w:p>
        </w:tc>
        <w:tc>
          <w:tcPr>
            <w:tcW w:w="3119" w:type="dxa"/>
            <w:shd w:val="clear" w:color="auto" w:fill="auto"/>
          </w:tcPr>
          <w:p w14:paraId="4DDF741E" w14:textId="77777777" w:rsidR="00116793" w:rsidRPr="00736667" w:rsidRDefault="00116793" w:rsidP="004E1359">
            <w:pPr>
              <w:jc w:val="left"/>
              <w:rPr>
                <w:rFonts w:ascii="宋体" w:hAnsi="宋体"/>
                <w:snapToGrid w:val="0"/>
                <w:kern w:val="0"/>
              </w:rPr>
            </w:pPr>
          </w:p>
        </w:tc>
      </w:tr>
    </w:tbl>
    <w:p w14:paraId="3C30C722"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36544210" w14:textId="77777777" w:rsidR="00C93415" w:rsidRPr="00C56A4E" w:rsidRDefault="00C93415" w:rsidP="00C93415"/>
    <w:p w14:paraId="59773587" w14:textId="77777777" w:rsidR="00C93415" w:rsidRPr="00A52328" w:rsidRDefault="00C93415" w:rsidP="00041BC9">
      <w:pPr>
        <w:pStyle w:val="5"/>
      </w:pPr>
      <w:r w:rsidRPr="00A52328">
        <w:rPr>
          <w:rFonts w:hint="eastAsia"/>
        </w:rPr>
        <w:lastRenderedPageBreak/>
        <w:t>输出</w:t>
      </w:r>
    </w:p>
    <w:p w14:paraId="4D4D7474" w14:textId="77777777" w:rsidR="00C93415" w:rsidRPr="007F58D2" w:rsidRDefault="00C93415" w:rsidP="00C93415">
      <w:pPr>
        <w:ind w:firstLineChars="400" w:firstLine="840"/>
      </w:pP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5D9D110F" w14:textId="77777777" w:rsidTr="004E1359">
        <w:tc>
          <w:tcPr>
            <w:tcW w:w="1559" w:type="dxa"/>
            <w:shd w:val="clear" w:color="auto" w:fill="E0E0E0"/>
          </w:tcPr>
          <w:p w14:paraId="2F795C03" w14:textId="77777777" w:rsidR="00C93415" w:rsidRPr="00736667" w:rsidRDefault="00C93415" w:rsidP="004E1359">
            <w:pPr>
              <w:jc w:val="center"/>
              <w:rPr>
                <w:b/>
                <w:snapToGrid w:val="0"/>
                <w:kern w:val="0"/>
              </w:rPr>
            </w:pPr>
            <w:r w:rsidRPr="00736667">
              <w:rPr>
                <w:rFonts w:hint="eastAsia"/>
                <w:b/>
                <w:snapToGrid w:val="0"/>
                <w:kern w:val="0"/>
              </w:rPr>
              <w:t>输入要素</w:t>
            </w:r>
          </w:p>
        </w:tc>
        <w:tc>
          <w:tcPr>
            <w:tcW w:w="1701" w:type="dxa"/>
            <w:shd w:val="clear" w:color="auto" w:fill="E0E0E0"/>
          </w:tcPr>
          <w:p w14:paraId="5DCB98B5"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6AE4BBE"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79C98C1"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7FE6E509" w14:textId="77777777" w:rsidTr="004E1359">
        <w:tc>
          <w:tcPr>
            <w:tcW w:w="1559" w:type="dxa"/>
            <w:shd w:val="clear" w:color="auto" w:fill="auto"/>
          </w:tcPr>
          <w:p w14:paraId="6DA44A55" w14:textId="77777777" w:rsidR="00C93415" w:rsidRPr="00736667" w:rsidRDefault="00C93415" w:rsidP="004E1359">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2C48F92" w14:textId="77777777" w:rsidR="00C93415" w:rsidRPr="00736667" w:rsidRDefault="00C93415" w:rsidP="004E1359">
            <w:pPr>
              <w:jc w:val="left"/>
              <w:rPr>
                <w:rFonts w:ascii="宋体" w:hAnsi="宋体"/>
                <w:snapToGrid w:val="0"/>
                <w:kern w:val="0"/>
              </w:rPr>
            </w:pPr>
            <w:r>
              <w:rPr>
                <w:rFonts w:ascii="宋体" w:hAnsi="宋体"/>
                <w:snapToGrid w:val="0"/>
                <w:kern w:val="0"/>
              </w:rPr>
              <w:t>CODE</w:t>
            </w:r>
          </w:p>
        </w:tc>
        <w:tc>
          <w:tcPr>
            <w:tcW w:w="1134" w:type="dxa"/>
            <w:shd w:val="clear" w:color="auto" w:fill="auto"/>
          </w:tcPr>
          <w:p w14:paraId="59C4B512" w14:textId="77777777" w:rsidR="00C93415" w:rsidRPr="00736667"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A6355FE" w14:textId="77777777" w:rsidR="00C93415" w:rsidRPr="00736667" w:rsidRDefault="00C93415" w:rsidP="004E1359">
            <w:pPr>
              <w:jc w:val="left"/>
              <w:rPr>
                <w:rFonts w:ascii="宋体" w:hAnsi="宋体"/>
                <w:snapToGrid w:val="0"/>
                <w:kern w:val="0"/>
              </w:rPr>
            </w:pPr>
          </w:p>
        </w:tc>
      </w:tr>
      <w:tr w:rsidR="00C93415" w:rsidRPr="00736667" w14:paraId="081BB87C" w14:textId="77777777" w:rsidTr="004E1359">
        <w:tc>
          <w:tcPr>
            <w:tcW w:w="1559" w:type="dxa"/>
            <w:shd w:val="clear" w:color="auto" w:fill="auto"/>
          </w:tcPr>
          <w:p w14:paraId="57ED7C76" w14:textId="77777777" w:rsidR="00C93415" w:rsidRPr="00736667" w:rsidRDefault="00C93415" w:rsidP="004E1359">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CCC8DD0" w14:textId="77777777" w:rsidR="00C93415" w:rsidRPr="00736667" w:rsidRDefault="00C93415" w:rsidP="004E1359">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5E694152" w14:textId="77777777" w:rsidR="00C93415" w:rsidRPr="00736667" w:rsidRDefault="00C93415" w:rsidP="004E1359">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6FBE20D" w14:textId="77777777" w:rsidR="00C93415" w:rsidRPr="00736667" w:rsidRDefault="00C93415" w:rsidP="004E1359">
            <w:pPr>
              <w:jc w:val="left"/>
              <w:rPr>
                <w:rFonts w:ascii="宋体" w:hAnsi="宋体"/>
                <w:snapToGrid w:val="0"/>
                <w:kern w:val="0"/>
              </w:rPr>
            </w:pPr>
          </w:p>
        </w:tc>
      </w:tr>
    </w:tbl>
    <w:p w14:paraId="2A812385" w14:textId="77777777" w:rsidR="00C93415" w:rsidRPr="00F27462" w:rsidRDefault="00C93415" w:rsidP="00C93415">
      <w:pPr>
        <w:ind w:firstLineChars="300" w:firstLine="630"/>
      </w:pPr>
      <w:r>
        <w:rPr>
          <w:rFonts w:hint="eastAsia"/>
        </w:rPr>
        <w:t>如果有错误建议直接返回协议体或者抛出异常</w:t>
      </w:r>
    </w:p>
    <w:p w14:paraId="373C812E" w14:textId="77777777" w:rsidR="00C93415"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C93415" w:rsidRPr="00736667" w14:paraId="25B81B83" w14:textId="77777777" w:rsidTr="004E1359">
        <w:tc>
          <w:tcPr>
            <w:tcW w:w="1559" w:type="dxa"/>
            <w:shd w:val="clear" w:color="auto" w:fill="E0E0E0"/>
          </w:tcPr>
          <w:p w14:paraId="27348FB7" w14:textId="77777777" w:rsidR="00C93415" w:rsidRPr="00736667" w:rsidRDefault="00C93415" w:rsidP="004E1359">
            <w:pPr>
              <w:jc w:val="center"/>
              <w:rPr>
                <w:b/>
                <w:snapToGrid w:val="0"/>
                <w:kern w:val="0"/>
              </w:rPr>
            </w:pPr>
            <w:r>
              <w:rPr>
                <w:rFonts w:hint="eastAsia"/>
                <w:b/>
                <w:snapToGrid w:val="0"/>
                <w:kern w:val="0"/>
              </w:rPr>
              <w:t>输出</w:t>
            </w:r>
            <w:r w:rsidRPr="00736667">
              <w:rPr>
                <w:rFonts w:hint="eastAsia"/>
                <w:b/>
                <w:snapToGrid w:val="0"/>
                <w:kern w:val="0"/>
              </w:rPr>
              <w:t>要素</w:t>
            </w:r>
          </w:p>
        </w:tc>
        <w:tc>
          <w:tcPr>
            <w:tcW w:w="1701" w:type="dxa"/>
            <w:shd w:val="clear" w:color="auto" w:fill="E0E0E0"/>
          </w:tcPr>
          <w:p w14:paraId="267A1654" w14:textId="77777777" w:rsidR="00C93415" w:rsidRPr="00736667" w:rsidRDefault="00C93415" w:rsidP="004E1359">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4B76CDB" w14:textId="77777777" w:rsidR="00C93415" w:rsidRPr="00736667" w:rsidRDefault="00C93415" w:rsidP="004E1359">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BD7ED50" w14:textId="77777777" w:rsidR="00C93415" w:rsidRPr="00736667" w:rsidRDefault="00C93415" w:rsidP="004E1359">
            <w:pPr>
              <w:jc w:val="center"/>
              <w:rPr>
                <w:b/>
                <w:snapToGrid w:val="0"/>
                <w:kern w:val="0"/>
              </w:rPr>
            </w:pPr>
            <w:r w:rsidRPr="00736667">
              <w:rPr>
                <w:rFonts w:hint="eastAsia"/>
                <w:b/>
                <w:snapToGrid w:val="0"/>
                <w:kern w:val="0"/>
              </w:rPr>
              <w:t>备注</w:t>
            </w:r>
          </w:p>
        </w:tc>
      </w:tr>
      <w:tr w:rsidR="00C93415" w:rsidRPr="00736667" w14:paraId="31F484A6" w14:textId="77777777" w:rsidTr="004E1359">
        <w:tc>
          <w:tcPr>
            <w:tcW w:w="1559" w:type="dxa"/>
            <w:shd w:val="clear" w:color="auto" w:fill="auto"/>
            <w:vAlign w:val="center"/>
          </w:tcPr>
          <w:p w14:paraId="23043766" w14:textId="77777777" w:rsidR="00C93415" w:rsidRDefault="00C93415" w:rsidP="004E1359">
            <w:pPr>
              <w:widowControl/>
              <w:jc w:val="left"/>
              <w:rPr>
                <w:rFonts w:ascii="宋体" w:hAnsi="宋体"/>
                <w:sz w:val="20"/>
                <w:szCs w:val="20"/>
              </w:rPr>
            </w:pPr>
            <w:r>
              <w:rPr>
                <w:rFonts w:hint="eastAsia"/>
                <w:sz w:val="20"/>
                <w:szCs w:val="20"/>
              </w:rPr>
              <w:t>规则主键</w:t>
            </w:r>
          </w:p>
        </w:tc>
        <w:tc>
          <w:tcPr>
            <w:tcW w:w="1701" w:type="dxa"/>
            <w:shd w:val="clear" w:color="auto" w:fill="auto"/>
            <w:vAlign w:val="center"/>
          </w:tcPr>
          <w:p w14:paraId="73CE107B" w14:textId="77777777" w:rsidR="00C93415" w:rsidRDefault="00C93415" w:rsidP="004E1359">
            <w:pPr>
              <w:widowControl/>
              <w:jc w:val="left"/>
              <w:rPr>
                <w:rFonts w:ascii="宋体" w:hAnsi="宋体"/>
                <w:color w:val="000000"/>
                <w:sz w:val="22"/>
              </w:rPr>
            </w:pPr>
            <w:r>
              <w:rPr>
                <w:rFonts w:hint="eastAsia"/>
                <w:sz w:val="20"/>
                <w:szCs w:val="20"/>
              </w:rPr>
              <w:t>PUSH_RULE_ID</w:t>
            </w:r>
          </w:p>
        </w:tc>
        <w:tc>
          <w:tcPr>
            <w:tcW w:w="1134" w:type="dxa"/>
            <w:shd w:val="clear" w:color="auto" w:fill="auto"/>
          </w:tcPr>
          <w:p w14:paraId="435B2303" w14:textId="77777777" w:rsidR="00C93415" w:rsidRDefault="00C93415" w:rsidP="004E1359">
            <w:pPr>
              <w:jc w:val="left"/>
              <w:rPr>
                <w:rFonts w:ascii="宋体" w:hAnsi="宋体"/>
                <w:snapToGrid w:val="0"/>
                <w:kern w:val="0"/>
              </w:rPr>
            </w:pPr>
            <w:r>
              <w:rPr>
                <w:rFonts w:ascii="宋体" w:hAnsi="宋体"/>
                <w:snapToGrid w:val="0"/>
                <w:kern w:val="0"/>
              </w:rPr>
              <w:t>Y</w:t>
            </w:r>
          </w:p>
        </w:tc>
        <w:tc>
          <w:tcPr>
            <w:tcW w:w="3119" w:type="dxa"/>
            <w:shd w:val="clear" w:color="auto" w:fill="auto"/>
          </w:tcPr>
          <w:p w14:paraId="1A5B0C53" w14:textId="77777777" w:rsidR="00C93415" w:rsidRPr="00736667" w:rsidRDefault="00C93415" w:rsidP="004E1359">
            <w:pPr>
              <w:jc w:val="left"/>
              <w:rPr>
                <w:rFonts w:ascii="宋体" w:hAnsi="宋体"/>
                <w:snapToGrid w:val="0"/>
                <w:kern w:val="0"/>
              </w:rPr>
            </w:pPr>
          </w:p>
        </w:tc>
      </w:tr>
      <w:tr w:rsidR="00C93415" w:rsidRPr="00736667" w14:paraId="3DA1DBF0" w14:textId="77777777" w:rsidTr="004E1359">
        <w:tc>
          <w:tcPr>
            <w:tcW w:w="1559" w:type="dxa"/>
            <w:shd w:val="clear" w:color="auto" w:fill="auto"/>
            <w:vAlign w:val="center"/>
          </w:tcPr>
          <w:p w14:paraId="0C91AC80" w14:textId="77777777" w:rsidR="00C93415" w:rsidRPr="00362F6A" w:rsidRDefault="00C93415" w:rsidP="004E1359">
            <w:pPr>
              <w:widowControl/>
              <w:jc w:val="left"/>
              <w:rPr>
                <w:rFonts w:ascii="宋体" w:hAnsi="宋体"/>
                <w:sz w:val="20"/>
                <w:szCs w:val="20"/>
              </w:rPr>
            </w:pPr>
            <w:r>
              <w:rPr>
                <w:rFonts w:hint="eastAsia"/>
                <w:sz w:val="20"/>
                <w:szCs w:val="20"/>
              </w:rPr>
              <w:t>规则代码</w:t>
            </w:r>
          </w:p>
        </w:tc>
        <w:tc>
          <w:tcPr>
            <w:tcW w:w="1701" w:type="dxa"/>
            <w:shd w:val="clear" w:color="auto" w:fill="auto"/>
            <w:vAlign w:val="center"/>
          </w:tcPr>
          <w:p w14:paraId="4B9355F5" w14:textId="77777777" w:rsidR="00C93415" w:rsidRDefault="00C93415" w:rsidP="004E1359">
            <w:pPr>
              <w:widowControl/>
              <w:jc w:val="left"/>
              <w:rPr>
                <w:color w:val="000000"/>
                <w:sz w:val="22"/>
              </w:rPr>
            </w:pPr>
            <w:r>
              <w:rPr>
                <w:rFonts w:hint="eastAsia"/>
                <w:sz w:val="20"/>
                <w:szCs w:val="20"/>
              </w:rPr>
              <w:t>RULE_CODE</w:t>
            </w:r>
          </w:p>
        </w:tc>
        <w:tc>
          <w:tcPr>
            <w:tcW w:w="1134" w:type="dxa"/>
            <w:shd w:val="clear" w:color="auto" w:fill="auto"/>
          </w:tcPr>
          <w:p w14:paraId="6E557F54"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102A5DC" w14:textId="77777777" w:rsidR="00C93415" w:rsidRPr="00736667" w:rsidRDefault="00C93415" w:rsidP="004E1359">
            <w:pPr>
              <w:jc w:val="left"/>
              <w:rPr>
                <w:rFonts w:ascii="宋体" w:hAnsi="宋体"/>
                <w:snapToGrid w:val="0"/>
                <w:kern w:val="0"/>
              </w:rPr>
            </w:pPr>
          </w:p>
        </w:tc>
      </w:tr>
      <w:tr w:rsidR="00C93415" w:rsidRPr="00736667" w14:paraId="20E65390" w14:textId="77777777" w:rsidTr="004E1359">
        <w:tc>
          <w:tcPr>
            <w:tcW w:w="1559" w:type="dxa"/>
            <w:shd w:val="clear" w:color="auto" w:fill="auto"/>
            <w:vAlign w:val="center"/>
          </w:tcPr>
          <w:p w14:paraId="057F5910" w14:textId="77777777" w:rsidR="00C93415" w:rsidRDefault="00C93415" w:rsidP="004E1359">
            <w:pPr>
              <w:widowControl/>
              <w:jc w:val="left"/>
              <w:rPr>
                <w:rFonts w:ascii="宋体" w:hAnsi="宋体"/>
                <w:sz w:val="20"/>
                <w:szCs w:val="20"/>
              </w:rPr>
            </w:pPr>
            <w:r>
              <w:rPr>
                <w:rFonts w:hint="eastAsia"/>
                <w:sz w:val="20"/>
                <w:szCs w:val="20"/>
              </w:rPr>
              <w:t>规则名称</w:t>
            </w:r>
          </w:p>
        </w:tc>
        <w:tc>
          <w:tcPr>
            <w:tcW w:w="1701" w:type="dxa"/>
            <w:shd w:val="clear" w:color="auto" w:fill="auto"/>
            <w:vAlign w:val="center"/>
          </w:tcPr>
          <w:p w14:paraId="01886A3F" w14:textId="77777777" w:rsidR="00C93415" w:rsidRDefault="00C93415" w:rsidP="004E1359">
            <w:pPr>
              <w:widowControl/>
              <w:jc w:val="left"/>
              <w:rPr>
                <w:color w:val="000000"/>
                <w:sz w:val="22"/>
              </w:rPr>
            </w:pPr>
            <w:r>
              <w:rPr>
                <w:rFonts w:hint="eastAsia"/>
                <w:sz w:val="20"/>
                <w:szCs w:val="20"/>
              </w:rPr>
              <w:t>RULE_NAME</w:t>
            </w:r>
          </w:p>
        </w:tc>
        <w:tc>
          <w:tcPr>
            <w:tcW w:w="1134" w:type="dxa"/>
            <w:shd w:val="clear" w:color="auto" w:fill="auto"/>
          </w:tcPr>
          <w:p w14:paraId="6960A589"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BBB70E2" w14:textId="77777777" w:rsidR="00C93415" w:rsidRPr="00736667" w:rsidRDefault="00C93415" w:rsidP="004E1359">
            <w:pPr>
              <w:jc w:val="left"/>
              <w:rPr>
                <w:rFonts w:ascii="宋体" w:hAnsi="宋体"/>
                <w:snapToGrid w:val="0"/>
                <w:kern w:val="0"/>
              </w:rPr>
            </w:pPr>
          </w:p>
        </w:tc>
      </w:tr>
      <w:tr w:rsidR="00C93415" w:rsidRPr="00736667" w14:paraId="712614A3" w14:textId="77777777" w:rsidTr="004E1359">
        <w:tc>
          <w:tcPr>
            <w:tcW w:w="1559" w:type="dxa"/>
            <w:shd w:val="clear" w:color="auto" w:fill="auto"/>
            <w:vAlign w:val="center"/>
          </w:tcPr>
          <w:p w14:paraId="3F207D66" w14:textId="77777777" w:rsidR="00C93415" w:rsidRDefault="00C93415" w:rsidP="004E1359">
            <w:pPr>
              <w:rPr>
                <w:sz w:val="20"/>
                <w:szCs w:val="20"/>
              </w:rPr>
            </w:pPr>
            <w:r>
              <w:rPr>
                <w:rFonts w:hint="eastAsia"/>
                <w:sz w:val="20"/>
                <w:szCs w:val="20"/>
              </w:rPr>
              <w:t>规则值</w:t>
            </w:r>
          </w:p>
        </w:tc>
        <w:tc>
          <w:tcPr>
            <w:tcW w:w="1701" w:type="dxa"/>
            <w:shd w:val="clear" w:color="auto" w:fill="auto"/>
            <w:vAlign w:val="center"/>
          </w:tcPr>
          <w:p w14:paraId="5C7793D6" w14:textId="77777777" w:rsidR="00C93415" w:rsidRDefault="00C93415" w:rsidP="004E1359">
            <w:pPr>
              <w:rPr>
                <w:sz w:val="20"/>
                <w:szCs w:val="20"/>
              </w:rPr>
            </w:pPr>
            <w:r>
              <w:rPr>
                <w:rFonts w:hint="eastAsia"/>
                <w:sz w:val="20"/>
                <w:szCs w:val="20"/>
              </w:rPr>
              <w:t>RULE_VALUE</w:t>
            </w:r>
          </w:p>
        </w:tc>
        <w:tc>
          <w:tcPr>
            <w:tcW w:w="1134" w:type="dxa"/>
            <w:shd w:val="clear" w:color="auto" w:fill="auto"/>
          </w:tcPr>
          <w:p w14:paraId="726F5427" w14:textId="77777777" w:rsidR="00C93415" w:rsidRDefault="00C93415" w:rsidP="004E1359">
            <w:pPr>
              <w:jc w:val="left"/>
              <w:rPr>
                <w:rFonts w:ascii="宋体" w:hAnsi="宋体"/>
                <w:snapToGrid w:val="0"/>
                <w:kern w:val="0"/>
              </w:rPr>
            </w:pPr>
            <w:r>
              <w:rPr>
                <w:rFonts w:ascii="宋体" w:hAnsi="宋体"/>
                <w:snapToGrid w:val="0"/>
                <w:kern w:val="0"/>
              </w:rPr>
              <w:t>N</w:t>
            </w:r>
          </w:p>
        </w:tc>
        <w:tc>
          <w:tcPr>
            <w:tcW w:w="3119" w:type="dxa"/>
            <w:shd w:val="clear" w:color="auto" w:fill="auto"/>
          </w:tcPr>
          <w:p w14:paraId="33FC4D16" w14:textId="77777777" w:rsidR="00C93415" w:rsidRPr="00736667" w:rsidRDefault="00C93415" w:rsidP="004E1359">
            <w:pPr>
              <w:jc w:val="left"/>
              <w:rPr>
                <w:rFonts w:ascii="宋体" w:hAnsi="宋体"/>
                <w:snapToGrid w:val="0"/>
                <w:kern w:val="0"/>
              </w:rPr>
            </w:pPr>
          </w:p>
        </w:tc>
      </w:tr>
      <w:tr w:rsidR="00C93415" w:rsidRPr="00736667" w14:paraId="36560167" w14:textId="77777777" w:rsidTr="004E1359">
        <w:tc>
          <w:tcPr>
            <w:tcW w:w="1559" w:type="dxa"/>
            <w:shd w:val="clear" w:color="auto" w:fill="auto"/>
            <w:vAlign w:val="center"/>
          </w:tcPr>
          <w:p w14:paraId="5CF2B4A3" w14:textId="77777777" w:rsidR="00C93415" w:rsidRDefault="00C93415" w:rsidP="004E1359">
            <w:pPr>
              <w:rPr>
                <w:sz w:val="20"/>
                <w:szCs w:val="20"/>
              </w:rPr>
            </w:pPr>
            <w:r>
              <w:rPr>
                <w:rFonts w:hint="eastAsia"/>
                <w:sz w:val="20"/>
                <w:szCs w:val="20"/>
              </w:rPr>
              <w:t>状态（启用</w:t>
            </w:r>
            <w:r>
              <w:rPr>
                <w:rFonts w:hint="eastAsia"/>
                <w:sz w:val="20"/>
                <w:szCs w:val="20"/>
              </w:rPr>
              <w:t xml:space="preserve"> 0 </w:t>
            </w:r>
            <w:r>
              <w:rPr>
                <w:rFonts w:hint="eastAsia"/>
                <w:sz w:val="20"/>
                <w:szCs w:val="20"/>
              </w:rPr>
              <w:t>停用</w:t>
            </w:r>
            <w:r>
              <w:rPr>
                <w:rFonts w:hint="eastAsia"/>
                <w:sz w:val="20"/>
                <w:szCs w:val="20"/>
              </w:rPr>
              <w:t>1</w:t>
            </w:r>
            <w:r>
              <w:rPr>
                <w:rFonts w:hint="eastAsia"/>
                <w:sz w:val="20"/>
                <w:szCs w:val="20"/>
              </w:rPr>
              <w:t>）</w:t>
            </w:r>
          </w:p>
        </w:tc>
        <w:tc>
          <w:tcPr>
            <w:tcW w:w="1701" w:type="dxa"/>
            <w:shd w:val="clear" w:color="auto" w:fill="auto"/>
            <w:vAlign w:val="center"/>
          </w:tcPr>
          <w:p w14:paraId="6608C221" w14:textId="77777777" w:rsidR="00C93415" w:rsidRDefault="00C93415" w:rsidP="004E1359">
            <w:pPr>
              <w:rPr>
                <w:sz w:val="20"/>
                <w:szCs w:val="20"/>
              </w:rPr>
            </w:pPr>
            <w:r>
              <w:rPr>
                <w:rFonts w:hint="eastAsia"/>
                <w:sz w:val="20"/>
                <w:szCs w:val="20"/>
              </w:rPr>
              <w:t>STATUS</w:t>
            </w:r>
          </w:p>
        </w:tc>
        <w:tc>
          <w:tcPr>
            <w:tcW w:w="1134" w:type="dxa"/>
            <w:shd w:val="clear" w:color="auto" w:fill="auto"/>
          </w:tcPr>
          <w:p w14:paraId="790C61EC" w14:textId="77777777" w:rsidR="00C93415" w:rsidRDefault="00C93415" w:rsidP="004E1359">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B159730" w14:textId="77777777" w:rsidR="00C93415" w:rsidRPr="00736667" w:rsidRDefault="00C93415" w:rsidP="004E1359">
            <w:pPr>
              <w:jc w:val="left"/>
              <w:rPr>
                <w:rFonts w:ascii="宋体" w:hAnsi="宋体"/>
                <w:snapToGrid w:val="0"/>
                <w:kern w:val="0"/>
              </w:rPr>
            </w:pPr>
          </w:p>
        </w:tc>
      </w:tr>
      <w:tr w:rsidR="00116793" w:rsidRPr="00736667" w14:paraId="4E19E88D" w14:textId="77777777" w:rsidTr="004E1359">
        <w:tc>
          <w:tcPr>
            <w:tcW w:w="1559" w:type="dxa"/>
            <w:shd w:val="clear" w:color="auto" w:fill="auto"/>
            <w:vAlign w:val="center"/>
          </w:tcPr>
          <w:p w14:paraId="63BBA3F5" w14:textId="23B6F47E" w:rsidR="00116793" w:rsidRDefault="00116793" w:rsidP="004E1359">
            <w:pPr>
              <w:rPr>
                <w:sz w:val="20"/>
                <w:szCs w:val="20"/>
              </w:rPr>
            </w:pPr>
            <w:r>
              <w:rPr>
                <w:rFonts w:hint="eastAsia"/>
                <w:sz w:val="20"/>
                <w:szCs w:val="20"/>
              </w:rPr>
              <w:t>推送用户类型</w:t>
            </w:r>
          </w:p>
        </w:tc>
        <w:tc>
          <w:tcPr>
            <w:tcW w:w="1701" w:type="dxa"/>
            <w:shd w:val="clear" w:color="auto" w:fill="auto"/>
            <w:vAlign w:val="center"/>
          </w:tcPr>
          <w:p w14:paraId="308DDBB3" w14:textId="77777777" w:rsidR="00116793" w:rsidRDefault="00116793" w:rsidP="004E1359">
            <w:pPr>
              <w:rPr>
                <w:sz w:val="20"/>
                <w:szCs w:val="20"/>
              </w:rPr>
            </w:pPr>
          </w:p>
        </w:tc>
        <w:tc>
          <w:tcPr>
            <w:tcW w:w="1134" w:type="dxa"/>
            <w:shd w:val="clear" w:color="auto" w:fill="auto"/>
          </w:tcPr>
          <w:p w14:paraId="4D3238DE" w14:textId="77777777" w:rsidR="00116793" w:rsidRDefault="00116793" w:rsidP="004E1359">
            <w:pPr>
              <w:jc w:val="left"/>
              <w:rPr>
                <w:rFonts w:ascii="宋体" w:hAnsi="宋体"/>
                <w:snapToGrid w:val="0"/>
                <w:kern w:val="0"/>
              </w:rPr>
            </w:pPr>
          </w:p>
        </w:tc>
        <w:tc>
          <w:tcPr>
            <w:tcW w:w="3119" w:type="dxa"/>
            <w:shd w:val="clear" w:color="auto" w:fill="auto"/>
          </w:tcPr>
          <w:p w14:paraId="1ABC8A7F" w14:textId="77777777" w:rsidR="00116793" w:rsidRPr="00736667" w:rsidRDefault="00116793" w:rsidP="004E1359">
            <w:pPr>
              <w:jc w:val="left"/>
              <w:rPr>
                <w:rFonts w:ascii="宋体" w:hAnsi="宋体"/>
                <w:snapToGrid w:val="0"/>
                <w:kern w:val="0"/>
              </w:rPr>
            </w:pPr>
          </w:p>
        </w:tc>
      </w:tr>
      <w:tr w:rsidR="00116793" w:rsidRPr="00736667" w14:paraId="6469593B" w14:textId="77777777" w:rsidTr="004E1359">
        <w:tc>
          <w:tcPr>
            <w:tcW w:w="1559" w:type="dxa"/>
            <w:shd w:val="clear" w:color="auto" w:fill="auto"/>
            <w:vAlign w:val="center"/>
          </w:tcPr>
          <w:p w14:paraId="31C4DAFC" w14:textId="1506E49D" w:rsidR="00116793" w:rsidRDefault="00116793" w:rsidP="004E1359">
            <w:pPr>
              <w:rPr>
                <w:sz w:val="20"/>
                <w:szCs w:val="20"/>
              </w:rPr>
            </w:pPr>
            <w:r>
              <w:rPr>
                <w:rFonts w:hint="eastAsia"/>
                <w:sz w:val="20"/>
                <w:szCs w:val="20"/>
              </w:rPr>
              <w:t>用户等级</w:t>
            </w:r>
          </w:p>
        </w:tc>
        <w:tc>
          <w:tcPr>
            <w:tcW w:w="1701" w:type="dxa"/>
            <w:shd w:val="clear" w:color="auto" w:fill="auto"/>
            <w:vAlign w:val="center"/>
          </w:tcPr>
          <w:p w14:paraId="6811CCB0" w14:textId="77777777" w:rsidR="00116793" w:rsidRDefault="00116793" w:rsidP="004E1359">
            <w:pPr>
              <w:rPr>
                <w:sz w:val="20"/>
                <w:szCs w:val="20"/>
              </w:rPr>
            </w:pPr>
          </w:p>
        </w:tc>
        <w:tc>
          <w:tcPr>
            <w:tcW w:w="1134" w:type="dxa"/>
            <w:shd w:val="clear" w:color="auto" w:fill="auto"/>
          </w:tcPr>
          <w:p w14:paraId="0DE65F4C" w14:textId="77777777" w:rsidR="00116793" w:rsidRDefault="00116793" w:rsidP="004E1359">
            <w:pPr>
              <w:jc w:val="left"/>
              <w:rPr>
                <w:rFonts w:ascii="宋体" w:hAnsi="宋体"/>
                <w:snapToGrid w:val="0"/>
                <w:kern w:val="0"/>
              </w:rPr>
            </w:pPr>
          </w:p>
        </w:tc>
        <w:tc>
          <w:tcPr>
            <w:tcW w:w="3119" w:type="dxa"/>
            <w:shd w:val="clear" w:color="auto" w:fill="auto"/>
          </w:tcPr>
          <w:p w14:paraId="59E2948A" w14:textId="77777777" w:rsidR="00116793" w:rsidRPr="00736667" w:rsidRDefault="00116793" w:rsidP="004E1359">
            <w:pPr>
              <w:jc w:val="left"/>
              <w:rPr>
                <w:rFonts w:ascii="宋体" w:hAnsi="宋体"/>
                <w:snapToGrid w:val="0"/>
                <w:kern w:val="0"/>
              </w:rPr>
            </w:pPr>
          </w:p>
        </w:tc>
      </w:tr>
      <w:tr w:rsidR="00116793" w:rsidRPr="00736667" w14:paraId="1CE1EDB7" w14:textId="77777777" w:rsidTr="004E1359">
        <w:tc>
          <w:tcPr>
            <w:tcW w:w="1559" w:type="dxa"/>
            <w:shd w:val="clear" w:color="auto" w:fill="auto"/>
            <w:vAlign w:val="center"/>
          </w:tcPr>
          <w:p w14:paraId="3EED3772" w14:textId="562A7C64" w:rsidR="00116793" w:rsidRDefault="00B01021" w:rsidP="004E1359">
            <w:pPr>
              <w:rPr>
                <w:sz w:val="20"/>
                <w:szCs w:val="20"/>
              </w:rPr>
            </w:pPr>
            <w:r>
              <w:rPr>
                <w:rFonts w:hint="eastAsia"/>
                <w:sz w:val="20"/>
                <w:szCs w:val="20"/>
              </w:rPr>
              <w:t>规则类别</w:t>
            </w:r>
          </w:p>
        </w:tc>
        <w:tc>
          <w:tcPr>
            <w:tcW w:w="1701" w:type="dxa"/>
            <w:shd w:val="clear" w:color="auto" w:fill="auto"/>
            <w:vAlign w:val="center"/>
          </w:tcPr>
          <w:p w14:paraId="2D74ECBA" w14:textId="77777777" w:rsidR="00116793" w:rsidRDefault="00116793" w:rsidP="004E1359">
            <w:pPr>
              <w:rPr>
                <w:sz w:val="20"/>
                <w:szCs w:val="20"/>
              </w:rPr>
            </w:pPr>
          </w:p>
        </w:tc>
        <w:tc>
          <w:tcPr>
            <w:tcW w:w="1134" w:type="dxa"/>
            <w:shd w:val="clear" w:color="auto" w:fill="auto"/>
          </w:tcPr>
          <w:p w14:paraId="79AA6D04" w14:textId="77777777" w:rsidR="00116793" w:rsidRDefault="00116793" w:rsidP="004E1359">
            <w:pPr>
              <w:jc w:val="left"/>
              <w:rPr>
                <w:rFonts w:ascii="宋体" w:hAnsi="宋体"/>
                <w:snapToGrid w:val="0"/>
                <w:kern w:val="0"/>
              </w:rPr>
            </w:pPr>
          </w:p>
        </w:tc>
        <w:tc>
          <w:tcPr>
            <w:tcW w:w="3119" w:type="dxa"/>
            <w:shd w:val="clear" w:color="auto" w:fill="auto"/>
          </w:tcPr>
          <w:p w14:paraId="1A251D4E" w14:textId="77777777" w:rsidR="00116793" w:rsidRPr="00736667" w:rsidRDefault="00116793" w:rsidP="004E1359">
            <w:pPr>
              <w:jc w:val="left"/>
              <w:rPr>
                <w:rFonts w:ascii="宋体" w:hAnsi="宋体"/>
                <w:snapToGrid w:val="0"/>
                <w:kern w:val="0"/>
              </w:rPr>
            </w:pPr>
          </w:p>
        </w:tc>
      </w:tr>
    </w:tbl>
    <w:p w14:paraId="1C8094BA" w14:textId="77777777" w:rsidR="00C93415" w:rsidRPr="00A9755C" w:rsidRDefault="00C93415" w:rsidP="00C93415">
      <w:pPr>
        <w:tabs>
          <w:tab w:val="left" w:pos="0"/>
          <w:tab w:val="left" w:pos="900"/>
          <w:tab w:val="left" w:pos="1440"/>
          <w:tab w:val="left" w:pos="2160"/>
          <w:tab w:val="left" w:pos="2880"/>
          <w:tab w:val="left" w:pos="3600"/>
          <w:tab w:val="left" w:pos="4320"/>
        </w:tabs>
        <w:autoSpaceDE w:val="0"/>
        <w:autoSpaceDN w:val="0"/>
        <w:adjustRightInd w:val="0"/>
        <w:spacing w:line="360" w:lineRule="auto"/>
        <w:jc w:val="left"/>
        <w:rPr>
          <w:rFonts w:ascii="宋体" w:hAnsi="宋体"/>
          <w:kern w:val="0"/>
          <w:sz w:val="24"/>
          <w:szCs w:val="21"/>
        </w:rPr>
      </w:pPr>
    </w:p>
    <w:p w14:paraId="41EED8E1" w14:textId="692BEA4A" w:rsidR="00AE2809" w:rsidRPr="0082647F" w:rsidRDefault="00AE2809" w:rsidP="00AE2809">
      <w:pPr>
        <w:pStyle w:val="4"/>
      </w:pPr>
      <w:r>
        <w:rPr>
          <w:rFonts w:hint="eastAsia"/>
        </w:rPr>
        <w:t>分页查询资金方</w:t>
      </w:r>
    </w:p>
    <w:p w14:paraId="0302FCFE" w14:textId="77777777" w:rsidR="00AE2809" w:rsidRDefault="00AE2809" w:rsidP="00AE2809">
      <w:pPr>
        <w:pStyle w:val="5"/>
      </w:pPr>
      <w:r>
        <w:rPr>
          <w:rFonts w:hint="eastAsia"/>
        </w:rPr>
        <w:t>功能</w:t>
      </w:r>
      <w:r>
        <w:t>描述</w:t>
      </w:r>
    </w:p>
    <w:p w14:paraId="24B05A2B" w14:textId="77777777" w:rsidR="00AE2809" w:rsidRPr="00A9755C" w:rsidRDefault="00AE2809" w:rsidP="00AE2809">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主要是提供给管理人员进行资金方分页查询。</w:t>
      </w:r>
    </w:p>
    <w:p w14:paraId="1C7FD873" w14:textId="77777777" w:rsidR="00AE2809" w:rsidRPr="00676A58" w:rsidRDefault="00AE2809" w:rsidP="00AE2809">
      <w:pPr>
        <w:pStyle w:val="5"/>
      </w:pPr>
      <w:r w:rsidRPr="00676A58">
        <w:rPr>
          <w:rFonts w:hint="eastAsia"/>
        </w:rPr>
        <w:lastRenderedPageBreak/>
        <w:t>处理流程</w:t>
      </w:r>
    </w:p>
    <w:p w14:paraId="6F9F806D" w14:textId="77777777" w:rsidR="00AE2809" w:rsidRDefault="00AE2809" w:rsidP="00AE2809">
      <w:pPr>
        <w:ind w:left="289" w:firstLine="420"/>
      </w:pPr>
      <w:r>
        <w:object w:dxaOrig="2323" w:dyaOrig="4863" w14:anchorId="555F9D00">
          <v:shape id="_x0000_i1112" type="#_x0000_t75" style="width:115pt;height:245pt" o:ole="">
            <v:imagedata r:id="rId168" o:title=""/>
          </v:shape>
          <o:OLEObject Type="Embed" ProgID="Visio.Drawing.15" ShapeID="_x0000_i1112" DrawAspect="Content" ObjectID="_1569760985" r:id="rId187"/>
        </w:object>
      </w:r>
    </w:p>
    <w:p w14:paraId="550ECED5" w14:textId="77777777" w:rsidR="00AE2809" w:rsidRPr="00F65FDD" w:rsidRDefault="00AE2809">
      <w:pPr>
        <w:pStyle w:val="afb"/>
        <w:numPr>
          <w:ilvl w:val="0"/>
          <w:numId w:val="22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769" w:author="wangq" w:date="2017-08-21T17:25:00Z">
          <w:pPr>
            <w:pStyle w:val="afb"/>
            <w:numPr>
              <w:numId w:val="266"/>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sidRPr="00FC0CDF">
        <w:rPr>
          <w:rFonts w:hint="eastAsia"/>
        </w:rPr>
        <w:t>输入各项信息分页查询资金方</w:t>
      </w:r>
    </w:p>
    <w:p w14:paraId="34219753" w14:textId="77777777" w:rsidR="00AE2809" w:rsidRPr="00533387" w:rsidRDefault="00AE2809">
      <w:pPr>
        <w:pStyle w:val="afb"/>
        <w:numPr>
          <w:ilvl w:val="0"/>
          <w:numId w:val="22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770" w:author="wangq" w:date="2017-08-21T17:25:00Z">
          <w:pPr>
            <w:pStyle w:val="afb"/>
            <w:numPr>
              <w:numId w:val="266"/>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sidRPr="00FC0CDF">
        <w:rPr>
          <w:rFonts w:hint="eastAsia"/>
        </w:rPr>
        <w:t>调用业务端微服务</w:t>
      </w:r>
    </w:p>
    <w:p w14:paraId="07B70BBF" w14:textId="77777777" w:rsidR="00AE2809" w:rsidRPr="00C3467F" w:rsidRDefault="00AE2809">
      <w:pPr>
        <w:pStyle w:val="afb"/>
        <w:numPr>
          <w:ilvl w:val="0"/>
          <w:numId w:val="224"/>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71" w:author="wangq" w:date="2017-08-21T17:25:00Z">
          <w:pPr>
            <w:pStyle w:val="afb"/>
            <w:numPr>
              <w:numId w:val="266"/>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hint="eastAsia"/>
        </w:rPr>
        <w:t>返回分页信息</w:t>
      </w:r>
    </w:p>
    <w:p w14:paraId="144A4188" w14:textId="77777777" w:rsidR="00AE2809" w:rsidRPr="00F9212D" w:rsidRDefault="00AE2809" w:rsidP="00AE280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42AF7AE4" w14:textId="77777777" w:rsidTr="008E1EA4">
        <w:tc>
          <w:tcPr>
            <w:tcW w:w="1559" w:type="dxa"/>
            <w:shd w:val="clear" w:color="auto" w:fill="E0E0E0"/>
          </w:tcPr>
          <w:p w14:paraId="7FC0B925"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1F8BD03B"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1C030CA"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51C888D"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3A618711" w14:textId="77777777" w:rsidTr="008E1EA4">
        <w:tc>
          <w:tcPr>
            <w:tcW w:w="1559" w:type="dxa"/>
            <w:shd w:val="clear" w:color="auto" w:fill="auto"/>
            <w:vAlign w:val="center"/>
          </w:tcPr>
          <w:p w14:paraId="610A455B" w14:textId="77777777" w:rsidR="00AE2809" w:rsidRDefault="00AE2809" w:rsidP="008E1EA4">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6213ADAA" w14:textId="77777777" w:rsidR="00AE2809" w:rsidRDefault="00AE2809" w:rsidP="008E1EA4">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27FA4B65" w14:textId="54C8194F" w:rsidR="00AE2809" w:rsidRDefault="006F4839" w:rsidP="008E1EA4">
            <w:pPr>
              <w:jc w:val="left"/>
              <w:rPr>
                <w:rFonts w:ascii="宋体" w:hAnsi="宋体"/>
                <w:snapToGrid w:val="0"/>
                <w:kern w:val="0"/>
              </w:rPr>
            </w:pPr>
            <w:r>
              <w:rPr>
                <w:rFonts w:ascii="宋体" w:hAnsi="宋体"/>
                <w:snapToGrid w:val="0"/>
                <w:kern w:val="0"/>
              </w:rPr>
              <w:t>N</w:t>
            </w:r>
          </w:p>
        </w:tc>
        <w:tc>
          <w:tcPr>
            <w:tcW w:w="3119" w:type="dxa"/>
            <w:shd w:val="clear" w:color="auto" w:fill="auto"/>
          </w:tcPr>
          <w:p w14:paraId="482B261A" w14:textId="77777777" w:rsidR="00AE2809" w:rsidRPr="00736667" w:rsidRDefault="00AE2809" w:rsidP="008E1EA4">
            <w:pPr>
              <w:jc w:val="left"/>
              <w:rPr>
                <w:rFonts w:ascii="宋体" w:hAnsi="宋体"/>
                <w:snapToGrid w:val="0"/>
                <w:kern w:val="0"/>
              </w:rPr>
            </w:pPr>
          </w:p>
        </w:tc>
      </w:tr>
      <w:tr w:rsidR="00AE2809" w:rsidRPr="00736667" w14:paraId="24E3AC5B" w14:textId="77777777" w:rsidTr="008E1EA4">
        <w:tc>
          <w:tcPr>
            <w:tcW w:w="1559" w:type="dxa"/>
            <w:shd w:val="clear" w:color="auto" w:fill="auto"/>
            <w:vAlign w:val="center"/>
          </w:tcPr>
          <w:p w14:paraId="4A8765ED" w14:textId="77777777" w:rsidR="00AE2809" w:rsidRDefault="00AE2809" w:rsidP="008E1EA4">
            <w:pPr>
              <w:rPr>
                <w:sz w:val="20"/>
                <w:szCs w:val="20"/>
              </w:rPr>
            </w:pPr>
            <w:r>
              <w:rPr>
                <w:rFonts w:hint="eastAsia"/>
                <w:sz w:val="20"/>
                <w:szCs w:val="20"/>
              </w:rPr>
              <w:t>联系人</w:t>
            </w:r>
          </w:p>
        </w:tc>
        <w:tc>
          <w:tcPr>
            <w:tcW w:w="1701" w:type="dxa"/>
            <w:shd w:val="clear" w:color="auto" w:fill="auto"/>
            <w:vAlign w:val="center"/>
          </w:tcPr>
          <w:p w14:paraId="475E0B44" w14:textId="77777777" w:rsidR="00AE2809" w:rsidRDefault="00AE2809" w:rsidP="008E1EA4">
            <w:pPr>
              <w:rPr>
                <w:sz w:val="20"/>
                <w:szCs w:val="20"/>
              </w:rPr>
            </w:pPr>
            <w:r>
              <w:rPr>
                <w:rFonts w:hint="eastAsia"/>
                <w:sz w:val="20"/>
                <w:szCs w:val="20"/>
              </w:rPr>
              <w:t>CONTACTNAME</w:t>
            </w:r>
          </w:p>
        </w:tc>
        <w:tc>
          <w:tcPr>
            <w:tcW w:w="1134" w:type="dxa"/>
            <w:shd w:val="clear" w:color="auto" w:fill="auto"/>
          </w:tcPr>
          <w:p w14:paraId="7DE30531" w14:textId="5A5901FE" w:rsidR="00AE2809" w:rsidRDefault="006F483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94B32AC" w14:textId="77777777" w:rsidR="00AE2809" w:rsidRPr="00736667" w:rsidRDefault="00AE2809" w:rsidP="008E1EA4">
            <w:pPr>
              <w:jc w:val="left"/>
              <w:rPr>
                <w:rFonts w:ascii="宋体" w:hAnsi="宋体"/>
                <w:snapToGrid w:val="0"/>
                <w:kern w:val="0"/>
              </w:rPr>
            </w:pPr>
          </w:p>
        </w:tc>
      </w:tr>
      <w:tr w:rsidR="00AE2809" w:rsidRPr="00736667" w14:paraId="4474AD45" w14:textId="77777777" w:rsidTr="008E1EA4">
        <w:tc>
          <w:tcPr>
            <w:tcW w:w="1559" w:type="dxa"/>
            <w:shd w:val="clear" w:color="auto" w:fill="auto"/>
            <w:vAlign w:val="center"/>
          </w:tcPr>
          <w:p w14:paraId="4D57D78E" w14:textId="77777777" w:rsidR="00AE2809" w:rsidRDefault="00AE2809" w:rsidP="008E1EA4">
            <w:pPr>
              <w:rPr>
                <w:sz w:val="20"/>
                <w:szCs w:val="20"/>
              </w:rPr>
            </w:pPr>
            <w:r>
              <w:rPr>
                <w:rFonts w:hint="eastAsia"/>
                <w:sz w:val="20"/>
                <w:szCs w:val="20"/>
              </w:rPr>
              <w:t>法人</w:t>
            </w:r>
          </w:p>
        </w:tc>
        <w:tc>
          <w:tcPr>
            <w:tcW w:w="1701" w:type="dxa"/>
            <w:shd w:val="clear" w:color="auto" w:fill="auto"/>
            <w:vAlign w:val="center"/>
          </w:tcPr>
          <w:p w14:paraId="3DF53AC7" w14:textId="77777777" w:rsidR="00AE2809" w:rsidRDefault="00AE2809" w:rsidP="008E1EA4">
            <w:pPr>
              <w:rPr>
                <w:sz w:val="20"/>
                <w:szCs w:val="20"/>
              </w:rPr>
            </w:pPr>
            <w:r>
              <w:rPr>
                <w:rFonts w:hint="eastAsia"/>
                <w:sz w:val="20"/>
                <w:szCs w:val="20"/>
              </w:rPr>
              <w:t>LEGALNAME</w:t>
            </w:r>
          </w:p>
        </w:tc>
        <w:tc>
          <w:tcPr>
            <w:tcW w:w="1134" w:type="dxa"/>
            <w:shd w:val="clear" w:color="auto" w:fill="auto"/>
          </w:tcPr>
          <w:p w14:paraId="03DCB61E" w14:textId="23AE4850" w:rsidR="00AE2809" w:rsidRDefault="006F483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5435DDC" w14:textId="77777777" w:rsidR="00AE2809" w:rsidRPr="00736667" w:rsidRDefault="00AE2809" w:rsidP="008E1EA4">
            <w:pPr>
              <w:jc w:val="left"/>
              <w:rPr>
                <w:rFonts w:ascii="宋体" w:hAnsi="宋体"/>
                <w:snapToGrid w:val="0"/>
                <w:kern w:val="0"/>
              </w:rPr>
            </w:pPr>
          </w:p>
        </w:tc>
      </w:tr>
      <w:tr w:rsidR="006F4839" w:rsidRPr="00736667" w14:paraId="5F9F9D45" w14:textId="77777777" w:rsidTr="008E1EA4">
        <w:tc>
          <w:tcPr>
            <w:tcW w:w="1559" w:type="dxa"/>
            <w:shd w:val="clear" w:color="auto" w:fill="auto"/>
            <w:vAlign w:val="center"/>
          </w:tcPr>
          <w:p w14:paraId="5E84FBC2" w14:textId="72EB9FF5" w:rsidR="006F4839" w:rsidRDefault="006F4839" w:rsidP="008E1EA4">
            <w:pPr>
              <w:rPr>
                <w:sz w:val="20"/>
                <w:szCs w:val="20"/>
              </w:rPr>
            </w:pPr>
            <w:r>
              <w:rPr>
                <w:rFonts w:hint="eastAsia"/>
                <w:sz w:val="20"/>
                <w:szCs w:val="20"/>
              </w:rPr>
              <w:t>联系</w:t>
            </w:r>
            <w:r>
              <w:rPr>
                <w:sz w:val="20"/>
                <w:szCs w:val="20"/>
              </w:rPr>
              <w:t>电话</w:t>
            </w:r>
          </w:p>
        </w:tc>
        <w:tc>
          <w:tcPr>
            <w:tcW w:w="1701" w:type="dxa"/>
            <w:shd w:val="clear" w:color="auto" w:fill="auto"/>
            <w:vAlign w:val="center"/>
          </w:tcPr>
          <w:p w14:paraId="2EBB335E" w14:textId="77777777" w:rsidR="006F4839" w:rsidRDefault="006F4839" w:rsidP="008E1EA4">
            <w:pPr>
              <w:rPr>
                <w:sz w:val="20"/>
                <w:szCs w:val="20"/>
              </w:rPr>
            </w:pPr>
          </w:p>
        </w:tc>
        <w:tc>
          <w:tcPr>
            <w:tcW w:w="1134" w:type="dxa"/>
            <w:shd w:val="clear" w:color="auto" w:fill="auto"/>
          </w:tcPr>
          <w:p w14:paraId="5EAE7A95" w14:textId="7018F323" w:rsidR="006F4839" w:rsidRDefault="006F483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6A1935F" w14:textId="77777777" w:rsidR="006F4839" w:rsidRPr="00736667" w:rsidRDefault="006F4839" w:rsidP="008E1EA4">
            <w:pPr>
              <w:jc w:val="left"/>
              <w:rPr>
                <w:rFonts w:ascii="宋体" w:hAnsi="宋体"/>
                <w:snapToGrid w:val="0"/>
                <w:kern w:val="0"/>
              </w:rPr>
            </w:pPr>
          </w:p>
        </w:tc>
      </w:tr>
      <w:tr w:rsidR="006F4839" w:rsidRPr="00736667" w14:paraId="41AD9440" w14:textId="77777777" w:rsidTr="008E1EA4">
        <w:tc>
          <w:tcPr>
            <w:tcW w:w="1559" w:type="dxa"/>
            <w:shd w:val="clear" w:color="auto" w:fill="auto"/>
            <w:vAlign w:val="center"/>
          </w:tcPr>
          <w:p w14:paraId="6F629D6F" w14:textId="002E0AAA" w:rsidR="006F4839" w:rsidRDefault="006F4839" w:rsidP="008E1EA4">
            <w:pPr>
              <w:rPr>
                <w:sz w:val="20"/>
                <w:szCs w:val="20"/>
              </w:rPr>
            </w:pPr>
            <w:r>
              <w:rPr>
                <w:rFonts w:hint="eastAsia"/>
                <w:sz w:val="20"/>
                <w:szCs w:val="20"/>
              </w:rPr>
              <w:t>营业</w:t>
            </w:r>
            <w:r>
              <w:rPr>
                <w:sz w:val="20"/>
                <w:szCs w:val="20"/>
              </w:rPr>
              <w:t>执照号码</w:t>
            </w:r>
          </w:p>
        </w:tc>
        <w:tc>
          <w:tcPr>
            <w:tcW w:w="1701" w:type="dxa"/>
            <w:shd w:val="clear" w:color="auto" w:fill="auto"/>
            <w:vAlign w:val="center"/>
          </w:tcPr>
          <w:p w14:paraId="353E9EA4" w14:textId="77777777" w:rsidR="006F4839" w:rsidRDefault="006F4839" w:rsidP="008E1EA4">
            <w:pPr>
              <w:rPr>
                <w:sz w:val="20"/>
                <w:szCs w:val="20"/>
              </w:rPr>
            </w:pPr>
          </w:p>
        </w:tc>
        <w:tc>
          <w:tcPr>
            <w:tcW w:w="1134" w:type="dxa"/>
            <w:shd w:val="clear" w:color="auto" w:fill="auto"/>
          </w:tcPr>
          <w:p w14:paraId="3E58C209" w14:textId="083469E6" w:rsidR="006F4839" w:rsidRDefault="006F483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E189F8B" w14:textId="77777777" w:rsidR="006F4839" w:rsidRPr="00736667" w:rsidRDefault="006F4839" w:rsidP="008E1EA4">
            <w:pPr>
              <w:jc w:val="left"/>
              <w:rPr>
                <w:rFonts w:ascii="宋体" w:hAnsi="宋体"/>
                <w:snapToGrid w:val="0"/>
                <w:kern w:val="0"/>
              </w:rPr>
            </w:pPr>
          </w:p>
        </w:tc>
      </w:tr>
    </w:tbl>
    <w:p w14:paraId="4B27FC91" w14:textId="77777777" w:rsidR="00AE2809" w:rsidRPr="00C56A4E" w:rsidRDefault="00AE2809" w:rsidP="00AE2809"/>
    <w:p w14:paraId="581131F9" w14:textId="77777777" w:rsidR="00AE2809" w:rsidRDefault="00AE2809" w:rsidP="00AE2809">
      <w:pPr>
        <w:pStyle w:val="5"/>
      </w:pPr>
      <w:r w:rsidRPr="00A52328">
        <w:rPr>
          <w:rFonts w:hint="eastAsia"/>
        </w:rPr>
        <w:t>输出</w:t>
      </w:r>
    </w:p>
    <w:p w14:paraId="26B6FB7E" w14:textId="77777777" w:rsidR="00AE2809" w:rsidRPr="007F58D2" w:rsidRDefault="00AE2809" w:rsidP="00AE2809"/>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4A615920" w14:textId="77777777" w:rsidTr="008E1EA4">
        <w:tc>
          <w:tcPr>
            <w:tcW w:w="1559" w:type="dxa"/>
            <w:shd w:val="clear" w:color="auto" w:fill="E0E0E0"/>
          </w:tcPr>
          <w:p w14:paraId="54DAE90A"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6D2AFD6C"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548FB71"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BE2E468"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34090417" w14:textId="77777777" w:rsidTr="008E1EA4">
        <w:tc>
          <w:tcPr>
            <w:tcW w:w="1559" w:type="dxa"/>
            <w:shd w:val="clear" w:color="auto" w:fill="auto"/>
          </w:tcPr>
          <w:p w14:paraId="13A4F778" w14:textId="77777777" w:rsidR="00AE2809" w:rsidRPr="00736667" w:rsidRDefault="00AE2809" w:rsidP="008E1EA4">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3AB67E13" w14:textId="77777777" w:rsidR="00AE2809" w:rsidRPr="00736667" w:rsidRDefault="00AE2809" w:rsidP="008E1EA4">
            <w:pPr>
              <w:jc w:val="left"/>
              <w:rPr>
                <w:rFonts w:ascii="宋体" w:hAnsi="宋体"/>
                <w:snapToGrid w:val="0"/>
                <w:kern w:val="0"/>
              </w:rPr>
            </w:pPr>
            <w:r>
              <w:rPr>
                <w:rFonts w:ascii="宋体" w:hAnsi="宋体"/>
                <w:snapToGrid w:val="0"/>
                <w:kern w:val="0"/>
              </w:rPr>
              <w:t>TOTALSIZE</w:t>
            </w:r>
          </w:p>
        </w:tc>
        <w:tc>
          <w:tcPr>
            <w:tcW w:w="1134" w:type="dxa"/>
            <w:shd w:val="clear" w:color="auto" w:fill="auto"/>
          </w:tcPr>
          <w:p w14:paraId="060F83AF" w14:textId="77777777" w:rsidR="00AE2809" w:rsidRPr="00736667"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C3B8FD1" w14:textId="77777777" w:rsidR="00AE2809" w:rsidRPr="00736667" w:rsidRDefault="00AE2809" w:rsidP="008E1EA4">
            <w:pPr>
              <w:jc w:val="left"/>
              <w:rPr>
                <w:rFonts w:ascii="宋体" w:hAnsi="宋体"/>
                <w:snapToGrid w:val="0"/>
                <w:kern w:val="0"/>
              </w:rPr>
            </w:pPr>
          </w:p>
        </w:tc>
      </w:tr>
      <w:tr w:rsidR="00AE2809" w:rsidRPr="00736667" w14:paraId="3B6855D7" w14:textId="77777777" w:rsidTr="008E1EA4">
        <w:tc>
          <w:tcPr>
            <w:tcW w:w="1559" w:type="dxa"/>
            <w:shd w:val="clear" w:color="auto" w:fill="auto"/>
          </w:tcPr>
          <w:p w14:paraId="58EEC4EA" w14:textId="77777777" w:rsidR="00AE2809" w:rsidRPr="00736667" w:rsidRDefault="00AE2809" w:rsidP="008E1EA4">
            <w:pPr>
              <w:jc w:val="left"/>
              <w:rPr>
                <w:rFonts w:ascii="宋体" w:hAnsi="宋体"/>
                <w:snapToGrid w:val="0"/>
                <w:kern w:val="0"/>
              </w:rPr>
            </w:pPr>
            <w:r>
              <w:rPr>
                <w:rFonts w:ascii="宋体" w:hAnsi="宋体" w:hint="eastAsia"/>
                <w:snapToGrid w:val="0"/>
                <w:kern w:val="0"/>
              </w:rPr>
              <w:t>结果列表对象</w:t>
            </w:r>
          </w:p>
        </w:tc>
        <w:tc>
          <w:tcPr>
            <w:tcW w:w="1701" w:type="dxa"/>
            <w:shd w:val="clear" w:color="auto" w:fill="auto"/>
          </w:tcPr>
          <w:p w14:paraId="5B0527B0" w14:textId="77777777" w:rsidR="00AE2809" w:rsidRPr="00736667" w:rsidRDefault="00AE2809" w:rsidP="008E1EA4">
            <w:pPr>
              <w:jc w:val="left"/>
              <w:rPr>
                <w:rFonts w:ascii="宋体" w:hAnsi="宋体"/>
                <w:snapToGrid w:val="0"/>
                <w:kern w:val="0"/>
              </w:rPr>
            </w:pPr>
            <w:r>
              <w:rPr>
                <w:rFonts w:ascii="宋体" w:hAnsi="宋体"/>
                <w:snapToGrid w:val="0"/>
                <w:kern w:val="0"/>
              </w:rPr>
              <w:t>ROWS</w:t>
            </w:r>
          </w:p>
        </w:tc>
        <w:tc>
          <w:tcPr>
            <w:tcW w:w="1134" w:type="dxa"/>
            <w:shd w:val="clear" w:color="auto" w:fill="auto"/>
          </w:tcPr>
          <w:p w14:paraId="6FD06D3E" w14:textId="77777777" w:rsidR="00AE2809" w:rsidRPr="00736667"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29FBC95A" w14:textId="77777777" w:rsidR="00AE2809" w:rsidRPr="00736667" w:rsidRDefault="00AE2809" w:rsidP="008E1EA4">
            <w:pPr>
              <w:jc w:val="left"/>
              <w:rPr>
                <w:rFonts w:ascii="宋体" w:hAnsi="宋体"/>
                <w:snapToGrid w:val="0"/>
                <w:kern w:val="0"/>
              </w:rPr>
            </w:pPr>
          </w:p>
        </w:tc>
      </w:tr>
    </w:tbl>
    <w:p w14:paraId="2CB1F246" w14:textId="77777777" w:rsidR="00AE2809" w:rsidRDefault="00AE2809" w:rsidP="00AE2809">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ROWS</w:t>
      </w:r>
      <w:r>
        <w:rPr>
          <w:rFonts w:hint="eastAsia"/>
        </w:rPr>
        <w:t>中的对象：</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73673CE2" w14:textId="77777777" w:rsidTr="008E1EA4">
        <w:tc>
          <w:tcPr>
            <w:tcW w:w="1559" w:type="dxa"/>
            <w:shd w:val="clear" w:color="auto" w:fill="E0E0E0"/>
          </w:tcPr>
          <w:p w14:paraId="41A820C0" w14:textId="77777777" w:rsidR="00AE2809" w:rsidRPr="00736667" w:rsidRDefault="00AE2809" w:rsidP="008E1EA4">
            <w:pPr>
              <w:jc w:val="center"/>
              <w:rPr>
                <w:b/>
                <w:snapToGrid w:val="0"/>
                <w:kern w:val="0"/>
              </w:rPr>
            </w:pPr>
            <w:r w:rsidRPr="00736667">
              <w:rPr>
                <w:rFonts w:hint="eastAsia"/>
                <w:b/>
                <w:snapToGrid w:val="0"/>
                <w:kern w:val="0"/>
              </w:rPr>
              <w:lastRenderedPageBreak/>
              <w:t>输入要素</w:t>
            </w:r>
          </w:p>
        </w:tc>
        <w:tc>
          <w:tcPr>
            <w:tcW w:w="1701" w:type="dxa"/>
            <w:shd w:val="clear" w:color="auto" w:fill="E0E0E0"/>
          </w:tcPr>
          <w:p w14:paraId="69FD3DDD"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33B3881"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1F371F4"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6FEE037D" w14:textId="77777777" w:rsidTr="008E1EA4">
        <w:tc>
          <w:tcPr>
            <w:tcW w:w="1559" w:type="dxa"/>
            <w:shd w:val="clear" w:color="auto" w:fill="auto"/>
            <w:vAlign w:val="center"/>
          </w:tcPr>
          <w:p w14:paraId="5A97A07D" w14:textId="77777777" w:rsidR="00AE2809" w:rsidRDefault="00AE2809" w:rsidP="008E1EA4">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05F4CC08" w14:textId="77777777" w:rsidR="00AE2809" w:rsidRDefault="00AE2809" w:rsidP="008E1EA4">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1B44029C"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1B24DAE3" w14:textId="77777777" w:rsidR="00AE2809" w:rsidRPr="00736667" w:rsidRDefault="00AE2809" w:rsidP="008E1EA4">
            <w:pPr>
              <w:jc w:val="left"/>
              <w:rPr>
                <w:rFonts w:ascii="宋体" w:hAnsi="宋体"/>
                <w:snapToGrid w:val="0"/>
                <w:kern w:val="0"/>
              </w:rPr>
            </w:pPr>
          </w:p>
        </w:tc>
      </w:tr>
      <w:tr w:rsidR="00AE2809" w:rsidRPr="00736667" w14:paraId="5ABBFFE1" w14:textId="77777777" w:rsidTr="008E1EA4">
        <w:tc>
          <w:tcPr>
            <w:tcW w:w="1559" w:type="dxa"/>
            <w:shd w:val="clear" w:color="auto" w:fill="auto"/>
            <w:vAlign w:val="center"/>
          </w:tcPr>
          <w:p w14:paraId="1908C820" w14:textId="77777777" w:rsidR="00AE2809" w:rsidRDefault="00AE2809" w:rsidP="008E1EA4">
            <w:pPr>
              <w:rPr>
                <w:sz w:val="20"/>
                <w:szCs w:val="20"/>
              </w:rPr>
            </w:pPr>
            <w:r>
              <w:rPr>
                <w:rFonts w:hint="eastAsia"/>
                <w:sz w:val="20"/>
                <w:szCs w:val="20"/>
              </w:rPr>
              <w:t>积分</w:t>
            </w:r>
          </w:p>
        </w:tc>
        <w:tc>
          <w:tcPr>
            <w:tcW w:w="1701" w:type="dxa"/>
            <w:shd w:val="clear" w:color="auto" w:fill="auto"/>
            <w:vAlign w:val="center"/>
          </w:tcPr>
          <w:p w14:paraId="00F234E4" w14:textId="77777777" w:rsidR="00AE2809" w:rsidRDefault="00AE2809" w:rsidP="008E1EA4">
            <w:pPr>
              <w:rPr>
                <w:sz w:val="20"/>
                <w:szCs w:val="20"/>
              </w:rPr>
            </w:pPr>
            <w:r>
              <w:rPr>
                <w:rFonts w:hint="eastAsia"/>
                <w:sz w:val="20"/>
                <w:szCs w:val="20"/>
              </w:rPr>
              <w:t>ACCPOINT</w:t>
            </w:r>
          </w:p>
        </w:tc>
        <w:tc>
          <w:tcPr>
            <w:tcW w:w="1134" w:type="dxa"/>
            <w:shd w:val="clear" w:color="auto" w:fill="auto"/>
          </w:tcPr>
          <w:p w14:paraId="66E3CA52" w14:textId="1B7FD247" w:rsidR="00AE2809" w:rsidRDefault="006F4839" w:rsidP="008E1EA4">
            <w:pPr>
              <w:jc w:val="left"/>
              <w:rPr>
                <w:rFonts w:ascii="宋体" w:hAnsi="宋体"/>
                <w:snapToGrid w:val="0"/>
                <w:kern w:val="0"/>
              </w:rPr>
            </w:pPr>
            <w:r>
              <w:rPr>
                <w:rFonts w:ascii="宋体" w:hAnsi="宋体"/>
                <w:snapToGrid w:val="0"/>
                <w:kern w:val="0"/>
              </w:rPr>
              <w:t>N</w:t>
            </w:r>
          </w:p>
        </w:tc>
        <w:tc>
          <w:tcPr>
            <w:tcW w:w="3119" w:type="dxa"/>
            <w:shd w:val="clear" w:color="auto" w:fill="auto"/>
          </w:tcPr>
          <w:p w14:paraId="4BD58E2C" w14:textId="77777777" w:rsidR="00AE2809" w:rsidRPr="00736667" w:rsidRDefault="00AE2809" w:rsidP="008E1EA4">
            <w:pPr>
              <w:jc w:val="left"/>
              <w:rPr>
                <w:rFonts w:ascii="宋体" w:hAnsi="宋体"/>
                <w:snapToGrid w:val="0"/>
                <w:kern w:val="0"/>
              </w:rPr>
            </w:pPr>
          </w:p>
        </w:tc>
      </w:tr>
      <w:tr w:rsidR="00AE2809" w:rsidRPr="00736667" w14:paraId="4B86DD4D" w14:textId="77777777" w:rsidTr="008E1EA4">
        <w:tc>
          <w:tcPr>
            <w:tcW w:w="1559" w:type="dxa"/>
            <w:shd w:val="clear" w:color="auto" w:fill="auto"/>
            <w:vAlign w:val="center"/>
          </w:tcPr>
          <w:p w14:paraId="79544908" w14:textId="77777777" w:rsidR="00AE2809" w:rsidRDefault="00AE2809" w:rsidP="008E1EA4">
            <w:pPr>
              <w:rPr>
                <w:sz w:val="20"/>
                <w:szCs w:val="20"/>
              </w:rPr>
            </w:pPr>
            <w:r>
              <w:rPr>
                <w:rFonts w:hint="eastAsia"/>
                <w:sz w:val="20"/>
                <w:szCs w:val="20"/>
              </w:rPr>
              <w:t>联系人</w:t>
            </w:r>
          </w:p>
        </w:tc>
        <w:tc>
          <w:tcPr>
            <w:tcW w:w="1701" w:type="dxa"/>
            <w:shd w:val="clear" w:color="auto" w:fill="auto"/>
            <w:vAlign w:val="center"/>
          </w:tcPr>
          <w:p w14:paraId="3182A022" w14:textId="77777777" w:rsidR="00AE2809" w:rsidRDefault="00AE2809" w:rsidP="008E1EA4">
            <w:pPr>
              <w:rPr>
                <w:sz w:val="20"/>
                <w:szCs w:val="20"/>
              </w:rPr>
            </w:pPr>
            <w:r>
              <w:rPr>
                <w:rFonts w:hint="eastAsia"/>
                <w:sz w:val="20"/>
                <w:szCs w:val="20"/>
              </w:rPr>
              <w:t>CONTACTNAME</w:t>
            </w:r>
          </w:p>
        </w:tc>
        <w:tc>
          <w:tcPr>
            <w:tcW w:w="1134" w:type="dxa"/>
            <w:shd w:val="clear" w:color="auto" w:fill="auto"/>
          </w:tcPr>
          <w:p w14:paraId="7B46054D" w14:textId="77777777"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84649B7" w14:textId="77777777" w:rsidR="00AE2809" w:rsidRPr="00736667" w:rsidRDefault="00AE2809" w:rsidP="008E1EA4">
            <w:pPr>
              <w:jc w:val="left"/>
              <w:rPr>
                <w:rFonts w:ascii="宋体" w:hAnsi="宋体"/>
                <w:snapToGrid w:val="0"/>
                <w:kern w:val="0"/>
              </w:rPr>
            </w:pPr>
          </w:p>
        </w:tc>
      </w:tr>
      <w:tr w:rsidR="00AE2809" w:rsidRPr="00736667" w14:paraId="2A112177" w14:textId="77777777" w:rsidTr="008E1EA4">
        <w:tc>
          <w:tcPr>
            <w:tcW w:w="1559" w:type="dxa"/>
            <w:shd w:val="clear" w:color="auto" w:fill="auto"/>
            <w:vAlign w:val="center"/>
          </w:tcPr>
          <w:p w14:paraId="0FE4BB6D" w14:textId="77777777" w:rsidR="00AE2809" w:rsidRDefault="00AE2809" w:rsidP="008E1EA4">
            <w:pPr>
              <w:rPr>
                <w:sz w:val="20"/>
                <w:szCs w:val="20"/>
              </w:rPr>
            </w:pPr>
            <w:r>
              <w:rPr>
                <w:rFonts w:hint="eastAsia"/>
                <w:sz w:val="20"/>
                <w:szCs w:val="20"/>
              </w:rPr>
              <w:t>联系电话</w:t>
            </w:r>
          </w:p>
        </w:tc>
        <w:tc>
          <w:tcPr>
            <w:tcW w:w="1701" w:type="dxa"/>
            <w:shd w:val="clear" w:color="auto" w:fill="auto"/>
            <w:vAlign w:val="center"/>
          </w:tcPr>
          <w:p w14:paraId="54F70004" w14:textId="77777777" w:rsidR="00AE2809" w:rsidRDefault="00AE2809" w:rsidP="008E1EA4">
            <w:pPr>
              <w:rPr>
                <w:sz w:val="20"/>
                <w:szCs w:val="20"/>
              </w:rPr>
            </w:pPr>
            <w:r>
              <w:rPr>
                <w:rFonts w:hint="eastAsia"/>
                <w:sz w:val="20"/>
                <w:szCs w:val="20"/>
              </w:rPr>
              <w:t>TEL</w:t>
            </w:r>
          </w:p>
        </w:tc>
        <w:tc>
          <w:tcPr>
            <w:tcW w:w="1134" w:type="dxa"/>
            <w:shd w:val="clear" w:color="auto" w:fill="auto"/>
          </w:tcPr>
          <w:p w14:paraId="22C874DE" w14:textId="77777777"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F383333" w14:textId="77777777" w:rsidR="00AE2809" w:rsidRPr="00736667" w:rsidRDefault="00AE2809" w:rsidP="008E1EA4">
            <w:pPr>
              <w:jc w:val="left"/>
              <w:rPr>
                <w:rFonts w:ascii="宋体" w:hAnsi="宋体"/>
                <w:snapToGrid w:val="0"/>
                <w:kern w:val="0"/>
              </w:rPr>
            </w:pPr>
          </w:p>
        </w:tc>
      </w:tr>
      <w:tr w:rsidR="00AE2809" w:rsidRPr="00736667" w14:paraId="4A8D799D" w14:textId="77777777" w:rsidTr="008E1EA4">
        <w:tc>
          <w:tcPr>
            <w:tcW w:w="1559" w:type="dxa"/>
            <w:shd w:val="clear" w:color="auto" w:fill="auto"/>
            <w:vAlign w:val="center"/>
          </w:tcPr>
          <w:p w14:paraId="6E3DA878" w14:textId="77777777" w:rsidR="00AE2809" w:rsidRDefault="00AE2809" w:rsidP="008E1EA4">
            <w:pPr>
              <w:rPr>
                <w:sz w:val="20"/>
                <w:szCs w:val="20"/>
              </w:rPr>
            </w:pPr>
            <w:r>
              <w:rPr>
                <w:rFonts w:hint="eastAsia"/>
                <w:sz w:val="20"/>
                <w:szCs w:val="20"/>
              </w:rPr>
              <w:t>公司详细地址</w:t>
            </w:r>
          </w:p>
        </w:tc>
        <w:tc>
          <w:tcPr>
            <w:tcW w:w="1701" w:type="dxa"/>
            <w:shd w:val="clear" w:color="auto" w:fill="auto"/>
            <w:vAlign w:val="center"/>
          </w:tcPr>
          <w:p w14:paraId="4E75066B" w14:textId="77777777" w:rsidR="00AE2809" w:rsidRDefault="00AE2809" w:rsidP="008E1EA4">
            <w:pPr>
              <w:rPr>
                <w:sz w:val="20"/>
                <w:szCs w:val="20"/>
              </w:rPr>
            </w:pPr>
            <w:r>
              <w:rPr>
                <w:rFonts w:hint="eastAsia"/>
                <w:sz w:val="20"/>
                <w:szCs w:val="20"/>
              </w:rPr>
              <w:t>CADDRESS</w:t>
            </w:r>
          </w:p>
        </w:tc>
        <w:tc>
          <w:tcPr>
            <w:tcW w:w="1134" w:type="dxa"/>
            <w:shd w:val="clear" w:color="auto" w:fill="auto"/>
          </w:tcPr>
          <w:p w14:paraId="7A841667" w14:textId="77777777"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85C5DF6" w14:textId="77777777" w:rsidR="00AE2809" w:rsidRPr="00736667" w:rsidRDefault="00AE2809" w:rsidP="008E1EA4">
            <w:pPr>
              <w:jc w:val="left"/>
              <w:rPr>
                <w:rFonts w:ascii="宋体" w:hAnsi="宋体"/>
                <w:snapToGrid w:val="0"/>
                <w:kern w:val="0"/>
              </w:rPr>
            </w:pPr>
          </w:p>
        </w:tc>
      </w:tr>
      <w:tr w:rsidR="00AE2809" w:rsidRPr="00736667" w14:paraId="0261924F" w14:textId="77777777" w:rsidTr="008E1EA4">
        <w:tc>
          <w:tcPr>
            <w:tcW w:w="1559" w:type="dxa"/>
            <w:shd w:val="clear" w:color="auto" w:fill="auto"/>
            <w:vAlign w:val="center"/>
          </w:tcPr>
          <w:p w14:paraId="307F4E4F" w14:textId="77777777" w:rsidR="00AE2809" w:rsidRDefault="00AE2809" w:rsidP="008E1EA4">
            <w:pPr>
              <w:rPr>
                <w:sz w:val="20"/>
                <w:szCs w:val="20"/>
              </w:rPr>
            </w:pPr>
            <w:r>
              <w:rPr>
                <w:rFonts w:hint="eastAsia"/>
                <w:sz w:val="20"/>
                <w:szCs w:val="20"/>
              </w:rPr>
              <w:t>公司注册资金</w:t>
            </w:r>
          </w:p>
        </w:tc>
        <w:tc>
          <w:tcPr>
            <w:tcW w:w="1701" w:type="dxa"/>
            <w:shd w:val="clear" w:color="auto" w:fill="auto"/>
            <w:vAlign w:val="center"/>
          </w:tcPr>
          <w:p w14:paraId="1EEBF11C" w14:textId="77777777" w:rsidR="00AE2809" w:rsidRDefault="00AE2809" w:rsidP="008E1EA4">
            <w:pPr>
              <w:rPr>
                <w:sz w:val="20"/>
                <w:szCs w:val="20"/>
              </w:rPr>
            </w:pPr>
            <w:r>
              <w:rPr>
                <w:rFonts w:hint="eastAsia"/>
                <w:sz w:val="20"/>
                <w:szCs w:val="20"/>
              </w:rPr>
              <w:t>REGISTCAP</w:t>
            </w:r>
          </w:p>
        </w:tc>
        <w:tc>
          <w:tcPr>
            <w:tcW w:w="1134" w:type="dxa"/>
            <w:shd w:val="clear" w:color="auto" w:fill="auto"/>
          </w:tcPr>
          <w:p w14:paraId="5C8D92CA" w14:textId="77777777"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E45447F" w14:textId="77777777" w:rsidR="00AE2809" w:rsidRPr="00736667" w:rsidRDefault="00AE2809" w:rsidP="008E1EA4">
            <w:pPr>
              <w:jc w:val="left"/>
              <w:rPr>
                <w:rFonts w:ascii="宋体" w:hAnsi="宋体"/>
                <w:snapToGrid w:val="0"/>
                <w:kern w:val="0"/>
              </w:rPr>
            </w:pPr>
          </w:p>
        </w:tc>
      </w:tr>
      <w:tr w:rsidR="00AE2809" w:rsidRPr="00736667" w14:paraId="76EADD3A" w14:textId="77777777" w:rsidTr="008E1EA4">
        <w:tc>
          <w:tcPr>
            <w:tcW w:w="1559" w:type="dxa"/>
            <w:shd w:val="clear" w:color="auto" w:fill="auto"/>
            <w:vAlign w:val="center"/>
          </w:tcPr>
          <w:p w14:paraId="74368FD4" w14:textId="77777777" w:rsidR="00AE2809" w:rsidRDefault="00AE2809" w:rsidP="008E1EA4">
            <w:pPr>
              <w:rPr>
                <w:sz w:val="20"/>
                <w:szCs w:val="20"/>
              </w:rPr>
            </w:pPr>
            <w:r>
              <w:rPr>
                <w:rFonts w:hint="eastAsia"/>
                <w:sz w:val="20"/>
                <w:szCs w:val="20"/>
              </w:rPr>
              <w:t>法人</w:t>
            </w:r>
          </w:p>
        </w:tc>
        <w:tc>
          <w:tcPr>
            <w:tcW w:w="1701" w:type="dxa"/>
            <w:shd w:val="clear" w:color="auto" w:fill="auto"/>
            <w:vAlign w:val="center"/>
          </w:tcPr>
          <w:p w14:paraId="6C389B85" w14:textId="77777777" w:rsidR="00AE2809" w:rsidRDefault="00AE2809" w:rsidP="008E1EA4">
            <w:pPr>
              <w:rPr>
                <w:sz w:val="20"/>
                <w:szCs w:val="20"/>
              </w:rPr>
            </w:pPr>
            <w:r>
              <w:rPr>
                <w:rFonts w:hint="eastAsia"/>
                <w:sz w:val="20"/>
                <w:szCs w:val="20"/>
              </w:rPr>
              <w:t>LEGALNAME</w:t>
            </w:r>
          </w:p>
        </w:tc>
        <w:tc>
          <w:tcPr>
            <w:tcW w:w="1134" w:type="dxa"/>
            <w:shd w:val="clear" w:color="auto" w:fill="auto"/>
          </w:tcPr>
          <w:p w14:paraId="52B336A0" w14:textId="77777777"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04374F6" w14:textId="77777777" w:rsidR="00AE2809" w:rsidRPr="00736667" w:rsidRDefault="00AE2809" w:rsidP="008E1EA4">
            <w:pPr>
              <w:jc w:val="left"/>
              <w:rPr>
                <w:rFonts w:ascii="宋体" w:hAnsi="宋体"/>
                <w:snapToGrid w:val="0"/>
                <w:kern w:val="0"/>
              </w:rPr>
            </w:pPr>
          </w:p>
        </w:tc>
      </w:tr>
      <w:tr w:rsidR="00AE2809" w:rsidRPr="00736667" w14:paraId="06DF2FC0" w14:textId="3EF125FF" w:rsidTr="008E1EA4">
        <w:tc>
          <w:tcPr>
            <w:tcW w:w="1559" w:type="dxa"/>
            <w:shd w:val="clear" w:color="auto" w:fill="auto"/>
            <w:vAlign w:val="center"/>
          </w:tcPr>
          <w:p w14:paraId="2B35EE70" w14:textId="593B7FF4" w:rsidR="00AE2809" w:rsidRDefault="00AE2809" w:rsidP="008E1EA4">
            <w:pPr>
              <w:rPr>
                <w:sz w:val="20"/>
                <w:szCs w:val="20"/>
              </w:rPr>
            </w:pPr>
            <w:r>
              <w:rPr>
                <w:rFonts w:hint="eastAsia"/>
                <w:sz w:val="20"/>
                <w:szCs w:val="20"/>
              </w:rPr>
              <w:t>账户有效时间</w:t>
            </w:r>
          </w:p>
        </w:tc>
        <w:tc>
          <w:tcPr>
            <w:tcW w:w="1701" w:type="dxa"/>
            <w:shd w:val="clear" w:color="auto" w:fill="auto"/>
            <w:vAlign w:val="center"/>
          </w:tcPr>
          <w:p w14:paraId="4F08F59C" w14:textId="12A112D2" w:rsidR="00AE2809" w:rsidRDefault="00AE2809" w:rsidP="008E1EA4">
            <w:pPr>
              <w:rPr>
                <w:sz w:val="20"/>
                <w:szCs w:val="20"/>
              </w:rPr>
            </w:pPr>
            <w:r>
              <w:rPr>
                <w:rFonts w:hint="eastAsia"/>
                <w:sz w:val="20"/>
                <w:szCs w:val="20"/>
              </w:rPr>
              <w:t>VALIDDATE</w:t>
            </w:r>
          </w:p>
        </w:tc>
        <w:tc>
          <w:tcPr>
            <w:tcW w:w="1134" w:type="dxa"/>
            <w:shd w:val="clear" w:color="auto" w:fill="auto"/>
          </w:tcPr>
          <w:p w14:paraId="25C340FC" w14:textId="0136736E"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EA0B8D2" w14:textId="20F70114" w:rsidR="00AE2809" w:rsidRPr="00736667" w:rsidRDefault="00AE2809" w:rsidP="008E1EA4">
            <w:pPr>
              <w:jc w:val="left"/>
              <w:rPr>
                <w:rFonts w:ascii="宋体" w:hAnsi="宋体"/>
                <w:snapToGrid w:val="0"/>
                <w:kern w:val="0"/>
              </w:rPr>
            </w:pPr>
          </w:p>
        </w:tc>
      </w:tr>
      <w:tr w:rsidR="00AE2809" w:rsidRPr="00736667" w14:paraId="5649CB8A" w14:textId="77777777" w:rsidTr="008E1EA4">
        <w:tc>
          <w:tcPr>
            <w:tcW w:w="1559" w:type="dxa"/>
            <w:shd w:val="clear" w:color="auto" w:fill="auto"/>
            <w:vAlign w:val="center"/>
          </w:tcPr>
          <w:p w14:paraId="3B379BF6" w14:textId="77777777" w:rsidR="00AE2809" w:rsidRDefault="00AE2809" w:rsidP="008E1EA4">
            <w:pPr>
              <w:rPr>
                <w:sz w:val="20"/>
                <w:szCs w:val="20"/>
              </w:rPr>
            </w:pPr>
            <w:r>
              <w:rPr>
                <w:rFonts w:hint="eastAsia"/>
                <w:sz w:val="20"/>
                <w:szCs w:val="20"/>
              </w:rPr>
              <w:t>邮箱</w:t>
            </w:r>
          </w:p>
        </w:tc>
        <w:tc>
          <w:tcPr>
            <w:tcW w:w="1701" w:type="dxa"/>
            <w:shd w:val="clear" w:color="auto" w:fill="auto"/>
            <w:vAlign w:val="center"/>
          </w:tcPr>
          <w:p w14:paraId="5F670395" w14:textId="77777777" w:rsidR="00AE2809" w:rsidRDefault="00AE2809" w:rsidP="008E1EA4">
            <w:pPr>
              <w:rPr>
                <w:sz w:val="20"/>
                <w:szCs w:val="20"/>
              </w:rPr>
            </w:pPr>
            <w:r>
              <w:rPr>
                <w:rFonts w:hint="eastAsia"/>
                <w:sz w:val="20"/>
                <w:szCs w:val="20"/>
              </w:rPr>
              <w:t>EMAIL</w:t>
            </w:r>
          </w:p>
        </w:tc>
        <w:tc>
          <w:tcPr>
            <w:tcW w:w="1134" w:type="dxa"/>
            <w:shd w:val="clear" w:color="auto" w:fill="auto"/>
          </w:tcPr>
          <w:p w14:paraId="0E015575" w14:textId="77777777" w:rsidR="00AE2809"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4381350" w14:textId="77777777" w:rsidR="00AE2809" w:rsidRPr="00736667" w:rsidRDefault="00AE2809" w:rsidP="008E1EA4">
            <w:pPr>
              <w:jc w:val="left"/>
              <w:rPr>
                <w:rFonts w:ascii="宋体" w:hAnsi="宋体"/>
                <w:snapToGrid w:val="0"/>
                <w:kern w:val="0"/>
              </w:rPr>
            </w:pPr>
          </w:p>
        </w:tc>
      </w:tr>
      <w:tr w:rsidR="006F4839" w:rsidRPr="00736667" w14:paraId="18B5E935" w14:textId="77777777" w:rsidTr="008E1EA4">
        <w:tc>
          <w:tcPr>
            <w:tcW w:w="1559" w:type="dxa"/>
            <w:shd w:val="clear" w:color="auto" w:fill="auto"/>
            <w:vAlign w:val="center"/>
          </w:tcPr>
          <w:p w14:paraId="7ACD59CC" w14:textId="3CCFA851" w:rsidR="006F4839" w:rsidRDefault="006F4839" w:rsidP="008E1EA4">
            <w:pPr>
              <w:rPr>
                <w:sz w:val="20"/>
                <w:szCs w:val="20"/>
              </w:rPr>
            </w:pPr>
            <w:r>
              <w:rPr>
                <w:rFonts w:hint="eastAsia"/>
                <w:sz w:val="20"/>
                <w:szCs w:val="20"/>
              </w:rPr>
              <w:t>合作</w:t>
            </w:r>
            <w:r>
              <w:rPr>
                <w:sz w:val="20"/>
                <w:szCs w:val="20"/>
              </w:rPr>
              <w:t>方式</w:t>
            </w:r>
          </w:p>
        </w:tc>
        <w:tc>
          <w:tcPr>
            <w:tcW w:w="1701" w:type="dxa"/>
            <w:shd w:val="clear" w:color="auto" w:fill="auto"/>
            <w:vAlign w:val="center"/>
          </w:tcPr>
          <w:p w14:paraId="32FADB2D" w14:textId="77777777" w:rsidR="006F4839" w:rsidRDefault="006F4839" w:rsidP="008E1EA4">
            <w:pPr>
              <w:rPr>
                <w:sz w:val="20"/>
                <w:szCs w:val="20"/>
              </w:rPr>
            </w:pPr>
          </w:p>
        </w:tc>
        <w:tc>
          <w:tcPr>
            <w:tcW w:w="1134" w:type="dxa"/>
            <w:shd w:val="clear" w:color="auto" w:fill="auto"/>
          </w:tcPr>
          <w:p w14:paraId="5CB70EC2" w14:textId="77777777" w:rsidR="006F4839" w:rsidRDefault="006F4839" w:rsidP="008E1EA4">
            <w:pPr>
              <w:jc w:val="left"/>
              <w:rPr>
                <w:rFonts w:ascii="宋体" w:hAnsi="宋体"/>
                <w:snapToGrid w:val="0"/>
                <w:kern w:val="0"/>
              </w:rPr>
            </w:pPr>
          </w:p>
        </w:tc>
        <w:tc>
          <w:tcPr>
            <w:tcW w:w="3119" w:type="dxa"/>
            <w:shd w:val="clear" w:color="auto" w:fill="auto"/>
          </w:tcPr>
          <w:p w14:paraId="75BE1844" w14:textId="77777777" w:rsidR="006F4839" w:rsidRPr="00736667" w:rsidRDefault="006F4839" w:rsidP="008E1EA4">
            <w:pPr>
              <w:jc w:val="left"/>
              <w:rPr>
                <w:rFonts w:ascii="宋体" w:hAnsi="宋体"/>
                <w:snapToGrid w:val="0"/>
                <w:kern w:val="0"/>
              </w:rPr>
            </w:pPr>
          </w:p>
        </w:tc>
      </w:tr>
      <w:tr w:rsidR="006F4839" w:rsidRPr="00736667" w14:paraId="4958D357" w14:textId="77777777" w:rsidTr="008E1EA4">
        <w:tc>
          <w:tcPr>
            <w:tcW w:w="1559" w:type="dxa"/>
            <w:shd w:val="clear" w:color="auto" w:fill="auto"/>
            <w:vAlign w:val="center"/>
          </w:tcPr>
          <w:p w14:paraId="32F0039A" w14:textId="68D4CA11" w:rsidR="006F4839" w:rsidRDefault="006F4839" w:rsidP="008E1EA4">
            <w:pPr>
              <w:rPr>
                <w:sz w:val="20"/>
                <w:szCs w:val="20"/>
              </w:rPr>
            </w:pPr>
            <w:r>
              <w:rPr>
                <w:rFonts w:hint="eastAsia"/>
                <w:sz w:val="20"/>
                <w:szCs w:val="20"/>
              </w:rPr>
              <w:t>有效状态</w:t>
            </w:r>
          </w:p>
        </w:tc>
        <w:tc>
          <w:tcPr>
            <w:tcW w:w="1701" w:type="dxa"/>
            <w:shd w:val="clear" w:color="auto" w:fill="auto"/>
            <w:vAlign w:val="center"/>
          </w:tcPr>
          <w:p w14:paraId="3CC6EA1C" w14:textId="77777777" w:rsidR="006F4839" w:rsidRDefault="006F4839" w:rsidP="008E1EA4">
            <w:pPr>
              <w:rPr>
                <w:sz w:val="20"/>
                <w:szCs w:val="20"/>
              </w:rPr>
            </w:pPr>
          </w:p>
        </w:tc>
        <w:tc>
          <w:tcPr>
            <w:tcW w:w="1134" w:type="dxa"/>
            <w:shd w:val="clear" w:color="auto" w:fill="auto"/>
          </w:tcPr>
          <w:p w14:paraId="361012BB" w14:textId="77777777" w:rsidR="006F4839" w:rsidRDefault="006F4839" w:rsidP="008E1EA4">
            <w:pPr>
              <w:jc w:val="left"/>
              <w:rPr>
                <w:rFonts w:ascii="宋体" w:hAnsi="宋体"/>
                <w:snapToGrid w:val="0"/>
                <w:kern w:val="0"/>
              </w:rPr>
            </w:pPr>
          </w:p>
        </w:tc>
        <w:tc>
          <w:tcPr>
            <w:tcW w:w="3119" w:type="dxa"/>
            <w:shd w:val="clear" w:color="auto" w:fill="auto"/>
          </w:tcPr>
          <w:p w14:paraId="21AB729E" w14:textId="77777777" w:rsidR="006F4839" w:rsidRPr="00736667" w:rsidRDefault="006F4839" w:rsidP="008E1EA4">
            <w:pPr>
              <w:jc w:val="left"/>
              <w:rPr>
                <w:rFonts w:ascii="宋体" w:hAnsi="宋体"/>
                <w:snapToGrid w:val="0"/>
                <w:kern w:val="0"/>
              </w:rPr>
            </w:pPr>
          </w:p>
        </w:tc>
      </w:tr>
    </w:tbl>
    <w:p w14:paraId="6812410D" w14:textId="77777777" w:rsidR="00AE2809" w:rsidRDefault="00AE2809" w:rsidP="00AE2809">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p>
    <w:p w14:paraId="1F567A59" w14:textId="77777777" w:rsidR="00AE2809" w:rsidRPr="006C3D08" w:rsidRDefault="00AE2809" w:rsidP="00AE2809"/>
    <w:p w14:paraId="53A06E04" w14:textId="77777777" w:rsidR="00AE2809" w:rsidRPr="0082647F" w:rsidRDefault="00AE2809" w:rsidP="00AE2809">
      <w:pPr>
        <w:pStyle w:val="4"/>
      </w:pPr>
      <w:r>
        <w:rPr>
          <w:rFonts w:hint="eastAsia"/>
        </w:rPr>
        <w:t>资金方新增</w:t>
      </w:r>
    </w:p>
    <w:p w14:paraId="4CA96672" w14:textId="77777777" w:rsidR="00AE2809" w:rsidRDefault="00AE2809" w:rsidP="00AE2809">
      <w:pPr>
        <w:pStyle w:val="5"/>
      </w:pPr>
      <w:r>
        <w:rPr>
          <w:rFonts w:hint="eastAsia"/>
        </w:rPr>
        <w:t>功能</w:t>
      </w:r>
      <w:r>
        <w:t>描述</w:t>
      </w:r>
    </w:p>
    <w:p w14:paraId="19CBF8D6" w14:textId="77777777" w:rsidR="00AE2809" w:rsidRPr="00A9755C" w:rsidRDefault="00AE2809" w:rsidP="00AE2809">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主要是提供给管理人员进行资金方新增。</w:t>
      </w:r>
    </w:p>
    <w:p w14:paraId="4115DFEA" w14:textId="77777777" w:rsidR="00AE2809" w:rsidRPr="00676A58" w:rsidRDefault="00AE2809" w:rsidP="00AE2809">
      <w:pPr>
        <w:pStyle w:val="5"/>
      </w:pPr>
      <w:r w:rsidRPr="00676A58">
        <w:rPr>
          <w:rFonts w:hint="eastAsia"/>
        </w:rPr>
        <w:lastRenderedPageBreak/>
        <w:t>处理流程</w:t>
      </w:r>
    </w:p>
    <w:p w14:paraId="7F3BFA5B" w14:textId="77777777" w:rsidR="00AE2809" w:rsidRDefault="00AE2809" w:rsidP="00AE2809">
      <w:pPr>
        <w:ind w:left="289" w:firstLine="420"/>
      </w:pPr>
      <w:r>
        <w:object w:dxaOrig="2323" w:dyaOrig="7955" w14:anchorId="5016DF8B">
          <v:shape id="_x0000_i1113" type="#_x0000_t75" style="width:115pt;height:396pt" o:ole="">
            <v:imagedata r:id="rId170" o:title=""/>
          </v:shape>
          <o:OLEObject Type="Embed" ProgID="Visio.Drawing.15" ShapeID="_x0000_i1113" DrawAspect="Content" ObjectID="_1569760986" r:id="rId188"/>
        </w:object>
      </w:r>
    </w:p>
    <w:p w14:paraId="3B0079E8" w14:textId="77777777" w:rsidR="00AE2809" w:rsidRPr="00533387" w:rsidRDefault="00AE2809">
      <w:pPr>
        <w:pStyle w:val="afb"/>
        <w:numPr>
          <w:ilvl w:val="0"/>
          <w:numId w:val="22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772" w:author="wangq" w:date="2017-08-21T17:25:00Z">
          <w:pPr>
            <w:pStyle w:val="afb"/>
            <w:numPr>
              <w:numId w:val="267"/>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输入各项信息</w:t>
      </w:r>
    </w:p>
    <w:p w14:paraId="1C519512" w14:textId="77777777" w:rsidR="00AE2809" w:rsidRPr="00C3467F" w:rsidRDefault="00AE2809">
      <w:pPr>
        <w:pStyle w:val="afb"/>
        <w:numPr>
          <w:ilvl w:val="0"/>
          <w:numId w:val="22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73" w:author="wangq" w:date="2017-08-21T17:25:00Z">
          <w:pPr>
            <w:pStyle w:val="afb"/>
            <w:numPr>
              <w:numId w:val="267"/>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hint="eastAsia"/>
        </w:rPr>
        <w:t>调用业务端微服务</w:t>
      </w:r>
    </w:p>
    <w:p w14:paraId="00D09A93" w14:textId="77777777" w:rsidR="00AE2809" w:rsidRPr="00F9212D" w:rsidRDefault="00AE2809" w:rsidP="00AE280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429F638F" w14:textId="77777777" w:rsidTr="008E1EA4">
        <w:tc>
          <w:tcPr>
            <w:tcW w:w="1559" w:type="dxa"/>
            <w:shd w:val="clear" w:color="auto" w:fill="E0E0E0"/>
          </w:tcPr>
          <w:p w14:paraId="5DC6B45F"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2B02787B"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8D4CF11"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718847C"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58F8633F" w14:textId="77777777" w:rsidTr="008E1EA4">
        <w:tc>
          <w:tcPr>
            <w:tcW w:w="1559" w:type="dxa"/>
            <w:shd w:val="clear" w:color="auto" w:fill="auto"/>
            <w:vAlign w:val="center"/>
          </w:tcPr>
          <w:p w14:paraId="77BB4EF8" w14:textId="77777777" w:rsidR="00AE2809" w:rsidRDefault="00AE2809" w:rsidP="008E1EA4">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67D1811E" w14:textId="77777777" w:rsidR="00AE2809" w:rsidRDefault="00AE2809" w:rsidP="008E1EA4">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6B535402"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76CAB115" w14:textId="77777777" w:rsidR="00AE2809" w:rsidRPr="00736667" w:rsidRDefault="00AE2809" w:rsidP="008E1EA4">
            <w:pPr>
              <w:jc w:val="left"/>
              <w:rPr>
                <w:rFonts w:ascii="宋体" w:hAnsi="宋体"/>
                <w:snapToGrid w:val="0"/>
                <w:kern w:val="0"/>
              </w:rPr>
            </w:pPr>
          </w:p>
        </w:tc>
      </w:tr>
      <w:tr w:rsidR="00AE2809" w:rsidRPr="00736667" w14:paraId="05032B07" w14:textId="77777777" w:rsidTr="008E1EA4">
        <w:tc>
          <w:tcPr>
            <w:tcW w:w="1559" w:type="dxa"/>
            <w:shd w:val="clear" w:color="auto" w:fill="auto"/>
            <w:vAlign w:val="center"/>
          </w:tcPr>
          <w:p w14:paraId="4C044206" w14:textId="77777777" w:rsidR="00AE2809" w:rsidRDefault="00AE2809" w:rsidP="008E1EA4">
            <w:pPr>
              <w:rPr>
                <w:sz w:val="20"/>
                <w:szCs w:val="20"/>
              </w:rPr>
            </w:pPr>
            <w:r>
              <w:rPr>
                <w:rFonts w:hint="eastAsia"/>
                <w:sz w:val="20"/>
                <w:szCs w:val="20"/>
              </w:rPr>
              <w:t>公司详细地址</w:t>
            </w:r>
          </w:p>
        </w:tc>
        <w:tc>
          <w:tcPr>
            <w:tcW w:w="1701" w:type="dxa"/>
            <w:shd w:val="clear" w:color="auto" w:fill="auto"/>
            <w:vAlign w:val="center"/>
          </w:tcPr>
          <w:p w14:paraId="5A65CDB9" w14:textId="77777777" w:rsidR="00AE2809" w:rsidRDefault="00AE2809" w:rsidP="008E1EA4">
            <w:pPr>
              <w:rPr>
                <w:sz w:val="20"/>
                <w:szCs w:val="20"/>
              </w:rPr>
            </w:pPr>
            <w:r>
              <w:rPr>
                <w:rFonts w:hint="eastAsia"/>
                <w:sz w:val="20"/>
                <w:szCs w:val="20"/>
              </w:rPr>
              <w:t>CADDRESS</w:t>
            </w:r>
          </w:p>
        </w:tc>
        <w:tc>
          <w:tcPr>
            <w:tcW w:w="1134" w:type="dxa"/>
            <w:shd w:val="clear" w:color="auto" w:fill="auto"/>
          </w:tcPr>
          <w:p w14:paraId="0E92217B" w14:textId="77777777" w:rsidR="00AE2809" w:rsidRDefault="00AE2809" w:rsidP="008E1EA4">
            <w:pPr>
              <w:jc w:val="left"/>
              <w:rPr>
                <w:rFonts w:ascii="宋体" w:hAnsi="宋体"/>
                <w:snapToGrid w:val="0"/>
                <w:kern w:val="0"/>
              </w:rPr>
            </w:pPr>
          </w:p>
        </w:tc>
        <w:tc>
          <w:tcPr>
            <w:tcW w:w="3119" w:type="dxa"/>
            <w:shd w:val="clear" w:color="auto" w:fill="auto"/>
          </w:tcPr>
          <w:p w14:paraId="171B150C" w14:textId="77777777" w:rsidR="00AE2809" w:rsidRPr="00736667" w:rsidRDefault="00AE2809" w:rsidP="008E1EA4">
            <w:pPr>
              <w:jc w:val="left"/>
              <w:rPr>
                <w:rFonts w:ascii="宋体" w:hAnsi="宋体"/>
                <w:snapToGrid w:val="0"/>
                <w:kern w:val="0"/>
              </w:rPr>
            </w:pPr>
          </w:p>
        </w:tc>
      </w:tr>
      <w:tr w:rsidR="00AE2809" w:rsidRPr="00736667" w14:paraId="6B260E65" w14:textId="77777777" w:rsidTr="008E1EA4">
        <w:tc>
          <w:tcPr>
            <w:tcW w:w="1559" w:type="dxa"/>
            <w:shd w:val="clear" w:color="auto" w:fill="auto"/>
            <w:vAlign w:val="center"/>
          </w:tcPr>
          <w:p w14:paraId="659671D3" w14:textId="77777777" w:rsidR="00AE2809" w:rsidRDefault="00AE2809" w:rsidP="008E1EA4">
            <w:pPr>
              <w:rPr>
                <w:sz w:val="20"/>
                <w:szCs w:val="20"/>
              </w:rPr>
            </w:pPr>
            <w:r>
              <w:rPr>
                <w:rFonts w:hint="eastAsia"/>
                <w:sz w:val="20"/>
                <w:szCs w:val="20"/>
              </w:rPr>
              <w:t>公司注册资金</w:t>
            </w:r>
          </w:p>
        </w:tc>
        <w:tc>
          <w:tcPr>
            <w:tcW w:w="1701" w:type="dxa"/>
            <w:shd w:val="clear" w:color="auto" w:fill="auto"/>
            <w:vAlign w:val="center"/>
          </w:tcPr>
          <w:p w14:paraId="57999407" w14:textId="77777777" w:rsidR="00AE2809" w:rsidRDefault="00AE2809" w:rsidP="008E1EA4">
            <w:pPr>
              <w:rPr>
                <w:sz w:val="20"/>
                <w:szCs w:val="20"/>
              </w:rPr>
            </w:pPr>
            <w:r>
              <w:rPr>
                <w:rFonts w:hint="eastAsia"/>
                <w:sz w:val="20"/>
                <w:szCs w:val="20"/>
              </w:rPr>
              <w:t>REGISTCAP</w:t>
            </w:r>
          </w:p>
        </w:tc>
        <w:tc>
          <w:tcPr>
            <w:tcW w:w="1134" w:type="dxa"/>
            <w:shd w:val="clear" w:color="auto" w:fill="auto"/>
          </w:tcPr>
          <w:p w14:paraId="39D0AB5B" w14:textId="77777777" w:rsidR="00AE2809" w:rsidRDefault="00AE2809" w:rsidP="008E1EA4">
            <w:pPr>
              <w:jc w:val="left"/>
              <w:rPr>
                <w:rFonts w:ascii="宋体" w:hAnsi="宋体"/>
                <w:snapToGrid w:val="0"/>
                <w:kern w:val="0"/>
              </w:rPr>
            </w:pPr>
          </w:p>
        </w:tc>
        <w:tc>
          <w:tcPr>
            <w:tcW w:w="3119" w:type="dxa"/>
            <w:shd w:val="clear" w:color="auto" w:fill="auto"/>
          </w:tcPr>
          <w:p w14:paraId="154AA198" w14:textId="77777777" w:rsidR="00AE2809" w:rsidRPr="00736667" w:rsidRDefault="00AE2809" w:rsidP="008E1EA4">
            <w:pPr>
              <w:jc w:val="left"/>
              <w:rPr>
                <w:rFonts w:ascii="宋体" w:hAnsi="宋体"/>
                <w:snapToGrid w:val="0"/>
                <w:kern w:val="0"/>
              </w:rPr>
            </w:pPr>
          </w:p>
        </w:tc>
      </w:tr>
      <w:tr w:rsidR="00AE2809" w:rsidRPr="00736667" w14:paraId="32BA7DB9" w14:textId="77777777" w:rsidTr="008E1EA4">
        <w:tc>
          <w:tcPr>
            <w:tcW w:w="1559" w:type="dxa"/>
            <w:shd w:val="clear" w:color="auto" w:fill="auto"/>
            <w:vAlign w:val="center"/>
          </w:tcPr>
          <w:p w14:paraId="2E033227" w14:textId="77777777" w:rsidR="00AE2809" w:rsidRDefault="00AE2809" w:rsidP="008E1EA4">
            <w:pPr>
              <w:rPr>
                <w:sz w:val="20"/>
                <w:szCs w:val="20"/>
              </w:rPr>
            </w:pPr>
            <w:r>
              <w:rPr>
                <w:rFonts w:hint="eastAsia"/>
                <w:sz w:val="20"/>
                <w:szCs w:val="20"/>
              </w:rPr>
              <w:t>法</w:t>
            </w:r>
            <w:r>
              <w:rPr>
                <w:sz w:val="20"/>
                <w:szCs w:val="20"/>
              </w:rPr>
              <w:t>人</w:t>
            </w:r>
          </w:p>
        </w:tc>
        <w:tc>
          <w:tcPr>
            <w:tcW w:w="1701" w:type="dxa"/>
            <w:shd w:val="clear" w:color="auto" w:fill="auto"/>
            <w:vAlign w:val="center"/>
          </w:tcPr>
          <w:p w14:paraId="4BA7C694" w14:textId="77777777" w:rsidR="00AE2809" w:rsidRDefault="00AE2809" w:rsidP="008E1EA4">
            <w:pPr>
              <w:rPr>
                <w:sz w:val="20"/>
                <w:szCs w:val="20"/>
              </w:rPr>
            </w:pPr>
          </w:p>
        </w:tc>
        <w:tc>
          <w:tcPr>
            <w:tcW w:w="1134" w:type="dxa"/>
            <w:shd w:val="clear" w:color="auto" w:fill="auto"/>
          </w:tcPr>
          <w:p w14:paraId="7E79EF62" w14:textId="77777777" w:rsidR="00AE2809" w:rsidRDefault="00AE2809" w:rsidP="008E1EA4">
            <w:pPr>
              <w:jc w:val="left"/>
              <w:rPr>
                <w:rFonts w:ascii="宋体" w:hAnsi="宋体"/>
                <w:snapToGrid w:val="0"/>
                <w:kern w:val="0"/>
              </w:rPr>
            </w:pPr>
          </w:p>
        </w:tc>
        <w:tc>
          <w:tcPr>
            <w:tcW w:w="3119" w:type="dxa"/>
            <w:shd w:val="clear" w:color="auto" w:fill="auto"/>
          </w:tcPr>
          <w:p w14:paraId="26E177B7" w14:textId="77777777" w:rsidR="00AE2809" w:rsidRPr="00736667" w:rsidRDefault="00AE2809" w:rsidP="008E1EA4">
            <w:pPr>
              <w:jc w:val="left"/>
              <w:rPr>
                <w:rFonts w:ascii="宋体" w:hAnsi="宋体"/>
                <w:snapToGrid w:val="0"/>
                <w:kern w:val="0"/>
              </w:rPr>
            </w:pPr>
          </w:p>
        </w:tc>
      </w:tr>
      <w:tr w:rsidR="00AE2809" w:rsidRPr="00736667" w14:paraId="6F8D5A68" w14:textId="77777777" w:rsidTr="008E1EA4">
        <w:tc>
          <w:tcPr>
            <w:tcW w:w="1559" w:type="dxa"/>
            <w:shd w:val="clear" w:color="auto" w:fill="auto"/>
            <w:vAlign w:val="center"/>
          </w:tcPr>
          <w:p w14:paraId="3775FEAB" w14:textId="77777777" w:rsidR="00AE2809" w:rsidRDefault="00AE2809" w:rsidP="008E1EA4">
            <w:pPr>
              <w:rPr>
                <w:sz w:val="20"/>
                <w:szCs w:val="20"/>
              </w:rPr>
            </w:pPr>
            <w:r>
              <w:rPr>
                <w:rFonts w:hint="eastAsia"/>
                <w:sz w:val="20"/>
                <w:szCs w:val="20"/>
              </w:rPr>
              <w:t>合作方式</w:t>
            </w:r>
          </w:p>
        </w:tc>
        <w:tc>
          <w:tcPr>
            <w:tcW w:w="1701" w:type="dxa"/>
            <w:shd w:val="clear" w:color="auto" w:fill="auto"/>
            <w:vAlign w:val="center"/>
          </w:tcPr>
          <w:p w14:paraId="44B7C581" w14:textId="77777777" w:rsidR="00AE2809" w:rsidRDefault="00AE2809" w:rsidP="008E1EA4">
            <w:pPr>
              <w:rPr>
                <w:sz w:val="20"/>
                <w:szCs w:val="20"/>
              </w:rPr>
            </w:pPr>
          </w:p>
        </w:tc>
        <w:tc>
          <w:tcPr>
            <w:tcW w:w="1134" w:type="dxa"/>
            <w:shd w:val="clear" w:color="auto" w:fill="auto"/>
          </w:tcPr>
          <w:p w14:paraId="5920C878" w14:textId="77777777" w:rsidR="00AE2809" w:rsidRDefault="00AE2809" w:rsidP="008E1EA4">
            <w:pPr>
              <w:jc w:val="left"/>
              <w:rPr>
                <w:rFonts w:ascii="宋体" w:hAnsi="宋体"/>
                <w:snapToGrid w:val="0"/>
                <w:kern w:val="0"/>
              </w:rPr>
            </w:pPr>
          </w:p>
        </w:tc>
        <w:tc>
          <w:tcPr>
            <w:tcW w:w="3119" w:type="dxa"/>
            <w:shd w:val="clear" w:color="auto" w:fill="auto"/>
          </w:tcPr>
          <w:p w14:paraId="59B77EEE" w14:textId="77777777" w:rsidR="00AE2809" w:rsidRPr="00736667" w:rsidRDefault="00AE2809" w:rsidP="008E1EA4">
            <w:pPr>
              <w:jc w:val="left"/>
              <w:rPr>
                <w:rFonts w:ascii="宋体" w:hAnsi="宋体"/>
                <w:snapToGrid w:val="0"/>
                <w:kern w:val="0"/>
              </w:rPr>
            </w:pPr>
          </w:p>
        </w:tc>
      </w:tr>
      <w:tr w:rsidR="00AE2809" w:rsidRPr="00736667" w14:paraId="443ECB61" w14:textId="77777777" w:rsidTr="008E1EA4">
        <w:tc>
          <w:tcPr>
            <w:tcW w:w="1559" w:type="dxa"/>
            <w:shd w:val="clear" w:color="auto" w:fill="auto"/>
            <w:vAlign w:val="center"/>
          </w:tcPr>
          <w:p w14:paraId="1CD241D8" w14:textId="77777777" w:rsidR="00AE2809" w:rsidRDefault="00AE2809" w:rsidP="008E1EA4">
            <w:pPr>
              <w:rPr>
                <w:sz w:val="20"/>
                <w:szCs w:val="20"/>
              </w:rPr>
            </w:pPr>
            <w:r>
              <w:rPr>
                <w:rFonts w:hint="eastAsia"/>
                <w:sz w:val="20"/>
                <w:szCs w:val="20"/>
              </w:rPr>
              <w:t>营业执照</w:t>
            </w:r>
            <w:r>
              <w:rPr>
                <w:sz w:val="20"/>
                <w:szCs w:val="20"/>
              </w:rPr>
              <w:t>代码</w:t>
            </w:r>
          </w:p>
        </w:tc>
        <w:tc>
          <w:tcPr>
            <w:tcW w:w="1701" w:type="dxa"/>
            <w:shd w:val="clear" w:color="auto" w:fill="auto"/>
            <w:vAlign w:val="center"/>
          </w:tcPr>
          <w:p w14:paraId="4934AAE6" w14:textId="77777777" w:rsidR="00AE2809" w:rsidRDefault="00AE2809" w:rsidP="008E1EA4">
            <w:pPr>
              <w:rPr>
                <w:sz w:val="20"/>
                <w:szCs w:val="20"/>
              </w:rPr>
            </w:pPr>
          </w:p>
        </w:tc>
        <w:tc>
          <w:tcPr>
            <w:tcW w:w="1134" w:type="dxa"/>
            <w:shd w:val="clear" w:color="auto" w:fill="auto"/>
          </w:tcPr>
          <w:p w14:paraId="048D1293"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330E3CC9" w14:textId="77777777" w:rsidR="00AE2809" w:rsidRPr="00736667" w:rsidRDefault="00AE2809" w:rsidP="008E1EA4">
            <w:pPr>
              <w:jc w:val="left"/>
              <w:rPr>
                <w:rFonts w:ascii="宋体" w:hAnsi="宋体"/>
                <w:snapToGrid w:val="0"/>
                <w:kern w:val="0"/>
              </w:rPr>
            </w:pPr>
          </w:p>
        </w:tc>
      </w:tr>
      <w:tr w:rsidR="00AE2809" w:rsidRPr="00736667" w14:paraId="68528189" w14:textId="77777777" w:rsidTr="008E1EA4">
        <w:tc>
          <w:tcPr>
            <w:tcW w:w="1559" w:type="dxa"/>
            <w:shd w:val="clear" w:color="auto" w:fill="auto"/>
            <w:vAlign w:val="center"/>
          </w:tcPr>
          <w:p w14:paraId="380D1258" w14:textId="77777777" w:rsidR="00AE2809" w:rsidRDefault="00AE2809" w:rsidP="008E1EA4">
            <w:pPr>
              <w:rPr>
                <w:sz w:val="20"/>
                <w:szCs w:val="20"/>
              </w:rPr>
            </w:pPr>
            <w:r>
              <w:rPr>
                <w:rFonts w:hint="eastAsia"/>
                <w:sz w:val="20"/>
                <w:szCs w:val="20"/>
              </w:rPr>
              <w:t>联系</w:t>
            </w:r>
            <w:r>
              <w:rPr>
                <w:sz w:val="20"/>
                <w:szCs w:val="20"/>
              </w:rPr>
              <w:t>人</w:t>
            </w:r>
          </w:p>
        </w:tc>
        <w:tc>
          <w:tcPr>
            <w:tcW w:w="1701" w:type="dxa"/>
            <w:shd w:val="clear" w:color="auto" w:fill="auto"/>
            <w:vAlign w:val="center"/>
          </w:tcPr>
          <w:p w14:paraId="68858618" w14:textId="77777777" w:rsidR="00AE2809" w:rsidRDefault="00AE2809" w:rsidP="008E1EA4">
            <w:pPr>
              <w:rPr>
                <w:sz w:val="20"/>
                <w:szCs w:val="20"/>
              </w:rPr>
            </w:pPr>
          </w:p>
        </w:tc>
        <w:tc>
          <w:tcPr>
            <w:tcW w:w="1134" w:type="dxa"/>
            <w:shd w:val="clear" w:color="auto" w:fill="auto"/>
          </w:tcPr>
          <w:p w14:paraId="65763589" w14:textId="77777777" w:rsidR="00AE2809" w:rsidRDefault="00AE2809" w:rsidP="008E1EA4">
            <w:pPr>
              <w:jc w:val="left"/>
              <w:rPr>
                <w:rFonts w:ascii="宋体" w:hAnsi="宋体"/>
                <w:snapToGrid w:val="0"/>
                <w:kern w:val="0"/>
              </w:rPr>
            </w:pPr>
          </w:p>
        </w:tc>
        <w:tc>
          <w:tcPr>
            <w:tcW w:w="3119" w:type="dxa"/>
            <w:shd w:val="clear" w:color="auto" w:fill="auto"/>
          </w:tcPr>
          <w:p w14:paraId="02F0BB6A" w14:textId="77777777" w:rsidR="00AE2809" w:rsidRPr="00736667" w:rsidRDefault="00AE2809" w:rsidP="008E1EA4">
            <w:pPr>
              <w:jc w:val="left"/>
              <w:rPr>
                <w:rFonts w:ascii="宋体" w:hAnsi="宋体"/>
                <w:snapToGrid w:val="0"/>
                <w:kern w:val="0"/>
              </w:rPr>
            </w:pPr>
          </w:p>
        </w:tc>
      </w:tr>
      <w:tr w:rsidR="00AE2809" w:rsidRPr="00736667" w14:paraId="5CD92AB9" w14:textId="77777777" w:rsidTr="008E1EA4">
        <w:tc>
          <w:tcPr>
            <w:tcW w:w="1559" w:type="dxa"/>
            <w:shd w:val="clear" w:color="auto" w:fill="auto"/>
            <w:vAlign w:val="center"/>
          </w:tcPr>
          <w:p w14:paraId="40404F2C" w14:textId="77777777" w:rsidR="00AE2809" w:rsidRDefault="00AE2809" w:rsidP="008E1EA4">
            <w:pPr>
              <w:rPr>
                <w:sz w:val="20"/>
                <w:szCs w:val="20"/>
              </w:rPr>
            </w:pPr>
            <w:r>
              <w:rPr>
                <w:rFonts w:hint="eastAsia"/>
                <w:sz w:val="20"/>
                <w:szCs w:val="20"/>
              </w:rPr>
              <w:lastRenderedPageBreak/>
              <w:t>联系</w:t>
            </w:r>
            <w:r>
              <w:rPr>
                <w:sz w:val="20"/>
                <w:szCs w:val="20"/>
              </w:rPr>
              <w:t>方式</w:t>
            </w:r>
          </w:p>
        </w:tc>
        <w:tc>
          <w:tcPr>
            <w:tcW w:w="1701" w:type="dxa"/>
            <w:shd w:val="clear" w:color="auto" w:fill="auto"/>
            <w:vAlign w:val="center"/>
          </w:tcPr>
          <w:p w14:paraId="7E2A12C3" w14:textId="77777777" w:rsidR="00AE2809" w:rsidRDefault="00AE2809" w:rsidP="008E1EA4">
            <w:pPr>
              <w:rPr>
                <w:sz w:val="20"/>
                <w:szCs w:val="20"/>
              </w:rPr>
            </w:pPr>
          </w:p>
        </w:tc>
        <w:tc>
          <w:tcPr>
            <w:tcW w:w="1134" w:type="dxa"/>
            <w:shd w:val="clear" w:color="auto" w:fill="auto"/>
          </w:tcPr>
          <w:p w14:paraId="2F1EC37E" w14:textId="77777777" w:rsidR="00AE2809" w:rsidRDefault="00AE2809" w:rsidP="008E1EA4">
            <w:pPr>
              <w:jc w:val="left"/>
              <w:rPr>
                <w:rFonts w:ascii="宋体" w:hAnsi="宋体"/>
                <w:snapToGrid w:val="0"/>
                <w:kern w:val="0"/>
              </w:rPr>
            </w:pPr>
          </w:p>
        </w:tc>
        <w:tc>
          <w:tcPr>
            <w:tcW w:w="3119" w:type="dxa"/>
            <w:shd w:val="clear" w:color="auto" w:fill="auto"/>
          </w:tcPr>
          <w:p w14:paraId="4A3E8DF7" w14:textId="77777777" w:rsidR="00AE2809" w:rsidRPr="00736667" w:rsidRDefault="00AE2809" w:rsidP="008E1EA4">
            <w:pPr>
              <w:jc w:val="left"/>
              <w:rPr>
                <w:rFonts w:ascii="宋体" w:hAnsi="宋体"/>
                <w:snapToGrid w:val="0"/>
                <w:kern w:val="0"/>
              </w:rPr>
            </w:pPr>
          </w:p>
        </w:tc>
      </w:tr>
      <w:tr w:rsidR="00FD6A14" w:rsidRPr="00736667" w14:paraId="041E910F" w14:textId="77777777" w:rsidTr="008E1EA4">
        <w:tc>
          <w:tcPr>
            <w:tcW w:w="1559" w:type="dxa"/>
            <w:shd w:val="clear" w:color="auto" w:fill="auto"/>
            <w:vAlign w:val="center"/>
          </w:tcPr>
          <w:p w14:paraId="599729C0" w14:textId="353F0D5B" w:rsidR="00FD6A14" w:rsidRDefault="00FD6A14" w:rsidP="008E1EA4">
            <w:pPr>
              <w:rPr>
                <w:sz w:val="20"/>
                <w:szCs w:val="20"/>
              </w:rPr>
            </w:pPr>
            <w:r>
              <w:rPr>
                <w:rFonts w:hint="eastAsia"/>
                <w:sz w:val="20"/>
                <w:szCs w:val="20"/>
              </w:rPr>
              <w:t>邮箱</w:t>
            </w:r>
          </w:p>
        </w:tc>
        <w:tc>
          <w:tcPr>
            <w:tcW w:w="1701" w:type="dxa"/>
            <w:shd w:val="clear" w:color="auto" w:fill="auto"/>
            <w:vAlign w:val="center"/>
          </w:tcPr>
          <w:p w14:paraId="17298CE9" w14:textId="77777777" w:rsidR="00FD6A14" w:rsidRDefault="00FD6A14" w:rsidP="008E1EA4">
            <w:pPr>
              <w:rPr>
                <w:sz w:val="20"/>
                <w:szCs w:val="20"/>
              </w:rPr>
            </w:pPr>
          </w:p>
        </w:tc>
        <w:tc>
          <w:tcPr>
            <w:tcW w:w="1134" w:type="dxa"/>
            <w:shd w:val="clear" w:color="auto" w:fill="auto"/>
          </w:tcPr>
          <w:p w14:paraId="300F782C" w14:textId="77777777" w:rsidR="00FD6A14" w:rsidRDefault="00FD6A14" w:rsidP="008E1EA4">
            <w:pPr>
              <w:jc w:val="left"/>
              <w:rPr>
                <w:rFonts w:ascii="宋体" w:hAnsi="宋体"/>
                <w:snapToGrid w:val="0"/>
                <w:kern w:val="0"/>
              </w:rPr>
            </w:pPr>
          </w:p>
        </w:tc>
        <w:tc>
          <w:tcPr>
            <w:tcW w:w="3119" w:type="dxa"/>
            <w:shd w:val="clear" w:color="auto" w:fill="auto"/>
          </w:tcPr>
          <w:p w14:paraId="5C820C4B" w14:textId="77777777" w:rsidR="00FD6A14" w:rsidRPr="00736667" w:rsidRDefault="00FD6A14" w:rsidP="008E1EA4">
            <w:pPr>
              <w:jc w:val="left"/>
              <w:rPr>
                <w:rFonts w:ascii="宋体" w:hAnsi="宋体"/>
                <w:snapToGrid w:val="0"/>
                <w:kern w:val="0"/>
              </w:rPr>
            </w:pPr>
          </w:p>
        </w:tc>
      </w:tr>
      <w:tr w:rsidR="00FD6A14" w:rsidRPr="00736667" w14:paraId="4E554F0A" w14:textId="77777777" w:rsidTr="008E1EA4">
        <w:tc>
          <w:tcPr>
            <w:tcW w:w="1559" w:type="dxa"/>
            <w:shd w:val="clear" w:color="auto" w:fill="auto"/>
            <w:vAlign w:val="center"/>
          </w:tcPr>
          <w:p w14:paraId="0A368555" w14:textId="1DCC38C1" w:rsidR="00FD6A14" w:rsidRDefault="00FD6A14" w:rsidP="008E1EA4">
            <w:pPr>
              <w:rPr>
                <w:sz w:val="20"/>
                <w:szCs w:val="20"/>
              </w:rPr>
            </w:pPr>
            <w:r>
              <w:rPr>
                <w:rFonts w:hint="eastAsia"/>
                <w:sz w:val="20"/>
                <w:szCs w:val="20"/>
              </w:rPr>
              <w:t>有效</w:t>
            </w:r>
            <w:r>
              <w:rPr>
                <w:sz w:val="20"/>
                <w:szCs w:val="20"/>
              </w:rPr>
              <w:t>时间</w:t>
            </w:r>
          </w:p>
        </w:tc>
        <w:tc>
          <w:tcPr>
            <w:tcW w:w="1701" w:type="dxa"/>
            <w:shd w:val="clear" w:color="auto" w:fill="auto"/>
            <w:vAlign w:val="center"/>
          </w:tcPr>
          <w:p w14:paraId="68A5C313" w14:textId="77777777" w:rsidR="00FD6A14" w:rsidRDefault="00FD6A14" w:rsidP="008E1EA4">
            <w:pPr>
              <w:rPr>
                <w:sz w:val="20"/>
                <w:szCs w:val="20"/>
              </w:rPr>
            </w:pPr>
          </w:p>
        </w:tc>
        <w:tc>
          <w:tcPr>
            <w:tcW w:w="1134" w:type="dxa"/>
            <w:shd w:val="clear" w:color="auto" w:fill="auto"/>
          </w:tcPr>
          <w:p w14:paraId="3A39AEC2" w14:textId="77777777" w:rsidR="00FD6A14" w:rsidRDefault="00FD6A14" w:rsidP="008E1EA4">
            <w:pPr>
              <w:jc w:val="left"/>
              <w:rPr>
                <w:rFonts w:ascii="宋体" w:hAnsi="宋体"/>
                <w:snapToGrid w:val="0"/>
                <w:kern w:val="0"/>
              </w:rPr>
            </w:pPr>
          </w:p>
        </w:tc>
        <w:tc>
          <w:tcPr>
            <w:tcW w:w="3119" w:type="dxa"/>
            <w:shd w:val="clear" w:color="auto" w:fill="auto"/>
          </w:tcPr>
          <w:p w14:paraId="51F20FCF" w14:textId="77777777" w:rsidR="00FD6A14" w:rsidRPr="00736667" w:rsidRDefault="00FD6A14" w:rsidP="008E1EA4">
            <w:pPr>
              <w:jc w:val="left"/>
              <w:rPr>
                <w:rFonts w:ascii="宋体" w:hAnsi="宋体"/>
                <w:snapToGrid w:val="0"/>
                <w:kern w:val="0"/>
              </w:rPr>
            </w:pPr>
          </w:p>
        </w:tc>
      </w:tr>
    </w:tbl>
    <w:p w14:paraId="1248EDED" w14:textId="77777777" w:rsidR="00AE2809" w:rsidRPr="00C56A4E" w:rsidRDefault="00AE2809" w:rsidP="00AE2809"/>
    <w:p w14:paraId="12DC5419" w14:textId="77777777" w:rsidR="00AE2809" w:rsidRDefault="00AE2809" w:rsidP="00AE2809">
      <w:pPr>
        <w:pStyle w:val="5"/>
      </w:pPr>
      <w:r w:rsidRPr="00A52328">
        <w:rPr>
          <w:rFonts w:hint="eastAsia"/>
        </w:rPr>
        <w:t>输出</w:t>
      </w:r>
    </w:p>
    <w:p w14:paraId="299302FF" w14:textId="77777777" w:rsidR="00AE2809" w:rsidRPr="007F58D2" w:rsidRDefault="00AE2809" w:rsidP="00AE2809">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1DFC9DDD" w14:textId="77777777" w:rsidTr="008E1EA4">
        <w:tc>
          <w:tcPr>
            <w:tcW w:w="1559" w:type="dxa"/>
            <w:shd w:val="clear" w:color="auto" w:fill="E0E0E0"/>
          </w:tcPr>
          <w:p w14:paraId="07E6C828"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3B996000"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604C60E"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02EC9B4"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48F3BA17" w14:textId="77777777" w:rsidTr="008E1EA4">
        <w:tc>
          <w:tcPr>
            <w:tcW w:w="1559" w:type="dxa"/>
            <w:shd w:val="clear" w:color="auto" w:fill="auto"/>
          </w:tcPr>
          <w:p w14:paraId="7F40E5D9" w14:textId="77777777" w:rsidR="00AE2809" w:rsidRPr="00736667" w:rsidRDefault="00AE2809" w:rsidP="008E1EA4">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77BEB7C1" w14:textId="77777777" w:rsidR="00AE2809" w:rsidRPr="00736667" w:rsidRDefault="00AE2809" w:rsidP="008E1EA4">
            <w:pPr>
              <w:jc w:val="left"/>
              <w:rPr>
                <w:rFonts w:ascii="宋体" w:hAnsi="宋体"/>
                <w:snapToGrid w:val="0"/>
                <w:kern w:val="0"/>
              </w:rPr>
            </w:pPr>
            <w:r>
              <w:rPr>
                <w:rFonts w:ascii="宋体" w:hAnsi="宋体"/>
                <w:snapToGrid w:val="0"/>
                <w:kern w:val="0"/>
              </w:rPr>
              <w:t>CODE</w:t>
            </w:r>
          </w:p>
        </w:tc>
        <w:tc>
          <w:tcPr>
            <w:tcW w:w="1134" w:type="dxa"/>
            <w:shd w:val="clear" w:color="auto" w:fill="auto"/>
          </w:tcPr>
          <w:p w14:paraId="6A9C661D" w14:textId="77777777" w:rsidR="00AE2809" w:rsidRPr="00736667"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D06623F" w14:textId="77777777" w:rsidR="00AE2809" w:rsidRPr="00736667" w:rsidRDefault="00AE2809" w:rsidP="008E1EA4">
            <w:pPr>
              <w:jc w:val="left"/>
              <w:rPr>
                <w:rFonts w:ascii="宋体" w:hAnsi="宋体"/>
                <w:snapToGrid w:val="0"/>
                <w:kern w:val="0"/>
              </w:rPr>
            </w:pPr>
          </w:p>
        </w:tc>
      </w:tr>
      <w:tr w:rsidR="00AE2809" w:rsidRPr="00736667" w14:paraId="4840976F" w14:textId="77777777" w:rsidTr="008E1EA4">
        <w:tc>
          <w:tcPr>
            <w:tcW w:w="1559" w:type="dxa"/>
            <w:shd w:val="clear" w:color="auto" w:fill="auto"/>
          </w:tcPr>
          <w:p w14:paraId="4936EED4" w14:textId="77777777" w:rsidR="00AE2809" w:rsidRPr="00736667" w:rsidRDefault="00AE2809" w:rsidP="008E1EA4">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B751920" w14:textId="77777777" w:rsidR="00AE2809" w:rsidRPr="00736667" w:rsidRDefault="00AE2809" w:rsidP="008E1EA4">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3651BFDC" w14:textId="77777777" w:rsidR="00AE2809" w:rsidRPr="00736667"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93A2F96" w14:textId="77777777" w:rsidR="00AE2809" w:rsidRPr="00736667" w:rsidRDefault="00AE2809" w:rsidP="008E1EA4">
            <w:pPr>
              <w:jc w:val="left"/>
              <w:rPr>
                <w:rFonts w:ascii="宋体" w:hAnsi="宋体"/>
                <w:snapToGrid w:val="0"/>
                <w:kern w:val="0"/>
              </w:rPr>
            </w:pPr>
          </w:p>
        </w:tc>
      </w:tr>
    </w:tbl>
    <w:p w14:paraId="70FE6699" w14:textId="77777777" w:rsidR="00AE2809" w:rsidRDefault="00AE2809" w:rsidP="00AE2809">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如果有错误建议直接返回协议体或者抛出异常</w:t>
      </w:r>
    </w:p>
    <w:p w14:paraId="6AB2DD49" w14:textId="77777777" w:rsidR="00AE2809" w:rsidRPr="0082647F" w:rsidRDefault="00AE2809" w:rsidP="00AE2809">
      <w:pPr>
        <w:pStyle w:val="4"/>
      </w:pPr>
      <w:r>
        <w:rPr>
          <w:rFonts w:hint="eastAsia"/>
        </w:rPr>
        <w:t>资金方修改</w:t>
      </w:r>
    </w:p>
    <w:p w14:paraId="6AE03453" w14:textId="77777777" w:rsidR="00AE2809" w:rsidRDefault="00AE2809" w:rsidP="00AE2809">
      <w:pPr>
        <w:pStyle w:val="5"/>
      </w:pPr>
      <w:r>
        <w:rPr>
          <w:rFonts w:hint="eastAsia"/>
        </w:rPr>
        <w:t>功能</w:t>
      </w:r>
      <w:r>
        <w:t>描述</w:t>
      </w:r>
    </w:p>
    <w:p w14:paraId="36444931" w14:textId="77777777" w:rsidR="00AE2809" w:rsidRPr="00A9755C" w:rsidRDefault="00AE2809" w:rsidP="00AE2809">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主要是提供给管理人员进行资金方修改。</w:t>
      </w:r>
    </w:p>
    <w:p w14:paraId="74B8AC26" w14:textId="77777777" w:rsidR="00AE2809" w:rsidRPr="00676A58" w:rsidRDefault="00AE2809" w:rsidP="00AE2809">
      <w:pPr>
        <w:pStyle w:val="5"/>
      </w:pPr>
      <w:r w:rsidRPr="00676A58">
        <w:rPr>
          <w:rFonts w:hint="eastAsia"/>
        </w:rPr>
        <w:t>处理流程</w:t>
      </w:r>
    </w:p>
    <w:p w14:paraId="6BB1155A" w14:textId="77777777" w:rsidR="00AE2809" w:rsidRDefault="00AE2809" w:rsidP="00AE2809">
      <w:pPr>
        <w:ind w:left="289" w:firstLine="420"/>
      </w:pPr>
      <w:r>
        <w:object w:dxaOrig="2323" w:dyaOrig="7955" w14:anchorId="188AA978">
          <v:shape id="_x0000_i1114" type="#_x0000_t75" style="width:115pt;height:273.5pt" o:ole="">
            <v:imagedata r:id="rId172" o:title=""/>
          </v:shape>
          <o:OLEObject Type="Embed" ProgID="Visio.Drawing.15" ShapeID="_x0000_i1114" DrawAspect="Content" ObjectID="_1569760987" r:id="rId189"/>
        </w:object>
      </w:r>
    </w:p>
    <w:p w14:paraId="038D1F1A" w14:textId="77777777" w:rsidR="00AE2809" w:rsidRPr="00533387" w:rsidRDefault="00AE2809">
      <w:pPr>
        <w:pStyle w:val="afb"/>
        <w:numPr>
          <w:ilvl w:val="0"/>
          <w:numId w:val="22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774" w:author="wangq" w:date="2017-08-21T17:25:00Z">
          <w:pPr>
            <w:pStyle w:val="afb"/>
            <w:numPr>
              <w:numId w:val="268"/>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lastRenderedPageBreak/>
        <w:t>输入各项信息</w:t>
      </w:r>
    </w:p>
    <w:p w14:paraId="57EED03B" w14:textId="77777777" w:rsidR="00AE2809" w:rsidRPr="00C3467F" w:rsidRDefault="00AE2809">
      <w:pPr>
        <w:pStyle w:val="afb"/>
        <w:numPr>
          <w:ilvl w:val="0"/>
          <w:numId w:val="222"/>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75" w:author="wangq" w:date="2017-08-21T17:25:00Z">
          <w:pPr>
            <w:pStyle w:val="afb"/>
            <w:numPr>
              <w:numId w:val="268"/>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hint="eastAsia"/>
        </w:rPr>
        <w:t>调用业务端微服务</w:t>
      </w:r>
    </w:p>
    <w:p w14:paraId="7FB75294" w14:textId="77777777" w:rsidR="00AE2809" w:rsidRPr="00F9212D" w:rsidRDefault="00AE2809" w:rsidP="00AE280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29197A67" w14:textId="77777777" w:rsidTr="008E1EA4">
        <w:tc>
          <w:tcPr>
            <w:tcW w:w="1559" w:type="dxa"/>
            <w:shd w:val="clear" w:color="auto" w:fill="E0E0E0"/>
          </w:tcPr>
          <w:p w14:paraId="36E7EE3A"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7AAB07A6"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E5170AE"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55C82F9"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7504B8C3" w14:textId="77777777" w:rsidTr="008E1EA4">
        <w:tc>
          <w:tcPr>
            <w:tcW w:w="1559" w:type="dxa"/>
            <w:shd w:val="clear" w:color="auto" w:fill="auto"/>
            <w:vAlign w:val="center"/>
          </w:tcPr>
          <w:p w14:paraId="51798321" w14:textId="77777777" w:rsidR="00AE2809" w:rsidRDefault="00AE2809" w:rsidP="008E1EA4">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3DA86E4B" w14:textId="77777777" w:rsidR="00AE2809" w:rsidRDefault="00AE2809" w:rsidP="008E1EA4">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019BFCE8"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5841F299" w14:textId="77777777" w:rsidR="00AE2809" w:rsidRPr="00736667" w:rsidRDefault="00AE2809" w:rsidP="008E1EA4">
            <w:pPr>
              <w:jc w:val="left"/>
              <w:rPr>
                <w:rFonts w:ascii="宋体" w:hAnsi="宋体"/>
                <w:snapToGrid w:val="0"/>
                <w:kern w:val="0"/>
              </w:rPr>
            </w:pPr>
          </w:p>
        </w:tc>
      </w:tr>
      <w:tr w:rsidR="00AE2809" w:rsidRPr="00736667" w14:paraId="58FA2A7A" w14:textId="77777777" w:rsidTr="008E1EA4">
        <w:tc>
          <w:tcPr>
            <w:tcW w:w="1559" w:type="dxa"/>
            <w:shd w:val="clear" w:color="auto" w:fill="auto"/>
            <w:vAlign w:val="center"/>
          </w:tcPr>
          <w:p w14:paraId="51310CB2" w14:textId="77777777" w:rsidR="00AE2809" w:rsidRDefault="00AE2809" w:rsidP="008E1EA4">
            <w:pPr>
              <w:rPr>
                <w:sz w:val="20"/>
                <w:szCs w:val="20"/>
              </w:rPr>
            </w:pPr>
            <w:r>
              <w:rPr>
                <w:rFonts w:hint="eastAsia"/>
                <w:sz w:val="20"/>
                <w:szCs w:val="20"/>
              </w:rPr>
              <w:t>积分</w:t>
            </w:r>
          </w:p>
        </w:tc>
        <w:tc>
          <w:tcPr>
            <w:tcW w:w="1701" w:type="dxa"/>
            <w:shd w:val="clear" w:color="auto" w:fill="auto"/>
            <w:vAlign w:val="center"/>
          </w:tcPr>
          <w:p w14:paraId="61C0EC3E" w14:textId="77777777" w:rsidR="00AE2809" w:rsidRDefault="00AE2809" w:rsidP="008E1EA4">
            <w:pPr>
              <w:rPr>
                <w:sz w:val="20"/>
                <w:szCs w:val="20"/>
              </w:rPr>
            </w:pPr>
            <w:r>
              <w:rPr>
                <w:rFonts w:hint="eastAsia"/>
                <w:sz w:val="20"/>
                <w:szCs w:val="20"/>
              </w:rPr>
              <w:t>ACCPOINT</w:t>
            </w:r>
          </w:p>
        </w:tc>
        <w:tc>
          <w:tcPr>
            <w:tcW w:w="1134" w:type="dxa"/>
            <w:shd w:val="clear" w:color="auto" w:fill="auto"/>
          </w:tcPr>
          <w:p w14:paraId="4133EFB9" w14:textId="77777777" w:rsidR="00AE2809" w:rsidRDefault="00AE2809" w:rsidP="008E1EA4">
            <w:pPr>
              <w:jc w:val="left"/>
              <w:rPr>
                <w:rFonts w:ascii="宋体" w:hAnsi="宋体"/>
                <w:snapToGrid w:val="0"/>
                <w:kern w:val="0"/>
              </w:rPr>
            </w:pPr>
          </w:p>
        </w:tc>
        <w:tc>
          <w:tcPr>
            <w:tcW w:w="3119" w:type="dxa"/>
            <w:shd w:val="clear" w:color="auto" w:fill="auto"/>
          </w:tcPr>
          <w:p w14:paraId="008066F3" w14:textId="77777777" w:rsidR="00AE2809" w:rsidRPr="00736667" w:rsidRDefault="00AE2809" w:rsidP="008E1EA4">
            <w:pPr>
              <w:jc w:val="left"/>
              <w:rPr>
                <w:rFonts w:ascii="宋体" w:hAnsi="宋体"/>
                <w:snapToGrid w:val="0"/>
                <w:kern w:val="0"/>
              </w:rPr>
            </w:pPr>
          </w:p>
        </w:tc>
      </w:tr>
      <w:tr w:rsidR="00AE2809" w:rsidRPr="00736667" w14:paraId="5D17B05E" w14:textId="77777777" w:rsidTr="008E1EA4">
        <w:tc>
          <w:tcPr>
            <w:tcW w:w="1559" w:type="dxa"/>
            <w:shd w:val="clear" w:color="auto" w:fill="auto"/>
            <w:vAlign w:val="center"/>
          </w:tcPr>
          <w:p w14:paraId="103C7EFD" w14:textId="77777777" w:rsidR="00AE2809" w:rsidRDefault="00AE2809" w:rsidP="008E1EA4">
            <w:pPr>
              <w:rPr>
                <w:sz w:val="20"/>
                <w:szCs w:val="20"/>
              </w:rPr>
            </w:pPr>
            <w:r>
              <w:rPr>
                <w:rFonts w:hint="eastAsia"/>
                <w:sz w:val="20"/>
                <w:szCs w:val="20"/>
              </w:rPr>
              <w:t>联系人</w:t>
            </w:r>
          </w:p>
        </w:tc>
        <w:tc>
          <w:tcPr>
            <w:tcW w:w="1701" w:type="dxa"/>
            <w:shd w:val="clear" w:color="auto" w:fill="auto"/>
            <w:vAlign w:val="center"/>
          </w:tcPr>
          <w:p w14:paraId="7BE067BA" w14:textId="77777777" w:rsidR="00AE2809" w:rsidRDefault="00AE2809" w:rsidP="008E1EA4">
            <w:pPr>
              <w:rPr>
                <w:sz w:val="20"/>
                <w:szCs w:val="20"/>
              </w:rPr>
            </w:pPr>
            <w:r>
              <w:rPr>
                <w:rFonts w:hint="eastAsia"/>
                <w:sz w:val="20"/>
                <w:szCs w:val="20"/>
              </w:rPr>
              <w:t>CONTACTNAME</w:t>
            </w:r>
          </w:p>
        </w:tc>
        <w:tc>
          <w:tcPr>
            <w:tcW w:w="1134" w:type="dxa"/>
            <w:shd w:val="clear" w:color="auto" w:fill="auto"/>
          </w:tcPr>
          <w:p w14:paraId="6AF85722" w14:textId="77777777" w:rsidR="00AE2809" w:rsidRDefault="00AE2809" w:rsidP="008E1EA4">
            <w:pPr>
              <w:jc w:val="left"/>
              <w:rPr>
                <w:rFonts w:ascii="宋体" w:hAnsi="宋体"/>
                <w:snapToGrid w:val="0"/>
                <w:kern w:val="0"/>
              </w:rPr>
            </w:pPr>
          </w:p>
        </w:tc>
        <w:tc>
          <w:tcPr>
            <w:tcW w:w="3119" w:type="dxa"/>
            <w:shd w:val="clear" w:color="auto" w:fill="auto"/>
          </w:tcPr>
          <w:p w14:paraId="5433AA43" w14:textId="77777777" w:rsidR="00AE2809" w:rsidRPr="00736667" w:rsidRDefault="00AE2809" w:rsidP="008E1EA4">
            <w:pPr>
              <w:jc w:val="left"/>
              <w:rPr>
                <w:rFonts w:ascii="宋体" w:hAnsi="宋体"/>
                <w:snapToGrid w:val="0"/>
                <w:kern w:val="0"/>
              </w:rPr>
            </w:pPr>
          </w:p>
        </w:tc>
      </w:tr>
      <w:tr w:rsidR="00AE2809" w:rsidRPr="00736667" w14:paraId="70288AC2" w14:textId="77777777" w:rsidTr="008E1EA4">
        <w:tc>
          <w:tcPr>
            <w:tcW w:w="1559" w:type="dxa"/>
            <w:shd w:val="clear" w:color="auto" w:fill="auto"/>
            <w:vAlign w:val="center"/>
          </w:tcPr>
          <w:p w14:paraId="70D5F2CB" w14:textId="77777777" w:rsidR="00AE2809" w:rsidRDefault="00AE2809" w:rsidP="008E1EA4">
            <w:pPr>
              <w:rPr>
                <w:sz w:val="20"/>
                <w:szCs w:val="20"/>
              </w:rPr>
            </w:pPr>
            <w:r>
              <w:rPr>
                <w:rFonts w:hint="eastAsia"/>
                <w:sz w:val="20"/>
                <w:szCs w:val="20"/>
              </w:rPr>
              <w:t>联系电话</w:t>
            </w:r>
          </w:p>
        </w:tc>
        <w:tc>
          <w:tcPr>
            <w:tcW w:w="1701" w:type="dxa"/>
            <w:shd w:val="clear" w:color="auto" w:fill="auto"/>
            <w:vAlign w:val="center"/>
          </w:tcPr>
          <w:p w14:paraId="5AD03E1F" w14:textId="77777777" w:rsidR="00AE2809" w:rsidRDefault="00AE2809" w:rsidP="008E1EA4">
            <w:pPr>
              <w:rPr>
                <w:sz w:val="20"/>
                <w:szCs w:val="20"/>
              </w:rPr>
            </w:pPr>
            <w:r>
              <w:rPr>
                <w:rFonts w:hint="eastAsia"/>
                <w:sz w:val="20"/>
                <w:szCs w:val="20"/>
              </w:rPr>
              <w:t>TEL</w:t>
            </w:r>
          </w:p>
        </w:tc>
        <w:tc>
          <w:tcPr>
            <w:tcW w:w="1134" w:type="dxa"/>
            <w:shd w:val="clear" w:color="auto" w:fill="auto"/>
          </w:tcPr>
          <w:p w14:paraId="01EC0627" w14:textId="77777777" w:rsidR="00AE2809" w:rsidRDefault="00AE2809" w:rsidP="008E1EA4">
            <w:pPr>
              <w:jc w:val="left"/>
              <w:rPr>
                <w:rFonts w:ascii="宋体" w:hAnsi="宋体"/>
                <w:snapToGrid w:val="0"/>
                <w:kern w:val="0"/>
              </w:rPr>
            </w:pPr>
          </w:p>
        </w:tc>
        <w:tc>
          <w:tcPr>
            <w:tcW w:w="3119" w:type="dxa"/>
            <w:shd w:val="clear" w:color="auto" w:fill="auto"/>
          </w:tcPr>
          <w:p w14:paraId="56B4C64E" w14:textId="77777777" w:rsidR="00AE2809" w:rsidRPr="00736667" w:rsidRDefault="00AE2809" w:rsidP="008E1EA4">
            <w:pPr>
              <w:jc w:val="left"/>
              <w:rPr>
                <w:rFonts w:ascii="宋体" w:hAnsi="宋体"/>
                <w:snapToGrid w:val="0"/>
                <w:kern w:val="0"/>
              </w:rPr>
            </w:pPr>
          </w:p>
        </w:tc>
      </w:tr>
      <w:tr w:rsidR="00AE2809" w:rsidRPr="00736667" w14:paraId="1FE9A9F3" w14:textId="77777777" w:rsidTr="008E1EA4">
        <w:tc>
          <w:tcPr>
            <w:tcW w:w="1559" w:type="dxa"/>
            <w:shd w:val="clear" w:color="auto" w:fill="auto"/>
            <w:vAlign w:val="center"/>
          </w:tcPr>
          <w:p w14:paraId="5E601EF3" w14:textId="77777777" w:rsidR="00AE2809" w:rsidRDefault="00AE2809" w:rsidP="008E1EA4">
            <w:pPr>
              <w:rPr>
                <w:sz w:val="20"/>
                <w:szCs w:val="20"/>
              </w:rPr>
            </w:pPr>
            <w:r>
              <w:rPr>
                <w:rFonts w:hint="eastAsia"/>
                <w:sz w:val="20"/>
                <w:szCs w:val="20"/>
              </w:rPr>
              <w:t>公司详细地址</w:t>
            </w:r>
          </w:p>
        </w:tc>
        <w:tc>
          <w:tcPr>
            <w:tcW w:w="1701" w:type="dxa"/>
            <w:shd w:val="clear" w:color="auto" w:fill="auto"/>
            <w:vAlign w:val="center"/>
          </w:tcPr>
          <w:p w14:paraId="28902E77" w14:textId="77777777" w:rsidR="00AE2809" w:rsidRDefault="00AE2809" w:rsidP="008E1EA4">
            <w:pPr>
              <w:rPr>
                <w:sz w:val="20"/>
                <w:szCs w:val="20"/>
              </w:rPr>
            </w:pPr>
            <w:r>
              <w:rPr>
                <w:rFonts w:hint="eastAsia"/>
                <w:sz w:val="20"/>
                <w:szCs w:val="20"/>
              </w:rPr>
              <w:t>CADDRESS</w:t>
            </w:r>
          </w:p>
        </w:tc>
        <w:tc>
          <w:tcPr>
            <w:tcW w:w="1134" w:type="dxa"/>
            <w:shd w:val="clear" w:color="auto" w:fill="auto"/>
          </w:tcPr>
          <w:p w14:paraId="3E534B12" w14:textId="77777777" w:rsidR="00AE2809" w:rsidRDefault="00AE2809" w:rsidP="008E1EA4">
            <w:pPr>
              <w:jc w:val="left"/>
              <w:rPr>
                <w:rFonts w:ascii="宋体" w:hAnsi="宋体"/>
                <w:snapToGrid w:val="0"/>
                <w:kern w:val="0"/>
              </w:rPr>
            </w:pPr>
          </w:p>
        </w:tc>
        <w:tc>
          <w:tcPr>
            <w:tcW w:w="3119" w:type="dxa"/>
            <w:shd w:val="clear" w:color="auto" w:fill="auto"/>
          </w:tcPr>
          <w:p w14:paraId="1C73C217" w14:textId="77777777" w:rsidR="00AE2809" w:rsidRPr="00736667" w:rsidRDefault="00AE2809" w:rsidP="008E1EA4">
            <w:pPr>
              <w:jc w:val="left"/>
              <w:rPr>
                <w:rFonts w:ascii="宋体" w:hAnsi="宋体"/>
                <w:snapToGrid w:val="0"/>
                <w:kern w:val="0"/>
              </w:rPr>
            </w:pPr>
          </w:p>
        </w:tc>
      </w:tr>
      <w:tr w:rsidR="00AE2809" w:rsidRPr="00736667" w14:paraId="5FBB8182" w14:textId="77777777" w:rsidTr="008E1EA4">
        <w:tc>
          <w:tcPr>
            <w:tcW w:w="1559" w:type="dxa"/>
            <w:shd w:val="clear" w:color="auto" w:fill="auto"/>
            <w:vAlign w:val="center"/>
          </w:tcPr>
          <w:p w14:paraId="62298E97" w14:textId="77777777" w:rsidR="00AE2809" w:rsidRDefault="00AE2809" w:rsidP="008E1EA4">
            <w:pPr>
              <w:rPr>
                <w:sz w:val="20"/>
                <w:szCs w:val="20"/>
              </w:rPr>
            </w:pPr>
            <w:r>
              <w:rPr>
                <w:rFonts w:hint="eastAsia"/>
                <w:sz w:val="20"/>
                <w:szCs w:val="20"/>
              </w:rPr>
              <w:t>公司注册资金</w:t>
            </w:r>
          </w:p>
        </w:tc>
        <w:tc>
          <w:tcPr>
            <w:tcW w:w="1701" w:type="dxa"/>
            <w:shd w:val="clear" w:color="auto" w:fill="auto"/>
            <w:vAlign w:val="center"/>
          </w:tcPr>
          <w:p w14:paraId="6F502359" w14:textId="77777777" w:rsidR="00AE2809" w:rsidRDefault="00AE2809" w:rsidP="008E1EA4">
            <w:pPr>
              <w:rPr>
                <w:sz w:val="20"/>
                <w:szCs w:val="20"/>
              </w:rPr>
            </w:pPr>
            <w:r>
              <w:rPr>
                <w:rFonts w:hint="eastAsia"/>
                <w:sz w:val="20"/>
                <w:szCs w:val="20"/>
              </w:rPr>
              <w:t>REGISTCAP</w:t>
            </w:r>
          </w:p>
        </w:tc>
        <w:tc>
          <w:tcPr>
            <w:tcW w:w="1134" w:type="dxa"/>
            <w:shd w:val="clear" w:color="auto" w:fill="auto"/>
          </w:tcPr>
          <w:p w14:paraId="70690E22" w14:textId="77777777" w:rsidR="00AE2809" w:rsidRDefault="00AE2809" w:rsidP="008E1EA4">
            <w:pPr>
              <w:jc w:val="left"/>
              <w:rPr>
                <w:rFonts w:ascii="宋体" w:hAnsi="宋体"/>
                <w:snapToGrid w:val="0"/>
                <w:kern w:val="0"/>
              </w:rPr>
            </w:pPr>
          </w:p>
        </w:tc>
        <w:tc>
          <w:tcPr>
            <w:tcW w:w="3119" w:type="dxa"/>
            <w:shd w:val="clear" w:color="auto" w:fill="auto"/>
          </w:tcPr>
          <w:p w14:paraId="0950117C" w14:textId="77777777" w:rsidR="00AE2809" w:rsidRPr="00736667" w:rsidRDefault="00AE2809" w:rsidP="008E1EA4">
            <w:pPr>
              <w:jc w:val="left"/>
              <w:rPr>
                <w:rFonts w:ascii="宋体" w:hAnsi="宋体"/>
                <w:snapToGrid w:val="0"/>
                <w:kern w:val="0"/>
              </w:rPr>
            </w:pPr>
          </w:p>
        </w:tc>
      </w:tr>
      <w:tr w:rsidR="00AE2809" w:rsidRPr="00736667" w14:paraId="4F33FB17" w14:textId="77777777" w:rsidTr="008E1EA4">
        <w:tc>
          <w:tcPr>
            <w:tcW w:w="1559" w:type="dxa"/>
            <w:shd w:val="clear" w:color="auto" w:fill="auto"/>
            <w:vAlign w:val="center"/>
          </w:tcPr>
          <w:p w14:paraId="376452A9" w14:textId="77777777" w:rsidR="00AE2809" w:rsidRDefault="00AE2809" w:rsidP="008E1EA4">
            <w:pPr>
              <w:rPr>
                <w:sz w:val="20"/>
                <w:szCs w:val="20"/>
              </w:rPr>
            </w:pPr>
            <w:r>
              <w:rPr>
                <w:rFonts w:hint="eastAsia"/>
                <w:sz w:val="20"/>
                <w:szCs w:val="20"/>
              </w:rPr>
              <w:t>法人</w:t>
            </w:r>
          </w:p>
        </w:tc>
        <w:tc>
          <w:tcPr>
            <w:tcW w:w="1701" w:type="dxa"/>
            <w:shd w:val="clear" w:color="auto" w:fill="auto"/>
            <w:vAlign w:val="center"/>
          </w:tcPr>
          <w:p w14:paraId="1EC3EF98" w14:textId="77777777" w:rsidR="00AE2809" w:rsidRDefault="00AE2809" w:rsidP="008E1EA4">
            <w:pPr>
              <w:rPr>
                <w:sz w:val="20"/>
                <w:szCs w:val="20"/>
              </w:rPr>
            </w:pPr>
            <w:r>
              <w:rPr>
                <w:rFonts w:hint="eastAsia"/>
                <w:sz w:val="20"/>
                <w:szCs w:val="20"/>
              </w:rPr>
              <w:t>LEGALNAME</w:t>
            </w:r>
          </w:p>
        </w:tc>
        <w:tc>
          <w:tcPr>
            <w:tcW w:w="1134" w:type="dxa"/>
            <w:shd w:val="clear" w:color="auto" w:fill="auto"/>
          </w:tcPr>
          <w:p w14:paraId="5DCB57A9" w14:textId="77777777" w:rsidR="00AE2809" w:rsidRDefault="00AE2809" w:rsidP="008E1EA4">
            <w:pPr>
              <w:jc w:val="left"/>
              <w:rPr>
                <w:rFonts w:ascii="宋体" w:hAnsi="宋体"/>
                <w:snapToGrid w:val="0"/>
                <w:kern w:val="0"/>
              </w:rPr>
            </w:pPr>
          </w:p>
        </w:tc>
        <w:tc>
          <w:tcPr>
            <w:tcW w:w="3119" w:type="dxa"/>
            <w:shd w:val="clear" w:color="auto" w:fill="auto"/>
          </w:tcPr>
          <w:p w14:paraId="5CEEC622" w14:textId="77777777" w:rsidR="00AE2809" w:rsidRPr="00736667" w:rsidRDefault="00AE2809" w:rsidP="008E1EA4">
            <w:pPr>
              <w:jc w:val="left"/>
              <w:rPr>
                <w:rFonts w:ascii="宋体" w:hAnsi="宋体"/>
                <w:snapToGrid w:val="0"/>
                <w:kern w:val="0"/>
              </w:rPr>
            </w:pPr>
          </w:p>
        </w:tc>
      </w:tr>
      <w:tr w:rsidR="00AE2809" w:rsidRPr="00736667" w14:paraId="22BC51C8" w14:textId="77777777" w:rsidTr="008E1EA4">
        <w:tc>
          <w:tcPr>
            <w:tcW w:w="1559" w:type="dxa"/>
            <w:shd w:val="clear" w:color="auto" w:fill="auto"/>
            <w:vAlign w:val="center"/>
          </w:tcPr>
          <w:p w14:paraId="18347B0C" w14:textId="77777777" w:rsidR="00AE2809" w:rsidRDefault="00AE2809" w:rsidP="008E1EA4">
            <w:pPr>
              <w:rPr>
                <w:sz w:val="20"/>
                <w:szCs w:val="20"/>
              </w:rPr>
            </w:pPr>
            <w:r>
              <w:rPr>
                <w:rFonts w:hint="eastAsia"/>
                <w:sz w:val="20"/>
                <w:szCs w:val="20"/>
              </w:rPr>
              <w:t>账户有效时间</w:t>
            </w:r>
          </w:p>
        </w:tc>
        <w:tc>
          <w:tcPr>
            <w:tcW w:w="1701" w:type="dxa"/>
            <w:shd w:val="clear" w:color="auto" w:fill="auto"/>
            <w:vAlign w:val="center"/>
          </w:tcPr>
          <w:p w14:paraId="30613F19" w14:textId="77777777" w:rsidR="00AE2809" w:rsidRDefault="00AE2809" w:rsidP="008E1EA4">
            <w:pPr>
              <w:rPr>
                <w:sz w:val="20"/>
                <w:szCs w:val="20"/>
              </w:rPr>
            </w:pPr>
            <w:r>
              <w:rPr>
                <w:rFonts w:hint="eastAsia"/>
                <w:sz w:val="20"/>
                <w:szCs w:val="20"/>
              </w:rPr>
              <w:t>VALIDDATE</w:t>
            </w:r>
          </w:p>
        </w:tc>
        <w:tc>
          <w:tcPr>
            <w:tcW w:w="1134" w:type="dxa"/>
            <w:shd w:val="clear" w:color="auto" w:fill="auto"/>
          </w:tcPr>
          <w:p w14:paraId="1DBE5D5A" w14:textId="77777777" w:rsidR="00AE2809" w:rsidRDefault="00AE2809" w:rsidP="008E1EA4">
            <w:pPr>
              <w:jc w:val="left"/>
              <w:rPr>
                <w:rFonts w:ascii="宋体" w:hAnsi="宋体"/>
                <w:snapToGrid w:val="0"/>
                <w:kern w:val="0"/>
              </w:rPr>
            </w:pPr>
          </w:p>
        </w:tc>
        <w:tc>
          <w:tcPr>
            <w:tcW w:w="3119" w:type="dxa"/>
            <w:shd w:val="clear" w:color="auto" w:fill="auto"/>
          </w:tcPr>
          <w:p w14:paraId="2B10132C" w14:textId="77777777" w:rsidR="00AE2809" w:rsidRPr="00736667" w:rsidRDefault="00AE2809" w:rsidP="008E1EA4">
            <w:pPr>
              <w:jc w:val="left"/>
              <w:rPr>
                <w:rFonts w:ascii="宋体" w:hAnsi="宋体"/>
                <w:snapToGrid w:val="0"/>
                <w:kern w:val="0"/>
              </w:rPr>
            </w:pPr>
          </w:p>
        </w:tc>
      </w:tr>
      <w:tr w:rsidR="00AE2809" w:rsidRPr="00736667" w14:paraId="33D29324" w14:textId="77777777" w:rsidTr="008E1EA4">
        <w:tc>
          <w:tcPr>
            <w:tcW w:w="1559" w:type="dxa"/>
            <w:shd w:val="clear" w:color="auto" w:fill="auto"/>
            <w:vAlign w:val="center"/>
          </w:tcPr>
          <w:p w14:paraId="2D9A347B" w14:textId="77777777" w:rsidR="00AE2809" w:rsidRDefault="00AE2809" w:rsidP="008E1EA4">
            <w:pPr>
              <w:rPr>
                <w:sz w:val="20"/>
                <w:szCs w:val="20"/>
              </w:rPr>
            </w:pPr>
            <w:r>
              <w:rPr>
                <w:rFonts w:hint="eastAsia"/>
                <w:sz w:val="20"/>
                <w:szCs w:val="20"/>
              </w:rPr>
              <w:t>邮箱</w:t>
            </w:r>
          </w:p>
        </w:tc>
        <w:tc>
          <w:tcPr>
            <w:tcW w:w="1701" w:type="dxa"/>
            <w:shd w:val="clear" w:color="auto" w:fill="auto"/>
            <w:vAlign w:val="center"/>
          </w:tcPr>
          <w:p w14:paraId="0FDC2FD3" w14:textId="77777777" w:rsidR="00AE2809" w:rsidRDefault="00AE2809" w:rsidP="008E1EA4">
            <w:pPr>
              <w:rPr>
                <w:sz w:val="20"/>
                <w:szCs w:val="20"/>
              </w:rPr>
            </w:pPr>
            <w:r>
              <w:rPr>
                <w:rFonts w:hint="eastAsia"/>
                <w:sz w:val="20"/>
                <w:szCs w:val="20"/>
              </w:rPr>
              <w:t>EMAIL</w:t>
            </w:r>
          </w:p>
        </w:tc>
        <w:tc>
          <w:tcPr>
            <w:tcW w:w="1134" w:type="dxa"/>
            <w:shd w:val="clear" w:color="auto" w:fill="auto"/>
          </w:tcPr>
          <w:p w14:paraId="0D235CAA" w14:textId="77777777" w:rsidR="00AE2809" w:rsidRDefault="00AE2809" w:rsidP="008E1EA4">
            <w:pPr>
              <w:jc w:val="left"/>
              <w:rPr>
                <w:rFonts w:ascii="宋体" w:hAnsi="宋体"/>
                <w:snapToGrid w:val="0"/>
                <w:kern w:val="0"/>
              </w:rPr>
            </w:pPr>
          </w:p>
        </w:tc>
        <w:tc>
          <w:tcPr>
            <w:tcW w:w="3119" w:type="dxa"/>
            <w:shd w:val="clear" w:color="auto" w:fill="auto"/>
          </w:tcPr>
          <w:p w14:paraId="20A6A347" w14:textId="77777777" w:rsidR="00AE2809" w:rsidRPr="00736667" w:rsidRDefault="00AE2809" w:rsidP="008E1EA4">
            <w:pPr>
              <w:jc w:val="left"/>
              <w:rPr>
                <w:rFonts w:ascii="宋体" w:hAnsi="宋体"/>
                <w:snapToGrid w:val="0"/>
                <w:kern w:val="0"/>
              </w:rPr>
            </w:pPr>
          </w:p>
        </w:tc>
      </w:tr>
      <w:tr w:rsidR="00AE2809" w:rsidRPr="00736667" w14:paraId="11A433AD" w14:textId="77777777" w:rsidTr="008E1EA4">
        <w:tc>
          <w:tcPr>
            <w:tcW w:w="1559" w:type="dxa"/>
            <w:shd w:val="clear" w:color="auto" w:fill="auto"/>
            <w:vAlign w:val="center"/>
          </w:tcPr>
          <w:p w14:paraId="30639655" w14:textId="77777777" w:rsidR="00AE2809" w:rsidRDefault="00AE2809" w:rsidP="008E1EA4">
            <w:pPr>
              <w:rPr>
                <w:sz w:val="20"/>
                <w:szCs w:val="20"/>
              </w:rPr>
            </w:pPr>
            <w:r w:rsidRPr="00CB3F87">
              <w:rPr>
                <w:rFonts w:hint="eastAsia"/>
                <w:sz w:val="20"/>
                <w:szCs w:val="20"/>
              </w:rPr>
              <w:t>有效状态</w:t>
            </w:r>
          </w:p>
        </w:tc>
        <w:tc>
          <w:tcPr>
            <w:tcW w:w="1701" w:type="dxa"/>
            <w:shd w:val="clear" w:color="auto" w:fill="auto"/>
            <w:vAlign w:val="center"/>
          </w:tcPr>
          <w:p w14:paraId="778B14F1" w14:textId="77777777" w:rsidR="00AE2809" w:rsidRDefault="00AE2809" w:rsidP="008E1EA4">
            <w:pPr>
              <w:rPr>
                <w:sz w:val="20"/>
                <w:szCs w:val="20"/>
              </w:rPr>
            </w:pPr>
            <w:r w:rsidRPr="00CB3F87">
              <w:rPr>
                <w:sz w:val="20"/>
                <w:szCs w:val="20"/>
              </w:rPr>
              <w:t>AVAILABLE</w:t>
            </w:r>
          </w:p>
        </w:tc>
        <w:tc>
          <w:tcPr>
            <w:tcW w:w="1134" w:type="dxa"/>
            <w:shd w:val="clear" w:color="auto" w:fill="auto"/>
          </w:tcPr>
          <w:p w14:paraId="2DAF4821" w14:textId="77777777" w:rsidR="00AE2809" w:rsidRDefault="00AE2809" w:rsidP="008E1EA4">
            <w:pPr>
              <w:jc w:val="left"/>
              <w:rPr>
                <w:rFonts w:ascii="宋体" w:hAnsi="宋体"/>
                <w:snapToGrid w:val="0"/>
                <w:kern w:val="0"/>
              </w:rPr>
            </w:pPr>
          </w:p>
        </w:tc>
        <w:tc>
          <w:tcPr>
            <w:tcW w:w="3119" w:type="dxa"/>
            <w:shd w:val="clear" w:color="auto" w:fill="auto"/>
          </w:tcPr>
          <w:p w14:paraId="386EE717" w14:textId="77777777" w:rsidR="00AE2809" w:rsidRPr="00736667" w:rsidRDefault="00AE2809" w:rsidP="008E1EA4">
            <w:pPr>
              <w:jc w:val="left"/>
              <w:rPr>
                <w:rFonts w:ascii="宋体" w:hAnsi="宋体"/>
                <w:snapToGrid w:val="0"/>
                <w:kern w:val="0"/>
              </w:rPr>
            </w:pPr>
          </w:p>
        </w:tc>
      </w:tr>
    </w:tbl>
    <w:p w14:paraId="635F30EA" w14:textId="77777777" w:rsidR="00AE2809" w:rsidRPr="00C56A4E" w:rsidRDefault="00AE2809" w:rsidP="00AE2809"/>
    <w:p w14:paraId="55E45C45" w14:textId="77777777" w:rsidR="00AE2809" w:rsidRDefault="00AE2809" w:rsidP="00AE2809">
      <w:pPr>
        <w:pStyle w:val="5"/>
      </w:pPr>
      <w:r w:rsidRPr="00A52328">
        <w:rPr>
          <w:rFonts w:hint="eastAsia"/>
        </w:rPr>
        <w:t>输出</w:t>
      </w:r>
    </w:p>
    <w:p w14:paraId="34B4A60C" w14:textId="77777777" w:rsidR="00AE2809" w:rsidRPr="007F58D2" w:rsidRDefault="00AE2809" w:rsidP="00AE2809">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5A377A5F" w14:textId="77777777" w:rsidTr="008E1EA4">
        <w:tc>
          <w:tcPr>
            <w:tcW w:w="1559" w:type="dxa"/>
            <w:shd w:val="clear" w:color="auto" w:fill="E0E0E0"/>
          </w:tcPr>
          <w:p w14:paraId="1152F22E"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36217DB1"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DDFC4DF"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C90631F"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1BE048BF" w14:textId="77777777" w:rsidTr="008E1EA4">
        <w:tc>
          <w:tcPr>
            <w:tcW w:w="1559" w:type="dxa"/>
            <w:shd w:val="clear" w:color="auto" w:fill="auto"/>
          </w:tcPr>
          <w:p w14:paraId="1D5E6DBF" w14:textId="77777777" w:rsidR="00AE2809" w:rsidRPr="00736667" w:rsidRDefault="00AE2809" w:rsidP="008E1EA4">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4AA50D0E" w14:textId="77777777" w:rsidR="00AE2809" w:rsidRPr="00736667" w:rsidRDefault="00AE2809" w:rsidP="008E1EA4">
            <w:pPr>
              <w:jc w:val="left"/>
              <w:rPr>
                <w:rFonts w:ascii="宋体" w:hAnsi="宋体"/>
                <w:snapToGrid w:val="0"/>
                <w:kern w:val="0"/>
              </w:rPr>
            </w:pPr>
            <w:r>
              <w:rPr>
                <w:rFonts w:ascii="宋体" w:hAnsi="宋体"/>
                <w:snapToGrid w:val="0"/>
                <w:kern w:val="0"/>
              </w:rPr>
              <w:t>CODE</w:t>
            </w:r>
          </w:p>
        </w:tc>
        <w:tc>
          <w:tcPr>
            <w:tcW w:w="1134" w:type="dxa"/>
            <w:shd w:val="clear" w:color="auto" w:fill="auto"/>
          </w:tcPr>
          <w:p w14:paraId="38F2B5AB" w14:textId="77777777" w:rsidR="00AE2809" w:rsidRPr="00736667" w:rsidRDefault="00AE2809" w:rsidP="008E1EA4">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23023F5" w14:textId="77777777" w:rsidR="00AE2809" w:rsidRPr="00736667" w:rsidRDefault="00AE2809" w:rsidP="008E1EA4">
            <w:pPr>
              <w:jc w:val="left"/>
              <w:rPr>
                <w:rFonts w:ascii="宋体" w:hAnsi="宋体"/>
                <w:snapToGrid w:val="0"/>
                <w:kern w:val="0"/>
              </w:rPr>
            </w:pPr>
          </w:p>
        </w:tc>
      </w:tr>
      <w:tr w:rsidR="00AE2809" w:rsidRPr="00736667" w14:paraId="725C3AD9" w14:textId="77777777" w:rsidTr="008E1EA4">
        <w:tc>
          <w:tcPr>
            <w:tcW w:w="1559" w:type="dxa"/>
            <w:shd w:val="clear" w:color="auto" w:fill="auto"/>
          </w:tcPr>
          <w:p w14:paraId="06537998" w14:textId="77777777" w:rsidR="00AE2809" w:rsidRPr="00736667" w:rsidRDefault="00AE2809" w:rsidP="008E1EA4">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B6C6428" w14:textId="77777777" w:rsidR="00AE2809" w:rsidRPr="00736667" w:rsidRDefault="00AE2809" w:rsidP="008E1EA4">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84B2541" w14:textId="77777777" w:rsidR="00AE2809" w:rsidRPr="00736667" w:rsidRDefault="00AE2809" w:rsidP="008E1EA4">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5E0F679" w14:textId="77777777" w:rsidR="00AE2809" w:rsidRPr="00736667" w:rsidRDefault="00AE2809" w:rsidP="008E1EA4">
            <w:pPr>
              <w:jc w:val="left"/>
              <w:rPr>
                <w:rFonts w:ascii="宋体" w:hAnsi="宋体"/>
                <w:snapToGrid w:val="0"/>
                <w:kern w:val="0"/>
              </w:rPr>
            </w:pPr>
          </w:p>
        </w:tc>
      </w:tr>
    </w:tbl>
    <w:p w14:paraId="574A8E31" w14:textId="77777777" w:rsidR="00AE2809" w:rsidRPr="00881204" w:rsidRDefault="00AE2809" w:rsidP="00AE2809">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r>
        <w:rPr>
          <w:rFonts w:hint="eastAsia"/>
        </w:rPr>
        <w:t>如果有错误建议直接返回协议体或者抛出异常</w:t>
      </w:r>
    </w:p>
    <w:p w14:paraId="623DD546" w14:textId="77777777" w:rsidR="00AE2809" w:rsidRPr="0082647F" w:rsidRDefault="00AE2809" w:rsidP="00AE2809">
      <w:pPr>
        <w:pStyle w:val="4"/>
      </w:pPr>
      <w:r>
        <w:rPr>
          <w:rFonts w:hint="eastAsia"/>
        </w:rPr>
        <w:t>资金方查看</w:t>
      </w:r>
    </w:p>
    <w:p w14:paraId="792BD8B6" w14:textId="77777777" w:rsidR="00AE2809" w:rsidRDefault="00AE2809" w:rsidP="00AE2809">
      <w:pPr>
        <w:pStyle w:val="5"/>
      </w:pPr>
      <w:r>
        <w:rPr>
          <w:rFonts w:hint="eastAsia"/>
        </w:rPr>
        <w:t>功能</w:t>
      </w:r>
      <w:r>
        <w:t>描述</w:t>
      </w:r>
    </w:p>
    <w:p w14:paraId="2225A8BE" w14:textId="77777777" w:rsidR="00AE2809" w:rsidRPr="00A9755C" w:rsidRDefault="00AE2809" w:rsidP="00AE2809">
      <w:pPr>
        <w:tabs>
          <w:tab w:val="left" w:pos="0"/>
          <w:tab w:val="left" w:pos="90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hint="eastAsia"/>
          <w:kern w:val="0"/>
          <w:sz w:val="24"/>
          <w:szCs w:val="21"/>
        </w:rPr>
        <w:t>主要是提供给管理人员查看资金方详细。</w:t>
      </w:r>
    </w:p>
    <w:p w14:paraId="19C746C9" w14:textId="77777777" w:rsidR="00AE2809" w:rsidRPr="00676A58" w:rsidRDefault="00AE2809" w:rsidP="00AE2809">
      <w:pPr>
        <w:pStyle w:val="5"/>
      </w:pPr>
      <w:r w:rsidRPr="00676A58">
        <w:rPr>
          <w:rFonts w:hint="eastAsia"/>
        </w:rPr>
        <w:lastRenderedPageBreak/>
        <w:t>处理流程</w:t>
      </w:r>
    </w:p>
    <w:p w14:paraId="0CF3449F" w14:textId="77777777" w:rsidR="00AE2809" w:rsidRDefault="00AE2809" w:rsidP="00AE2809">
      <w:pPr>
        <w:ind w:left="289" w:firstLine="420"/>
      </w:pPr>
      <w:r>
        <w:object w:dxaOrig="2295" w:dyaOrig="7935" w14:anchorId="1A942F7F">
          <v:shape id="_x0000_i1115" type="#_x0000_t75" style="width:115pt;height:273.95pt" o:ole="">
            <v:imagedata r:id="rId190" o:title=""/>
          </v:shape>
          <o:OLEObject Type="Embed" ProgID="Visio.Drawing.15" ShapeID="_x0000_i1115" DrawAspect="Content" ObjectID="_1569760988" r:id="rId191"/>
        </w:object>
      </w:r>
    </w:p>
    <w:p w14:paraId="6B9C32B1" w14:textId="77777777" w:rsidR="00AE2809" w:rsidRPr="00533387" w:rsidRDefault="00AE2809">
      <w:pPr>
        <w:pStyle w:val="afb"/>
        <w:numPr>
          <w:ilvl w:val="0"/>
          <w:numId w:val="22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pPrChange w:id="776" w:author="wangq" w:date="2017-08-21T17:25:00Z">
          <w:pPr>
            <w:pStyle w:val="afb"/>
            <w:numPr>
              <w:numId w:val="269"/>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输入查询</w:t>
      </w:r>
      <w:r>
        <w:rPr>
          <w:rFonts w:ascii="宋体" w:hAnsi="宋体"/>
          <w:kern w:val="0"/>
          <w:sz w:val="24"/>
          <w:szCs w:val="21"/>
        </w:rPr>
        <w:t>条件</w:t>
      </w:r>
    </w:p>
    <w:p w14:paraId="6251B393" w14:textId="77777777" w:rsidR="00AE2809" w:rsidRPr="00C3467F" w:rsidRDefault="00AE2809">
      <w:pPr>
        <w:pStyle w:val="afb"/>
        <w:numPr>
          <w:ilvl w:val="0"/>
          <w:numId w:val="223"/>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777" w:author="wangq" w:date="2017-08-21T17:25:00Z">
          <w:pPr>
            <w:pStyle w:val="afb"/>
            <w:numPr>
              <w:numId w:val="269"/>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hint="eastAsia"/>
        </w:rPr>
        <w:t>调用业务端微服务</w:t>
      </w:r>
    </w:p>
    <w:p w14:paraId="7362F13B" w14:textId="77777777" w:rsidR="00AE2809" w:rsidRPr="00F9212D" w:rsidRDefault="00AE2809" w:rsidP="00AE2809">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61267B94" w14:textId="77777777" w:rsidTr="008E1EA4">
        <w:tc>
          <w:tcPr>
            <w:tcW w:w="1559" w:type="dxa"/>
            <w:shd w:val="clear" w:color="auto" w:fill="E0E0E0"/>
          </w:tcPr>
          <w:p w14:paraId="35CD54AD"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21364E96"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B718CE3"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E36A361"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5A42EA99" w14:textId="77777777" w:rsidTr="008E1EA4">
        <w:tc>
          <w:tcPr>
            <w:tcW w:w="1559" w:type="dxa"/>
            <w:shd w:val="clear" w:color="auto" w:fill="auto"/>
            <w:vAlign w:val="center"/>
          </w:tcPr>
          <w:p w14:paraId="1C5FD793" w14:textId="77777777" w:rsidR="00AE2809" w:rsidRDefault="00AE2809" w:rsidP="008E1EA4">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23DDF114" w14:textId="77777777" w:rsidR="00AE2809" w:rsidRDefault="00AE2809" w:rsidP="008E1EA4">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14765B78"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1B9FBDD9" w14:textId="77777777" w:rsidR="00AE2809" w:rsidRPr="00736667" w:rsidRDefault="00AE2809" w:rsidP="008E1EA4">
            <w:pPr>
              <w:jc w:val="left"/>
              <w:rPr>
                <w:rFonts w:ascii="宋体" w:hAnsi="宋体"/>
                <w:snapToGrid w:val="0"/>
                <w:kern w:val="0"/>
              </w:rPr>
            </w:pPr>
          </w:p>
        </w:tc>
      </w:tr>
      <w:tr w:rsidR="00AE2809" w:rsidRPr="00736667" w14:paraId="4EF6F78A" w14:textId="77777777" w:rsidTr="008E1EA4">
        <w:tc>
          <w:tcPr>
            <w:tcW w:w="1559" w:type="dxa"/>
            <w:shd w:val="clear" w:color="auto" w:fill="auto"/>
            <w:vAlign w:val="center"/>
          </w:tcPr>
          <w:p w14:paraId="542ED555" w14:textId="77777777" w:rsidR="00AE2809" w:rsidRDefault="00AE2809" w:rsidP="008E1EA4">
            <w:pPr>
              <w:rPr>
                <w:sz w:val="20"/>
                <w:szCs w:val="20"/>
              </w:rPr>
            </w:pPr>
            <w:r>
              <w:rPr>
                <w:rFonts w:hint="eastAsia"/>
                <w:sz w:val="20"/>
                <w:szCs w:val="20"/>
              </w:rPr>
              <w:t>营业执照</w:t>
            </w:r>
            <w:r>
              <w:rPr>
                <w:sz w:val="20"/>
                <w:szCs w:val="20"/>
              </w:rPr>
              <w:t>代码</w:t>
            </w:r>
          </w:p>
        </w:tc>
        <w:tc>
          <w:tcPr>
            <w:tcW w:w="1701" w:type="dxa"/>
            <w:shd w:val="clear" w:color="auto" w:fill="auto"/>
            <w:vAlign w:val="center"/>
          </w:tcPr>
          <w:p w14:paraId="23BB1158" w14:textId="77777777" w:rsidR="00AE2809" w:rsidRDefault="00AE2809" w:rsidP="008E1EA4">
            <w:pPr>
              <w:rPr>
                <w:sz w:val="20"/>
                <w:szCs w:val="20"/>
              </w:rPr>
            </w:pPr>
          </w:p>
        </w:tc>
        <w:tc>
          <w:tcPr>
            <w:tcW w:w="1134" w:type="dxa"/>
            <w:shd w:val="clear" w:color="auto" w:fill="auto"/>
          </w:tcPr>
          <w:p w14:paraId="5A953349"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28DD5AF3" w14:textId="77777777" w:rsidR="00AE2809" w:rsidRPr="00736667" w:rsidRDefault="00AE2809" w:rsidP="008E1EA4">
            <w:pPr>
              <w:jc w:val="left"/>
              <w:rPr>
                <w:rFonts w:ascii="宋体" w:hAnsi="宋体"/>
                <w:snapToGrid w:val="0"/>
                <w:kern w:val="0"/>
              </w:rPr>
            </w:pPr>
          </w:p>
        </w:tc>
      </w:tr>
    </w:tbl>
    <w:p w14:paraId="73834C1C" w14:textId="77777777" w:rsidR="00AE2809" w:rsidRPr="00C56A4E" w:rsidRDefault="00AE2809" w:rsidP="00AE2809"/>
    <w:p w14:paraId="0F0BCC5B" w14:textId="77777777" w:rsidR="00AE2809" w:rsidRDefault="00AE2809" w:rsidP="00AE2809">
      <w:pPr>
        <w:pStyle w:val="5"/>
      </w:pPr>
      <w:r w:rsidRPr="00A52328">
        <w:rPr>
          <w:rFonts w:hint="eastAsia"/>
        </w:rPr>
        <w:t>输出</w:t>
      </w:r>
    </w:p>
    <w:p w14:paraId="52AB6E0A" w14:textId="77777777" w:rsidR="00AE2809" w:rsidRPr="007F58D2" w:rsidRDefault="00AE2809" w:rsidP="00AE2809">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AE2809" w:rsidRPr="00736667" w14:paraId="7857EB86" w14:textId="77777777" w:rsidTr="008E1EA4">
        <w:tc>
          <w:tcPr>
            <w:tcW w:w="1559" w:type="dxa"/>
            <w:shd w:val="clear" w:color="auto" w:fill="E0E0E0"/>
          </w:tcPr>
          <w:p w14:paraId="15A94B34" w14:textId="77777777" w:rsidR="00AE2809" w:rsidRPr="00736667" w:rsidRDefault="00AE2809" w:rsidP="008E1EA4">
            <w:pPr>
              <w:jc w:val="center"/>
              <w:rPr>
                <w:b/>
                <w:snapToGrid w:val="0"/>
                <w:kern w:val="0"/>
              </w:rPr>
            </w:pPr>
            <w:r w:rsidRPr="00736667">
              <w:rPr>
                <w:rFonts w:hint="eastAsia"/>
                <w:b/>
                <w:snapToGrid w:val="0"/>
                <w:kern w:val="0"/>
              </w:rPr>
              <w:t>输入要素</w:t>
            </w:r>
          </w:p>
        </w:tc>
        <w:tc>
          <w:tcPr>
            <w:tcW w:w="1701" w:type="dxa"/>
            <w:shd w:val="clear" w:color="auto" w:fill="E0E0E0"/>
          </w:tcPr>
          <w:p w14:paraId="1AB6CE01" w14:textId="77777777" w:rsidR="00AE2809" w:rsidRPr="00736667" w:rsidRDefault="00AE2809" w:rsidP="008E1EA4">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209B41B" w14:textId="77777777" w:rsidR="00AE2809" w:rsidRPr="00736667" w:rsidRDefault="00AE2809" w:rsidP="008E1EA4">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94F7567" w14:textId="77777777" w:rsidR="00AE2809" w:rsidRPr="00736667" w:rsidRDefault="00AE2809" w:rsidP="008E1EA4">
            <w:pPr>
              <w:jc w:val="center"/>
              <w:rPr>
                <w:b/>
                <w:snapToGrid w:val="0"/>
                <w:kern w:val="0"/>
              </w:rPr>
            </w:pPr>
            <w:r w:rsidRPr="00736667">
              <w:rPr>
                <w:rFonts w:hint="eastAsia"/>
                <w:b/>
                <w:snapToGrid w:val="0"/>
                <w:kern w:val="0"/>
              </w:rPr>
              <w:t>备注</w:t>
            </w:r>
          </w:p>
        </w:tc>
      </w:tr>
      <w:tr w:rsidR="00AE2809" w:rsidRPr="00736667" w14:paraId="154FDE24" w14:textId="77777777" w:rsidTr="008E1EA4">
        <w:tc>
          <w:tcPr>
            <w:tcW w:w="1559" w:type="dxa"/>
            <w:shd w:val="clear" w:color="auto" w:fill="auto"/>
            <w:vAlign w:val="center"/>
          </w:tcPr>
          <w:p w14:paraId="5FF35E4D" w14:textId="77777777" w:rsidR="00AE2809" w:rsidRDefault="00AE2809" w:rsidP="008E1EA4">
            <w:pPr>
              <w:widowControl/>
              <w:jc w:val="left"/>
              <w:rPr>
                <w:rFonts w:ascii="宋体" w:hAnsi="宋体"/>
                <w:sz w:val="20"/>
                <w:szCs w:val="20"/>
              </w:rPr>
            </w:pPr>
            <w:r>
              <w:rPr>
                <w:rFonts w:hint="eastAsia"/>
                <w:sz w:val="20"/>
                <w:szCs w:val="20"/>
              </w:rPr>
              <w:t>公司名称</w:t>
            </w:r>
          </w:p>
        </w:tc>
        <w:tc>
          <w:tcPr>
            <w:tcW w:w="1701" w:type="dxa"/>
            <w:shd w:val="clear" w:color="auto" w:fill="auto"/>
            <w:vAlign w:val="center"/>
          </w:tcPr>
          <w:p w14:paraId="16759C19" w14:textId="77777777" w:rsidR="00AE2809" w:rsidRDefault="00AE2809" w:rsidP="008E1EA4">
            <w:pPr>
              <w:widowControl/>
              <w:jc w:val="left"/>
              <w:rPr>
                <w:rFonts w:ascii="宋体" w:hAnsi="宋体"/>
                <w:color w:val="000000"/>
                <w:sz w:val="22"/>
              </w:rPr>
            </w:pPr>
            <w:r>
              <w:rPr>
                <w:rFonts w:hint="eastAsia"/>
                <w:color w:val="000000"/>
                <w:sz w:val="22"/>
              </w:rPr>
              <w:t>COMPANY</w:t>
            </w:r>
          </w:p>
        </w:tc>
        <w:tc>
          <w:tcPr>
            <w:tcW w:w="1134" w:type="dxa"/>
            <w:shd w:val="clear" w:color="auto" w:fill="auto"/>
          </w:tcPr>
          <w:p w14:paraId="38F222AE" w14:textId="77777777" w:rsidR="00AE2809" w:rsidRDefault="00AE2809" w:rsidP="008E1EA4">
            <w:pPr>
              <w:jc w:val="left"/>
              <w:rPr>
                <w:rFonts w:ascii="宋体" w:hAnsi="宋体"/>
                <w:snapToGrid w:val="0"/>
                <w:kern w:val="0"/>
              </w:rPr>
            </w:pPr>
            <w:r>
              <w:rPr>
                <w:rFonts w:ascii="宋体" w:hAnsi="宋体"/>
                <w:snapToGrid w:val="0"/>
                <w:kern w:val="0"/>
              </w:rPr>
              <w:t>Y</w:t>
            </w:r>
          </w:p>
        </w:tc>
        <w:tc>
          <w:tcPr>
            <w:tcW w:w="3119" w:type="dxa"/>
            <w:shd w:val="clear" w:color="auto" w:fill="auto"/>
          </w:tcPr>
          <w:p w14:paraId="3C293E82" w14:textId="77777777" w:rsidR="00AE2809" w:rsidRPr="00736667" w:rsidRDefault="00AE2809" w:rsidP="008E1EA4">
            <w:pPr>
              <w:jc w:val="left"/>
              <w:rPr>
                <w:rFonts w:ascii="宋体" w:hAnsi="宋体"/>
                <w:snapToGrid w:val="0"/>
                <w:kern w:val="0"/>
              </w:rPr>
            </w:pPr>
          </w:p>
        </w:tc>
      </w:tr>
      <w:tr w:rsidR="00AE2809" w:rsidRPr="00736667" w14:paraId="0C1BD6C8" w14:textId="77777777" w:rsidTr="008E1EA4">
        <w:tc>
          <w:tcPr>
            <w:tcW w:w="1559" w:type="dxa"/>
            <w:shd w:val="clear" w:color="auto" w:fill="auto"/>
            <w:vAlign w:val="center"/>
          </w:tcPr>
          <w:p w14:paraId="3409C78C" w14:textId="77777777" w:rsidR="00AE2809" w:rsidRDefault="00AE2809" w:rsidP="008E1EA4">
            <w:pPr>
              <w:rPr>
                <w:sz w:val="20"/>
                <w:szCs w:val="20"/>
              </w:rPr>
            </w:pPr>
            <w:r>
              <w:rPr>
                <w:rFonts w:hint="eastAsia"/>
                <w:sz w:val="20"/>
                <w:szCs w:val="20"/>
              </w:rPr>
              <w:t>积分</w:t>
            </w:r>
          </w:p>
        </w:tc>
        <w:tc>
          <w:tcPr>
            <w:tcW w:w="1701" w:type="dxa"/>
            <w:shd w:val="clear" w:color="auto" w:fill="auto"/>
            <w:vAlign w:val="center"/>
          </w:tcPr>
          <w:p w14:paraId="76390FBC" w14:textId="77777777" w:rsidR="00AE2809" w:rsidRDefault="00AE2809" w:rsidP="008E1EA4">
            <w:pPr>
              <w:rPr>
                <w:sz w:val="20"/>
                <w:szCs w:val="20"/>
              </w:rPr>
            </w:pPr>
            <w:r>
              <w:rPr>
                <w:rFonts w:hint="eastAsia"/>
                <w:sz w:val="20"/>
                <w:szCs w:val="20"/>
              </w:rPr>
              <w:t>ACCPOINT</w:t>
            </w:r>
          </w:p>
        </w:tc>
        <w:tc>
          <w:tcPr>
            <w:tcW w:w="1134" w:type="dxa"/>
            <w:shd w:val="clear" w:color="auto" w:fill="auto"/>
          </w:tcPr>
          <w:p w14:paraId="061DA340" w14:textId="77777777" w:rsidR="00AE2809" w:rsidRDefault="00AE2809" w:rsidP="008E1EA4">
            <w:pPr>
              <w:jc w:val="left"/>
              <w:rPr>
                <w:rFonts w:ascii="宋体" w:hAnsi="宋体"/>
                <w:snapToGrid w:val="0"/>
                <w:kern w:val="0"/>
              </w:rPr>
            </w:pPr>
          </w:p>
        </w:tc>
        <w:tc>
          <w:tcPr>
            <w:tcW w:w="3119" w:type="dxa"/>
            <w:shd w:val="clear" w:color="auto" w:fill="auto"/>
          </w:tcPr>
          <w:p w14:paraId="3A0C7CC8" w14:textId="77777777" w:rsidR="00AE2809" w:rsidRPr="00736667" w:rsidRDefault="00AE2809" w:rsidP="008E1EA4">
            <w:pPr>
              <w:jc w:val="left"/>
              <w:rPr>
                <w:rFonts w:ascii="宋体" w:hAnsi="宋体"/>
                <w:snapToGrid w:val="0"/>
                <w:kern w:val="0"/>
              </w:rPr>
            </w:pPr>
          </w:p>
        </w:tc>
      </w:tr>
      <w:tr w:rsidR="00AE2809" w:rsidRPr="00736667" w14:paraId="62BB4937" w14:textId="77777777" w:rsidTr="008E1EA4">
        <w:tc>
          <w:tcPr>
            <w:tcW w:w="1559" w:type="dxa"/>
            <w:shd w:val="clear" w:color="auto" w:fill="auto"/>
            <w:vAlign w:val="center"/>
          </w:tcPr>
          <w:p w14:paraId="230B6D22" w14:textId="77777777" w:rsidR="00AE2809" w:rsidRDefault="00AE2809" w:rsidP="008E1EA4">
            <w:pPr>
              <w:rPr>
                <w:sz w:val="20"/>
                <w:szCs w:val="20"/>
              </w:rPr>
            </w:pPr>
            <w:r>
              <w:rPr>
                <w:rFonts w:hint="eastAsia"/>
                <w:sz w:val="20"/>
                <w:szCs w:val="20"/>
              </w:rPr>
              <w:t>联系人</w:t>
            </w:r>
          </w:p>
        </w:tc>
        <w:tc>
          <w:tcPr>
            <w:tcW w:w="1701" w:type="dxa"/>
            <w:shd w:val="clear" w:color="auto" w:fill="auto"/>
            <w:vAlign w:val="center"/>
          </w:tcPr>
          <w:p w14:paraId="086666DB" w14:textId="77777777" w:rsidR="00AE2809" w:rsidRDefault="00AE2809" w:rsidP="008E1EA4">
            <w:pPr>
              <w:rPr>
                <w:sz w:val="20"/>
                <w:szCs w:val="20"/>
              </w:rPr>
            </w:pPr>
            <w:r>
              <w:rPr>
                <w:rFonts w:hint="eastAsia"/>
                <w:sz w:val="20"/>
                <w:szCs w:val="20"/>
              </w:rPr>
              <w:t>CONTACTNAME</w:t>
            </w:r>
          </w:p>
        </w:tc>
        <w:tc>
          <w:tcPr>
            <w:tcW w:w="1134" w:type="dxa"/>
            <w:shd w:val="clear" w:color="auto" w:fill="auto"/>
          </w:tcPr>
          <w:p w14:paraId="5B848732" w14:textId="77777777" w:rsidR="00AE2809" w:rsidRDefault="00AE2809" w:rsidP="008E1EA4">
            <w:pPr>
              <w:jc w:val="left"/>
              <w:rPr>
                <w:rFonts w:ascii="宋体" w:hAnsi="宋体"/>
                <w:snapToGrid w:val="0"/>
                <w:kern w:val="0"/>
              </w:rPr>
            </w:pPr>
          </w:p>
        </w:tc>
        <w:tc>
          <w:tcPr>
            <w:tcW w:w="3119" w:type="dxa"/>
            <w:shd w:val="clear" w:color="auto" w:fill="auto"/>
          </w:tcPr>
          <w:p w14:paraId="06436661" w14:textId="77777777" w:rsidR="00AE2809" w:rsidRPr="00736667" w:rsidRDefault="00AE2809" w:rsidP="008E1EA4">
            <w:pPr>
              <w:jc w:val="left"/>
              <w:rPr>
                <w:rFonts w:ascii="宋体" w:hAnsi="宋体"/>
                <w:snapToGrid w:val="0"/>
                <w:kern w:val="0"/>
              </w:rPr>
            </w:pPr>
          </w:p>
        </w:tc>
      </w:tr>
      <w:tr w:rsidR="00AE2809" w:rsidRPr="00736667" w14:paraId="67034A5E" w14:textId="77777777" w:rsidTr="008E1EA4">
        <w:tc>
          <w:tcPr>
            <w:tcW w:w="1559" w:type="dxa"/>
            <w:shd w:val="clear" w:color="auto" w:fill="auto"/>
            <w:vAlign w:val="center"/>
          </w:tcPr>
          <w:p w14:paraId="45F4A2BD" w14:textId="77777777" w:rsidR="00AE2809" w:rsidRDefault="00AE2809" w:rsidP="008E1EA4">
            <w:pPr>
              <w:rPr>
                <w:sz w:val="20"/>
                <w:szCs w:val="20"/>
              </w:rPr>
            </w:pPr>
            <w:r>
              <w:rPr>
                <w:rFonts w:hint="eastAsia"/>
                <w:sz w:val="20"/>
                <w:szCs w:val="20"/>
              </w:rPr>
              <w:t>联系电话</w:t>
            </w:r>
          </w:p>
        </w:tc>
        <w:tc>
          <w:tcPr>
            <w:tcW w:w="1701" w:type="dxa"/>
            <w:shd w:val="clear" w:color="auto" w:fill="auto"/>
            <w:vAlign w:val="center"/>
          </w:tcPr>
          <w:p w14:paraId="55140BBE" w14:textId="77777777" w:rsidR="00AE2809" w:rsidRDefault="00AE2809" w:rsidP="008E1EA4">
            <w:pPr>
              <w:rPr>
                <w:sz w:val="20"/>
                <w:szCs w:val="20"/>
              </w:rPr>
            </w:pPr>
            <w:r>
              <w:rPr>
                <w:rFonts w:hint="eastAsia"/>
                <w:sz w:val="20"/>
                <w:szCs w:val="20"/>
              </w:rPr>
              <w:t>TEL</w:t>
            </w:r>
          </w:p>
        </w:tc>
        <w:tc>
          <w:tcPr>
            <w:tcW w:w="1134" w:type="dxa"/>
            <w:shd w:val="clear" w:color="auto" w:fill="auto"/>
          </w:tcPr>
          <w:p w14:paraId="7D13651E" w14:textId="77777777" w:rsidR="00AE2809" w:rsidRDefault="00AE2809" w:rsidP="008E1EA4">
            <w:pPr>
              <w:jc w:val="left"/>
              <w:rPr>
                <w:rFonts w:ascii="宋体" w:hAnsi="宋体"/>
                <w:snapToGrid w:val="0"/>
                <w:kern w:val="0"/>
              </w:rPr>
            </w:pPr>
          </w:p>
        </w:tc>
        <w:tc>
          <w:tcPr>
            <w:tcW w:w="3119" w:type="dxa"/>
            <w:shd w:val="clear" w:color="auto" w:fill="auto"/>
          </w:tcPr>
          <w:p w14:paraId="6C1B1BB8" w14:textId="77777777" w:rsidR="00AE2809" w:rsidRPr="00736667" w:rsidRDefault="00AE2809" w:rsidP="008E1EA4">
            <w:pPr>
              <w:jc w:val="left"/>
              <w:rPr>
                <w:rFonts w:ascii="宋体" w:hAnsi="宋体"/>
                <w:snapToGrid w:val="0"/>
                <w:kern w:val="0"/>
              </w:rPr>
            </w:pPr>
          </w:p>
        </w:tc>
      </w:tr>
      <w:tr w:rsidR="00AE2809" w:rsidRPr="00736667" w14:paraId="100FAAEC" w14:textId="77777777" w:rsidTr="008E1EA4">
        <w:tc>
          <w:tcPr>
            <w:tcW w:w="1559" w:type="dxa"/>
            <w:shd w:val="clear" w:color="auto" w:fill="auto"/>
            <w:vAlign w:val="center"/>
          </w:tcPr>
          <w:p w14:paraId="0448E0FA" w14:textId="77777777" w:rsidR="00AE2809" w:rsidRDefault="00AE2809" w:rsidP="008E1EA4">
            <w:pPr>
              <w:rPr>
                <w:sz w:val="20"/>
                <w:szCs w:val="20"/>
              </w:rPr>
            </w:pPr>
            <w:r>
              <w:rPr>
                <w:rFonts w:hint="eastAsia"/>
                <w:sz w:val="20"/>
                <w:szCs w:val="20"/>
              </w:rPr>
              <w:t>公司详细地址</w:t>
            </w:r>
          </w:p>
        </w:tc>
        <w:tc>
          <w:tcPr>
            <w:tcW w:w="1701" w:type="dxa"/>
            <w:shd w:val="clear" w:color="auto" w:fill="auto"/>
            <w:vAlign w:val="center"/>
          </w:tcPr>
          <w:p w14:paraId="7AEB8EB7" w14:textId="77777777" w:rsidR="00AE2809" w:rsidRDefault="00AE2809" w:rsidP="008E1EA4">
            <w:pPr>
              <w:rPr>
                <w:sz w:val="20"/>
                <w:szCs w:val="20"/>
              </w:rPr>
            </w:pPr>
            <w:r>
              <w:rPr>
                <w:rFonts w:hint="eastAsia"/>
                <w:sz w:val="20"/>
                <w:szCs w:val="20"/>
              </w:rPr>
              <w:t>CADDRESS</w:t>
            </w:r>
          </w:p>
        </w:tc>
        <w:tc>
          <w:tcPr>
            <w:tcW w:w="1134" w:type="dxa"/>
            <w:shd w:val="clear" w:color="auto" w:fill="auto"/>
          </w:tcPr>
          <w:p w14:paraId="39CEEFA7" w14:textId="77777777" w:rsidR="00AE2809" w:rsidRDefault="00AE2809" w:rsidP="008E1EA4">
            <w:pPr>
              <w:jc w:val="left"/>
              <w:rPr>
                <w:rFonts w:ascii="宋体" w:hAnsi="宋体"/>
                <w:snapToGrid w:val="0"/>
                <w:kern w:val="0"/>
              </w:rPr>
            </w:pPr>
          </w:p>
        </w:tc>
        <w:tc>
          <w:tcPr>
            <w:tcW w:w="3119" w:type="dxa"/>
            <w:shd w:val="clear" w:color="auto" w:fill="auto"/>
          </w:tcPr>
          <w:p w14:paraId="52CCA62B" w14:textId="77777777" w:rsidR="00AE2809" w:rsidRPr="00736667" w:rsidRDefault="00AE2809" w:rsidP="008E1EA4">
            <w:pPr>
              <w:jc w:val="left"/>
              <w:rPr>
                <w:rFonts w:ascii="宋体" w:hAnsi="宋体"/>
                <w:snapToGrid w:val="0"/>
                <w:kern w:val="0"/>
              </w:rPr>
            </w:pPr>
          </w:p>
        </w:tc>
      </w:tr>
      <w:tr w:rsidR="00AE2809" w:rsidRPr="00736667" w14:paraId="59C69472" w14:textId="77777777" w:rsidTr="008E1EA4">
        <w:tc>
          <w:tcPr>
            <w:tcW w:w="1559" w:type="dxa"/>
            <w:shd w:val="clear" w:color="auto" w:fill="auto"/>
            <w:vAlign w:val="center"/>
          </w:tcPr>
          <w:p w14:paraId="441CD768" w14:textId="77777777" w:rsidR="00AE2809" w:rsidRDefault="00AE2809" w:rsidP="008E1EA4">
            <w:pPr>
              <w:rPr>
                <w:sz w:val="20"/>
                <w:szCs w:val="20"/>
              </w:rPr>
            </w:pPr>
            <w:r>
              <w:rPr>
                <w:rFonts w:hint="eastAsia"/>
                <w:sz w:val="20"/>
                <w:szCs w:val="20"/>
              </w:rPr>
              <w:t>公司注册资金</w:t>
            </w:r>
          </w:p>
        </w:tc>
        <w:tc>
          <w:tcPr>
            <w:tcW w:w="1701" w:type="dxa"/>
            <w:shd w:val="clear" w:color="auto" w:fill="auto"/>
            <w:vAlign w:val="center"/>
          </w:tcPr>
          <w:p w14:paraId="2180890D" w14:textId="77777777" w:rsidR="00AE2809" w:rsidRDefault="00AE2809" w:rsidP="008E1EA4">
            <w:pPr>
              <w:rPr>
                <w:sz w:val="20"/>
                <w:szCs w:val="20"/>
              </w:rPr>
            </w:pPr>
            <w:r>
              <w:rPr>
                <w:rFonts w:hint="eastAsia"/>
                <w:sz w:val="20"/>
                <w:szCs w:val="20"/>
              </w:rPr>
              <w:t>REGISTCAP</w:t>
            </w:r>
          </w:p>
        </w:tc>
        <w:tc>
          <w:tcPr>
            <w:tcW w:w="1134" w:type="dxa"/>
            <w:shd w:val="clear" w:color="auto" w:fill="auto"/>
          </w:tcPr>
          <w:p w14:paraId="5B166A26" w14:textId="77777777" w:rsidR="00AE2809" w:rsidRDefault="00AE2809" w:rsidP="008E1EA4">
            <w:pPr>
              <w:jc w:val="left"/>
              <w:rPr>
                <w:rFonts w:ascii="宋体" w:hAnsi="宋体"/>
                <w:snapToGrid w:val="0"/>
                <w:kern w:val="0"/>
              </w:rPr>
            </w:pPr>
          </w:p>
        </w:tc>
        <w:tc>
          <w:tcPr>
            <w:tcW w:w="3119" w:type="dxa"/>
            <w:shd w:val="clear" w:color="auto" w:fill="auto"/>
          </w:tcPr>
          <w:p w14:paraId="05F31703" w14:textId="77777777" w:rsidR="00AE2809" w:rsidRPr="00736667" w:rsidRDefault="00AE2809" w:rsidP="008E1EA4">
            <w:pPr>
              <w:jc w:val="left"/>
              <w:rPr>
                <w:rFonts w:ascii="宋体" w:hAnsi="宋体"/>
                <w:snapToGrid w:val="0"/>
                <w:kern w:val="0"/>
              </w:rPr>
            </w:pPr>
          </w:p>
        </w:tc>
      </w:tr>
      <w:tr w:rsidR="00AE2809" w:rsidRPr="00736667" w14:paraId="678040AB" w14:textId="77777777" w:rsidTr="008E1EA4">
        <w:tc>
          <w:tcPr>
            <w:tcW w:w="1559" w:type="dxa"/>
            <w:shd w:val="clear" w:color="auto" w:fill="auto"/>
            <w:vAlign w:val="center"/>
          </w:tcPr>
          <w:p w14:paraId="3239C8C2" w14:textId="77777777" w:rsidR="00AE2809" w:rsidRDefault="00AE2809" w:rsidP="008E1EA4">
            <w:pPr>
              <w:rPr>
                <w:sz w:val="20"/>
                <w:szCs w:val="20"/>
              </w:rPr>
            </w:pPr>
            <w:r>
              <w:rPr>
                <w:rFonts w:hint="eastAsia"/>
                <w:sz w:val="20"/>
                <w:szCs w:val="20"/>
              </w:rPr>
              <w:lastRenderedPageBreak/>
              <w:t>法人</w:t>
            </w:r>
          </w:p>
        </w:tc>
        <w:tc>
          <w:tcPr>
            <w:tcW w:w="1701" w:type="dxa"/>
            <w:shd w:val="clear" w:color="auto" w:fill="auto"/>
            <w:vAlign w:val="center"/>
          </w:tcPr>
          <w:p w14:paraId="6DD7912B" w14:textId="77777777" w:rsidR="00AE2809" w:rsidRDefault="00AE2809" w:rsidP="008E1EA4">
            <w:pPr>
              <w:rPr>
                <w:sz w:val="20"/>
                <w:szCs w:val="20"/>
              </w:rPr>
            </w:pPr>
            <w:r>
              <w:rPr>
                <w:rFonts w:hint="eastAsia"/>
                <w:sz w:val="20"/>
                <w:szCs w:val="20"/>
              </w:rPr>
              <w:t>LEGALNAME</w:t>
            </w:r>
          </w:p>
        </w:tc>
        <w:tc>
          <w:tcPr>
            <w:tcW w:w="1134" w:type="dxa"/>
            <w:shd w:val="clear" w:color="auto" w:fill="auto"/>
          </w:tcPr>
          <w:p w14:paraId="01E8FE89" w14:textId="77777777" w:rsidR="00AE2809" w:rsidRDefault="00AE2809" w:rsidP="008E1EA4">
            <w:pPr>
              <w:jc w:val="left"/>
              <w:rPr>
                <w:rFonts w:ascii="宋体" w:hAnsi="宋体"/>
                <w:snapToGrid w:val="0"/>
                <w:kern w:val="0"/>
              </w:rPr>
            </w:pPr>
          </w:p>
        </w:tc>
        <w:tc>
          <w:tcPr>
            <w:tcW w:w="3119" w:type="dxa"/>
            <w:shd w:val="clear" w:color="auto" w:fill="auto"/>
          </w:tcPr>
          <w:p w14:paraId="62796E10" w14:textId="77777777" w:rsidR="00AE2809" w:rsidRPr="00736667" w:rsidRDefault="00AE2809" w:rsidP="008E1EA4">
            <w:pPr>
              <w:jc w:val="left"/>
              <w:rPr>
                <w:rFonts w:ascii="宋体" w:hAnsi="宋体"/>
                <w:snapToGrid w:val="0"/>
                <w:kern w:val="0"/>
              </w:rPr>
            </w:pPr>
          </w:p>
        </w:tc>
      </w:tr>
      <w:tr w:rsidR="00AE2809" w:rsidRPr="00736667" w14:paraId="3A90F624" w14:textId="77777777" w:rsidTr="008E1EA4">
        <w:tc>
          <w:tcPr>
            <w:tcW w:w="1559" w:type="dxa"/>
            <w:shd w:val="clear" w:color="auto" w:fill="auto"/>
            <w:vAlign w:val="center"/>
          </w:tcPr>
          <w:p w14:paraId="3E3DBD55" w14:textId="77777777" w:rsidR="00AE2809" w:rsidRDefault="00AE2809" w:rsidP="008E1EA4">
            <w:pPr>
              <w:rPr>
                <w:sz w:val="20"/>
                <w:szCs w:val="20"/>
              </w:rPr>
            </w:pPr>
            <w:r>
              <w:rPr>
                <w:rFonts w:hint="eastAsia"/>
                <w:sz w:val="20"/>
                <w:szCs w:val="20"/>
              </w:rPr>
              <w:t>账户有效时间</w:t>
            </w:r>
          </w:p>
        </w:tc>
        <w:tc>
          <w:tcPr>
            <w:tcW w:w="1701" w:type="dxa"/>
            <w:shd w:val="clear" w:color="auto" w:fill="auto"/>
            <w:vAlign w:val="center"/>
          </w:tcPr>
          <w:p w14:paraId="61953E38" w14:textId="77777777" w:rsidR="00AE2809" w:rsidRDefault="00AE2809" w:rsidP="008E1EA4">
            <w:pPr>
              <w:rPr>
                <w:sz w:val="20"/>
                <w:szCs w:val="20"/>
              </w:rPr>
            </w:pPr>
            <w:r>
              <w:rPr>
                <w:rFonts w:hint="eastAsia"/>
                <w:sz w:val="20"/>
                <w:szCs w:val="20"/>
              </w:rPr>
              <w:t>VALIDDATE</w:t>
            </w:r>
          </w:p>
        </w:tc>
        <w:tc>
          <w:tcPr>
            <w:tcW w:w="1134" w:type="dxa"/>
            <w:shd w:val="clear" w:color="auto" w:fill="auto"/>
          </w:tcPr>
          <w:p w14:paraId="3580CA1A" w14:textId="77777777" w:rsidR="00AE2809" w:rsidRDefault="00AE2809" w:rsidP="008E1EA4">
            <w:pPr>
              <w:jc w:val="left"/>
              <w:rPr>
                <w:rFonts w:ascii="宋体" w:hAnsi="宋体"/>
                <w:snapToGrid w:val="0"/>
                <w:kern w:val="0"/>
              </w:rPr>
            </w:pPr>
          </w:p>
        </w:tc>
        <w:tc>
          <w:tcPr>
            <w:tcW w:w="3119" w:type="dxa"/>
            <w:shd w:val="clear" w:color="auto" w:fill="auto"/>
          </w:tcPr>
          <w:p w14:paraId="28D62688" w14:textId="77777777" w:rsidR="00AE2809" w:rsidRPr="00736667" w:rsidRDefault="00AE2809" w:rsidP="008E1EA4">
            <w:pPr>
              <w:jc w:val="left"/>
              <w:rPr>
                <w:rFonts w:ascii="宋体" w:hAnsi="宋体"/>
                <w:snapToGrid w:val="0"/>
                <w:kern w:val="0"/>
              </w:rPr>
            </w:pPr>
          </w:p>
        </w:tc>
      </w:tr>
      <w:tr w:rsidR="00AE2809" w:rsidRPr="00736667" w14:paraId="42612330" w14:textId="77777777" w:rsidTr="008E1EA4">
        <w:tc>
          <w:tcPr>
            <w:tcW w:w="1559" w:type="dxa"/>
            <w:shd w:val="clear" w:color="auto" w:fill="auto"/>
            <w:vAlign w:val="center"/>
          </w:tcPr>
          <w:p w14:paraId="663F8889" w14:textId="77777777" w:rsidR="00AE2809" w:rsidRDefault="00AE2809" w:rsidP="008E1EA4">
            <w:pPr>
              <w:rPr>
                <w:sz w:val="20"/>
                <w:szCs w:val="20"/>
              </w:rPr>
            </w:pPr>
            <w:r>
              <w:rPr>
                <w:rFonts w:hint="eastAsia"/>
                <w:sz w:val="20"/>
                <w:szCs w:val="20"/>
              </w:rPr>
              <w:t>邮箱</w:t>
            </w:r>
          </w:p>
        </w:tc>
        <w:tc>
          <w:tcPr>
            <w:tcW w:w="1701" w:type="dxa"/>
            <w:shd w:val="clear" w:color="auto" w:fill="auto"/>
            <w:vAlign w:val="center"/>
          </w:tcPr>
          <w:p w14:paraId="2E65D839" w14:textId="77777777" w:rsidR="00AE2809" w:rsidRDefault="00AE2809" w:rsidP="008E1EA4">
            <w:pPr>
              <w:rPr>
                <w:sz w:val="20"/>
                <w:szCs w:val="20"/>
              </w:rPr>
            </w:pPr>
            <w:r>
              <w:rPr>
                <w:rFonts w:hint="eastAsia"/>
                <w:sz w:val="20"/>
                <w:szCs w:val="20"/>
              </w:rPr>
              <w:t>EMAIL</w:t>
            </w:r>
          </w:p>
        </w:tc>
        <w:tc>
          <w:tcPr>
            <w:tcW w:w="1134" w:type="dxa"/>
            <w:shd w:val="clear" w:color="auto" w:fill="auto"/>
          </w:tcPr>
          <w:p w14:paraId="1424BE21" w14:textId="77777777" w:rsidR="00AE2809" w:rsidRDefault="00AE2809" w:rsidP="008E1EA4">
            <w:pPr>
              <w:jc w:val="left"/>
              <w:rPr>
                <w:rFonts w:ascii="宋体" w:hAnsi="宋体"/>
                <w:snapToGrid w:val="0"/>
                <w:kern w:val="0"/>
              </w:rPr>
            </w:pPr>
          </w:p>
        </w:tc>
        <w:tc>
          <w:tcPr>
            <w:tcW w:w="3119" w:type="dxa"/>
            <w:shd w:val="clear" w:color="auto" w:fill="auto"/>
          </w:tcPr>
          <w:p w14:paraId="609EAD09" w14:textId="77777777" w:rsidR="00AE2809" w:rsidRPr="00736667" w:rsidRDefault="00AE2809" w:rsidP="008E1EA4">
            <w:pPr>
              <w:jc w:val="left"/>
              <w:rPr>
                <w:rFonts w:ascii="宋体" w:hAnsi="宋体"/>
                <w:snapToGrid w:val="0"/>
                <w:kern w:val="0"/>
              </w:rPr>
            </w:pPr>
          </w:p>
        </w:tc>
      </w:tr>
      <w:tr w:rsidR="00AE2809" w:rsidRPr="00736667" w14:paraId="08293A1D" w14:textId="77777777" w:rsidTr="008E1EA4">
        <w:tc>
          <w:tcPr>
            <w:tcW w:w="1559" w:type="dxa"/>
            <w:shd w:val="clear" w:color="auto" w:fill="auto"/>
            <w:vAlign w:val="center"/>
          </w:tcPr>
          <w:p w14:paraId="238FB803" w14:textId="77777777" w:rsidR="00AE2809" w:rsidRDefault="00AE2809" w:rsidP="008E1EA4">
            <w:pPr>
              <w:rPr>
                <w:sz w:val="20"/>
                <w:szCs w:val="20"/>
              </w:rPr>
            </w:pPr>
            <w:r w:rsidRPr="00CB3F87">
              <w:rPr>
                <w:rFonts w:hint="eastAsia"/>
                <w:sz w:val="20"/>
                <w:szCs w:val="20"/>
              </w:rPr>
              <w:t>有效状态</w:t>
            </w:r>
          </w:p>
        </w:tc>
        <w:tc>
          <w:tcPr>
            <w:tcW w:w="1701" w:type="dxa"/>
            <w:shd w:val="clear" w:color="auto" w:fill="auto"/>
            <w:vAlign w:val="center"/>
          </w:tcPr>
          <w:p w14:paraId="5B93212E" w14:textId="77777777" w:rsidR="00AE2809" w:rsidRDefault="00AE2809" w:rsidP="008E1EA4">
            <w:pPr>
              <w:rPr>
                <w:sz w:val="20"/>
                <w:szCs w:val="20"/>
              </w:rPr>
            </w:pPr>
            <w:r w:rsidRPr="00CB3F87">
              <w:rPr>
                <w:sz w:val="20"/>
                <w:szCs w:val="20"/>
              </w:rPr>
              <w:t>AVAILABLE</w:t>
            </w:r>
          </w:p>
        </w:tc>
        <w:tc>
          <w:tcPr>
            <w:tcW w:w="1134" w:type="dxa"/>
            <w:shd w:val="clear" w:color="auto" w:fill="auto"/>
          </w:tcPr>
          <w:p w14:paraId="366CD69A" w14:textId="77777777" w:rsidR="00AE2809" w:rsidRDefault="00AE2809" w:rsidP="008E1EA4">
            <w:pPr>
              <w:jc w:val="left"/>
              <w:rPr>
                <w:rFonts w:ascii="宋体" w:hAnsi="宋体"/>
                <w:snapToGrid w:val="0"/>
                <w:kern w:val="0"/>
              </w:rPr>
            </w:pPr>
          </w:p>
        </w:tc>
        <w:tc>
          <w:tcPr>
            <w:tcW w:w="3119" w:type="dxa"/>
            <w:shd w:val="clear" w:color="auto" w:fill="auto"/>
          </w:tcPr>
          <w:p w14:paraId="08719336" w14:textId="77777777" w:rsidR="00AE2809" w:rsidRPr="00736667" w:rsidRDefault="00AE2809" w:rsidP="008E1EA4">
            <w:pPr>
              <w:jc w:val="left"/>
              <w:rPr>
                <w:rFonts w:ascii="宋体" w:hAnsi="宋体"/>
                <w:snapToGrid w:val="0"/>
                <w:kern w:val="0"/>
              </w:rPr>
            </w:pPr>
          </w:p>
        </w:tc>
      </w:tr>
    </w:tbl>
    <w:p w14:paraId="30A7268E" w14:textId="77777777" w:rsidR="00AE2809" w:rsidRPr="00881204" w:rsidRDefault="00AE2809" w:rsidP="00AE2809">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rPr>
          <w:kern w:val="0"/>
        </w:rPr>
      </w:pPr>
      <w:r>
        <w:rPr>
          <w:rFonts w:hint="eastAsia"/>
        </w:rPr>
        <w:t>如果有错误建议直接返回协议体或者抛出异常</w:t>
      </w:r>
    </w:p>
    <w:p w14:paraId="0B613A40" w14:textId="08D9A3DC" w:rsidR="00BF6BAD" w:rsidRDefault="00BF6BAD" w:rsidP="00052773">
      <w:bookmarkStart w:id="778" w:name="_Toc486335780"/>
      <w:bookmarkStart w:id="779" w:name="_Toc486335781"/>
      <w:bookmarkStart w:id="780" w:name="_Toc486335782"/>
      <w:bookmarkStart w:id="781" w:name="_Toc486335783"/>
      <w:bookmarkStart w:id="782" w:name="_Toc486335784"/>
      <w:bookmarkStart w:id="783" w:name="_Toc486335785"/>
      <w:bookmarkStart w:id="784" w:name="_Toc486335786"/>
      <w:bookmarkStart w:id="785" w:name="_Toc486335787"/>
      <w:bookmarkStart w:id="786" w:name="_Toc486335788"/>
      <w:bookmarkStart w:id="787" w:name="_Toc486335789"/>
      <w:bookmarkStart w:id="788" w:name="_Toc486335790"/>
      <w:bookmarkStart w:id="789" w:name="_Toc486335791"/>
      <w:bookmarkStart w:id="790" w:name="_Toc486335792"/>
      <w:bookmarkStart w:id="791" w:name="_Toc486335793"/>
      <w:bookmarkStart w:id="792" w:name="_Toc486335794"/>
      <w:bookmarkStart w:id="793" w:name="_Toc486335795"/>
      <w:bookmarkStart w:id="794" w:name="_Toc486335796"/>
      <w:bookmarkStart w:id="795" w:name="_Toc486335797"/>
      <w:bookmarkStart w:id="796" w:name="_Toc486335798"/>
      <w:bookmarkStart w:id="797" w:name="_Toc486335799"/>
      <w:bookmarkStart w:id="798" w:name="_Toc486335800"/>
      <w:bookmarkStart w:id="799" w:name="_Toc486335801"/>
      <w:bookmarkStart w:id="800" w:name="_Toc486335802"/>
      <w:bookmarkStart w:id="801" w:name="_Toc486335803"/>
      <w:bookmarkStart w:id="802" w:name="_Toc486335804"/>
      <w:bookmarkStart w:id="803" w:name="_Toc486335805"/>
      <w:bookmarkStart w:id="804" w:name="_Toc486335806"/>
      <w:bookmarkStart w:id="805" w:name="_Toc486335807"/>
      <w:bookmarkStart w:id="806" w:name="_Toc486335808"/>
      <w:bookmarkStart w:id="807" w:name="_Toc486335809"/>
      <w:bookmarkStart w:id="808" w:name="_Toc486335810"/>
      <w:bookmarkStart w:id="809" w:name="_Toc486335811"/>
      <w:bookmarkStart w:id="810" w:name="_Toc486335812"/>
      <w:bookmarkStart w:id="811" w:name="_Toc486335813"/>
      <w:bookmarkStart w:id="812" w:name="_Toc486335814"/>
      <w:bookmarkStart w:id="813" w:name="_Toc486335815"/>
      <w:bookmarkStart w:id="814" w:name="_Toc486335816"/>
      <w:bookmarkStart w:id="815" w:name="_Toc486335817"/>
      <w:bookmarkStart w:id="816" w:name="_Toc486335818"/>
      <w:bookmarkStart w:id="817" w:name="_Toc486335819"/>
      <w:bookmarkStart w:id="818" w:name="_Toc486335820"/>
      <w:bookmarkStart w:id="819" w:name="_Toc486335821"/>
      <w:bookmarkStart w:id="820" w:name="_Toc486335822"/>
      <w:bookmarkStart w:id="821" w:name="_Toc486335823"/>
      <w:bookmarkStart w:id="822" w:name="_Toc486335824"/>
      <w:bookmarkStart w:id="823" w:name="_Toc486335825"/>
      <w:bookmarkStart w:id="824" w:name="_Toc486335826"/>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206FE7F2" w14:textId="5FCCC83B" w:rsidR="00157336" w:rsidRDefault="00157336" w:rsidP="00052773"/>
    <w:p w14:paraId="38BE6E82" w14:textId="6E068671" w:rsidR="00157336" w:rsidRPr="0082647F" w:rsidRDefault="00157336" w:rsidP="00157336">
      <w:pPr>
        <w:pStyle w:val="4"/>
      </w:pPr>
      <w:r>
        <w:rPr>
          <w:rFonts w:hint="eastAsia"/>
        </w:rPr>
        <w:t>客户新</w:t>
      </w:r>
      <w:r>
        <w:t>增</w:t>
      </w:r>
    </w:p>
    <w:p w14:paraId="7CA251E1" w14:textId="77777777" w:rsidR="00157336" w:rsidRDefault="00157336" w:rsidP="00157336">
      <w:pPr>
        <w:pStyle w:val="5"/>
      </w:pPr>
      <w:r>
        <w:rPr>
          <w:rFonts w:hint="eastAsia"/>
        </w:rPr>
        <w:t>功能</w:t>
      </w:r>
      <w:r>
        <w:t>描述</w:t>
      </w:r>
    </w:p>
    <w:p w14:paraId="7A2C3113" w14:textId="24292071" w:rsidR="00157336" w:rsidRPr="00A9755C" w:rsidRDefault="00157336" w:rsidP="00157336">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w:t>
      </w:r>
      <w:r>
        <w:rPr>
          <w:rFonts w:ascii="宋体" w:hAnsi="宋体" w:hint="eastAsia"/>
          <w:kern w:val="0"/>
          <w:sz w:val="24"/>
          <w:szCs w:val="21"/>
        </w:rPr>
        <w:t>新</w:t>
      </w:r>
      <w:r>
        <w:rPr>
          <w:rFonts w:ascii="宋体" w:hAnsi="宋体"/>
          <w:kern w:val="0"/>
          <w:sz w:val="24"/>
          <w:szCs w:val="21"/>
        </w:rPr>
        <w:t>增客户的</w:t>
      </w:r>
      <w:r>
        <w:rPr>
          <w:rFonts w:ascii="宋体" w:hAnsi="宋体" w:hint="eastAsia"/>
          <w:kern w:val="0"/>
          <w:sz w:val="24"/>
          <w:szCs w:val="21"/>
        </w:rPr>
        <w:t>功能</w:t>
      </w:r>
      <w:r>
        <w:rPr>
          <w:rFonts w:ascii="宋体" w:hAnsi="宋体"/>
          <w:kern w:val="0"/>
          <w:sz w:val="24"/>
          <w:szCs w:val="21"/>
        </w:rPr>
        <w:tab/>
      </w:r>
    </w:p>
    <w:p w14:paraId="0C63AE5A" w14:textId="77777777" w:rsidR="00157336" w:rsidRPr="00676A58" w:rsidRDefault="00157336" w:rsidP="00157336">
      <w:pPr>
        <w:pStyle w:val="5"/>
      </w:pPr>
      <w:r w:rsidRPr="00676A58">
        <w:rPr>
          <w:rFonts w:hint="eastAsia"/>
        </w:rPr>
        <w:t>处理流程</w:t>
      </w:r>
    </w:p>
    <w:p w14:paraId="67245D54" w14:textId="77777777" w:rsidR="00157336" w:rsidRDefault="00157336" w:rsidP="00157336">
      <w:pPr>
        <w:rPr>
          <w:b/>
          <w:sz w:val="24"/>
          <w:szCs w:val="24"/>
        </w:rPr>
      </w:pPr>
    </w:p>
    <w:p w14:paraId="791D46EA" w14:textId="64BD2FAB" w:rsidR="00157336" w:rsidRDefault="00157336">
      <w:pPr>
        <w:pStyle w:val="afb"/>
        <w:numPr>
          <w:ilvl w:val="0"/>
          <w:numId w:val="23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825" w:author="wangq" w:date="2017-08-21T17:25:00Z">
          <w:pPr>
            <w:pStyle w:val="afb"/>
            <w:numPr>
              <w:numId w:val="270"/>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输入</w:t>
      </w:r>
      <w:r>
        <w:rPr>
          <w:rFonts w:ascii="宋体" w:hAnsi="宋体" w:hint="eastAsia"/>
          <w:kern w:val="0"/>
          <w:sz w:val="24"/>
          <w:szCs w:val="21"/>
        </w:rPr>
        <w:t>各</w:t>
      </w:r>
      <w:r>
        <w:rPr>
          <w:rFonts w:ascii="宋体" w:hAnsi="宋体"/>
          <w:kern w:val="0"/>
          <w:sz w:val="24"/>
          <w:szCs w:val="21"/>
        </w:rPr>
        <w:t>项信息</w:t>
      </w:r>
      <w:r>
        <w:rPr>
          <w:rFonts w:ascii="宋体" w:hAnsi="宋体" w:hint="eastAsia"/>
          <w:kern w:val="0"/>
          <w:sz w:val="24"/>
          <w:szCs w:val="21"/>
        </w:rPr>
        <w:t>。</w:t>
      </w:r>
    </w:p>
    <w:p w14:paraId="0ACCA29D" w14:textId="3881818F" w:rsidR="00157336" w:rsidRPr="00F27462" w:rsidRDefault="00157336">
      <w:pPr>
        <w:pStyle w:val="afb"/>
        <w:numPr>
          <w:ilvl w:val="0"/>
          <w:numId w:val="239"/>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826" w:author="wangq" w:date="2017-08-21T17:25:00Z">
          <w:pPr>
            <w:pStyle w:val="afb"/>
            <w:numPr>
              <w:numId w:val="270"/>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调用微服务</w:t>
      </w:r>
      <w:r>
        <w:rPr>
          <w:rFonts w:ascii="宋体" w:hAnsi="宋体" w:hint="eastAsia"/>
          <w:kern w:val="0"/>
          <w:sz w:val="24"/>
          <w:szCs w:val="21"/>
        </w:rPr>
        <w:t>。</w:t>
      </w:r>
    </w:p>
    <w:p w14:paraId="67870706" w14:textId="77777777" w:rsidR="00157336" w:rsidRPr="00F9212D" w:rsidRDefault="00157336" w:rsidP="00157336">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57336" w:rsidRPr="00736667" w14:paraId="0F5DD652" w14:textId="77777777" w:rsidTr="00D46B87">
        <w:tc>
          <w:tcPr>
            <w:tcW w:w="1559" w:type="dxa"/>
            <w:shd w:val="clear" w:color="auto" w:fill="E0E0E0"/>
          </w:tcPr>
          <w:p w14:paraId="239D2E15" w14:textId="77777777" w:rsidR="00157336" w:rsidRPr="00736667" w:rsidRDefault="00157336" w:rsidP="00D46B87">
            <w:pPr>
              <w:jc w:val="center"/>
              <w:rPr>
                <w:b/>
                <w:snapToGrid w:val="0"/>
                <w:kern w:val="0"/>
              </w:rPr>
            </w:pPr>
            <w:r w:rsidRPr="00736667">
              <w:rPr>
                <w:rFonts w:hint="eastAsia"/>
                <w:b/>
                <w:snapToGrid w:val="0"/>
                <w:kern w:val="0"/>
              </w:rPr>
              <w:t>输入要素</w:t>
            </w:r>
          </w:p>
        </w:tc>
        <w:tc>
          <w:tcPr>
            <w:tcW w:w="1701" w:type="dxa"/>
            <w:shd w:val="clear" w:color="auto" w:fill="E0E0E0"/>
          </w:tcPr>
          <w:p w14:paraId="5FFDAF52" w14:textId="77777777" w:rsidR="00157336" w:rsidRPr="00736667" w:rsidRDefault="00157336" w:rsidP="00D46B87">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23BD8DF" w14:textId="77777777" w:rsidR="00157336" w:rsidRPr="00736667" w:rsidRDefault="00157336" w:rsidP="00D46B87">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CFBB50E" w14:textId="77777777" w:rsidR="00157336" w:rsidRPr="00736667" w:rsidRDefault="00157336" w:rsidP="00D46B87">
            <w:pPr>
              <w:jc w:val="center"/>
              <w:rPr>
                <w:b/>
                <w:snapToGrid w:val="0"/>
                <w:kern w:val="0"/>
              </w:rPr>
            </w:pPr>
            <w:r w:rsidRPr="00736667">
              <w:rPr>
                <w:rFonts w:hint="eastAsia"/>
                <w:b/>
                <w:snapToGrid w:val="0"/>
                <w:kern w:val="0"/>
              </w:rPr>
              <w:t>备注</w:t>
            </w:r>
          </w:p>
        </w:tc>
      </w:tr>
      <w:tr w:rsidR="00157336" w:rsidRPr="00736667" w14:paraId="3BEF3836" w14:textId="77777777" w:rsidTr="00D46B87">
        <w:tc>
          <w:tcPr>
            <w:tcW w:w="1559" w:type="dxa"/>
            <w:shd w:val="clear" w:color="auto" w:fill="auto"/>
          </w:tcPr>
          <w:p w14:paraId="1DF3C190" w14:textId="77777777" w:rsidR="00157336" w:rsidRDefault="00157336" w:rsidP="00D46B87">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701" w:type="dxa"/>
            <w:shd w:val="clear" w:color="auto" w:fill="auto"/>
          </w:tcPr>
          <w:p w14:paraId="2B556683" w14:textId="77777777" w:rsidR="00157336" w:rsidRDefault="00157336" w:rsidP="00D46B87">
            <w:pPr>
              <w:jc w:val="left"/>
              <w:rPr>
                <w:rFonts w:ascii="宋体" w:hAnsi="宋体"/>
                <w:snapToGrid w:val="0"/>
                <w:kern w:val="0"/>
              </w:rPr>
            </w:pPr>
            <w:r w:rsidRPr="00B540A2">
              <w:rPr>
                <w:rFonts w:ascii="宋体" w:hAnsi="宋体"/>
                <w:snapToGrid w:val="0"/>
                <w:kern w:val="0"/>
              </w:rPr>
              <w:t>CUST_NAME</w:t>
            </w:r>
          </w:p>
        </w:tc>
        <w:tc>
          <w:tcPr>
            <w:tcW w:w="1134" w:type="dxa"/>
            <w:shd w:val="clear" w:color="auto" w:fill="auto"/>
          </w:tcPr>
          <w:p w14:paraId="064A8816" w14:textId="77777777" w:rsidR="00157336" w:rsidRDefault="00157336" w:rsidP="00D46B87">
            <w:pPr>
              <w:jc w:val="left"/>
              <w:rPr>
                <w:rFonts w:ascii="宋体" w:hAnsi="宋体"/>
                <w:snapToGrid w:val="0"/>
                <w:kern w:val="0"/>
              </w:rPr>
            </w:pPr>
            <w:r>
              <w:rPr>
                <w:rFonts w:ascii="宋体" w:hAnsi="宋体"/>
                <w:snapToGrid w:val="0"/>
                <w:kern w:val="0"/>
              </w:rPr>
              <w:t>Y</w:t>
            </w:r>
          </w:p>
        </w:tc>
        <w:tc>
          <w:tcPr>
            <w:tcW w:w="3119" w:type="dxa"/>
            <w:shd w:val="clear" w:color="auto" w:fill="auto"/>
          </w:tcPr>
          <w:p w14:paraId="745354F5" w14:textId="77777777" w:rsidR="00157336" w:rsidRPr="00736667" w:rsidRDefault="00157336" w:rsidP="00D46B87">
            <w:pPr>
              <w:jc w:val="left"/>
              <w:rPr>
                <w:rFonts w:ascii="宋体" w:hAnsi="宋体"/>
                <w:snapToGrid w:val="0"/>
                <w:kern w:val="0"/>
              </w:rPr>
            </w:pPr>
          </w:p>
        </w:tc>
      </w:tr>
      <w:tr w:rsidR="00157336" w:rsidRPr="00736667" w14:paraId="72FFF40D" w14:textId="77777777" w:rsidTr="00D46B87">
        <w:tc>
          <w:tcPr>
            <w:tcW w:w="1559" w:type="dxa"/>
            <w:shd w:val="clear" w:color="auto" w:fill="auto"/>
          </w:tcPr>
          <w:p w14:paraId="634C372C" w14:textId="77777777" w:rsidR="00157336" w:rsidRDefault="00157336" w:rsidP="00D46B87">
            <w:pPr>
              <w:jc w:val="left"/>
              <w:rPr>
                <w:rFonts w:ascii="宋体" w:hAnsi="宋体"/>
                <w:snapToGrid w:val="0"/>
                <w:kern w:val="0"/>
              </w:rPr>
            </w:pPr>
            <w:r>
              <w:rPr>
                <w:rFonts w:ascii="宋体" w:hAnsi="宋体" w:hint="eastAsia"/>
                <w:snapToGrid w:val="0"/>
                <w:kern w:val="0"/>
              </w:rPr>
              <w:t>联系</w:t>
            </w:r>
            <w:r>
              <w:rPr>
                <w:rFonts w:ascii="宋体" w:hAnsi="宋体"/>
                <w:snapToGrid w:val="0"/>
                <w:kern w:val="0"/>
              </w:rPr>
              <w:t>方式</w:t>
            </w:r>
          </w:p>
        </w:tc>
        <w:tc>
          <w:tcPr>
            <w:tcW w:w="1701" w:type="dxa"/>
            <w:shd w:val="clear" w:color="auto" w:fill="auto"/>
          </w:tcPr>
          <w:p w14:paraId="7DED7EBA" w14:textId="0CE06B11" w:rsidR="00157336" w:rsidRDefault="00157336" w:rsidP="00D46B87">
            <w:pPr>
              <w:jc w:val="left"/>
              <w:rPr>
                <w:rFonts w:ascii="宋体" w:hAnsi="宋体"/>
                <w:snapToGrid w:val="0"/>
                <w:kern w:val="0"/>
              </w:rPr>
            </w:pPr>
          </w:p>
        </w:tc>
        <w:tc>
          <w:tcPr>
            <w:tcW w:w="1134" w:type="dxa"/>
            <w:shd w:val="clear" w:color="auto" w:fill="auto"/>
          </w:tcPr>
          <w:p w14:paraId="1B23AD6B" w14:textId="77777777" w:rsidR="00157336" w:rsidRDefault="00157336" w:rsidP="00D46B87">
            <w:pPr>
              <w:jc w:val="left"/>
              <w:rPr>
                <w:rFonts w:ascii="宋体" w:hAnsi="宋体"/>
                <w:snapToGrid w:val="0"/>
                <w:kern w:val="0"/>
              </w:rPr>
            </w:pPr>
            <w:r>
              <w:rPr>
                <w:rFonts w:ascii="宋体" w:hAnsi="宋体"/>
                <w:snapToGrid w:val="0"/>
                <w:kern w:val="0"/>
              </w:rPr>
              <w:t>Y</w:t>
            </w:r>
          </w:p>
        </w:tc>
        <w:tc>
          <w:tcPr>
            <w:tcW w:w="3119" w:type="dxa"/>
            <w:shd w:val="clear" w:color="auto" w:fill="auto"/>
          </w:tcPr>
          <w:p w14:paraId="42C0A17C" w14:textId="77777777" w:rsidR="00157336" w:rsidRPr="00736667" w:rsidRDefault="00157336" w:rsidP="00D46B87">
            <w:pPr>
              <w:jc w:val="left"/>
              <w:rPr>
                <w:rFonts w:ascii="宋体" w:hAnsi="宋体"/>
                <w:snapToGrid w:val="0"/>
                <w:kern w:val="0"/>
              </w:rPr>
            </w:pPr>
          </w:p>
        </w:tc>
      </w:tr>
      <w:tr w:rsidR="00157336" w:rsidRPr="00736667" w14:paraId="13AA96FB" w14:textId="77777777" w:rsidTr="00D46B87">
        <w:tc>
          <w:tcPr>
            <w:tcW w:w="1559" w:type="dxa"/>
            <w:shd w:val="clear" w:color="auto" w:fill="auto"/>
          </w:tcPr>
          <w:p w14:paraId="6042870A" w14:textId="77777777" w:rsidR="00157336" w:rsidRDefault="00157336" w:rsidP="00D46B87">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地址</w:t>
            </w:r>
          </w:p>
        </w:tc>
        <w:tc>
          <w:tcPr>
            <w:tcW w:w="1701" w:type="dxa"/>
            <w:shd w:val="clear" w:color="auto" w:fill="auto"/>
          </w:tcPr>
          <w:p w14:paraId="73436F42" w14:textId="1878227A" w:rsidR="00157336" w:rsidRDefault="00157336" w:rsidP="00D46B87">
            <w:pPr>
              <w:jc w:val="left"/>
              <w:rPr>
                <w:rFonts w:ascii="宋体" w:hAnsi="宋体"/>
                <w:snapToGrid w:val="0"/>
                <w:kern w:val="0"/>
              </w:rPr>
            </w:pPr>
          </w:p>
        </w:tc>
        <w:tc>
          <w:tcPr>
            <w:tcW w:w="1134" w:type="dxa"/>
            <w:shd w:val="clear" w:color="auto" w:fill="auto"/>
          </w:tcPr>
          <w:p w14:paraId="7D103501" w14:textId="48AA95AF" w:rsidR="00157336" w:rsidRDefault="00157336" w:rsidP="00D46B87">
            <w:pPr>
              <w:jc w:val="left"/>
              <w:rPr>
                <w:rFonts w:ascii="宋体" w:hAnsi="宋体"/>
                <w:snapToGrid w:val="0"/>
                <w:kern w:val="0"/>
              </w:rPr>
            </w:pPr>
            <w:r>
              <w:rPr>
                <w:rFonts w:ascii="宋体" w:hAnsi="宋体"/>
                <w:snapToGrid w:val="0"/>
                <w:kern w:val="0"/>
              </w:rPr>
              <w:t>N</w:t>
            </w:r>
          </w:p>
        </w:tc>
        <w:tc>
          <w:tcPr>
            <w:tcW w:w="3119" w:type="dxa"/>
            <w:shd w:val="clear" w:color="auto" w:fill="auto"/>
          </w:tcPr>
          <w:p w14:paraId="71CE5548" w14:textId="77777777" w:rsidR="00157336" w:rsidRPr="00736667" w:rsidRDefault="00157336" w:rsidP="00D46B87">
            <w:pPr>
              <w:jc w:val="left"/>
              <w:rPr>
                <w:rFonts w:ascii="宋体" w:hAnsi="宋体"/>
                <w:snapToGrid w:val="0"/>
                <w:kern w:val="0"/>
              </w:rPr>
            </w:pPr>
          </w:p>
        </w:tc>
      </w:tr>
      <w:tr w:rsidR="00157336" w:rsidRPr="00736667" w14:paraId="56B5E9FE" w14:textId="77777777" w:rsidTr="00D46B87">
        <w:tc>
          <w:tcPr>
            <w:tcW w:w="1559" w:type="dxa"/>
            <w:shd w:val="clear" w:color="auto" w:fill="auto"/>
          </w:tcPr>
          <w:p w14:paraId="126EDD59" w14:textId="77777777" w:rsidR="00157336" w:rsidRDefault="00157336" w:rsidP="00D46B87">
            <w:pPr>
              <w:jc w:val="left"/>
              <w:rPr>
                <w:rFonts w:ascii="宋体" w:hAnsi="宋体"/>
                <w:snapToGrid w:val="0"/>
                <w:kern w:val="0"/>
              </w:rPr>
            </w:pPr>
            <w:r>
              <w:rPr>
                <w:rFonts w:ascii="宋体" w:hAnsi="宋体" w:hint="eastAsia"/>
                <w:snapToGrid w:val="0"/>
                <w:kern w:val="0"/>
              </w:rPr>
              <w:t>证件</w:t>
            </w:r>
            <w:r>
              <w:rPr>
                <w:rFonts w:ascii="宋体" w:hAnsi="宋体"/>
                <w:snapToGrid w:val="0"/>
                <w:kern w:val="0"/>
              </w:rPr>
              <w:t>号码</w:t>
            </w:r>
          </w:p>
        </w:tc>
        <w:tc>
          <w:tcPr>
            <w:tcW w:w="1701" w:type="dxa"/>
            <w:shd w:val="clear" w:color="auto" w:fill="auto"/>
          </w:tcPr>
          <w:p w14:paraId="422E61B8" w14:textId="77777777" w:rsidR="00157336" w:rsidRDefault="00157336" w:rsidP="00D46B87">
            <w:pPr>
              <w:jc w:val="left"/>
              <w:rPr>
                <w:rFonts w:ascii="宋体" w:hAnsi="宋体"/>
                <w:snapToGrid w:val="0"/>
                <w:kern w:val="0"/>
              </w:rPr>
            </w:pPr>
            <w:r w:rsidRPr="00B540A2">
              <w:rPr>
                <w:rFonts w:ascii="宋体" w:hAnsi="宋体"/>
                <w:snapToGrid w:val="0"/>
                <w:kern w:val="0"/>
              </w:rPr>
              <w:t>ID_CARD_NO</w:t>
            </w:r>
          </w:p>
        </w:tc>
        <w:tc>
          <w:tcPr>
            <w:tcW w:w="1134" w:type="dxa"/>
            <w:shd w:val="clear" w:color="auto" w:fill="auto"/>
          </w:tcPr>
          <w:p w14:paraId="0867A724" w14:textId="77777777" w:rsidR="00157336" w:rsidRDefault="00157336" w:rsidP="00D46B8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B83B4A6" w14:textId="77777777" w:rsidR="00157336" w:rsidRPr="00736667" w:rsidRDefault="00157336" w:rsidP="00D46B87">
            <w:pPr>
              <w:jc w:val="left"/>
              <w:rPr>
                <w:rFonts w:ascii="宋体" w:hAnsi="宋体"/>
                <w:snapToGrid w:val="0"/>
                <w:kern w:val="0"/>
              </w:rPr>
            </w:pPr>
          </w:p>
        </w:tc>
      </w:tr>
      <w:tr w:rsidR="00157336" w:rsidRPr="00736667" w14:paraId="6E392273" w14:textId="77777777" w:rsidTr="00D46B87">
        <w:tc>
          <w:tcPr>
            <w:tcW w:w="1559" w:type="dxa"/>
            <w:shd w:val="clear" w:color="auto" w:fill="auto"/>
          </w:tcPr>
          <w:p w14:paraId="1BDE9D20" w14:textId="77777777" w:rsidR="00157336" w:rsidRDefault="00157336" w:rsidP="00D46B87">
            <w:pPr>
              <w:jc w:val="left"/>
              <w:rPr>
                <w:rFonts w:ascii="宋体" w:hAnsi="宋体"/>
                <w:snapToGrid w:val="0"/>
                <w:kern w:val="0"/>
              </w:rPr>
            </w:pPr>
            <w:r>
              <w:rPr>
                <w:rFonts w:ascii="宋体" w:hAnsi="宋体" w:hint="eastAsia"/>
                <w:snapToGrid w:val="0"/>
                <w:kern w:val="0"/>
              </w:rPr>
              <w:t>婚姻</w:t>
            </w:r>
            <w:r>
              <w:rPr>
                <w:rFonts w:ascii="宋体" w:hAnsi="宋体"/>
                <w:snapToGrid w:val="0"/>
                <w:kern w:val="0"/>
              </w:rPr>
              <w:t>状况</w:t>
            </w:r>
          </w:p>
        </w:tc>
        <w:tc>
          <w:tcPr>
            <w:tcW w:w="1701" w:type="dxa"/>
            <w:shd w:val="clear" w:color="auto" w:fill="auto"/>
          </w:tcPr>
          <w:p w14:paraId="463EA506" w14:textId="77777777" w:rsidR="00157336" w:rsidRDefault="00157336" w:rsidP="00D46B87">
            <w:pPr>
              <w:jc w:val="left"/>
              <w:rPr>
                <w:rFonts w:ascii="宋体" w:hAnsi="宋体"/>
                <w:snapToGrid w:val="0"/>
                <w:kern w:val="0"/>
              </w:rPr>
            </w:pPr>
            <w:r w:rsidRPr="00B540A2">
              <w:rPr>
                <w:rFonts w:ascii="宋体" w:hAnsi="宋体"/>
                <w:snapToGrid w:val="0"/>
                <w:kern w:val="0"/>
              </w:rPr>
              <w:t>ID_CARD_NO</w:t>
            </w:r>
            <w:r>
              <w:rPr>
                <w:rFonts w:ascii="宋体" w:hAnsi="宋体"/>
                <w:snapToGrid w:val="0"/>
                <w:kern w:val="0"/>
              </w:rPr>
              <w:t>NAME</w:t>
            </w:r>
          </w:p>
        </w:tc>
        <w:tc>
          <w:tcPr>
            <w:tcW w:w="1134" w:type="dxa"/>
            <w:shd w:val="clear" w:color="auto" w:fill="auto"/>
          </w:tcPr>
          <w:p w14:paraId="6C4DAD32" w14:textId="77777777" w:rsidR="00157336" w:rsidRDefault="00157336" w:rsidP="00D46B8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AFA4515" w14:textId="77777777" w:rsidR="00157336" w:rsidRPr="00736667" w:rsidRDefault="00157336" w:rsidP="00D46B87">
            <w:pPr>
              <w:jc w:val="left"/>
              <w:rPr>
                <w:rFonts w:ascii="宋体" w:hAnsi="宋体"/>
                <w:snapToGrid w:val="0"/>
                <w:kern w:val="0"/>
              </w:rPr>
            </w:pPr>
          </w:p>
        </w:tc>
      </w:tr>
      <w:tr w:rsidR="00157336" w:rsidRPr="00736667" w14:paraId="63A43537" w14:textId="77777777" w:rsidTr="00D46B87">
        <w:tc>
          <w:tcPr>
            <w:tcW w:w="1559" w:type="dxa"/>
            <w:shd w:val="clear" w:color="auto" w:fill="auto"/>
          </w:tcPr>
          <w:p w14:paraId="20EB7E4E" w14:textId="77777777" w:rsidR="00157336" w:rsidRDefault="00157336" w:rsidP="00D46B87">
            <w:pPr>
              <w:jc w:val="left"/>
              <w:rPr>
                <w:rFonts w:ascii="宋体" w:hAnsi="宋体"/>
                <w:snapToGrid w:val="0"/>
                <w:kern w:val="0"/>
              </w:rPr>
            </w:pPr>
            <w:r>
              <w:rPr>
                <w:rFonts w:ascii="宋体" w:hAnsi="宋体" w:hint="eastAsia"/>
                <w:snapToGrid w:val="0"/>
                <w:kern w:val="0"/>
              </w:rPr>
              <w:t>职业</w:t>
            </w:r>
            <w:r>
              <w:rPr>
                <w:rFonts w:ascii="宋体" w:hAnsi="宋体"/>
                <w:snapToGrid w:val="0"/>
                <w:kern w:val="0"/>
              </w:rPr>
              <w:t>类别</w:t>
            </w:r>
          </w:p>
        </w:tc>
        <w:tc>
          <w:tcPr>
            <w:tcW w:w="1701" w:type="dxa"/>
            <w:shd w:val="clear" w:color="auto" w:fill="auto"/>
          </w:tcPr>
          <w:p w14:paraId="055938CD" w14:textId="77777777" w:rsidR="00157336" w:rsidRDefault="00157336" w:rsidP="00D46B87">
            <w:pPr>
              <w:jc w:val="left"/>
              <w:rPr>
                <w:rFonts w:ascii="宋体" w:hAnsi="宋体"/>
                <w:snapToGrid w:val="0"/>
                <w:kern w:val="0"/>
              </w:rPr>
            </w:pPr>
            <w:r w:rsidRPr="00B540A2">
              <w:rPr>
                <w:rFonts w:ascii="宋体" w:hAnsi="宋体"/>
                <w:snapToGrid w:val="0"/>
                <w:kern w:val="0"/>
              </w:rPr>
              <w:t>OCCUPATION_CATEGORY</w:t>
            </w:r>
            <w:r>
              <w:rPr>
                <w:rFonts w:ascii="宋体" w:hAnsi="宋体"/>
                <w:snapToGrid w:val="0"/>
                <w:kern w:val="0"/>
              </w:rPr>
              <w:t>NAME</w:t>
            </w:r>
          </w:p>
        </w:tc>
        <w:tc>
          <w:tcPr>
            <w:tcW w:w="1134" w:type="dxa"/>
            <w:shd w:val="clear" w:color="auto" w:fill="auto"/>
          </w:tcPr>
          <w:p w14:paraId="4AE4C85E" w14:textId="77777777" w:rsidR="00157336" w:rsidRDefault="00157336" w:rsidP="00D46B8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5E7AB52" w14:textId="77777777" w:rsidR="00157336" w:rsidRPr="00736667" w:rsidRDefault="00157336" w:rsidP="00D46B87">
            <w:pPr>
              <w:jc w:val="left"/>
              <w:rPr>
                <w:rFonts w:ascii="宋体" w:hAnsi="宋体"/>
                <w:snapToGrid w:val="0"/>
                <w:kern w:val="0"/>
              </w:rPr>
            </w:pPr>
          </w:p>
        </w:tc>
      </w:tr>
      <w:tr w:rsidR="00157336" w:rsidRPr="00736667" w14:paraId="6B848E24" w14:textId="77777777" w:rsidTr="00D46B87">
        <w:tc>
          <w:tcPr>
            <w:tcW w:w="1559" w:type="dxa"/>
            <w:shd w:val="clear" w:color="auto" w:fill="auto"/>
          </w:tcPr>
          <w:p w14:paraId="10D0A1D7" w14:textId="0595D43B" w:rsidR="00157336" w:rsidRDefault="00157336" w:rsidP="00D46B87">
            <w:pPr>
              <w:jc w:val="left"/>
              <w:rPr>
                <w:rFonts w:ascii="宋体" w:hAnsi="宋体"/>
                <w:snapToGrid w:val="0"/>
                <w:kern w:val="0"/>
              </w:rPr>
            </w:pPr>
            <w:r>
              <w:rPr>
                <w:rFonts w:ascii="宋体" w:hAnsi="宋体" w:hint="eastAsia"/>
                <w:snapToGrid w:val="0"/>
                <w:kern w:val="0"/>
              </w:rPr>
              <w:t>归属渠道</w:t>
            </w:r>
            <w:r>
              <w:rPr>
                <w:rFonts w:ascii="宋体" w:hAnsi="宋体"/>
                <w:snapToGrid w:val="0"/>
                <w:kern w:val="0"/>
              </w:rPr>
              <w:t>人</w:t>
            </w:r>
          </w:p>
        </w:tc>
        <w:tc>
          <w:tcPr>
            <w:tcW w:w="1701" w:type="dxa"/>
            <w:shd w:val="clear" w:color="auto" w:fill="auto"/>
          </w:tcPr>
          <w:p w14:paraId="2EDD7445" w14:textId="77777777" w:rsidR="00157336" w:rsidRPr="00B540A2" w:rsidRDefault="00157336" w:rsidP="00D46B87">
            <w:pPr>
              <w:jc w:val="left"/>
              <w:rPr>
                <w:rFonts w:ascii="宋体" w:hAnsi="宋体"/>
                <w:snapToGrid w:val="0"/>
                <w:kern w:val="0"/>
              </w:rPr>
            </w:pPr>
          </w:p>
        </w:tc>
        <w:tc>
          <w:tcPr>
            <w:tcW w:w="1134" w:type="dxa"/>
            <w:shd w:val="clear" w:color="auto" w:fill="auto"/>
          </w:tcPr>
          <w:p w14:paraId="00C259A1" w14:textId="5E060A8B" w:rsidR="00157336" w:rsidRDefault="00157336" w:rsidP="00D46B8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AF531CE" w14:textId="77777777" w:rsidR="00157336" w:rsidRPr="00736667" w:rsidRDefault="00157336" w:rsidP="00D46B87">
            <w:pPr>
              <w:jc w:val="left"/>
              <w:rPr>
                <w:rFonts w:ascii="宋体" w:hAnsi="宋体"/>
                <w:snapToGrid w:val="0"/>
                <w:kern w:val="0"/>
              </w:rPr>
            </w:pPr>
          </w:p>
        </w:tc>
      </w:tr>
    </w:tbl>
    <w:p w14:paraId="5FE69BAD" w14:textId="77777777" w:rsidR="00157336" w:rsidRPr="00A9755C" w:rsidRDefault="00157336" w:rsidP="00157336">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p>
    <w:p w14:paraId="2CEF1DA1" w14:textId="77777777" w:rsidR="00157336" w:rsidRPr="00C56A4E" w:rsidRDefault="00157336" w:rsidP="00157336"/>
    <w:p w14:paraId="6C5084E6" w14:textId="77777777" w:rsidR="00157336" w:rsidRPr="00A52328" w:rsidRDefault="00157336" w:rsidP="00157336">
      <w:pPr>
        <w:pStyle w:val="5"/>
      </w:pPr>
      <w:r w:rsidRPr="00A52328">
        <w:rPr>
          <w:rFonts w:hint="eastAsia"/>
        </w:rPr>
        <w:t>输出</w:t>
      </w:r>
    </w:p>
    <w:p w14:paraId="5058E398" w14:textId="77777777" w:rsidR="00157336" w:rsidRPr="007F58D2" w:rsidRDefault="00157336" w:rsidP="00157336">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57336" w:rsidRPr="00736667" w14:paraId="6D1E7596" w14:textId="77777777" w:rsidTr="00D46B87">
        <w:tc>
          <w:tcPr>
            <w:tcW w:w="1559" w:type="dxa"/>
            <w:shd w:val="clear" w:color="auto" w:fill="E0E0E0"/>
          </w:tcPr>
          <w:p w14:paraId="7D20131C" w14:textId="77777777" w:rsidR="00157336" w:rsidRPr="00736667" w:rsidRDefault="00157336" w:rsidP="00D46B87">
            <w:pPr>
              <w:jc w:val="center"/>
              <w:rPr>
                <w:b/>
                <w:snapToGrid w:val="0"/>
                <w:kern w:val="0"/>
              </w:rPr>
            </w:pPr>
            <w:r w:rsidRPr="00736667">
              <w:rPr>
                <w:rFonts w:hint="eastAsia"/>
                <w:b/>
                <w:snapToGrid w:val="0"/>
                <w:kern w:val="0"/>
              </w:rPr>
              <w:lastRenderedPageBreak/>
              <w:t>输入要素</w:t>
            </w:r>
          </w:p>
        </w:tc>
        <w:tc>
          <w:tcPr>
            <w:tcW w:w="1701" w:type="dxa"/>
            <w:shd w:val="clear" w:color="auto" w:fill="E0E0E0"/>
          </w:tcPr>
          <w:p w14:paraId="528A11A8" w14:textId="77777777" w:rsidR="00157336" w:rsidRPr="00736667" w:rsidRDefault="00157336" w:rsidP="00D46B87">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5D436DF" w14:textId="77777777" w:rsidR="00157336" w:rsidRPr="00736667" w:rsidRDefault="00157336" w:rsidP="00D46B87">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949BE84" w14:textId="77777777" w:rsidR="00157336" w:rsidRPr="00736667" w:rsidRDefault="00157336" w:rsidP="00D46B87">
            <w:pPr>
              <w:jc w:val="center"/>
              <w:rPr>
                <w:b/>
                <w:snapToGrid w:val="0"/>
                <w:kern w:val="0"/>
              </w:rPr>
            </w:pPr>
            <w:r w:rsidRPr="00736667">
              <w:rPr>
                <w:rFonts w:hint="eastAsia"/>
                <w:b/>
                <w:snapToGrid w:val="0"/>
                <w:kern w:val="0"/>
              </w:rPr>
              <w:t>备注</w:t>
            </w:r>
          </w:p>
        </w:tc>
      </w:tr>
      <w:tr w:rsidR="00157336" w:rsidRPr="00736667" w14:paraId="014D44A1" w14:textId="77777777" w:rsidTr="00D46B87">
        <w:tc>
          <w:tcPr>
            <w:tcW w:w="1559" w:type="dxa"/>
            <w:shd w:val="clear" w:color="auto" w:fill="auto"/>
          </w:tcPr>
          <w:p w14:paraId="4491FF11" w14:textId="77777777" w:rsidR="00157336" w:rsidRPr="00736667" w:rsidRDefault="00157336" w:rsidP="00D46B87">
            <w:pPr>
              <w:jc w:val="left"/>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2FF30784" w14:textId="77777777" w:rsidR="00157336" w:rsidRPr="00736667" w:rsidRDefault="00157336" w:rsidP="00D46B87">
            <w:pPr>
              <w:jc w:val="left"/>
              <w:rPr>
                <w:rFonts w:ascii="宋体" w:hAnsi="宋体"/>
                <w:snapToGrid w:val="0"/>
                <w:kern w:val="0"/>
              </w:rPr>
            </w:pPr>
            <w:r>
              <w:rPr>
                <w:rFonts w:ascii="宋体" w:hAnsi="宋体"/>
                <w:snapToGrid w:val="0"/>
                <w:kern w:val="0"/>
              </w:rPr>
              <w:t>CODE</w:t>
            </w:r>
          </w:p>
        </w:tc>
        <w:tc>
          <w:tcPr>
            <w:tcW w:w="1134" w:type="dxa"/>
            <w:shd w:val="clear" w:color="auto" w:fill="auto"/>
          </w:tcPr>
          <w:p w14:paraId="197432B7" w14:textId="77777777" w:rsidR="00157336" w:rsidRPr="00736667" w:rsidRDefault="00157336" w:rsidP="00D46B87">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9CA4F34" w14:textId="77777777" w:rsidR="00157336" w:rsidRPr="00736667" w:rsidRDefault="00157336" w:rsidP="00D46B87">
            <w:pPr>
              <w:jc w:val="left"/>
              <w:rPr>
                <w:rFonts w:ascii="宋体" w:hAnsi="宋体"/>
                <w:snapToGrid w:val="0"/>
                <w:kern w:val="0"/>
              </w:rPr>
            </w:pPr>
          </w:p>
        </w:tc>
      </w:tr>
      <w:tr w:rsidR="00157336" w:rsidRPr="00736667" w14:paraId="7BDACA22" w14:textId="77777777" w:rsidTr="00D46B87">
        <w:tc>
          <w:tcPr>
            <w:tcW w:w="1559" w:type="dxa"/>
            <w:shd w:val="clear" w:color="auto" w:fill="auto"/>
          </w:tcPr>
          <w:p w14:paraId="0C4E7396" w14:textId="77777777" w:rsidR="00157336" w:rsidRPr="00736667" w:rsidRDefault="00157336" w:rsidP="00D46B87">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38B50395" w14:textId="77777777" w:rsidR="00157336" w:rsidRPr="00736667" w:rsidRDefault="00157336" w:rsidP="00D46B87">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357320D" w14:textId="77777777" w:rsidR="00157336" w:rsidRPr="00736667" w:rsidRDefault="00157336" w:rsidP="00D46B87">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1327E076" w14:textId="77777777" w:rsidR="00157336" w:rsidRPr="00736667" w:rsidRDefault="00157336" w:rsidP="00D46B87">
            <w:pPr>
              <w:jc w:val="left"/>
              <w:rPr>
                <w:rFonts w:ascii="宋体" w:hAnsi="宋体"/>
                <w:snapToGrid w:val="0"/>
                <w:kern w:val="0"/>
              </w:rPr>
            </w:pPr>
          </w:p>
        </w:tc>
      </w:tr>
    </w:tbl>
    <w:p w14:paraId="13896E32" w14:textId="77777777" w:rsidR="00157336" w:rsidRDefault="00157336" w:rsidP="00157336">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如果有错误建议直接返回协议体或者抛出异常</w:t>
      </w:r>
    </w:p>
    <w:p w14:paraId="4E2A5753" w14:textId="59C99AB7" w:rsidR="00157336" w:rsidRDefault="00157336" w:rsidP="00052773"/>
    <w:p w14:paraId="264140B7" w14:textId="3074E0AB" w:rsidR="00696410" w:rsidRDefault="00696410" w:rsidP="00052773"/>
    <w:p w14:paraId="67E3749A" w14:textId="0D9D6F1B" w:rsidR="00696410" w:rsidRPr="0082647F" w:rsidRDefault="00696410" w:rsidP="00696410">
      <w:pPr>
        <w:pStyle w:val="4"/>
      </w:pPr>
      <w:r>
        <w:rPr>
          <w:rFonts w:hint="eastAsia"/>
        </w:rPr>
        <w:t>客户修改</w:t>
      </w:r>
    </w:p>
    <w:p w14:paraId="1BFD305C" w14:textId="77777777" w:rsidR="00696410" w:rsidRDefault="00696410" w:rsidP="00696410">
      <w:pPr>
        <w:pStyle w:val="5"/>
      </w:pPr>
      <w:r>
        <w:rPr>
          <w:rFonts w:hint="eastAsia"/>
        </w:rPr>
        <w:t>功能</w:t>
      </w:r>
      <w:r>
        <w:t>描述</w:t>
      </w:r>
    </w:p>
    <w:p w14:paraId="5B34E8ED" w14:textId="2005C721" w:rsidR="00696410" w:rsidRPr="00A9755C" w:rsidRDefault="00696410" w:rsidP="00696410">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提供给管理端</w:t>
      </w:r>
      <w:r>
        <w:rPr>
          <w:rFonts w:ascii="宋体" w:hAnsi="宋体" w:hint="eastAsia"/>
          <w:kern w:val="0"/>
          <w:sz w:val="24"/>
          <w:szCs w:val="21"/>
        </w:rPr>
        <w:t>修改</w:t>
      </w:r>
      <w:r>
        <w:rPr>
          <w:rFonts w:ascii="宋体" w:hAnsi="宋体"/>
          <w:kern w:val="0"/>
          <w:sz w:val="24"/>
          <w:szCs w:val="21"/>
        </w:rPr>
        <w:t>客户的</w:t>
      </w:r>
      <w:r>
        <w:rPr>
          <w:rFonts w:ascii="宋体" w:hAnsi="宋体" w:hint="eastAsia"/>
          <w:kern w:val="0"/>
          <w:sz w:val="24"/>
          <w:szCs w:val="21"/>
        </w:rPr>
        <w:t>功能</w:t>
      </w:r>
      <w:r>
        <w:rPr>
          <w:rFonts w:ascii="宋体" w:hAnsi="宋体"/>
          <w:kern w:val="0"/>
          <w:sz w:val="24"/>
          <w:szCs w:val="21"/>
        </w:rPr>
        <w:tab/>
      </w:r>
    </w:p>
    <w:p w14:paraId="17D8AC15" w14:textId="77777777" w:rsidR="00696410" w:rsidRPr="00676A58" w:rsidRDefault="00696410" w:rsidP="00696410">
      <w:pPr>
        <w:pStyle w:val="5"/>
      </w:pPr>
      <w:r w:rsidRPr="00676A58">
        <w:rPr>
          <w:rFonts w:hint="eastAsia"/>
        </w:rPr>
        <w:t>处理流程</w:t>
      </w:r>
    </w:p>
    <w:p w14:paraId="6E4E6F41" w14:textId="77777777" w:rsidR="00696410" w:rsidRDefault="00696410" w:rsidP="00696410">
      <w:pPr>
        <w:rPr>
          <w:b/>
          <w:sz w:val="24"/>
          <w:szCs w:val="24"/>
        </w:rPr>
      </w:pPr>
    </w:p>
    <w:p w14:paraId="520EF158" w14:textId="77777777" w:rsidR="00696410" w:rsidRDefault="00696410">
      <w:pPr>
        <w:pStyle w:val="afb"/>
        <w:numPr>
          <w:ilvl w:val="0"/>
          <w:numId w:val="24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827" w:author="wangq" w:date="2017-08-21T17:25:00Z">
          <w:pPr>
            <w:pStyle w:val="afb"/>
            <w:numPr>
              <w:numId w:val="271"/>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输入</w:t>
      </w:r>
      <w:r>
        <w:rPr>
          <w:rFonts w:ascii="宋体" w:hAnsi="宋体" w:hint="eastAsia"/>
          <w:kern w:val="0"/>
          <w:sz w:val="24"/>
          <w:szCs w:val="21"/>
        </w:rPr>
        <w:t>各</w:t>
      </w:r>
      <w:r>
        <w:rPr>
          <w:rFonts w:ascii="宋体" w:hAnsi="宋体"/>
          <w:kern w:val="0"/>
          <w:sz w:val="24"/>
          <w:szCs w:val="21"/>
        </w:rPr>
        <w:t>项信息</w:t>
      </w:r>
      <w:r>
        <w:rPr>
          <w:rFonts w:ascii="宋体" w:hAnsi="宋体" w:hint="eastAsia"/>
          <w:kern w:val="0"/>
          <w:sz w:val="24"/>
          <w:szCs w:val="21"/>
        </w:rPr>
        <w:t>。</w:t>
      </w:r>
    </w:p>
    <w:p w14:paraId="224DA9FE" w14:textId="77777777" w:rsidR="00696410" w:rsidRPr="00F27462" w:rsidRDefault="00696410">
      <w:pPr>
        <w:pStyle w:val="afb"/>
        <w:numPr>
          <w:ilvl w:val="0"/>
          <w:numId w:val="241"/>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828" w:author="wangq" w:date="2017-08-21T17:25:00Z">
          <w:pPr>
            <w:pStyle w:val="afb"/>
            <w:numPr>
              <w:numId w:val="271"/>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调用微服务</w:t>
      </w:r>
      <w:r>
        <w:rPr>
          <w:rFonts w:ascii="宋体" w:hAnsi="宋体" w:hint="eastAsia"/>
          <w:kern w:val="0"/>
          <w:sz w:val="24"/>
          <w:szCs w:val="21"/>
        </w:rPr>
        <w:t>。</w:t>
      </w:r>
    </w:p>
    <w:p w14:paraId="187F33C4" w14:textId="77777777" w:rsidR="00696410" w:rsidRPr="00F9212D" w:rsidRDefault="00696410" w:rsidP="00696410">
      <w:pPr>
        <w:pStyle w:val="5"/>
      </w:pPr>
      <w:r w:rsidRPr="00F9212D">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696410" w:rsidRPr="00736667" w14:paraId="723CF9DF" w14:textId="77777777" w:rsidTr="00803A8D">
        <w:tc>
          <w:tcPr>
            <w:tcW w:w="1559" w:type="dxa"/>
            <w:shd w:val="clear" w:color="auto" w:fill="E0E0E0"/>
          </w:tcPr>
          <w:p w14:paraId="62F1AC69" w14:textId="77777777" w:rsidR="00696410" w:rsidRPr="00736667" w:rsidRDefault="00696410" w:rsidP="00803A8D">
            <w:pPr>
              <w:jc w:val="center"/>
              <w:rPr>
                <w:b/>
                <w:snapToGrid w:val="0"/>
                <w:kern w:val="0"/>
              </w:rPr>
            </w:pPr>
            <w:r w:rsidRPr="00736667">
              <w:rPr>
                <w:rFonts w:hint="eastAsia"/>
                <w:b/>
                <w:snapToGrid w:val="0"/>
                <w:kern w:val="0"/>
              </w:rPr>
              <w:t>输入要素</w:t>
            </w:r>
          </w:p>
        </w:tc>
        <w:tc>
          <w:tcPr>
            <w:tcW w:w="1701" w:type="dxa"/>
            <w:shd w:val="clear" w:color="auto" w:fill="E0E0E0"/>
          </w:tcPr>
          <w:p w14:paraId="6C70198D" w14:textId="77777777" w:rsidR="00696410" w:rsidRPr="00736667" w:rsidRDefault="00696410" w:rsidP="00803A8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3911529" w14:textId="77777777" w:rsidR="00696410" w:rsidRPr="00736667" w:rsidRDefault="00696410" w:rsidP="00803A8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FE57EC5" w14:textId="77777777" w:rsidR="00696410" w:rsidRPr="00736667" w:rsidRDefault="00696410" w:rsidP="00803A8D">
            <w:pPr>
              <w:jc w:val="center"/>
              <w:rPr>
                <w:b/>
                <w:snapToGrid w:val="0"/>
                <w:kern w:val="0"/>
              </w:rPr>
            </w:pPr>
            <w:r w:rsidRPr="00736667">
              <w:rPr>
                <w:rFonts w:hint="eastAsia"/>
                <w:b/>
                <w:snapToGrid w:val="0"/>
                <w:kern w:val="0"/>
              </w:rPr>
              <w:t>备注</w:t>
            </w:r>
          </w:p>
        </w:tc>
      </w:tr>
      <w:tr w:rsidR="00696410" w:rsidRPr="00736667" w14:paraId="0F566DDA" w14:textId="77777777" w:rsidTr="00803A8D">
        <w:tc>
          <w:tcPr>
            <w:tcW w:w="1559" w:type="dxa"/>
            <w:shd w:val="clear" w:color="auto" w:fill="auto"/>
          </w:tcPr>
          <w:p w14:paraId="284AC398" w14:textId="23DD1A0C" w:rsidR="00696410" w:rsidRDefault="00696410" w:rsidP="00803A8D">
            <w:pPr>
              <w:jc w:val="left"/>
              <w:rPr>
                <w:rFonts w:ascii="宋体" w:hAnsi="宋体"/>
                <w:snapToGrid w:val="0"/>
                <w:kern w:val="0"/>
              </w:rPr>
            </w:pPr>
            <w:r>
              <w:rPr>
                <w:rFonts w:ascii="宋体" w:hAnsi="宋体" w:hint="eastAsia"/>
                <w:snapToGrid w:val="0"/>
                <w:kern w:val="0"/>
              </w:rPr>
              <w:t>客户唯一</w:t>
            </w:r>
            <w:r>
              <w:rPr>
                <w:rFonts w:ascii="宋体" w:hAnsi="宋体"/>
                <w:snapToGrid w:val="0"/>
                <w:kern w:val="0"/>
              </w:rPr>
              <w:t>标识</w:t>
            </w:r>
          </w:p>
        </w:tc>
        <w:tc>
          <w:tcPr>
            <w:tcW w:w="1701" w:type="dxa"/>
            <w:shd w:val="clear" w:color="auto" w:fill="auto"/>
          </w:tcPr>
          <w:p w14:paraId="573E6121" w14:textId="48A22C0E" w:rsidR="00696410" w:rsidRDefault="00696410" w:rsidP="00803A8D">
            <w:pPr>
              <w:jc w:val="left"/>
              <w:rPr>
                <w:rFonts w:ascii="宋体" w:hAnsi="宋体"/>
                <w:snapToGrid w:val="0"/>
                <w:kern w:val="0"/>
              </w:rPr>
            </w:pPr>
          </w:p>
        </w:tc>
        <w:tc>
          <w:tcPr>
            <w:tcW w:w="1134" w:type="dxa"/>
            <w:shd w:val="clear" w:color="auto" w:fill="auto"/>
          </w:tcPr>
          <w:p w14:paraId="0F2110B3" w14:textId="77777777" w:rsidR="00696410" w:rsidRDefault="00696410" w:rsidP="00803A8D">
            <w:pPr>
              <w:jc w:val="left"/>
              <w:rPr>
                <w:rFonts w:ascii="宋体" w:hAnsi="宋体"/>
                <w:snapToGrid w:val="0"/>
                <w:kern w:val="0"/>
              </w:rPr>
            </w:pPr>
            <w:r>
              <w:rPr>
                <w:rFonts w:ascii="宋体" w:hAnsi="宋体"/>
                <w:snapToGrid w:val="0"/>
                <w:kern w:val="0"/>
              </w:rPr>
              <w:t>Y</w:t>
            </w:r>
          </w:p>
        </w:tc>
        <w:tc>
          <w:tcPr>
            <w:tcW w:w="3119" w:type="dxa"/>
            <w:shd w:val="clear" w:color="auto" w:fill="auto"/>
          </w:tcPr>
          <w:p w14:paraId="028A511D" w14:textId="77777777" w:rsidR="00696410" w:rsidRPr="00736667" w:rsidRDefault="00696410" w:rsidP="00803A8D">
            <w:pPr>
              <w:jc w:val="left"/>
              <w:rPr>
                <w:rFonts w:ascii="宋体" w:hAnsi="宋体"/>
                <w:snapToGrid w:val="0"/>
                <w:kern w:val="0"/>
              </w:rPr>
            </w:pPr>
          </w:p>
        </w:tc>
      </w:tr>
      <w:tr w:rsidR="00696410" w:rsidRPr="00736667" w14:paraId="70A05A06" w14:textId="77777777" w:rsidTr="00803A8D">
        <w:tc>
          <w:tcPr>
            <w:tcW w:w="1559" w:type="dxa"/>
            <w:shd w:val="clear" w:color="auto" w:fill="auto"/>
          </w:tcPr>
          <w:p w14:paraId="36422FDD" w14:textId="77777777" w:rsidR="00696410" w:rsidRDefault="00696410" w:rsidP="00803A8D">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701" w:type="dxa"/>
            <w:shd w:val="clear" w:color="auto" w:fill="auto"/>
          </w:tcPr>
          <w:p w14:paraId="2432F014" w14:textId="77777777" w:rsidR="00696410" w:rsidRDefault="00696410" w:rsidP="00803A8D">
            <w:pPr>
              <w:jc w:val="left"/>
              <w:rPr>
                <w:rFonts w:ascii="宋体" w:hAnsi="宋体"/>
                <w:snapToGrid w:val="0"/>
                <w:kern w:val="0"/>
              </w:rPr>
            </w:pPr>
            <w:r w:rsidRPr="00B540A2">
              <w:rPr>
                <w:rFonts w:ascii="宋体" w:hAnsi="宋体"/>
                <w:snapToGrid w:val="0"/>
                <w:kern w:val="0"/>
              </w:rPr>
              <w:t>CUST_NAME</w:t>
            </w:r>
          </w:p>
        </w:tc>
        <w:tc>
          <w:tcPr>
            <w:tcW w:w="1134" w:type="dxa"/>
            <w:shd w:val="clear" w:color="auto" w:fill="auto"/>
          </w:tcPr>
          <w:p w14:paraId="5130EAFC" w14:textId="77777777" w:rsidR="00696410" w:rsidRDefault="00696410" w:rsidP="00803A8D">
            <w:pPr>
              <w:jc w:val="left"/>
              <w:rPr>
                <w:rFonts w:ascii="宋体" w:hAnsi="宋体"/>
                <w:snapToGrid w:val="0"/>
                <w:kern w:val="0"/>
              </w:rPr>
            </w:pPr>
            <w:r>
              <w:rPr>
                <w:rFonts w:ascii="宋体" w:hAnsi="宋体"/>
                <w:snapToGrid w:val="0"/>
                <w:kern w:val="0"/>
              </w:rPr>
              <w:t>Y</w:t>
            </w:r>
          </w:p>
        </w:tc>
        <w:tc>
          <w:tcPr>
            <w:tcW w:w="3119" w:type="dxa"/>
            <w:shd w:val="clear" w:color="auto" w:fill="auto"/>
          </w:tcPr>
          <w:p w14:paraId="5CB39678" w14:textId="77777777" w:rsidR="00696410" w:rsidRPr="00736667" w:rsidRDefault="00696410" w:rsidP="00803A8D">
            <w:pPr>
              <w:jc w:val="left"/>
              <w:rPr>
                <w:rFonts w:ascii="宋体" w:hAnsi="宋体"/>
                <w:snapToGrid w:val="0"/>
                <w:kern w:val="0"/>
              </w:rPr>
            </w:pPr>
          </w:p>
        </w:tc>
      </w:tr>
      <w:tr w:rsidR="00696410" w:rsidRPr="00736667" w14:paraId="68C3E644" w14:textId="77777777" w:rsidTr="00803A8D">
        <w:tc>
          <w:tcPr>
            <w:tcW w:w="1559" w:type="dxa"/>
            <w:shd w:val="clear" w:color="auto" w:fill="auto"/>
          </w:tcPr>
          <w:p w14:paraId="01C0ED0A" w14:textId="77777777" w:rsidR="00696410" w:rsidRDefault="00696410" w:rsidP="00803A8D">
            <w:pPr>
              <w:jc w:val="left"/>
              <w:rPr>
                <w:rFonts w:ascii="宋体" w:hAnsi="宋体"/>
                <w:snapToGrid w:val="0"/>
                <w:kern w:val="0"/>
              </w:rPr>
            </w:pPr>
            <w:r>
              <w:rPr>
                <w:rFonts w:ascii="宋体" w:hAnsi="宋体" w:hint="eastAsia"/>
                <w:snapToGrid w:val="0"/>
                <w:kern w:val="0"/>
              </w:rPr>
              <w:t>联系</w:t>
            </w:r>
            <w:r>
              <w:rPr>
                <w:rFonts w:ascii="宋体" w:hAnsi="宋体"/>
                <w:snapToGrid w:val="0"/>
                <w:kern w:val="0"/>
              </w:rPr>
              <w:t>方式</w:t>
            </w:r>
          </w:p>
        </w:tc>
        <w:tc>
          <w:tcPr>
            <w:tcW w:w="1701" w:type="dxa"/>
            <w:shd w:val="clear" w:color="auto" w:fill="auto"/>
          </w:tcPr>
          <w:p w14:paraId="61523C86" w14:textId="77777777" w:rsidR="00696410" w:rsidRDefault="00696410" w:rsidP="00803A8D">
            <w:pPr>
              <w:jc w:val="left"/>
              <w:rPr>
                <w:rFonts w:ascii="宋体" w:hAnsi="宋体"/>
                <w:snapToGrid w:val="0"/>
                <w:kern w:val="0"/>
              </w:rPr>
            </w:pPr>
          </w:p>
        </w:tc>
        <w:tc>
          <w:tcPr>
            <w:tcW w:w="1134" w:type="dxa"/>
            <w:shd w:val="clear" w:color="auto" w:fill="auto"/>
          </w:tcPr>
          <w:p w14:paraId="2AE8BABF" w14:textId="77777777" w:rsidR="00696410" w:rsidRDefault="00696410" w:rsidP="00803A8D">
            <w:pPr>
              <w:jc w:val="left"/>
              <w:rPr>
                <w:rFonts w:ascii="宋体" w:hAnsi="宋体"/>
                <w:snapToGrid w:val="0"/>
                <w:kern w:val="0"/>
              </w:rPr>
            </w:pPr>
            <w:r>
              <w:rPr>
                <w:rFonts w:ascii="宋体" w:hAnsi="宋体"/>
                <w:snapToGrid w:val="0"/>
                <w:kern w:val="0"/>
              </w:rPr>
              <w:t>Y</w:t>
            </w:r>
          </w:p>
        </w:tc>
        <w:tc>
          <w:tcPr>
            <w:tcW w:w="3119" w:type="dxa"/>
            <w:shd w:val="clear" w:color="auto" w:fill="auto"/>
          </w:tcPr>
          <w:p w14:paraId="3D51089B" w14:textId="77777777" w:rsidR="00696410" w:rsidRPr="00736667" w:rsidRDefault="00696410" w:rsidP="00803A8D">
            <w:pPr>
              <w:jc w:val="left"/>
              <w:rPr>
                <w:rFonts w:ascii="宋体" w:hAnsi="宋体"/>
                <w:snapToGrid w:val="0"/>
                <w:kern w:val="0"/>
              </w:rPr>
            </w:pPr>
          </w:p>
        </w:tc>
      </w:tr>
      <w:tr w:rsidR="00696410" w:rsidRPr="00736667" w14:paraId="3B27FB81" w14:textId="77777777" w:rsidTr="00803A8D">
        <w:tc>
          <w:tcPr>
            <w:tcW w:w="1559" w:type="dxa"/>
            <w:shd w:val="clear" w:color="auto" w:fill="auto"/>
          </w:tcPr>
          <w:p w14:paraId="3E65B53D" w14:textId="77777777" w:rsidR="00696410" w:rsidRDefault="00696410" w:rsidP="00803A8D">
            <w:pPr>
              <w:jc w:val="left"/>
              <w:rPr>
                <w:rFonts w:ascii="宋体" w:hAnsi="宋体"/>
                <w:snapToGrid w:val="0"/>
                <w:kern w:val="0"/>
              </w:rPr>
            </w:pPr>
            <w:r>
              <w:rPr>
                <w:rFonts w:ascii="宋体" w:hAnsi="宋体" w:hint="eastAsia"/>
                <w:snapToGrid w:val="0"/>
                <w:kern w:val="0"/>
              </w:rPr>
              <w:t>客户</w:t>
            </w:r>
            <w:r>
              <w:rPr>
                <w:rFonts w:ascii="宋体" w:hAnsi="宋体"/>
                <w:snapToGrid w:val="0"/>
                <w:kern w:val="0"/>
              </w:rPr>
              <w:t>地址</w:t>
            </w:r>
          </w:p>
        </w:tc>
        <w:tc>
          <w:tcPr>
            <w:tcW w:w="1701" w:type="dxa"/>
            <w:shd w:val="clear" w:color="auto" w:fill="auto"/>
          </w:tcPr>
          <w:p w14:paraId="5EE6CCA2" w14:textId="77777777" w:rsidR="00696410" w:rsidRDefault="00696410" w:rsidP="00803A8D">
            <w:pPr>
              <w:jc w:val="left"/>
              <w:rPr>
                <w:rFonts w:ascii="宋体" w:hAnsi="宋体"/>
                <w:snapToGrid w:val="0"/>
                <w:kern w:val="0"/>
              </w:rPr>
            </w:pPr>
          </w:p>
        </w:tc>
        <w:tc>
          <w:tcPr>
            <w:tcW w:w="1134" w:type="dxa"/>
            <w:shd w:val="clear" w:color="auto" w:fill="auto"/>
          </w:tcPr>
          <w:p w14:paraId="57455D22" w14:textId="77777777" w:rsidR="00696410" w:rsidRDefault="00696410" w:rsidP="00803A8D">
            <w:pPr>
              <w:jc w:val="left"/>
              <w:rPr>
                <w:rFonts w:ascii="宋体" w:hAnsi="宋体"/>
                <w:snapToGrid w:val="0"/>
                <w:kern w:val="0"/>
              </w:rPr>
            </w:pPr>
            <w:r>
              <w:rPr>
                <w:rFonts w:ascii="宋体" w:hAnsi="宋体"/>
                <w:snapToGrid w:val="0"/>
                <w:kern w:val="0"/>
              </w:rPr>
              <w:t>N</w:t>
            </w:r>
          </w:p>
        </w:tc>
        <w:tc>
          <w:tcPr>
            <w:tcW w:w="3119" w:type="dxa"/>
            <w:shd w:val="clear" w:color="auto" w:fill="auto"/>
          </w:tcPr>
          <w:p w14:paraId="1B12CBFA" w14:textId="77777777" w:rsidR="00696410" w:rsidRPr="00736667" w:rsidRDefault="00696410" w:rsidP="00803A8D">
            <w:pPr>
              <w:jc w:val="left"/>
              <w:rPr>
                <w:rFonts w:ascii="宋体" w:hAnsi="宋体"/>
                <w:snapToGrid w:val="0"/>
                <w:kern w:val="0"/>
              </w:rPr>
            </w:pPr>
          </w:p>
        </w:tc>
      </w:tr>
      <w:tr w:rsidR="00696410" w:rsidRPr="00736667" w14:paraId="075F2281" w14:textId="77777777" w:rsidTr="00803A8D">
        <w:tc>
          <w:tcPr>
            <w:tcW w:w="1559" w:type="dxa"/>
            <w:shd w:val="clear" w:color="auto" w:fill="auto"/>
          </w:tcPr>
          <w:p w14:paraId="07E85ADC" w14:textId="77777777" w:rsidR="00696410" w:rsidRDefault="00696410" w:rsidP="00803A8D">
            <w:pPr>
              <w:jc w:val="left"/>
              <w:rPr>
                <w:rFonts w:ascii="宋体" w:hAnsi="宋体"/>
                <w:snapToGrid w:val="0"/>
                <w:kern w:val="0"/>
              </w:rPr>
            </w:pPr>
            <w:r>
              <w:rPr>
                <w:rFonts w:ascii="宋体" w:hAnsi="宋体" w:hint="eastAsia"/>
                <w:snapToGrid w:val="0"/>
                <w:kern w:val="0"/>
              </w:rPr>
              <w:t>证件</w:t>
            </w:r>
            <w:r>
              <w:rPr>
                <w:rFonts w:ascii="宋体" w:hAnsi="宋体"/>
                <w:snapToGrid w:val="0"/>
                <w:kern w:val="0"/>
              </w:rPr>
              <w:t>号码</w:t>
            </w:r>
          </w:p>
        </w:tc>
        <w:tc>
          <w:tcPr>
            <w:tcW w:w="1701" w:type="dxa"/>
            <w:shd w:val="clear" w:color="auto" w:fill="auto"/>
          </w:tcPr>
          <w:p w14:paraId="77F258F9" w14:textId="77777777" w:rsidR="00696410" w:rsidRDefault="00696410" w:rsidP="00803A8D">
            <w:pPr>
              <w:jc w:val="left"/>
              <w:rPr>
                <w:rFonts w:ascii="宋体" w:hAnsi="宋体"/>
                <w:snapToGrid w:val="0"/>
                <w:kern w:val="0"/>
              </w:rPr>
            </w:pPr>
            <w:r w:rsidRPr="00B540A2">
              <w:rPr>
                <w:rFonts w:ascii="宋体" w:hAnsi="宋体"/>
                <w:snapToGrid w:val="0"/>
                <w:kern w:val="0"/>
              </w:rPr>
              <w:t>ID_CARD_NO</w:t>
            </w:r>
          </w:p>
        </w:tc>
        <w:tc>
          <w:tcPr>
            <w:tcW w:w="1134" w:type="dxa"/>
            <w:shd w:val="clear" w:color="auto" w:fill="auto"/>
          </w:tcPr>
          <w:p w14:paraId="274C4B5C" w14:textId="77777777" w:rsidR="00696410" w:rsidRDefault="00696410" w:rsidP="00803A8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4F3C87D" w14:textId="77777777" w:rsidR="00696410" w:rsidRPr="00736667" w:rsidRDefault="00696410" w:rsidP="00803A8D">
            <w:pPr>
              <w:jc w:val="left"/>
              <w:rPr>
                <w:rFonts w:ascii="宋体" w:hAnsi="宋体"/>
                <w:snapToGrid w:val="0"/>
                <w:kern w:val="0"/>
              </w:rPr>
            </w:pPr>
          </w:p>
        </w:tc>
      </w:tr>
      <w:tr w:rsidR="00696410" w:rsidRPr="00736667" w14:paraId="0C675BA9" w14:textId="77777777" w:rsidTr="00803A8D">
        <w:tc>
          <w:tcPr>
            <w:tcW w:w="1559" w:type="dxa"/>
            <w:shd w:val="clear" w:color="auto" w:fill="auto"/>
          </w:tcPr>
          <w:p w14:paraId="67BB6017" w14:textId="77777777" w:rsidR="00696410" w:rsidRDefault="00696410" w:rsidP="00803A8D">
            <w:pPr>
              <w:jc w:val="left"/>
              <w:rPr>
                <w:rFonts w:ascii="宋体" w:hAnsi="宋体"/>
                <w:snapToGrid w:val="0"/>
                <w:kern w:val="0"/>
              </w:rPr>
            </w:pPr>
            <w:r>
              <w:rPr>
                <w:rFonts w:ascii="宋体" w:hAnsi="宋体" w:hint="eastAsia"/>
                <w:snapToGrid w:val="0"/>
                <w:kern w:val="0"/>
              </w:rPr>
              <w:t>婚姻</w:t>
            </w:r>
            <w:r>
              <w:rPr>
                <w:rFonts w:ascii="宋体" w:hAnsi="宋体"/>
                <w:snapToGrid w:val="0"/>
                <w:kern w:val="0"/>
              </w:rPr>
              <w:t>状况</w:t>
            </w:r>
          </w:p>
        </w:tc>
        <w:tc>
          <w:tcPr>
            <w:tcW w:w="1701" w:type="dxa"/>
            <w:shd w:val="clear" w:color="auto" w:fill="auto"/>
          </w:tcPr>
          <w:p w14:paraId="1A623929" w14:textId="77777777" w:rsidR="00696410" w:rsidRDefault="00696410" w:rsidP="00803A8D">
            <w:pPr>
              <w:jc w:val="left"/>
              <w:rPr>
                <w:rFonts w:ascii="宋体" w:hAnsi="宋体"/>
                <w:snapToGrid w:val="0"/>
                <w:kern w:val="0"/>
              </w:rPr>
            </w:pPr>
            <w:r w:rsidRPr="00B540A2">
              <w:rPr>
                <w:rFonts w:ascii="宋体" w:hAnsi="宋体"/>
                <w:snapToGrid w:val="0"/>
                <w:kern w:val="0"/>
              </w:rPr>
              <w:t>ID_CARD_NO</w:t>
            </w:r>
            <w:r>
              <w:rPr>
                <w:rFonts w:ascii="宋体" w:hAnsi="宋体"/>
                <w:snapToGrid w:val="0"/>
                <w:kern w:val="0"/>
              </w:rPr>
              <w:t>NAME</w:t>
            </w:r>
          </w:p>
        </w:tc>
        <w:tc>
          <w:tcPr>
            <w:tcW w:w="1134" w:type="dxa"/>
            <w:shd w:val="clear" w:color="auto" w:fill="auto"/>
          </w:tcPr>
          <w:p w14:paraId="45379576" w14:textId="77777777" w:rsidR="00696410" w:rsidRDefault="00696410" w:rsidP="00803A8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06DB938" w14:textId="77777777" w:rsidR="00696410" w:rsidRPr="00736667" w:rsidRDefault="00696410" w:rsidP="00803A8D">
            <w:pPr>
              <w:jc w:val="left"/>
              <w:rPr>
                <w:rFonts w:ascii="宋体" w:hAnsi="宋体"/>
                <w:snapToGrid w:val="0"/>
                <w:kern w:val="0"/>
              </w:rPr>
            </w:pPr>
          </w:p>
        </w:tc>
      </w:tr>
      <w:tr w:rsidR="00696410" w:rsidRPr="00736667" w14:paraId="1CE7C0DC" w14:textId="77777777" w:rsidTr="00803A8D">
        <w:tc>
          <w:tcPr>
            <w:tcW w:w="1559" w:type="dxa"/>
            <w:shd w:val="clear" w:color="auto" w:fill="auto"/>
          </w:tcPr>
          <w:p w14:paraId="74340C5A" w14:textId="77777777" w:rsidR="00696410" w:rsidRDefault="00696410" w:rsidP="00803A8D">
            <w:pPr>
              <w:jc w:val="left"/>
              <w:rPr>
                <w:rFonts w:ascii="宋体" w:hAnsi="宋体"/>
                <w:snapToGrid w:val="0"/>
                <w:kern w:val="0"/>
              </w:rPr>
            </w:pPr>
            <w:r>
              <w:rPr>
                <w:rFonts w:ascii="宋体" w:hAnsi="宋体" w:hint="eastAsia"/>
                <w:snapToGrid w:val="0"/>
                <w:kern w:val="0"/>
              </w:rPr>
              <w:t>职业</w:t>
            </w:r>
            <w:r>
              <w:rPr>
                <w:rFonts w:ascii="宋体" w:hAnsi="宋体"/>
                <w:snapToGrid w:val="0"/>
                <w:kern w:val="0"/>
              </w:rPr>
              <w:t>类别</w:t>
            </w:r>
          </w:p>
        </w:tc>
        <w:tc>
          <w:tcPr>
            <w:tcW w:w="1701" w:type="dxa"/>
            <w:shd w:val="clear" w:color="auto" w:fill="auto"/>
          </w:tcPr>
          <w:p w14:paraId="0BCAD99D" w14:textId="77777777" w:rsidR="00696410" w:rsidRDefault="00696410" w:rsidP="00803A8D">
            <w:pPr>
              <w:jc w:val="left"/>
              <w:rPr>
                <w:rFonts w:ascii="宋体" w:hAnsi="宋体"/>
                <w:snapToGrid w:val="0"/>
                <w:kern w:val="0"/>
              </w:rPr>
            </w:pPr>
            <w:r w:rsidRPr="00B540A2">
              <w:rPr>
                <w:rFonts w:ascii="宋体" w:hAnsi="宋体"/>
                <w:snapToGrid w:val="0"/>
                <w:kern w:val="0"/>
              </w:rPr>
              <w:t>OCCUPATION_CATEGORY</w:t>
            </w:r>
            <w:r>
              <w:rPr>
                <w:rFonts w:ascii="宋体" w:hAnsi="宋体"/>
                <w:snapToGrid w:val="0"/>
                <w:kern w:val="0"/>
              </w:rPr>
              <w:t>NAME</w:t>
            </w:r>
          </w:p>
        </w:tc>
        <w:tc>
          <w:tcPr>
            <w:tcW w:w="1134" w:type="dxa"/>
            <w:shd w:val="clear" w:color="auto" w:fill="auto"/>
          </w:tcPr>
          <w:p w14:paraId="000B101D" w14:textId="77777777" w:rsidR="00696410" w:rsidRDefault="00696410" w:rsidP="00803A8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375E53A" w14:textId="77777777" w:rsidR="00696410" w:rsidRPr="00736667" w:rsidRDefault="00696410" w:rsidP="00803A8D">
            <w:pPr>
              <w:jc w:val="left"/>
              <w:rPr>
                <w:rFonts w:ascii="宋体" w:hAnsi="宋体"/>
                <w:snapToGrid w:val="0"/>
                <w:kern w:val="0"/>
              </w:rPr>
            </w:pPr>
          </w:p>
        </w:tc>
      </w:tr>
      <w:tr w:rsidR="00696410" w:rsidRPr="00736667" w14:paraId="136ADD25" w14:textId="77777777" w:rsidTr="00803A8D">
        <w:tc>
          <w:tcPr>
            <w:tcW w:w="1559" w:type="dxa"/>
            <w:shd w:val="clear" w:color="auto" w:fill="auto"/>
          </w:tcPr>
          <w:p w14:paraId="01DE706C" w14:textId="77777777" w:rsidR="00696410" w:rsidRDefault="00696410" w:rsidP="00803A8D">
            <w:pPr>
              <w:jc w:val="left"/>
              <w:rPr>
                <w:rFonts w:ascii="宋体" w:hAnsi="宋体"/>
                <w:snapToGrid w:val="0"/>
                <w:kern w:val="0"/>
              </w:rPr>
            </w:pPr>
            <w:r>
              <w:rPr>
                <w:rFonts w:ascii="宋体" w:hAnsi="宋体" w:hint="eastAsia"/>
                <w:snapToGrid w:val="0"/>
                <w:kern w:val="0"/>
              </w:rPr>
              <w:t>归属渠道</w:t>
            </w:r>
            <w:r>
              <w:rPr>
                <w:rFonts w:ascii="宋体" w:hAnsi="宋体"/>
                <w:snapToGrid w:val="0"/>
                <w:kern w:val="0"/>
              </w:rPr>
              <w:t>人</w:t>
            </w:r>
          </w:p>
        </w:tc>
        <w:tc>
          <w:tcPr>
            <w:tcW w:w="1701" w:type="dxa"/>
            <w:shd w:val="clear" w:color="auto" w:fill="auto"/>
          </w:tcPr>
          <w:p w14:paraId="4D8B9110" w14:textId="77777777" w:rsidR="00696410" w:rsidRPr="00B540A2" w:rsidRDefault="00696410" w:rsidP="00803A8D">
            <w:pPr>
              <w:jc w:val="left"/>
              <w:rPr>
                <w:rFonts w:ascii="宋体" w:hAnsi="宋体"/>
                <w:snapToGrid w:val="0"/>
                <w:kern w:val="0"/>
              </w:rPr>
            </w:pPr>
          </w:p>
        </w:tc>
        <w:tc>
          <w:tcPr>
            <w:tcW w:w="1134" w:type="dxa"/>
            <w:shd w:val="clear" w:color="auto" w:fill="auto"/>
          </w:tcPr>
          <w:p w14:paraId="7E48E4A2" w14:textId="77777777" w:rsidR="00696410" w:rsidRDefault="00696410" w:rsidP="00803A8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D78192E" w14:textId="77777777" w:rsidR="00696410" w:rsidRPr="00736667" w:rsidRDefault="00696410" w:rsidP="00803A8D">
            <w:pPr>
              <w:jc w:val="left"/>
              <w:rPr>
                <w:rFonts w:ascii="宋体" w:hAnsi="宋体"/>
                <w:snapToGrid w:val="0"/>
                <w:kern w:val="0"/>
              </w:rPr>
            </w:pPr>
          </w:p>
        </w:tc>
      </w:tr>
    </w:tbl>
    <w:p w14:paraId="2D4BB196" w14:textId="24287B07" w:rsidR="00696410" w:rsidRPr="00C56A4E" w:rsidRDefault="00696410" w:rsidP="00696410"/>
    <w:p w14:paraId="4BE89F4F" w14:textId="77777777" w:rsidR="00696410" w:rsidRPr="00A52328" w:rsidRDefault="00696410" w:rsidP="00696410">
      <w:pPr>
        <w:pStyle w:val="5"/>
      </w:pPr>
      <w:r w:rsidRPr="00A52328">
        <w:rPr>
          <w:rFonts w:hint="eastAsia"/>
        </w:rPr>
        <w:t>输出</w:t>
      </w:r>
    </w:p>
    <w:p w14:paraId="36346F0B" w14:textId="77777777" w:rsidR="00696410" w:rsidRPr="007F58D2" w:rsidRDefault="00696410" w:rsidP="00696410">
      <w:r>
        <w:rPr>
          <w:rFonts w:hint="eastAsia"/>
        </w:rPr>
        <w:t xml:space="preserve"> </w:t>
      </w:r>
      <w:r>
        <w:t xml:space="preserve">     </w:t>
      </w:r>
      <w:r>
        <w:rPr>
          <w:rFonts w:hint="eastAsia"/>
        </w:rPr>
        <w:t xml:space="preserve"> </w:t>
      </w:r>
      <w:r>
        <w:rPr>
          <w:rFonts w:hint="eastAsia"/>
        </w:rPr>
        <w:t>由整体协议返回以下格式数据</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696410" w:rsidRPr="00736667" w14:paraId="2A989561" w14:textId="77777777" w:rsidTr="00803A8D">
        <w:tc>
          <w:tcPr>
            <w:tcW w:w="1559" w:type="dxa"/>
            <w:shd w:val="clear" w:color="auto" w:fill="E0E0E0"/>
          </w:tcPr>
          <w:p w14:paraId="1494CE91" w14:textId="77777777" w:rsidR="00696410" w:rsidRPr="00736667" w:rsidRDefault="00696410" w:rsidP="00803A8D">
            <w:pPr>
              <w:jc w:val="center"/>
              <w:rPr>
                <w:b/>
                <w:snapToGrid w:val="0"/>
                <w:kern w:val="0"/>
              </w:rPr>
            </w:pPr>
            <w:r w:rsidRPr="00736667">
              <w:rPr>
                <w:rFonts w:hint="eastAsia"/>
                <w:b/>
                <w:snapToGrid w:val="0"/>
                <w:kern w:val="0"/>
              </w:rPr>
              <w:t>输入要素</w:t>
            </w:r>
          </w:p>
        </w:tc>
        <w:tc>
          <w:tcPr>
            <w:tcW w:w="1701" w:type="dxa"/>
            <w:shd w:val="clear" w:color="auto" w:fill="E0E0E0"/>
          </w:tcPr>
          <w:p w14:paraId="2BC554CA" w14:textId="77777777" w:rsidR="00696410" w:rsidRPr="00736667" w:rsidRDefault="00696410" w:rsidP="00803A8D">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C528121" w14:textId="77777777" w:rsidR="00696410" w:rsidRPr="00736667" w:rsidRDefault="00696410" w:rsidP="00803A8D">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430AE3A" w14:textId="77777777" w:rsidR="00696410" w:rsidRPr="00736667" w:rsidRDefault="00696410" w:rsidP="00803A8D">
            <w:pPr>
              <w:jc w:val="center"/>
              <w:rPr>
                <w:b/>
                <w:snapToGrid w:val="0"/>
                <w:kern w:val="0"/>
              </w:rPr>
            </w:pPr>
            <w:r w:rsidRPr="00736667">
              <w:rPr>
                <w:rFonts w:hint="eastAsia"/>
                <w:b/>
                <w:snapToGrid w:val="0"/>
                <w:kern w:val="0"/>
              </w:rPr>
              <w:t>备注</w:t>
            </w:r>
          </w:p>
        </w:tc>
      </w:tr>
      <w:tr w:rsidR="00696410" w:rsidRPr="00736667" w14:paraId="71B9D037" w14:textId="77777777" w:rsidTr="00803A8D">
        <w:tc>
          <w:tcPr>
            <w:tcW w:w="1559" w:type="dxa"/>
            <w:shd w:val="clear" w:color="auto" w:fill="auto"/>
          </w:tcPr>
          <w:p w14:paraId="3AA76775" w14:textId="77777777" w:rsidR="00696410" w:rsidRPr="00736667" w:rsidRDefault="00696410" w:rsidP="00803A8D">
            <w:pPr>
              <w:jc w:val="left"/>
              <w:rPr>
                <w:rFonts w:ascii="宋体" w:hAnsi="宋体"/>
                <w:snapToGrid w:val="0"/>
                <w:kern w:val="0"/>
              </w:rPr>
            </w:pPr>
            <w:r>
              <w:rPr>
                <w:rFonts w:ascii="宋体" w:hAnsi="宋体" w:hint="eastAsia"/>
                <w:snapToGrid w:val="0"/>
                <w:kern w:val="0"/>
              </w:rPr>
              <w:lastRenderedPageBreak/>
              <w:t>操作</w:t>
            </w:r>
            <w:r>
              <w:rPr>
                <w:rFonts w:ascii="宋体" w:hAnsi="宋体"/>
                <w:snapToGrid w:val="0"/>
                <w:kern w:val="0"/>
              </w:rPr>
              <w:t>结果</w:t>
            </w:r>
          </w:p>
        </w:tc>
        <w:tc>
          <w:tcPr>
            <w:tcW w:w="1701" w:type="dxa"/>
            <w:shd w:val="clear" w:color="auto" w:fill="auto"/>
          </w:tcPr>
          <w:p w14:paraId="4338B657" w14:textId="77777777" w:rsidR="00696410" w:rsidRPr="00736667" w:rsidRDefault="00696410" w:rsidP="00803A8D">
            <w:pPr>
              <w:jc w:val="left"/>
              <w:rPr>
                <w:rFonts w:ascii="宋体" w:hAnsi="宋体"/>
                <w:snapToGrid w:val="0"/>
                <w:kern w:val="0"/>
              </w:rPr>
            </w:pPr>
            <w:r>
              <w:rPr>
                <w:rFonts w:ascii="宋体" w:hAnsi="宋体"/>
                <w:snapToGrid w:val="0"/>
                <w:kern w:val="0"/>
              </w:rPr>
              <w:t>CODE</w:t>
            </w:r>
          </w:p>
        </w:tc>
        <w:tc>
          <w:tcPr>
            <w:tcW w:w="1134" w:type="dxa"/>
            <w:shd w:val="clear" w:color="auto" w:fill="auto"/>
          </w:tcPr>
          <w:p w14:paraId="71B80257" w14:textId="77777777" w:rsidR="00696410" w:rsidRPr="00736667" w:rsidRDefault="00696410" w:rsidP="00803A8D">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B3EC289" w14:textId="77777777" w:rsidR="00696410" w:rsidRPr="00736667" w:rsidRDefault="00696410" w:rsidP="00803A8D">
            <w:pPr>
              <w:jc w:val="left"/>
              <w:rPr>
                <w:rFonts w:ascii="宋体" w:hAnsi="宋体"/>
                <w:snapToGrid w:val="0"/>
                <w:kern w:val="0"/>
              </w:rPr>
            </w:pPr>
          </w:p>
        </w:tc>
      </w:tr>
      <w:tr w:rsidR="00696410" w:rsidRPr="00736667" w14:paraId="0F538745" w14:textId="77777777" w:rsidTr="00803A8D">
        <w:tc>
          <w:tcPr>
            <w:tcW w:w="1559" w:type="dxa"/>
            <w:shd w:val="clear" w:color="auto" w:fill="auto"/>
          </w:tcPr>
          <w:p w14:paraId="0075D501" w14:textId="77777777" w:rsidR="00696410" w:rsidRPr="00736667" w:rsidRDefault="00696410" w:rsidP="00803A8D">
            <w:pPr>
              <w:jc w:val="left"/>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43794721" w14:textId="77777777" w:rsidR="00696410" w:rsidRPr="00736667" w:rsidRDefault="00696410" w:rsidP="00803A8D">
            <w:pPr>
              <w:jc w:val="left"/>
              <w:rPr>
                <w:rFonts w:ascii="宋体" w:hAnsi="宋体"/>
                <w:snapToGrid w:val="0"/>
                <w:kern w:val="0"/>
              </w:rPr>
            </w:pPr>
            <w:r>
              <w:rPr>
                <w:rFonts w:ascii="宋体" w:hAnsi="宋体"/>
                <w:snapToGrid w:val="0"/>
                <w:kern w:val="0"/>
              </w:rPr>
              <w:t>MESSAGE</w:t>
            </w:r>
          </w:p>
        </w:tc>
        <w:tc>
          <w:tcPr>
            <w:tcW w:w="1134" w:type="dxa"/>
            <w:shd w:val="clear" w:color="auto" w:fill="auto"/>
          </w:tcPr>
          <w:p w14:paraId="1EAA8692" w14:textId="77777777" w:rsidR="00696410" w:rsidRPr="00736667" w:rsidRDefault="00696410" w:rsidP="00803A8D">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0EF95C38" w14:textId="77777777" w:rsidR="00696410" w:rsidRPr="00736667" w:rsidRDefault="00696410" w:rsidP="00803A8D">
            <w:pPr>
              <w:jc w:val="left"/>
              <w:rPr>
                <w:rFonts w:ascii="宋体" w:hAnsi="宋体"/>
                <w:snapToGrid w:val="0"/>
                <w:kern w:val="0"/>
              </w:rPr>
            </w:pPr>
          </w:p>
        </w:tc>
      </w:tr>
    </w:tbl>
    <w:p w14:paraId="12791B04" w14:textId="77777777" w:rsidR="00696410" w:rsidRDefault="00696410" w:rsidP="00696410">
      <w:p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400" w:firstLine="840"/>
        <w:jc w:val="left"/>
      </w:pPr>
      <w:r>
        <w:rPr>
          <w:rFonts w:hint="eastAsia"/>
        </w:rPr>
        <w:t>如果有错误建议直接返回协议体或者抛出异常</w:t>
      </w:r>
    </w:p>
    <w:p w14:paraId="0EDBC06A" w14:textId="77777777" w:rsidR="00696410" w:rsidRPr="00696410" w:rsidRDefault="00696410" w:rsidP="00052773"/>
    <w:p w14:paraId="70015E4C" w14:textId="7337A810" w:rsidR="00D321E3" w:rsidRPr="0082647F" w:rsidRDefault="00D321E3" w:rsidP="00D321E3">
      <w:pPr>
        <w:pStyle w:val="4"/>
      </w:pPr>
      <w:r>
        <w:rPr>
          <w:rFonts w:hint="eastAsia"/>
        </w:rPr>
        <w:t>分页查询产品信息</w:t>
      </w:r>
    </w:p>
    <w:p w14:paraId="7F8B83BD" w14:textId="77777777" w:rsidR="00D321E3" w:rsidRDefault="00D321E3" w:rsidP="00D321E3">
      <w:pPr>
        <w:pStyle w:val="5"/>
      </w:pPr>
      <w:r>
        <w:rPr>
          <w:rFonts w:hint="eastAsia"/>
        </w:rPr>
        <w:t>功能</w:t>
      </w:r>
      <w:r>
        <w:t>描述</w:t>
      </w:r>
    </w:p>
    <w:p w14:paraId="2649ECDD" w14:textId="5250B228" w:rsidR="00D321E3" w:rsidRPr="00A9755C" w:rsidRDefault="00D321E3" w:rsidP="00D321E3">
      <w:pPr>
        <w:tabs>
          <w:tab w:val="left" w:pos="0"/>
          <w:tab w:val="left" w:pos="900"/>
          <w:tab w:val="left" w:pos="108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提供给管理人</w:t>
      </w:r>
      <w:r>
        <w:rPr>
          <w:rFonts w:ascii="宋体" w:hAnsi="宋体" w:hint="eastAsia"/>
          <w:kern w:val="0"/>
          <w:sz w:val="24"/>
          <w:szCs w:val="21"/>
        </w:rPr>
        <w:t>分页</w:t>
      </w:r>
      <w:r>
        <w:rPr>
          <w:rFonts w:ascii="宋体" w:hAnsi="宋体"/>
          <w:kern w:val="0"/>
          <w:sz w:val="24"/>
          <w:szCs w:val="21"/>
        </w:rPr>
        <w:t>查询的产品功能</w:t>
      </w:r>
      <w:r>
        <w:rPr>
          <w:rFonts w:ascii="宋体" w:hAnsi="宋体" w:hint="eastAsia"/>
          <w:kern w:val="0"/>
          <w:sz w:val="24"/>
          <w:szCs w:val="21"/>
        </w:rPr>
        <w:t>。</w:t>
      </w:r>
    </w:p>
    <w:p w14:paraId="7D108FDB" w14:textId="77777777" w:rsidR="00D321E3" w:rsidRDefault="00D321E3" w:rsidP="00D321E3">
      <w:pPr>
        <w:pStyle w:val="5"/>
      </w:pPr>
      <w:r w:rsidRPr="00676A58">
        <w:rPr>
          <w:rFonts w:hint="eastAsia"/>
        </w:rPr>
        <w:t>处理流程</w:t>
      </w:r>
    </w:p>
    <w:p w14:paraId="7F6BBFE3" w14:textId="77777777" w:rsidR="00D321E3" w:rsidRDefault="00D321E3">
      <w:pPr>
        <w:pStyle w:val="afb"/>
        <w:numPr>
          <w:ilvl w:val="0"/>
          <w:numId w:val="240"/>
        </w:numPr>
        <w:tabs>
          <w:tab w:val="left" w:pos="0"/>
          <w:tab w:val="left" w:pos="900"/>
          <w:tab w:val="left" w:pos="1440"/>
          <w:tab w:val="left" w:pos="168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829" w:author="wangq" w:date="2017-08-21T17:25:00Z">
          <w:pPr>
            <w:pStyle w:val="afb"/>
            <w:numPr>
              <w:numId w:val="272"/>
            </w:numPr>
            <w:tabs>
              <w:tab w:val="left" w:pos="0"/>
              <w:tab w:val="num" w:pos="360"/>
              <w:tab w:val="num" w:pos="720"/>
              <w:tab w:val="left" w:pos="900"/>
              <w:tab w:val="left" w:pos="1440"/>
              <w:tab w:val="left" w:pos="168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ab/>
      </w:r>
      <w:r>
        <w:rPr>
          <w:rFonts w:ascii="宋体" w:hAnsi="宋体" w:hint="eastAsia"/>
          <w:kern w:val="0"/>
          <w:sz w:val="24"/>
          <w:szCs w:val="21"/>
        </w:rPr>
        <w:t>输入分页查询条件</w:t>
      </w:r>
    </w:p>
    <w:p w14:paraId="63AD6711" w14:textId="77777777" w:rsidR="00D321E3" w:rsidRPr="00456A4B" w:rsidRDefault="00D321E3">
      <w:pPr>
        <w:pStyle w:val="afb"/>
        <w:numPr>
          <w:ilvl w:val="0"/>
          <w:numId w:val="24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830" w:author="wangq" w:date="2017-08-21T17:25:00Z">
          <w:pPr>
            <w:pStyle w:val="afb"/>
            <w:numPr>
              <w:numId w:val="272"/>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kern w:val="0"/>
          <w:sz w:val="24"/>
          <w:szCs w:val="21"/>
        </w:rPr>
        <w:t>调用微服务</w:t>
      </w:r>
    </w:p>
    <w:p w14:paraId="0E57DDE8" w14:textId="419E7E49" w:rsidR="00D321E3" w:rsidRPr="006B649A" w:rsidRDefault="00D321E3">
      <w:pPr>
        <w:pStyle w:val="afb"/>
        <w:numPr>
          <w:ilvl w:val="0"/>
          <w:numId w:val="240"/>
        </w:numPr>
        <w:tabs>
          <w:tab w:val="left" w:pos="0"/>
          <w:tab w:val="left" w:pos="900"/>
          <w:tab w:val="left" w:pos="1440"/>
          <w:tab w:val="left" w:pos="2160"/>
          <w:tab w:val="left" w:pos="2880"/>
          <w:tab w:val="left" w:pos="3600"/>
          <w:tab w:val="left" w:pos="4320"/>
        </w:tabs>
        <w:autoSpaceDE w:val="0"/>
        <w:autoSpaceDN w:val="0"/>
        <w:adjustRightInd w:val="0"/>
        <w:spacing w:line="360" w:lineRule="auto"/>
        <w:ind w:firstLineChars="0"/>
        <w:jc w:val="left"/>
        <w:rPr>
          <w:rFonts w:ascii="宋体" w:hAnsi="宋体"/>
          <w:kern w:val="0"/>
          <w:sz w:val="24"/>
          <w:szCs w:val="21"/>
        </w:rPr>
        <w:pPrChange w:id="831" w:author="wangq" w:date="2017-08-21T17:25:00Z">
          <w:pPr>
            <w:pStyle w:val="afb"/>
            <w:numPr>
              <w:numId w:val="272"/>
            </w:numPr>
            <w:tabs>
              <w:tab w:val="left" w:pos="0"/>
              <w:tab w:val="num" w:pos="360"/>
              <w:tab w:val="num" w:pos="720"/>
              <w:tab w:val="left" w:pos="900"/>
              <w:tab w:val="left" w:pos="1440"/>
              <w:tab w:val="left" w:pos="2160"/>
              <w:tab w:val="left" w:pos="2880"/>
              <w:tab w:val="left" w:pos="3600"/>
              <w:tab w:val="left" w:pos="4320"/>
            </w:tabs>
            <w:autoSpaceDE w:val="0"/>
            <w:autoSpaceDN w:val="0"/>
            <w:adjustRightInd w:val="0"/>
            <w:spacing w:line="360" w:lineRule="auto"/>
            <w:ind w:left="720" w:firstLineChars="0" w:hanging="720"/>
            <w:jc w:val="left"/>
          </w:pPr>
        </w:pPrChange>
      </w:pPr>
      <w:r>
        <w:rPr>
          <w:rFonts w:ascii="宋体" w:hAnsi="宋体" w:hint="eastAsia"/>
          <w:kern w:val="0"/>
          <w:sz w:val="24"/>
          <w:szCs w:val="21"/>
        </w:rPr>
        <w:t>查询出状态为正常的数据</w:t>
      </w:r>
    </w:p>
    <w:p w14:paraId="5BE8C1E1" w14:textId="77777777" w:rsidR="00D321E3" w:rsidRPr="00C3467F" w:rsidRDefault="00D321E3" w:rsidP="00D321E3">
      <w:pPr>
        <w:rPr>
          <w:rFonts w:ascii="宋体" w:hAnsi="宋体"/>
          <w:kern w:val="0"/>
          <w:szCs w:val="21"/>
        </w:rPr>
      </w:pPr>
      <w:r>
        <w:rPr>
          <w:rFonts w:hint="eastAsia"/>
          <w:b/>
          <w:sz w:val="24"/>
          <w:szCs w:val="24"/>
        </w:rPr>
        <w:t xml:space="preserve">       </w:t>
      </w:r>
    </w:p>
    <w:p w14:paraId="0B62C236" w14:textId="77777777" w:rsidR="00D321E3" w:rsidRPr="00F9212D" w:rsidRDefault="00D321E3" w:rsidP="00D321E3">
      <w:pPr>
        <w:pStyle w:val="5"/>
      </w:pPr>
      <w:r w:rsidRPr="00F9212D">
        <w:rPr>
          <w:rFonts w:hint="eastAsia"/>
        </w:rPr>
        <w:t>输入</w:t>
      </w:r>
    </w:p>
    <w:p w14:paraId="7704C387" w14:textId="148F2E25" w:rsidR="00D321E3" w:rsidRPr="00A9755C" w:rsidRDefault="005B5776" w:rsidP="00D321E3">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hyperlink w:anchor="_输入_11" w:history="1">
        <w:r w:rsidR="00D321E3" w:rsidRPr="00D321E3">
          <w:rPr>
            <w:rStyle w:val="aff6"/>
            <w:rFonts w:ascii="宋体" w:hAnsi="宋体" w:hint="eastAsia"/>
            <w:kern w:val="0"/>
            <w:sz w:val="24"/>
            <w:szCs w:val="21"/>
          </w:rPr>
          <w:t>微</w:t>
        </w:r>
        <w:r w:rsidR="00D321E3" w:rsidRPr="00D321E3">
          <w:rPr>
            <w:rStyle w:val="aff6"/>
            <w:rFonts w:ascii="宋体" w:hAnsi="宋体"/>
            <w:kern w:val="0"/>
            <w:sz w:val="24"/>
            <w:szCs w:val="21"/>
          </w:rPr>
          <w:t>服务-业务管理-业务管理接口服务（</w:t>
        </w:r>
        <w:r w:rsidR="00D321E3" w:rsidRPr="00D321E3">
          <w:rPr>
            <w:rStyle w:val="aff6"/>
            <w:rFonts w:ascii="宋体" w:hAnsi="宋体" w:hint="eastAsia"/>
            <w:kern w:val="0"/>
            <w:sz w:val="24"/>
            <w:szCs w:val="21"/>
          </w:rPr>
          <w:t>分</w:t>
        </w:r>
        <w:r w:rsidR="00D321E3" w:rsidRPr="00D321E3">
          <w:rPr>
            <w:rStyle w:val="aff6"/>
            <w:rFonts w:ascii="宋体" w:hAnsi="宋体"/>
            <w:kern w:val="0"/>
            <w:sz w:val="24"/>
            <w:szCs w:val="21"/>
          </w:rPr>
          <w:t>页查询产品信息）</w:t>
        </w:r>
      </w:hyperlink>
    </w:p>
    <w:p w14:paraId="0CCDF999" w14:textId="77777777" w:rsidR="00D321E3" w:rsidRPr="00C56A4E" w:rsidRDefault="00D321E3" w:rsidP="00D321E3"/>
    <w:p w14:paraId="54ED1741" w14:textId="77777777" w:rsidR="00D321E3" w:rsidRPr="00A52328" w:rsidRDefault="00D321E3" w:rsidP="00D321E3">
      <w:pPr>
        <w:pStyle w:val="5"/>
      </w:pPr>
      <w:r w:rsidRPr="00A52328">
        <w:rPr>
          <w:rFonts w:hint="eastAsia"/>
        </w:rPr>
        <w:t>输出</w:t>
      </w:r>
    </w:p>
    <w:p w14:paraId="27F85F58" w14:textId="423108F5" w:rsidR="00D321E3" w:rsidRPr="00A9755C" w:rsidRDefault="005B5776" w:rsidP="00D321E3">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hyperlink w:anchor="_输出_12" w:history="1">
        <w:r w:rsidR="00D321E3" w:rsidRPr="00D321E3">
          <w:rPr>
            <w:rStyle w:val="aff6"/>
            <w:rFonts w:ascii="宋体" w:hAnsi="宋体" w:hint="eastAsia"/>
            <w:kern w:val="0"/>
            <w:sz w:val="24"/>
            <w:szCs w:val="21"/>
          </w:rPr>
          <w:t>微</w:t>
        </w:r>
        <w:r w:rsidR="00D321E3" w:rsidRPr="00D321E3">
          <w:rPr>
            <w:rStyle w:val="aff6"/>
            <w:rFonts w:ascii="宋体" w:hAnsi="宋体"/>
            <w:kern w:val="0"/>
            <w:sz w:val="24"/>
            <w:szCs w:val="21"/>
          </w:rPr>
          <w:t>服务-业务管理-业务管理接口服务（</w:t>
        </w:r>
        <w:r w:rsidR="00D321E3" w:rsidRPr="00D321E3">
          <w:rPr>
            <w:rStyle w:val="aff6"/>
            <w:rFonts w:ascii="宋体" w:hAnsi="宋体" w:hint="eastAsia"/>
            <w:kern w:val="0"/>
            <w:sz w:val="24"/>
            <w:szCs w:val="21"/>
          </w:rPr>
          <w:t>分</w:t>
        </w:r>
        <w:r w:rsidR="00D321E3" w:rsidRPr="00D321E3">
          <w:rPr>
            <w:rStyle w:val="aff6"/>
            <w:rFonts w:ascii="宋体" w:hAnsi="宋体"/>
            <w:kern w:val="0"/>
            <w:sz w:val="24"/>
            <w:szCs w:val="21"/>
          </w:rPr>
          <w:t>页查询产品信息）</w:t>
        </w:r>
      </w:hyperlink>
    </w:p>
    <w:p w14:paraId="6AF6EF8E" w14:textId="30EF7E18" w:rsidR="00D321E3" w:rsidRPr="00D321E3" w:rsidRDefault="00D321E3" w:rsidP="00052773"/>
    <w:p w14:paraId="6EC52D77" w14:textId="05593B74" w:rsidR="00D321E3" w:rsidRDefault="00D321E3" w:rsidP="00052773"/>
    <w:p w14:paraId="4B4A8D75" w14:textId="77777777" w:rsidR="00D321E3" w:rsidRPr="00157336" w:rsidRDefault="00D321E3" w:rsidP="00052773"/>
    <w:p w14:paraId="2C0471B5" w14:textId="77777777" w:rsidR="00216E33" w:rsidRDefault="00216E33" w:rsidP="00216E33">
      <w:pPr>
        <w:pStyle w:val="2"/>
        <w:tabs>
          <w:tab w:val="left" w:pos="602"/>
        </w:tabs>
        <w:spacing w:beforeLines="50" w:before="156" w:afterLines="50" w:after="156" w:line="360" w:lineRule="auto"/>
        <w:ind w:left="578" w:hanging="578"/>
        <w:rPr>
          <w:rFonts w:ascii="黑体" w:eastAsia="黑体" w:hAnsi="黑体" w:cs="宋体"/>
        </w:rPr>
      </w:pPr>
      <w:bookmarkStart w:id="832" w:name="_Toc484676185"/>
      <w:bookmarkStart w:id="833" w:name="_Toc486335828"/>
      <w:r>
        <w:rPr>
          <w:rFonts w:ascii="黑体" w:eastAsia="黑体" w:hAnsi="黑体" w:cs="宋体" w:hint="eastAsia"/>
        </w:rPr>
        <w:lastRenderedPageBreak/>
        <w:t>渠道</w:t>
      </w:r>
      <w:r>
        <w:rPr>
          <w:rFonts w:ascii="黑体" w:eastAsia="黑体" w:hAnsi="黑体" w:cs="宋体"/>
        </w:rPr>
        <w:t>人</w:t>
      </w:r>
      <w:r>
        <w:rPr>
          <w:rFonts w:ascii="黑体" w:eastAsia="黑体" w:hAnsi="黑体" w:cs="宋体" w:hint="eastAsia"/>
        </w:rPr>
        <w:t>APP</w:t>
      </w:r>
      <w:r>
        <w:rPr>
          <w:rFonts w:ascii="黑体" w:eastAsia="黑体" w:hAnsi="黑体" w:cs="宋体"/>
        </w:rPr>
        <w:t>端功能</w:t>
      </w:r>
      <w:bookmarkEnd w:id="832"/>
      <w:bookmarkEnd w:id="833"/>
    </w:p>
    <w:p w14:paraId="418AF908" w14:textId="77777777" w:rsidR="00216E33" w:rsidRDefault="00216E33" w:rsidP="00216E33">
      <w:pPr>
        <w:pStyle w:val="3"/>
        <w:tabs>
          <w:tab w:val="left" w:pos="772"/>
          <w:tab w:val="left" w:pos="1080"/>
        </w:tabs>
        <w:spacing w:beforeLines="50" w:before="156" w:after="0" w:line="360" w:lineRule="auto"/>
        <w:ind w:left="1803" w:hanging="1622"/>
        <w:rPr>
          <w:rFonts w:ascii="黑体" w:eastAsia="黑体" w:hAnsi="黑体"/>
          <w:sz w:val="28"/>
          <w:szCs w:val="28"/>
        </w:rPr>
      </w:pPr>
      <w:bookmarkStart w:id="834" w:name="_Toc484676186"/>
      <w:bookmarkStart w:id="835" w:name="_Toc486335829"/>
      <w:r>
        <w:rPr>
          <w:rFonts w:ascii="黑体" w:eastAsia="黑体" w:hAnsi="黑体" w:hint="eastAsia"/>
          <w:sz w:val="28"/>
          <w:szCs w:val="28"/>
        </w:rPr>
        <w:t>我</w:t>
      </w:r>
      <w:r>
        <w:rPr>
          <w:rFonts w:ascii="黑体" w:eastAsia="黑体" w:hAnsi="黑体"/>
          <w:sz w:val="28"/>
          <w:szCs w:val="28"/>
        </w:rPr>
        <w:t>的客户</w:t>
      </w:r>
      <w:bookmarkEnd w:id="834"/>
      <w:bookmarkEnd w:id="835"/>
    </w:p>
    <w:p w14:paraId="0B807E4D" w14:textId="162CC6CD" w:rsidR="00216E33" w:rsidRDefault="00216E33" w:rsidP="00216E33">
      <w:pPr>
        <w:pStyle w:val="4"/>
        <w:tabs>
          <w:tab w:val="left" w:pos="942"/>
          <w:tab w:val="num" w:pos="1566"/>
        </w:tabs>
        <w:ind w:left="1531" w:hanging="580"/>
        <w:rPr>
          <w:rFonts w:ascii="黑体" w:hAnsi="黑体"/>
        </w:rPr>
      </w:pPr>
      <w:r>
        <w:rPr>
          <w:rFonts w:ascii="黑体" w:hAnsi="黑体" w:hint="eastAsia"/>
        </w:rPr>
        <w:t>客户</w:t>
      </w:r>
      <w:r>
        <w:rPr>
          <w:rFonts w:ascii="黑体" w:hAnsi="黑体"/>
        </w:rPr>
        <w:t>列表</w:t>
      </w:r>
    </w:p>
    <w:p w14:paraId="5B7A1402" w14:textId="77777777" w:rsidR="00216E33" w:rsidRPr="0004535D" w:rsidRDefault="00216E33" w:rsidP="00216E33">
      <w:pPr>
        <w:pStyle w:val="5"/>
        <w:tabs>
          <w:tab w:val="left" w:pos="1112"/>
        </w:tabs>
      </w:pPr>
      <w:r>
        <w:rPr>
          <w:rFonts w:hint="eastAsia"/>
        </w:rPr>
        <w:t>功能</w:t>
      </w:r>
      <w:r>
        <w:t>描述</w:t>
      </w:r>
    </w:p>
    <w:p w14:paraId="755E67DE" w14:textId="77777777" w:rsidR="00216E33" w:rsidRPr="00D93006" w:rsidRDefault="00216E33" w:rsidP="00216E33">
      <w:pPr>
        <w:tabs>
          <w:tab w:val="left" w:pos="0"/>
          <w:tab w:val="left" w:pos="1326"/>
          <w:tab w:val="left" w:pos="2160"/>
          <w:tab w:val="left" w:pos="2880"/>
          <w:tab w:val="left" w:pos="3600"/>
          <w:tab w:val="left" w:pos="4320"/>
        </w:tabs>
        <w:autoSpaceDE w:val="0"/>
        <w:autoSpaceDN w:val="0"/>
        <w:adjustRightInd w:val="0"/>
        <w:spacing w:line="360" w:lineRule="auto"/>
        <w:jc w:val="left"/>
        <w:rPr>
          <w:rFonts w:ascii="宋体" w:hAnsi="宋体"/>
          <w:kern w:val="0"/>
          <w:szCs w:val="21"/>
        </w:rPr>
      </w:pPr>
      <w:r w:rsidRPr="003366A2">
        <w:rPr>
          <w:rFonts w:ascii="宋体" w:hAnsi="宋体"/>
          <w:kern w:val="0"/>
          <w:szCs w:val="21"/>
        </w:rPr>
        <w:tab/>
      </w:r>
      <w:r w:rsidRPr="003366A2">
        <w:rPr>
          <w:rFonts w:ascii="宋体" w:hAnsi="宋体" w:hint="eastAsia"/>
          <w:kern w:val="0"/>
          <w:szCs w:val="21"/>
        </w:rPr>
        <w:t>实现</w:t>
      </w:r>
      <w:r w:rsidRPr="003366A2">
        <w:rPr>
          <w:rFonts w:ascii="宋体" w:hAnsi="宋体"/>
          <w:kern w:val="0"/>
          <w:szCs w:val="21"/>
        </w:rPr>
        <w:t>渠道人APP</w:t>
      </w:r>
      <w:r w:rsidRPr="003366A2">
        <w:rPr>
          <w:rFonts w:ascii="宋体" w:hAnsi="宋体" w:hint="eastAsia"/>
          <w:kern w:val="0"/>
          <w:szCs w:val="21"/>
        </w:rPr>
        <w:t>端</w:t>
      </w:r>
      <w:r w:rsidRPr="003366A2">
        <w:rPr>
          <w:rFonts w:ascii="宋体" w:hAnsi="宋体"/>
          <w:kern w:val="0"/>
          <w:szCs w:val="21"/>
        </w:rPr>
        <w:t>的</w:t>
      </w:r>
      <w:r w:rsidRPr="003366A2">
        <w:rPr>
          <w:rFonts w:ascii="宋体" w:hAnsi="宋体" w:hint="eastAsia"/>
          <w:kern w:val="0"/>
          <w:szCs w:val="21"/>
        </w:rPr>
        <w:t>客户信息查询</w:t>
      </w:r>
      <w:r w:rsidRPr="003366A2">
        <w:rPr>
          <w:rFonts w:ascii="宋体" w:hAnsi="宋体"/>
          <w:kern w:val="0"/>
          <w:szCs w:val="21"/>
        </w:rPr>
        <w:t>功能</w:t>
      </w:r>
      <w:r w:rsidRPr="003366A2">
        <w:rPr>
          <w:rFonts w:ascii="宋体" w:hAnsi="宋体" w:hint="eastAsia"/>
          <w:kern w:val="0"/>
          <w:szCs w:val="21"/>
        </w:rPr>
        <w:t>。</w:t>
      </w:r>
    </w:p>
    <w:p w14:paraId="41C39301" w14:textId="77777777" w:rsidR="00216E33" w:rsidRDefault="00216E33" w:rsidP="00216E33">
      <w:pPr>
        <w:spacing w:line="360" w:lineRule="auto"/>
        <w:ind w:left="289" w:firstLine="420"/>
        <w:rPr>
          <w:b/>
          <w:sz w:val="24"/>
          <w:szCs w:val="24"/>
        </w:rPr>
      </w:pPr>
      <w:r>
        <w:rPr>
          <w:rFonts w:hint="eastAsia"/>
          <w:b/>
          <w:sz w:val="24"/>
          <w:szCs w:val="24"/>
        </w:rPr>
        <w:t>【流程描述】</w:t>
      </w:r>
    </w:p>
    <w:p w14:paraId="06EB61D0" w14:textId="77777777" w:rsidR="00216E33" w:rsidRDefault="00216E33" w:rsidP="00216E33">
      <w:pPr>
        <w:spacing w:line="360" w:lineRule="auto"/>
        <w:ind w:left="289" w:firstLine="420"/>
        <w:rPr>
          <w:b/>
          <w:sz w:val="24"/>
          <w:szCs w:val="24"/>
        </w:rPr>
      </w:pPr>
      <w:r>
        <w:object w:dxaOrig="8806" w:dyaOrig="2716" w14:anchorId="018AC218">
          <v:shape id="_x0000_i1116" type="#_x0000_t75" style="width:417.5pt;height:129.5pt" o:ole="">
            <v:imagedata r:id="rId192" o:title=""/>
          </v:shape>
          <o:OLEObject Type="Embed" ProgID="Visio.Drawing.15" ShapeID="_x0000_i1116" DrawAspect="Content" ObjectID="_1569760989" r:id="rId193"/>
        </w:object>
      </w:r>
    </w:p>
    <w:p w14:paraId="0F1410E1" w14:textId="77777777" w:rsidR="00216E33" w:rsidRPr="003366A2" w:rsidRDefault="00216E33">
      <w:pPr>
        <w:numPr>
          <w:ilvl w:val="0"/>
          <w:numId w:val="27"/>
        </w:numPr>
        <w:spacing w:line="360" w:lineRule="auto"/>
        <w:rPr>
          <w:szCs w:val="21"/>
        </w:rPr>
        <w:pPrChange w:id="836" w:author="wangq" w:date="2017-08-21T17:25:00Z">
          <w:pPr>
            <w:numPr>
              <w:numId w:val="37"/>
            </w:numPr>
            <w:spacing w:line="360" w:lineRule="auto"/>
            <w:ind w:left="1489" w:hanging="360"/>
          </w:pPr>
        </w:pPrChange>
      </w:pPr>
      <w:r w:rsidRPr="003366A2">
        <w:rPr>
          <w:rFonts w:hint="eastAsia"/>
          <w:szCs w:val="21"/>
        </w:rPr>
        <w:t>已登录的注册用户；</w:t>
      </w:r>
    </w:p>
    <w:p w14:paraId="0FD83094" w14:textId="77777777" w:rsidR="00216E33" w:rsidRDefault="00216E33">
      <w:pPr>
        <w:numPr>
          <w:ilvl w:val="0"/>
          <w:numId w:val="27"/>
        </w:numPr>
        <w:spacing w:line="360" w:lineRule="auto"/>
        <w:rPr>
          <w:szCs w:val="21"/>
        </w:rPr>
        <w:pPrChange w:id="837" w:author="wangq" w:date="2017-08-21T17:25:00Z">
          <w:pPr>
            <w:numPr>
              <w:numId w:val="37"/>
            </w:numPr>
            <w:spacing w:line="360" w:lineRule="auto"/>
            <w:ind w:left="1489" w:hanging="360"/>
          </w:pPr>
        </w:pPrChange>
      </w:pPr>
      <w:r w:rsidRPr="003366A2">
        <w:rPr>
          <w:szCs w:val="21"/>
        </w:rPr>
        <w:t>进入个人中心</w:t>
      </w:r>
      <w:r w:rsidRPr="003366A2">
        <w:rPr>
          <w:rFonts w:hint="eastAsia"/>
          <w:szCs w:val="21"/>
        </w:rPr>
        <w:t>，</w:t>
      </w:r>
      <w:r w:rsidRPr="003366A2">
        <w:rPr>
          <w:szCs w:val="21"/>
        </w:rPr>
        <w:t>点击</w:t>
      </w:r>
      <w:r w:rsidRPr="003366A2">
        <w:rPr>
          <w:rFonts w:hint="eastAsia"/>
          <w:szCs w:val="21"/>
        </w:rPr>
        <w:t>“我的客户”；</w:t>
      </w:r>
    </w:p>
    <w:p w14:paraId="73CC5104" w14:textId="0102FA8A" w:rsidR="00216E33" w:rsidRDefault="00216E33">
      <w:pPr>
        <w:numPr>
          <w:ilvl w:val="0"/>
          <w:numId w:val="27"/>
        </w:numPr>
        <w:spacing w:line="360" w:lineRule="auto"/>
        <w:rPr>
          <w:szCs w:val="21"/>
        </w:rPr>
        <w:pPrChange w:id="838" w:author="wangq" w:date="2017-08-21T17:25:00Z">
          <w:pPr>
            <w:numPr>
              <w:numId w:val="37"/>
            </w:numPr>
            <w:spacing w:line="360" w:lineRule="auto"/>
            <w:ind w:left="1489" w:hanging="360"/>
          </w:pPr>
        </w:pPrChange>
      </w:pPr>
      <w:r>
        <w:rPr>
          <w:rFonts w:hint="eastAsia"/>
          <w:szCs w:val="21"/>
        </w:rPr>
        <w:t>调用</w:t>
      </w:r>
      <w:r>
        <w:rPr>
          <w:szCs w:val="21"/>
        </w:rPr>
        <w:t>微服务端</w:t>
      </w:r>
      <w:r>
        <w:rPr>
          <w:szCs w:val="21"/>
        </w:rPr>
        <w:t>-app</w:t>
      </w:r>
      <w:r>
        <w:rPr>
          <w:rFonts w:hint="eastAsia"/>
          <w:szCs w:val="21"/>
        </w:rPr>
        <w:t>业务</w:t>
      </w:r>
      <w:r>
        <w:rPr>
          <w:szCs w:val="21"/>
        </w:rPr>
        <w:t>管</w:t>
      </w:r>
      <w:r>
        <w:rPr>
          <w:rFonts w:hint="eastAsia"/>
          <w:szCs w:val="21"/>
        </w:rPr>
        <w:t>理</w:t>
      </w:r>
      <w:r>
        <w:rPr>
          <w:szCs w:val="21"/>
        </w:rPr>
        <w:t>-</w:t>
      </w:r>
      <w:r w:rsidR="007E581A">
        <w:rPr>
          <w:szCs w:val="21"/>
        </w:rPr>
        <w:t>分页查询客户</w:t>
      </w:r>
      <w:r>
        <w:rPr>
          <w:rFonts w:hint="eastAsia"/>
          <w:szCs w:val="21"/>
        </w:rPr>
        <w:t>；</w:t>
      </w:r>
    </w:p>
    <w:p w14:paraId="004CE996" w14:textId="77777777" w:rsidR="00216E33" w:rsidRPr="003366A2" w:rsidRDefault="00216E33">
      <w:pPr>
        <w:numPr>
          <w:ilvl w:val="0"/>
          <w:numId w:val="27"/>
        </w:numPr>
        <w:spacing w:line="360" w:lineRule="auto"/>
        <w:rPr>
          <w:szCs w:val="21"/>
        </w:rPr>
        <w:pPrChange w:id="839" w:author="wangq" w:date="2017-08-21T17:25:00Z">
          <w:pPr>
            <w:numPr>
              <w:numId w:val="37"/>
            </w:numPr>
            <w:spacing w:line="360" w:lineRule="auto"/>
            <w:ind w:left="1489" w:hanging="360"/>
          </w:pPr>
        </w:pPrChange>
      </w:pPr>
      <w:r>
        <w:rPr>
          <w:rFonts w:hint="eastAsia"/>
          <w:szCs w:val="21"/>
        </w:rPr>
        <w:t>返回</w:t>
      </w:r>
      <w:r>
        <w:rPr>
          <w:szCs w:val="21"/>
        </w:rPr>
        <w:t>分页</w:t>
      </w:r>
      <w:r>
        <w:rPr>
          <w:rFonts w:hint="eastAsia"/>
          <w:szCs w:val="21"/>
        </w:rPr>
        <w:t>信息；</w:t>
      </w:r>
    </w:p>
    <w:p w14:paraId="21A9DEF5" w14:textId="77777777" w:rsidR="00216E33" w:rsidRDefault="00216E33" w:rsidP="00216E33">
      <w:pPr>
        <w:pStyle w:val="5"/>
        <w:tabs>
          <w:tab w:val="left" w:pos="1112"/>
        </w:tabs>
      </w:pPr>
      <w:r>
        <w:rPr>
          <w:rFonts w:hint="eastAsia"/>
        </w:rPr>
        <w:t>输入</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4"/>
        <w:gridCol w:w="1446"/>
        <w:gridCol w:w="1134"/>
        <w:gridCol w:w="3119"/>
      </w:tblGrid>
      <w:tr w:rsidR="00216E33" w14:paraId="54385C8F" w14:textId="77777777" w:rsidTr="004664EA">
        <w:tc>
          <w:tcPr>
            <w:tcW w:w="1814" w:type="dxa"/>
            <w:shd w:val="clear" w:color="auto" w:fill="E0E0E0"/>
          </w:tcPr>
          <w:p w14:paraId="0CDB3114" w14:textId="77777777" w:rsidR="00216E33" w:rsidRDefault="00216E33" w:rsidP="004664EA">
            <w:pPr>
              <w:jc w:val="center"/>
              <w:rPr>
                <w:b/>
                <w:snapToGrid w:val="0"/>
                <w:kern w:val="0"/>
              </w:rPr>
            </w:pPr>
            <w:r>
              <w:rPr>
                <w:rFonts w:hint="eastAsia"/>
                <w:b/>
                <w:snapToGrid w:val="0"/>
                <w:kern w:val="0"/>
              </w:rPr>
              <w:t>输入要素</w:t>
            </w:r>
          </w:p>
        </w:tc>
        <w:tc>
          <w:tcPr>
            <w:tcW w:w="1446" w:type="dxa"/>
            <w:shd w:val="clear" w:color="auto" w:fill="E0E0E0"/>
          </w:tcPr>
          <w:p w14:paraId="4FF6867C"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F92220E"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4315936" w14:textId="77777777" w:rsidR="00216E33" w:rsidRDefault="00216E33" w:rsidP="004664EA">
            <w:pPr>
              <w:jc w:val="center"/>
              <w:rPr>
                <w:b/>
                <w:snapToGrid w:val="0"/>
                <w:kern w:val="0"/>
              </w:rPr>
            </w:pPr>
            <w:r>
              <w:rPr>
                <w:rFonts w:hint="eastAsia"/>
                <w:b/>
                <w:snapToGrid w:val="0"/>
                <w:kern w:val="0"/>
              </w:rPr>
              <w:t>备注</w:t>
            </w:r>
          </w:p>
        </w:tc>
      </w:tr>
      <w:tr w:rsidR="00216E33" w14:paraId="2F931498" w14:textId="77777777" w:rsidTr="004664EA">
        <w:tc>
          <w:tcPr>
            <w:tcW w:w="1814" w:type="dxa"/>
          </w:tcPr>
          <w:p w14:paraId="1143C207" w14:textId="77777777" w:rsidR="00216E33" w:rsidRDefault="00216E33" w:rsidP="004664EA">
            <w:pPr>
              <w:ind w:firstLineChars="100" w:firstLine="210"/>
              <w:rPr>
                <w:rFonts w:ascii="宋体" w:hAnsi="宋体"/>
                <w:snapToGrid w:val="0"/>
                <w:kern w:val="0"/>
              </w:rPr>
            </w:pPr>
            <w:r>
              <w:rPr>
                <w:rFonts w:ascii="宋体" w:hAnsi="宋体" w:hint="eastAsia"/>
                <w:snapToGrid w:val="0"/>
                <w:kern w:val="0"/>
              </w:rPr>
              <w:t>操作标识</w:t>
            </w:r>
          </w:p>
        </w:tc>
        <w:tc>
          <w:tcPr>
            <w:tcW w:w="1446" w:type="dxa"/>
          </w:tcPr>
          <w:p w14:paraId="6F77457B" w14:textId="77777777" w:rsidR="00216E33" w:rsidRDefault="00216E33" w:rsidP="004664EA">
            <w:pPr>
              <w:jc w:val="center"/>
              <w:rPr>
                <w:rFonts w:ascii="宋体" w:hAnsi="宋体"/>
                <w:snapToGrid w:val="0"/>
                <w:kern w:val="0"/>
              </w:rPr>
            </w:pPr>
          </w:p>
        </w:tc>
        <w:tc>
          <w:tcPr>
            <w:tcW w:w="1134" w:type="dxa"/>
          </w:tcPr>
          <w:p w14:paraId="4DB16FB3"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2B171526" w14:textId="77777777" w:rsidR="00216E33" w:rsidRDefault="00216E33" w:rsidP="004664EA">
            <w:pPr>
              <w:jc w:val="center"/>
              <w:rPr>
                <w:rFonts w:ascii="宋体" w:hAnsi="宋体"/>
                <w:snapToGrid w:val="0"/>
                <w:kern w:val="0"/>
              </w:rPr>
            </w:pPr>
          </w:p>
        </w:tc>
      </w:tr>
      <w:tr w:rsidR="00216E33" w14:paraId="725190CA" w14:textId="77777777" w:rsidTr="004664EA">
        <w:tc>
          <w:tcPr>
            <w:tcW w:w="1814" w:type="dxa"/>
          </w:tcPr>
          <w:p w14:paraId="3889D121" w14:textId="77777777" w:rsidR="00216E33" w:rsidRDefault="00216E33" w:rsidP="004664EA">
            <w:pPr>
              <w:rPr>
                <w:rFonts w:ascii="宋体" w:hAnsi="宋体"/>
                <w:snapToGrid w:val="0"/>
                <w:kern w:val="0"/>
              </w:rPr>
            </w:pPr>
            <w:r>
              <w:rPr>
                <w:rFonts w:ascii="宋体" w:hAnsi="宋体" w:hint="eastAsia"/>
                <w:snapToGrid w:val="0"/>
                <w:kern w:val="0"/>
              </w:rPr>
              <w:t>渠道</w:t>
            </w:r>
            <w:r>
              <w:rPr>
                <w:rFonts w:ascii="宋体" w:hAnsi="宋体"/>
                <w:snapToGrid w:val="0"/>
                <w:kern w:val="0"/>
              </w:rPr>
              <w:t>人唯一标识</w:t>
            </w:r>
          </w:p>
        </w:tc>
        <w:tc>
          <w:tcPr>
            <w:tcW w:w="1446" w:type="dxa"/>
          </w:tcPr>
          <w:p w14:paraId="1A28A486" w14:textId="77777777" w:rsidR="00216E33" w:rsidRDefault="00216E33" w:rsidP="004664EA">
            <w:pPr>
              <w:jc w:val="center"/>
              <w:rPr>
                <w:rFonts w:ascii="宋体" w:hAnsi="宋体"/>
                <w:snapToGrid w:val="0"/>
                <w:kern w:val="0"/>
              </w:rPr>
            </w:pPr>
          </w:p>
        </w:tc>
        <w:tc>
          <w:tcPr>
            <w:tcW w:w="1134" w:type="dxa"/>
          </w:tcPr>
          <w:p w14:paraId="243C71BD" w14:textId="77777777" w:rsidR="00216E33" w:rsidRDefault="00216E33" w:rsidP="004664EA">
            <w:pPr>
              <w:jc w:val="center"/>
              <w:rPr>
                <w:rFonts w:ascii="宋体" w:hAnsi="宋体"/>
                <w:snapToGrid w:val="0"/>
                <w:kern w:val="0"/>
              </w:rPr>
            </w:pPr>
            <w:r>
              <w:rPr>
                <w:rFonts w:ascii="宋体" w:hAnsi="宋体"/>
                <w:snapToGrid w:val="0"/>
                <w:kern w:val="0"/>
              </w:rPr>
              <w:t>Y</w:t>
            </w:r>
          </w:p>
        </w:tc>
        <w:tc>
          <w:tcPr>
            <w:tcW w:w="3119" w:type="dxa"/>
          </w:tcPr>
          <w:p w14:paraId="3DE416F5" w14:textId="77777777" w:rsidR="00216E33" w:rsidRDefault="00216E33" w:rsidP="004664EA">
            <w:pPr>
              <w:jc w:val="center"/>
              <w:rPr>
                <w:rFonts w:ascii="宋体" w:hAnsi="宋体"/>
                <w:snapToGrid w:val="0"/>
                <w:kern w:val="0"/>
              </w:rPr>
            </w:pPr>
          </w:p>
        </w:tc>
      </w:tr>
      <w:tr w:rsidR="00216E33" w14:paraId="60F69E9D" w14:textId="77777777" w:rsidTr="004664EA">
        <w:tc>
          <w:tcPr>
            <w:tcW w:w="1814" w:type="dxa"/>
          </w:tcPr>
          <w:p w14:paraId="3E2C82C7" w14:textId="77777777" w:rsidR="00216E33" w:rsidRDefault="00216E33" w:rsidP="004664EA">
            <w:pPr>
              <w:ind w:firstLineChars="100" w:firstLine="210"/>
              <w:rPr>
                <w:rFonts w:ascii="宋体" w:hAnsi="宋体"/>
                <w:snapToGrid w:val="0"/>
                <w:kern w:val="0"/>
              </w:rPr>
            </w:pPr>
            <w:r>
              <w:rPr>
                <w:rFonts w:ascii="宋体" w:hAnsi="宋体" w:hint="eastAsia"/>
                <w:snapToGrid w:val="0"/>
                <w:kern w:val="0"/>
              </w:rPr>
              <w:t>客户</w:t>
            </w:r>
            <w:r>
              <w:rPr>
                <w:rFonts w:ascii="宋体" w:hAnsi="宋体"/>
                <w:snapToGrid w:val="0"/>
                <w:kern w:val="0"/>
              </w:rPr>
              <w:t>名称</w:t>
            </w:r>
          </w:p>
        </w:tc>
        <w:tc>
          <w:tcPr>
            <w:tcW w:w="1446" w:type="dxa"/>
          </w:tcPr>
          <w:p w14:paraId="4CA1EDA0" w14:textId="77777777" w:rsidR="00216E33" w:rsidRDefault="00216E33" w:rsidP="004664EA">
            <w:pPr>
              <w:jc w:val="center"/>
              <w:rPr>
                <w:rFonts w:ascii="宋体" w:hAnsi="宋体"/>
                <w:snapToGrid w:val="0"/>
                <w:kern w:val="0"/>
              </w:rPr>
            </w:pPr>
          </w:p>
        </w:tc>
        <w:tc>
          <w:tcPr>
            <w:tcW w:w="1134" w:type="dxa"/>
          </w:tcPr>
          <w:p w14:paraId="7B25EB16"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78B8B4A2" w14:textId="77777777" w:rsidR="00216E33" w:rsidRDefault="00216E33" w:rsidP="004664EA">
            <w:pPr>
              <w:jc w:val="center"/>
              <w:rPr>
                <w:rFonts w:ascii="宋体" w:hAnsi="宋体"/>
                <w:snapToGrid w:val="0"/>
                <w:kern w:val="0"/>
              </w:rPr>
            </w:pPr>
          </w:p>
        </w:tc>
      </w:tr>
      <w:tr w:rsidR="00216E33" w14:paraId="2D2EEDBD" w14:textId="77777777" w:rsidTr="004664EA">
        <w:tc>
          <w:tcPr>
            <w:tcW w:w="1814" w:type="dxa"/>
          </w:tcPr>
          <w:p w14:paraId="702FDF4C" w14:textId="77777777" w:rsidR="00216E33" w:rsidRDefault="00216E33" w:rsidP="004664EA">
            <w:pPr>
              <w:ind w:firstLineChars="100" w:firstLine="210"/>
              <w:rPr>
                <w:rFonts w:ascii="宋体" w:hAnsi="宋体"/>
                <w:snapToGrid w:val="0"/>
                <w:kern w:val="0"/>
              </w:rPr>
            </w:pPr>
            <w:r>
              <w:rPr>
                <w:rFonts w:ascii="宋体" w:hAnsi="宋体" w:hint="eastAsia"/>
                <w:snapToGrid w:val="0"/>
                <w:kern w:val="0"/>
              </w:rPr>
              <w:t>客户联系</w:t>
            </w:r>
            <w:r>
              <w:rPr>
                <w:rFonts w:ascii="宋体" w:hAnsi="宋体"/>
                <w:snapToGrid w:val="0"/>
                <w:kern w:val="0"/>
              </w:rPr>
              <w:t>电话</w:t>
            </w:r>
          </w:p>
        </w:tc>
        <w:tc>
          <w:tcPr>
            <w:tcW w:w="1446" w:type="dxa"/>
          </w:tcPr>
          <w:p w14:paraId="779666E2" w14:textId="77777777" w:rsidR="00216E33" w:rsidRDefault="00216E33" w:rsidP="004664EA">
            <w:pPr>
              <w:jc w:val="center"/>
              <w:rPr>
                <w:rFonts w:ascii="宋体" w:hAnsi="宋体"/>
                <w:snapToGrid w:val="0"/>
                <w:kern w:val="0"/>
              </w:rPr>
            </w:pPr>
          </w:p>
        </w:tc>
        <w:tc>
          <w:tcPr>
            <w:tcW w:w="1134" w:type="dxa"/>
          </w:tcPr>
          <w:p w14:paraId="5FF5EB1A"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78494026" w14:textId="77777777" w:rsidR="00216E33" w:rsidRDefault="00216E33" w:rsidP="004664EA">
            <w:pPr>
              <w:jc w:val="center"/>
              <w:rPr>
                <w:rFonts w:ascii="宋体" w:hAnsi="宋体"/>
                <w:snapToGrid w:val="0"/>
                <w:kern w:val="0"/>
              </w:rPr>
            </w:pPr>
          </w:p>
        </w:tc>
      </w:tr>
      <w:tr w:rsidR="00216E33" w14:paraId="75F115B5" w14:textId="77777777" w:rsidTr="004664EA">
        <w:tc>
          <w:tcPr>
            <w:tcW w:w="1814" w:type="dxa"/>
          </w:tcPr>
          <w:p w14:paraId="7C632FEB" w14:textId="77777777" w:rsidR="00216E33" w:rsidRDefault="00216E33" w:rsidP="004664EA">
            <w:pPr>
              <w:ind w:firstLineChars="100" w:firstLine="210"/>
              <w:rPr>
                <w:rFonts w:ascii="宋体" w:hAnsi="宋体"/>
                <w:snapToGrid w:val="0"/>
                <w:kern w:val="0"/>
              </w:rPr>
            </w:pPr>
            <w:r>
              <w:rPr>
                <w:rFonts w:ascii="宋体" w:hAnsi="宋体" w:hint="eastAsia"/>
                <w:snapToGrid w:val="0"/>
                <w:kern w:val="0"/>
              </w:rPr>
              <w:t>每页</w:t>
            </w:r>
            <w:r>
              <w:rPr>
                <w:rFonts w:ascii="宋体" w:hAnsi="宋体"/>
                <w:snapToGrid w:val="0"/>
                <w:kern w:val="0"/>
              </w:rPr>
              <w:t>行数</w:t>
            </w:r>
          </w:p>
        </w:tc>
        <w:tc>
          <w:tcPr>
            <w:tcW w:w="1446" w:type="dxa"/>
          </w:tcPr>
          <w:p w14:paraId="0432366C" w14:textId="77777777" w:rsidR="00216E33" w:rsidRDefault="00216E33" w:rsidP="004664EA">
            <w:pPr>
              <w:jc w:val="center"/>
              <w:rPr>
                <w:rFonts w:ascii="宋体" w:hAnsi="宋体"/>
                <w:snapToGrid w:val="0"/>
                <w:kern w:val="0"/>
              </w:rPr>
            </w:pPr>
          </w:p>
        </w:tc>
        <w:tc>
          <w:tcPr>
            <w:tcW w:w="1134" w:type="dxa"/>
          </w:tcPr>
          <w:p w14:paraId="155E7E04"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65151C71" w14:textId="77777777" w:rsidR="00216E33" w:rsidRDefault="00216E33" w:rsidP="004664EA">
            <w:pPr>
              <w:jc w:val="center"/>
              <w:rPr>
                <w:rFonts w:ascii="宋体" w:hAnsi="宋体"/>
                <w:snapToGrid w:val="0"/>
                <w:kern w:val="0"/>
              </w:rPr>
            </w:pPr>
          </w:p>
        </w:tc>
      </w:tr>
      <w:tr w:rsidR="00216E33" w14:paraId="3734951B" w14:textId="77777777" w:rsidTr="004664EA">
        <w:tc>
          <w:tcPr>
            <w:tcW w:w="1814" w:type="dxa"/>
          </w:tcPr>
          <w:p w14:paraId="3CDAA7DB" w14:textId="77777777" w:rsidR="00216E33" w:rsidRDefault="00216E33" w:rsidP="004664EA">
            <w:pPr>
              <w:ind w:firstLineChars="100" w:firstLine="210"/>
              <w:rPr>
                <w:rFonts w:ascii="宋体" w:hAnsi="宋体"/>
                <w:snapToGrid w:val="0"/>
                <w:kern w:val="0"/>
              </w:rPr>
            </w:pPr>
            <w:r>
              <w:rPr>
                <w:rFonts w:ascii="宋体" w:hAnsi="宋体" w:hint="eastAsia"/>
                <w:snapToGrid w:val="0"/>
                <w:kern w:val="0"/>
              </w:rPr>
              <w:t>起始</w:t>
            </w:r>
            <w:r>
              <w:rPr>
                <w:rFonts w:ascii="宋体" w:hAnsi="宋体"/>
                <w:snapToGrid w:val="0"/>
                <w:kern w:val="0"/>
              </w:rPr>
              <w:t>条数</w:t>
            </w:r>
          </w:p>
        </w:tc>
        <w:tc>
          <w:tcPr>
            <w:tcW w:w="1446" w:type="dxa"/>
          </w:tcPr>
          <w:p w14:paraId="2B665400" w14:textId="77777777" w:rsidR="00216E33" w:rsidRDefault="00216E33" w:rsidP="004664EA">
            <w:pPr>
              <w:jc w:val="center"/>
              <w:rPr>
                <w:rFonts w:ascii="宋体" w:hAnsi="宋体"/>
                <w:snapToGrid w:val="0"/>
                <w:kern w:val="0"/>
              </w:rPr>
            </w:pPr>
          </w:p>
        </w:tc>
        <w:tc>
          <w:tcPr>
            <w:tcW w:w="1134" w:type="dxa"/>
          </w:tcPr>
          <w:p w14:paraId="0FB15CDE"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22447476" w14:textId="77777777" w:rsidR="00216E33" w:rsidRDefault="00216E33" w:rsidP="004664EA">
            <w:pPr>
              <w:jc w:val="center"/>
              <w:rPr>
                <w:rFonts w:ascii="宋体" w:hAnsi="宋体"/>
                <w:snapToGrid w:val="0"/>
                <w:kern w:val="0"/>
              </w:rPr>
            </w:pPr>
          </w:p>
        </w:tc>
      </w:tr>
    </w:tbl>
    <w:p w14:paraId="7748F629" w14:textId="77777777" w:rsidR="00216E33" w:rsidRDefault="00216E33" w:rsidP="00216E33"/>
    <w:p w14:paraId="45187C6E" w14:textId="77777777" w:rsidR="00216E33" w:rsidRDefault="00216E33" w:rsidP="00216E33">
      <w:pPr>
        <w:pStyle w:val="5"/>
        <w:tabs>
          <w:tab w:val="left" w:pos="1112"/>
        </w:tabs>
      </w:pPr>
      <w:r>
        <w:rPr>
          <w:rFonts w:hint="eastAsia"/>
        </w:rPr>
        <w:lastRenderedPageBreak/>
        <w:t>输出</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2B061B37" w14:textId="77777777" w:rsidTr="004664EA">
        <w:tc>
          <w:tcPr>
            <w:tcW w:w="1559" w:type="dxa"/>
            <w:shd w:val="clear" w:color="auto" w:fill="E0E0E0"/>
          </w:tcPr>
          <w:p w14:paraId="576A536A"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250EDFFA"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6B344D3"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66425AC" w14:textId="77777777" w:rsidR="00216E33" w:rsidRDefault="00216E33" w:rsidP="004664EA">
            <w:pPr>
              <w:jc w:val="center"/>
              <w:rPr>
                <w:b/>
                <w:snapToGrid w:val="0"/>
                <w:kern w:val="0"/>
              </w:rPr>
            </w:pPr>
            <w:r>
              <w:rPr>
                <w:rFonts w:hint="eastAsia"/>
                <w:b/>
                <w:snapToGrid w:val="0"/>
                <w:kern w:val="0"/>
              </w:rPr>
              <w:t>备注</w:t>
            </w:r>
          </w:p>
        </w:tc>
      </w:tr>
      <w:tr w:rsidR="00216E33" w14:paraId="54D77DF5" w14:textId="77777777" w:rsidTr="004664EA">
        <w:tc>
          <w:tcPr>
            <w:tcW w:w="1559" w:type="dxa"/>
          </w:tcPr>
          <w:p w14:paraId="244EDDC1" w14:textId="77777777" w:rsidR="00216E33" w:rsidRDefault="00216E33" w:rsidP="004664EA">
            <w:pPr>
              <w:jc w:val="center"/>
              <w:rPr>
                <w:rFonts w:ascii="宋体" w:hAnsi="宋体"/>
                <w:snapToGrid w:val="0"/>
                <w:kern w:val="0"/>
              </w:rPr>
            </w:pPr>
            <w:r>
              <w:rPr>
                <w:rFonts w:ascii="宋体" w:hAnsi="宋体" w:hint="eastAsia"/>
                <w:snapToGrid w:val="0"/>
                <w:kern w:val="0"/>
              </w:rPr>
              <w:t>总</w:t>
            </w:r>
            <w:r>
              <w:rPr>
                <w:rFonts w:ascii="宋体" w:hAnsi="宋体"/>
                <w:snapToGrid w:val="0"/>
                <w:kern w:val="0"/>
              </w:rPr>
              <w:t>行数</w:t>
            </w:r>
          </w:p>
        </w:tc>
        <w:tc>
          <w:tcPr>
            <w:tcW w:w="1701" w:type="dxa"/>
          </w:tcPr>
          <w:p w14:paraId="009E079D" w14:textId="77777777" w:rsidR="00216E33" w:rsidRDefault="00216E33" w:rsidP="004664EA">
            <w:pPr>
              <w:jc w:val="left"/>
              <w:rPr>
                <w:rFonts w:ascii="宋体" w:hAnsi="宋体"/>
                <w:snapToGrid w:val="0"/>
                <w:kern w:val="0"/>
              </w:rPr>
            </w:pPr>
          </w:p>
        </w:tc>
        <w:tc>
          <w:tcPr>
            <w:tcW w:w="1134" w:type="dxa"/>
          </w:tcPr>
          <w:p w14:paraId="4996C4FC"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380FE52B" w14:textId="77777777" w:rsidR="00216E33" w:rsidRDefault="00216E33" w:rsidP="004664EA">
            <w:pPr>
              <w:jc w:val="left"/>
              <w:rPr>
                <w:rFonts w:ascii="宋体" w:hAnsi="宋体"/>
                <w:snapToGrid w:val="0"/>
                <w:kern w:val="0"/>
              </w:rPr>
            </w:pPr>
          </w:p>
        </w:tc>
      </w:tr>
      <w:tr w:rsidR="00216E33" w14:paraId="5172A956" w14:textId="77777777" w:rsidTr="004664EA">
        <w:tc>
          <w:tcPr>
            <w:tcW w:w="7513" w:type="dxa"/>
            <w:gridSpan w:val="4"/>
          </w:tcPr>
          <w:p w14:paraId="6A0809F3" w14:textId="77777777" w:rsidR="00216E33" w:rsidRDefault="00216E33" w:rsidP="004664EA">
            <w:pPr>
              <w:jc w:val="center"/>
              <w:rPr>
                <w:rFonts w:ascii="宋体" w:hAnsi="宋体"/>
                <w:snapToGrid w:val="0"/>
                <w:kern w:val="0"/>
              </w:rPr>
            </w:pPr>
            <w:r>
              <w:rPr>
                <w:rFonts w:ascii="宋体" w:hAnsi="宋体" w:hint="eastAsia"/>
                <w:snapToGrid w:val="0"/>
                <w:kern w:val="0"/>
              </w:rPr>
              <w:t>客户</w:t>
            </w:r>
            <w:r>
              <w:rPr>
                <w:rFonts w:ascii="宋体" w:hAnsi="宋体"/>
                <w:snapToGrid w:val="0"/>
                <w:kern w:val="0"/>
              </w:rPr>
              <w:t>列表</w:t>
            </w:r>
            <w:r>
              <w:rPr>
                <w:rFonts w:ascii="宋体" w:hAnsi="宋体" w:hint="eastAsia"/>
                <w:snapToGrid w:val="0"/>
                <w:kern w:val="0"/>
              </w:rPr>
              <w:t>&lt;</w:t>
            </w:r>
            <w:r>
              <w:rPr>
                <w:rFonts w:ascii="宋体" w:hAnsi="宋体"/>
                <w:snapToGrid w:val="0"/>
                <w:kern w:val="0"/>
              </w:rPr>
              <w:t>LIST</w:t>
            </w:r>
            <w:r>
              <w:rPr>
                <w:rFonts w:ascii="宋体" w:hAnsi="宋体" w:hint="eastAsia"/>
                <w:snapToGrid w:val="0"/>
                <w:kern w:val="0"/>
              </w:rPr>
              <w:t>&gt;</w:t>
            </w:r>
          </w:p>
        </w:tc>
      </w:tr>
      <w:tr w:rsidR="00216E33" w14:paraId="4D450F4A" w14:textId="77777777" w:rsidTr="004664EA">
        <w:tc>
          <w:tcPr>
            <w:tcW w:w="1559" w:type="dxa"/>
          </w:tcPr>
          <w:p w14:paraId="36D71DF6" w14:textId="77777777" w:rsidR="00216E33" w:rsidRDefault="00216E33" w:rsidP="004664EA">
            <w:pPr>
              <w:jc w:val="center"/>
              <w:rPr>
                <w:rFonts w:ascii="宋体" w:hAnsi="宋体"/>
                <w:snapToGrid w:val="0"/>
                <w:kern w:val="0"/>
              </w:rPr>
            </w:pPr>
            <w:r>
              <w:rPr>
                <w:rFonts w:ascii="宋体" w:hAnsi="宋体" w:hint="eastAsia"/>
                <w:snapToGrid w:val="0"/>
                <w:kern w:val="0"/>
              </w:rPr>
              <w:t>客户唯一</w:t>
            </w:r>
            <w:r>
              <w:rPr>
                <w:rFonts w:ascii="宋体" w:hAnsi="宋体"/>
                <w:snapToGrid w:val="0"/>
                <w:kern w:val="0"/>
              </w:rPr>
              <w:t>标识</w:t>
            </w:r>
          </w:p>
        </w:tc>
        <w:tc>
          <w:tcPr>
            <w:tcW w:w="1701" w:type="dxa"/>
          </w:tcPr>
          <w:p w14:paraId="75A53869" w14:textId="77777777" w:rsidR="00216E33" w:rsidRDefault="00216E33" w:rsidP="004664EA">
            <w:pPr>
              <w:jc w:val="left"/>
              <w:rPr>
                <w:rFonts w:ascii="宋体" w:hAnsi="宋体"/>
                <w:snapToGrid w:val="0"/>
                <w:kern w:val="0"/>
              </w:rPr>
            </w:pPr>
          </w:p>
        </w:tc>
        <w:tc>
          <w:tcPr>
            <w:tcW w:w="1134" w:type="dxa"/>
          </w:tcPr>
          <w:p w14:paraId="5E721060"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58EB1302" w14:textId="77777777" w:rsidR="00216E33" w:rsidRDefault="00216E33" w:rsidP="004664EA">
            <w:pPr>
              <w:jc w:val="left"/>
              <w:rPr>
                <w:rFonts w:ascii="宋体" w:hAnsi="宋体"/>
                <w:snapToGrid w:val="0"/>
                <w:kern w:val="0"/>
              </w:rPr>
            </w:pPr>
          </w:p>
        </w:tc>
      </w:tr>
      <w:tr w:rsidR="00216E33" w14:paraId="26FE0318" w14:textId="77777777" w:rsidTr="004664EA">
        <w:tc>
          <w:tcPr>
            <w:tcW w:w="1559" w:type="dxa"/>
          </w:tcPr>
          <w:p w14:paraId="6D68625F" w14:textId="77777777" w:rsidR="00216E33" w:rsidRDefault="00216E33" w:rsidP="004664EA">
            <w:pPr>
              <w:jc w:val="center"/>
              <w:rPr>
                <w:rFonts w:ascii="宋体" w:hAnsi="宋体"/>
                <w:snapToGrid w:val="0"/>
                <w:kern w:val="0"/>
              </w:rPr>
            </w:pPr>
            <w:r>
              <w:rPr>
                <w:rFonts w:ascii="宋体" w:hAnsi="宋体" w:hint="eastAsia"/>
                <w:snapToGrid w:val="0"/>
                <w:kern w:val="0"/>
              </w:rPr>
              <w:t>客户姓名</w:t>
            </w:r>
          </w:p>
        </w:tc>
        <w:tc>
          <w:tcPr>
            <w:tcW w:w="1701" w:type="dxa"/>
          </w:tcPr>
          <w:p w14:paraId="5892C435" w14:textId="77777777" w:rsidR="00216E33" w:rsidRDefault="00216E33" w:rsidP="004664EA">
            <w:pPr>
              <w:jc w:val="left"/>
              <w:rPr>
                <w:rFonts w:ascii="宋体" w:hAnsi="宋体"/>
                <w:snapToGrid w:val="0"/>
                <w:kern w:val="0"/>
              </w:rPr>
            </w:pPr>
          </w:p>
        </w:tc>
        <w:tc>
          <w:tcPr>
            <w:tcW w:w="1134" w:type="dxa"/>
          </w:tcPr>
          <w:p w14:paraId="117DFC19"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293D1291" w14:textId="77777777" w:rsidR="00216E33" w:rsidRDefault="00216E33" w:rsidP="004664EA">
            <w:pPr>
              <w:jc w:val="left"/>
              <w:rPr>
                <w:rFonts w:ascii="宋体" w:hAnsi="宋体"/>
                <w:snapToGrid w:val="0"/>
                <w:kern w:val="0"/>
              </w:rPr>
            </w:pPr>
          </w:p>
        </w:tc>
      </w:tr>
      <w:tr w:rsidR="00216E33" w14:paraId="42D1E757" w14:textId="77777777" w:rsidTr="004664EA">
        <w:tc>
          <w:tcPr>
            <w:tcW w:w="1559" w:type="dxa"/>
          </w:tcPr>
          <w:p w14:paraId="79C96EF4" w14:textId="77777777" w:rsidR="00216E33" w:rsidRDefault="00216E33" w:rsidP="004664EA">
            <w:pPr>
              <w:jc w:val="center"/>
              <w:rPr>
                <w:rFonts w:ascii="宋体" w:hAnsi="宋体"/>
                <w:snapToGrid w:val="0"/>
                <w:kern w:val="0"/>
              </w:rPr>
            </w:pPr>
            <w:r>
              <w:rPr>
                <w:rFonts w:ascii="宋体" w:hAnsi="宋体" w:hint="eastAsia"/>
                <w:snapToGrid w:val="0"/>
                <w:kern w:val="0"/>
              </w:rPr>
              <w:t>联系方式</w:t>
            </w:r>
          </w:p>
        </w:tc>
        <w:tc>
          <w:tcPr>
            <w:tcW w:w="1701" w:type="dxa"/>
          </w:tcPr>
          <w:p w14:paraId="3FB29288" w14:textId="77777777" w:rsidR="00216E33" w:rsidRDefault="00216E33" w:rsidP="004664EA">
            <w:pPr>
              <w:jc w:val="left"/>
              <w:rPr>
                <w:rFonts w:ascii="宋体" w:hAnsi="宋体"/>
                <w:snapToGrid w:val="0"/>
                <w:kern w:val="0"/>
              </w:rPr>
            </w:pPr>
          </w:p>
        </w:tc>
        <w:tc>
          <w:tcPr>
            <w:tcW w:w="1134" w:type="dxa"/>
          </w:tcPr>
          <w:p w14:paraId="40AC4A0A"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2CA14B49" w14:textId="77777777" w:rsidR="00216E33" w:rsidRDefault="00216E33" w:rsidP="004664EA">
            <w:pPr>
              <w:jc w:val="left"/>
              <w:rPr>
                <w:rFonts w:ascii="宋体" w:hAnsi="宋体"/>
                <w:snapToGrid w:val="0"/>
                <w:kern w:val="0"/>
              </w:rPr>
            </w:pPr>
          </w:p>
        </w:tc>
      </w:tr>
      <w:tr w:rsidR="00216E33" w14:paraId="4BDB87A7" w14:textId="77777777" w:rsidTr="004664EA">
        <w:tc>
          <w:tcPr>
            <w:tcW w:w="1559" w:type="dxa"/>
          </w:tcPr>
          <w:p w14:paraId="09A4DAD0" w14:textId="77777777" w:rsidR="00216E33" w:rsidRDefault="00216E33" w:rsidP="004664EA">
            <w:pPr>
              <w:jc w:val="center"/>
              <w:rPr>
                <w:rFonts w:ascii="宋体" w:hAnsi="宋体"/>
                <w:snapToGrid w:val="0"/>
                <w:kern w:val="0"/>
              </w:rPr>
            </w:pPr>
            <w:r>
              <w:rPr>
                <w:rFonts w:ascii="宋体" w:hAnsi="宋体" w:hint="eastAsia"/>
                <w:snapToGrid w:val="0"/>
                <w:kern w:val="0"/>
              </w:rPr>
              <w:t>证件号码</w:t>
            </w:r>
          </w:p>
        </w:tc>
        <w:tc>
          <w:tcPr>
            <w:tcW w:w="1701" w:type="dxa"/>
          </w:tcPr>
          <w:p w14:paraId="146B07C0" w14:textId="77777777" w:rsidR="00216E33" w:rsidRDefault="00216E33" w:rsidP="004664EA">
            <w:pPr>
              <w:jc w:val="left"/>
              <w:rPr>
                <w:rFonts w:ascii="宋体" w:hAnsi="宋体"/>
                <w:snapToGrid w:val="0"/>
                <w:kern w:val="0"/>
              </w:rPr>
            </w:pPr>
          </w:p>
        </w:tc>
        <w:tc>
          <w:tcPr>
            <w:tcW w:w="1134" w:type="dxa"/>
          </w:tcPr>
          <w:p w14:paraId="69150E57"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67D40548" w14:textId="77777777" w:rsidR="00216E33" w:rsidRDefault="00216E33" w:rsidP="004664EA">
            <w:pPr>
              <w:jc w:val="left"/>
              <w:rPr>
                <w:rFonts w:ascii="宋体" w:hAnsi="宋体"/>
                <w:snapToGrid w:val="0"/>
                <w:kern w:val="0"/>
              </w:rPr>
            </w:pPr>
          </w:p>
        </w:tc>
      </w:tr>
      <w:tr w:rsidR="00216E33" w14:paraId="713E7CA7" w14:textId="77777777" w:rsidTr="004664EA">
        <w:tc>
          <w:tcPr>
            <w:tcW w:w="1559" w:type="dxa"/>
          </w:tcPr>
          <w:p w14:paraId="3FEFEC1B" w14:textId="77777777" w:rsidR="00216E33" w:rsidRDefault="00216E33" w:rsidP="004664EA">
            <w:pPr>
              <w:jc w:val="center"/>
              <w:rPr>
                <w:rFonts w:ascii="宋体" w:hAnsi="宋体"/>
                <w:snapToGrid w:val="0"/>
                <w:kern w:val="0"/>
              </w:rPr>
            </w:pPr>
            <w:r>
              <w:rPr>
                <w:rFonts w:ascii="宋体" w:hAnsi="宋体" w:hint="eastAsia"/>
                <w:snapToGrid w:val="0"/>
                <w:kern w:val="0"/>
              </w:rPr>
              <w:t>客户</w:t>
            </w:r>
            <w:r>
              <w:rPr>
                <w:rFonts w:ascii="宋体" w:hAnsi="宋体"/>
                <w:snapToGrid w:val="0"/>
                <w:kern w:val="0"/>
              </w:rPr>
              <w:t>地址</w:t>
            </w:r>
          </w:p>
        </w:tc>
        <w:tc>
          <w:tcPr>
            <w:tcW w:w="1701" w:type="dxa"/>
          </w:tcPr>
          <w:p w14:paraId="7241AADC" w14:textId="77777777" w:rsidR="00216E33" w:rsidRDefault="00216E33" w:rsidP="004664EA">
            <w:pPr>
              <w:jc w:val="left"/>
              <w:rPr>
                <w:rFonts w:ascii="宋体" w:hAnsi="宋体"/>
                <w:snapToGrid w:val="0"/>
                <w:kern w:val="0"/>
              </w:rPr>
            </w:pPr>
          </w:p>
        </w:tc>
        <w:tc>
          <w:tcPr>
            <w:tcW w:w="1134" w:type="dxa"/>
          </w:tcPr>
          <w:p w14:paraId="5C44BF11"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5462E6D6" w14:textId="77777777" w:rsidR="00216E33" w:rsidRDefault="00216E33" w:rsidP="004664EA">
            <w:pPr>
              <w:jc w:val="left"/>
              <w:rPr>
                <w:rFonts w:ascii="宋体" w:hAnsi="宋体"/>
                <w:snapToGrid w:val="0"/>
                <w:kern w:val="0"/>
              </w:rPr>
            </w:pPr>
          </w:p>
        </w:tc>
      </w:tr>
    </w:tbl>
    <w:p w14:paraId="0540F581" w14:textId="77777777" w:rsidR="00216E33" w:rsidRDefault="00216E33" w:rsidP="00216E33"/>
    <w:p w14:paraId="2816F975"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客户</w:t>
      </w:r>
      <w:r>
        <w:rPr>
          <w:rFonts w:ascii="黑体" w:hAnsi="黑体"/>
        </w:rPr>
        <w:t>明细</w:t>
      </w:r>
    </w:p>
    <w:p w14:paraId="146CBBB3" w14:textId="77777777" w:rsidR="00216E33" w:rsidRDefault="00216E33" w:rsidP="00216E33">
      <w:pPr>
        <w:pStyle w:val="5"/>
        <w:tabs>
          <w:tab w:val="left" w:pos="1112"/>
        </w:tabs>
      </w:pPr>
      <w:r>
        <w:rPr>
          <w:rFonts w:hint="eastAsia"/>
        </w:rPr>
        <w:t>功能</w:t>
      </w:r>
      <w:r>
        <w:t>描述</w:t>
      </w:r>
    </w:p>
    <w:p w14:paraId="2A696C5D" w14:textId="77777777" w:rsidR="00216E33" w:rsidRPr="003366A2" w:rsidRDefault="00216E33" w:rsidP="00216E33">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3366A2">
        <w:rPr>
          <w:rFonts w:ascii="宋体" w:hAnsi="宋体" w:hint="eastAsia"/>
          <w:kern w:val="0"/>
          <w:szCs w:val="21"/>
        </w:rPr>
        <w:t>实现</w:t>
      </w:r>
      <w:r w:rsidRPr="003366A2">
        <w:rPr>
          <w:rFonts w:ascii="宋体" w:hAnsi="宋体"/>
          <w:kern w:val="0"/>
          <w:szCs w:val="21"/>
        </w:rPr>
        <w:t>渠道人APP</w:t>
      </w:r>
      <w:r w:rsidRPr="003366A2">
        <w:rPr>
          <w:rFonts w:ascii="宋体" w:hAnsi="宋体" w:hint="eastAsia"/>
          <w:kern w:val="0"/>
          <w:szCs w:val="21"/>
        </w:rPr>
        <w:t>端</w:t>
      </w:r>
      <w:r w:rsidRPr="003366A2">
        <w:rPr>
          <w:rFonts w:ascii="宋体" w:hAnsi="宋体"/>
          <w:kern w:val="0"/>
          <w:szCs w:val="21"/>
        </w:rPr>
        <w:t>的</w:t>
      </w:r>
      <w:r w:rsidRPr="003366A2">
        <w:rPr>
          <w:rFonts w:ascii="宋体" w:hAnsi="宋体" w:hint="eastAsia"/>
          <w:kern w:val="0"/>
          <w:szCs w:val="21"/>
        </w:rPr>
        <w:t>客户明细（客户信息、借款记录）查看</w:t>
      </w:r>
      <w:r w:rsidRPr="003366A2">
        <w:rPr>
          <w:rFonts w:ascii="宋体" w:hAnsi="宋体"/>
          <w:kern w:val="0"/>
          <w:szCs w:val="21"/>
        </w:rPr>
        <w:t>功能</w:t>
      </w:r>
      <w:r w:rsidRPr="003366A2">
        <w:rPr>
          <w:rFonts w:ascii="宋体" w:hAnsi="宋体" w:hint="eastAsia"/>
          <w:kern w:val="0"/>
          <w:szCs w:val="21"/>
        </w:rPr>
        <w:t>。</w:t>
      </w:r>
    </w:p>
    <w:p w14:paraId="296EF751" w14:textId="77777777" w:rsidR="00216E33" w:rsidRDefault="00216E33" w:rsidP="00216E33">
      <w:pPr>
        <w:pStyle w:val="5"/>
        <w:tabs>
          <w:tab w:val="left" w:pos="1112"/>
        </w:tabs>
      </w:pPr>
      <w:r>
        <w:rPr>
          <w:rFonts w:hint="eastAsia"/>
        </w:rPr>
        <w:t>处理流程</w:t>
      </w:r>
    </w:p>
    <w:p w14:paraId="21129580" w14:textId="77777777" w:rsidR="00216E33" w:rsidRPr="00A432B5" w:rsidRDefault="00216E33" w:rsidP="00216E33">
      <w:r>
        <w:object w:dxaOrig="8881" w:dyaOrig="3946" w14:anchorId="4344D09C">
          <v:shape id="_x0000_i1117" type="#_x0000_t75" style="width:417.5pt;height:187pt" o:ole="">
            <v:imagedata r:id="rId194" o:title=""/>
          </v:shape>
          <o:OLEObject Type="Embed" ProgID="Visio.Drawing.15" ShapeID="_x0000_i1117" DrawAspect="Content" ObjectID="_1569760990" r:id="rId195"/>
        </w:object>
      </w:r>
    </w:p>
    <w:p w14:paraId="60FE1661" w14:textId="77777777" w:rsidR="00216E33" w:rsidRDefault="00216E33" w:rsidP="00216E33">
      <w:pPr>
        <w:spacing w:line="360" w:lineRule="auto"/>
        <w:ind w:left="289" w:firstLine="420"/>
        <w:rPr>
          <w:b/>
          <w:sz w:val="24"/>
          <w:szCs w:val="24"/>
        </w:rPr>
      </w:pPr>
      <w:r>
        <w:rPr>
          <w:rFonts w:hint="eastAsia"/>
          <w:b/>
          <w:sz w:val="24"/>
          <w:szCs w:val="24"/>
        </w:rPr>
        <w:t>【流程描述】</w:t>
      </w:r>
    </w:p>
    <w:p w14:paraId="0EAD8100" w14:textId="77777777" w:rsidR="00216E33" w:rsidRPr="00F21869" w:rsidRDefault="00216E33">
      <w:pPr>
        <w:numPr>
          <w:ilvl w:val="0"/>
          <w:numId w:val="46"/>
        </w:numPr>
        <w:spacing w:line="360" w:lineRule="auto"/>
        <w:ind w:left="1778"/>
        <w:rPr>
          <w:szCs w:val="21"/>
        </w:rPr>
        <w:pPrChange w:id="840" w:author="wangq" w:date="2017-08-21T17:25:00Z">
          <w:pPr>
            <w:numPr>
              <w:numId w:val="59"/>
            </w:numPr>
            <w:spacing w:line="360" w:lineRule="auto"/>
            <w:ind w:left="1778" w:hanging="360"/>
          </w:pPr>
        </w:pPrChange>
      </w:pPr>
      <w:r w:rsidRPr="00F21869">
        <w:rPr>
          <w:rFonts w:hint="eastAsia"/>
          <w:szCs w:val="21"/>
        </w:rPr>
        <w:t>已登录的注册用户；</w:t>
      </w:r>
    </w:p>
    <w:p w14:paraId="313A96D9" w14:textId="77777777" w:rsidR="00216E33" w:rsidRPr="00F21869" w:rsidRDefault="00216E33">
      <w:pPr>
        <w:numPr>
          <w:ilvl w:val="0"/>
          <w:numId w:val="46"/>
        </w:numPr>
        <w:spacing w:line="360" w:lineRule="auto"/>
        <w:ind w:left="1778"/>
        <w:rPr>
          <w:szCs w:val="21"/>
        </w:rPr>
        <w:pPrChange w:id="841" w:author="wangq" w:date="2017-08-21T17:25:00Z">
          <w:pPr>
            <w:numPr>
              <w:numId w:val="59"/>
            </w:numPr>
            <w:spacing w:line="360" w:lineRule="auto"/>
            <w:ind w:left="1778" w:hanging="360"/>
          </w:pPr>
        </w:pPrChange>
      </w:pPr>
      <w:r w:rsidRPr="00F21869">
        <w:rPr>
          <w:szCs w:val="21"/>
        </w:rPr>
        <w:t>进入个人中心</w:t>
      </w:r>
      <w:r w:rsidRPr="00F21869">
        <w:rPr>
          <w:rFonts w:hint="eastAsia"/>
          <w:szCs w:val="21"/>
        </w:rPr>
        <w:t>，</w:t>
      </w:r>
      <w:r w:rsidRPr="00F21869">
        <w:rPr>
          <w:szCs w:val="21"/>
        </w:rPr>
        <w:t>点击</w:t>
      </w:r>
      <w:r w:rsidRPr="00F21869">
        <w:rPr>
          <w:rFonts w:hint="eastAsia"/>
          <w:szCs w:val="21"/>
        </w:rPr>
        <w:t>“我的客户”；</w:t>
      </w:r>
    </w:p>
    <w:p w14:paraId="2FB9BF00" w14:textId="77777777" w:rsidR="00216E33" w:rsidRDefault="00216E33">
      <w:pPr>
        <w:numPr>
          <w:ilvl w:val="0"/>
          <w:numId w:val="46"/>
        </w:numPr>
        <w:spacing w:line="360" w:lineRule="auto"/>
        <w:ind w:left="1778"/>
        <w:rPr>
          <w:szCs w:val="21"/>
        </w:rPr>
        <w:pPrChange w:id="842" w:author="wangq" w:date="2017-08-21T17:25:00Z">
          <w:pPr>
            <w:numPr>
              <w:numId w:val="59"/>
            </w:numPr>
            <w:spacing w:line="360" w:lineRule="auto"/>
            <w:ind w:left="1778" w:hanging="360"/>
          </w:pPr>
        </w:pPrChange>
      </w:pPr>
      <w:r>
        <w:rPr>
          <w:rFonts w:hint="eastAsia"/>
          <w:szCs w:val="21"/>
        </w:rPr>
        <w:t>在我</w:t>
      </w:r>
      <w:r>
        <w:rPr>
          <w:szCs w:val="21"/>
        </w:rPr>
        <w:t>的客户列表中</w:t>
      </w:r>
      <w:r>
        <w:rPr>
          <w:rFonts w:hint="eastAsia"/>
          <w:szCs w:val="21"/>
        </w:rPr>
        <w:t>点击要</w:t>
      </w:r>
      <w:r>
        <w:rPr>
          <w:szCs w:val="21"/>
        </w:rPr>
        <w:t>查看明细的客户数据</w:t>
      </w:r>
      <w:r>
        <w:rPr>
          <w:rFonts w:hint="eastAsia"/>
          <w:szCs w:val="21"/>
        </w:rPr>
        <w:t>；</w:t>
      </w:r>
    </w:p>
    <w:p w14:paraId="03E13760" w14:textId="77777777" w:rsidR="00216E33" w:rsidRDefault="00216E33">
      <w:pPr>
        <w:numPr>
          <w:ilvl w:val="0"/>
          <w:numId w:val="46"/>
        </w:numPr>
        <w:spacing w:line="360" w:lineRule="auto"/>
        <w:ind w:left="1778"/>
        <w:rPr>
          <w:szCs w:val="21"/>
        </w:rPr>
        <w:pPrChange w:id="843" w:author="wangq" w:date="2017-08-21T17:25:00Z">
          <w:pPr>
            <w:numPr>
              <w:numId w:val="59"/>
            </w:numPr>
            <w:spacing w:line="360" w:lineRule="auto"/>
            <w:ind w:left="1778" w:hanging="360"/>
          </w:pPr>
        </w:pPrChange>
      </w:pPr>
      <w:r>
        <w:rPr>
          <w:rFonts w:hint="eastAsia"/>
          <w:szCs w:val="21"/>
        </w:rPr>
        <w:t>调用</w:t>
      </w:r>
      <w:r>
        <w:rPr>
          <w:szCs w:val="21"/>
        </w:rPr>
        <w:t>微服务</w:t>
      </w:r>
      <w:r>
        <w:rPr>
          <w:rFonts w:hint="eastAsia"/>
          <w:szCs w:val="21"/>
        </w:rPr>
        <w:t>；</w:t>
      </w:r>
    </w:p>
    <w:p w14:paraId="7215FF37" w14:textId="77777777" w:rsidR="00216E33" w:rsidRDefault="00216E33">
      <w:pPr>
        <w:numPr>
          <w:ilvl w:val="1"/>
          <w:numId w:val="46"/>
        </w:numPr>
        <w:spacing w:line="360" w:lineRule="auto"/>
        <w:ind w:left="2258"/>
        <w:rPr>
          <w:szCs w:val="21"/>
        </w:rPr>
        <w:pPrChange w:id="844" w:author="wangq" w:date="2017-08-21T17:25:00Z">
          <w:pPr>
            <w:numPr>
              <w:ilvl w:val="1"/>
              <w:numId w:val="59"/>
            </w:numPr>
            <w:spacing w:line="360" w:lineRule="auto"/>
            <w:ind w:left="2258" w:hanging="420"/>
          </w:pPr>
        </w:pPrChange>
      </w:pPr>
      <w:r>
        <w:rPr>
          <w:rFonts w:hint="eastAsia"/>
          <w:szCs w:val="21"/>
        </w:rPr>
        <w:lastRenderedPageBreak/>
        <w:t>客户明细</w:t>
      </w:r>
      <w:r>
        <w:rPr>
          <w:rFonts w:hint="eastAsia"/>
          <w:szCs w:val="21"/>
        </w:rPr>
        <w:t>[</w:t>
      </w:r>
      <w:r>
        <w:rPr>
          <w:szCs w:val="21"/>
        </w:rPr>
        <w:t>app</w:t>
      </w:r>
      <w:r>
        <w:rPr>
          <w:rFonts w:hint="eastAsia"/>
          <w:szCs w:val="21"/>
        </w:rPr>
        <w:t>接口</w:t>
      </w:r>
      <w:r>
        <w:rPr>
          <w:szCs w:val="21"/>
        </w:rPr>
        <w:t>服务</w:t>
      </w:r>
      <w:r>
        <w:rPr>
          <w:rFonts w:hint="eastAsia"/>
          <w:szCs w:val="21"/>
        </w:rPr>
        <w:t>]</w:t>
      </w:r>
    </w:p>
    <w:p w14:paraId="50ECDAAA" w14:textId="6A522645" w:rsidR="00216E33" w:rsidRDefault="00AB1EB5">
      <w:pPr>
        <w:numPr>
          <w:ilvl w:val="1"/>
          <w:numId w:val="46"/>
        </w:numPr>
        <w:spacing w:line="360" w:lineRule="auto"/>
        <w:ind w:left="2258"/>
        <w:rPr>
          <w:szCs w:val="21"/>
        </w:rPr>
        <w:pPrChange w:id="845" w:author="wangq" w:date="2017-08-21T17:25:00Z">
          <w:pPr>
            <w:numPr>
              <w:ilvl w:val="1"/>
              <w:numId w:val="59"/>
            </w:numPr>
            <w:spacing w:line="360" w:lineRule="auto"/>
            <w:ind w:left="2258" w:hanging="420"/>
          </w:pPr>
        </w:pPrChange>
      </w:pPr>
      <w:r>
        <w:rPr>
          <w:rFonts w:hint="eastAsia"/>
          <w:szCs w:val="21"/>
        </w:rPr>
        <w:t>分页查询客户业务列表</w:t>
      </w:r>
      <w:r w:rsidR="00216E33">
        <w:rPr>
          <w:rFonts w:hint="eastAsia"/>
          <w:szCs w:val="21"/>
        </w:rPr>
        <w:t>[</w:t>
      </w:r>
      <w:r w:rsidR="00216E33">
        <w:rPr>
          <w:szCs w:val="21"/>
        </w:rPr>
        <w:t>app</w:t>
      </w:r>
      <w:r w:rsidR="00216E33">
        <w:rPr>
          <w:rFonts w:hint="eastAsia"/>
          <w:szCs w:val="21"/>
        </w:rPr>
        <w:t>接口</w:t>
      </w:r>
      <w:r w:rsidR="00216E33">
        <w:rPr>
          <w:szCs w:val="21"/>
        </w:rPr>
        <w:t>服务</w:t>
      </w:r>
      <w:r w:rsidR="00216E33">
        <w:rPr>
          <w:rFonts w:hint="eastAsia"/>
          <w:szCs w:val="21"/>
        </w:rPr>
        <w:t>]</w:t>
      </w:r>
    </w:p>
    <w:p w14:paraId="298D8500" w14:textId="77777777" w:rsidR="00216E33" w:rsidRPr="00F21869" w:rsidRDefault="00216E33">
      <w:pPr>
        <w:numPr>
          <w:ilvl w:val="0"/>
          <w:numId w:val="46"/>
        </w:numPr>
        <w:spacing w:line="360" w:lineRule="auto"/>
        <w:ind w:left="1778"/>
        <w:rPr>
          <w:szCs w:val="21"/>
        </w:rPr>
        <w:pPrChange w:id="846" w:author="wangq" w:date="2017-08-21T17:25:00Z">
          <w:pPr>
            <w:numPr>
              <w:numId w:val="59"/>
            </w:numPr>
            <w:spacing w:line="360" w:lineRule="auto"/>
            <w:ind w:left="1778" w:hanging="360"/>
          </w:pPr>
        </w:pPrChange>
      </w:pPr>
      <w:r>
        <w:rPr>
          <w:rFonts w:hint="eastAsia"/>
          <w:szCs w:val="21"/>
        </w:rPr>
        <w:t>解析返回</w:t>
      </w:r>
      <w:r>
        <w:rPr>
          <w:szCs w:val="21"/>
        </w:rPr>
        <w:t>结果</w:t>
      </w:r>
      <w:r w:rsidRPr="00F21869">
        <w:rPr>
          <w:rFonts w:hint="eastAsia"/>
          <w:szCs w:val="21"/>
        </w:rPr>
        <w:t>；</w:t>
      </w:r>
    </w:p>
    <w:p w14:paraId="3534114A" w14:textId="77777777" w:rsidR="00216E33" w:rsidRDefault="00216E33" w:rsidP="00216E33">
      <w:pPr>
        <w:pStyle w:val="5"/>
        <w:tabs>
          <w:tab w:val="left" w:pos="1112"/>
        </w:tabs>
      </w:pPr>
      <w:r>
        <w:rPr>
          <w:rFonts w:hint="eastAsia"/>
        </w:rPr>
        <w:t>输入</w:t>
      </w:r>
    </w:p>
    <w:p w14:paraId="298817E1" w14:textId="77777777" w:rsidR="00216E33" w:rsidRPr="00022358" w:rsidRDefault="00216E33" w:rsidP="00216E33">
      <w:pPr>
        <w:ind w:firstLineChars="300" w:firstLine="630"/>
      </w:pPr>
      <w:r>
        <w:rPr>
          <w:rFonts w:hint="eastAsia"/>
          <w:szCs w:val="21"/>
        </w:rPr>
        <w:t>客户明细：</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6"/>
        <w:gridCol w:w="1304"/>
        <w:gridCol w:w="1134"/>
        <w:gridCol w:w="3119"/>
      </w:tblGrid>
      <w:tr w:rsidR="00216E33" w14:paraId="63C8F292" w14:textId="77777777" w:rsidTr="004664EA">
        <w:tc>
          <w:tcPr>
            <w:tcW w:w="1956" w:type="dxa"/>
            <w:shd w:val="clear" w:color="auto" w:fill="E0E0E0"/>
          </w:tcPr>
          <w:p w14:paraId="6508DDF7" w14:textId="77777777" w:rsidR="00216E33" w:rsidRDefault="00216E33" w:rsidP="004664EA">
            <w:pPr>
              <w:jc w:val="center"/>
              <w:rPr>
                <w:b/>
                <w:snapToGrid w:val="0"/>
                <w:kern w:val="0"/>
              </w:rPr>
            </w:pPr>
            <w:r>
              <w:rPr>
                <w:rFonts w:hint="eastAsia"/>
                <w:b/>
                <w:snapToGrid w:val="0"/>
                <w:kern w:val="0"/>
              </w:rPr>
              <w:t>输入要素</w:t>
            </w:r>
          </w:p>
        </w:tc>
        <w:tc>
          <w:tcPr>
            <w:tcW w:w="1304" w:type="dxa"/>
            <w:shd w:val="clear" w:color="auto" w:fill="E0E0E0"/>
          </w:tcPr>
          <w:p w14:paraId="203834A9"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748E866"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30862F4" w14:textId="77777777" w:rsidR="00216E33" w:rsidRDefault="00216E33" w:rsidP="004664EA">
            <w:pPr>
              <w:jc w:val="center"/>
              <w:rPr>
                <w:b/>
                <w:snapToGrid w:val="0"/>
                <w:kern w:val="0"/>
              </w:rPr>
            </w:pPr>
            <w:r>
              <w:rPr>
                <w:rFonts w:hint="eastAsia"/>
                <w:b/>
                <w:snapToGrid w:val="0"/>
                <w:kern w:val="0"/>
              </w:rPr>
              <w:t>备注</w:t>
            </w:r>
          </w:p>
        </w:tc>
      </w:tr>
      <w:tr w:rsidR="00216E33" w14:paraId="0CE0F83D" w14:textId="77777777" w:rsidTr="004664EA">
        <w:tc>
          <w:tcPr>
            <w:tcW w:w="1956" w:type="dxa"/>
          </w:tcPr>
          <w:p w14:paraId="2F0EB344" w14:textId="77777777" w:rsidR="00216E33" w:rsidRDefault="00216E33" w:rsidP="004664EA">
            <w:pPr>
              <w:jc w:val="center"/>
              <w:rPr>
                <w:rFonts w:ascii="宋体" w:hAnsi="宋体"/>
                <w:snapToGrid w:val="0"/>
                <w:kern w:val="0"/>
              </w:rPr>
            </w:pPr>
            <w:r>
              <w:rPr>
                <w:rFonts w:ascii="宋体" w:hAnsi="宋体" w:hint="eastAsia"/>
                <w:snapToGrid w:val="0"/>
                <w:kern w:val="0"/>
              </w:rPr>
              <w:t>渠道</w:t>
            </w:r>
            <w:r>
              <w:rPr>
                <w:rFonts w:ascii="宋体" w:hAnsi="宋体"/>
                <w:snapToGrid w:val="0"/>
                <w:kern w:val="0"/>
              </w:rPr>
              <w:t>人唯一标识</w:t>
            </w:r>
          </w:p>
        </w:tc>
        <w:tc>
          <w:tcPr>
            <w:tcW w:w="1304" w:type="dxa"/>
          </w:tcPr>
          <w:p w14:paraId="62000494" w14:textId="77777777" w:rsidR="00216E33" w:rsidRDefault="00216E33" w:rsidP="004664EA">
            <w:pPr>
              <w:jc w:val="left"/>
              <w:rPr>
                <w:rFonts w:ascii="宋体" w:hAnsi="宋体"/>
                <w:snapToGrid w:val="0"/>
                <w:kern w:val="0"/>
              </w:rPr>
            </w:pPr>
          </w:p>
        </w:tc>
        <w:tc>
          <w:tcPr>
            <w:tcW w:w="1134" w:type="dxa"/>
          </w:tcPr>
          <w:p w14:paraId="35BC898B"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1CF562EE" w14:textId="77777777" w:rsidR="00216E33" w:rsidRDefault="00216E33" w:rsidP="004664EA">
            <w:pPr>
              <w:jc w:val="left"/>
              <w:rPr>
                <w:rFonts w:ascii="宋体" w:hAnsi="宋体"/>
                <w:snapToGrid w:val="0"/>
                <w:kern w:val="0"/>
              </w:rPr>
            </w:pPr>
          </w:p>
        </w:tc>
      </w:tr>
      <w:tr w:rsidR="00216E33" w14:paraId="166EC9D2" w14:textId="77777777" w:rsidTr="004664EA">
        <w:tc>
          <w:tcPr>
            <w:tcW w:w="1956" w:type="dxa"/>
          </w:tcPr>
          <w:p w14:paraId="2DA00358" w14:textId="77777777" w:rsidR="00216E33" w:rsidRDefault="00216E33" w:rsidP="004664EA">
            <w:pPr>
              <w:jc w:val="center"/>
              <w:rPr>
                <w:rFonts w:ascii="宋体" w:hAnsi="宋体"/>
                <w:snapToGrid w:val="0"/>
                <w:kern w:val="0"/>
              </w:rPr>
            </w:pPr>
            <w:r>
              <w:rPr>
                <w:rFonts w:ascii="宋体" w:hAnsi="宋体" w:hint="eastAsia"/>
                <w:snapToGrid w:val="0"/>
                <w:kern w:val="0"/>
              </w:rPr>
              <w:t>客户</w:t>
            </w:r>
            <w:r>
              <w:rPr>
                <w:rFonts w:ascii="宋体" w:hAnsi="宋体"/>
                <w:snapToGrid w:val="0"/>
                <w:kern w:val="0"/>
              </w:rPr>
              <w:t>唯一标识</w:t>
            </w:r>
          </w:p>
        </w:tc>
        <w:tc>
          <w:tcPr>
            <w:tcW w:w="1304" w:type="dxa"/>
          </w:tcPr>
          <w:p w14:paraId="6EAD0FDF" w14:textId="77777777" w:rsidR="00216E33" w:rsidRDefault="00216E33" w:rsidP="004664EA">
            <w:pPr>
              <w:jc w:val="left"/>
              <w:rPr>
                <w:rFonts w:ascii="宋体" w:hAnsi="宋体"/>
                <w:snapToGrid w:val="0"/>
                <w:kern w:val="0"/>
              </w:rPr>
            </w:pPr>
          </w:p>
        </w:tc>
        <w:tc>
          <w:tcPr>
            <w:tcW w:w="1134" w:type="dxa"/>
          </w:tcPr>
          <w:p w14:paraId="0046D41A"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3843A71D" w14:textId="77777777" w:rsidR="00216E33" w:rsidRDefault="00216E33" w:rsidP="004664EA">
            <w:pPr>
              <w:jc w:val="left"/>
              <w:rPr>
                <w:rFonts w:ascii="宋体" w:hAnsi="宋体"/>
                <w:snapToGrid w:val="0"/>
                <w:kern w:val="0"/>
              </w:rPr>
            </w:pPr>
          </w:p>
        </w:tc>
      </w:tr>
    </w:tbl>
    <w:p w14:paraId="33414DB0" w14:textId="77777777" w:rsidR="00216E33" w:rsidRDefault="00216E33" w:rsidP="00216E33">
      <w:pPr>
        <w:ind w:left="397"/>
        <w:rPr>
          <w:szCs w:val="21"/>
        </w:rPr>
      </w:pPr>
      <w:r>
        <w:tab/>
        <w:t xml:space="preserve">  </w:t>
      </w:r>
      <w:r>
        <w:rPr>
          <w:rFonts w:hint="eastAsia"/>
          <w:szCs w:val="21"/>
        </w:rPr>
        <w:t>客户业务明细：</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6"/>
        <w:gridCol w:w="1304"/>
        <w:gridCol w:w="1134"/>
        <w:gridCol w:w="3119"/>
      </w:tblGrid>
      <w:tr w:rsidR="00216E33" w14:paraId="3235563C" w14:textId="77777777" w:rsidTr="004664EA">
        <w:tc>
          <w:tcPr>
            <w:tcW w:w="1956" w:type="dxa"/>
            <w:shd w:val="clear" w:color="auto" w:fill="E0E0E0"/>
          </w:tcPr>
          <w:p w14:paraId="6B4E2EF4" w14:textId="77777777" w:rsidR="00216E33" w:rsidRDefault="00216E33" w:rsidP="004664EA">
            <w:pPr>
              <w:jc w:val="center"/>
              <w:rPr>
                <w:b/>
                <w:snapToGrid w:val="0"/>
                <w:kern w:val="0"/>
              </w:rPr>
            </w:pPr>
            <w:r>
              <w:rPr>
                <w:rFonts w:hint="eastAsia"/>
                <w:b/>
                <w:snapToGrid w:val="0"/>
                <w:kern w:val="0"/>
              </w:rPr>
              <w:t>输入要素</w:t>
            </w:r>
          </w:p>
        </w:tc>
        <w:tc>
          <w:tcPr>
            <w:tcW w:w="1304" w:type="dxa"/>
            <w:shd w:val="clear" w:color="auto" w:fill="E0E0E0"/>
          </w:tcPr>
          <w:p w14:paraId="316C3490"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F293DC6"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C339705" w14:textId="77777777" w:rsidR="00216E33" w:rsidRDefault="00216E33" w:rsidP="004664EA">
            <w:pPr>
              <w:jc w:val="center"/>
              <w:rPr>
                <w:b/>
                <w:snapToGrid w:val="0"/>
                <w:kern w:val="0"/>
              </w:rPr>
            </w:pPr>
            <w:r>
              <w:rPr>
                <w:rFonts w:hint="eastAsia"/>
                <w:b/>
                <w:snapToGrid w:val="0"/>
                <w:kern w:val="0"/>
              </w:rPr>
              <w:t>备注</w:t>
            </w:r>
          </w:p>
        </w:tc>
      </w:tr>
      <w:tr w:rsidR="00216E33" w14:paraId="3A863886" w14:textId="77777777" w:rsidTr="004664EA">
        <w:tc>
          <w:tcPr>
            <w:tcW w:w="1956" w:type="dxa"/>
          </w:tcPr>
          <w:p w14:paraId="433A1736" w14:textId="77777777" w:rsidR="00216E33" w:rsidRDefault="00216E33" w:rsidP="004664EA">
            <w:pPr>
              <w:jc w:val="center"/>
              <w:rPr>
                <w:rFonts w:ascii="宋体" w:hAnsi="宋体"/>
                <w:snapToGrid w:val="0"/>
                <w:kern w:val="0"/>
              </w:rPr>
            </w:pPr>
            <w:r>
              <w:rPr>
                <w:rFonts w:ascii="宋体" w:hAnsi="宋体" w:hint="eastAsia"/>
                <w:snapToGrid w:val="0"/>
                <w:kern w:val="0"/>
              </w:rPr>
              <w:t>渠道</w:t>
            </w:r>
            <w:r>
              <w:rPr>
                <w:rFonts w:ascii="宋体" w:hAnsi="宋体"/>
                <w:snapToGrid w:val="0"/>
                <w:kern w:val="0"/>
              </w:rPr>
              <w:t>人唯一标识</w:t>
            </w:r>
          </w:p>
        </w:tc>
        <w:tc>
          <w:tcPr>
            <w:tcW w:w="1304" w:type="dxa"/>
          </w:tcPr>
          <w:p w14:paraId="26993D2C" w14:textId="77777777" w:rsidR="00216E33" w:rsidRDefault="00216E33" w:rsidP="004664EA">
            <w:pPr>
              <w:jc w:val="left"/>
              <w:rPr>
                <w:rFonts w:ascii="宋体" w:hAnsi="宋体"/>
                <w:snapToGrid w:val="0"/>
                <w:kern w:val="0"/>
              </w:rPr>
            </w:pPr>
          </w:p>
        </w:tc>
        <w:tc>
          <w:tcPr>
            <w:tcW w:w="1134" w:type="dxa"/>
          </w:tcPr>
          <w:p w14:paraId="5FCC908E"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5D2940B" w14:textId="77777777" w:rsidR="00216E33" w:rsidRDefault="00216E33" w:rsidP="004664EA">
            <w:pPr>
              <w:jc w:val="left"/>
              <w:rPr>
                <w:rFonts w:ascii="宋体" w:hAnsi="宋体"/>
                <w:snapToGrid w:val="0"/>
                <w:kern w:val="0"/>
              </w:rPr>
            </w:pPr>
          </w:p>
        </w:tc>
      </w:tr>
      <w:tr w:rsidR="00216E33" w14:paraId="629C733F" w14:textId="77777777" w:rsidTr="004664EA">
        <w:tc>
          <w:tcPr>
            <w:tcW w:w="1956" w:type="dxa"/>
          </w:tcPr>
          <w:p w14:paraId="4A332DF1" w14:textId="77777777" w:rsidR="00216E33" w:rsidRDefault="00216E33" w:rsidP="004664EA">
            <w:pPr>
              <w:jc w:val="center"/>
              <w:rPr>
                <w:rFonts w:ascii="宋体" w:hAnsi="宋体"/>
                <w:snapToGrid w:val="0"/>
                <w:kern w:val="0"/>
              </w:rPr>
            </w:pPr>
            <w:r>
              <w:rPr>
                <w:rFonts w:ascii="宋体" w:hAnsi="宋体" w:hint="eastAsia"/>
                <w:snapToGrid w:val="0"/>
                <w:kern w:val="0"/>
              </w:rPr>
              <w:t>客户</w:t>
            </w:r>
            <w:r>
              <w:rPr>
                <w:rFonts w:ascii="宋体" w:hAnsi="宋体"/>
                <w:snapToGrid w:val="0"/>
                <w:kern w:val="0"/>
              </w:rPr>
              <w:t>唯一标识</w:t>
            </w:r>
          </w:p>
        </w:tc>
        <w:tc>
          <w:tcPr>
            <w:tcW w:w="1304" w:type="dxa"/>
          </w:tcPr>
          <w:p w14:paraId="28765869" w14:textId="77777777" w:rsidR="00216E33" w:rsidRDefault="00216E33" w:rsidP="004664EA">
            <w:pPr>
              <w:jc w:val="left"/>
              <w:rPr>
                <w:rFonts w:ascii="宋体" w:hAnsi="宋体"/>
                <w:snapToGrid w:val="0"/>
                <w:kern w:val="0"/>
              </w:rPr>
            </w:pPr>
          </w:p>
        </w:tc>
        <w:tc>
          <w:tcPr>
            <w:tcW w:w="1134" w:type="dxa"/>
          </w:tcPr>
          <w:p w14:paraId="5F2A7029"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7A1DC1B0" w14:textId="77777777" w:rsidR="00216E33" w:rsidRDefault="00216E33" w:rsidP="004664EA">
            <w:pPr>
              <w:jc w:val="left"/>
              <w:rPr>
                <w:rFonts w:ascii="宋体" w:hAnsi="宋体"/>
                <w:snapToGrid w:val="0"/>
                <w:kern w:val="0"/>
              </w:rPr>
            </w:pPr>
          </w:p>
        </w:tc>
      </w:tr>
      <w:tr w:rsidR="00216E33" w14:paraId="7880A28D" w14:textId="77777777" w:rsidTr="004664EA">
        <w:tc>
          <w:tcPr>
            <w:tcW w:w="1956" w:type="dxa"/>
          </w:tcPr>
          <w:p w14:paraId="26FE30E6"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每页</w:t>
            </w:r>
            <w:r>
              <w:rPr>
                <w:rFonts w:ascii="宋体" w:hAnsi="宋体"/>
                <w:snapToGrid w:val="0"/>
                <w:kern w:val="0"/>
              </w:rPr>
              <w:t>行数</w:t>
            </w:r>
          </w:p>
        </w:tc>
        <w:tc>
          <w:tcPr>
            <w:tcW w:w="1304" w:type="dxa"/>
          </w:tcPr>
          <w:p w14:paraId="00A6A872" w14:textId="77777777" w:rsidR="00216E33" w:rsidRDefault="00216E33" w:rsidP="004664EA">
            <w:pPr>
              <w:rPr>
                <w:rFonts w:ascii="宋体" w:hAnsi="宋体"/>
                <w:snapToGrid w:val="0"/>
                <w:kern w:val="0"/>
              </w:rPr>
            </w:pPr>
          </w:p>
        </w:tc>
        <w:tc>
          <w:tcPr>
            <w:tcW w:w="1134" w:type="dxa"/>
          </w:tcPr>
          <w:p w14:paraId="1498DC6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74D3896" w14:textId="77777777" w:rsidR="00216E33" w:rsidRDefault="00216E33" w:rsidP="004664EA">
            <w:pPr>
              <w:rPr>
                <w:rFonts w:ascii="宋体" w:hAnsi="宋体"/>
                <w:snapToGrid w:val="0"/>
                <w:kern w:val="0"/>
              </w:rPr>
            </w:pPr>
          </w:p>
        </w:tc>
      </w:tr>
      <w:tr w:rsidR="00216E33" w14:paraId="31E12642" w14:textId="77777777" w:rsidTr="004664EA">
        <w:tc>
          <w:tcPr>
            <w:tcW w:w="1956" w:type="dxa"/>
          </w:tcPr>
          <w:p w14:paraId="79E8EB76"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起始</w:t>
            </w:r>
            <w:r>
              <w:rPr>
                <w:rFonts w:ascii="宋体" w:hAnsi="宋体"/>
                <w:snapToGrid w:val="0"/>
                <w:kern w:val="0"/>
              </w:rPr>
              <w:t>条数</w:t>
            </w:r>
          </w:p>
        </w:tc>
        <w:tc>
          <w:tcPr>
            <w:tcW w:w="1304" w:type="dxa"/>
          </w:tcPr>
          <w:p w14:paraId="779E11F6" w14:textId="77777777" w:rsidR="00216E33" w:rsidRDefault="00216E33" w:rsidP="004664EA">
            <w:pPr>
              <w:rPr>
                <w:rFonts w:ascii="宋体" w:hAnsi="宋体"/>
                <w:snapToGrid w:val="0"/>
                <w:kern w:val="0"/>
              </w:rPr>
            </w:pPr>
          </w:p>
        </w:tc>
        <w:tc>
          <w:tcPr>
            <w:tcW w:w="1134" w:type="dxa"/>
          </w:tcPr>
          <w:p w14:paraId="06241391"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310F4545" w14:textId="77777777" w:rsidR="00216E33" w:rsidRDefault="00216E33" w:rsidP="004664EA">
            <w:pPr>
              <w:rPr>
                <w:rFonts w:ascii="宋体" w:hAnsi="宋体"/>
                <w:snapToGrid w:val="0"/>
                <w:kern w:val="0"/>
              </w:rPr>
            </w:pPr>
          </w:p>
        </w:tc>
      </w:tr>
    </w:tbl>
    <w:p w14:paraId="258582AD" w14:textId="77777777" w:rsidR="00216E33" w:rsidRDefault="00216E33" w:rsidP="00216E33"/>
    <w:p w14:paraId="0DF2F261" w14:textId="77777777" w:rsidR="00216E33" w:rsidRDefault="00216E33" w:rsidP="00216E33">
      <w:pPr>
        <w:pStyle w:val="5"/>
        <w:tabs>
          <w:tab w:val="left" w:pos="1112"/>
        </w:tabs>
      </w:pPr>
      <w:r>
        <w:rPr>
          <w:rFonts w:hint="eastAsia"/>
        </w:rPr>
        <w:t>输出</w:t>
      </w:r>
    </w:p>
    <w:p w14:paraId="3C492A50" w14:textId="77777777" w:rsidR="00216E33" w:rsidRPr="00022358" w:rsidRDefault="00216E33" w:rsidP="00216E33">
      <w:pPr>
        <w:ind w:left="397" w:firstLineChars="100" w:firstLine="210"/>
      </w:pPr>
      <w:r>
        <w:rPr>
          <w:rFonts w:hint="eastAsia"/>
          <w:szCs w:val="21"/>
        </w:rPr>
        <w:t>客户明细：</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4011BBEF" w14:textId="77777777" w:rsidTr="004664EA">
        <w:tc>
          <w:tcPr>
            <w:tcW w:w="1559" w:type="dxa"/>
            <w:shd w:val="clear" w:color="auto" w:fill="E0E0E0"/>
          </w:tcPr>
          <w:p w14:paraId="5DE905F1"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4F95E84F"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4FDFEE8"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F28ECCF" w14:textId="77777777" w:rsidR="00216E33" w:rsidRDefault="00216E33" w:rsidP="004664EA">
            <w:pPr>
              <w:jc w:val="center"/>
              <w:rPr>
                <w:b/>
                <w:snapToGrid w:val="0"/>
                <w:kern w:val="0"/>
              </w:rPr>
            </w:pPr>
            <w:r>
              <w:rPr>
                <w:rFonts w:hint="eastAsia"/>
                <w:b/>
                <w:snapToGrid w:val="0"/>
                <w:kern w:val="0"/>
              </w:rPr>
              <w:t>备注</w:t>
            </w:r>
          </w:p>
        </w:tc>
      </w:tr>
      <w:tr w:rsidR="00216E33" w14:paraId="2DAC9131" w14:textId="77777777" w:rsidTr="004664EA">
        <w:tc>
          <w:tcPr>
            <w:tcW w:w="1559" w:type="dxa"/>
          </w:tcPr>
          <w:p w14:paraId="03638789" w14:textId="77777777" w:rsidR="00216E33" w:rsidRDefault="00216E33" w:rsidP="004664EA">
            <w:pPr>
              <w:jc w:val="center"/>
              <w:rPr>
                <w:rFonts w:ascii="宋体" w:hAnsi="宋体"/>
                <w:snapToGrid w:val="0"/>
                <w:kern w:val="0"/>
              </w:rPr>
            </w:pPr>
            <w:r>
              <w:rPr>
                <w:rFonts w:ascii="宋体" w:hAnsi="宋体" w:hint="eastAsia"/>
                <w:snapToGrid w:val="0"/>
                <w:kern w:val="0"/>
              </w:rPr>
              <w:t>客户姓名</w:t>
            </w:r>
          </w:p>
        </w:tc>
        <w:tc>
          <w:tcPr>
            <w:tcW w:w="1701" w:type="dxa"/>
          </w:tcPr>
          <w:p w14:paraId="1C533FBB" w14:textId="77777777" w:rsidR="00216E33" w:rsidRDefault="00216E33" w:rsidP="004664EA">
            <w:pPr>
              <w:jc w:val="left"/>
              <w:rPr>
                <w:rFonts w:ascii="宋体" w:hAnsi="宋体"/>
                <w:snapToGrid w:val="0"/>
                <w:kern w:val="0"/>
              </w:rPr>
            </w:pPr>
          </w:p>
        </w:tc>
        <w:tc>
          <w:tcPr>
            <w:tcW w:w="1134" w:type="dxa"/>
          </w:tcPr>
          <w:p w14:paraId="40C09BC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38263ADA" w14:textId="77777777" w:rsidR="00216E33" w:rsidRDefault="00216E33" w:rsidP="004664EA">
            <w:pPr>
              <w:jc w:val="left"/>
              <w:rPr>
                <w:rFonts w:ascii="宋体" w:hAnsi="宋体"/>
                <w:snapToGrid w:val="0"/>
                <w:kern w:val="0"/>
              </w:rPr>
            </w:pPr>
          </w:p>
        </w:tc>
      </w:tr>
      <w:tr w:rsidR="00216E33" w14:paraId="470401B6" w14:textId="77777777" w:rsidTr="004664EA">
        <w:tc>
          <w:tcPr>
            <w:tcW w:w="1559" w:type="dxa"/>
          </w:tcPr>
          <w:p w14:paraId="504AD007" w14:textId="77777777" w:rsidR="00216E33" w:rsidRDefault="00216E33" w:rsidP="004664EA">
            <w:pPr>
              <w:jc w:val="center"/>
              <w:rPr>
                <w:rFonts w:ascii="宋体" w:hAnsi="宋体"/>
                <w:snapToGrid w:val="0"/>
                <w:kern w:val="0"/>
              </w:rPr>
            </w:pPr>
            <w:r>
              <w:rPr>
                <w:rFonts w:ascii="宋体" w:hAnsi="宋体" w:hint="eastAsia"/>
                <w:snapToGrid w:val="0"/>
                <w:kern w:val="0"/>
              </w:rPr>
              <w:t>联系方式</w:t>
            </w:r>
          </w:p>
        </w:tc>
        <w:tc>
          <w:tcPr>
            <w:tcW w:w="1701" w:type="dxa"/>
          </w:tcPr>
          <w:p w14:paraId="611B8478" w14:textId="77777777" w:rsidR="00216E33" w:rsidRDefault="00216E33" w:rsidP="004664EA">
            <w:pPr>
              <w:jc w:val="left"/>
              <w:rPr>
                <w:rFonts w:ascii="宋体" w:hAnsi="宋体"/>
                <w:snapToGrid w:val="0"/>
                <w:kern w:val="0"/>
              </w:rPr>
            </w:pPr>
          </w:p>
        </w:tc>
        <w:tc>
          <w:tcPr>
            <w:tcW w:w="1134" w:type="dxa"/>
          </w:tcPr>
          <w:p w14:paraId="77B5C6F5"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139E9D44" w14:textId="77777777" w:rsidR="00216E33" w:rsidRDefault="00216E33" w:rsidP="004664EA">
            <w:pPr>
              <w:jc w:val="left"/>
              <w:rPr>
                <w:rFonts w:ascii="宋体" w:hAnsi="宋体"/>
                <w:snapToGrid w:val="0"/>
                <w:kern w:val="0"/>
              </w:rPr>
            </w:pPr>
          </w:p>
        </w:tc>
      </w:tr>
      <w:tr w:rsidR="00216E33" w14:paraId="4D2A56FF" w14:textId="77777777" w:rsidTr="004664EA">
        <w:tc>
          <w:tcPr>
            <w:tcW w:w="1559" w:type="dxa"/>
          </w:tcPr>
          <w:p w14:paraId="7FC26BF2" w14:textId="77777777" w:rsidR="00216E33" w:rsidRDefault="00216E33" w:rsidP="004664EA">
            <w:pPr>
              <w:jc w:val="center"/>
              <w:rPr>
                <w:rFonts w:ascii="宋体" w:hAnsi="宋体"/>
                <w:snapToGrid w:val="0"/>
                <w:kern w:val="0"/>
              </w:rPr>
            </w:pPr>
            <w:r>
              <w:rPr>
                <w:rFonts w:ascii="宋体" w:hAnsi="宋体" w:hint="eastAsia"/>
                <w:snapToGrid w:val="0"/>
                <w:kern w:val="0"/>
              </w:rPr>
              <w:t>证件号码</w:t>
            </w:r>
          </w:p>
        </w:tc>
        <w:tc>
          <w:tcPr>
            <w:tcW w:w="1701" w:type="dxa"/>
          </w:tcPr>
          <w:p w14:paraId="60B41208" w14:textId="77777777" w:rsidR="00216E33" w:rsidRDefault="00216E33" w:rsidP="004664EA">
            <w:pPr>
              <w:jc w:val="left"/>
              <w:rPr>
                <w:rFonts w:ascii="宋体" w:hAnsi="宋体"/>
                <w:snapToGrid w:val="0"/>
                <w:kern w:val="0"/>
              </w:rPr>
            </w:pPr>
          </w:p>
        </w:tc>
        <w:tc>
          <w:tcPr>
            <w:tcW w:w="1134" w:type="dxa"/>
          </w:tcPr>
          <w:p w14:paraId="7724A521"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53DFD63A" w14:textId="77777777" w:rsidR="00216E33" w:rsidRDefault="00216E33" w:rsidP="004664EA">
            <w:pPr>
              <w:jc w:val="left"/>
              <w:rPr>
                <w:rFonts w:ascii="宋体" w:hAnsi="宋体"/>
                <w:snapToGrid w:val="0"/>
                <w:kern w:val="0"/>
              </w:rPr>
            </w:pPr>
          </w:p>
        </w:tc>
      </w:tr>
      <w:tr w:rsidR="00216E33" w14:paraId="2BCA1D04" w14:textId="77777777" w:rsidTr="004664EA">
        <w:tc>
          <w:tcPr>
            <w:tcW w:w="1559" w:type="dxa"/>
          </w:tcPr>
          <w:p w14:paraId="6C584C00" w14:textId="77777777" w:rsidR="00216E33" w:rsidRDefault="00216E33" w:rsidP="004664EA">
            <w:pPr>
              <w:jc w:val="center"/>
              <w:rPr>
                <w:rFonts w:ascii="宋体" w:hAnsi="宋体"/>
                <w:snapToGrid w:val="0"/>
                <w:kern w:val="0"/>
              </w:rPr>
            </w:pPr>
            <w:r>
              <w:rPr>
                <w:rFonts w:ascii="宋体" w:hAnsi="宋体" w:hint="eastAsia"/>
                <w:snapToGrid w:val="0"/>
                <w:kern w:val="0"/>
              </w:rPr>
              <w:t>婚姻状况</w:t>
            </w:r>
          </w:p>
        </w:tc>
        <w:tc>
          <w:tcPr>
            <w:tcW w:w="1701" w:type="dxa"/>
          </w:tcPr>
          <w:p w14:paraId="12689443" w14:textId="77777777" w:rsidR="00216E33" w:rsidRDefault="00216E33" w:rsidP="004664EA">
            <w:pPr>
              <w:jc w:val="left"/>
              <w:rPr>
                <w:rFonts w:ascii="宋体" w:hAnsi="宋体"/>
                <w:snapToGrid w:val="0"/>
                <w:kern w:val="0"/>
              </w:rPr>
            </w:pPr>
          </w:p>
        </w:tc>
        <w:tc>
          <w:tcPr>
            <w:tcW w:w="1134" w:type="dxa"/>
          </w:tcPr>
          <w:p w14:paraId="510C9658"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6AF09D29" w14:textId="77777777" w:rsidR="00216E33" w:rsidRDefault="00216E33" w:rsidP="004664EA">
            <w:pPr>
              <w:jc w:val="left"/>
              <w:rPr>
                <w:rFonts w:ascii="宋体" w:hAnsi="宋体"/>
                <w:snapToGrid w:val="0"/>
                <w:kern w:val="0"/>
              </w:rPr>
            </w:pPr>
          </w:p>
        </w:tc>
      </w:tr>
      <w:tr w:rsidR="00216E33" w14:paraId="1AEE3EDA" w14:textId="77777777" w:rsidTr="004664EA">
        <w:tc>
          <w:tcPr>
            <w:tcW w:w="1559" w:type="dxa"/>
          </w:tcPr>
          <w:p w14:paraId="03C7E452" w14:textId="77777777" w:rsidR="00216E33" w:rsidRDefault="00216E33" w:rsidP="004664EA">
            <w:pPr>
              <w:jc w:val="center"/>
              <w:rPr>
                <w:rFonts w:ascii="宋体" w:hAnsi="宋体"/>
                <w:snapToGrid w:val="0"/>
                <w:kern w:val="0"/>
              </w:rPr>
            </w:pPr>
            <w:r>
              <w:rPr>
                <w:rFonts w:ascii="宋体" w:hAnsi="宋体" w:hint="eastAsia"/>
                <w:snapToGrid w:val="0"/>
                <w:kern w:val="0"/>
              </w:rPr>
              <w:t>职业类别</w:t>
            </w:r>
          </w:p>
        </w:tc>
        <w:tc>
          <w:tcPr>
            <w:tcW w:w="1701" w:type="dxa"/>
          </w:tcPr>
          <w:p w14:paraId="268EC44E" w14:textId="77777777" w:rsidR="00216E33" w:rsidRDefault="00216E33" w:rsidP="004664EA">
            <w:pPr>
              <w:jc w:val="left"/>
              <w:rPr>
                <w:rFonts w:ascii="宋体" w:hAnsi="宋体"/>
                <w:snapToGrid w:val="0"/>
                <w:kern w:val="0"/>
              </w:rPr>
            </w:pPr>
          </w:p>
        </w:tc>
        <w:tc>
          <w:tcPr>
            <w:tcW w:w="1134" w:type="dxa"/>
          </w:tcPr>
          <w:p w14:paraId="4E0DA5B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7C9C802D" w14:textId="77777777" w:rsidR="00216E33" w:rsidRDefault="00216E33" w:rsidP="004664EA">
            <w:pPr>
              <w:jc w:val="left"/>
              <w:rPr>
                <w:rFonts w:ascii="宋体" w:hAnsi="宋体"/>
                <w:snapToGrid w:val="0"/>
                <w:kern w:val="0"/>
              </w:rPr>
            </w:pPr>
          </w:p>
        </w:tc>
      </w:tr>
    </w:tbl>
    <w:p w14:paraId="40EDF874" w14:textId="77777777" w:rsidR="00216E33" w:rsidRDefault="00216E33" w:rsidP="00216E33"/>
    <w:p w14:paraId="04614A05" w14:textId="77777777" w:rsidR="00216E33" w:rsidRDefault="00216E33" w:rsidP="00216E33">
      <w:pPr>
        <w:ind w:left="397"/>
        <w:rPr>
          <w:szCs w:val="21"/>
        </w:rPr>
      </w:pPr>
      <w:r>
        <w:tab/>
        <w:t xml:space="preserve"> </w:t>
      </w:r>
      <w:r>
        <w:rPr>
          <w:rFonts w:hint="eastAsia"/>
          <w:szCs w:val="21"/>
        </w:rPr>
        <w:t>客户业务明细：</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179C45D2" w14:textId="77777777" w:rsidTr="004664EA">
        <w:tc>
          <w:tcPr>
            <w:tcW w:w="1559" w:type="dxa"/>
            <w:shd w:val="clear" w:color="auto" w:fill="E0E0E0"/>
          </w:tcPr>
          <w:p w14:paraId="2361470F"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65EFC87D"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AEB4C89"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FE3F789" w14:textId="77777777" w:rsidR="00216E33" w:rsidRDefault="00216E33" w:rsidP="004664EA">
            <w:pPr>
              <w:jc w:val="center"/>
              <w:rPr>
                <w:b/>
                <w:snapToGrid w:val="0"/>
                <w:kern w:val="0"/>
              </w:rPr>
            </w:pPr>
            <w:r>
              <w:rPr>
                <w:rFonts w:hint="eastAsia"/>
                <w:b/>
                <w:snapToGrid w:val="0"/>
                <w:kern w:val="0"/>
              </w:rPr>
              <w:t>备注</w:t>
            </w:r>
          </w:p>
        </w:tc>
      </w:tr>
      <w:tr w:rsidR="00216E33" w14:paraId="7E447735" w14:textId="77777777" w:rsidTr="004664EA">
        <w:tc>
          <w:tcPr>
            <w:tcW w:w="1559" w:type="dxa"/>
          </w:tcPr>
          <w:p w14:paraId="612F574A" w14:textId="77777777" w:rsidR="00216E33" w:rsidRDefault="00216E33" w:rsidP="004664EA">
            <w:pPr>
              <w:jc w:val="center"/>
              <w:rPr>
                <w:rFonts w:ascii="宋体" w:hAnsi="宋体"/>
                <w:snapToGrid w:val="0"/>
                <w:kern w:val="0"/>
              </w:rPr>
            </w:pPr>
            <w:r>
              <w:rPr>
                <w:rFonts w:ascii="宋体" w:hAnsi="宋体" w:hint="eastAsia"/>
                <w:snapToGrid w:val="0"/>
                <w:kern w:val="0"/>
              </w:rPr>
              <w:t>放款次数</w:t>
            </w:r>
          </w:p>
        </w:tc>
        <w:tc>
          <w:tcPr>
            <w:tcW w:w="1701" w:type="dxa"/>
          </w:tcPr>
          <w:p w14:paraId="70348F17" w14:textId="77777777" w:rsidR="00216E33" w:rsidRDefault="00216E33" w:rsidP="004664EA">
            <w:pPr>
              <w:jc w:val="left"/>
              <w:rPr>
                <w:rFonts w:ascii="宋体" w:hAnsi="宋体"/>
                <w:snapToGrid w:val="0"/>
                <w:kern w:val="0"/>
              </w:rPr>
            </w:pPr>
          </w:p>
        </w:tc>
        <w:tc>
          <w:tcPr>
            <w:tcW w:w="1134" w:type="dxa"/>
          </w:tcPr>
          <w:p w14:paraId="2B626410"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78A57348" w14:textId="77777777" w:rsidR="00216E33" w:rsidRDefault="00216E33" w:rsidP="004664EA">
            <w:pPr>
              <w:jc w:val="left"/>
              <w:rPr>
                <w:rFonts w:ascii="宋体" w:hAnsi="宋体"/>
                <w:snapToGrid w:val="0"/>
                <w:kern w:val="0"/>
              </w:rPr>
            </w:pPr>
          </w:p>
        </w:tc>
      </w:tr>
      <w:tr w:rsidR="00216E33" w14:paraId="2342F6C6" w14:textId="77777777" w:rsidTr="004664EA">
        <w:tc>
          <w:tcPr>
            <w:tcW w:w="1559" w:type="dxa"/>
          </w:tcPr>
          <w:p w14:paraId="239E1561" w14:textId="77777777" w:rsidR="00216E33" w:rsidRDefault="00216E33" w:rsidP="004664EA">
            <w:pPr>
              <w:jc w:val="center"/>
              <w:rPr>
                <w:rFonts w:ascii="宋体" w:hAnsi="宋体"/>
                <w:snapToGrid w:val="0"/>
                <w:kern w:val="0"/>
              </w:rPr>
            </w:pPr>
            <w:r>
              <w:rPr>
                <w:rFonts w:ascii="宋体" w:hAnsi="宋体" w:hint="eastAsia"/>
                <w:snapToGrid w:val="0"/>
                <w:kern w:val="0"/>
              </w:rPr>
              <w:t>借款总金额</w:t>
            </w:r>
          </w:p>
        </w:tc>
        <w:tc>
          <w:tcPr>
            <w:tcW w:w="1701" w:type="dxa"/>
          </w:tcPr>
          <w:p w14:paraId="02A6FE16" w14:textId="77777777" w:rsidR="00216E33" w:rsidRDefault="00216E33" w:rsidP="004664EA">
            <w:pPr>
              <w:jc w:val="left"/>
              <w:rPr>
                <w:rFonts w:ascii="宋体" w:hAnsi="宋体"/>
                <w:snapToGrid w:val="0"/>
                <w:kern w:val="0"/>
              </w:rPr>
            </w:pPr>
          </w:p>
        </w:tc>
        <w:tc>
          <w:tcPr>
            <w:tcW w:w="1134" w:type="dxa"/>
          </w:tcPr>
          <w:p w14:paraId="5B6E4F48"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31E46D54" w14:textId="77777777" w:rsidR="00216E33" w:rsidRDefault="00216E33" w:rsidP="004664EA">
            <w:pPr>
              <w:jc w:val="left"/>
              <w:rPr>
                <w:rFonts w:ascii="宋体" w:hAnsi="宋体"/>
                <w:snapToGrid w:val="0"/>
                <w:kern w:val="0"/>
              </w:rPr>
            </w:pPr>
          </w:p>
        </w:tc>
      </w:tr>
      <w:tr w:rsidR="00216E33" w14:paraId="1113A175" w14:textId="77777777" w:rsidTr="004664EA">
        <w:tc>
          <w:tcPr>
            <w:tcW w:w="1559" w:type="dxa"/>
          </w:tcPr>
          <w:p w14:paraId="5B01D9CD" w14:textId="77777777" w:rsidR="00216E33" w:rsidRDefault="00216E33" w:rsidP="004664EA">
            <w:pPr>
              <w:jc w:val="center"/>
              <w:rPr>
                <w:rFonts w:ascii="宋体" w:hAnsi="宋体"/>
                <w:snapToGrid w:val="0"/>
                <w:kern w:val="0"/>
              </w:rPr>
            </w:pPr>
            <w:r>
              <w:rPr>
                <w:rFonts w:ascii="宋体" w:hAnsi="宋体" w:hint="eastAsia"/>
                <w:snapToGrid w:val="0"/>
                <w:kern w:val="0"/>
              </w:rPr>
              <w:t>总</w:t>
            </w:r>
            <w:r>
              <w:rPr>
                <w:rFonts w:ascii="宋体" w:hAnsi="宋体"/>
                <w:snapToGrid w:val="0"/>
                <w:kern w:val="0"/>
              </w:rPr>
              <w:t>行数</w:t>
            </w:r>
          </w:p>
        </w:tc>
        <w:tc>
          <w:tcPr>
            <w:tcW w:w="1701" w:type="dxa"/>
          </w:tcPr>
          <w:p w14:paraId="710D7F70" w14:textId="77777777" w:rsidR="00216E33" w:rsidRDefault="00216E33" w:rsidP="004664EA">
            <w:pPr>
              <w:jc w:val="left"/>
              <w:rPr>
                <w:rFonts w:ascii="宋体" w:hAnsi="宋体"/>
                <w:snapToGrid w:val="0"/>
                <w:kern w:val="0"/>
              </w:rPr>
            </w:pPr>
          </w:p>
        </w:tc>
        <w:tc>
          <w:tcPr>
            <w:tcW w:w="1134" w:type="dxa"/>
          </w:tcPr>
          <w:p w14:paraId="2DDED018"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57E1EB7B" w14:textId="77777777" w:rsidR="00216E33" w:rsidRDefault="00216E33" w:rsidP="004664EA">
            <w:pPr>
              <w:jc w:val="left"/>
              <w:rPr>
                <w:rFonts w:ascii="宋体" w:hAnsi="宋体"/>
                <w:snapToGrid w:val="0"/>
                <w:kern w:val="0"/>
              </w:rPr>
            </w:pPr>
          </w:p>
        </w:tc>
      </w:tr>
      <w:tr w:rsidR="00216E33" w14:paraId="77A381F0" w14:textId="77777777" w:rsidTr="004664EA">
        <w:tc>
          <w:tcPr>
            <w:tcW w:w="7513" w:type="dxa"/>
            <w:gridSpan w:val="4"/>
          </w:tcPr>
          <w:p w14:paraId="3925BBD4" w14:textId="77777777" w:rsidR="00216E33" w:rsidRDefault="00216E33" w:rsidP="004664EA">
            <w:pPr>
              <w:jc w:val="center"/>
              <w:rPr>
                <w:rFonts w:ascii="宋体" w:hAnsi="宋体"/>
                <w:snapToGrid w:val="0"/>
                <w:kern w:val="0"/>
              </w:rPr>
            </w:pPr>
            <w:r>
              <w:rPr>
                <w:rFonts w:ascii="宋体" w:hAnsi="宋体" w:hint="eastAsia"/>
                <w:snapToGrid w:val="0"/>
                <w:kern w:val="0"/>
              </w:rPr>
              <w:t>借款记录列表&lt;</w:t>
            </w:r>
            <w:r>
              <w:rPr>
                <w:rFonts w:ascii="宋体" w:hAnsi="宋体"/>
                <w:snapToGrid w:val="0"/>
                <w:kern w:val="0"/>
              </w:rPr>
              <w:t>LIST&gt;</w:t>
            </w:r>
          </w:p>
        </w:tc>
      </w:tr>
      <w:tr w:rsidR="00216E33" w14:paraId="4D95DED4" w14:textId="77777777" w:rsidTr="004664EA">
        <w:tc>
          <w:tcPr>
            <w:tcW w:w="1559" w:type="dxa"/>
          </w:tcPr>
          <w:p w14:paraId="56BCD0CB" w14:textId="77777777" w:rsidR="00216E33" w:rsidRDefault="00216E33" w:rsidP="004664EA">
            <w:pPr>
              <w:jc w:val="center"/>
              <w:rPr>
                <w:rFonts w:ascii="宋体" w:hAnsi="宋体"/>
                <w:snapToGrid w:val="0"/>
                <w:kern w:val="0"/>
              </w:rPr>
            </w:pPr>
            <w:r>
              <w:rPr>
                <w:rFonts w:ascii="宋体" w:hAnsi="宋体" w:hint="eastAsia"/>
                <w:snapToGrid w:val="0"/>
                <w:kern w:val="0"/>
              </w:rPr>
              <w:t>资金方名称</w:t>
            </w:r>
          </w:p>
        </w:tc>
        <w:tc>
          <w:tcPr>
            <w:tcW w:w="1701" w:type="dxa"/>
          </w:tcPr>
          <w:p w14:paraId="24A2D849" w14:textId="77777777" w:rsidR="00216E33" w:rsidRDefault="00216E33" w:rsidP="004664EA">
            <w:pPr>
              <w:jc w:val="left"/>
              <w:rPr>
                <w:rFonts w:ascii="宋体" w:hAnsi="宋体"/>
                <w:snapToGrid w:val="0"/>
                <w:kern w:val="0"/>
              </w:rPr>
            </w:pPr>
          </w:p>
        </w:tc>
        <w:tc>
          <w:tcPr>
            <w:tcW w:w="1134" w:type="dxa"/>
          </w:tcPr>
          <w:p w14:paraId="16502883"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1C2EE1B7" w14:textId="77777777" w:rsidR="00216E33" w:rsidRDefault="00216E33" w:rsidP="004664EA">
            <w:pPr>
              <w:jc w:val="left"/>
              <w:rPr>
                <w:rFonts w:ascii="宋体" w:hAnsi="宋体"/>
                <w:snapToGrid w:val="0"/>
                <w:kern w:val="0"/>
              </w:rPr>
            </w:pPr>
          </w:p>
        </w:tc>
      </w:tr>
      <w:tr w:rsidR="00216E33" w14:paraId="34DFF87C" w14:textId="77777777" w:rsidTr="004664EA">
        <w:tc>
          <w:tcPr>
            <w:tcW w:w="1559" w:type="dxa"/>
          </w:tcPr>
          <w:p w14:paraId="09925172" w14:textId="77777777" w:rsidR="00216E33" w:rsidRDefault="00216E33" w:rsidP="004664EA">
            <w:pPr>
              <w:jc w:val="center"/>
              <w:rPr>
                <w:rFonts w:ascii="宋体" w:hAnsi="宋体"/>
                <w:snapToGrid w:val="0"/>
                <w:kern w:val="0"/>
              </w:rPr>
            </w:pPr>
            <w:r>
              <w:rPr>
                <w:rFonts w:ascii="宋体" w:hAnsi="宋体" w:hint="eastAsia"/>
                <w:snapToGrid w:val="0"/>
                <w:kern w:val="0"/>
              </w:rPr>
              <w:t>放款日期</w:t>
            </w:r>
          </w:p>
        </w:tc>
        <w:tc>
          <w:tcPr>
            <w:tcW w:w="1701" w:type="dxa"/>
          </w:tcPr>
          <w:p w14:paraId="4D4B4181" w14:textId="77777777" w:rsidR="00216E33" w:rsidRDefault="00216E33" w:rsidP="004664EA">
            <w:pPr>
              <w:jc w:val="left"/>
              <w:rPr>
                <w:rFonts w:ascii="宋体" w:hAnsi="宋体"/>
                <w:snapToGrid w:val="0"/>
                <w:kern w:val="0"/>
              </w:rPr>
            </w:pPr>
          </w:p>
        </w:tc>
        <w:tc>
          <w:tcPr>
            <w:tcW w:w="1134" w:type="dxa"/>
          </w:tcPr>
          <w:p w14:paraId="5B1CC974"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7A694DF0" w14:textId="77777777" w:rsidR="00216E33" w:rsidRDefault="00216E33" w:rsidP="004664EA">
            <w:pPr>
              <w:jc w:val="left"/>
              <w:rPr>
                <w:rFonts w:ascii="宋体" w:hAnsi="宋体"/>
                <w:snapToGrid w:val="0"/>
                <w:kern w:val="0"/>
              </w:rPr>
            </w:pPr>
          </w:p>
        </w:tc>
      </w:tr>
      <w:tr w:rsidR="00216E33" w14:paraId="1EF419ED" w14:textId="77777777" w:rsidTr="004664EA">
        <w:tc>
          <w:tcPr>
            <w:tcW w:w="1559" w:type="dxa"/>
          </w:tcPr>
          <w:p w14:paraId="0F4C701C" w14:textId="77777777" w:rsidR="00216E33" w:rsidRDefault="00216E33" w:rsidP="004664EA">
            <w:pPr>
              <w:jc w:val="center"/>
              <w:rPr>
                <w:rFonts w:ascii="宋体" w:hAnsi="宋体"/>
                <w:snapToGrid w:val="0"/>
                <w:kern w:val="0"/>
              </w:rPr>
            </w:pPr>
            <w:r>
              <w:rPr>
                <w:rFonts w:ascii="宋体" w:hAnsi="宋体" w:hint="eastAsia"/>
                <w:snapToGrid w:val="0"/>
                <w:kern w:val="0"/>
              </w:rPr>
              <w:t>放款次数</w:t>
            </w:r>
          </w:p>
        </w:tc>
        <w:tc>
          <w:tcPr>
            <w:tcW w:w="1701" w:type="dxa"/>
          </w:tcPr>
          <w:p w14:paraId="0275AB75" w14:textId="77777777" w:rsidR="00216E33" w:rsidRDefault="00216E33" w:rsidP="004664EA">
            <w:pPr>
              <w:jc w:val="left"/>
              <w:rPr>
                <w:rFonts w:ascii="宋体" w:hAnsi="宋体"/>
                <w:snapToGrid w:val="0"/>
                <w:kern w:val="0"/>
              </w:rPr>
            </w:pPr>
          </w:p>
        </w:tc>
        <w:tc>
          <w:tcPr>
            <w:tcW w:w="1134" w:type="dxa"/>
          </w:tcPr>
          <w:p w14:paraId="773F4D57"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5286F865" w14:textId="77777777" w:rsidR="00216E33" w:rsidRDefault="00216E33" w:rsidP="004664EA">
            <w:pPr>
              <w:jc w:val="left"/>
              <w:rPr>
                <w:rFonts w:ascii="宋体" w:hAnsi="宋体"/>
                <w:snapToGrid w:val="0"/>
                <w:kern w:val="0"/>
              </w:rPr>
            </w:pPr>
          </w:p>
        </w:tc>
      </w:tr>
      <w:tr w:rsidR="00216E33" w14:paraId="1D99A82D" w14:textId="77777777" w:rsidTr="004664EA">
        <w:tc>
          <w:tcPr>
            <w:tcW w:w="1559" w:type="dxa"/>
          </w:tcPr>
          <w:p w14:paraId="15936DC5" w14:textId="77777777" w:rsidR="00216E33" w:rsidRDefault="00216E33" w:rsidP="004664EA">
            <w:pPr>
              <w:jc w:val="center"/>
              <w:rPr>
                <w:rFonts w:ascii="宋体" w:hAnsi="宋体"/>
                <w:snapToGrid w:val="0"/>
                <w:kern w:val="0"/>
              </w:rPr>
            </w:pPr>
            <w:r>
              <w:rPr>
                <w:rFonts w:ascii="宋体" w:hAnsi="宋体" w:hint="eastAsia"/>
                <w:snapToGrid w:val="0"/>
                <w:kern w:val="0"/>
              </w:rPr>
              <w:t>放款金额</w:t>
            </w:r>
          </w:p>
        </w:tc>
        <w:tc>
          <w:tcPr>
            <w:tcW w:w="1701" w:type="dxa"/>
          </w:tcPr>
          <w:p w14:paraId="53E6DBC8" w14:textId="77777777" w:rsidR="00216E33" w:rsidRDefault="00216E33" w:rsidP="004664EA">
            <w:pPr>
              <w:jc w:val="left"/>
              <w:rPr>
                <w:rFonts w:ascii="宋体" w:hAnsi="宋体"/>
                <w:snapToGrid w:val="0"/>
                <w:kern w:val="0"/>
              </w:rPr>
            </w:pPr>
          </w:p>
        </w:tc>
        <w:tc>
          <w:tcPr>
            <w:tcW w:w="1134" w:type="dxa"/>
          </w:tcPr>
          <w:p w14:paraId="5A8A70DB"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C185C4D" w14:textId="77777777" w:rsidR="00216E33" w:rsidRDefault="00216E33" w:rsidP="004664EA">
            <w:pPr>
              <w:jc w:val="left"/>
              <w:rPr>
                <w:rFonts w:ascii="宋体" w:hAnsi="宋体"/>
                <w:snapToGrid w:val="0"/>
                <w:kern w:val="0"/>
              </w:rPr>
            </w:pPr>
          </w:p>
        </w:tc>
      </w:tr>
    </w:tbl>
    <w:p w14:paraId="2AD594A6" w14:textId="77777777" w:rsidR="00216E33" w:rsidRDefault="00216E33" w:rsidP="00216E33"/>
    <w:p w14:paraId="5EB47706"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lastRenderedPageBreak/>
        <w:t>客户</w:t>
      </w:r>
      <w:r>
        <w:rPr>
          <w:rFonts w:ascii="黑体" w:hAnsi="黑体"/>
        </w:rPr>
        <w:t>信息维护</w:t>
      </w:r>
      <w:r>
        <w:rPr>
          <w:rFonts w:ascii="黑体" w:hAnsi="黑体" w:hint="eastAsia"/>
        </w:rPr>
        <w:t>（因目前流程不涉及暂不实现该功能）</w:t>
      </w:r>
    </w:p>
    <w:p w14:paraId="4C470F66" w14:textId="77777777" w:rsidR="00216E33" w:rsidRDefault="00216E33" w:rsidP="00216E33">
      <w:pPr>
        <w:pStyle w:val="5"/>
        <w:tabs>
          <w:tab w:val="left" w:pos="1112"/>
        </w:tabs>
      </w:pPr>
      <w:r>
        <w:rPr>
          <w:rFonts w:hint="eastAsia"/>
        </w:rPr>
        <w:t>功能</w:t>
      </w:r>
      <w:r>
        <w:t>描述</w:t>
      </w:r>
    </w:p>
    <w:p w14:paraId="5D269D4F" w14:textId="77777777" w:rsidR="00216E33" w:rsidRDefault="00216E33" w:rsidP="00216E33">
      <w:pPr>
        <w:pStyle w:val="5"/>
        <w:tabs>
          <w:tab w:val="left" w:pos="1112"/>
        </w:tabs>
      </w:pPr>
      <w:r>
        <w:rPr>
          <w:rFonts w:hint="eastAsia"/>
        </w:rPr>
        <w:t>处理流程</w:t>
      </w:r>
    </w:p>
    <w:p w14:paraId="2D6DD710" w14:textId="77777777" w:rsidR="00216E33" w:rsidRDefault="00216E33" w:rsidP="00216E33">
      <w:pPr>
        <w:spacing w:line="360" w:lineRule="auto"/>
        <w:ind w:left="289" w:firstLine="420"/>
        <w:rPr>
          <w:b/>
          <w:sz w:val="24"/>
          <w:szCs w:val="24"/>
        </w:rPr>
      </w:pPr>
      <w:r>
        <w:rPr>
          <w:rFonts w:hint="eastAsia"/>
          <w:b/>
          <w:sz w:val="24"/>
          <w:szCs w:val="24"/>
        </w:rPr>
        <w:t>【流程描述】</w:t>
      </w:r>
    </w:p>
    <w:p w14:paraId="69E041D9" w14:textId="77777777" w:rsidR="00216E33" w:rsidRDefault="00216E33" w:rsidP="00216E33">
      <w:pPr>
        <w:pStyle w:val="5"/>
        <w:tabs>
          <w:tab w:val="left" w:pos="1112"/>
        </w:tabs>
      </w:pPr>
      <w:r>
        <w:rPr>
          <w:rFonts w:hint="eastAsia"/>
        </w:rPr>
        <w:t>输入</w:t>
      </w:r>
    </w:p>
    <w:p w14:paraId="5B4B1525" w14:textId="77777777" w:rsidR="00216E33" w:rsidRDefault="00216E33" w:rsidP="00216E33">
      <w:pPr>
        <w:pStyle w:val="5"/>
        <w:tabs>
          <w:tab w:val="left" w:pos="1112"/>
        </w:tabs>
      </w:pPr>
      <w:r>
        <w:rPr>
          <w:rFonts w:hint="eastAsia"/>
        </w:rPr>
        <w:t>输出</w:t>
      </w:r>
    </w:p>
    <w:p w14:paraId="6A771B2F" w14:textId="77777777" w:rsidR="00216E33" w:rsidRDefault="00216E33" w:rsidP="00216E33">
      <w:pPr>
        <w:pStyle w:val="3"/>
        <w:tabs>
          <w:tab w:val="left" w:pos="772"/>
          <w:tab w:val="left" w:pos="1080"/>
        </w:tabs>
        <w:spacing w:beforeLines="50" w:before="156" w:after="0" w:line="360" w:lineRule="auto"/>
        <w:ind w:left="1803" w:hanging="1622"/>
        <w:rPr>
          <w:rFonts w:ascii="黑体" w:eastAsia="黑体" w:hAnsi="黑体"/>
          <w:sz w:val="28"/>
          <w:szCs w:val="28"/>
        </w:rPr>
      </w:pPr>
      <w:bookmarkStart w:id="847" w:name="_Toc484676187"/>
      <w:bookmarkStart w:id="848" w:name="_Toc486335830"/>
      <w:r>
        <w:rPr>
          <w:rFonts w:ascii="黑体" w:eastAsia="黑体" w:hAnsi="黑体" w:hint="eastAsia"/>
          <w:sz w:val="28"/>
          <w:szCs w:val="28"/>
        </w:rPr>
        <w:t>银行</w:t>
      </w:r>
      <w:r>
        <w:rPr>
          <w:rFonts w:ascii="黑体" w:eastAsia="黑体" w:hAnsi="黑体"/>
          <w:sz w:val="28"/>
          <w:szCs w:val="28"/>
        </w:rPr>
        <w:t>卡管理</w:t>
      </w:r>
      <w:bookmarkEnd w:id="847"/>
      <w:bookmarkEnd w:id="848"/>
    </w:p>
    <w:p w14:paraId="765AC5BE"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添加</w:t>
      </w:r>
      <w:r>
        <w:rPr>
          <w:rFonts w:ascii="黑体" w:hAnsi="黑体"/>
        </w:rPr>
        <w:t>银行卡</w:t>
      </w:r>
    </w:p>
    <w:p w14:paraId="13610AE7" w14:textId="77777777" w:rsidR="00216E33" w:rsidRDefault="00216E33" w:rsidP="00216E33">
      <w:pPr>
        <w:pStyle w:val="5"/>
        <w:tabs>
          <w:tab w:val="left" w:pos="1112"/>
        </w:tabs>
      </w:pPr>
      <w:r>
        <w:rPr>
          <w:rFonts w:hint="eastAsia"/>
        </w:rPr>
        <w:t>功能</w:t>
      </w:r>
      <w:r>
        <w:t>描述</w:t>
      </w:r>
    </w:p>
    <w:p w14:paraId="0CEC0395" w14:textId="77777777" w:rsidR="00216E33" w:rsidRDefault="00216E33" w:rsidP="00216E33">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sidRPr="003366A2">
        <w:rPr>
          <w:rFonts w:ascii="宋体" w:hAnsi="宋体"/>
          <w:kern w:val="0"/>
          <w:szCs w:val="21"/>
        </w:rPr>
        <w:tab/>
      </w:r>
      <w:r w:rsidRPr="003366A2">
        <w:rPr>
          <w:rFonts w:ascii="宋体" w:hAnsi="宋体" w:hint="eastAsia"/>
          <w:kern w:val="0"/>
          <w:szCs w:val="21"/>
        </w:rPr>
        <w:t>实现</w:t>
      </w:r>
      <w:r w:rsidRPr="003366A2">
        <w:rPr>
          <w:rFonts w:ascii="宋体" w:hAnsi="宋体"/>
          <w:kern w:val="0"/>
          <w:szCs w:val="21"/>
        </w:rPr>
        <w:t>APP</w:t>
      </w:r>
      <w:r>
        <w:rPr>
          <w:rFonts w:ascii="宋体" w:hAnsi="宋体"/>
          <w:kern w:val="0"/>
          <w:szCs w:val="21"/>
        </w:rPr>
        <w:t>客户</w:t>
      </w:r>
      <w:r w:rsidRPr="003366A2">
        <w:rPr>
          <w:rFonts w:ascii="宋体" w:hAnsi="宋体" w:hint="eastAsia"/>
          <w:kern w:val="0"/>
          <w:szCs w:val="21"/>
        </w:rPr>
        <w:t>端</w:t>
      </w:r>
      <w:r w:rsidRPr="003366A2">
        <w:rPr>
          <w:rFonts w:ascii="宋体" w:hAnsi="宋体"/>
          <w:kern w:val="0"/>
          <w:szCs w:val="21"/>
        </w:rPr>
        <w:t>渠道人实名认证后添加银行卡</w:t>
      </w:r>
      <w:r>
        <w:rPr>
          <w:rFonts w:ascii="宋体" w:hAnsi="宋体"/>
          <w:kern w:val="0"/>
          <w:szCs w:val="21"/>
        </w:rPr>
        <w:t>的</w:t>
      </w:r>
      <w:r w:rsidRPr="003366A2">
        <w:rPr>
          <w:rFonts w:ascii="宋体" w:hAnsi="宋体"/>
          <w:kern w:val="0"/>
          <w:szCs w:val="21"/>
        </w:rPr>
        <w:t>功能</w:t>
      </w:r>
      <w:r w:rsidRPr="003366A2">
        <w:rPr>
          <w:rFonts w:ascii="宋体" w:hAnsi="宋体" w:hint="eastAsia"/>
          <w:kern w:val="0"/>
          <w:szCs w:val="21"/>
        </w:rPr>
        <w:t>。</w:t>
      </w:r>
    </w:p>
    <w:p w14:paraId="55521F6E" w14:textId="77777777" w:rsidR="00216E33" w:rsidRDefault="00216E33" w:rsidP="00216E33">
      <w:pPr>
        <w:spacing w:line="360" w:lineRule="auto"/>
        <w:ind w:left="289" w:firstLine="420"/>
        <w:rPr>
          <w:b/>
          <w:sz w:val="24"/>
          <w:szCs w:val="24"/>
        </w:rPr>
      </w:pPr>
      <w:r>
        <w:rPr>
          <w:rFonts w:hint="eastAsia"/>
          <w:b/>
          <w:sz w:val="24"/>
          <w:szCs w:val="24"/>
        </w:rPr>
        <w:t>【流程描述】</w:t>
      </w:r>
    </w:p>
    <w:p w14:paraId="4A8C908F" w14:textId="77777777" w:rsidR="00216E33" w:rsidRDefault="00216E33" w:rsidP="00216E33">
      <w:pPr>
        <w:spacing w:line="360" w:lineRule="auto"/>
        <w:ind w:left="289" w:firstLine="420"/>
        <w:rPr>
          <w:b/>
          <w:sz w:val="24"/>
          <w:szCs w:val="24"/>
        </w:rPr>
      </w:pPr>
      <w:commentRangeStart w:id="849"/>
      <w:r>
        <w:rPr>
          <w:rFonts w:hint="eastAsia"/>
          <w:b/>
          <w:noProof/>
          <w:sz w:val="24"/>
          <w:szCs w:val="24"/>
        </w:rPr>
        <w:drawing>
          <wp:inline distT="0" distB="0" distL="0" distR="0" wp14:anchorId="4203CBDC" wp14:editId="26B09E66">
            <wp:extent cx="5264150" cy="1968500"/>
            <wp:effectExtent l="0" t="0" r="0" b="0"/>
            <wp:docPr id="29" name="图片 29" descr="添加银行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添加银行卡"/>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64150" cy="1968500"/>
                    </a:xfrm>
                    <a:prstGeom prst="rect">
                      <a:avLst/>
                    </a:prstGeom>
                    <a:noFill/>
                    <a:ln>
                      <a:noFill/>
                    </a:ln>
                  </pic:spPr>
                </pic:pic>
              </a:graphicData>
            </a:graphic>
          </wp:inline>
        </w:drawing>
      </w:r>
      <w:commentRangeEnd w:id="849"/>
      <w:r>
        <w:rPr>
          <w:rStyle w:val="af3"/>
        </w:rPr>
        <w:commentReference w:id="849"/>
      </w:r>
    </w:p>
    <w:p w14:paraId="0D929060" w14:textId="77777777" w:rsidR="00216E33" w:rsidRPr="003366A2" w:rsidRDefault="00216E33">
      <w:pPr>
        <w:numPr>
          <w:ilvl w:val="0"/>
          <w:numId w:val="20"/>
        </w:numPr>
        <w:spacing w:line="360" w:lineRule="auto"/>
        <w:rPr>
          <w:szCs w:val="21"/>
        </w:rPr>
        <w:pPrChange w:id="850" w:author="wangq" w:date="2017-08-21T17:25:00Z">
          <w:pPr>
            <w:numPr>
              <w:numId w:val="29"/>
            </w:numPr>
            <w:spacing w:line="360" w:lineRule="auto"/>
            <w:ind w:left="1489" w:hanging="360"/>
          </w:pPr>
        </w:pPrChange>
      </w:pPr>
      <w:r w:rsidRPr="003366A2">
        <w:rPr>
          <w:rFonts w:hint="eastAsia"/>
          <w:szCs w:val="21"/>
        </w:rPr>
        <w:t>已登录的注册用户；</w:t>
      </w:r>
    </w:p>
    <w:p w14:paraId="4AB95EDC" w14:textId="77777777" w:rsidR="00216E33" w:rsidRPr="003366A2" w:rsidRDefault="00216E33">
      <w:pPr>
        <w:numPr>
          <w:ilvl w:val="0"/>
          <w:numId w:val="20"/>
        </w:numPr>
        <w:spacing w:line="360" w:lineRule="auto"/>
        <w:rPr>
          <w:szCs w:val="21"/>
        </w:rPr>
        <w:pPrChange w:id="851" w:author="wangq" w:date="2017-08-21T17:25:00Z">
          <w:pPr>
            <w:numPr>
              <w:numId w:val="29"/>
            </w:numPr>
            <w:spacing w:line="360" w:lineRule="auto"/>
            <w:ind w:left="1489" w:hanging="360"/>
          </w:pPr>
        </w:pPrChange>
      </w:pPr>
      <w:r w:rsidRPr="003366A2">
        <w:rPr>
          <w:szCs w:val="21"/>
        </w:rPr>
        <w:t>进入个人中心</w:t>
      </w:r>
      <w:r>
        <w:rPr>
          <w:rFonts w:hint="eastAsia"/>
          <w:szCs w:val="21"/>
        </w:rPr>
        <w:t>“</w:t>
      </w:r>
      <w:r w:rsidRPr="003366A2">
        <w:rPr>
          <w:szCs w:val="21"/>
        </w:rPr>
        <w:t>银行卡信息</w:t>
      </w:r>
      <w:r>
        <w:rPr>
          <w:rFonts w:hint="eastAsia"/>
          <w:szCs w:val="21"/>
        </w:rPr>
        <w:t>”</w:t>
      </w:r>
      <w:r w:rsidRPr="003366A2">
        <w:rPr>
          <w:szCs w:val="21"/>
        </w:rPr>
        <w:t>界面</w:t>
      </w:r>
      <w:r w:rsidRPr="003366A2">
        <w:rPr>
          <w:rFonts w:hint="eastAsia"/>
          <w:szCs w:val="21"/>
        </w:rPr>
        <w:t>；</w:t>
      </w:r>
    </w:p>
    <w:p w14:paraId="4478E94D" w14:textId="77777777" w:rsidR="00216E33" w:rsidRDefault="00216E33">
      <w:pPr>
        <w:numPr>
          <w:ilvl w:val="0"/>
          <w:numId w:val="20"/>
        </w:numPr>
        <w:spacing w:line="360" w:lineRule="auto"/>
        <w:rPr>
          <w:szCs w:val="21"/>
        </w:rPr>
        <w:pPrChange w:id="852" w:author="wangq" w:date="2017-08-21T17:25:00Z">
          <w:pPr>
            <w:numPr>
              <w:numId w:val="29"/>
            </w:numPr>
            <w:spacing w:line="360" w:lineRule="auto"/>
            <w:ind w:left="1489" w:hanging="360"/>
          </w:pPr>
        </w:pPrChange>
      </w:pPr>
      <w:r>
        <w:rPr>
          <w:rFonts w:hint="eastAsia"/>
          <w:szCs w:val="21"/>
        </w:rPr>
        <w:t>调用</w:t>
      </w:r>
      <w:r>
        <w:rPr>
          <w:szCs w:val="21"/>
        </w:rPr>
        <w:t>微服务端</w:t>
      </w:r>
      <w:r>
        <w:rPr>
          <w:szCs w:val="21"/>
        </w:rPr>
        <w:t>-app</w:t>
      </w:r>
      <w:r>
        <w:rPr>
          <w:rFonts w:hint="eastAsia"/>
          <w:szCs w:val="21"/>
        </w:rPr>
        <w:t>佣金</w:t>
      </w:r>
      <w:r>
        <w:rPr>
          <w:szCs w:val="21"/>
        </w:rPr>
        <w:t>管</w:t>
      </w:r>
      <w:r>
        <w:rPr>
          <w:rFonts w:hint="eastAsia"/>
          <w:szCs w:val="21"/>
        </w:rPr>
        <w:t>理</w:t>
      </w:r>
      <w:r>
        <w:rPr>
          <w:szCs w:val="21"/>
        </w:rPr>
        <w:t>-</w:t>
      </w:r>
      <w:r>
        <w:rPr>
          <w:rFonts w:hint="eastAsia"/>
          <w:szCs w:val="21"/>
        </w:rPr>
        <w:t>添加银行卡；</w:t>
      </w:r>
    </w:p>
    <w:p w14:paraId="6D9AFE78" w14:textId="77777777" w:rsidR="00216E33" w:rsidRDefault="00216E33">
      <w:pPr>
        <w:numPr>
          <w:ilvl w:val="0"/>
          <w:numId w:val="20"/>
        </w:numPr>
        <w:spacing w:line="360" w:lineRule="auto"/>
        <w:rPr>
          <w:szCs w:val="21"/>
        </w:rPr>
        <w:pPrChange w:id="853" w:author="wangq" w:date="2017-08-21T17:25:00Z">
          <w:pPr>
            <w:numPr>
              <w:numId w:val="29"/>
            </w:numPr>
            <w:spacing w:line="360" w:lineRule="auto"/>
            <w:ind w:left="1489" w:hanging="360"/>
          </w:pPr>
        </w:pPrChange>
      </w:pPr>
      <w:r>
        <w:rPr>
          <w:szCs w:val="21"/>
        </w:rPr>
        <w:t>解析返回结果</w:t>
      </w:r>
      <w:r>
        <w:rPr>
          <w:rFonts w:hint="eastAsia"/>
          <w:szCs w:val="21"/>
        </w:rPr>
        <w:t>。</w:t>
      </w:r>
    </w:p>
    <w:p w14:paraId="6E213714" w14:textId="77777777" w:rsidR="00216E33" w:rsidRDefault="00216E33" w:rsidP="00216E33">
      <w:pPr>
        <w:pStyle w:val="5"/>
        <w:tabs>
          <w:tab w:val="left" w:pos="1112"/>
        </w:tabs>
      </w:pPr>
      <w:r>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14"/>
        <w:gridCol w:w="1446"/>
        <w:gridCol w:w="1134"/>
        <w:gridCol w:w="3119"/>
      </w:tblGrid>
      <w:tr w:rsidR="00216E33" w:rsidRPr="00736667" w14:paraId="554C9F85" w14:textId="77777777" w:rsidTr="004664EA">
        <w:tc>
          <w:tcPr>
            <w:tcW w:w="1814" w:type="dxa"/>
            <w:shd w:val="clear" w:color="auto" w:fill="E0E0E0"/>
          </w:tcPr>
          <w:p w14:paraId="0B4AF347"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446" w:type="dxa"/>
            <w:shd w:val="clear" w:color="auto" w:fill="E0E0E0"/>
          </w:tcPr>
          <w:p w14:paraId="5563ABC1"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BC0F775"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4E2365E"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6836D1B0" w14:textId="77777777" w:rsidTr="004664EA">
        <w:tc>
          <w:tcPr>
            <w:tcW w:w="1814" w:type="dxa"/>
            <w:shd w:val="clear" w:color="auto" w:fill="auto"/>
          </w:tcPr>
          <w:p w14:paraId="77909651" w14:textId="77777777" w:rsidR="00216E33" w:rsidRDefault="00216E33" w:rsidP="004664EA">
            <w:pPr>
              <w:jc w:val="center"/>
              <w:rPr>
                <w:rFonts w:ascii="宋体" w:hAnsi="宋体"/>
                <w:snapToGrid w:val="0"/>
                <w:kern w:val="0"/>
              </w:rPr>
            </w:pPr>
            <w:r>
              <w:rPr>
                <w:rFonts w:ascii="宋体" w:hAnsi="宋体" w:hint="eastAsia"/>
                <w:snapToGrid w:val="0"/>
                <w:kern w:val="0"/>
              </w:rPr>
              <w:t>数据来源</w:t>
            </w:r>
          </w:p>
        </w:tc>
        <w:tc>
          <w:tcPr>
            <w:tcW w:w="1446" w:type="dxa"/>
            <w:shd w:val="clear" w:color="auto" w:fill="auto"/>
          </w:tcPr>
          <w:p w14:paraId="00E39BF0" w14:textId="77777777" w:rsidR="00216E33" w:rsidRDefault="00216E33" w:rsidP="004664EA">
            <w:pPr>
              <w:jc w:val="center"/>
              <w:rPr>
                <w:rFonts w:ascii="宋体" w:hAnsi="宋体"/>
                <w:snapToGrid w:val="0"/>
                <w:kern w:val="0"/>
              </w:rPr>
            </w:pPr>
          </w:p>
        </w:tc>
        <w:tc>
          <w:tcPr>
            <w:tcW w:w="1134" w:type="dxa"/>
            <w:shd w:val="clear" w:color="auto" w:fill="auto"/>
          </w:tcPr>
          <w:p w14:paraId="36E1F911"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61CC178" w14:textId="77777777" w:rsidR="00216E33" w:rsidRDefault="00216E33" w:rsidP="004664EA">
            <w:pPr>
              <w:jc w:val="center"/>
              <w:rPr>
                <w:rFonts w:ascii="宋体" w:hAnsi="宋体"/>
                <w:snapToGrid w:val="0"/>
                <w:kern w:val="0"/>
              </w:rPr>
            </w:pPr>
          </w:p>
        </w:tc>
      </w:tr>
      <w:tr w:rsidR="00216E33" w:rsidRPr="00736667" w14:paraId="1225B3A8" w14:textId="77777777" w:rsidTr="004664EA">
        <w:tc>
          <w:tcPr>
            <w:tcW w:w="1814" w:type="dxa"/>
            <w:shd w:val="clear" w:color="auto" w:fill="auto"/>
          </w:tcPr>
          <w:p w14:paraId="1A173684" w14:textId="77777777" w:rsidR="00216E33" w:rsidRDefault="00216E33" w:rsidP="004664EA">
            <w:pPr>
              <w:jc w:val="center"/>
              <w:rPr>
                <w:rFonts w:ascii="宋体" w:hAnsi="宋体"/>
                <w:snapToGrid w:val="0"/>
                <w:kern w:val="0"/>
              </w:rPr>
            </w:pPr>
            <w:r>
              <w:rPr>
                <w:rFonts w:ascii="宋体" w:hAnsi="宋体" w:hint="eastAsia"/>
                <w:snapToGrid w:val="0"/>
                <w:kern w:val="0"/>
              </w:rPr>
              <w:t>渠道</w:t>
            </w:r>
            <w:r>
              <w:rPr>
                <w:rFonts w:ascii="宋体" w:hAnsi="宋体"/>
                <w:snapToGrid w:val="0"/>
                <w:kern w:val="0"/>
              </w:rPr>
              <w:t>人唯一标识</w:t>
            </w:r>
          </w:p>
        </w:tc>
        <w:tc>
          <w:tcPr>
            <w:tcW w:w="1446" w:type="dxa"/>
            <w:shd w:val="clear" w:color="auto" w:fill="auto"/>
          </w:tcPr>
          <w:p w14:paraId="079316CF" w14:textId="77777777" w:rsidR="00216E33" w:rsidRDefault="00216E33" w:rsidP="004664EA">
            <w:pPr>
              <w:jc w:val="center"/>
              <w:rPr>
                <w:rFonts w:ascii="宋体" w:hAnsi="宋体"/>
                <w:snapToGrid w:val="0"/>
                <w:kern w:val="0"/>
              </w:rPr>
            </w:pPr>
          </w:p>
        </w:tc>
        <w:tc>
          <w:tcPr>
            <w:tcW w:w="1134" w:type="dxa"/>
            <w:shd w:val="clear" w:color="auto" w:fill="auto"/>
          </w:tcPr>
          <w:p w14:paraId="30DEC729"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D8B4011" w14:textId="77777777" w:rsidR="00216E33" w:rsidRDefault="00216E33" w:rsidP="004664EA">
            <w:pPr>
              <w:jc w:val="center"/>
              <w:rPr>
                <w:rFonts w:ascii="宋体" w:hAnsi="宋体"/>
                <w:snapToGrid w:val="0"/>
                <w:kern w:val="0"/>
              </w:rPr>
            </w:pPr>
          </w:p>
        </w:tc>
      </w:tr>
      <w:tr w:rsidR="00216E33" w:rsidRPr="00736667" w14:paraId="2A2DFF0D" w14:textId="77777777" w:rsidTr="004664EA">
        <w:tc>
          <w:tcPr>
            <w:tcW w:w="1814" w:type="dxa"/>
            <w:shd w:val="clear" w:color="auto" w:fill="auto"/>
          </w:tcPr>
          <w:p w14:paraId="4B69E1AA"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持卡人</w:t>
            </w:r>
          </w:p>
        </w:tc>
        <w:tc>
          <w:tcPr>
            <w:tcW w:w="1446" w:type="dxa"/>
            <w:shd w:val="clear" w:color="auto" w:fill="auto"/>
          </w:tcPr>
          <w:p w14:paraId="380301FD" w14:textId="77777777" w:rsidR="00216E33" w:rsidRPr="00736667" w:rsidRDefault="00216E33" w:rsidP="004664EA">
            <w:pPr>
              <w:jc w:val="center"/>
              <w:rPr>
                <w:rFonts w:ascii="宋体" w:hAnsi="宋体"/>
                <w:snapToGrid w:val="0"/>
                <w:kern w:val="0"/>
              </w:rPr>
            </w:pPr>
          </w:p>
        </w:tc>
        <w:tc>
          <w:tcPr>
            <w:tcW w:w="1134" w:type="dxa"/>
            <w:shd w:val="clear" w:color="auto" w:fill="auto"/>
          </w:tcPr>
          <w:p w14:paraId="66700878"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7301E152" w14:textId="77777777" w:rsidR="00216E33" w:rsidRPr="00674695" w:rsidRDefault="00216E33" w:rsidP="004664EA">
            <w:pPr>
              <w:jc w:val="center"/>
              <w:rPr>
                <w:rFonts w:ascii="宋体" w:hAnsi="宋体"/>
                <w:snapToGrid w:val="0"/>
                <w:kern w:val="0"/>
              </w:rPr>
            </w:pPr>
            <w:r w:rsidRPr="00674695">
              <w:rPr>
                <w:rFonts w:ascii="宋体" w:hAnsi="宋体" w:hint="eastAsia"/>
                <w:snapToGrid w:val="0"/>
                <w:kern w:val="0"/>
              </w:rPr>
              <w:t>只</w:t>
            </w:r>
            <w:r w:rsidRPr="00674695">
              <w:rPr>
                <w:rFonts w:ascii="宋体" w:hAnsi="宋体"/>
                <w:snapToGrid w:val="0"/>
                <w:kern w:val="0"/>
              </w:rPr>
              <w:t>可添加</w:t>
            </w:r>
            <w:r w:rsidRPr="00674695">
              <w:rPr>
                <w:rFonts w:ascii="宋体" w:hAnsi="宋体" w:hint="eastAsia"/>
                <w:snapToGrid w:val="0"/>
                <w:kern w:val="0"/>
              </w:rPr>
              <w:t>持</w:t>
            </w:r>
            <w:r w:rsidRPr="00674695">
              <w:rPr>
                <w:rFonts w:ascii="宋体" w:hAnsi="宋体"/>
                <w:snapToGrid w:val="0"/>
                <w:kern w:val="0"/>
              </w:rPr>
              <w:t>卡</w:t>
            </w:r>
            <w:r w:rsidRPr="00674695">
              <w:rPr>
                <w:rFonts w:ascii="宋体" w:hAnsi="宋体" w:hint="eastAsia"/>
                <w:snapToGrid w:val="0"/>
                <w:kern w:val="0"/>
              </w:rPr>
              <w:t>人</w:t>
            </w:r>
            <w:r w:rsidRPr="00674695">
              <w:rPr>
                <w:rFonts w:ascii="宋体" w:hAnsi="宋体"/>
                <w:snapToGrid w:val="0"/>
                <w:kern w:val="0"/>
              </w:rPr>
              <w:t>为</w:t>
            </w:r>
            <w:r w:rsidRPr="00674695">
              <w:rPr>
                <w:rFonts w:ascii="宋体" w:hAnsi="宋体" w:hint="eastAsia"/>
                <w:snapToGrid w:val="0"/>
                <w:kern w:val="0"/>
              </w:rPr>
              <w:t>渠道</w:t>
            </w:r>
            <w:r w:rsidRPr="00674695">
              <w:rPr>
                <w:rFonts w:ascii="宋体" w:hAnsi="宋体"/>
                <w:snapToGrid w:val="0"/>
                <w:kern w:val="0"/>
              </w:rPr>
              <w:t>人</w:t>
            </w:r>
            <w:r w:rsidRPr="00674695">
              <w:rPr>
                <w:rFonts w:ascii="宋体" w:hAnsi="宋体" w:hint="eastAsia"/>
                <w:snapToGrid w:val="0"/>
                <w:kern w:val="0"/>
              </w:rPr>
              <w:t>自</w:t>
            </w:r>
            <w:r w:rsidRPr="00674695">
              <w:rPr>
                <w:rFonts w:ascii="宋体" w:hAnsi="宋体"/>
                <w:snapToGrid w:val="0"/>
                <w:kern w:val="0"/>
              </w:rPr>
              <w:t>身的银行</w:t>
            </w:r>
            <w:r w:rsidRPr="00674695">
              <w:rPr>
                <w:rFonts w:ascii="宋体" w:hAnsi="宋体" w:hint="eastAsia"/>
                <w:snapToGrid w:val="0"/>
                <w:kern w:val="0"/>
              </w:rPr>
              <w:t>卡</w:t>
            </w:r>
          </w:p>
        </w:tc>
      </w:tr>
      <w:tr w:rsidR="00216E33" w:rsidRPr="00736667" w14:paraId="020AF950" w14:textId="77777777" w:rsidTr="004664EA">
        <w:tc>
          <w:tcPr>
            <w:tcW w:w="1814" w:type="dxa"/>
            <w:shd w:val="clear" w:color="auto" w:fill="auto"/>
          </w:tcPr>
          <w:p w14:paraId="419E5DBB"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银行卡号</w:t>
            </w:r>
          </w:p>
        </w:tc>
        <w:tc>
          <w:tcPr>
            <w:tcW w:w="1446" w:type="dxa"/>
            <w:shd w:val="clear" w:color="auto" w:fill="auto"/>
          </w:tcPr>
          <w:p w14:paraId="737E97C3"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A9102F5"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082B593C" w14:textId="77777777" w:rsidR="00216E33" w:rsidRPr="00736667" w:rsidRDefault="00216E33" w:rsidP="004664EA">
            <w:pPr>
              <w:jc w:val="center"/>
              <w:rPr>
                <w:rFonts w:ascii="宋体" w:hAnsi="宋体"/>
                <w:snapToGrid w:val="0"/>
                <w:kern w:val="0"/>
              </w:rPr>
            </w:pPr>
          </w:p>
        </w:tc>
      </w:tr>
      <w:tr w:rsidR="00216E33" w:rsidRPr="00736667" w14:paraId="235C5B52" w14:textId="77777777" w:rsidTr="004664EA">
        <w:tc>
          <w:tcPr>
            <w:tcW w:w="1814" w:type="dxa"/>
            <w:shd w:val="clear" w:color="auto" w:fill="auto"/>
          </w:tcPr>
          <w:p w14:paraId="7A0B3379" w14:textId="77777777" w:rsidR="00216E33" w:rsidRDefault="00216E33" w:rsidP="004664EA">
            <w:pPr>
              <w:jc w:val="center"/>
              <w:rPr>
                <w:rFonts w:ascii="宋体" w:hAnsi="宋体"/>
                <w:snapToGrid w:val="0"/>
                <w:kern w:val="0"/>
              </w:rPr>
            </w:pPr>
            <w:r>
              <w:rPr>
                <w:rFonts w:ascii="宋体" w:hAnsi="宋体" w:hint="eastAsia"/>
                <w:snapToGrid w:val="0"/>
                <w:kern w:val="0"/>
              </w:rPr>
              <w:t>银行预留手机号</w:t>
            </w:r>
          </w:p>
        </w:tc>
        <w:tc>
          <w:tcPr>
            <w:tcW w:w="1446" w:type="dxa"/>
            <w:shd w:val="clear" w:color="auto" w:fill="auto"/>
          </w:tcPr>
          <w:p w14:paraId="1AC298C1" w14:textId="77777777" w:rsidR="00216E33" w:rsidRPr="00736667" w:rsidRDefault="00216E33" w:rsidP="004664EA">
            <w:pPr>
              <w:jc w:val="center"/>
              <w:rPr>
                <w:rFonts w:ascii="宋体" w:hAnsi="宋体"/>
                <w:snapToGrid w:val="0"/>
                <w:kern w:val="0"/>
              </w:rPr>
            </w:pPr>
          </w:p>
        </w:tc>
        <w:tc>
          <w:tcPr>
            <w:tcW w:w="1134" w:type="dxa"/>
            <w:shd w:val="clear" w:color="auto" w:fill="auto"/>
          </w:tcPr>
          <w:p w14:paraId="366AEEF8"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3F5E652E" w14:textId="77777777" w:rsidR="00216E33" w:rsidRPr="00736667" w:rsidRDefault="00216E33" w:rsidP="004664EA">
            <w:pPr>
              <w:jc w:val="center"/>
              <w:rPr>
                <w:rFonts w:ascii="宋体" w:hAnsi="宋体"/>
                <w:snapToGrid w:val="0"/>
                <w:kern w:val="0"/>
              </w:rPr>
            </w:pPr>
          </w:p>
        </w:tc>
      </w:tr>
      <w:tr w:rsidR="00216E33" w:rsidRPr="00736667" w14:paraId="3ED635CD" w14:textId="77777777" w:rsidTr="004664EA">
        <w:tc>
          <w:tcPr>
            <w:tcW w:w="1814" w:type="dxa"/>
            <w:shd w:val="clear" w:color="auto" w:fill="auto"/>
          </w:tcPr>
          <w:p w14:paraId="292828D0" w14:textId="77777777" w:rsidR="00216E33" w:rsidRDefault="00216E33" w:rsidP="004664EA">
            <w:pPr>
              <w:jc w:val="center"/>
              <w:rPr>
                <w:rFonts w:ascii="宋体" w:hAnsi="宋体"/>
                <w:snapToGrid w:val="0"/>
                <w:kern w:val="0"/>
              </w:rPr>
            </w:pPr>
            <w:r>
              <w:rPr>
                <w:rFonts w:ascii="宋体" w:hAnsi="宋体" w:hint="eastAsia"/>
                <w:snapToGrid w:val="0"/>
                <w:kern w:val="0"/>
              </w:rPr>
              <w:t>开户行</w:t>
            </w:r>
          </w:p>
        </w:tc>
        <w:tc>
          <w:tcPr>
            <w:tcW w:w="1446" w:type="dxa"/>
            <w:shd w:val="clear" w:color="auto" w:fill="auto"/>
          </w:tcPr>
          <w:p w14:paraId="04B28D1B"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0DBFA9B"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2229F62F" w14:textId="77777777" w:rsidR="00216E33" w:rsidRPr="00736667" w:rsidRDefault="00216E33" w:rsidP="004664EA">
            <w:pPr>
              <w:jc w:val="center"/>
              <w:rPr>
                <w:rFonts w:ascii="宋体" w:hAnsi="宋体"/>
                <w:snapToGrid w:val="0"/>
                <w:kern w:val="0"/>
              </w:rPr>
            </w:pPr>
          </w:p>
        </w:tc>
      </w:tr>
      <w:tr w:rsidR="00216E33" w:rsidRPr="00736667" w14:paraId="4A02E2E1" w14:textId="77777777" w:rsidTr="004664EA">
        <w:tc>
          <w:tcPr>
            <w:tcW w:w="1814" w:type="dxa"/>
            <w:shd w:val="clear" w:color="auto" w:fill="auto"/>
          </w:tcPr>
          <w:p w14:paraId="3ADAD350" w14:textId="77777777" w:rsidR="00216E33" w:rsidRDefault="00216E33" w:rsidP="004664EA">
            <w:pPr>
              <w:jc w:val="center"/>
              <w:rPr>
                <w:rFonts w:ascii="宋体" w:hAnsi="宋体"/>
                <w:snapToGrid w:val="0"/>
                <w:kern w:val="0"/>
              </w:rPr>
            </w:pPr>
            <w:r>
              <w:rPr>
                <w:rFonts w:ascii="宋体" w:hAnsi="宋体" w:hint="eastAsia"/>
                <w:snapToGrid w:val="0"/>
                <w:kern w:val="0"/>
              </w:rPr>
              <w:t>银行代码</w:t>
            </w:r>
          </w:p>
        </w:tc>
        <w:tc>
          <w:tcPr>
            <w:tcW w:w="1446" w:type="dxa"/>
            <w:shd w:val="clear" w:color="auto" w:fill="auto"/>
          </w:tcPr>
          <w:p w14:paraId="77E975BB"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25686AF"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5C79DC3C" w14:textId="77777777" w:rsidR="00216E33" w:rsidRPr="00736667" w:rsidRDefault="00216E33" w:rsidP="004664EA">
            <w:pPr>
              <w:jc w:val="center"/>
              <w:rPr>
                <w:rFonts w:ascii="宋体" w:hAnsi="宋体"/>
                <w:snapToGrid w:val="0"/>
                <w:kern w:val="0"/>
              </w:rPr>
            </w:pPr>
          </w:p>
        </w:tc>
      </w:tr>
    </w:tbl>
    <w:p w14:paraId="6BC6BFF5" w14:textId="77777777" w:rsidR="00216E33" w:rsidRDefault="00216E33" w:rsidP="00216E33"/>
    <w:p w14:paraId="42BEFB43"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14"/>
        <w:gridCol w:w="1446"/>
        <w:gridCol w:w="1134"/>
        <w:gridCol w:w="3119"/>
      </w:tblGrid>
      <w:tr w:rsidR="00216E33" w:rsidRPr="00736667" w14:paraId="04D3F975" w14:textId="77777777" w:rsidTr="004664EA">
        <w:tc>
          <w:tcPr>
            <w:tcW w:w="1814" w:type="dxa"/>
            <w:shd w:val="clear" w:color="auto" w:fill="E0E0E0"/>
          </w:tcPr>
          <w:p w14:paraId="33BA0A7D"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446" w:type="dxa"/>
            <w:shd w:val="clear" w:color="auto" w:fill="E0E0E0"/>
          </w:tcPr>
          <w:p w14:paraId="03312C63"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08096AD"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02133FB"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71E0A2BA" w14:textId="77777777" w:rsidTr="004664EA">
        <w:tc>
          <w:tcPr>
            <w:tcW w:w="1814" w:type="dxa"/>
            <w:shd w:val="clear" w:color="auto" w:fill="auto"/>
          </w:tcPr>
          <w:p w14:paraId="5315A5BD" w14:textId="77777777" w:rsidR="00216E33" w:rsidRPr="00736667" w:rsidRDefault="00216E33" w:rsidP="004664EA">
            <w:pPr>
              <w:rPr>
                <w:rFonts w:ascii="宋体" w:hAnsi="宋体"/>
                <w:snapToGrid w:val="0"/>
                <w:kern w:val="0"/>
              </w:rPr>
            </w:pPr>
            <w:r>
              <w:rPr>
                <w:rFonts w:ascii="宋体" w:hAnsi="宋体"/>
                <w:snapToGrid w:val="0"/>
                <w:kern w:val="0"/>
              </w:rPr>
              <w:t>银行卡唯一标识</w:t>
            </w:r>
          </w:p>
        </w:tc>
        <w:tc>
          <w:tcPr>
            <w:tcW w:w="1446" w:type="dxa"/>
            <w:shd w:val="clear" w:color="auto" w:fill="auto"/>
          </w:tcPr>
          <w:p w14:paraId="00843242" w14:textId="77777777" w:rsidR="00216E33" w:rsidRPr="00736667" w:rsidRDefault="00216E33" w:rsidP="004664EA">
            <w:pPr>
              <w:jc w:val="center"/>
              <w:rPr>
                <w:rFonts w:ascii="宋体" w:hAnsi="宋体"/>
                <w:snapToGrid w:val="0"/>
                <w:kern w:val="0"/>
              </w:rPr>
            </w:pPr>
          </w:p>
        </w:tc>
        <w:tc>
          <w:tcPr>
            <w:tcW w:w="1134" w:type="dxa"/>
            <w:shd w:val="clear" w:color="auto" w:fill="auto"/>
          </w:tcPr>
          <w:p w14:paraId="6A88C559"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C07CA17" w14:textId="77777777" w:rsidR="00216E33" w:rsidRPr="00736667" w:rsidRDefault="00216E33" w:rsidP="004664EA">
            <w:pPr>
              <w:jc w:val="center"/>
              <w:rPr>
                <w:rFonts w:ascii="宋体" w:hAnsi="宋体"/>
                <w:snapToGrid w:val="0"/>
                <w:kern w:val="0"/>
              </w:rPr>
            </w:pPr>
          </w:p>
        </w:tc>
      </w:tr>
      <w:tr w:rsidR="00216E33" w:rsidRPr="00736667" w14:paraId="207444D0" w14:textId="77777777" w:rsidTr="004664EA">
        <w:tc>
          <w:tcPr>
            <w:tcW w:w="1814" w:type="dxa"/>
            <w:shd w:val="clear" w:color="auto" w:fill="auto"/>
          </w:tcPr>
          <w:p w14:paraId="51CFB99F"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操作流水号</w:t>
            </w:r>
          </w:p>
        </w:tc>
        <w:tc>
          <w:tcPr>
            <w:tcW w:w="1446" w:type="dxa"/>
            <w:shd w:val="clear" w:color="auto" w:fill="auto"/>
          </w:tcPr>
          <w:p w14:paraId="2910F2F0" w14:textId="77777777" w:rsidR="00216E33" w:rsidRPr="00736667" w:rsidRDefault="00216E33" w:rsidP="004664EA">
            <w:pPr>
              <w:jc w:val="center"/>
              <w:rPr>
                <w:rFonts w:ascii="宋体" w:hAnsi="宋体"/>
                <w:snapToGrid w:val="0"/>
                <w:kern w:val="0"/>
              </w:rPr>
            </w:pPr>
          </w:p>
        </w:tc>
        <w:tc>
          <w:tcPr>
            <w:tcW w:w="1134" w:type="dxa"/>
            <w:shd w:val="clear" w:color="auto" w:fill="auto"/>
          </w:tcPr>
          <w:p w14:paraId="0A44A36D"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063E55F5" w14:textId="77777777" w:rsidR="00216E33" w:rsidRPr="00736667" w:rsidRDefault="00216E33" w:rsidP="004664EA">
            <w:pPr>
              <w:jc w:val="center"/>
              <w:rPr>
                <w:rFonts w:ascii="宋体" w:hAnsi="宋体"/>
                <w:snapToGrid w:val="0"/>
                <w:kern w:val="0"/>
              </w:rPr>
            </w:pPr>
          </w:p>
        </w:tc>
      </w:tr>
      <w:tr w:rsidR="00216E33" w:rsidRPr="00736667" w14:paraId="2D80E734" w14:textId="77777777" w:rsidTr="004664EA">
        <w:tc>
          <w:tcPr>
            <w:tcW w:w="1814" w:type="dxa"/>
            <w:shd w:val="clear" w:color="auto" w:fill="auto"/>
          </w:tcPr>
          <w:p w14:paraId="2780AADE" w14:textId="77777777" w:rsidR="00216E33" w:rsidRDefault="00216E33" w:rsidP="004664EA">
            <w:pPr>
              <w:jc w:val="center"/>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446" w:type="dxa"/>
            <w:shd w:val="clear" w:color="auto" w:fill="auto"/>
          </w:tcPr>
          <w:p w14:paraId="0E27CF2F" w14:textId="77777777" w:rsidR="00216E33" w:rsidRPr="00736667" w:rsidRDefault="00216E33" w:rsidP="004664EA">
            <w:pPr>
              <w:jc w:val="center"/>
              <w:rPr>
                <w:rFonts w:ascii="宋体" w:hAnsi="宋体"/>
                <w:snapToGrid w:val="0"/>
                <w:kern w:val="0"/>
              </w:rPr>
            </w:pPr>
          </w:p>
        </w:tc>
        <w:tc>
          <w:tcPr>
            <w:tcW w:w="1134" w:type="dxa"/>
            <w:shd w:val="clear" w:color="auto" w:fill="auto"/>
          </w:tcPr>
          <w:p w14:paraId="2843EAF5"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50998B46" w14:textId="77777777" w:rsidR="00216E33" w:rsidRPr="00736667" w:rsidRDefault="00216E33" w:rsidP="004664EA">
            <w:pPr>
              <w:jc w:val="center"/>
              <w:rPr>
                <w:rFonts w:ascii="宋体" w:hAnsi="宋体"/>
                <w:snapToGrid w:val="0"/>
                <w:kern w:val="0"/>
              </w:rPr>
            </w:pPr>
          </w:p>
        </w:tc>
      </w:tr>
      <w:tr w:rsidR="00216E33" w:rsidRPr="00736667" w14:paraId="2D2A0FBE" w14:textId="77777777" w:rsidTr="004664EA">
        <w:tc>
          <w:tcPr>
            <w:tcW w:w="1814" w:type="dxa"/>
            <w:shd w:val="clear" w:color="auto" w:fill="auto"/>
          </w:tcPr>
          <w:p w14:paraId="45328983"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446" w:type="dxa"/>
            <w:shd w:val="clear" w:color="auto" w:fill="auto"/>
          </w:tcPr>
          <w:p w14:paraId="3ED23557" w14:textId="77777777" w:rsidR="00216E33" w:rsidRPr="00736667" w:rsidRDefault="00216E33" w:rsidP="004664EA">
            <w:pPr>
              <w:jc w:val="center"/>
              <w:rPr>
                <w:rFonts w:ascii="宋体" w:hAnsi="宋体"/>
                <w:snapToGrid w:val="0"/>
                <w:kern w:val="0"/>
              </w:rPr>
            </w:pPr>
          </w:p>
        </w:tc>
        <w:tc>
          <w:tcPr>
            <w:tcW w:w="1134" w:type="dxa"/>
            <w:shd w:val="clear" w:color="auto" w:fill="auto"/>
          </w:tcPr>
          <w:p w14:paraId="215520C6"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59D7216C" w14:textId="77777777" w:rsidR="00216E33" w:rsidRPr="00736667" w:rsidRDefault="00216E33" w:rsidP="004664EA">
            <w:pPr>
              <w:jc w:val="center"/>
              <w:rPr>
                <w:rFonts w:ascii="宋体" w:hAnsi="宋体"/>
                <w:snapToGrid w:val="0"/>
                <w:kern w:val="0"/>
              </w:rPr>
            </w:pPr>
          </w:p>
        </w:tc>
      </w:tr>
    </w:tbl>
    <w:p w14:paraId="41AAA7E4" w14:textId="77777777" w:rsidR="00216E33" w:rsidRPr="00CA4EE0" w:rsidRDefault="00216E33" w:rsidP="00216E33"/>
    <w:p w14:paraId="4AF7B4B0"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删除</w:t>
      </w:r>
      <w:r>
        <w:rPr>
          <w:rFonts w:ascii="黑体" w:hAnsi="黑体"/>
        </w:rPr>
        <w:t>银行卡</w:t>
      </w:r>
    </w:p>
    <w:p w14:paraId="1BDB9C21" w14:textId="77777777" w:rsidR="00216E33" w:rsidRDefault="00216E33" w:rsidP="00216E33">
      <w:pPr>
        <w:pStyle w:val="5"/>
        <w:tabs>
          <w:tab w:val="left" w:pos="1112"/>
        </w:tabs>
      </w:pPr>
      <w:r>
        <w:rPr>
          <w:rFonts w:hint="eastAsia"/>
        </w:rPr>
        <w:t>功能</w:t>
      </w:r>
      <w:r>
        <w:t>描述</w:t>
      </w:r>
    </w:p>
    <w:p w14:paraId="53016FCF" w14:textId="77777777" w:rsidR="00216E33" w:rsidRPr="003366A2" w:rsidRDefault="00216E33" w:rsidP="00216E33">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szCs w:val="21"/>
        </w:rPr>
      </w:pPr>
      <w:r w:rsidRPr="003366A2">
        <w:rPr>
          <w:rFonts w:ascii="宋体" w:hAnsi="宋体"/>
          <w:kern w:val="0"/>
          <w:szCs w:val="21"/>
        </w:rPr>
        <w:tab/>
      </w:r>
      <w:r w:rsidRPr="003366A2">
        <w:rPr>
          <w:rFonts w:ascii="宋体" w:hAnsi="宋体" w:hint="eastAsia"/>
          <w:kern w:val="0"/>
          <w:szCs w:val="21"/>
        </w:rPr>
        <w:t>实现</w:t>
      </w:r>
      <w:r w:rsidRPr="003366A2">
        <w:rPr>
          <w:rFonts w:ascii="宋体" w:hAnsi="宋体"/>
          <w:kern w:val="0"/>
          <w:szCs w:val="21"/>
        </w:rPr>
        <w:t>APP</w:t>
      </w:r>
      <w:r>
        <w:rPr>
          <w:rFonts w:ascii="宋体" w:hAnsi="宋体"/>
          <w:kern w:val="0"/>
          <w:szCs w:val="21"/>
        </w:rPr>
        <w:t>客户</w:t>
      </w:r>
      <w:r w:rsidRPr="003366A2">
        <w:rPr>
          <w:rFonts w:ascii="宋体" w:hAnsi="宋体" w:hint="eastAsia"/>
          <w:kern w:val="0"/>
          <w:szCs w:val="21"/>
        </w:rPr>
        <w:t>端</w:t>
      </w:r>
      <w:r w:rsidRPr="003366A2">
        <w:rPr>
          <w:rFonts w:ascii="宋体" w:hAnsi="宋体"/>
          <w:kern w:val="0"/>
          <w:szCs w:val="21"/>
        </w:rPr>
        <w:t>渠道人</w:t>
      </w:r>
      <w:r>
        <w:rPr>
          <w:rFonts w:ascii="宋体" w:hAnsi="宋体"/>
          <w:kern w:val="0"/>
          <w:szCs w:val="21"/>
        </w:rPr>
        <w:t>实</w:t>
      </w:r>
      <w:r w:rsidRPr="003366A2">
        <w:rPr>
          <w:rFonts w:ascii="宋体" w:hAnsi="宋体"/>
          <w:kern w:val="0"/>
          <w:szCs w:val="21"/>
        </w:rPr>
        <w:t>名认证后删除</w:t>
      </w:r>
      <w:r>
        <w:rPr>
          <w:rFonts w:ascii="宋体" w:hAnsi="宋体"/>
          <w:kern w:val="0"/>
          <w:szCs w:val="21"/>
        </w:rPr>
        <w:t>已</w:t>
      </w:r>
      <w:r>
        <w:rPr>
          <w:rFonts w:ascii="宋体" w:hAnsi="宋体" w:hint="eastAsia"/>
          <w:kern w:val="0"/>
          <w:szCs w:val="21"/>
        </w:rPr>
        <w:t>添加</w:t>
      </w:r>
      <w:r w:rsidRPr="003366A2">
        <w:rPr>
          <w:rFonts w:ascii="宋体" w:hAnsi="宋体"/>
          <w:kern w:val="0"/>
          <w:szCs w:val="21"/>
        </w:rPr>
        <w:t>银行卡</w:t>
      </w:r>
      <w:r>
        <w:rPr>
          <w:rFonts w:ascii="宋体" w:hAnsi="宋体"/>
          <w:kern w:val="0"/>
          <w:szCs w:val="21"/>
        </w:rPr>
        <w:t>的</w:t>
      </w:r>
      <w:r w:rsidRPr="003366A2">
        <w:rPr>
          <w:rFonts w:ascii="宋体" w:hAnsi="宋体"/>
          <w:kern w:val="0"/>
          <w:szCs w:val="21"/>
        </w:rPr>
        <w:t>功能</w:t>
      </w:r>
      <w:r w:rsidRPr="003366A2">
        <w:rPr>
          <w:rFonts w:ascii="宋体" w:hAnsi="宋体" w:hint="eastAsia"/>
          <w:kern w:val="0"/>
          <w:szCs w:val="21"/>
        </w:rPr>
        <w:t>。</w:t>
      </w:r>
    </w:p>
    <w:p w14:paraId="792B3F86" w14:textId="77777777" w:rsidR="00216E33" w:rsidRDefault="00216E33" w:rsidP="00216E33">
      <w:pPr>
        <w:pStyle w:val="5"/>
        <w:tabs>
          <w:tab w:val="left" w:pos="1112"/>
        </w:tabs>
      </w:pPr>
      <w:r>
        <w:rPr>
          <w:rFonts w:hint="eastAsia"/>
        </w:rPr>
        <w:t>处理流程</w:t>
      </w:r>
    </w:p>
    <w:p w14:paraId="0B30E408" w14:textId="6C0BFF32" w:rsidR="00216E33" w:rsidRPr="008842DB" w:rsidRDefault="00216E33" w:rsidP="00216E33">
      <w:r>
        <w:rPr>
          <w:rFonts w:hint="eastAsia"/>
        </w:rPr>
        <w:t xml:space="preserve">   </w:t>
      </w:r>
      <w:r w:rsidR="008A5129">
        <w:object w:dxaOrig="11506" w:dyaOrig="6961" w14:anchorId="60B982F9">
          <v:shape id="_x0000_i1118" type="#_x0000_t75" style="width:417.5pt;height:251.55pt" o:ole="">
            <v:imagedata r:id="rId199" o:title=""/>
          </v:shape>
          <o:OLEObject Type="Embed" ProgID="Visio.Drawing.15" ShapeID="_x0000_i1118" DrawAspect="Content" ObjectID="_1569760991" r:id="rId200"/>
        </w:object>
      </w:r>
    </w:p>
    <w:p w14:paraId="6DA8AD31" w14:textId="77777777" w:rsidR="00216E33" w:rsidRDefault="00216E33" w:rsidP="00216E33">
      <w:pPr>
        <w:ind w:left="289" w:firstLine="420"/>
        <w:rPr>
          <w:b/>
          <w:sz w:val="24"/>
          <w:szCs w:val="24"/>
        </w:rPr>
      </w:pPr>
      <w:r>
        <w:rPr>
          <w:rFonts w:hint="eastAsia"/>
          <w:b/>
          <w:sz w:val="24"/>
          <w:szCs w:val="24"/>
        </w:rPr>
        <w:t>【流程描述】</w:t>
      </w:r>
    </w:p>
    <w:p w14:paraId="7B092A08" w14:textId="77777777" w:rsidR="00216E33" w:rsidRPr="003366A2" w:rsidRDefault="00216E33">
      <w:pPr>
        <w:numPr>
          <w:ilvl w:val="1"/>
          <w:numId w:val="20"/>
        </w:numPr>
        <w:spacing w:line="360" w:lineRule="auto"/>
        <w:rPr>
          <w:szCs w:val="21"/>
        </w:rPr>
        <w:pPrChange w:id="854" w:author="wangq" w:date="2017-08-21T17:25:00Z">
          <w:pPr>
            <w:numPr>
              <w:ilvl w:val="1"/>
              <w:numId w:val="29"/>
            </w:numPr>
            <w:spacing w:line="360" w:lineRule="auto"/>
            <w:ind w:left="840" w:hanging="420"/>
          </w:pPr>
        </w:pPrChange>
      </w:pPr>
      <w:r w:rsidRPr="003366A2">
        <w:rPr>
          <w:rFonts w:hint="eastAsia"/>
          <w:szCs w:val="21"/>
        </w:rPr>
        <w:t>已登录的注册用户；</w:t>
      </w:r>
    </w:p>
    <w:p w14:paraId="299E7137" w14:textId="77777777" w:rsidR="00216E33" w:rsidRDefault="00216E33">
      <w:pPr>
        <w:numPr>
          <w:ilvl w:val="1"/>
          <w:numId w:val="20"/>
        </w:numPr>
        <w:spacing w:line="360" w:lineRule="auto"/>
        <w:rPr>
          <w:szCs w:val="21"/>
        </w:rPr>
        <w:pPrChange w:id="855" w:author="wangq" w:date="2017-08-21T17:25:00Z">
          <w:pPr>
            <w:numPr>
              <w:ilvl w:val="1"/>
              <w:numId w:val="29"/>
            </w:numPr>
            <w:spacing w:line="360" w:lineRule="auto"/>
            <w:ind w:left="840" w:hanging="420"/>
          </w:pPr>
        </w:pPrChange>
      </w:pPr>
      <w:r w:rsidRPr="003366A2">
        <w:rPr>
          <w:szCs w:val="21"/>
        </w:rPr>
        <w:t>进入个人中心</w:t>
      </w:r>
      <w:r>
        <w:rPr>
          <w:rFonts w:hint="eastAsia"/>
          <w:szCs w:val="21"/>
        </w:rPr>
        <w:t>“</w:t>
      </w:r>
      <w:r w:rsidRPr="003366A2">
        <w:rPr>
          <w:szCs w:val="21"/>
        </w:rPr>
        <w:t>银行卡信息</w:t>
      </w:r>
      <w:r>
        <w:rPr>
          <w:rFonts w:hint="eastAsia"/>
          <w:szCs w:val="21"/>
        </w:rPr>
        <w:t>”</w:t>
      </w:r>
      <w:r w:rsidRPr="003366A2">
        <w:rPr>
          <w:szCs w:val="21"/>
        </w:rPr>
        <w:t>界面</w:t>
      </w:r>
      <w:r w:rsidRPr="003366A2">
        <w:rPr>
          <w:rFonts w:hint="eastAsia"/>
          <w:szCs w:val="21"/>
        </w:rPr>
        <w:t>；</w:t>
      </w:r>
    </w:p>
    <w:p w14:paraId="3E6A0BA5" w14:textId="77777777" w:rsidR="00216E33" w:rsidRDefault="00216E33">
      <w:pPr>
        <w:numPr>
          <w:ilvl w:val="1"/>
          <w:numId w:val="20"/>
        </w:numPr>
        <w:spacing w:line="360" w:lineRule="auto"/>
        <w:rPr>
          <w:szCs w:val="21"/>
        </w:rPr>
        <w:pPrChange w:id="856" w:author="wangq" w:date="2017-08-21T17:25:00Z">
          <w:pPr>
            <w:numPr>
              <w:ilvl w:val="1"/>
              <w:numId w:val="29"/>
            </w:numPr>
            <w:spacing w:line="360" w:lineRule="auto"/>
            <w:ind w:left="840" w:hanging="420"/>
          </w:pPr>
        </w:pPrChange>
      </w:pPr>
      <w:r>
        <w:rPr>
          <w:rFonts w:hint="eastAsia"/>
          <w:szCs w:val="21"/>
        </w:rPr>
        <w:t>调用</w:t>
      </w:r>
      <w:r>
        <w:rPr>
          <w:szCs w:val="21"/>
        </w:rPr>
        <w:t>微服务端</w:t>
      </w:r>
      <w:r>
        <w:rPr>
          <w:rFonts w:hint="eastAsia"/>
          <w:szCs w:val="21"/>
        </w:rPr>
        <w:t>：</w:t>
      </w:r>
    </w:p>
    <w:p w14:paraId="0A9D847F" w14:textId="7AE5B61A" w:rsidR="00216E33" w:rsidRDefault="00216E33" w:rsidP="008A5129">
      <w:pPr>
        <w:spacing w:line="360" w:lineRule="auto"/>
        <w:ind w:left="1489"/>
        <w:rPr>
          <w:szCs w:val="21"/>
        </w:rPr>
      </w:pPr>
      <w:r>
        <w:rPr>
          <w:szCs w:val="21"/>
        </w:rPr>
        <w:t>a). app</w:t>
      </w:r>
      <w:r>
        <w:rPr>
          <w:rFonts w:hint="eastAsia"/>
          <w:szCs w:val="21"/>
        </w:rPr>
        <w:t>佣金</w:t>
      </w:r>
      <w:r>
        <w:rPr>
          <w:szCs w:val="21"/>
        </w:rPr>
        <w:t>管</w:t>
      </w:r>
      <w:r>
        <w:rPr>
          <w:rFonts w:hint="eastAsia"/>
          <w:szCs w:val="21"/>
        </w:rPr>
        <w:t>理</w:t>
      </w:r>
      <w:r>
        <w:rPr>
          <w:szCs w:val="21"/>
        </w:rPr>
        <w:t>-</w:t>
      </w:r>
      <w:r>
        <w:rPr>
          <w:rFonts w:hint="eastAsia"/>
          <w:szCs w:val="21"/>
        </w:rPr>
        <w:t>删除银行卡；</w:t>
      </w:r>
    </w:p>
    <w:p w14:paraId="57F0BF92" w14:textId="77777777" w:rsidR="00216E33" w:rsidRPr="004E5B9E" w:rsidRDefault="00216E33">
      <w:pPr>
        <w:numPr>
          <w:ilvl w:val="1"/>
          <w:numId w:val="20"/>
        </w:numPr>
        <w:spacing w:line="360" w:lineRule="auto"/>
        <w:rPr>
          <w:szCs w:val="21"/>
        </w:rPr>
        <w:pPrChange w:id="857" w:author="wangq" w:date="2017-08-21T17:25:00Z">
          <w:pPr>
            <w:numPr>
              <w:ilvl w:val="1"/>
              <w:numId w:val="29"/>
            </w:numPr>
            <w:spacing w:line="360" w:lineRule="auto"/>
            <w:ind w:left="840" w:hanging="420"/>
          </w:pPr>
        </w:pPrChange>
      </w:pPr>
      <w:r>
        <w:rPr>
          <w:rFonts w:ascii="宋体" w:hAnsi="宋体" w:hint="eastAsia"/>
          <w:kern w:val="0"/>
          <w:szCs w:val="21"/>
        </w:rPr>
        <w:t>解析返回结果，</w:t>
      </w:r>
      <w:r w:rsidRPr="004E5B9E">
        <w:rPr>
          <w:rFonts w:ascii="宋体" w:hAnsi="宋体" w:hint="eastAsia"/>
          <w:kern w:val="0"/>
          <w:szCs w:val="21"/>
        </w:rPr>
        <w:t>更新</w:t>
      </w:r>
      <w:r w:rsidRPr="004E5B9E">
        <w:rPr>
          <w:rFonts w:ascii="宋体" w:hAnsi="宋体"/>
          <w:kern w:val="0"/>
          <w:szCs w:val="21"/>
        </w:rPr>
        <w:t>银行卡的删除标识</w:t>
      </w:r>
      <w:r w:rsidRPr="004E5B9E">
        <w:rPr>
          <w:rFonts w:ascii="宋体" w:hAnsi="宋体" w:hint="eastAsia"/>
          <w:kern w:val="0"/>
          <w:szCs w:val="21"/>
        </w:rPr>
        <w:t>及</w:t>
      </w:r>
      <w:r w:rsidRPr="004E5B9E">
        <w:rPr>
          <w:rFonts w:ascii="宋体" w:hAnsi="宋体"/>
          <w:kern w:val="0"/>
          <w:szCs w:val="21"/>
        </w:rPr>
        <w:t>默认标识</w:t>
      </w:r>
      <w:r>
        <w:rPr>
          <w:rFonts w:ascii="宋体" w:hAnsi="宋体" w:hint="eastAsia"/>
          <w:kern w:val="0"/>
          <w:szCs w:val="21"/>
        </w:rPr>
        <w:t>。</w:t>
      </w:r>
    </w:p>
    <w:p w14:paraId="49F23029"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14"/>
        <w:gridCol w:w="1446"/>
        <w:gridCol w:w="1134"/>
        <w:gridCol w:w="3119"/>
      </w:tblGrid>
      <w:tr w:rsidR="00216E33" w:rsidRPr="00736667" w14:paraId="0021E93E" w14:textId="77777777" w:rsidTr="004664EA">
        <w:tc>
          <w:tcPr>
            <w:tcW w:w="1814" w:type="dxa"/>
            <w:shd w:val="clear" w:color="auto" w:fill="E0E0E0"/>
          </w:tcPr>
          <w:p w14:paraId="6B2E72DA"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446" w:type="dxa"/>
            <w:shd w:val="clear" w:color="auto" w:fill="E0E0E0"/>
          </w:tcPr>
          <w:p w14:paraId="6FF90CDA"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06F0A8B"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EF4605E"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6FCACCB4" w14:textId="77777777" w:rsidTr="004664EA">
        <w:tc>
          <w:tcPr>
            <w:tcW w:w="1814" w:type="dxa"/>
            <w:shd w:val="clear" w:color="auto" w:fill="auto"/>
          </w:tcPr>
          <w:p w14:paraId="2FFDA300" w14:textId="77777777" w:rsidR="00216E33" w:rsidRDefault="00216E33" w:rsidP="004664EA">
            <w:pPr>
              <w:jc w:val="center"/>
              <w:rPr>
                <w:rFonts w:ascii="宋体" w:hAnsi="宋体"/>
                <w:snapToGrid w:val="0"/>
                <w:kern w:val="0"/>
              </w:rPr>
            </w:pPr>
            <w:r>
              <w:rPr>
                <w:rFonts w:ascii="宋体" w:hAnsi="宋体" w:hint="eastAsia"/>
                <w:snapToGrid w:val="0"/>
                <w:kern w:val="0"/>
              </w:rPr>
              <w:t>数据来源</w:t>
            </w:r>
          </w:p>
        </w:tc>
        <w:tc>
          <w:tcPr>
            <w:tcW w:w="1446" w:type="dxa"/>
            <w:shd w:val="clear" w:color="auto" w:fill="auto"/>
          </w:tcPr>
          <w:p w14:paraId="306308AD" w14:textId="77777777" w:rsidR="00216E33" w:rsidRDefault="00216E33" w:rsidP="004664EA">
            <w:pPr>
              <w:jc w:val="left"/>
              <w:rPr>
                <w:rFonts w:ascii="宋体" w:hAnsi="宋体"/>
                <w:snapToGrid w:val="0"/>
                <w:kern w:val="0"/>
              </w:rPr>
            </w:pPr>
          </w:p>
        </w:tc>
        <w:tc>
          <w:tcPr>
            <w:tcW w:w="1134" w:type="dxa"/>
            <w:shd w:val="clear" w:color="auto" w:fill="auto"/>
          </w:tcPr>
          <w:p w14:paraId="62509642"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8A151C5" w14:textId="77777777" w:rsidR="00216E33" w:rsidRDefault="00216E33" w:rsidP="004664EA">
            <w:pPr>
              <w:jc w:val="left"/>
              <w:rPr>
                <w:rFonts w:ascii="宋体" w:hAnsi="宋体"/>
                <w:snapToGrid w:val="0"/>
                <w:kern w:val="0"/>
              </w:rPr>
            </w:pPr>
          </w:p>
        </w:tc>
      </w:tr>
      <w:tr w:rsidR="00216E33" w:rsidRPr="00736667" w14:paraId="49193D51" w14:textId="77777777" w:rsidTr="004664EA">
        <w:tc>
          <w:tcPr>
            <w:tcW w:w="1814" w:type="dxa"/>
            <w:shd w:val="clear" w:color="auto" w:fill="auto"/>
          </w:tcPr>
          <w:p w14:paraId="521C02EF" w14:textId="77777777" w:rsidR="00216E33" w:rsidRDefault="00216E33" w:rsidP="004664EA">
            <w:pPr>
              <w:jc w:val="center"/>
              <w:rPr>
                <w:rFonts w:ascii="宋体" w:hAnsi="宋体"/>
                <w:snapToGrid w:val="0"/>
                <w:kern w:val="0"/>
              </w:rPr>
            </w:pPr>
            <w:r>
              <w:rPr>
                <w:rFonts w:ascii="宋体" w:hAnsi="宋体" w:hint="eastAsia"/>
                <w:snapToGrid w:val="0"/>
                <w:kern w:val="0"/>
              </w:rPr>
              <w:t>渠道</w:t>
            </w:r>
            <w:r>
              <w:rPr>
                <w:rFonts w:ascii="宋体" w:hAnsi="宋体"/>
                <w:snapToGrid w:val="0"/>
                <w:kern w:val="0"/>
              </w:rPr>
              <w:t>人唯一标识</w:t>
            </w:r>
          </w:p>
        </w:tc>
        <w:tc>
          <w:tcPr>
            <w:tcW w:w="1446" w:type="dxa"/>
            <w:shd w:val="clear" w:color="auto" w:fill="auto"/>
          </w:tcPr>
          <w:p w14:paraId="17A97A3F" w14:textId="77777777" w:rsidR="00216E33" w:rsidRDefault="00216E33" w:rsidP="004664EA">
            <w:pPr>
              <w:jc w:val="left"/>
              <w:rPr>
                <w:rFonts w:ascii="宋体" w:hAnsi="宋体"/>
                <w:snapToGrid w:val="0"/>
                <w:kern w:val="0"/>
              </w:rPr>
            </w:pPr>
          </w:p>
        </w:tc>
        <w:tc>
          <w:tcPr>
            <w:tcW w:w="1134" w:type="dxa"/>
            <w:shd w:val="clear" w:color="auto" w:fill="auto"/>
          </w:tcPr>
          <w:p w14:paraId="5BC37A2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753338DC" w14:textId="77777777" w:rsidR="00216E33" w:rsidRDefault="00216E33" w:rsidP="004664EA">
            <w:pPr>
              <w:jc w:val="left"/>
              <w:rPr>
                <w:rFonts w:ascii="宋体" w:hAnsi="宋体"/>
                <w:snapToGrid w:val="0"/>
                <w:kern w:val="0"/>
              </w:rPr>
            </w:pPr>
          </w:p>
        </w:tc>
      </w:tr>
      <w:tr w:rsidR="00216E33" w:rsidRPr="00736667" w14:paraId="3A1F091D" w14:textId="77777777" w:rsidTr="004664EA">
        <w:tc>
          <w:tcPr>
            <w:tcW w:w="1814" w:type="dxa"/>
            <w:shd w:val="clear" w:color="auto" w:fill="auto"/>
          </w:tcPr>
          <w:p w14:paraId="68522DC1" w14:textId="77777777" w:rsidR="00216E33" w:rsidRDefault="00216E33" w:rsidP="004664EA">
            <w:pPr>
              <w:jc w:val="center"/>
              <w:rPr>
                <w:rFonts w:ascii="宋体" w:hAnsi="宋体"/>
                <w:snapToGrid w:val="0"/>
                <w:kern w:val="0"/>
              </w:rPr>
            </w:pPr>
            <w:r>
              <w:rPr>
                <w:rFonts w:ascii="宋体" w:hAnsi="宋体" w:hint="eastAsia"/>
                <w:snapToGrid w:val="0"/>
                <w:kern w:val="0"/>
              </w:rPr>
              <w:t>银行卡唯一标识</w:t>
            </w:r>
          </w:p>
        </w:tc>
        <w:tc>
          <w:tcPr>
            <w:tcW w:w="1446" w:type="dxa"/>
            <w:shd w:val="clear" w:color="auto" w:fill="auto"/>
          </w:tcPr>
          <w:p w14:paraId="33B24372" w14:textId="77777777" w:rsidR="00216E33" w:rsidRDefault="00216E33" w:rsidP="004664EA">
            <w:pPr>
              <w:jc w:val="left"/>
              <w:rPr>
                <w:rFonts w:ascii="宋体" w:hAnsi="宋体"/>
                <w:snapToGrid w:val="0"/>
                <w:kern w:val="0"/>
              </w:rPr>
            </w:pPr>
          </w:p>
        </w:tc>
        <w:tc>
          <w:tcPr>
            <w:tcW w:w="1134" w:type="dxa"/>
            <w:shd w:val="clear" w:color="auto" w:fill="auto"/>
          </w:tcPr>
          <w:p w14:paraId="58D22954"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1886F35" w14:textId="77777777" w:rsidR="00216E33" w:rsidRDefault="00216E33" w:rsidP="004664EA">
            <w:pPr>
              <w:jc w:val="left"/>
              <w:rPr>
                <w:rFonts w:ascii="宋体" w:hAnsi="宋体"/>
                <w:snapToGrid w:val="0"/>
                <w:kern w:val="0"/>
              </w:rPr>
            </w:pPr>
          </w:p>
        </w:tc>
      </w:tr>
      <w:tr w:rsidR="00216E33" w:rsidRPr="00736667" w14:paraId="62BB436B" w14:textId="77777777" w:rsidTr="004664EA">
        <w:tc>
          <w:tcPr>
            <w:tcW w:w="1814" w:type="dxa"/>
            <w:shd w:val="clear" w:color="auto" w:fill="auto"/>
          </w:tcPr>
          <w:p w14:paraId="53AD749A"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银行卡号</w:t>
            </w:r>
          </w:p>
        </w:tc>
        <w:tc>
          <w:tcPr>
            <w:tcW w:w="1446" w:type="dxa"/>
            <w:shd w:val="clear" w:color="auto" w:fill="auto"/>
          </w:tcPr>
          <w:p w14:paraId="405F1455" w14:textId="77777777" w:rsidR="00216E33" w:rsidRPr="00736667" w:rsidRDefault="00216E33" w:rsidP="004664EA">
            <w:pPr>
              <w:jc w:val="left"/>
              <w:rPr>
                <w:rFonts w:ascii="宋体" w:hAnsi="宋体"/>
                <w:snapToGrid w:val="0"/>
                <w:kern w:val="0"/>
              </w:rPr>
            </w:pPr>
          </w:p>
        </w:tc>
        <w:tc>
          <w:tcPr>
            <w:tcW w:w="1134" w:type="dxa"/>
            <w:shd w:val="clear" w:color="auto" w:fill="auto"/>
          </w:tcPr>
          <w:p w14:paraId="1A9BD94C"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7EBF8F8" w14:textId="77777777" w:rsidR="00216E33" w:rsidRPr="00736667" w:rsidRDefault="00216E33" w:rsidP="004664EA">
            <w:pPr>
              <w:jc w:val="left"/>
              <w:rPr>
                <w:rFonts w:ascii="宋体" w:hAnsi="宋体"/>
                <w:snapToGrid w:val="0"/>
                <w:kern w:val="0"/>
              </w:rPr>
            </w:pPr>
          </w:p>
        </w:tc>
      </w:tr>
    </w:tbl>
    <w:p w14:paraId="45164D57" w14:textId="77777777" w:rsidR="00216E33" w:rsidRDefault="00216E33" w:rsidP="00216E33"/>
    <w:p w14:paraId="03A1EAE9"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513A0744" w14:textId="77777777" w:rsidTr="004664EA">
        <w:tc>
          <w:tcPr>
            <w:tcW w:w="1559" w:type="dxa"/>
            <w:shd w:val="clear" w:color="auto" w:fill="E0E0E0"/>
          </w:tcPr>
          <w:p w14:paraId="75BD9A20"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05CEA149"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30E111C"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DB343BA"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03CC5FA1" w14:textId="77777777" w:rsidTr="004664EA">
        <w:tc>
          <w:tcPr>
            <w:tcW w:w="1559" w:type="dxa"/>
            <w:shd w:val="clear" w:color="auto" w:fill="auto"/>
          </w:tcPr>
          <w:p w14:paraId="3A35AD98"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38517DA8"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294E5CEA"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3E4F5067" w14:textId="77777777" w:rsidR="00216E33" w:rsidRPr="00736667" w:rsidRDefault="00216E33" w:rsidP="004664EA">
            <w:pPr>
              <w:jc w:val="center"/>
              <w:rPr>
                <w:rFonts w:ascii="宋体" w:hAnsi="宋体"/>
                <w:snapToGrid w:val="0"/>
                <w:kern w:val="0"/>
              </w:rPr>
            </w:pPr>
          </w:p>
        </w:tc>
      </w:tr>
      <w:tr w:rsidR="00216E33" w:rsidRPr="00736667" w14:paraId="69E74627" w14:textId="77777777" w:rsidTr="004664EA">
        <w:tc>
          <w:tcPr>
            <w:tcW w:w="1559" w:type="dxa"/>
            <w:shd w:val="clear" w:color="auto" w:fill="auto"/>
          </w:tcPr>
          <w:p w14:paraId="527D5FA8"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2ECB8467"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OpFlag</w:t>
            </w:r>
          </w:p>
        </w:tc>
        <w:tc>
          <w:tcPr>
            <w:tcW w:w="1134" w:type="dxa"/>
            <w:shd w:val="clear" w:color="auto" w:fill="auto"/>
          </w:tcPr>
          <w:p w14:paraId="50A32B20"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EBA3DF3" w14:textId="77777777" w:rsidR="00216E33" w:rsidRPr="00736667" w:rsidRDefault="00216E33" w:rsidP="004664EA">
            <w:pPr>
              <w:jc w:val="center"/>
              <w:rPr>
                <w:rFonts w:ascii="宋体" w:hAnsi="宋体"/>
                <w:snapToGrid w:val="0"/>
                <w:kern w:val="0"/>
              </w:rPr>
            </w:pPr>
          </w:p>
        </w:tc>
      </w:tr>
      <w:tr w:rsidR="00216E33" w:rsidRPr="00736667" w14:paraId="156A1A6F" w14:textId="77777777" w:rsidTr="004664EA">
        <w:tc>
          <w:tcPr>
            <w:tcW w:w="1559" w:type="dxa"/>
            <w:shd w:val="clear" w:color="auto" w:fill="auto"/>
          </w:tcPr>
          <w:p w14:paraId="687B2CD1"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58734848"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59A8E3BF"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3F35FE50" w14:textId="77777777" w:rsidR="00216E33" w:rsidRPr="00736667" w:rsidRDefault="00216E33" w:rsidP="004664EA">
            <w:pPr>
              <w:jc w:val="center"/>
              <w:rPr>
                <w:rFonts w:ascii="宋体" w:hAnsi="宋体"/>
                <w:snapToGrid w:val="0"/>
                <w:kern w:val="0"/>
              </w:rPr>
            </w:pPr>
          </w:p>
        </w:tc>
      </w:tr>
    </w:tbl>
    <w:p w14:paraId="2284BFDC" w14:textId="77777777" w:rsidR="00216E33" w:rsidRDefault="00216E33" w:rsidP="00216E33"/>
    <w:p w14:paraId="59C122DA"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lastRenderedPageBreak/>
        <w:t>银行</w:t>
      </w:r>
      <w:r>
        <w:rPr>
          <w:rFonts w:ascii="黑体" w:hAnsi="黑体"/>
        </w:rPr>
        <w:t>卡查询</w:t>
      </w:r>
    </w:p>
    <w:p w14:paraId="6162ED6B" w14:textId="77777777" w:rsidR="00216E33" w:rsidRDefault="00216E33" w:rsidP="00216E33">
      <w:pPr>
        <w:pStyle w:val="5"/>
        <w:tabs>
          <w:tab w:val="left" w:pos="1112"/>
        </w:tabs>
      </w:pPr>
      <w:r>
        <w:rPr>
          <w:rFonts w:hint="eastAsia"/>
        </w:rPr>
        <w:t>功能</w:t>
      </w:r>
      <w:r>
        <w:t>描述</w:t>
      </w:r>
    </w:p>
    <w:p w14:paraId="2B3B151D" w14:textId="77777777" w:rsidR="00216E33" w:rsidRPr="005B3B21" w:rsidRDefault="00216E33" w:rsidP="00216E33">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sidRPr="005B3B21">
        <w:rPr>
          <w:rFonts w:ascii="宋体" w:hAnsi="宋体"/>
          <w:kern w:val="0"/>
          <w:szCs w:val="21"/>
        </w:rPr>
        <w:tab/>
      </w:r>
      <w:r w:rsidRPr="005B3B21">
        <w:rPr>
          <w:rFonts w:ascii="宋体" w:hAnsi="宋体" w:hint="eastAsia"/>
          <w:kern w:val="0"/>
          <w:szCs w:val="21"/>
        </w:rPr>
        <w:t>实现</w:t>
      </w:r>
      <w:r w:rsidRPr="005B3B21">
        <w:rPr>
          <w:rFonts w:ascii="宋体" w:hAnsi="宋体"/>
          <w:kern w:val="0"/>
          <w:szCs w:val="21"/>
        </w:rPr>
        <w:t>APP</w:t>
      </w:r>
      <w:r>
        <w:rPr>
          <w:rFonts w:ascii="宋体" w:hAnsi="宋体"/>
          <w:kern w:val="0"/>
          <w:szCs w:val="21"/>
        </w:rPr>
        <w:t>客户</w:t>
      </w:r>
      <w:r w:rsidRPr="005B3B21">
        <w:rPr>
          <w:rFonts w:ascii="宋体" w:hAnsi="宋体" w:hint="eastAsia"/>
          <w:kern w:val="0"/>
          <w:szCs w:val="21"/>
        </w:rPr>
        <w:t>端</w:t>
      </w:r>
      <w:r w:rsidRPr="005B3B21">
        <w:rPr>
          <w:rFonts w:ascii="宋体" w:hAnsi="宋体"/>
          <w:kern w:val="0"/>
          <w:szCs w:val="21"/>
        </w:rPr>
        <w:t>渠道人实名认证后</w:t>
      </w:r>
      <w:r>
        <w:rPr>
          <w:rFonts w:ascii="宋体" w:hAnsi="宋体"/>
          <w:kern w:val="0"/>
          <w:szCs w:val="21"/>
        </w:rPr>
        <w:t>进行</w:t>
      </w:r>
      <w:r w:rsidRPr="005B3B21">
        <w:rPr>
          <w:rFonts w:ascii="宋体" w:hAnsi="宋体"/>
          <w:kern w:val="0"/>
          <w:szCs w:val="21"/>
        </w:rPr>
        <w:t>银行卡信息查询</w:t>
      </w:r>
      <w:r>
        <w:rPr>
          <w:rFonts w:ascii="宋体" w:hAnsi="宋体"/>
          <w:kern w:val="0"/>
          <w:szCs w:val="21"/>
        </w:rPr>
        <w:t>的</w:t>
      </w:r>
      <w:r w:rsidRPr="005B3B21">
        <w:rPr>
          <w:rFonts w:ascii="宋体" w:hAnsi="宋体"/>
          <w:kern w:val="0"/>
          <w:szCs w:val="21"/>
        </w:rPr>
        <w:t>功能</w:t>
      </w:r>
      <w:r w:rsidRPr="005B3B21">
        <w:rPr>
          <w:rFonts w:ascii="宋体" w:hAnsi="宋体" w:hint="eastAsia"/>
          <w:kern w:val="0"/>
          <w:szCs w:val="21"/>
        </w:rPr>
        <w:t>。</w:t>
      </w:r>
    </w:p>
    <w:p w14:paraId="14A5BAF3" w14:textId="77777777" w:rsidR="00216E33" w:rsidRDefault="00216E33" w:rsidP="00216E33">
      <w:pPr>
        <w:pStyle w:val="5"/>
        <w:tabs>
          <w:tab w:val="left" w:pos="1112"/>
        </w:tabs>
      </w:pPr>
      <w:r>
        <w:rPr>
          <w:rFonts w:hint="eastAsia"/>
        </w:rPr>
        <w:t>处理流程</w:t>
      </w:r>
    </w:p>
    <w:p w14:paraId="3501C5B5" w14:textId="77777777" w:rsidR="00216E33" w:rsidRDefault="00216E33" w:rsidP="00216E33">
      <w:r>
        <w:rPr>
          <w:noProof/>
        </w:rPr>
        <w:drawing>
          <wp:inline distT="0" distB="0" distL="0" distR="0" wp14:anchorId="47E27514" wp14:editId="55B26C50">
            <wp:extent cx="5270500" cy="1746250"/>
            <wp:effectExtent l="0" t="0" r="6350" b="6350"/>
            <wp:docPr id="28" name="图片 28" descr="银行卡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银行卡查询"/>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0500" cy="1746250"/>
                    </a:xfrm>
                    <a:prstGeom prst="rect">
                      <a:avLst/>
                    </a:prstGeom>
                    <a:noFill/>
                    <a:ln>
                      <a:noFill/>
                    </a:ln>
                  </pic:spPr>
                </pic:pic>
              </a:graphicData>
            </a:graphic>
          </wp:inline>
        </w:drawing>
      </w:r>
    </w:p>
    <w:p w14:paraId="200A8AE5" w14:textId="77777777" w:rsidR="00216E33" w:rsidRDefault="00216E33" w:rsidP="00216E33">
      <w:pPr>
        <w:ind w:left="289" w:firstLine="420"/>
        <w:rPr>
          <w:b/>
          <w:sz w:val="24"/>
          <w:szCs w:val="24"/>
        </w:rPr>
      </w:pPr>
      <w:r>
        <w:rPr>
          <w:rFonts w:hint="eastAsia"/>
          <w:b/>
          <w:sz w:val="24"/>
          <w:szCs w:val="24"/>
        </w:rPr>
        <w:t>【流程描述】</w:t>
      </w:r>
    </w:p>
    <w:p w14:paraId="4F7F3A5F" w14:textId="77777777" w:rsidR="00216E33" w:rsidRPr="005B3B21" w:rsidRDefault="00216E33">
      <w:pPr>
        <w:numPr>
          <w:ilvl w:val="0"/>
          <w:numId w:val="37"/>
        </w:numPr>
        <w:spacing w:line="360" w:lineRule="auto"/>
        <w:rPr>
          <w:szCs w:val="21"/>
        </w:rPr>
        <w:pPrChange w:id="858" w:author="wangq" w:date="2017-08-21T17:25:00Z">
          <w:pPr>
            <w:numPr>
              <w:numId w:val="49"/>
            </w:numPr>
            <w:spacing w:line="360" w:lineRule="auto"/>
            <w:ind w:left="1204" w:hanging="360"/>
          </w:pPr>
        </w:pPrChange>
      </w:pPr>
      <w:r w:rsidRPr="005B3B21">
        <w:rPr>
          <w:rFonts w:hint="eastAsia"/>
          <w:szCs w:val="21"/>
        </w:rPr>
        <w:t>已登录的注册用户；</w:t>
      </w:r>
    </w:p>
    <w:p w14:paraId="5EEF3DC7" w14:textId="77777777" w:rsidR="00216E33" w:rsidRDefault="00216E33">
      <w:pPr>
        <w:numPr>
          <w:ilvl w:val="0"/>
          <w:numId w:val="37"/>
        </w:numPr>
        <w:spacing w:line="360" w:lineRule="auto"/>
        <w:rPr>
          <w:szCs w:val="21"/>
        </w:rPr>
        <w:pPrChange w:id="859" w:author="wangq" w:date="2017-08-21T17:25:00Z">
          <w:pPr>
            <w:numPr>
              <w:numId w:val="49"/>
            </w:numPr>
            <w:spacing w:line="360" w:lineRule="auto"/>
            <w:ind w:left="1204" w:hanging="360"/>
          </w:pPr>
        </w:pPrChange>
      </w:pPr>
      <w:r w:rsidRPr="005B3B21">
        <w:rPr>
          <w:szCs w:val="21"/>
        </w:rPr>
        <w:t>进入个人中心</w:t>
      </w:r>
      <w:r>
        <w:rPr>
          <w:rFonts w:hint="eastAsia"/>
          <w:szCs w:val="21"/>
        </w:rPr>
        <w:t>“</w:t>
      </w:r>
      <w:r w:rsidRPr="005B3B21">
        <w:rPr>
          <w:szCs w:val="21"/>
        </w:rPr>
        <w:t>银行卡信息</w:t>
      </w:r>
      <w:r>
        <w:rPr>
          <w:rFonts w:hint="eastAsia"/>
          <w:szCs w:val="21"/>
        </w:rPr>
        <w:t>”</w:t>
      </w:r>
      <w:r w:rsidRPr="005B3B21">
        <w:rPr>
          <w:szCs w:val="21"/>
        </w:rPr>
        <w:t>界面</w:t>
      </w:r>
      <w:r w:rsidRPr="005B3B21">
        <w:rPr>
          <w:rFonts w:hint="eastAsia"/>
          <w:szCs w:val="21"/>
        </w:rPr>
        <w:t>；</w:t>
      </w:r>
    </w:p>
    <w:p w14:paraId="1B21F162" w14:textId="77777777" w:rsidR="00216E33" w:rsidRDefault="00216E33">
      <w:pPr>
        <w:numPr>
          <w:ilvl w:val="0"/>
          <w:numId w:val="37"/>
        </w:numPr>
        <w:spacing w:line="360" w:lineRule="auto"/>
        <w:rPr>
          <w:szCs w:val="21"/>
        </w:rPr>
        <w:pPrChange w:id="860" w:author="wangq" w:date="2017-08-21T17:25:00Z">
          <w:pPr>
            <w:numPr>
              <w:numId w:val="49"/>
            </w:numPr>
            <w:spacing w:line="360" w:lineRule="auto"/>
            <w:ind w:left="1204" w:hanging="360"/>
          </w:pPr>
        </w:pPrChange>
      </w:pPr>
      <w:r w:rsidRPr="00923450">
        <w:rPr>
          <w:rFonts w:hint="eastAsia"/>
          <w:szCs w:val="21"/>
        </w:rPr>
        <w:t>调用微服务</w:t>
      </w:r>
      <w:r w:rsidRPr="00923450">
        <w:rPr>
          <w:szCs w:val="21"/>
        </w:rPr>
        <w:t>-app</w:t>
      </w:r>
      <w:r>
        <w:rPr>
          <w:rFonts w:hint="eastAsia"/>
          <w:szCs w:val="21"/>
        </w:rPr>
        <w:t>佣金</w:t>
      </w:r>
      <w:r w:rsidRPr="00923450">
        <w:rPr>
          <w:szCs w:val="21"/>
        </w:rPr>
        <w:t>管</w:t>
      </w:r>
      <w:r w:rsidRPr="00923450">
        <w:rPr>
          <w:rFonts w:hint="eastAsia"/>
          <w:szCs w:val="21"/>
        </w:rPr>
        <w:t>理</w:t>
      </w:r>
      <w:r w:rsidRPr="00923450">
        <w:rPr>
          <w:szCs w:val="21"/>
        </w:rPr>
        <w:t>-</w:t>
      </w:r>
      <w:r w:rsidRPr="00923450">
        <w:rPr>
          <w:szCs w:val="21"/>
        </w:rPr>
        <w:t>查询</w:t>
      </w:r>
      <w:r>
        <w:rPr>
          <w:szCs w:val="21"/>
        </w:rPr>
        <w:t>银行卡</w:t>
      </w:r>
      <w:r w:rsidRPr="00923450">
        <w:rPr>
          <w:rFonts w:hint="eastAsia"/>
          <w:szCs w:val="21"/>
        </w:rPr>
        <w:t>；</w:t>
      </w:r>
    </w:p>
    <w:p w14:paraId="0035FA46" w14:textId="77777777" w:rsidR="00216E33" w:rsidRPr="00923450" w:rsidRDefault="00216E33">
      <w:pPr>
        <w:numPr>
          <w:ilvl w:val="0"/>
          <w:numId w:val="37"/>
        </w:numPr>
        <w:spacing w:line="360" w:lineRule="auto"/>
        <w:rPr>
          <w:szCs w:val="21"/>
        </w:rPr>
        <w:pPrChange w:id="861" w:author="wangq" w:date="2017-08-21T17:25:00Z">
          <w:pPr>
            <w:numPr>
              <w:numId w:val="49"/>
            </w:numPr>
            <w:spacing w:line="360" w:lineRule="auto"/>
            <w:ind w:left="1204" w:hanging="360"/>
          </w:pPr>
        </w:pPrChange>
      </w:pPr>
      <w:r>
        <w:rPr>
          <w:szCs w:val="21"/>
        </w:rPr>
        <w:t>解析返回结果</w:t>
      </w:r>
      <w:r>
        <w:rPr>
          <w:rFonts w:hint="eastAsia"/>
          <w:szCs w:val="21"/>
        </w:rPr>
        <w:t>。</w:t>
      </w:r>
    </w:p>
    <w:p w14:paraId="31CEEF5A" w14:textId="77777777" w:rsidR="00216E33" w:rsidRPr="00203D01"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14"/>
        <w:gridCol w:w="1446"/>
        <w:gridCol w:w="1134"/>
        <w:gridCol w:w="3119"/>
      </w:tblGrid>
      <w:tr w:rsidR="00216E33" w:rsidRPr="00736667" w14:paraId="0ACDF64A" w14:textId="77777777" w:rsidTr="004664EA">
        <w:tc>
          <w:tcPr>
            <w:tcW w:w="1814" w:type="dxa"/>
            <w:shd w:val="clear" w:color="auto" w:fill="E0E0E0"/>
          </w:tcPr>
          <w:p w14:paraId="6AC111B5"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446" w:type="dxa"/>
            <w:shd w:val="clear" w:color="auto" w:fill="E0E0E0"/>
          </w:tcPr>
          <w:p w14:paraId="0BD135F5"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40FAC60"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854DDCE"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3B2CD463" w14:textId="77777777" w:rsidTr="004664EA">
        <w:tc>
          <w:tcPr>
            <w:tcW w:w="1814" w:type="dxa"/>
            <w:shd w:val="clear" w:color="auto" w:fill="auto"/>
          </w:tcPr>
          <w:p w14:paraId="1A6E2F2E" w14:textId="77777777" w:rsidR="00216E33" w:rsidRPr="00736667" w:rsidRDefault="00216E33" w:rsidP="004664EA">
            <w:pPr>
              <w:jc w:val="center"/>
              <w:rPr>
                <w:rFonts w:ascii="宋体" w:hAnsi="宋体"/>
                <w:snapToGrid w:val="0"/>
                <w:kern w:val="0"/>
              </w:rPr>
            </w:pPr>
            <w:r>
              <w:rPr>
                <w:rFonts w:ascii="宋体" w:hAnsi="宋体"/>
                <w:snapToGrid w:val="0"/>
                <w:kern w:val="0"/>
              </w:rPr>
              <w:t>数据来源</w:t>
            </w:r>
          </w:p>
        </w:tc>
        <w:tc>
          <w:tcPr>
            <w:tcW w:w="1446" w:type="dxa"/>
            <w:shd w:val="clear" w:color="auto" w:fill="auto"/>
          </w:tcPr>
          <w:p w14:paraId="1014B754" w14:textId="77777777" w:rsidR="00216E33" w:rsidRPr="00736667" w:rsidRDefault="00216E33" w:rsidP="004664EA">
            <w:pPr>
              <w:jc w:val="center"/>
              <w:rPr>
                <w:rFonts w:ascii="宋体" w:hAnsi="宋体"/>
                <w:snapToGrid w:val="0"/>
                <w:kern w:val="0"/>
              </w:rPr>
            </w:pPr>
          </w:p>
        </w:tc>
        <w:tc>
          <w:tcPr>
            <w:tcW w:w="1134" w:type="dxa"/>
            <w:shd w:val="clear" w:color="auto" w:fill="auto"/>
          </w:tcPr>
          <w:p w14:paraId="05C9CD2A"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29D067DA" w14:textId="77777777" w:rsidR="00216E33" w:rsidRPr="00736667" w:rsidRDefault="00216E33" w:rsidP="004664EA">
            <w:pPr>
              <w:jc w:val="center"/>
              <w:rPr>
                <w:rFonts w:ascii="宋体" w:hAnsi="宋体"/>
                <w:snapToGrid w:val="0"/>
                <w:kern w:val="0"/>
              </w:rPr>
            </w:pPr>
          </w:p>
        </w:tc>
      </w:tr>
      <w:tr w:rsidR="00216E33" w:rsidRPr="00736667" w14:paraId="39F458DC" w14:textId="77777777" w:rsidTr="004664EA">
        <w:tc>
          <w:tcPr>
            <w:tcW w:w="1814" w:type="dxa"/>
            <w:shd w:val="clear" w:color="auto" w:fill="auto"/>
          </w:tcPr>
          <w:p w14:paraId="41DCAAAA" w14:textId="77777777" w:rsidR="00216E33" w:rsidRDefault="00216E33" w:rsidP="004664EA">
            <w:pPr>
              <w:jc w:val="center"/>
              <w:rPr>
                <w:rFonts w:ascii="宋体" w:hAnsi="宋体"/>
                <w:snapToGrid w:val="0"/>
                <w:kern w:val="0"/>
              </w:rPr>
            </w:pPr>
            <w:r>
              <w:rPr>
                <w:rFonts w:ascii="宋体" w:hAnsi="宋体"/>
                <w:snapToGrid w:val="0"/>
                <w:kern w:val="0"/>
              </w:rPr>
              <w:t>渠道人唯一标识</w:t>
            </w:r>
          </w:p>
        </w:tc>
        <w:tc>
          <w:tcPr>
            <w:tcW w:w="1446" w:type="dxa"/>
            <w:shd w:val="clear" w:color="auto" w:fill="auto"/>
          </w:tcPr>
          <w:p w14:paraId="498C0749" w14:textId="77777777" w:rsidR="00216E33" w:rsidRPr="00736667" w:rsidRDefault="00216E33" w:rsidP="004664EA">
            <w:pPr>
              <w:jc w:val="center"/>
              <w:rPr>
                <w:rFonts w:ascii="宋体" w:hAnsi="宋体"/>
                <w:snapToGrid w:val="0"/>
                <w:kern w:val="0"/>
              </w:rPr>
            </w:pPr>
          </w:p>
        </w:tc>
        <w:tc>
          <w:tcPr>
            <w:tcW w:w="1134" w:type="dxa"/>
            <w:shd w:val="clear" w:color="auto" w:fill="auto"/>
          </w:tcPr>
          <w:p w14:paraId="1C0058F5"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546175E3" w14:textId="77777777" w:rsidR="00216E33" w:rsidRPr="00736667" w:rsidRDefault="00216E33" w:rsidP="004664EA">
            <w:pPr>
              <w:jc w:val="center"/>
              <w:rPr>
                <w:rFonts w:ascii="宋体" w:hAnsi="宋体"/>
                <w:snapToGrid w:val="0"/>
                <w:kern w:val="0"/>
              </w:rPr>
            </w:pPr>
          </w:p>
        </w:tc>
      </w:tr>
      <w:tr w:rsidR="00216E33" w:rsidRPr="00736667" w14:paraId="2B85684E" w14:textId="77777777" w:rsidTr="004664EA">
        <w:tc>
          <w:tcPr>
            <w:tcW w:w="1814" w:type="dxa"/>
            <w:shd w:val="clear" w:color="auto" w:fill="auto"/>
          </w:tcPr>
          <w:p w14:paraId="6E01D021" w14:textId="77777777" w:rsidR="00216E33" w:rsidRDefault="00216E33" w:rsidP="004664EA">
            <w:pPr>
              <w:jc w:val="center"/>
              <w:rPr>
                <w:rFonts w:ascii="宋体" w:hAnsi="宋体"/>
                <w:snapToGrid w:val="0"/>
                <w:kern w:val="0"/>
              </w:rPr>
            </w:pPr>
            <w:r>
              <w:rPr>
                <w:rFonts w:ascii="宋体" w:hAnsi="宋体"/>
                <w:snapToGrid w:val="0"/>
                <w:kern w:val="0"/>
              </w:rPr>
              <w:t>银行卡号</w:t>
            </w:r>
          </w:p>
        </w:tc>
        <w:tc>
          <w:tcPr>
            <w:tcW w:w="1446" w:type="dxa"/>
            <w:shd w:val="clear" w:color="auto" w:fill="auto"/>
          </w:tcPr>
          <w:p w14:paraId="569A6485" w14:textId="77777777" w:rsidR="00216E33" w:rsidRPr="00736667" w:rsidRDefault="00216E33" w:rsidP="004664EA">
            <w:pPr>
              <w:jc w:val="center"/>
              <w:rPr>
                <w:rFonts w:ascii="宋体" w:hAnsi="宋体"/>
                <w:snapToGrid w:val="0"/>
                <w:kern w:val="0"/>
              </w:rPr>
            </w:pPr>
          </w:p>
        </w:tc>
        <w:tc>
          <w:tcPr>
            <w:tcW w:w="1134" w:type="dxa"/>
            <w:shd w:val="clear" w:color="auto" w:fill="auto"/>
          </w:tcPr>
          <w:p w14:paraId="7C0F16C2"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69E90583" w14:textId="77777777" w:rsidR="00216E33" w:rsidRPr="00736667" w:rsidRDefault="00216E33" w:rsidP="004664EA">
            <w:pPr>
              <w:jc w:val="center"/>
              <w:rPr>
                <w:rFonts w:ascii="宋体" w:hAnsi="宋体"/>
                <w:snapToGrid w:val="0"/>
                <w:kern w:val="0"/>
              </w:rPr>
            </w:pPr>
          </w:p>
        </w:tc>
      </w:tr>
    </w:tbl>
    <w:p w14:paraId="713E1872" w14:textId="77777777" w:rsidR="00216E33" w:rsidRDefault="00216E33" w:rsidP="00216E33"/>
    <w:p w14:paraId="763CBA35"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216E33" w:rsidRPr="00736667" w14:paraId="1DE6B775" w14:textId="77777777" w:rsidTr="004664EA">
        <w:tc>
          <w:tcPr>
            <w:tcW w:w="1701" w:type="dxa"/>
            <w:shd w:val="clear" w:color="auto" w:fill="E0E0E0"/>
          </w:tcPr>
          <w:p w14:paraId="12C07992"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559" w:type="dxa"/>
            <w:shd w:val="clear" w:color="auto" w:fill="E0E0E0"/>
          </w:tcPr>
          <w:p w14:paraId="7D048251"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1086B0B"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AFF442A"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4B83BD98" w14:textId="77777777" w:rsidTr="004664EA">
        <w:tc>
          <w:tcPr>
            <w:tcW w:w="7513" w:type="dxa"/>
            <w:gridSpan w:val="4"/>
            <w:shd w:val="clear" w:color="auto" w:fill="auto"/>
          </w:tcPr>
          <w:p w14:paraId="3718BFD2"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银行卡信息&lt;</w:t>
            </w:r>
            <w:r>
              <w:rPr>
                <w:rFonts w:ascii="宋体" w:hAnsi="宋体"/>
                <w:snapToGrid w:val="0"/>
                <w:kern w:val="0"/>
              </w:rPr>
              <w:t>LIST</w:t>
            </w:r>
            <w:r>
              <w:rPr>
                <w:rFonts w:ascii="宋体" w:hAnsi="宋体" w:hint="eastAsia"/>
                <w:snapToGrid w:val="0"/>
                <w:kern w:val="0"/>
              </w:rPr>
              <w:t>&gt;</w:t>
            </w:r>
          </w:p>
        </w:tc>
      </w:tr>
      <w:tr w:rsidR="00216E33" w:rsidRPr="00736667" w14:paraId="71E068FB" w14:textId="77777777" w:rsidTr="004664EA">
        <w:tc>
          <w:tcPr>
            <w:tcW w:w="1701" w:type="dxa"/>
            <w:shd w:val="clear" w:color="auto" w:fill="auto"/>
          </w:tcPr>
          <w:p w14:paraId="180D560D" w14:textId="77777777" w:rsidR="00216E33" w:rsidRDefault="00216E33" w:rsidP="004664EA">
            <w:pPr>
              <w:jc w:val="left"/>
              <w:rPr>
                <w:rFonts w:ascii="宋体" w:hAnsi="宋体"/>
                <w:snapToGrid w:val="0"/>
                <w:kern w:val="0"/>
              </w:rPr>
            </w:pPr>
            <w:r>
              <w:rPr>
                <w:rFonts w:ascii="宋体" w:hAnsi="宋体" w:hint="eastAsia"/>
                <w:snapToGrid w:val="0"/>
                <w:kern w:val="0"/>
              </w:rPr>
              <w:t>银行</w:t>
            </w:r>
            <w:r>
              <w:rPr>
                <w:rFonts w:ascii="宋体" w:hAnsi="宋体"/>
                <w:snapToGrid w:val="0"/>
                <w:kern w:val="0"/>
              </w:rPr>
              <w:t>卡号</w:t>
            </w:r>
          </w:p>
        </w:tc>
        <w:tc>
          <w:tcPr>
            <w:tcW w:w="1559" w:type="dxa"/>
            <w:shd w:val="clear" w:color="auto" w:fill="auto"/>
          </w:tcPr>
          <w:p w14:paraId="52AADE6E" w14:textId="77777777" w:rsidR="00216E33" w:rsidRDefault="00216E33" w:rsidP="004664EA">
            <w:pPr>
              <w:jc w:val="left"/>
              <w:rPr>
                <w:rFonts w:ascii="宋体" w:hAnsi="宋体"/>
                <w:snapToGrid w:val="0"/>
                <w:kern w:val="0"/>
              </w:rPr>
            </w:pPr>
          </w:p>
        </w:tc>
        <w:tc>
          <w:tcPr>
            <w:tcW w:w="1134" w:type="dxa"/>
            <w:shd w:val="clear" w:color="auto" w:fill="auto"/>
          </w:tcPr>
          <w:p w14:paraId="0023F429"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E5A8655" w14:textId="77777777" w:rsidR="00216E33" w:rsidRPr="00736667" w:rsidRDefault="00216E33" w:rsidP="004664EA">
            <w:pPr>
              <w:jc w:val="left"/>
              <w:rPr>
                <w:rFonts w:ascii="宋体" w:hAnsi="宋体"/>
                <w:snapToGrid w:val="0"/>
                <w:kern w:val="0"/>
              </w:rPr>
            </w:pPr>
          </w:p>
        </w:tc>
      </w:tr>
      <w:tr w:rsidR="00216E33" w:rsidRPr="00736667" w14:paraId="4D67E07C" w14:textId="77777777" w:rsidTr="004664EA">
        <w:tc>
          <w:tcPr>
            <w:tcW w:w="1701" w:type="dxa"/>
            <w:shd w:val="clear" w:color="auto" w:fill="auto"/>
          </w:tcPr>
          <w:p w14:paraId="49286862" w14:textId="77777777" w:rsidR="00216E33" w:rsidRDefault="00216E33" w:rsidP="004664EA">
            <w:pPr>
              <w:jc w:val="left"/>
              <w:rPr>
                <w:rFonts w:ascii="宋体" w:hAnsi="宋体"/>
                <w:snapToGrid w:val="0"/>
                <w:kern w:val="0"/>
              </w:rPr>
            </w:pPr>
            <w:r>
              <w:rPr>
                <w:rFonts w:ascii="宋体" w:hAnsi="宋体" w:hint="eastAsia"/>
                <w:snapToGrid w:val="0"/>
                <w:kern w:val="0"/>
              </w:rPr>
              <w:t>卡</w:t>
            </w:r>
            <w:r>
              <w:rPr>
                <w:rFonts w:ascii="宋体" w:hAnsi="宋体"/>
                <w:snapToGrid w:val="0"/>
                <w:kern w:val="0"/>
              </w:rPr>
              <w:t>所属银行</w:t>
            </w:r>
          </w:p>
        </w:tc>
        <w:tc>
          <w:tcPr>
            <w:tcW w:w="1559" w:type="dxa"/>
            <w:shd w:val="clear" w:color="auto" w:fill="auto"/>
          </w:tcPr>
          <w:p w14:paraId="2E39538A" w14:textId="77777777" w:rsidR="00216E33" w:rsidRDefault="00216E33" w:rsidP="004664EA">
            <w:pPr>
              <w:jc w:val="left"/>
              <w:rPr>
                <w:rFonts w:ascii="宋体" w:hAnsi="宋体"/>
                <w:snapToGrid w:val="0"/>
                <w:kern w:val="0"/>
              </w:rPr>
            </w:pPr>
          </w:p>
        </w:tc>
        <w:tc>
          <w:tcPr>
            <w:tcW w:w="1134" w:type="dxa"/>
            <w:shd w:val="clear" w:color="auto" w:fill="auto"/>
          </w:tcPr>
          <w:p w14:paraId="6846AA19"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9F88088" w14:textId="77777777" w:rsidR="00216E33" w:rsidRPr="00736667" w:rsidRDefault="00216E33" w:rsidP="004664EA">
            <w:pPr>
              <w:jc w:val="left"/>
              <w:rPr>
                <w:rFonts w:ascii="宋体" w:hAnsi="宋体"/>
                <w:snapToGrid w:val="0"/>
                <w:kern w:val="0"/>
              </w:rPr>
            </w:pPr>
          </w:p>
        </w:tc>
      </w:tr>
      <w:tr w:rsidR="00216E33" w:rsidRPr="00736667" w14:paraId="524A1A9E" w14:textId="77777777" w:rsidTr="004664EA">
        <w:tc>
          <w:tcPr>
            <w:tcW w:w="1701" w:type="dxa"/>
            <w:shd w:val="clear" w:color="auto" w:fill="auto"/>
          </w:tcPr>
          <w:p w14:paraId="721B8E29" w14:textId="77777777" w:rsidR="00216E33" w:rsidRDefault="00216E33" w:rsidP="004664EA">
            <w:pPr>
              <w:jc w:val="left"/>
              <w:rPr>
                <w:rFonts w:ascii="宋体" w:hAnsi="宋体"/>
                <w:snapToGrid w:val="0"/>
                <w:kern w:val="0"/>
              </w:rPr>
            </w:pPr>
            <w:r>
              <w:rPr>
                <w:rFonts w:ascii="宋体" w:hAnsi="宋体" w:hint="eastAsia"/>
                <w:snapToGrid w:val="0"/>
                <w:kern w:val="0"/>
              </w:rPr>
              <w:lastRenderedPageBreak/>
              <w:t>默认</w:t>
            </w:r>
            <w:r>
              <w:rPr>
                <w:rFonts w:ascii="宋体" w:hAnsi="宋体"/>
                <w:snapToGrid w:val="0"/>
                <w:kern w:val="0"/>
              </w:rPr>
              <w:t>标识</w:t>
            </w:r>
          </w:p>
        </w:tc>
        <w:tc>
          <w:tcPr>
            <w:tcW w:w="1559" w:type="dxa"/>
            <w:shd w:val="clear" w:color="auto" w:fill="auto"/>
          </w:tcPr>
          <w:p w14:paraId="2629B15C" w14:textId="77777777" w:rsidR="00216E33" w:rsidRDefault="00216E33" w:rsidP="004664EA">
            <w:pPr>
              <w:jc w:val="left"/>
              <w:rPr>
                <w:rFonts w:ascii="宋体" w:hAnsi="宋体"/>
                <w:snapToGrid w:val="0"/>
                <w:kern w:val="0"/>
              </w:rPr>
            </w:pPr>
          </w:p>
        </w:tc>
        <w:tc>
          <w:tcPr>
            <w:tcW w:w="1134" w:type="dxa"/>
            <w:shd w:val="clear" w:color="auto" w:fill="auto"/>
          </w:tcPr>
          <w:p w14:paraId="2885D0A5"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0A20297" w14:textId="77777777" w:rsidR="00216E33" w:rsidRPr="00736667" w:rsidRDefault="00216E33" w:rsidP="004664EA">
            <w:pPr>
              <w:jc w:val="left"/>
              <w:rPr>
                <w:rFonts w:ascii="宋体" w:hAnsi="宋体"/>
                <w:snapToGrid w:val="0"/>
                <w:kern w:val="0"/>
              </w:rPr>
            </w:pPr>
          </w:p>
        </w:tc>
      </w:tr>
    </w:tbl>
    <w:p w14:paraId="7FEC0F56" w14:textId="77777777" w:rsidR="00216E33" w:rsidRDefault="00216E33" w:rsidP="00216E33"/>
    <w:p w14:paraId="25758DD4" w14:textId="0ADADA88" w:rsidR="00985724" w:rsidRDefault="00985724" w:rsidP="00985724">
      <w:pPr>
        <w:pStyle w:val="4"/>
        <w:tabs>
          <w:tab w:val="left" w:pos="942"/>
          <w:tab w:val="num" w:pos="1566"/>
        </w:tabs>
        <w:ind w:left="1531" w:hanging="580"/>
        <w:rPr>
          <w:rFonts w:ascii="黑体" w:hAnsi="黑体"/>
        </w:rPr>
      </w:pPr>
      <w:r>
        <w:rPr>
          <w:rFonts w:ascii="黑体" w:hAnsi="黑体" w:hint="eastAsia"/>
        </w:rPr>
        <w:t>设置</w:t>
      </w:r>
      <w:r>
        <w:rPr>
          <w:rFonts w:ascii="黑体" w:hAnsi="黑体"/>
        </w:rPr>
        <w:t>默认银行卡</w:t>
      </w:r>
    </w:p>
    <w:p w14:paraId="29CEBC5C" w14:textId="77777777" w:rsidR="00985724" w:rsidRDefault="00985724" w:rsidP="00985724">
      <w:pPr>
        <w:pStyle w:val="5"/>
        <w:tabs>
          <w:tab w:val="left" w:pos="1112"/>
        </w:tabs>
      </w:pPr>
      <w:r>
        <w:rPr>
          <w:rFonts w:hint="eastAsia"/>
        </w:rPr>
        <w:t>功能</w:t>
      </w:r>
      <w:r>
        <w:t>描述</w:t>
      </w:r>
    </w:p>
    <w:p w14:paraId="7B1CCDB1" w14:textId="6B1A1911" w:rsidR="00985724" w:rsidRPr="005B3B21" w:rsidRDefault="00985724" w:rsidP="00985724">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sidRPr="005B3B21">
        <w:rPr>
          <w:rFonts w:ascii="宋体" w:hAnsi="宋体"/>
          <w:kern w:val="0"/>
          <w:szCs w:val="21"/>
        </w:rPr>
        <w:tab/>
      </w:r>
      <w:r w:rsidRPr="005B3B21">
        <w:rPr>
          <w:rFonts w:ascii="宋体" w:hAnsi="宋体" w:hint="eastAsia"/>
          <w:kern w:val="0"/>
          <w:szCs w:val="21"/>
        </w:rPr>
        <w:t>实现</w:t>
      </w:r>
      <w:r w:rsidRPr="005B3B21">
        <w:rPr>
          <w:rFonts w:ascii="宋体" w:hAnsi="宋体"/>
          <w:kern w:val="0"/>
          <w:szCs w:val="21"/>
        </w:rPr>
        <w:t>APP</w:t>
      </w:r>
      <w:r>
        <w:rPr>
          <w:rFonts w:ascii="宋体" w:hAnsi="宋体"/>
          <w:kern w:val="0"/>
          <w:szCs w:val="21"/>
        </w:rPr>
        <w:t>客户</w:t>
      </w:r>
      <w:r w:rsidRPr="005B3B21">
        <w:rPr>
          <w:rFonts w:ascii="宋体" w:hAnsi="宋体" w:hint="eastAsia"/>
          <w:kern w:val="0"/>
          <w:szCs w:val="21"/>
        </w:rPr>
        <w:t>端</w:t>
      </w:r>
      <w:r w:rsidRPr="005B3B21">
        <w:rPr>
          <w:rFonts w:ascii="宋体" w:hAnsi="宋体"/>
          <w:kern w:val="0"/>
          <w:szCs w:val="21"/>
        </w:rPr>
        <w:t>渠道人</w:t>
      </w:r>
      <w:r>
        <w:rPr>
          <w:rFonts w:ascii="宋体" w:hAnsi="宋体" w:hint="eastAsia"/>
          <w:kern w:val="0"/>
          <w:szCs w:val="21"/>
        </w:rPr>
        <w:t>设置</w:t>
      </w:r>
      <w:r>
        <w:rPr>
          <w:rFonts w:ascii="宋体" w:hAnsi="宋体"/>
          <w:kern w:val="0"/>
          <w:szCs w:val="21"/>
        </w:rPr>
        <w:t>默认银行卡功能</w:t>
      </w:r>
      <w:r w:rsidRPr="005B3B21">
        <w:rPr>
          <w:rFonts w:ascii="宋体" w:hAnsi="宋体" w:hint="eastAsia"/>
          <w:kern w:val="0"/>
          <w:szCs w:val="21"/>
        </w:rPr>
        <w:t>。</w:t>
      </w:r>
    </w:p>
    <w:p w14:paraId="1B0BE8F4" w14:textId="77777777" w:rsidR="00985724" w:rsidRDefault="00985724" w:rsidP="00985724">
      <w:pPr>
        <w:pStyle w:val="5"/>
        <w:tabs>
          <w:tab w:val="left" w:pos="1112"/>
        </w:tabs>
      </w:pPr>
      <w:r>
        <w:rPr>
          <w:rFonts w:hint="eastAsia"/>
        </w:rPr>
        <w:t>处理流程</w:t>
      </w:r>
    </w:p>
    <w:p w14:paraId="32F4909D" w14:textId="75F47E25" w:rsidR="00985724" w:rsidRDefault="00985724" w:rsidP="00041BC9">
      <w:pPr>
        <w:ind w:left="289" w:firstLine="420"/>
      </w:pPr>
      <w:r>
        <w:object w:dxaOrig="9241" w:dyaOrig="3196" w14:anchorId="37C8B0FC">
          <v:shape id="_x0000_i1119" type="#_x0000_t75" style="width:460.5pt;height:157.55pt" o:ole="">
            <v:imagedata r:id="rId202" o:title=""/>
          </v:shape>
          <o:OLEObject Type="Embed" ProgID="Visio.Drawing.15" ShapeID="_x0000_i1119" DrawAspect="Content" ObjectID="_1569760992" r:id="rId203"/>
        </w:object>
      </w:r>
    </w:p>
    <w:p w14:paraId="6B5CA4CF" w14:textId="77777777" w:rsidR="00985724" w:rsidRDefault="00985724" w:rsidP="00985724">
      <w:pPr>
        <w:ind w:left="289" w:firstLine="420"/>
        <w:rPr>
          <w:b/>
          <w:sz w:val="24"/>
          <w:szCs w:val="24"/>
        </w:rPr>
      </w:pPr>
      <w:r>
        <w:rPr>
          <w:rFonts w:hint="eastAsia"/>
          <w:b/>
          <w:sz w:val="24"/>
          <w:szCs w:val="24"/>
        </w:rPr>
        <w:t>【流程描述】</w:t>
      </w:r>
    </w:p>
    <w:p w14:paraId="5C2B87DE" w14:textId="77777777" w:rsidR="00985724" w:rsidRPr="005B3B21" w:rsidRDefault="00985724">
      <w:pPr>
        <w:numPr>
          <w:ilvl w:val="0"/>
          <w:numId w:val="211"/>
        </w:numPr>
        <w:spacing w:line="360" w:lineRule="auto"/>
        <w:rPr>
          <w:szCs w:val="21"/>
        </w:rPr>
        <w:pPrChange w:id="862" w:author="wangq" w:date="2017-08-21T17:25:00Z">
          <w:pPr>
            <w:numPr>
              <w:numId w:val="242"/>
            </w:numPr>
            <w:tabs>
              <w:tab w:val="num" w:pos="432"/>
            </w:tabs>
            <w:spacing w:line="360" w:lineRule="auto"/>
            <w:ind w:left="397" w:hanging="397"/>
          </w:pPr>
        </w:pPrChange>
      </w:pPr>
      <w:r w:rsidRPr="005B3B21">
        <w:rPr>
          <w:rFonts w:hint="eastAsia"/>
          <w:szCs w:val="21"/>
        </w:rPr>
        <w:t>已登录的注册用户；</w:t>
      </w:r>
    </w:p>
    <w:p w14:paraId="0D08346E" w14:textId="77777777" w:rsidR="00985724" w:rsidRDefault="00985724">
      <w:pPr>
        <w:numPr>
          <w:ilvl w:val="0"/>
          <w:numId w:val="211"/>
        </w:numPr>
        <w:spacing w:line="360" w:lineRule="auto"/>
        <w:rPr>
          <w:szCs w:val="21"/>
        </w:rPr>
        <w:pPrChange w:id="863" w:author="wangq" w:date="2017-08-21T17:25:00Z">
          <w:pPr>
            <w:numPr>
              <w:numId w:val="242"/>
            </w:numPr>
            <w:tabs>
              <w:tab w:val="num" w:pos="432"/>
            </w:tabs>
            <w:spacing w:line="360" w:lineRule="auto"/>
            <w:ind w:left="397" w:hanging="397"/>
          </w:pPr>
        </w:pPrChange>
      </w:pPr>
      <w:r w:rsidRPr="005B3B21">
        <w:rPr>
          <w:szCs w:val="21"/>
        </w:rPr>
        <w:t>进入个人中心</w:t>
      </w:r>
      <w:r>
        <w:rPr>
          <w:rFonts w:hint="eastAsia"/>
          <w:szCs w:val="21"/>
        </w:rPr>
        <w:t>“</w:t>
      </w:r>
      <w:r w:rsidRPr="005B3B21">
        <w:rPr>
          <w:szCs w:val="21"/>
        </w:rPr>
        <w:t>银行卡信息</w:t>
      </w:r>
      <w:r>
        <w:rPr>
          <w:rFonts w:hint="eastAsia"/>
          <w:szCs w:val="21"/>
        </w:rPr>
        <w:t>”</w:t>
      </w:r>
      <w:r w:rsidRPr="005B3B21">
        <w:rPr>
          <w:szCs w:val="21"/>
        </w:rPr>
        <w:t>界面</w:t>
      </w:r>
      <w:r w:rsidRPr="005B3B21">
        <w:rPr>
          <w:rFonts w:hint="eastAsia"/>
          <w:szCs w:val="21"/>
        </w:rPr>
        <w:t>；</w:t>
      </w:r>
    </w:p>
    <w:p w14:paraId="0ED01F34" w14:textId="79F00F83" w:rsidR="00985724" w:rsidRDefault="00985724">
      <w:pPr>
        <w:numPr>
          <w:ilvl w:val="0"/>
          <w:numId w:val="211"/>
        </w:numPr>
        <w:spacing w:line="360" w:lineRule="auto"/>
        <w:rPr>
          <w:szCs w:val="21"/>
        </w:rPr>
        <w:pPrChange w:id="864" w:author="wangq" w:date="2017-08-21T17:25:00Z">
          <w:pPr>
            <w:numPr>
              <w:numId w:val="242"/>
            </w:numPr>
            <w:tabs>
              <w:tab w:val="num" w:pos="432"/>
            </w:tabs>
            <w:spacing w:line="360" w:lineRule="auto"/>
            <w:ind w:left="397" w:hanging="397"/>
          </w:pPr>
        </w:pPrChange>
      </w:pPr>
      <w:r w:rsidRPr="00923450">
        <w:rPr>
          <w:rFonts w:hint="eastAsia"/>
          <w:szCs w:val="21"/>
        </w:rPr>
        <w:t>调用微服务</w:t>
      </w:r>
      <w:r w:rsidRPr="00923450">
        <w:rPr>
          <w:szCs w:val="21"/>
        </w:rPr>
        <w:t>-app</w:t>
      </w:r>
      <w:r>
        <w:rPr>
          <w:rFonts w:hint="eastAsia"/>
          <w:szCs w:val="21"/>
        </w:rPr>
        <w:t>佣金</w:t>
      </w:r>
      <w:r w:rsidRPr="00923450">
        <w:rPr>
          <w:szCs w:val="21"/>
        </w:rPr>
        <w:t>管</w:t>
      </w:r>
      <w:r w:rsidRPr="00923450">
        <w:rPr>
          <w:rFonts w:hint="eastAsia"/>
          <w:szCs w:val="21"/>
        </w:rPr>
        <w:t>理</w:t>
      </w:r>
      <w:r w:rsidRPr="00923450">
        <w:rPr>
          <w:szCs w:val="21"/>
        </w:rPr>
        <w:t>-</w:t>
      </w:r>
      <w:r>
        <w:rPr>
          <w:rFonts w:hint="eastAsia"/>
          <w:szCs w:val="21"/>
        </w:rPr>
        <w:t>设置</w:t>
      </w:r>
      <w:r>
        <w:rPr>
          <w:szCs w:val="21"/>
        </w:rPr>
        <w:t>默认银行卡</w:t>
      </w:r>
      <w:r w:rsidRPr="00923450">
        <w:rPr>
          <w:rFonts w:hint="eastAsia"/>
          <w:szCs w:val="21"/>
        </w:rPr>
        <w:t>；</w:t>
      </w:r>
    </w:p>
    <w:p w14:paraId="6149CD0E" w14:textId="77777777" w:rsidR="00985724" w:rsidRPr="00923450" w:rsidRDefault="00985724">
      <w:pPr>
        <w:numPr>
          <w:ilvl w:val="0"/>
          <w:numId w:val="211"/>
        </w:numPr>
        <w:spacing w:line="360" w:lineRule="auto"/>
        <w:rPr>
          <w:szCs w:val="21"/>
        </w:rPr>
        <w:pPrChange w:id="865" w:author="wangq" w:date="2017-08-21T17:25:00Z">
          <w:pPr>
            <w:numPr>
              <w:numId w:val="242"/>
            </w:numPr>
            <w:tabs>
              <w:tab w:val="num" w:pos="432"/>
            </w:tabs>
            <w:spacing w:line="360" w:lineRule="auto"/>
            <w:ind w:left="397" w:hanging="397"/>
          </w:pPr>
        </w:pPrChange>
      </w:pPr>
      <w:r>
        <w:rPr>
          <w:szCs w:val="21"/>
        </w:rPr>
        <w:t>解析返回结果</w:t>
      </w:r>
      <w:r>
        <w:rPr>
          <w:rFonts w:hint="eastAsia"/>
          <w:szCs w:val="21"/>
        </w:rPr>
        <w:t>。</w:t>
      </w:r>
    </w:p>
    <w:p w14:paraId="674C70A5" w14:textId="77777777" w:rsidR="00985724" w:rsidRPr="00203D01" w:rsidRDefault="00985724" w:rsidP="00985724">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14"/>
        <w:gridCol w:w="1446"/>
        <w:gridCol w:w="1134"/>
        <w:gridCol w:w="3119"/>
      </w:tblGrid>
      <w:tr w:rsidR="00985724" w:rsidRPr="00736667" w14:paraId="779E62AB" w14:textId="77777777" w:rsidTr="005B3E40">
        <w:tc>
          <w:tcPr>
            <w:tcW w:w="1814" w:type="dxa"/>
            <w:shd w:val="clear" w:color="auto" w:fill="E0E0E0"/>
          </w:tcPr>
          <w:p w14:paraId="7A8A4C9E" w14:textId="77777777" w:rsidR="00985724" w:rsidRPr="00736667" w:rsidRDefault="00985724" w:rsidP="005B3E40">
            <w:pPr>
              <w:jc w:val="center"/>
              <w:rPr>
                <w:b/>
                <w:snapToGrid w:val="0"/>
                <w:kern w:val="0"/>
              </w:rPr>
            </w:pPr>
            <w:r w:rsidRPr="00736667">
              <w:rPr>
                <w:rFonts w:hint="eastAsia"/>
                <w:b/>
                <w:snapToGrid w:val="0"/>
                <w:kern w:val="0"/>
              </w:rPr>
              <w:t>输入要素</w:t>
            </w:r>
          </w:p>
        </w:tc>
        <w:tc>
          <w:tcPr>
            <w:tcW w:w="1446" w:type="dxa"/>
            <w:shd w:val="clear" w:color="auto" w:fill="E0E0E0"/>
          </w:tcPr>
          <w:p w14:paraId="26AA5212" w14:textId="77777777" w:rsidR="00985724" w:rsidRPr="00736667" w:rsidRDefault="00985724" w:rsidP="005B3E4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F1B3C00" w14:textId="77777777" w:rsidR="00985724" w:rsidRPr="00736667" w:rsidRDefault="00985724" w:rsidP="005B3E4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2D9C670" w14:textId="77777777" w:rsidR="00985724" w:rsidRPr="00736667" w:rsidRDefault="00985724" w:rsidP="005B3E40">
            <w:pPr>
              <w:jc w:val="center"/>
              <w:rPr>
                <w:b/>
                <w:snapToGrid w:val="0"/>
                <w:kern w:val="0"/>
              </w:rPr>
            </w:pPr>
            <w:r w:rsidRPr="00736667">
              <w:rPr>
                <w:rFonts w:hint="eastAsia"/>
                <w:b/>
                <w:snapToGrid w:val="0"/>
                <w:kern w:val="0"/>
              </w:rPr>
              <w:t>备注</w:t>
            </w:r>
          </w:p>
        </w:tc>
      </w:tr>
      <w:tr w:rsidR="00985724" w:rsidRPr="00736667" w14:paraId="736571B1" w14:textId="77777777" w:rsidTr="005B3E40">
        <w:tc>
          <w:tcPr>
            <w:tcW w:w="1814" w:type="dxa"/>
            <w:shd w:val="clear" w:color="auto" w:fill="auto"/>
          </w:tcPr>
          <w:p w14:paraId="123C2BDE" w14:textId="77777777" w:rsidR="00985724" w:rsidRPr="00736667" w:rsidRDefault="00985724" w:rsidP="005B3E40">
            <w:pPr>
              <w:jc w:val="center"/>
              <w:rPr>
                <w:rFonts w:ascii="宋体" w:hAnsi="宋体"/>
                <w:snapToGrid w:val="0"/>
                <w:kern w:val="0"/>
              </w:rPr>
            </w:pPr>
            <w:r>
              <w:rPr>
                <w:rFonts w:ascii="宋体" w:hAnsi="宋体"/>
                <w:snapToGrid w:val="0"/>
                <w:kern w:val="0"/>
              </w:rPr>
              <w:t>数据来源</w:t>
            </w:r>
          </w:p>
        </w:tc>
        <w:tc>
          <w:tcPr>
            <w:tcW w:w="1446" w:type="dxa"/>
            <w:shd w:val="clear" w:color="auto" w:fill="auto"/>
          </w:tcPr>
          <w:p w14:paraId="296BA3DD" w14:textId="77777777" w:rsidR="00985724" w:rsidRPr="00736667" w:rsidRDefault="00985724" w:rsidP="005B3E40">
            <w:pPr>
              <w:jc w:val="center"/>
              <w:rPr>
                <w:rFonts w:ascii="宋体" w:hAnsi="宋体"/>
                <w:snapToGrid w:val="0"/>
                <w:kern w:val="0"/>
              </w:rPr>
            </w:pPr>
          </w:p>
        </w:tc>
        <w:tc>
          <w:tcPr>
            <w:tcW w:w="1134" w:type="dxa"/>
            <w:shd w:val="clear" w:color="auto" w:fill="auto"/>
          </w:tcPr>
          <w:p w14:paraId="217A2250" w14:textId="77777777" w:rsidR="00985724" w:rsidRPr="00736667" w:rsidRDefault="00985724" w:rsidP="005B3E40">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5832669" w14:textId="77777777" w:rsidR="00985724" w:rsidRPr="00736667" w:rsidRDefault="00985724" w:rsidP="005B3E40">
            <w:pPr>
              <w:jc w:val="center"/>
              <w:rPr>
                <w:rFonts w:ascii="宋体" w:hAnsi="宋体"/>
                <w:snapToGrid w:val="0"/>
                <w:kern w:val="0"/>
              </w:rPr>
            </w:pPr>
          </w:p>
        </w:tc>
      </w:tr>
      <w:tr w:rsidR="00985724" w:rsidRPr="00736667" w14:paraId="5D54B962" w14:textId="77777777" w:rsidTr="005B3E40">
        <w:tc>
          <w:tcPr>
            <w:tcW w:w="1814" w:type="dxa"/>
            <w:shd w:val="clear" w:color="auto" w:fill="auto"/>
          </w:tcPr>
          <w:p w14:paraId="15C7948E" w14:textId="77777777" w:rsidR="00985724" w:rsidRDefault="00985724" w:rsidP="005B3E40">
            <w:pPr>
              <w:jc w:val="center"/>
              <w:rPr>
                <w:rFonts w:ascii="宋体" w:hAnsi="宋体"/>
                <w:snapToGrid w:val="0"/>
                <w:kern w:val="0"/>
              </w:rPr>
            </w:pPr>
            <w:r>
              <w:rPr>
                <w:rFonts w:ascii="宋体" w:hAnsi="宋体"/>
                <w:snapToGrid w:val="0"/>
                <w:kern w:val="0"/>
              </w:rPr>
              <w:t>渠道人唯一标识</w:t>
            </w:r>
          </w:p>
        </w:tc>
        <w:tc>
          <w:tcPr>
            <w:tcW w:w="1446" w:type="dxa"/>
            <w:shd w:val="clear" w:color="auto" w:fill="auto"/>
          </w:tcPr>
          <w:p w14:paraId="249ACBCD" w14:textId="77777777" w:rsidR="00985724" w:rsidRPr="00736667" w:rsidRDefault="00985724" w:rsidP="005B3E40">
            <w:pPr>
              <w:jc w:val="center"/>
              <w:rPr>
                <w:rFonts w:ascii="宋体" w:hAnsi="宋体"/>
                <w:snapToGrid w:val="0"/>
                <w:kern w:val="0"/>
              </w:rPr>
            </w:pPr>
          </w:p>
        </w:tc>
        <w:tc>
          <w:tcPr>
            <w:tcW w:w="1134" w:type="dxa"/>
            <w:shd w:val="clear" w:color="auto" w:fill="auto"/>
          </w:tcPr>
          <w:p w14:paraId="6189447F" w14:textId="77777777" w:rsidR="00985724" w:rsidRDefault="00985724" w:rsidP="005B3E40">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A15B1D9" w14:textId="77777777" w:rsidR="00985724" w:rsidRPr="00736667" w:rsidRDefault="00985724" w:rsidP="005B3E40">
            <w:pPr>
              <w:jc w:val="center"/>
              <w:rPr>
                <w:rFonts w:ascii="宋体" w:hAnsi="宋体"/>
                <w:snapToGrid w:val="0"/>
                <w:kern w:val="0"/>
              </w:rPr>
            </w:pPr>
          </w:p>
        </w:tc>
      </w:tr>
      <w:tr w:rsidR="00985724" w:rsidRPr="00736667" w14:paraId="0ED3071F" w14:textId="77777777" w:rsidTr="005B3E40">
        <w:tc>
          <w:tcPr>
            <w:tcW w:w="1814" w:type="dxa"/>
            <w:shd w:val="clear" w:color="auto" w:fill="auto"/>
          </w:tcPr>
          <w:p w14:paraId="1658BF7E" w14:textId="77777777" w:rsidR="00985724" w:rsidRDefault="00985724" w:rsidP="005B3E40">
            <w:pPr>
              <w:jc w:val="center"/>
              <w:rPr>
                <w:rFonts w:ascii="宋体" w:hAnsi="宋体"/>
                <w:snapToGrid w:val="0"/>
                <w:kern w:val="0"/>
              </w:rPr>
            </w:pPr>
            <w:r>
              <w:rPr>
                <w:rFonts w:ascii="宋体" w:hAnsi="宋体"/>
                <w:snapToGrid w:val="0"/>
                <w:kern w:val="0"/>
              </w:rPr>
              <w:t>银行卡号</w:t>
            </w:r>
          </w:p>
        </w:tc>
        <w:tc>
          <w:tcPr>
            <w:tcW w:w="1446" w:type="dxa"/>
            <w:shd w:val="clear" w:color="auto" w:fill="auto"/>
          </w:tcPr>
          <w:p w14:paraId="65B704E9" w14:textId="77777777" w:rsidR="00985724" w:rsidRPr="00736667" w:rsidRDefault="00985724" w:rsidP="005B3E40">
            <w:pPr>
              <w:jc w:val="center"/>
              <w:rPr>
                <w:rFonts w:ascii="宋体" w:hAnsi="宋体"/>
                <w:snapToGrid w:val="0"/>
                <w:kern w:val="0"/>
              </w:rPr>
            </w:pPr>
          </w:p>
        </w:tc>
        <w:tc>
          <w:tcPr>
            <w:tcW w:w="1134" w:type="dxa"/>
            <w:shd w:val="clear" w:color="auto" w:fill="auto"/>
          </w:tcPr>
          <w:p w14:paraId="39444B11" w14:textId="77777777" w:rsidR="00985724" w:rsidRDefault="00985724" w:rsidP="005B3E40">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0C009EA6" w14:textId="77777777" w:rsidR="00985724" w:rsidRPr="00736667" w:rsidRDefault="00985724" w:rsidP="005B3E40">
            <w:pPr>
              <w:jc w:val="center"/>
              <w:rPr>
                <w:rFonts w:ascii="宋体" w:hAnsi="宋体"/>
                <w:snapToGrid w:val="0"/>
                <w:kern w:val="0"/>
              </w:rPr>
            </w:pPr>
          </w:p>
        </w:tc>
      </w:tr>
    </w:tbl>
    <w:p w14:paraId="50C4E84F" w14:textId="77777777" w:rsidR="00985724" w:rsidRDefault="00985724" w:rsidP="00985724"/>
    <w:p w14:paraId="2D10F372" w14:textId="77777777" w:rsidR="00985724" w:rsidRDefault="00985724" w:rsidP="00985724">
      <w:pPr>
        <w:pStyle w:val="5"/>
        <w:tabs>
          <w:tab w:val="left" w:pos="1112"/>
        </w:tabs>
      </w:pPr>
      <w:r>
        <w:rPr>
          <w:rFonts w:hint="eastAsia"/>
        </w:rPr>
        <w:lastRenderedPageBreak/>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985724" w:rsidRPr="00736667" w14:paraId="5061FBB0" w14:textId="77777777" w:rsidTr="005B3E40">
        <w:tc>
          <w:tcPr>
            <w:tcW w:w="1559" w:type="dxa"/>
            <w:shd w:val="clear" w:color="auto" w:fill="E0E0E0"/>
          </w:tcPr>
          <w:p w14:paraId="63A04FC8" w14:textId="77777777" w:rsidR="00985724" w:rsidRPr="00736667" w:rsidRDefault="00985724" w:rsidP="005B3E40">
            <w:pPr>
              <w:jc w:val="center"/>
              <w:rPr>
                <w:b/>
                <w:snapToGrid w:val="0"/>
                <w:kern w:val="0"/>
              </w:rPr>
            </w:pPr>
            <w:r w:rsidRPr="00736667">
              <w:rPr>
                <w:rFonts w:hint="eastAsia"/>
                <w:b/>
                <w:snapToGrid w:val="0"/>
                <w:kern w:val="0"/>
              </w:rPr>
              <w:t>输入要素</w:t>
            </w:r>
          </w:p>
        </w:tc>
        <w:tc>
          <w:tcPr>
            <w:tcW w:w="1701" w:type="dxa"/>
            <w:shd w:val="clear" w:color="auto" w:fill="E0E0E0"/>
          </w:tcPr>
          <w:p w14:paraId="182195FB" w14:textId="77777777" w:rsidR="00985724" w:rsidRPr="00736667" w:rsidRDefault="00985724" w:rsidP="005B3E40">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B838E5B" w14:textId="77777777" w:rsidR="00985724" w:rsidRPr="00736667" w:rsidRDefault="00985724" w:rsidP="005B3E40">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0F92088" w14:textId="77777777" w:rsidR="00985724" w:rsidRPr="00736667" w:rsidRDefault="00985724" w:rsidP="005B3E40">
            <w:pPr>
              <w:jc w:val="center"/>
              <w:rPr>
                <w:b/>
                <w:snapToGrid w:val="0"/>
                <w:kern w:val="0"/>
              </w:rPr>
            </w:pPr>
            <w:r w:rsidRPr="00736667">
              <w:rPr>
                <w:rFonts w:hint="eastAsia"/>
                <w:b/>
                <w:snapToGrid w:val="0"/>
                <w:kern w:val="0"/>
              </w:rPr>
              <w:t>备注</w:t>
            </w:r>
          </w:p>
        </w:tc>
      </w:tr>
      <w:tr w:rsidR="00985724" w:rsidRPr="00736667" w14:paraId="1DBF5CD2" w14:textId="77777777" w:rsidTr="005B3E40">
        <w:tc>
          <w:tcPr>
            <w:tcW w:w="1559" w:type="dxa"/>
            <w:shd w:val="clear" w:color="auto" w:fill="auto"/>
          </w:tcPr>
          <w:p w14:paraId="5A01798F" w14:textId="77777777" w:rsidR="00985724" w:rsidRPr="00736667" w:rsidRDefault="00985724" w:rsidP="005B3E40">
            <w:pPr>
              <w:jc w:val="center"/>
              <w:rPr>
                <w:rFonts w:ascii="宋体" w:hAnsi="宋体"/>
                <w:snapToGrid w:val="0"/>
                <w:kern w:val="0"/>
              </w:rPr>
            </w:pPr>
            <w:r>
              <w:rPr>
                <w:rFonts w:ascii="宋体" w:hAnsi="宋体" w:hint="eastAsia"/>
                <w:snapToGrid w:val="0"/>
                <w:kern w:val="0"/>
              </w:rPr>
              <w:t>操作流水</w:t>
            </w:r>
            <w:r>
              <w:rPr>
                <w:rFonts w:ascii="宋体" w:hAnsi="宋体"/>
                <w:snapToGrid w:val="0"/>
                <w:kern w:val="0"/>
              </w:rPr>
              <w:t>号</w:t>
            </w:r>
          </w:p>
        </w:tc>
        <w:tc>
          <w:tcPr>
            <w:tcW w:w="1701" w:type="dxa"/>
            <w:shd w:val="clear" w:color="auto" w:fill="auto"/>
          </w:tcPr>
          <w:p w14:paraId="05A14F00" w14:textId="77777777" w:rsidR="00985724" w:rsidRPr="00736667" w:rsidRDefault="00985724" w:rsidP="005B3E40">
            <w:pPr>
              <w:jc w:val="center"/>
              <w:rPr>
                <w:rFonts w:ascii="宋体" w:hAnsi="宋体"/>
                <w:snapToGrid w:val="0"/>
                <w:kern w:val="0"/>
              </w:rPr>
            </w:pPr>
            <w:r>
              <w:rPr>
                <w:rFonts w:ascii="宋体" w:hAnsi="宋体" w:hint="eastAsia"/>
                <w:snapToGrid w:val="0"/>
                <w:kern w:val="0"/>
              </w:rPr>
              <w:t>Op</w:t>
            </w:r>
            <w:r>
              <w:rPr>
                <w:rFonts w:ascii="宋体" w:hAnsi="宋体"/>
                <w:snapToGrid w:val="0"/>
                <w:kern w:val="0"/>
              </w:rPr>
              <w:t>TradeNo</w:t>
            </w:r>
          </w:p>
        </w:tc>
        <w:tc>
          <w:tcPr>
            <w:tcW w:w="1134" w:type="dxa"/>
            <w:shd w:val="clear" w:color="auto" w:fill="auto"/>
          </w:tcPr>
          <w:p w14:paraId="186063A2" w14:textId="77777777" w:rsidR="00985724" w:rsidRPr="00736667" w:rsidRDefault="00985724" w:rsidP="005B3E40">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4DAECE8" w14:textId="77777777" w:rsidR="00985724" w:rsidRPr="00736667" w:rsidRDefault="00985724" w:rsidP="005B3E40">
            <w:pPr>
              <w:jc w:val="center"/>
              <w:rPr>
                <w:rFonts w:ascii="宋体" w:hAnsi="宋体"/>
                <w:snapToGrid w:val="0"/>
                <w:kern w:val="0"/>
              </w:rPr>
            </w:pPr>
          </w:p>
        </w:tc>
      </w:tr>
      <w:tr w:rsidR="00985724" w:rsidRPr="00736667" w14:paraId="3C249056" w14:textId="77777777" w:rsidTr="005B3E40">
        <w:tc>
          <w:tcPr>
            <w:tcW w:w="1559" w:type="dxa"/>
            <w:shd w:val="clear" w:color="auto" w:fill="auto"/>
          </w:tcPr>
          <w:p w14:paraId="5158A447" w14:textId="77777777" w:rsidR="00985724" w:rsidRPr="00736667" w:rsidRDefault="00985724" w:rsidP="005B3E40">
            <w:pPr>
              <w:jc w:val="center"/>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50A31647" w14:textId="77777777" w:rsidR="00985724" w:rsidRPr="00736667" w:rsidRDefault="00985724" w:rsidP="005B3E40">
            <w:pPr>
              <w:jc w:val="center"/>
              <w:rPr>
                <w:rFonts w:ascii="宋体" w:hAnsi="宋体"/>
                <w:snapToGrid w:val="0"/>
                <w:kern w:val="0"/>
              </w:rPr>
            </w:pPr>
            <w:r>
              <w:rPr>
                <w:rFonts w:ascii="宋体" w:hAnsi="宋体" w:hint="eastAsia"/>
                <w:snapToGrid w:val="0"/>
                <w:kern w:val="0"/>
              </w:rPr>
              <w:t>OpFlag</w:t>
            </w:r>
          </w:p>
        </w:tc>
        <w:tc>
          <w:tcPr>
            <w:tcW w:w="1134" w:type="dxa"/>
            <w:shd w:val="clear" w:color="auto" w:fill="auto"/>
          </w:tcPr>
          <w:p w14:paraId="1B9A7D82" w14:textId="77777777" w:rsidR="00985724" w:rsidRPr="00736667" w:rsidRDefault="00985724" w:rsidP="005B3E40">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0CDA44B" w14:textId="77777777" w:rsidR="00985724" w:rsidRPr="00736667" w:rsidRDefault="00985724" w:rsidP="005B3E40">
            <w:pPr>
              <w:jc w:val="center"/>
              <w:rPr>
                <w:rFonts w:ascii="宋体" w:hAnsi="宋体"/>
                <w:snapToGrid w:val="0"/>
                <w:kern w:val="0"/>
              </w:rPr>
            </w:pPr>
          </w:p>
        </w:tc>
      </w:tr>
      <w:tr w:rsidR="00985724" w:rsidRPr="00736667" w14:paraId="614E12A4" w14:textId="77777777" w:rsidTr="005B3E40">
        <w:tc>
          <w:tcPr>
            <w:tcW w:w="1559" w:type="dxa"/>
            <w:shd w:val="clear" w:color="auto" w:fill="auto"/>
          </w:tcPr>
          <w:p w14:paraId="61C20AD5" w14:textId="77777777" w:rsidR="00985724" w:rsidRPr="00736667" w:rsidRDefault="00985724" w:rsidP="005B3E40">
            <w:pPr>
              <w:jc w:val="center"/>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6C26742E" w14:textId="77777777" w:rsidR="00985724" w:rsidRPr="00736667" w:rsidRDefault="00985724" w:rsidP="005B3E40">
            <w:pPr>
              <w:jc w:val="center"/>
              <w:rPr>
                <w:rFonts w:ascii="宋体" w:hAnsi="宋体"/>
                <w:snapToGrid w:val="0"/>
                <w:kern w:val="0"/>
              </w:rPr>
            </w:pPr>
            <w:r>
              <w:rPr>
                <w:rFonts w:ascii="宋体" w:hAnsi="宋体" w:hint="eastAsia"/>
                <w:snapToGrid w:val="0"/>
                <w:kern w:val="0"/>
              </w:rPr>
              <w:t>OpMessage</w:t>
            </w:r>
          </w:p>
        </w:tc>
        <w:tc>
          <w:tcPr>
            <w:tcW w:w="1134" w:type="dxa"/>
            <w:shd w:val="clear" w:color="auto" w:fill="auto"/>
          </w:tcPr>
          <w:p w14:paraId="1A43EAA5" w14:textId="77777777" w:rsidR="00985724" w:rsidRPr="00736667" w:rsidRDefault="00985724" w:rsidP="005B3E40">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3A8D7F01" w14:textId="77777777" w:rsidR="00985724" w:rsidRPr="00736667" w:rsidRDefault="00985724" w:rsidP="005B3E40">
            <w:pPr>
              <w:jc w:val="center"/>
              <w:rPr>
                <w:rFonts w:ascii="宋体" w:hAnsi="宋体"/>
                <w:snapToGrid w:val="0"/>
                <w:kern w:val="0"/>
              </w:rPr>
            </w:pPr>
          </w:p>
        </w:tc>
      </w:tr>
    </w:tbl>
    <w:p w14:paraId="145EA8B9" w14:textId="77777777" w:rsidR="00985724" w:rsidRPr="00B43BE5" w:rsidRDefault="00985724" w:rsidP="00985724"/>
    <w:p w14:paraId="21ADD949" w14:textId="77777777" w:rsidR="00985724" w:rsidRPr="00B43BE5" w:rsidRDefault="00985724" w:rsidP="00216E33"/>
    <w:p w14:paraId="1E1564AF" w14:textId="77777777" w:rsidR="00216E33" w:rsidRDefault="00216E33" w:rsidP="00216E33">
      <w:pPr>
        <w:pStyle w:val="3"/>
        <w:tabs>
          <w:tab w:val="left" w:pos="772"/>
          <w:tab w:val="left" w:pos="1080"/>
        </w:tabs>
        <w:spacing w:beforeLines="50" w:before="156" w:after="0" w:line="360" w:lineRule="auto"/>
        <w:ind w:left="1803" w:hanging="1622"/>
        <w:rPr>
          <w:rFonts w:ascii="黑体" w:eastAsia="黑体" w:hAnsi="黑体"/>
          <w:sz w:val="28"/>
          <w:szCs w:val="28"/>
        </w:rPr>
      </w:pPr>
      <w:bookmarkStart w:id="866" w:name="_Toc484676188"/>
      <w:bookmarkStart w:id="867" w:name="_Toc486335831"/>
      <w:r>
        <w:rPr>
          <w:rFonts w:ascii="黑体" w:eastAsia="黑体" w:hAnsi="黑体" w:hint="eastAsia"/>
          <w:sz w:val="28"/>
          <w:szCs w:val="28"/>
        </w:rPr>
        <w:t>评价</w:t>
      </w:r>
      <w:r>
        <w:rPr>
          <w:rFonts w:ascii="黑体" w:eastAsia="黑体" w:hAnsi="黑体"/>
          <w:sz w:val="28"/>
          <w:szCs w:val="28"/>
        </w:rPr>
        <w:t>管理</w:t>
      </w:r>
      <w:bookmarkEnd w:id="866"/>
      <w:bookmarkEnd w:id="867"/>
    </w:p>
    <w:p w14:paraId="35C44C97" w14:textId="4ED34D93" w:rsidR="00216E33" w:rsidRDefault="00733062" w:rsidP="00216E33">
      <w:pPr>
        <w:pStyle w:val="4"/>
        <w:tabs>
          <w:tab w:val="left" w:pos="942"/>
          <w:tab w:val="num" w:pos="1566"/>
        </w:tabs>
        <w:ind w:left="1531" w:hanging="580"/>
        <w:rPr>
          <w:rFonts w:ascii="黑体" w:hAnsi="黑体"/>
        </w:rPr>
      </w:pPr>
      <w:r>
        <w:rPr>
          <w:rFonts w:ascii="黑体" w:hAnsi="黑体"/>
        </w:rPr>
        <w:t>分页查询业务评价</w:t>
      </w:r>
    </w:p>
    <w:p w14:paraId="46BB0D7A" w14:textId="77777777" w:rsidR="00216E33" w:rsidRDefault="00216E33" w:rsidP="00216E33">
      <w:pPr>
        <w:pStyle w:val="5"/>
        <w:tabs>
          <w:tab w:val="left" w:pos="1112"/>
        </w:tabs>
      </w:pPr>
      <w:r>
        <w:rPr>
          <w:rFonts w:hint="eastAsia"/>
        </w:rPr>
        <w:t>功能</w:t>
      </w:r>
      <w:r>
        <w:t>描述</w:t>
      </w:r>
    </w:p>
    <w:p w14:paraId="1100EC3F" w14:textId="77777777" w:rsidR="00216E33" w:rsidRPr="004E09C0" w:rsidRDefault="00216E33" w:rsidP="00216E33">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hint="eastAsia"/>
        </w:rPr>
        <w:t>通过</w:t>
      </w:r>
      <w:r>
        <w:rPr>
          <w:rFonts w:hint="eastAsia"/>
        </w:rPr>
        <w:t>APP</w:t>
      </w:r>
      <w:r>
        <w:rPr>
          <w:rFonts w:hint="eastAsia"/>
        </w:rPr>
        <w:t>客户端实现渠道人对</w:t>
      </w:r>
      <w:r>
        <w:t>已成功放款的</w:t>
      </w:r>
      <w:r>
        <w:rPr>
          <w:rFonts w:hint="eastAsia"/>
        </w:rPr>
        <w:t>业务服务的评价查询功能</w:t>
      </w:r>
      <w:r>
        <w:rPr>
          <w:rFonts w:ascii="宋体" w:hAnsi="宋体" w:hint="eastAsia"/>
          <w:kern w:val="0"/>
          <w:sz w:val="24"/>
          <w:szCs w:val="21"/>
        </w:rPr>
        <w:t>。</w:t>
      </w:r>
    </w:p>
    <w:p w14:paraId="6B73E814" w14:textId="77777777" w:rsidR="00216E33" w:rsidRDefault="00216E33" w:rsidP="00216E33">
      <w:pPr>
        <w:pStyle w:val="5"/>
        <w:tabs>
          <w:tab w:val="left" w:pos="1112"/>
        </w:tabs>
      </w:pPr>
      <w:r>
        <w:rPr>
          <w:rFonts w:hint="eastAsia"/>
        </w:rPr>
        <w:t>处理流程</w:t>
      </w:r>
    </w:p>
    <w:p w14:paraId="589B3423" w14:textId="77777777" w:rsidR="00216E33" w:rsidRDefault="00216E33" w:rsidP="00216E33">
      <w:pPr>
        <w:ind w:firstLineChars="400" w:firstLine="840"/>
      </w:pPr>
      <w:r>
        <w:rPr>
          <w:noProof/>
        </w:rPr>
        <w:drawing>
          <wp:inline distT="0" distB="0" distL="0" distR="0" wp14:anchorId="38F2100E" wp14:editId="395EBE81">
            <wp:extent cx="5270500" cy="1600200"/>
            <wp:effectExtent l="0" t="0" r="6350" b="0"/>
            <wp:docPr id="27" name="图片 27" descr="评价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评价查询"/>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0500" cy="1600200"/>
                    </a:xfrm>
                    <a:prstGeom prst="rect">
                      <a:avLst/>
                    </a:prstGeom>
                    <a:noFill/>
                    <a:ln>
                      <a:noFill/>
                    </a:ln>
                  </pic:spPr>
                </pic:pic>
              </a:graphicData>
            </a:graphic>
          </wp:inline>
        </w:drawing>
      </w:r>
    </w:p>
    <w:p w14:paraId="552BF9B5" w14:textId="77777777" w:rsidR="00216E33" w:rsidRDefault="00216E33" w:rsidP="00216E33">
      <w:pPr>
        <w:spacing w:line="360" w:lineRule="auto"/>
        <w:ind w:left="289" w:firstLine="420"/>
        <w:rPr>
          <w:b/>
          <w:sz w:val="24"/>
          <w:szCs w:val="24"/>
        </w:rPr>
      </w:pPr>
      <w:r>
        <w:rPr>
          <w:rFonts w:hint="eastAsia"/>
          <w:b/>
          <w:sz w:val="24"/>
          <w:szCs w:val="24"/>
        </w:rPr>
        <w:t>【流程描述】</w:t>
      </w:r>
    </w:p>
    <w:p w14:paraId="13176A2D" w14:textId="77777777" w:rsidR="00216E33" w:rsidRDefault="00216E33">
      <w:pPr>
        <w:numPr>
          <w:ilvl w:val="0"/>
          <w:numId w:val="28"/>
        </w:numPr>
        <w:spacing w:line="360" w:lineRule="auto"/>
        <w:pPrChange w:id="868" w:author="wangq" w:date="2017-08-21T17:25:00Z">
          <w:pPr>
            <w:numPr>
              <w:numId w:val="39"/>
            </w:numPr>
            <w:spacing w:line="360" w:lineRule="auto"/>
            <w:ind w:left="1494" w:hanging="360"/>
          </w:pPr>
        </w:pPrChange>
      </w:pPr>
      <w:r>
        <w:rPr>
          <w:rFonts w:hint="eastAsia"/>
        </w:rPr>
        <w:t>已登录的注册用户；</w:t>
      </w:r>
    </w:p>
    <w:p w14:paraId="0450F686" w14:textId="77777777" w:rsidR="00216E33" w:rsidRDefault="00216E33">
      <w:pPr>
        <w:numPr>
          <w:ilvl w:val="0"/>
          <w:numId w:val="28"/>
        </w:numPr>
        <w:spacing w:line="360" w:lineRule="auto"/>
        <w:pPrChange w:id="869" w:author="wangq" w:date="2017-08-21T17:25:00Z">
          <w:pPr>
            <w:numPr>
              <w:numId w:val="39"/>
            </w:numPr>
            <w:spacing w:line="360" w:lineRule="auto"/>
            <w:ind w:left="1494" w:hanging="360"/>
          </w:pPr>
        </w:pPrChange>
      </w:pPr>
      <w:r>
        <w:rPr>
          <w:rFonts w:hint="eastAsia"/>
        </w:rPr>
        <w:t>进入服务评价界面，输入查询条件；</w:t>
      </w:r>
    </w:p>
    <w:p w14:paraId="310E32AB" w14:textId="1B53E928" w:rsidR="00216E33" w:rsidRDefault="00216E33">
      <w:pPr>
        <w:numPr>
          <w:ilvl w:val="0"/>
          <w:numId w:val="28"/>
        </w:numPr>
        <w:spacing w:line="360" w:lineRule="auto"/>
        <w:pPrChange w:id="870" w:author="wangq" w:date="2017-08-21T17:25:00Z">
          <w:pPr>
            <w:numPr>
              <w:numId w:val="39"/>
            </w:numPr>
            <w:spacing w:line="360" w:lineRule="auto"/>
            <w:ind w:left="1494" w:hanging="360"/>
          </w:pPr>
        </w:pPrChange>
      </w:pPr>
      <w:r>
        <w:rPr>
          <w:rFonts w:hint="eastAsia"/>
        </w:rPr>
        <w:t>调用微服务</w:t>
      </w:r>
      <w:r>
        <w:rPr>
          <w:rFonts w:hint="eastAsia"/>
        </w:rPr>
        <w:t>-</w:t>
      </w:r>
      <w:r>
        <w:t>app</w:t>
      </w:r>
      <w:r>
        <w:t>评价管理</w:t>
      </w:r>
      <w:r>
        <w:rPr>
          <w:rFonts w:hint="eastAsia"/>
        </w:rPr>
        <w:t>-</w:t>
      </w:r>
      <w:r w:rsidR="00DC2684">
        <w:rPr>
          <w:rFonts w:hint="eastAsia"/>
        </w:rPr>
        <w:t>分页</w:t>
      </w:r>
      <w:r w:rsidR="00DC2684">
        <w:t>查询业务</w:t>
      </w:r>
      <w:r w:rsidR="00DC2684">
        <w:rPr>
          <w:rFonts w:hint="eastAsia"/>
        </w:rPr>
        <w:t>评价</w:t>
      </w:r>
      <w:r>
        <w:rPr>
          <w:rFonts w:hint="eastAsia"/>
        </w:rPr>
        <w:t>；</w:t>
      </w:r>
    </w:p>
    <w:p w14:paraId="08BAA89C" w14:textId="77777777" w:rsidR="00216E33" w:rsidRDefault="00216E33">
      <w:pPr>
        <w:numPr>
          <w:ilvl w:val="0"/>
          <w:numId w:val="28"/>
        </w:numPr>
        <w:spacing w:line="360" w:lineRule="auto"/>
        <w:pPrChange w:id="871" w:author="wangq" w:date="2017-08-21T17:25:00Z">
          <w:pPr>
            <w:numPr>
              <w:numId w:val="39"/>
            </w:numPr>
            <w:spacing w:line="360" w:lineRule="auto"/>
            <w:ind w:left="1494" w:hanging="360"/>
          </w:pPr>
        </w:pPrChange>
      </w:pPr>
      <w:r>
        <w:t>解析返回结果</w:t>
      </w:r>
      <w:r>
        <w:rPr>
          <w:rFonts w:hint="eastAsia"/>
        </w:rPr>
        <w:t>。</w:t>
      </w:r>
    </w:p>
    <w:p w14:paraId="7BE31E04" w14:textId="77777777" w:rsidR="00216E33" w:rsidRDefault="00216E33" w:rsidP="00216E33">
      <w:pPr>
        <w:pStyle w:val="5"/>
        <w:tabs>
          <w:tab w:val="left" w:pos="1112"/>
        </w:tabs>
      </w:pPr>
      <w:r>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3465C520" w14:textId="77777777" w:rsidTr="004664EA">
        <w:tc>
          <w:tcPr>
            <w:tcW w:w="1559" w:type="dxa"/>
            <w:shd w:val="clear" w:color="auto" w:fill="E0E0E0"/>
          </w:tcPr>
          <w:p w14:paraId="53038C3E"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4A280C0D"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D632D47"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0CD05D6"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55D8C247" w14:textId="77777777" w:rsidTr="004664EA">
        <w:tc>
          <w:tcPr>
            <w:tcW w:w="1559" w:type="dxa"/>
            <w:shd w:val="clear" w:color="auto" w:fill="auto"/>
          </w:tcPr>
          <w:p w14:paraId="3F48230F"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数据来源</w:t>
            </w:r>
          </w:p>
        </w:tc>
        <w:tc>
          <w:tcPr>
            <w:tcW w:w="1701" w:type="dxa"/>
            <w:shd w:val="clear" w:color="auto" w:fill="auto"/>
          </w:tcPr>
          <w:p w14:paraId="4D75C666" w14:textId="77777777" w:rsidR="00216E33" w:rsidRPr="00736667" w:rsidRDefault="00216E33" w:rsidP="004664EA">
            <w:pPr>
              <w:jc w:val="center"/>
              <w:rPr>
                <w:rFonts w:ascii="宋体" w:hAnsi="宋体"/>
                <w:snapToGrid w:val="0"/>
                <w:kern w:val="0"/>
              </w:rPr>
            </w:pPr>
          </w:p>
        </w:tc>
        <w:tc>
          <w:tcPr>
            <w:tcW w:w="1134" w:type="dxa"/>
            <w:shd w:val="clear" w:color="auto" w:fill="auto"/>
          </w:tcPr>
          <w:p w14:paraId="3A4909A0"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F031F69" w14:textId="77777777" w:rsidR="00216E33" w:rsidRPr="00736667" w:rsidRDefault="00216E33" w:rsidP="004664EA">
            <w:pPr>
              <w:jc w:val="center"/>
              <w:rPr>
                <w:rFonts w:ascii="宋体" w:hAnsi="宋体"/>
                <w:snapToGrid w:val="0"/>
                <w:kern w:val="0"/>
              </w:rPr>
            </w:pPr>
          </w:p>
        </w:tc>
      </w:tr>
      <w:tr w:rsidR="00216E33" w:rsidRPr="00736667" w14:paraId="3941896F" w14:textId="77777777" w:rsidTr="004664EA">
        <w:tc>
          <w:tcPr>
            <w:tcW w:w="1559" w:type="dxa"/>
            <w:shd w:val="clear" w:color="auto" w:fill="auto"/>
          </w:tcPr>
          <w:p w14:paraId="77A21467"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shd w:val="clear" w:color="auto" w:fill="auto"/>
          </w:tcPr>
          <w:p w14:paraId="1FF5A1DD" w14:textId="77777777" w:rsidR="00216E33" w:rsidRPr="00736667" w:rsidRDefault="00216E33" w:rsidP="004664EA">
            <w:pPr>
              <w:jc w:val="center"/>
              <w:rPr>
                <w:rFonts w:ascii="宋体" w:hAnsi="宋体"/>
                <w:snapToGrid w:val="0"/>
                <w:kern w:val="0"/>
              </w:rPr>
            </w:pPr>
          </w:p>
        </w:tc>
        <w:tc>
          <w:tcPr>
            <w:tcW w:w="1134" w:type="dxa"/>
            <w:shd w:val="clear" w:color="auto" w:fill="auto"/>
          </w:tcPr>
          <w:p w14:paraId="2D4F6B3C"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5AD1AF5E" w14:textId="77777777" w:rsidR="00216E33" w:rsidRPr="00736667" w:rsidRDefault="00216E33" w:rsidP="004664EA">
            <w:pPr>
              <w:jc w:val="center"/>
              <w:rPr>
                <w:rFonts w:ascii="宋体" w:hAnsi="宋体"/>
                <w:snapToGrid w:val="0"/>
                <w:kern w:val="0"/>
              </w:rPr>
            </w:pPr>
          </w:p>
        </w:tc>
      </w:tr>
      <w:tr w:rsidR="00DC2684" w:rsidRPr="00736667" w14:paraId="5AA819F5" w14:textId="77777777" w:rsidTr="007E581A">
        <w:tc>
          <w:tcPr>
            <w:tcW w:w="1559" w:type="dxa"/>
            <w:shd w:val="clear" w:color="auto" w:fill="auto"/>
          </w:tcPr>
          <w:p w14:paraId="6BFE3A79" w14:textId="50002109" w:rsidR="00DC2684" w:rsidRDefault="00DC2684" w:rsidP="007E581A">
            <w:pPr>
              <w:jc w:val="center"/>
              <w:rPr>
                <w:rFonts w:ascii="宋体" w:hAnsi="宋体"/>
                <w:snapToGrid w:val="0"/>
                <w:kern w:val="0"/>
              </w:rPr>
            </w:pPr>
            <w:r>
              <w:rPr>
                <w:rFonts w:ascii="宋体" w:hAnsi="宋体" w:hint="eastAsia"/>
                <w:snapToGrid w:val="0"/>
                <w:kern w:val="0"/>
              </w:rPr>
              <w:t>评价</w:t>
            </w:r>
            <w:r>
              <w:rPr>
                <w:rFonts w:ascii="宋体" w:hAnsi="宋体"/>
                <w:snapToGrid w:val="0"/>
                <w:kern w:val="0"/>
              </w:rPr>
              <w:t>状态</w:t>
            </w:r>
          </w:p>
        </w:tc>
        <w:tc>
          <w:tcPr>
            <w:tcW w:w="1701" w:type="dxa"/>
            <w:shd w:val="clear" w:color="auto" w:fill="auto"/>
          </w:tcPr>
          <w:p w14:paraId="13162B2C" w14:textId="77777777" w:rsidR="00DC2684" w:rsidRPr="00736667" w:rsidRDefault="00DC2684" w:rsidP="007E581A">
            <w:pPr>
              <w:jc w:val="center"/>
              <w:rPr>
                <w:rFonts w:ascii="宋体" w:hAnsi="宋体"/>
                <w:snapToGrid w:val="0"/>
                <w:kern w:val="0"/>
              </w:rPr>
            </w:pPr>
          </w:p>
        </w:tc>
        <w:tc>
          <w:tcPr>
            <w:tcW w:w="1134" w:type="dxa"/>
            <w:shd w:val="clear" w:color="auto" w:fill="auto"/>
          </w:tcPr>
          <w:p w14:paraId="5482EA29" w14:textId="77777777" w:rsidR="00DC2684" w:rsidRDefault="00DC2684"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3D5E030F" w14:textId="6070EAB6" w:rsidR="00DC2684" w:rsidRPr="00736667" w:rsidRDefault="00DC2684" w:rsidP="007E581A">
            <w:pPr>
              <w:jc w:val="center"/>
              <w:rPr>
                <w:rFonts w:ascii="宋体" w:hAnsi="宋体"/>
                <w:snapToGrid w:val="0"/>
                <w:kern w:val="0"/>
              </w:rPr>
            </w:pPr>
            <w:r>
              <w:rPr>
                <w:rFonts w:ascii="宋体" w:hAnsi="宋体" w:hint="eastAsia"/>
                <w:snapToGrid w:val="0"/>
                <w:kern w:val="0"/>
              </w:rPr>
              <w:t>已</w:t>
            </w:r>
            <w:r>
              <w:rPr>
                <w:rFonts w:ascii="宋体" w:hAnsi="宋体"/>
                <w:snapToGrid w:val="0"/>
                <w:kern w:val="0"/>
              </w:rPr>
              <w:t>评价</w:t>
            </w:r>
            <w:r>
              <w:rPr>
                <w:rFonts w:ascii="宋体" w:hAnsi="宋体" w:hint="eastAsia"/>
                <w:snapToGrid w:val="0"/>
                <w:kern w:val="0"/>
              </w:rPr>
              <w:t>，</w:t>
            </w:r>
            <w:r>
              <w:rPr>
                <w:rFonts w:ascii="宋体" w:hAnsi="宋体"/>
                <w:snapToGrid w:val="0"/>
                <w:kern w:val="0"/>
              </w:rPr>
              <w:t>未评价</w:t>
            </w:r>
          </w:p>
        </w:tc>
      </w:tr>
      <w:tr w:rsidR="00216E33" w:rsidRPr="00736667" w14:paraId="565E1A77" w14:textId="77777777" w:rsidTr="004664EA">
        <w:tc>
          <w:tcPr>
            <w:tcW w:w="1559" w:type="dxa"/>
            <w:shd w:val="clear" w:color="auto" w:fill="auto"/>
          </w:tcPr>
          <w:p w14:paraId="000FF03D" w14:textId="77777777" w:rsidR="00216E33" w:rsidRDefault="00216E33" w:rsidP="004664EA">
            <w:pPr>
              <w:jc w:val="center"/>
              <w:rPr>
                <w:rFonts w:ascii="宋体" w:hAnsi="宋体"/>
                <w:snapToGrid w:val="0"/>
                <w:kern w:val="0"/>
              </w:rPr>
            </w:pPr>
            <w:r>
              <w:rPr>
                <w:rFonts w:ascii="宋体" w:hAnsi="宋体" w:hint="eastAsia"/>
                <w:snapToGrid w:val="0"/>
                <w:kern w:val="0"/>
              </w:rPr>
              <w:t>客户名称</w:t>
            </w:r>
          </w:p>
        </w:tc>
        <w:tc>
          <w:tcPr>
            <w:tcW w:w="1701" w:type="dxa"/>
            <w:shd w:val="clear" w:color="auto" w:fill="auto"/>
          </w:tcPr>
          <w:p w14:paraId="7E80168B" w14:textId="77777777" w:rsidR="00216E33" w:rsidRPr="00736667" w:rsidRDefault="00216E33" w:rsidP="004664EA">
            <w:pPr>
              <w:jc w:val="center"/>
              <w:rPr>
                <w:rFonts w:ascii="宋体" w:hAnsi="宋体"/>
                <w:snapToGrid w:val="0"/>
                <w:kern w:val="0"/>
              </w:rPr>
            </w:pPr>
          </w:p>
        </w:tc>
        <w:tc>
          <w:tcPr>
            <w:tcW w:w="1134" w:type="dxa"/>
            <w:shd w:val="clear" w:color="auto" w:fill="auto"/>
          </w:tcPr>
          <w:p w14:paraId="12EDD028"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485740CF" w14:textId="77777777" w:rsidR="00216E33" w:rsidRPr="00736667" w:rsidRDefault="00216E33" w:rsidP="004664EA">
            <w:pPr>
              <w:jc w:val="center"/>
              <w:rPr>
                <w:rFonts w:ascii="宋体" w:hAnsi="宋体"/>
                <w:snapToGrid w:val="0"/>
                <w:kern w:val="0"/>
              </w:rPr>
            </w:pPr>
          </w:p>
        </w:tc>
      </w:tr>
      <w:tr w:rsidR="00216E33" w:rsidRPr="00736667" w14:paraId="53B817F8" w14:textId="77777777" w:rsidTr="004664EA">
        <w:tc>
          <w:tcPr>
            <w:tcW w:w="1559" w:type="dxa"/>
            <w:shd w:val="clear" w:color="auto" w:fill="auto"/>
          </w:tcPr>
          <w:p w14:paraId="732A3C31" w14:textId="77777777" w:rsidR="00216E33" w:rsidRDefault="00216E33" w:rsidP="004664EA">
            <w:pPr>
              <w:jc w:val="center"/>
              <w:rPr>
                <w:rFonts w:ascii="宋体" w:hAnsi="宋体"/>
                <w:snapToGrid w:val="0"/>
                <w:kern w:val="0"/>
              </w:rPr>
            </w:pPr>
            <w:r>
              <w:rPr>
                <w:rFonts w:ascii="宋体" w:hAnsi="宋体" w:hint="eastAsia"/>
                <w:snapToGrid w:val="0"/>
                <w:kern w:val="0"/>
              </w:rPr>
              <w:t>联系方式</w:t>
            </w:r>
          </w:p>
        </w:tc>
        <w:tc>
          <w:tcPr>
            <w:tcW w:w="1701" w:type="dxa"/>
            <w:shd w:val="clear" w:color="auto" w:fill="auto"/>
          </w:tcPr>
          <w:p w14:paraId="36541265"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2528A6D" w14:textId="77777777" w:rsidR="00216E33" w:rsidRDefault="00216E33" w:rsidP="004664EA">
            <w:pPr>
              <w:jc w:val="center"/>
              <w:rPr>
                <w:rFonts w:ascii="宋体" w:hAnsi="宋体"/>
                <w:snapToGrid w:val="0"/>
                <w:kern w:val="0"/>
              </w:rPr>
            </w:pPr>
            <w:r>
              <w:rPr>
                <w:rFonts w:ascii="宋体" w:hAnsi="宋体"/>
                <w:snapToGrid w:val="0"/>
                <w:kern w:val="0"/>
              </w:rPr>
              <w:t>N</w:t>
            </w:r>
          </w:p>
        </w:tc>
        <w:tc>
          <w:tcPr>
            <w:tcW w:w="3119" w:type="dxa"/>
            <w:shd w:val="clear" w:color="auto" w:fill="auto"/>
          </w:tcPr>
          <w:p w14:paraId="43955A5A" w14:textId="77777777" w:rsidR="00216E33" w:rsidRPr="00736667" w:rsidRDefault="00216E33" w:rsidP="004664EA">
            <w:pPr>
              <w:jc w:val="center"/>
              <w:rPr>
                <w:rFonts w:ascii="宋体" w:hAnsi="宋体"/>
                <w:snapToGrid w:val="0"/>
                <w:kern w:val="0"/>
              </w:rPr>
            </w:pPr>
          </w:p>
        </w:tc>
      </w:tr>
      <w:tr w:rsidR="00216E33" w:rsidRPr="00736667" w14:paraId="5D684E90" w14:textId="77777777" w:rsidTr="004664EA">
        <w:tc>
          <w:tcPr>
            <w:tcW w:w="1559" w:type="dxa"/>
            <w:shd w:val="clear" w:color="auto" w:fill="auto"/>
          </w:tcPr>
          <w:p w14:paraId="587C66CD" w14:textId="77777777" w:rsidR="00216E33" w:rsidRDefault="00216E33" w:rsidP="004664EA">
            <w:pPr>
              <w:jc w:val="center"/>
              <w:rPr>
                <w:rFonts w:ascii="宋体" w:hAnsi="宋体"/>
                <w:snapToGrid w:val="0"/>
                <w:kern w:val="0"/>
              </w:rPr>
            </w:pPr>
            <w:r>
              <w:rPr>
                <w:rFonts w:ascii="宋体" w:hAnsi="宋体" w:hint="eastAsia"/>
                <w:snapToGrid w:val="0"/>
                <w:kern w:val="0"/>
              </w:rPr>
              <w:t>放款日期起</w:t>
            </w:r>
          </w:p>
        </w:tc>
        <w:tc>
          <w:tcPr>
            <w:tcW w:w="1701" w:type="dxa"/>
            <w:shd w:val="clear" w:color="auto" w:fill="auto"/>
          </w:tcPr>
          <w:p w14:paraId="37809AEB"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BC3F80B"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080FB390" w14:textId="77777777" w:rsidR="00216E33" w:rsidRPr="00736667" w:rsidRDefault="00216E33" w:rsidP="004664EA">
            <w:pPr>
              <w:jc w:val="center"/>
              <w:rPr>
                <w:rFonts w:ascii="宋体" w:hAnsi="宋体"/>
                <w:snapToGrid w:val="0"/>
                <w:kern w:val="0"/>
              </w:rPr>
            </w:pPr>
          </w:p>
        </w:tc>
      </w:tr>
      <w:tr w:rsidR="00216E33" w:rsidRPr="00736667" w14:paraId="6EE2754A" w14:textId="77777777" w:rsidTr="004664EA">
        <w:tc>
          <w:tcPr>
            <w:tcW w:w="1559" w:type="dxa"/>
            <w:shd w:val="clear" w:color="auto" w:fill="auto"/>
          </w:tcPr>
          <w:p w14:paraId="059ACD72" w14:textId="77777777" w:rsidR="00216E33" w:rsidRDefault="00216E33" w:rsidP="004664EA">
            <w:pPr>
              <w:jc w:val="center"/>
              <w:rPr>
                <w:rFonts w:ascii="宋体" w:hAnsi="宋体"/>
                <w:snapToGrid w:val="0"/>
                <w:kern w:val="0"/>
              </w:rPr>
            </w:pPr>
            <w:r>
              <w:rPr>
                <w:rFonts w:ascii="宋体" w:hAnsi="宋体" w:hint="eastAsia"/>
                <w:snapToGrid w:val="0"/>
                <w:kern w:val="0"/>
              </w:rPr>
              <w:t>放款日期止</w:t>
            </w:r>
          </w:p>
        </w:tc>
        <w:tc>
          <w:tcPr>
            <w:tcW w:w="1701" w:type="dxa"/>
            <w:shd w:val="clear" w:color="auto" w:fill="auto"/>
          </w:tcPr>
          <w:p w14:paraId="1EC84DCE" w14:textId="77777777" w:rsidR="00216E33" w:rsidRPr="00736667" w:rsidRDefault="00216E33" w:rsidP="004664EA">
            <w:pPr>
              <w:jc w:val="center"/>
              <w:rPr>
                <w:rFonts w:ascii="宋体" w:hAnsi="宋体"/>
                <w:snapToGrid w:val="0"/>
                <w:kern w:val="0"/>
              </w:rPr>
            </w:pPr>
          </w:p>
        </w:tc>
        <w:tc>
          <w:tcPr>
            <w:tcW w:w="1134" w:type="dxa"/>
            <w:shd w:val="clear" w:color="auto" w:fill="auto"/>
          </w:tcPr>
          <w:p w14:paraId="055DA4F1"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748D6181" w14:textId="77777777" w:rsidR="00216E33" w:rsidRPr="00736667" w:rsidRDefault="00216E33" w:rsidP="004664EA">
            <w:pPr>
              <w:jc w:val="center"/>
              <w:rPr>
                <w:rFonts w:ascii="宋体" w:hAnsi="宋体"/>
                <w:snapToGrid w:val="0"/>
                <w:kern w:val="0"/>
              </w:rPr>
            </w:pPr>
          </w:p>
        </w:tc>
      </w:tr>
    </w:tbl>
    <w:p w14:paraId="54957916" w14:textId="77777777" w:rsidR="00216E33" w:rsidRDefault="00216E33" w:rsidP="00216E33"/>
    <w:p w14:paraId="05531FA1"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3E56F235" w14:textId="77777777" w:rsidTr="004664EA">
        <w:tc>
          <w:tcPr>
            <w:tcW w:w="1559" w:type="dxa"/>
            <w:shd w:val="clear" w:color="auto" w:fill="E0E0E0"/>
          </w:tcPr>
          <w:p w14:paraId="60F126C6"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1E69581E"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A6636BD"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E4EC135" w14:textId="77777777" w:rsidR="00216E33" w:rsidRPr="00736667" w:rsidRDefault="00216E33" w:rsidP="004664EA">
            <w:pPr>
              <w:jc w:val="center"/>
              <w:rPr>
                <w:b/>
                <w:snapToGrid w:val="0"/>
                <w:kern w:val="0"/>
              </w:rPr>
            </w:pPr>
            <w:r w:rsidRPr="00736667">
              <w:rPr>
                <w:rFonts w:hint="eastAsia"/>
                <w:b/>
                <w:snapToGrid w:val="0"/>
                <w:kern w:val="0"/>
              </w:rPr>
              <w:t>备注</w:t>
            </w:r>
          </w:p>
        </w:tc>
      </w:tr>
      <w:tr w:rsidR="00DC2684" w:rsidRPr="00736667" w14:paraId="456FBC23" w14:textId="77777777" w:rsidTr="007E581A">
        <w:tc>
          <w:tcPr>
            <w:tcW w:w="7513" w:type="dxa"/>
            <w:gridSpan w:val="4"/>
            <w:shd w:val="clear" w:color="auto" w:fill="auto"/>
          </w:tcPr>
          <w:p w14:paraId="2EBDE10F" w14:textId="7E8D9914" w:rsidR="00DC2684" w:rsidRPr="00736667" w:rsidRDefault="00DC2684" w:rsidP="007E581A">
            <w:pPr>
              <w:jc w:val="center"/>
              <w:rPr>
                <w:rFonts w:ascii="宋体" w:hAnsi="宋体"/>
                <w:snapToGrid w:val="0"/>
                <w:kern w:val="0"/>
              </w:rPr>
            </w:pPr>
            <w:r>
              <w:rPr>
                <w:rFonts w:ascii="宋体" w:hAnsi="宋体" w:hint="eastAsia"/>
                <w:snapToGrid w:val="0"/>
                <w:kern w:val="0"/>
              </w:rPr>
              <w:t>评价</w:t>
            </w:r>
            <w:r>
              <w:rPr>
                <w:rFonts w:ascii="宋体" w:hAnsi="宋体"/>
                <w:snapToGrid w:val="0"/>
                <w:kern w:val="0"/>
              </w:rPr>
              <w:t>列表</w:t>
            </w:r>
            <w:r>
              <w:rPr>
                <w:rFonts w:ascii="宋体" w:hAnsi="宋体" w:hint="eastAsia"/>
                <w:snapToGrid w:val="0"/>
                <w:kern w:val="0"/>
              </w:rPr>
              <w:t>&lt;</w:t>
            </w:r>
            <w:r>
              <w:rPr>
                <w:rFonts w:ascii="宋体" w:hAnsi="宋体"/>
                <w:snapToGrid w:val="0"/>
                <w:kern w:val="0"/>
              </w:rPr>
              <w:t>LIST</w:t>
            </w:r>
            <w:r>
              <w:rPr>
                <w:rFonts w:ascii="宋体" w:hAnsi="宋体" w:hint="eastAsia"/>
                <w:snapToGrid w:val="0"/>
                <w:kern w:val="0"/>
              </w:rPr>
              <w:t>&gt;</w:t>
            </w:r>
          </w:p>
        </w:tc>
      </w:tr>
      <w:tr w:rsidR="00216E33" w:rsidRPr="00736667" w14:paraId="6C7FBB97" w14:textId="77777777" w:rsidTr="004664EA">
        <w:tc>
          <w:tcPr>
            <w:tcW w:w="1559" w:type="dxa"/>
            <w:shd w:val="clear" w:color="auto" w:fill="auto"/>
          </w:tcPr>
          <w:p w14:paraId="2896C0EF"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业务唯一标识</w:t>
            </w:r>
          </w:p>
        </w:tc>
        <w:tc>
          <w:tcPr>
            <w:tcW w:w="1701" w:type="dxa"/>
            <w:shd w:val="clear" w:color="auto" w:fill="auto"/>
          </w:tcPr>
          <w:p w14:paraId="3A7456F5" w14:textId="77777777" w:rsidR="00216E33" w:rsidRPr="00736667" w:rsidRDefault="00216E33" w:rsidP="004664EA">
            <w:pPr>
              <w:jc w:val="center"/>
              <w:rPr>
                <w:rFonts w:ascii="宋体" w:hAnsi="宋体"/>
                <w:snapToGrid w:val="0"/>
                <w:kern w:val="0"/>
              </w:rPr>
            </w:pPr>
          </w:p>
        </w:tc>
        <w:tc>
          <w:tcPr>
            <w:tcW w:w="1134" w:type="dxa"/>
            <w:shd w:val="clear" w:color="auto" w:fill="auto"/>
          </w:tcPr>
          <w:p w14:paraId="1C38CF72"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A7B051B" w14:textId="77777777" w:rsidR="00216E33" w:rsidRPr="00736667" w:rsidRDefault="00216E33" w:rsidP="004664EA">
            <w:pPr>
              <w:jc w:val="center"/>
              <w:rPr>
                <w:rFonts w:ascii="宋体" w:hAnsi="宋体"/>
                <w:snapToGrid w:val="0"/>
                <w:kern w:val="0"/>
              </w:rPr>
            </w:pPr>
          </w:p>
        </w:tc>
      </w:tr>
      <w:tr w:rsidR="00216E33" w:rsidRPr="00736667" w14:paraId="7D319E66" w14:textId="77777777" w:rsidTr="004664EA">
        <w:tc>
          <w:tcPr>
            <w:tcW w:w="1559" w:type="dxa"/>
            <w:shd w:val="clear" w:color="auto" w:fill="auto"/>
          </w:tcPr>
          <w:p w14:paraId="7B4C8770"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服务评价唯一标识</w:t>
            </w:r>
          </w:p>
        </w:tc>
        <w:tc>
          <w:tcPr>
            <w:tcW w:w="1701" w:type="dxa"/>
            <w:shd w:val="clear" w:color="auto" w:fill="auto"/>
          </w:tcPr>
          <w:p w14:paraId="41F4CFFE" w14:textId="77777777" w:rsidR="00216E33" w:rsidRPr="00736667" w:rsidRDefault="00216E33" w:rsidP="004664EA">
            <w:pPr>
              <w:jc w:val="center"/>
              <w:rPr>
                <w:rFonts w:ascii="宋体" w:hAnsi="宋体"/>
                <w:snapToGrid w:val="0"/>
                <w:kern w:val="0"/>
              </w:rPr>
            </w:pPr>
          </w:p>
        </w:tc>
        <w:tc>
          <w:tcPr>
            <w:tcW w:w="1134" w:type="dxa"/>
            <w:shd w:val="clear" w:color="auto" w:fill="auto"/>
          </w:tcPr>
          <w:p w14:paraId="67DC2A4C"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044F9C73" w14:textId="77777777" w:rsidR="00216E33" w:rsidRPr="00736667" w:rsidRDefault="00216E33" w:rsidP="004664EA">
            <w:pPr>
              <w:jc w:val="center"/>
              <w:rPr>
                <w:rFonts w:ascii="宋体" w:hAnsi="宋体"/>
                <w:snapToGrid w:val="0"/>
                <w:kern w:val="0"/>
              </w:rPr>
            </w:pPr>
          </w:p>
        </w:tc>
      </w:tr>
      <w:tr w:rsidR="00216E33" w:rsidRPr="00736667" w14:paraId="088AB004" w14:textId="77777777" w:rsidTr="004664EA">
        <w:tc>
          <w:tcPr>
            <w:tcW w:w="1559" w:type="dxa"/>
            <w:shd w:val="clear" w:color="auto" w:fill="auto"/>
          </w:tcPr>
          <w:p w14:paraId="739698DA" w14:textId="77777777" w:rsidR="00216E33" w:rsidRDefault="00216E33" w:rsidP="004664EA">
            <w:pPr>
              <w:jc w:val="center"/>
              <w:rPr>
                <w:rFonts w:ascii="宋体" w:hAnsi="宋体"/>
                <w:snapToGrid w:val="0"/>
                <w:kern w:val="0"/>
              </w:rPr>
            </w:pPr>
            <w:r>
              <w:rPr>
                <w:rFonts w:ascii="宋体" w:hAnsi="宋体" w:hint="eastAsia"/>
                <w:snapToGrid w:val="0"/>
                <w:kern w:val="0"/>
              </w:rPr>
              <w:t>客户名称</w:t>
            </w:r>
          </w:p>
        </w:tc>
        <w:tc>
          <w:tcPr>
            <w:tcW w:w="1701" w:type="dxa"/>
            <w:shd w:val="clear" w:color="auto" w:fill="auto"/>
          </w:tcPr>
          <w:p w14:paraId="7372CF50" w14:textId="77777777" w:rsidR="00216E33" w:rsidRPr="00736667" w:rsidRDefault="00216E33" w:rsidP="004664EA">
            <w:pPr>
              <w:jc w:val="center"/>
              <w:rPr>
                <w:rFonts w:ascii="宋体" w:hAnsi="宋体"/>
                <w:snapToGrid w:val="0"/>
                <w:kern w:val="0"/>
              </w:rPr>
            </w:pPr>
          </w:p>
        </w:tc>
        <w:tc>
          <w:tcPr>
            <w:tcW w:w="1134" w:type="dxa"/>
            <w:shd w:val="clear" w:color="auto" w:fill="auto"/>
          </w:tcPr>
          <w:p w14:paraId="16883477"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02516B36" w14:textId="77777777" w:rsidR="00216E33" w:rsidRPr="00736667" w:rsidRDefault="00216E33" w:rsidP="004664EA">
            <w:pPr>
              <w:jc w:val="center"/>
              <w:rPr>
                <w:rFonts w:ascii="宋体" w:hAnsi="宋体"/>
                <w:snapToGrid w:val="0"/>
                <w:kern w:val="0"/>
              </w:rPr>
            </w:pPr>
          </w:p>
        </w:tc>
      </w:tr>
      <w:tr w:rsidR="00216E33" w:rsidRPr="00736667" w14:paraId="2143EF59" w14:textId="77777777" w:rsidTr="004664EA">
        <w:tc>
          <w:tcPr>
            <w:tcW w:w="1559" w:type="dxa"/>
            <w:shd w:val="clear" w:color="auto" w:fill="auto"/>
          </w:tcPr>
          <w:p w14:paraId="4B8F422D" w14:textId="77777777" w:rsidR="00216E33" w:rsidRDefault="00216E33" w:rsidP="004664EA">
            <w:pPr>
              <w:jc w:val="center"/>
              <w:rPr>
                <w:rFonts w:ascii="宋体" w:hAnsi="宋体"/>
                <w:snapToGrid w:val="0"/>
                <w:kern w:val="0"/>
              </w:rPr>
            </w:pPr>
            <w:r>
              <w:rPr>
                <w:rFonts w:ascii="宋体" w:hAnsi="宋体" w:hint="eastAsia"/>
                <w:snapToGrid w:val="0"/>
                <w:kern w:val="0"/>
              </w:rPr>
              <w:t>放款金额</w:t>
            </w:r>
          </w:p>
        </w:tc>
        <w:tc>
          <w:tcPr>
            <w:tcW w:w="1701" w:type="dxa"/>
            <w:shd w:val="clear" w:color="auto" w:fill="auto"/>
          </w:tcPr>
          <w:p w14:paraId="51EA9613" w14:textId="77777777" w:rsidR="00216E33" w:rsidRPr="00736667" w:rsidRDefault="00216E33" w:rsidP="004664EA">
            <w:pPr>
              <w:jc w:val="center"/>
              <w:rPr>
                <w:rFonts w:ascii="宋体" w:hAnsi="宋体"/>
                <w:snapToGrid w:val="0"/>
                <w:kern w:val="0"/>
              </w:rPr>
            </w:pPr>
          </w:p>
        </w:tc>
        <w:tc>
          <w:tcPr>
            <w:tcW w:w="1134" w:type="dxa"/>
            <w:shd w:val="clear" w:color="auto" w:fill="auto"/>
          </w:tcPr>
          <w:p w14:paraId="2F8C2A60"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2F4265B0" w14:textId="77777777" w:rsidR="00216E33" w:rsidRPr="00736667" w:rsidRDefault="00216E33" w:rsidP="004664EA">
            <w:pPr>
              <w:jc w:val="center"/>
              <w:rPr>
                <w:rFonts w:ascii="宋体" w:hAnsi="宋体"/>
                <w:snapToGrid w:val="0"/>
                <w:kern w:val="0"/>
              </w:rPr>
            </w:pPr>
          </w:p>
        </w:tc>
      </w:tr>
      <w:tr w:rsidR="00216E33" w:rsidRPr="00736667" w14:paraId="64494466" w14:textId="77777777" w:rsidTr="004664EA">
        <w:tc>
          <w:tcPr>
            <w:tcW w:w="1559" w:type="dxa"/>
            <w:shd w:val="clear" w:color="auto" w:fill="auto"/>
          </w:tcPr>
          <w:p w14:paraId="4641FE13" w14:textId="77777777" w:rsidR="00216E33" w:rsidRDefault="00216E33" w:rsidP="004664EA">
            <w:pPr>
              <w:jc w:val="center"/>
              <w:rPr>
                <w:rFonts w:ascii="宋体" w:hAnsi="宋体"/>
                <w:snapToGrid w:val="0"/>
                <w:kern w:val="0"/>
              </w:rPr>
            </w:pPr>
            <w:r>
              <w:rPr>
                <w:rFonts w:ascii="宋体" w:hAnsi="宋体" w:hint="eastAsia"/>
                <w:snapToGrid w:val="0"/>
                <w:kern w:val="0"/>
              </w:rPr>
              <w:t>联系方式</w:t>
            </w:r>
          </w:p>
        </w:tc>
        <w:tc>
          <w:tcPr>
            <w:tcW w:w="1701" w:type="dxa"/>
            <w:shd w:val="clear" w:color="auto" w:fill="auto"/>
          </w:tcPr>
          <w:p w14:paraId="6CBD0973" w14:textId="77777777" w:rsidR="00216E33" w:rsidRPr="00736667" w:rsidRDefault="00216E33" w:rsidP="004664EA">
            <w:pPr>
              <w:jc w:val="center"/>
              <w:rPr>
                <w:rFonts w:ascii="宋体" w:hAnsi="宋体"/>
                <w:snapToGrid w:val="0"/>
                <w:kern w:val="0"/>
              </w:rPr>
            </w:pPr>
          </w:p>
        </w:tc>
        <w:tc>
          <w:tcPr>
            <w:tcW w:w="1134" w:type="dxa"/>
            <w:shd w:val="clear" w:color="auto" w:fill="auto"/>
          </w:tcPr>
          <w:p w14:paraId="2B2065DB"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4F05DC0" w14:textId="77777777" w:rsidR="00216E33" w:rsidRPr="00736667" w:rsidRDefault="00216E33" w:rsidP="004664EA">
            <w:pPr>
              <w:jc w:val="center"/>
              <w:rPr>
                <w:rFonts w:ascii="宋体" w:hAnsi="宋体"/>
                <w:snapToGrid w:val="0"/>
                <w:kern w:val="0"/>
              </w:rPr>
            </w:pPr>
          </w:p>
        </w:tc>
      </w:tr>
      <w:tr w:rsidR="00216E33" w:rsidRPr="00736667" w14:paraId="72D270FC" w14:textId="77777777" w:rsidTr="004664EA">
        <w:tc>
          <w:tcPr>
            <w:tcW w:w="1559" w:type="dxa"/>
            <w:shd w:val="clear" w:color="auto" w:fill="auto"/>
          </w:tcPr>
          <w:p w14:paraId="69D1D8FD" w14:textId="77777777" w:rsidR="00216E33" w:rsidRDefault="00216E33" w:rsidP="004664EA">
            <w:pPr>
              <w:jc w:val="center"/>
              <w:rPr>
                <w:rFonts w:ascii="宋体" w:hAnsi="宋体"/>
                <w:snapToGrid w:val="0"/>
                <w:kern w:val="0"/>
              </w:rPr>
            </w:pPr>
            <w:r>
              <w:rPr>
                <w:rFonts w:ascii="宋体" w:hAnsi="宋体" w:hint="eastAsia"/>
                <w:snapToGrid w:val="0"/>
                <w:kern w:val="0"/>
              </w:rPr>
              <w:t>放款日期</w:t>
            </w:r>
          </w:p>
        </w:tc>
        <w:tc>
          <w:tcPr>
            <w:tcW w:w="1701" w:type="dxa"/>
            <w:shd w:val="clear" w:color="auto" w:fill="auto"/>
          </w:tcPr>
          <w:p w14:paraId="327E5D3E" w14:textId="77777777" w:rsidR="00216E33" w:rsidRPr="00736667" w:rsidRDefault="00216E33" w:rsidP="004664EA">
            <w:pPr>
              <w:jc w:val="center"/>
              <w:rPr>
                <w:rFonts w:ascii="宋体" w:hAnsi="宋体"/>
                <w:snapToGrid w:val="0"/>
                <w:kern w:val="0"/>
              </w:rPr>
            </w:pPr>
          </w:p>
        </w:tc>
        <w:tc>
          <w:tcPr>
            <w:tcW w:w="1134" w:type="dxa"/>
            <w:shd w:val="clear" w:color="auto" w:fill="auto"/>
          </w:tcPr>
          <w:p w14:paraId="34CBEC9D"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0E411BC1" w14:textId="77777777" w:rsidR="00216E33" w:rsidRPr="00736667" w:rsidRDefault="00216E33" w:rsidP="004664EA">
            <w:pPr>
              <w:jc w:val="center"/>
              <w:rPr>
                <w:rFonts w:ascii="宋体" w:hAnsi="宋体"/>
                <w:snapToGrid w:val="0"/>
                <w:kern w:val="0"/>
              </w:rPr>
            </w:pPr>
          </w:p>
        </w:tc>
      </w:tr>
      <w:tr w:rsidR="00216E33" w:rsidRPr="00736667" w14:paraId="48663836" w14:textId="77777777" w:rsidTr="004664EA">
        <w:tc>
          <w:tcPr>
            <w:tcW w:w="1559" w:type="dxa"/>
            <w:shd w:val="clear" w:color="auto" w:fill="auto"/>
          </w:tcPr>
          <w:p w14:paraId="0E456464" w14:textId="77777777" w:rsidR="00216E33" w:rsidRDefault="00216E33" w:rsidP="004664EA">
            <w:pPr>
              <w:jc w:val="center"/>
              <w:rPr>
                <w:rFonts w:ascii="宋体" w:hAnsi="宋体"/>
                <w:snapToGrid w:val="0"/>
                <w:kern w:val="0"/>
              </w:rPr>
            </w:pPr>
            <w:r>
              <w:rPr>
                <w:rFonts w:ascii="宋体" w:hAnsi="宋体" w:hint="eastAsia"/>
                <w:snapToGrid w:val="0"/>
                <w:kern w:val="0"/>
              </w:rPr>
              <w:t>评价状态</w:t>
            </w:r>
          </w:p>
        </w:tc>
        <w:tc>
          <w:tcPr>
            <w:tcW w:w="1701" w:type="dxa"/>
            <w:shd w:val="clear" w:color="auto" w:fill="auto"/>
          </w:tcPr>
          <w:p w14:paraId="17291916" w14:textId="77777777" w:rsidR="00216E33" w:rsidRPr="00736667" w:rsidRDefault="00216E33" w:rsidP="004664EA">
            <w:pPr>
              <w:jc w:val="center"/>
              <w:rPr>
                <w:rFonts w:ascii="宋体" w:hAnsi="宋体"/>
                <w:snapToGrid w:val="0"/>
                <w:kern w:val="0"/>
              </w:rPr>
            </w:pPr>
          </w:p>
        </w:tc>
        <w:tc>
          <w:tcPr>
            <w:tcW w:w="1134" w:type="dxa"/>
            <w:shd w:val="clear" w:color="auto" w:fill="auto"/>
          </w:tcPr>
          <w:p w14:paraId="1EB422C8"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7FA71890" w14:textId="77777777" w:rsidR="00216E33" w:rsidRPr="00736667" w:rsidRDefault="00216E33" w:rsidP="004664EA">
            <w:pPr>
              <w:jc w:val="center"/>
              <w:rPr>
                <w:rFonts w:ascii="宋体" w:hAnsi="宋体"/>
                <w:snapToGrid w:val="0"/>
                <w:kern w:val="0"/>
              </w:rPr>
            </w:pPr>
          </w:p>
        </w:tc>
      </w:tr>
    </w:tbl>
    <w:p w14:paraId="01985748" w14:textId="77777777" w:rsidR="00216E33" w:rsidRPr="008A6E01" w:rsidRDefault="00216E33" w:rsidP="00216E33"/>
    <w:p w14:paraId="4C592213"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评价</w:t>
      </w:r>
      <w:r>
        <w:rPr>
          <w:rFonts w:ascii="黑体" w:hAnsi="黑体"/>
        </w:rPr>
        <w:t>明细</w:t>
      </w:r>
    </w:p>
    <w:p w14:paraId="127D003C" w14:textId="77777777" w:rsidR="00216E33" w:rsidRDefault="00216E33" w:rsidP="00216E33">
      <w:pPr>
        <w:pStyle w:val="5"/>
        <w:tabs>
          <w:tab w:val="left" w:pos="1112"/>
        </w:tabs>
      </w:pPr>
      <w:r>
        <w:rPr>
          <w:rFonts w:hint="eastAsia"/>
        </w:rPr>
        <w:t>功能</w:t>
      </w:r>
      <w:r>
        <w:t>描述</w:t>
      </w:r>
    </w:p>
    <w:p w14:paraId="607EA7C1" w14:textId="77777777" w:rsidR="00216E33" w:rsidRDefault="00216E33" w:rsidP="00216E33">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hint="eastAsia"/>
        </w:rPr>
        <w:t>通过</w:t>
      </w:r>
      <w:r>
        <w:rPr>
          <w:rFonts w:hint="eastAsia"/>
        </w:rPr>
        <w:t>APP</w:t>
      </w:r>
      <w:r>
        <w:rPr>
          <w:rFonts w:hint="eastAsia"/>
        </w:rPr>
        <w:t>客户端实现渠道人对已完成业务的评价明细查看的功能</w:t>
      </w:r>
      <w:r>
        <w:rPr>
          <w:rFonts w:ascii="宋体" w:hAnsi="宋体" w:hint="eastAsia"/>
          <w:kern w:val="0"/>
          <w:sz w:val="24"/>
          <w:szCs w:val="21"/>
        </w:rPr>
        <w:t>。</w:t>
      </w:r>
    </w:p>
    <w:p w14:paraId="75F68C86" w14:textId="77777777" w:rsidR="00216E33" w:rsidRDefault="00216E33" w:rsidP="00216E33">
      <w:pPr>
        <w:pStyle w:val="5"/>
        <w:tabs>
          <w:tab w:val="left" w:pos="1112"/>
        </w:tabs>
      </w:pPr>
      <w:r>
        <w:rPr>
          <w:rFonts w:hint="eastAsia"/>
        </w:rPr>
        <w:lastRenderedPageBreak/>
        <w:t>处理流程</w:t>
      </w:r>
    </w:p>
    <w:p w14:paraId="0E79E2B9" w14:textId="77777777" w:rsidR="00216E33" w:rsidRDefault="00216E33" w:rsidP="00216E33">
      <w:pPr>
        <w:spacing w:line="360" w:lineRule="auto"/>
        <w:ind w:left="289" w:firstLine="420"/>
      </w:pPr>
      <w:r>
        <w:rPr>
          <w:noProof/>
        </w:rPr>
        <w:drawing>
          <wp:inline distT="0" distB="0" distL="0" distR="0" wp14:anchorId="02BF3767" wp14:editId="7CBD2A67">
            <wp:extent cx="5270500" cy="1987550"/>
            <wp:effectExtent l="0" t="0" r="6350" b="0"/>
            <wp:docPr id="26" name="图片 26" descr="评价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评价明细"/>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0500" cy="1987550"/>
                    </a:xfrm>
                    <a:prstGeom prst="rect">
                      <a:avLst/>
                    </a:prstGeom>
                    <a:noFill/>
                    <a:ln>
                      <a:noFill/>
                    </a:ln>
                  </pic:spPr>
                </pic:pic>
              </a:graphicData>
            </a:graphic>
          </wp:inline>
        </w:drawing>
      </w:r>
    </w:p>
    <w:p w14:paraId="74FB985D" w14:textId="77777777" w:rsidR="00216E33" w:rsidRDefault="00216E33" w:rsidP="00216E33">
      <w:pPr>
        <w:spacing w:line="360" w:lineRule="auto"/>
        <w:ind w:left="289" w:firstLine="420"/>
        <w:rPr>
          <w:b/>
          <w:sz w:val="24"/>
          <w:szCs w:val="24"/>
        </w:rPr>
      </w:pPr>
      <w:r>
        <w:rPr>
          <w:rFonts w:hint="eastAsia"/>
          <w:b/>
          <w:sz w:val="24"/>
          <w:szCs w:val="24"/>
        </w:rPr>
        <w:t>【流程描述】</w:t>
      </w:r>
    </w:p>
    <w:p w14:paraId="73111AB9" w14:textId="77777777" w:rsidR="00216E33" w:rsidRDefault="00216E33">
      <w:pPr>
        <w:numPr>
          <w:ilvl w:val="1"/>
          <w:numId w:val="28"/>
        </w:numPr>
        <w:spacing w:line="360" w:lineRule="auto"/>
        <w:pPrChange w:id="872" w:author="wangq" w:date="2017-08-21T17:25:00Z">
          <w:pPr>
            <w:numPr>
              <w:ilvl w:val="1"/>
              <w:numId w:val="39"/>
            </w:numPr>
            <w:spacing w:line="360" w:lineRule="auto"/>
            <w:ind w:left="1974" w:hanging="420"/>
          </w:pPr>
        </w:pPrChange>
      </w:pPr>
      <w:r>
        <w:rPr>
          <w:rFonts w:hint="eastAsia"/>
        </w:rPr>
        <w:t>已登录的注册用户；</w:t>
      </w:r>
    </w:p>
    <w:p w14:paraId="723B1D9F" w14:textId="77777777" w:rsidR="00216E33" w:rsidRDefault="00216E33">
      <w:pPr>
        <w:numPr>
          <w:ilvl w:val="1"/>
          <w:numId w:val="28"/>
        </w:numPr>
        <w:spacing w:line="360" w:lineRule="auto"/>
        <w:pPrChange w:id="873" w:author="wangq" w:date="2017-08-21T17:25:00Z">
          <w:pPr>
            <w:numPr>
              <w:ilvl w:val="1"/>
              <w:numId w:val="39"/>
            </w:numPr>
            <w:spacing w:line="360" w:lineRule="auto"/>
            <w:ind w:left="1974" w:hanging="420"/>
          </w:pPr>
        </w:pPrChange>
      </w:pPr>
      <w:r>
        <w:t>进入</w:t>
      </w:r>
      <w:r>
        <w:rPr>
          <w:rFonts w:hint="eastAsia"/>
        </w:rPr>
        <w:t>服务评价界面，输入查询条件；</w:t>
      </w:r>
    </w:p>
    <w:p w14:paraId="60EC44B0" w14:textId="77777777" w:rsidR="00216E33" w:rsidRDefault="00216E33">
      <w:pPr>
        <w:numPr>
          <w:ilvl w:val="1"/>
          <w:numId w:val="28"/>
        </w:numPr>
        <w:spacing w:line="360" w:lineRule="auto"/>
        <w:pPrChange w:id="874" w:author="wangq" w:date="2017-08-21T17:25:00Z">
          <w:pPr>
            <w:numPr>
              <w:ilvl w:val="1"/>
              <w:numId w:val="39"/>
            </w:numPr>
            <w:spacing w:line="360" w:lineRule="auto"/>
            <w:ind w:left="1974" w:hanging="420"/>
          </w:pPr>
        </w:pPrChange>
      </w:pPr>
      <w:r>
        <w:rPr>
          <w:rFonts w:hint="eastAsia"/>
        </w:rPr>
        <w:t>调用微服务</w:t>
      </w:r>
      <w:r>
        <w:rPr>
          <w:rFonts w:hint="eastAsia"/>
        </w:rPr>
        <w:t>:</w:t>
      </w:r>
    </w:p>
    <w:p w14:paraId="6313EB61" w14:textId="77777777" w:rsidR="00216E33" w:rsidRDefault="00216E33" w:rsidP="00216E33">
      <w:pPr>
        <w:spacing w:line="360" w:lineRule="auto"/>
        <w:ind w:left="1489"/>
      </w:pPr>
      <w:r>
        <w:t>a). app</w:t>
      </w:r>
      <w:r>
        <w:t>评价管理</w:t>
      </w:r>
      <w:r>
        <w:rPr>
          <w:rFonts w:hint="eastAsia"/>
        </w:rPr>
        <w:t>-</w:t>
      </w:r>
      <w:r>
        <w:t>评价明细</w:t>
      </w:r>
      <w:r>
        <w:rPr>
          <w:rFonts w:hint="eastAsia"/>
        </w:rPr>
        <w:t>；</w:t>
      </w:r>
    </w:p>
    <w:p w14:paraId="58B1EC9E" w14:textId="77777777" w:rsidR="00216E33" w:rsidRDefault="00216E33">
      <w:pPr>
        <w:numPr>
          <w:ilvl w:val="1"/>
          <w:numId w:val="28"/>
        </w:numPr>
        <w:spacing w:line="360" w:lineRule="auto"/>
        <w:pPrChange w:id="875" w:author="wangq" w:date="2017-08-21T17:25:00Z">
          <w:pPr>
            <w:numPr>
              <w:ilvl w:val="1"/>
              <w:numId w:val="39"/>
            </w:numPr>
            <w:spacing w:line="360" w:lineRule="auto"/>
            <w:ind w:left="1974" w:hanging="420"/>
          </w:pPr>
        </w:pPrChange>
      </w:pPr>
      <w:r>
        <w:t>解析返回结果</w:t>
      </w:r>
      <w:r>
        <w:rPr>
          <w:rFonts w:hint="eastAsia"/>
        </w:rPr>
        <w:t>，</w:t>
      </w:r>
      <w:r>
        <w:t>显示分页信息</w:t>
      </w:r>
      <w:r>
        <w:rPr>
          <w:rFonts w:hint="eastAsia"/>
        </w:rPr>
        <w:t>。</w:t>
      </w:r>
    </w:p>
    <w:p w14:paraId="3CCF5200" w14:textId="77777777" w:rsidR="00216E33" w:rsidRDefault="00216E33" w:rsidP="00216E33">
      <w:pPr>
        <w:pStyle w:val="5"/>
        <w:tabs>
          <w:tab w:val="left" w:pos="1112"/>
        </w:tabs>
      </w:pPr>
      <w:r>
        <w:rPr>
          <w:rFonts w:hint="eastAsia"/>
        </w:rPr>
        <w:t>输入</w:t>
      </w:r>
    </w:p>
    <w:p w14:paraId="7889935A" w14:textId="77777777" w:rsidR="00216E33" w:rsidRPr="00AB6C67" w:rsidRDefault="00216E33" w:rsidP="00216E33"/>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4AF3A809" w14:textId="77777777" w:rsidTr="004664EA">
        <w:tc>
          <w:tcPr>
            <w:tcW w:w="1559" w:type="dxa"/>
            <w:shd w:val="clear" w:color="auto" w:fill="E0E0E0"/>
          </w:tcPr>
          <w:p w14:paraId="50E6DD3A"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43C1EBE3"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18339F0"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25250D4"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29AE68A9" w14:textId="77777777" w:rsidTr="004664EA">
        <w:tc>
          <w:tcPr>
            <w:tcW w:w="1559" w:type="dxa"/>
            <w:tcBorders>
              <w:top w:val="single" w:sz="4" w:space="0" w:color="auto"/>
              <w:left w:val="single" w:sz="4" w:space="0" w:color="auto"/>
              <w:bottom w:val="single" w:sz="4" w:space="0" w:color="auto"/>
              <w:right w:val="single" w:sz="4" w:space="0" w:color="auto"/>
            </w:tcBorders>
            <w:shd w:val="clear" w:color="auto" w:fill="auto"/>
          </w:tcPr>
          <w:p w14:paraId="00825081"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数据来源</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2571DF6" w14:textId="77777777" w:rsidR="00216E33" w:rsidRPr="00736667" w:rsidRDefault="00216E33" w:rsidP="004664EA">
            <w:pPr>
              <w:jc w:val="center"/>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252995"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3B8F57C" w14:textId="77777777" w:rsidR="00216E33" w:rsidRPr="00736667" w:rsidRDefault="00216E33" w:rsidP="004664EA">
            <w:pPr>
              <w:jc w:val="center"/>
              <w:rPr>
                <w:rFonts w:ascii="宋体" w:hAnsi="宋体"/>
                <w:snapToGrid w:val="0"/>
                <w:kern w:val="0"/>
              </w:rPr>
            </w:pPr>
          </w:p>
        </w:tc>
      </w:tr>
      <w:tr w:rsidR="00216E33" w:rsidRPr="00736667" w14:paraId="6253E048" w14:textId="77777777" w:rsidTr="004664EA">
        <w:tc>
          <w:tcPr>
            <w:tcW w:w="1559" w:type="dxa"/>
            <w:tcBorders>
              <w:top w:val="single" w:sz="4" w:space="0" w:color="auto"/>
              <w:left w:val="single" w:sz="4" w:space="0" w:color="auto"/>
              <w:bottom w:val="single" w:sz="4" w:space="0" w:color="auto"/>
              <w:right w:val="single" w:sz="4" w:space="0" w:color="auto"/>
            </w:tcBorders>
            <w:shd w:val="clear" w:color="auto" w:fill="auto"/>
          </w:tcPr>
          <w:p w14:paraId="22F1DC96"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3A81B05" w14:textId="77777777" w:rsidR="00216E33" w:rsidRPr="00736667" w:rsidRDefault="00216E33" w:rsidP="004664EA">
            <w:pPr>
              <w:jc w:val="center"/>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3214EF4"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3FDED310" w14:textId="77777777" w:rsidR="00216E33" w:rsidRPr="00736667" w:rsidRDefault="00216E33" w:rsidP="004664EA">
            <w:pPr>
              <w:jc w:val="center"/>
              <w:rPr>
                <w:rFonts w:ascii="宋体" w:hAnsi="宋体"/>
                <w:snapToGrid w:val="0"/>
                <w:kern w:val="0"/>
              </w:rPr>
            </w:pPr>
          </w:p>
        </w:tc>
      </w:tr>
      <w:tr w:rsidR="00216E33" w:rsidRPr="00736667" w14:paraId="24F8EA91" w14:textId="77777777" w:rsidTr="004664EA">
        <w:tc>
          <w:tcPr>
            <w:tcW w:w="1559" w:type="dxa"/>
            <w:tcBorders>
              <w:top w:val="single" w:sz="4" w:space="0" w:color="auto"/>
              <w:left w:val="single" w:sz="4" w:space="0" w:color="auto"/>
              <w:bottom w:val="single" w:sz="4" w:space="0" w:color="auto"/>
              <w:right w:val="single" w:sz="4" w:space="0" w:color="auto"/>
            </w:tcBorders>
            <w:shd w:val="clear" w:color="auto" w:fill="auto"/>
          </w:tcPr>
          <w:p w14:paraId="46D01155"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业务唯一标识</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735C84A" w14:textId="77777777" w:rsidR="00216E33" w:rsidRPr="00736667" w:rsidRDefault="00216E33" w:rsidP="004664EA">
            <w:pPr>
              <w:jc w:val="center"/>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5193A1"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5994BAC" w14:textId="77777777" w:rsidR="00216E33" w:rsidRPr="00736667" w:rsidRDefault="00216E33" w:rsidP="004664EA">
            <w:pPr>
              <w:jc w:val="center"/>
              <w:rPr>
                <w:rFonts w:ascii="宋体" w:hAnsi="宋体"/>
                <w:snapToGrid w:val="0"/>
                <w:kern w:val="0"/>
              </w:rPr>
            </w:pPr>
          </w:p>
        </w:tc>
      </w:tr>
      <w:tr w:rsidR="00216E33" w:rsidRPr="00736667" w14:paraId="13622693" w14:textId="77777777" w:rsidTr="004664EA">
        <w:tc>
          <w:tcPr>
            <w:tcW w:w="1559" w:type="dxa"/>
            <w:tcBorders>
              <w:top w:val="single" w:sz="4" w:space="0" w:color="auto"/>
              <w:left w:val="single" w:sz="4" w:space="0" w:color="auto"/>
              <w:bottom w:val="single" w:sz="4" w:space="0" w:color="auto"/>
              <w:right w:val="single" w:sz="4" w:space="0" w:color="auto"/>
            </w:tcBorders>
            <w:shd w:val="clear" w:color="auto" w:fill="auto"/>
          </w:tcPr>
          <w:p w14:paraId="7C4B716C"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每页</w:t>
            </w:r>
            <w:r>
              <w:rPr>
                <w:rFonts w:ascii="宋体" w:hAnsi="宋体"/>
                <w:snapToGrid w:val="0"/>
                <w:kern w:val="0"/>
              </w:rPr>
              <w:t>行数</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54B37A3" w14:textId="77777777" w:rsidR="00216E33" w:rsidRDefault="00216E33" w:rsidP="004664EA">
            <w:pPr>
              <w:jc w:val="center"/>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A26EB6"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2F7E17C1" w14:textId="77777777" w:rsidR="00216E33" w:rsidRDefault="00216E33" w:rsidP="004664EA">
            <w:pPr>
              <w:jc w:val="center"/>
              <w:rPr>
                <w:rFonts w:ascii="宋体" w:hAnsi="宋体"/>
                <w:snapToGrid w:val="0"/>
                <w:kern w:val="0"/>
              </w:rPr>
            </w:pPr>
          </w:p>
        </w:tc>
      </w:tr>
      <w:tr w:rsidR="00216E33" w:rsidRPr="00736667" w14:paraId="6F354107" w14:textId="77777777" w:rsidTr="004664EA">
        <w:tc>
          <w:tcPr>
            <w:tcW w:w="1559" w:type="dxa"/>
            <w:tcBorders>
              <w:top w:val="single" w:sz="4" w:space="0" w:color="auto"/>
              <w:left w:val="single" w:sz="4" w:space="0" w:color="auto"/>
              <w:bottom w:val="single" w:sz="4" w:space="0" w:color="auto"/>
              <w:right w:val="single" w:sz="4" w:space="0" w:color="auto"/>
            </w:tcBorders>
            <w:shd w:val="clear" w:color="auto" w:fill="auto"/>
          </w:tcPr>
          <w:p w14:paraId="376E989D"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起始</w:t>
            </w:r>
            <w:r>
              <w:rPr>
                <w:rFonts w:ascii="宋体" w:hAnsi="宋体"/>
                <w:snapToGrid w:val="0"/>
                <w:kern w:val="0"/>
              </w:rPr>
              <w:t>条数</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8E19641" w14:textId="77777777" w:rsidR="00216E33" w:rsidRDefault="00216E33" w:rsidP="004664EA">
            <w:pPr>
              <w:jc w:val="center"/>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4DFF92"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58527A93" w14:textId="77777777" w:rsidR="00216E33" w:rsidRDefault="00216E33" w:rsidP="004664EA">
            <w:pPr>
              <w:jc w:val="center"/>
              <w:rPr>
                <w:rFonts w:ascii="宋体" w:hAnsi="宋体"/>
                <w:snapToGrid w:val="0"/>
                <w:kern w:val="0"/>
              </w:rPr>
            </w:pPr>
          </w:p>
        </w:tc>
      </w:tr>
    </w:tbl>
    <w:p w14:paraId="690C8B66" w14:textId="77777777" w:rsidR="00216E33" w:rsidRDefault="00216E33" w:rsidP="00216E33"/>
    <w:p w14:paraId="214CAA96" w14:textId="77777777" w:rsidR="00216E33" w:rsidRDefault="00216E33" w:rsidP="00216E33">
      <w:pPr>
        <w:pStyle w:val="5"/>
        <w:tabs>
          <w:tab w:val="left" w:pos="1112"/>
        </w:tabs>
      </w:pPr>
      <w:r>
        <w:rPr>
          <w:rFonts w:hint="eastAsia"/>
        </w:rPr>
        <w:t>输出</w:t>
      </w:r>
    </w:p>
    <w:p w14:paraId="153910DD" w14:textId="77777777" w:rsidR="00216E33" w:rsidRDefault="00216E33" w:rsidP="00216E33">
      <w:pPr>
        <w:ind w:firstLineChars="300" w:firstLine="630"/>
      </w:pPr>
      <w:r>
        <w:t>客户明细</w:t>
      </w:r>
      <w:r>
        <w:rPr>
          <w:rFonts w:hint="eastAsia"/>
        </w:rPr>
        <w: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0D38F988" w14:textId="77777777" w:rsidTr="004664EA">
        <w:tc>
          <w:tcPr>
            <w:tcW w:w="1559" w:type="dxa"/>
            <w:shd w:val="clear" w:color="auto" w:fill="E0E0E0"/>
          </w:tcPr>
          <w:p w14:paraId="4948B5FE"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057AA499"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D093475"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52E5327" w14:textId="77777777" w:rsidR="00216E33" w:rsidRDefault="00216E33" w:rsidP="004664EA">
            <w:pPr>
              <w:jc w:val="center"/>
              <w:rPr>
                <w:b/>
                <w:snapToGrid w:val="0"/>
                <w:kern w:val="0"/>
              </w:rPr>
            </w:pPr>
            <w:r>
              <w:rPr>
                <w:rFonts w:hint="eastAsia"/>
                <w:b/>
                <w:snapToGrid w:val="0"/>
                <w:kern w:val="0"/>
              </w:rPr>
              <w:t>备注</w:t>
            </w:r>
          </w:p>
        </w:tc>
      </w:tr>
      <w:tr w:rsidR="00216E33" w14:paraId="1FB498C6" w14:textId="77777777" w:rsidTr="004664EA">
        <w:tc>
          <w:tcPr>
            <w:tcW w:w="1559" w:type="dxa"/>
          </w:tcPr>
          <w:p w14:paraId="5DC97B58" w14:textId="77777777" w:rsidR="00216E33" w:rsidRDefault="00216E33" w:rsidP="004664EA">
            <w:pPr>
              <w:jc w:val="center"/>
              <w:rPr>
                <w:rFonts w:ascii="宋体" w:hAnsi="宋体"/>
                <w:snapToGrid w:val="0"/>
                <w:kern w:val="0"/>
              </w:rPr>
            </w:pPr>
            <w:r>
              <w:rPr>
                <w:rFonts w:ascii="宋体" w:hAnsi="宋体"/>
                <w:snapToGrid w:val="0"/>
                <w:kern w:val="0"/>
              </w:rPr>
              <w:t>客户唯一标识</w:t>
            </w:r>
          </w:p>
        </w:tc>
        <w:tc>
          <w:tcPr>
            <w:tcW w:w="1701" w:type="dxa"/>
          </w:tcPr>
          <w:p w14:paraId="158DCDDE" w14:textId="77777777" w:rsidR="00216E33" w:rsidRDefault="00216E33" w:rsidP="004664EA">
            <w:pPr>
              <w:jc w:val="center"/>
              <w:rPr>
                <w:rFonts w:ascii="宋体" w:hAnsi="宋体"/>
                <w:snapToGrid w:val="0"/>
                <w:kern w:val="0"/>
              </w:rPr>
            </w:pPr>
          </w:p>
        </w:tc>
        <w:tc>
          <w:tcPr>
            <w:tcW w:w="1134" w:type="dxa"/>
          </w:tcPr>
          <w:p w14:paraId="7C1F6A87"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5C46B5AD" w14:textId="77777777" w:rsidR="00216E33" w:rsidRDefault="00216E33" w:rsidP="004664EA">
            <w:pPr>
              <w:jc w:val="center"/>
              <w:rPr>
                <w:rFonts w:ascii="宋体" w:hAnsi="宋体"/>
                <w:snapToGrid w:val="0"/>
                <w:kern w:val="0"/>
              </w:rPr>
            </w:pPr>
          </w:p>
        </w:tc>
      </w:tr>
      <w:tr w:rsidR="00216E33" w14:paraId="1E1CD381" w14:textId="77777777" w:rsidTr="004664EA">
        <w:tc>
          <w:tcPr>
            <w:tcW w:w="1559" w:type="dxa"/>
          </w:tcPr>
          <w:p w14:paraId="6E559F1F" w14:textId="77777777" w:rsidR="00216E33" w:rsidRDefault="00216E33" w:rsidP="004664EA">
            <w:pPr>
              <w:jc w:val="center"/>
              <w:rPr>
                <w:rFonts w:ascii="宋体" w:hAnsi="宋体"/>
                <w:snapToGrid w:val="0"/>
                <w:kern w:val="0"/>
              </w:rPr>
            </w:pPr>
            <w:r>
              <w:rPr>
                <w:rFonts w:ascii="宋体" w:hAnsi="宋体" w:hint="eastAsia"/>
                <w:snapToGrid w:val="0"/>
                <w:kern w:val="0"/>
              </w:rPr>
              <w:t>客户名称</w:t>
            </w:r>
          </w:p>
        </w:tc>
        <w:tc>
          <w:tcPr>
            <w:tcW w:w="1701" w:type="dxa"/>
          </w:tcPr>
          <w:p w14:paraId="65C65521" w14:textId="77777777" w:rsidR="00216E33" w:rsidRDefault="00216E33" w:rsidP="004664EA">
            <w:pPr>
              <w:jc w:val="center"/>
              <w:rPr>
                <w:rFonts w:ascii="宋体" w:hAnsi="宋体"/>
                <w:snapToGrid w:val="0"/>
                <w:kern w:val="0"/>
              </w:rPr>
            </w:pPr>
          </w:p>
        </w:tc>
        <w:tc>
          <w:tcPr>
            <w:tcW w:w="1134" w:type="dxa"/>
          </w:tcPr>
          <w:p w14:paraId="04BCD059" w14:textId="481BA8F1" w:rsidR="00216E33" w:rsidRDefault="00733062" w:rsidP="004664EA">
            <w:pPr>
              <w:jc w:val="center"/>
              <w:rPr>
                <w:rFonts w:ascii="宋体" w:hAnsi="宋体"/>
                <w:snapToGrid w:val="0"/>
                <w:kern w:val="0"/>
              </w:rPr>
            </w:pPr>
            <w:r>
              <w:rPr>
                <w:rFonts w:ascii="宋体" w:hAnsi="宋体" w:hint="eastAsia"/>
                <w:snapToGrid w:val="0"/>
                <w:kern w:val="0"/>
              </w:rPr>
              <w:t>Y</w:t>
            </w:r>
          </w:p>
        </w:tc>
        <w:tc>
          <w:tcPr>
            <w:tcW w:w="3119" w:type="dxa"/>
          </w:tcPr>
          <w:p w14:paraId="5A919563" w14:textId="77777777" w:rsidR="00216E33" w:rsidRDefault="00216E33" w:rsidP="004664EA">
            <w:pPr>
              <w:jc w:val="center"/>
              <w:rPr>
                <w:rFonts w:ascii="宋体" w:hAnsi="宋体"/>
                <w:snapToGrid w:val="0"/>
                <w:kern w:val="0"/>
              </w:rPr>
            </w:pPr>
          </w:p>
        </w:tc>
      </w:tr>
      <w:tr w:rsidR="00216E33" w14:paraId="4FC5F459" w14:textId="77777777" w:rsidTr="004664EA">
        <w:tc>
          <w:tcPr>
            <w:tcW w:w="1559" w:type="dxa"/>
          </w:tcPr>
          <w:p w14:paraId="52EABBDA" w14:textId="77777777" w:rsidR="00216E33" w:rsidRDefault="00216E33" w:rsidP="004664EA">
            <w:pPr>
              <w:jc w:val="center"/>
              <w:rPr>
                <w:rFonts w:ascii="宋体" w:hAnsi="宋体"/>
                <w:snapToGrid w:val="0"/>
                <w:kern w:val="0"/>
              </w:rPr>
            </w:pPr>
            <w:r>
              <w:rPr>
                <w:rFonts w:ascii="宋体" w:hAnsi="宋体" w:hint="eastAsia"/>
                <w:snapToGrid w:val="0"/>
                <w:kern w:val="0"/>
              </w:rPr>
              <w:lastRenderedPageBreak/>
              <w:t>联系方式</w:t>
            </w:r>
          </w:p>
        </w:tc>
        <w:tc>
          <w:tcPr>
            <w:tcW w:w="1701" w:type="dxa"/>
          </w:tcPr>
          <w:p w14:paraId="123578AF" w14:textId="77777777" w:rsidR="00216E33" w:rsidRDefault="00216E33" w:rsidP="004664EA">
            <w:pPr>
              <w:jc w:val="center"/>
              <w:rPr>
                <w:rFonts w:ascii="宋体" w:hAnsi="宋体"/>
                <w:snapToGrid w:val="0"/>
                <w:kern w:val="0"/>
              </w:rPr>
            </w:pPr>
          </w:p>
        </w:tc>
        <w:tc>
          <w:tcPr>
            <w:tcW w:w="1134" w:type="dxa"/>
          </w:tcPr>
          <w:p w14:paraId="286386ED"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D3BF22A" w14:textId="77777777" w:rsidR="00216E33" w:rsidRDefault="00216E33" w:rsidP="004664EA">
            <w:pPr>
              <w:jc w:val="center"/>
              <w:rPr>
                <w:rFonts w:ascii="宋体" w:hAnsi="宋体"/>
                <w:snapToGrid w:val="0"/>
                <w:kern w:val="0"/>
              </w:rPr>
            </w:pPr>
          </w:p>
        </w:tc>
      </w:tr>
      <w:tr w:rsidR="00216E33" w14:paraId="5030FD8D" w14:textId="77777777" w:rsidTr="004664EA">
        <w:tc>
          <w:tcPr>
            <w:tcW w:w="1559" w:type="dxa"/>
          </w:tcPr>
          <w:p w14:paraId="783BD1EC" w14:textId="77777777" w:rsidR="00216E33" w:rsidRDefault="00216E33" w:rsidP="004664EA">
            <w:pPr>
              <w:jc w:val="center"/>
              <w:rPr>
                <w:rFonts w:ascii="宋体" w:hAnsi="宋体"/>
                <w:snapToGrid w:val="0"/>
                <w:kern w:val="0"/>
              </w:rPr>
            </w:pPr>
            <w:r>
              <w:rPr>
                <w:rFonts w:ascii="宋体" w:hAnsi="宋体" w:hint="eastAsia"/>
                <w:snapToGrid w:val="0"/>
                <w:kern w:val="0"/>
              </w:rPr>
              <w:t>放款金额</w:t>
            </w:r>
          </w:p>
        </w:tc>
        <w:tc>
          <w:tcPr>
            <w:tcW w:w="1701" w:type="dxa"/>
          </w:tcPr>
          <w:p w14:paraId="29F1318A" w14:textId="77777777" w:rsidR="00216E33" w:rsidRDefault="00216E33" w:rsidP="004664EA">
            <w:pPr>
              <w:jc w:val="center"/>
              <w:rPr>
                <w:rFonts w:ascii="宋体" w:hAnsi="宋体"/>
                <w:snapToGrid w:val="0"/>
                <w:kern w:val="0"/>
              </w:rPr>
            </w:pPr>
          </w:p>
        </w:tc>
        <w:tc>
          <w:tcPr>
            <w:tcW w:w="1134" w:type="dxa"/>
          </w:tcPr>
          <w:p w14:paraId="250636B4"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7A6D5A60" w14:textId="77777777" w:rsidR="00216E33" w:rsidRDefault="00216E33" w:rsidP="004664EA">
            <w:pPr>
              <w:jc w:val="center"/>
              <w:rPr>
                <w:rFonts w:ascii="宋体" w:hAnsi="宋体"/>
                <w:snapToGrid w:val="0"/>
                <w:kern w:val="0"/>
              </w:rPr>
            </w:pPr>
          </w:p>
        </w:tc>
      </w:tr>
      <w:tr w:rsidR="00216E33" w14:paraId="4A8467A3" w14:textId="77777777" w:rsidTr="004664EA">
        <w:tc>
          <w:tcPr>
            <w:tcW w:w="1559" w:type="dxa"/>
          </w:tcPr>
          <w:p w14:paraId="027BDAA0" w14:textId="77777777" w:rsidR="00216E33" w:rsidRDefault="00216E33" w:rsidP="004664EA">
            <w:pPr>
              <w:jc w:val="center"/>
              <w:rPr>
                <w:rFonts w:ascii="宋体" w:hAnsi="宋体"/>
                <w:snapToGrid w:val="0"/>
                <w:kern w:val="0"/>
              </w:rPr>
            </w:pPr>
            <w:r>
              <w:rPr>
                <w:rFonts w:ascii="宋体" w:hAnsi="宋体" w:hint="eastAsia"/>
                <w:snapToGrid w:val="0"/>
                <w:kern w:val="0"/>
              </w:rPr>
              <w:t>放款日期</w:t>
            </w:r>
          </w:p>
        </w:tc>
        <w:tc>
          <w:tcPr>
            <w:tcW w:w="1701" w:type="dxa"/>
          </w:tcPr>
          <w:p w14:paraId="647EDBC7" w14:textId="77777777" w:rsidR="00216E33" w:rsidRDefault="00216E33" w:rsidP="004664EA">
            <w:pPr>
              <w:jc w:val="center"/>
              <w:rPr>
                <w:rFonts w:ascii="宋体" w:hAnsi="宋体"/>
                <w:snapToGrid w:val="0"/>
                <w:kern w:val="0"/>
              </w:rPr>
            </w:pPr>
          </w:p>
        </w:tc>
        <w:tc>
          <w:tcPr>
            <w:tcW w:w="1134" w:type="dxa"/>
          </w:tcPr>
          <w:p w14:paraId="71C24F36"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665CD5E" w14:textId="77777777" w:rsidR="00216E33" w:rsidRDefault="00216E33" w:rsidP="004664EA">
            <w:pPr>
              <w:jc w:val="center"/>
              <w:rPr>
                <w:rFonts w:ascii="宋体" w:hAnsi="宋体"/>
                <w:snapToGrid w:val="0"/>
                <w:kern w:val="0"/>
              </w:rPr>
            </w:pPr>
          </w:p>
        </w:tc>
      </w:tr>
    </w:tbl>
    <w:p w14:paraId="5488C5E9" w14:textId="77777777" w:rsidR="00216E33" w:rsidRPr="00AB6C67" w:rsidRDefault="00216E33" w:rsidP="00216E33">
      <w:pPr>
        <w:ind w:firstLineChars="300" w:firstLine="630"/>
      </w:pPr>
      <w:r>
        <w:rPr>
          <w:rFonts w:hint="eastAsia"/>
        </w:rPr>
        <w:t>评价明细：</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733062" w:rsidRPr="00736667" w14:paraId="17EBC81C" w14:textId="77777777" w:rsidTr="007E581A">
        <w:tc>
          <w:tcPr>
            <w:tcW w:w="1559" w:type="dxa"/>
            <w:shd w:val="clear" w:color="auto" w:fill="E0E0E0"/>
          </w:tcPr>
          <w:p w14:paraId="5B931D67" w14:textId="77777777" w:rsidR="00733062" w:rsidRPr="00736667" w:rsidRDefault="00733062" w:rsidP="007E581A">
            <w:pPr>
              <w:jc w:val="center"/>
              <w:rPr>
                <w:b/>
                <w:snapToGrid w:val="0"/>
                <w:kern w:val="0"/>
              </w:rPr>
            </w:pPr>
            <w:r w:rsidRPr="00736667">
              <w:rPr>
                <w:rFonts w:hint="eastAsia"/>
                <w:b/>
                <w:snapToGrid w:val="0"/>
                <w:kern w:val="0"/>
              </w:rPr>
              <w:t>输入要素</w:t>
            </w:r>
          </w:p>
        </w:tc>
        <w:tc>
          <w:tcPr>
            <w:tcW w:w="1701" w:type="dxa"/>
            <w:shd w:val="clear" w:color="auto" w:fill="E0E0E0"/>
          </w:tcPr>
          <w:p w14:paraId="35DBD2B5" w14:textId="77777777" w:rsidR="00733062" w:rsidRPr="00736667" w:rsidRDefault="00733062" w:rsidP="007E581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D2F3EDF" w14:textId="77777777" w:rsidR="00733062" w:rsidRPr="00736667" w:rsidRDefault="00733062" w:rsidP="007E581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88BD80A" w14:textId="77777777" w:rsidR="00733062" w:rsidRPr="00736667" w:rsidRDefault="00733062" w:rsidP="007E581A">
            <w:pPr>
              <w:jc w:val="center"/>
              <w:rPr>
                <w:b/>
                <w:snapToGrid w:val="0"/>
                <w:kern w:val="0"/>
              </w:rPr>
            </w:pPr>
            <w:r w:rsidRPr="00736667">
              <w:rPr>
                <w:rFonts w:hint="eastAsia"/>
                <w:b/>
                <w:snapToGrid w:val="0"/>
                <w:kern w:val="0"/>
              </w:rPr>
              <w:t>备注</w:t>
            </w:r>
          </w:p>
        </w:tc>
      </w:tr>
      <w:tr w:rsidR="00733062" w:rsidRPr="00736667" w14:paraId="6FD112B7" w14:textId="77777777" w:rsidTr="007E581A">
        <w:tc>
          <w:tcPr>
            <w:tcW w:w="1559" w:type="dxa"/>
            <w:shd w:val="clear" w:color="auto" w:fill="auto"/>
          </w:tcPr>
          <w:p w14:paraId="4B6890CB" w14:textId="77777777" w:rsidR="00733062" w:rsidRDefault="00733062" w:rsidP="007E581A">
            <w:pPr>
              <w:jc w:val="center"/>
              <w:rPr>
                <w:rFonts w:ascii="宋体" w:hAnsi="宋体"/>
                <w:snapToGrid w:val="0"/>
                <w:kern w:val="0"/>
              </w:rPr>
            </w:pPr>
            <w:r>
              <w:rPr>
                <w:rFonts w:ascii="宋体" w:hAnsi="宋体" w:hint="eastAsia"/>
                <w:snapToGrid w:val="0"/>
                <w:kern w:val="0"/>
              </w:rPr>
              <w:t>资方唯一标识</w:t>
            </w:r>
          </w:p>
        </w:tc>
        <w:tc>
          <w:tcPr>
            <w:tcW w:w="1701" w:type="dxa"/>
            <w:shd w:val="clear" w:color="auto" w:fill="auto"/>
          </w:tcPr>
          <w:p w14:paraId="0587A58C" w14:textId="77777777" w:rsidR="00733062" w:rsidRPr="00736667" w:rsidRDefault="00733062" w:rsidP="007E581A">
            <w:pPr>
              <w:jc w:val="center"/>
              <w:rPr>
                <w:rFonts w:ascii="宋体" w:hAnsi="宋体"/>
                <w:snapToGrid w:val="0"/>
                <w:kern w:val="0"/>
              </w:rPr>
            </w:pPr>
          </w:p>
        </w:tc>
        <w:tc>
          <w:tcPr>
            <w:tcW w:w="1134" w:type="dxa"/>
            <w:shd w:val="clear" w:color="auto" w:fill="auto"/>
          </w:tcPr>
          <w:p w14:paraId="3FE6B19E" w14:textId="77777777" w:rsidR="00733062" w:rsidRDefault="00733062" w:rsidP="007E581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1038D85D" w14:textId="77777777" w:rsidR="00733062" w:rsidRPr="00736667" w:rsidRDefault="00733062" w:rsidP="007E581A">
            <w:pPr>
              <w:jc w:val="center"/>
              <w:rPr>
                <w:rFonts w:ascii="宋体" w:hAnsi="宋体"/>
                <w:snapToGrid w:val="0"/>
                <w:kern w:val="0"/>
              </w:rPr>
            </w:pPr>
          </w:p>
        </w:tc>
      </w:tr>
      <w:tr w:rsidR="00733062" w:rsidRPr="00736667" w14:paraId="3EF79AB3" w14:textId="77777777" w:rsidTr="007E581A">
        <w:tc>
          <w:tcPr>
            <w:tcW w:w="1559" w:type="dxa"/>
            <w:shd w:val="clear" w:color="auto" w:fill="auto"/>
          </w:tcPr>
          <w:p w14:paraId="42C7F9C1" w14:textId="77777777" w:rsidR="00733062" w:rsidRDefault="00733062" w:rsidP="007E581A">
            <w:pPr>
              <w:jc w:val="center"/>
              <w:rPr>
                <w:rFonts w:ascii="宋体" w:hAnsi="宋体"/>
                <w:snapToGrid w:val="0"/>
                <w:kern w:val="0"/>
              </w:rPr>
            </w:pPr>
            <w:r>
              <w:rPr>
                <w:rFonts w:ascii="宋体" w:hAnsi="宋体" w:hint="eastAsia"/>
                <w:snapToGrid w:val="0"/>
                <w:kern w:val="0"/>
              </w:rPr>
              <w:t>资方名称</w:t>
            </w:r>
          </w:p>
        </w:tc>
        <w:tc>
          <w:tcPr>
            <w:tcW w:w="1701" w:type="dxa"/>
            <w:shd w:val="clear" w:color="auto" w:fill="auto"/>
          </w:tcPr>
          <w:p w14:paraId="0CC543F2" w14:textId="77777777" w:rsidR="00733062" w:rsidRPr="00736667" w:rsidRDefault="00733062" w:rsidP="007E581A">
            <w:pPr>
              <w:jc w:val="center"/>
              <w:rPr>
                <w:rFonts w:ascii="宋体" w:hAnsi="宋体"/>
                <w:snapToGrid w:val="0"/>
                <w:kern w:val="0"/>
              </w:rPr>
            </w:pPr>
          </w:p>
        </w:tc>
        <w:tc>
          <w:tcPr>
            <w:tcW w:w="1134" w:type="dxa"/>
            <w:shd w:val="clear" w:color="auto" w:fill="auto"/>
          </w:tcPr>
          <w:p w14:paraId="06CC64CC" w14:textId="77777777" w:rsidR="00733062" w:rsidRDefault="00733062"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A439D54" w14:textId="77777777" w:rsidR="00733062" w:rsidRPr="00736667" w:rsidRDefault="00733062" w:rsidP="007E581A">
            <w:pPr>
              <w:jc w:val="center"/>
              <w:rPr>
                <w:rFonts w:ascii="宋体" w:hAnsi="宋体"/>
                <w:snapToGrid w:val="0"/>
                <w:kern w:val="0"/>
              </w:rPr>
            </w:pPr>
          </w:p>
        </w:tc>
      </w:tr>
      <w:tr w:rsidR="00733062" w:rsidRPr="00736667" w14:paraId="56354F90" w14:textId="77777777" w:rsidTr="007E581A">
        <w:tc>
          <w:tcPr>
            <w:tcW w:w="1559" w:type="dxa"/>
            <w:shd w:val="clear" w:color="auto" w:fill="auto"/>
          </w:tcPr>
          <w:p w14:paraId="3BF6902E" w14:textId="77777777" w:rsidR="00733062" w:rsidRDefault="00733062" w:rsidP="007E581A">
            <w:pPr>
              <w:jc w:val="center"/>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701" w:type="dxa"/>
            <w:shd w:val="clear" w:color="auto" w:fill="auto"/>
          </w:tcPr>
          <w:p w14:paraId="7D0615AA" w14:textId="77777777" w:rsidR="00733062" w:rsidRPr="00736667" w:rsidRDefault="00733062" w:rsidP="007E581A">
            <w:pPr>
              <w:jc w:val="center"/>
              <w:rPr>
                <w:rFonts w:ascii="宋体" w:hAnsi="宋体"/>
                <w:snapToGrid w:val="0"/>
                <w:kern w:val="0"/>
              </w:rPr>
            </w:pPr>
          </w:p>
        </w:tc>
        <w:tc>
          <w:tcPr>
            <w:tcW w:w="1134" w:type="dxa"/>
            <w:shd w:val="clear" w:color="auto" w:fill="auto"/>
          </w:tcPr>
          <w:p w14:paraId="6D7A1C9B" w14:textId="77777777" w:rsidR="00733062" w:rsidRDefault="00733062" w:rsidP="007E581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00A85E46" w14:textId="77777777" w:rsidR="00733062" w:rsidRPr="00736667" w:rsidRDefault="00733062" w:rsidP="007E581A">
            <w:pPr>
              <w:jc w:val="center"/>
              <w:rPr>
                <w:rFonts w:ascii="宋体" w:hAnsi="宋体"/>
                <w:snapToGrid w:val="0"/>
                <w:kern w:val="0"/>
              </w:rPr>
            </w:pPr>
          </w:p>
        </w:tc>
      </w:tr>
      <w:tr w:rsidR="00733062" w:rsidRPr="00736667" w14:paraId="13B61C21" w14:textId="77777777" w:rsidTr="007E581A">
        <w:tc>
          <w:tcPr>
            <w:tcW w:w="1559" w:type="dxa"/>
            <w:shd w:val="clear" w:color="auto" w:fill="auto"/>
          </w:tcPr>
          <w:p w14:paraId="563A20A1" w14:textId="77777777" w:rsidR="00733062" w:rsidRDefault="00733062" w:rsidP="007E581A">
            <w:pPr>
              <w:jc w:val="center"/>
              <w:rPr>
                <w:rFonts w:ascii="宋体" w:hAnsi="宋体"/>
                <w:snapToGrid w:val="0"/>
                <w:kern w:val="0"/>
              </w:rPr>
            </w:pPr>
            <w:r>
              <w:rPr>
                <w:rFonts w:ascii="宋体" w:hAnsi="宋体" w:hint="eastAsia"/>
                <w:snapToGrid w:val="0"/>
                <w:kern w:val="0"/>
              </w:rPr>
              <w:t>打分评价</w:t>
            </w:r>
          </w:p>
        </w:tc>
        <w:tc>
          <w:tcPr>
            <w:tcW w:w="1701" w:type="dxa"/>
            <w:shd w:val="clear" w:color="auto" w:fill="auto"/>
          </w:tcPr>
          <w:p w14:paraId="0F029336" w14:textId="77777777" w:rsidR="00733062" w:rsidRPr="00736667" w:rsidRDefault="00733062" w:rsidP="007E581A">
            <w:pPr>
              <w:jc w:val="center"/>
              <w:rPr>
                <w:rFonts w:ascii="宋体" w:hAnsi="宋体"/>
                <w:snapToGrid w:val="0"/>
                <w:kern w:val="0"/>
              </w:rPr>
            </w:pPr>
          </w:p>
        </w:tc>
        <w:tc>
          <w:tcPr>
            <w:tcW w:w="1134" w:type="dxa"/>
            <w:shd w:val="clear" w:color="auto" w:fill="auto"/>
          </w:tcPr>
          <w:p w14:paraId="70D64679" w14:textId="77777777" w:rsidR="00733062" w:rsidRDefault="00733062"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75A7136" w14:textId="77777777" w:rsidR="00733062" w:rsidRPr="00736667" w:rsidRDefault="00733062" w:rsidP="007E581A">
            <w:pPr>
              <w:jc w:val="center"/>
              <w:rPr>
                <w:rFonts w:ascii="宋体" w:hAnsi="宋体"/>
                <w:snapToGrid w:val="0"/>
                <w:kern w:val="0"/>
              </w:rPr>
            </w:pPr>
          </w:p>
        </w:tc>
      </w:tr>
      <w:tr w:rsidR="00733062" w:rsidRPr="00736667" w14:paraId="6A6BF245" w14:textId="77777777" w:rsidTr="007E581A">
        <w:tc>
          <w:tcPr>
            <w:tcW w:w="1559" w:type="dxa"/>
            <w:shd w:val="clear" w:color="auto" w:fill="auto"/>
          </w:tcPr>
          <w:p w14:paraId="4C61ECF6" w14:textId="77777777" w:rsidR="00733062" w:rsidRDefault="00733062" w:rsidP="007E581A">
            <w:pPr>
              <w:jc w:val="center"/>
              <w:rPr>
                <w:rFonts w:ascii="宋体" w:hAnsi="宋体"/>
                <w:snapToGrid w:val="0"/>
                <w:kern w:val="0"/>
              </w:rPr>
            </w:pPr>
            <w:r>
              <w:rPr>
                <w:rFonts w:ascii="宋体" w:hAnsi="宋体" w:hint="eastAsia"/>
                <w:snapToGrid w:val="0"/>
                <w:kern w:val="0"/>
              </w:rPr>
              <w:t>自定义评价</w:t>
            </w:r>
          </w:p>
        </w:tc>
        <w:tc>
          <w:tcPr>
            <w:tcW w:w="1701" w:type="dxa"/>
            <w:shd w:val="clear" w:color="auto" w:fill="auto"/>
          </w:tcPr>
          <w:p w14:paraId="63CC8470" w14:textId="77777777" w:rsidR="00733062" w:rsidRPr="00736667" w:rsidRDefault="00733062" w:rsidP="007E581A">
            <w:pPr>
              <w:jc w:val="center"/>
              <w:rPr>
                <w:rFonts w:ascii="宋体" w:hAnsi="宋体"/>
                <w:snapToGrid w:val="0"/>
                <w:kern w:val="0"/>
              </w:rPr>
            </w:pPr>
          </w:p>
        </w:tc>
        <w:tc>
          <w:tcPr>
            <w:tcW w:w="1134" w:type="dxa"/>
            <w:shd w:val="clear" w:color="auto" w:fill="auto"/>
          </w:tcPr>
          <w:p w14:paraId="3801AC2E" w14:textId="77777777" w:rsidR="00733062" w:rsidRDefault="00733062" w:rsidP="007E581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33374557" w14:textId="77777777" w:rsidR="00733062" w:rsidRPr="00736667" w:rsidRDefault="00733062" w:rsidP="007E581A">
            <w:pPr>
              <w:jc w:val="center"/>
              <w:rPr>
                <w:rFonts w:ascii="宋体" w:hAnsi="宋体"/>
                <w:snapToGrid w:val="0"/>
                <w:kern w:val="0"/>
              </w:rPr>
            </w:pPr>
          </w:p>
        </w:tc>
      </w:tr>
      <w:tr w:rsidR="00733062" w:rsidRPr="00736667" w14:paraId="3523A58E" w14:textId="77777777" w:rsidTr="007E581A">
        <w:tc>
          <w:tcPr>
            <w:tcW w:w="7513" w:type="dxa"/>
            <w:gridSpan w:val="4"/>
            <w:shd w:val="clear" w:color="auto" w:fill="auto"/>
          </w:tcPr>
          <w:p w14:paraId="4A3A2ED6" w14:textId="77777777" w:rsidR="00733062" w:rsidRPr="00736667" w:rsidRDefault="00733062" w:rsidP="007E581A">
            <w:pPr>
              <w:jc w:val="center"/>
              <w:rPr>
                <w:rFonts w:ascii="宋体" w:hAnsi="宋体"/>
                <w:snapToGrid w:val="0"/>
                <w:kern w:val="0"/>
              </w:rPr>
            </w:pPr>
            <w:r>
              <w:rPr>
                <w:rFonts w:ascii="宋体" w:hAnsi="宋体" w:hint="eastAsia"/>
                <w:snapToGrid w:val="0"/>
                <w:kern w:val="0"/>
              </w:rPr>
              <w:t>评价</w:t>
            </w:r>
            <w:r>
              <w:rPr>
                <w:rFonts w:ascii="宋体" w:hAnsi="宋体"/>
                <w:snapToGrid w:val="0"/>
                <w:kern w:val="0"/>
              </w:rPr>
              <w:t>标签列表</w:t>
            </w:r>
            <w:r>
              <w:rPr>
                <w:rFonts w:ascii="宋体" w:hAnsi="宋体" w:hint="eastAsia"/>
                <w:snapToGrid w:val="0"/>
                <w:kern w:val="0"/>
              </w:rPr>
              <w:t>&lt;LIST&gt;</w:t>
            </w:r>
          </w:p>
        </w:tc>
      </w:tr>
      <w:tr w:rsidR="00733062" w:rsidRPr="00736667" w14:paraId="5F73D1FC" w14:textId="77777777" w:rsidTr="007E581A">
        <w:tc>
          <w:tcPr>
            <w:tcW w:w="1559" w:type="dxa"/>
            <w:shd w:val="clear" w:color="auto" w:fill="auto"/>
          </w:tcPr>
          <w:p w14:paraId="3392FBF3" w14:textId="77777777" w:rsidR="00733062" w:rsidRDefault="00733062" w:rsidP="007E581A">
            <w:pPr>
              <w:jc w:val="center"/>
              <w:rPr>
                <w:rFonts w:ascii="宋体" w:hAnsi="宋体"/>
                <w:snapToGrid w:val="0"/>
                <w:kern w:val="0"/>
              </w:rPr>
            </w:pPr>
            <w:r>
              <w:rPr>
                <w:rFonts w:ascii="宋体" w:hAnsi="宋体" w:hint="eastAsia"/>
                <w:snapToGrid w:val="0"/>
                <w:kern w:val="0"/>
              </w:rPr>
              <w:t>评价标签名</w:t>
            </w:r>
          </w:p>
        </w:tc>
        <w:tc>
          <w:tcPr>
            <w:tcW w:w="1701" w:type="dxa"/>
            <w:shd w:val="clear" w:color="auto" w:fill="auto"/>
          </w:tcPr>
          <w:p w14:paraId="28D85812" w14:textId="77777777" w:rsidR="00733062" w:rsidRPr="00736667" w:rsidRDefault="00733062" w:rsidP="007E581A">
            <w:pPr>
              <w:jc w:val="center"/>
              <w:rPr>
                <w:rFonts w:ascii="宋体" w:hAnsi="宋体"/>
                <w:snapToGrid w:val="0"/>
                <w:kern w:val="0"/>
              </w:rPr>
            </w:pPr>
          </w:p>
        </w:tc>
        <w:tc>
          <w:tcPr>
            <w:tcW w:w="1134" w:type="dxa"/>
            <w:shd w:val="clear" w:color="auto" w:fill="auto"/>
          </w:tcPr>
          <w:p w14:paraId="0EB76643" w14:textId="77777777" w:rsidR="00733062" w:rsidRDefault="00733062" w:rsidP="007E581A">
            <w:pPr>
              <w:jc w:val="center"/>
              <w:rPr>
                <w:rFonts w:ascii="宋体" w:hAnsi="宋体"/>
                <w:snapToGrid w:val="0"/>
                <w:kern w:val="0"/>
              </w:rPr>
            </w:pPr>
          </w:p>
        </w:tc>
        <w:tc>
          <w:tcPr>
            <w:tcW w:w="3119" w:type="dxa"/>
            <w:shd w:val="clear" w:color="auto" w:fill="auto"/>
          </w:tcPr>
          <w:p w14:paraId="2CDAC2E7" w14:textId="77777777" w:rsidR="00733062" w:rsidRPr="00736667" w:rsidRDefault="00733062" w:rsidP="007E581A">
            <w:pPr>
              <w:jc w:val="center"/>
              <w:rPr>
                <w:rFonts w:ascii="宋体" w:hAnsi="宋体"/>
                <w:snapToGrid w:val="0"/>
                <w:kern w:val="0"/>
              </w:rPr>
            </w:pPr>
          </w:p>
        </w:tc>
      </w:tr>
      <w:tr w:rsidR="00733062" w:rsidRPr="00736667" w14:paraId="7A00D72A" w14:textId="77777777" w:rsidTr="007E581A">
        <w:tc>
          <w:tcPr>
            <w:tcW w:w="1559" w:type="dxa"/>
            <w:shd w:val="clear" w:color="auto" w:fill="auto"/>
          </w:tcPr>
          <w:p w14:paraId="794BA7FB" w14:textId="77777777" w:rsidR="00733062" w:rsidRDefault="00733062" w:rsidP="007E581A">
            <w:pPr>
              <w:jc w:val="center"/>
              <w:rPr>
                <w:rFonts w:ascii="宋体" w:hAnsi="宋体"/>
                <w:snapToGrid w:val="0"/>
                <w:kern w:val="0"/>
              </w:rPr>
            </w:pPr>
            <w:r>
              <w:rPr>
                <w:rFonts w:ascii="宋体" w:hAnsi="宋体" w:hint="eastAsia"/>
                <w:snapToGrid w:val="0"/>
                <w:kern w:val="0"/>
              </w:rPr>
              <w:t>标签</w:t>
            </w:r>
            <w:r>
              <w:rPr>
                <w:rFonts w:ascii="宋体" w:hAnsi="宋体"/>
                <w:snapToGrid w:val="0"/>
                <w:kern w:val="0"/>
              </w:rPr>
              <w:t>名被使用数</w:t>
            </w:r>
          </w:p>
        </w:tc>
        <w:tc>
          <w:tcPr>
            <w:tcW w:w="1701" w:type="dxa"/>
            <w:shd w:val="clear" w:color="auto" w:fill="auto"/>
          </w:tcPr>
          <w:p w14:paraId="6678368D" w14:textId="77777777" w:rsidR="00733062" w:rsidRPr="00736667" w:rsidRDefault="00733062" w:rsidP="007E581A">
            <w:pPr>
              <w:jc w:val="center"/>
              <w:rPr>
                <w:rFonts w:ascii="宋体" w:hAnsi="宋体"/>
                <w:snapToGrid w:val="0"/>
                <w:kern w:val="0"/>
              </w:rPr>
            </w:pPr>
          </w:p>
        </w:tc>
        <w:tc>
          <w:tcPr>
            <w:tcW w:w="1134" w:type="dxa"/>
            <w:shd w:val="clear" w:color="auto" w:fill="auto"/>
          </w:tcPr>
          <w:p w14:paraId="2CD1AE7E" w14:textId="77777777" w:rsidR="00733062" w:rsidRDefault="00733062" w:rsidP="007E581A">
            <w:pPr>
              <w:jc w:val="center"/>
              <w:rPr>
                <w:rFonts w:ascii="宋体" w:hAnsi="宋体"/>
                <w:snapToGrid w:val="0"/>
                <w:kern w:val="0"/>
              </w:rPr>
            </w:pPr>
          </w:p>
        </w:tc>
        <w:tc>
          <w:tcPr>
            <w:tcW w:w="3119" w:type="dxa"/>
            <w:shd w:val="clear" w:color="auto" w:fill="auto"/>
          </w:tcPr>
          <w:p w14:paraId="031FE780" w14:textId="77777777" w:rsidR="00733062" w:rsidRPr="00736667" w:rsidRDefault="00733062" w:rsidP="007E581A">
            <w:pPr>
              <w:jc w:val="center"/>
              <w:rPr>
                <w:rFonts w:ascii="宋体" w:hAnsi="宋体"/>
                <w:snapToGrid w:val="0"/>
                <w:kern w:val="0"/>
              </w:rPr>
            </w:pPr>
          </w:p>
        </w:tc>
      </w:tr>
    </w:tbl>
    <w:p w14:paraId="603B321B" w14:textId="77777777" w:rsidR="00216E33" w:rsidRDefault="00216E33" w:rsidP="00216E33"/>
    <w:p w14:paraId="59FE2F91" w14:textId="5DF380ED" w:rsidR="00216E33" w:rsidRDefault="007E581A" w:rsidP="00216E33">
      <w:pPr>
        <w:pStyle w:val="4"/>
        <w:tabs>
          <w:tab w:val="left" w:pos="942"/>
          <w:tab w:val="num" w:pos="1566"/>
        </w:tabs>
        <w:ind w:left="1531" w:hanging="580"/>
        <w:rPr>
          <w:rFonts w:ascii="黑体" w:hAnsi="黑体"/>
        </w:rPr>
      </w:pPr>
      <w:r>
        <w:rPr>
          <w:rFonts w:ascii="黑体" w:hAnsi="黑体" w:hint="eastAsia"/>
        </w:rPr>
        <w:t>业务</w:t>
      </w:r>
      <w:r w:rsidR="00216E33">
        <w:rPr>
          <w:rFonts w:ascii="黑体" w:hAnsi="黑体"/>
        </w:rPr>
        <w:t>评价</w:t>
      </w:r>
    </w:p>
    <w:p w14:paraId="0773ADE3" w14:textId="77777777" w:rsidR="00216E33" w:rsidRDefault="00216E33" w:rsidP="00216E33">
      <w:pPr>
        <w:pStyle w:val="5"/>
        <w:tabs>
          <w:tab w:val="left" w:pos="1112"/>
        </w:tabs>
      </w:pPr>
      <w:r>
        <w:rPr>
          <w:rFonts w:hint="eastAsia"/>
        </w:rPr>
        <w:t>功能</w:t>
      </w:r>
      <w:r>
        <w:t>描述</w:t>
      </w:r>
    </w:p>
    <w:p w14:paraId="7BE299A1" w14:textId="77777777" w:rsidR="00216E33" w:rsidRPr="00871ACF" w:rsidRDefault="00216E33" w:rsidP="00216E33">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hint="eastAsia"/>
        </w:rPr>
        <w:t>通过</w:t>
      </w:r>
      <w:r>
        <w:rPr>
          <w:rFonts w:hint="eastAsia"/>
        </w:rPr>
        <w:t>APP</w:t>
      </w:r>
      <w:r>
        <w:rPr>
          <w:rFonts w:hint="eastAsia"/>
        </w:rPr>
        <w:t>客户端实现渠道人对未评价业务进行评价的功能</w:t>
      </w:r>
      <w:r>
        <w:rPr>
          <w:rFonts w:ascii="宋体" w:hAnsi="宋体" w:hint="eastAsia"/>
          <w:kern w:val="0"/>
          <w:sz w:val="24"/>
          <w:szCs w:val="21"/>
        </w:rPr>
        <w:t>。</w:t>
      </w:r>
    </w:p>
    <w:p w14:paraId="3F2CB039" w14:textId="77777777" w:rsidR="00216E33" w:rsidRDefault="00216E33" w:rsidP="00216E33">
      <w:pPr>
        <w:pStyle w:val="5"/>
        <w:tabs>
          <w:tab w:val="left" w:pos="1112"/>
        </w:tabs>
      </w:pPr>
      <w:r>
        <w:rPr>
          <w:rFonts w:hint="eastAsia"/>
        </w:rPr>
        <w:t>处理流程</w:t>
      </w:r>
    </w:p>
    <w:p w14:paraId="30714291" w14:textId="77777777" w:rsidR="00216E33" w:rsidRDefault="00216E33" w:rsidP="00216E33">
      <w:pPr>
        <w:ind w:left="289" w:firstLine="420"/>
      </w:pPr>
      <w:r>
        <w:rPr>
          <w:noProof/>
        </w:rPr>
        <w:drawing>
          <wp:inline distT="0" distB="0" distL="0" distR="0" wp14:anchorId="0010B646" wp14:editId="1C2D416C">
            <wp:extent cx="5270500" cy="1466850"/>
            <wp:effectExtent l="0" t="0" r="6350" b="0"/>
            <wp:docPr id="25" name="图片 25" descr="服务评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服务评价"/>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466850"/>
                    </a:xfrm>
                    <a:prstGeom prst="rect">
                      <a:avLst/>
                    </a:prstGeom>
                    <a:noFill/>
                    <a:ln>
                      <a:noFill/>
                    </a:ln>
                  </pic:spPr>
                </pic:pic>
              </a:graphicData>
            </a:graphic>
          </wp:inline>
        </w:drawing>
      </w:r>
    </w:p>
    <w:p w14:paraId="04136F93" w14:textId="77777777" w:rsidR="00216E33" w:rsidRDefault="00216E33" w:rsidP="00216E33">
      <w:pPr>
        <w:ind w:left="289" w:firstLine="420"/>
        <w:rPr>
          <w:b/>
          <w:sz w:val="24"/>
          <w:szCs w:val="24"/>
        </w:rPr>
      </w:pPr>
      <w:r>
        <w:rPr>
          <w:rFonts w:hint="eastAsia"/>
          <w:b/>
          <w:sz w:val="24"/>
          <w:szCs w:val="24"/>
        </w:rPr>
        <w:t>【流程描述】</w:t>
      </w:r>
    </w:p>
    <w:p w14:paraId="78AC0509" w14:textId="77777777" w:rsidR="00216E33" w:rsidRDefault="00216E33">
      <w:pPr>
        <w:numPr>
          <w:ilvl w:val="0"/>
          <w:numId w:val="29"/>
        </w:numPr>
        <w:spacing w:line="360" w:lineRule="auto"/>
        <w:ind w:left="1485" w:hanging="357"/>
        <w:pPrChange w:id="876" w:author="wangq" w:date="2017-08-21T17:25:00Z">
          <w:pPr>
            <w:numPr>
              <w:numId w:val="40"/>
            </w:numPr>
            <w:spacing w:line="360" w:lineRule="auto"/>
            <w:ind w:left="1485" w:hanging="357"/>
          </w:pPr>
        </w:pPrChange>
      </w:pPr>
      <w:r>
        <w:rPr>
          <w:rFonts w:hint="eastAsia"/>
        </w:rPr>
        <w:t>已登录的注册用户；</w:t>
      </w:r>
    </w:p>
    <w:p w14:paraId="7A4A11AB" w14:textId="77777777" w:rsidR="00216E33" w:rsidRDefault="00216E33">
      <w:pPr>
        <w:numPr>
          <w:ilvl w:val="0"/>
          <w:numId w:val="29"/>
        </w:numPr>
        <w:spacing w:line="360" w:lineRule="auto"/>
        <w:ind w:left="1485" w:hanging="357"/>
        <w:pPrChange w:id="877" w:author="wangq" w:date="2017-08-21T17:25:00Z">
          <w:pPr>
            <w:numPr>
              <w:numId w:val="40"/>
            </w:numPr>
            <w:spacing w:line="360" w:lineRule="auto"/>
            <w:ind w:left="1485" w:hanging="357"/>
          </w:pPr>
        </w:pPrChange>
      </w:pPr>
      <w:r>
        <w:t>进入</w:t>
      </w:r>
      <w:r>
        <w:rPr>
          <w:rFonts w:hint="eastAsia"/>
        </w:rPr>
        <w:t>服务评价界面，选择未评价业务进行评价；</w:t>
      </w:r>
    </w:p>
    <w:p w14:paraId="0694C071" w14:textId="77777777" w:rsidR="00216E33" w:rsidRDefault="00216E33">
      <w:pPr>
        <w:numPr>
          <w:ilvl w:val="0"/>
          <w:numId w:val="29"/>
        </w:numPr>
        <w:spacing w:line="360" w:lineRule="auto"/>
        <w:ind w:left="1485" w:hanging="357"/>
        <w:pPrChange w:id="878" w:author="wangq" w:date="2017-08-21T17:25:00Z">
          <w:pPr>
            <w:numPr>
              <w:numId w:val="40"/>
            </w:numPr>
            <w:spacing w:line="360" w:lineRule="auto"/>
            <w:ind w:left="1485" w:hanging="357"/>
          </w:pPr>
        </w:pPrChange>
      </w:pPr>
      <w:r>
        <w:rPr>
          <w:rFonts w:hint="eastAsia"/>
        </w:rPr>
        <w:t>调用微服务</w:t>
      </w:r>
      <w:r>
        <w:rPr>
          <w:rFonts w:hint="eastAsia"/>
        </w:rPr>
        <w:t>-</w:t>
      </w:r>
      <w:r>
        <w:t>app</w:t>
      </w:r>
      <w:r>
        <w:t>评价管理</w:t>
      </w:r>
      <w:r>
        <w:rPr>
          <w:rFonts w:hint="eastAsia"/>
        </w:rPr>
        <w:t>-</w:t>
      </w:r>
      <w:r>
        <w:t>业务评价</w:t>
      </w:r>
      <w:r>
        <w:rPr>
          <w:rFonts w:hint="eastAsia"/>
        </w:rPr>
        <w:t>；</w:t>
      </w:r>
    </w:p>
    <w:p w14:paraId="13A75125" w14:textId="77777777" w:rsidR="00216E33" w:rsidRPr="00871ACF" w:rsidRDefault="00216E33">
      <w:pPr>
        <w:numPr>
          <w:ilvl w:val="0"/>
          <w:numId w:val="29"/>
        </w:numPr>
        <w:spacing w:line="360" w:lineRule="auto"/>
        <w:ind w:left="1485" w:hanging="357"/>
        <w:pPrChange w:id="879" w:author="wangq" w:date="2017-08-21T17:25:00Z">
          <w:pPr>
            <w:numPr>
              <w:numId w:val="40"/>
            </w:numPr>
            <w:spacing w:line="360" w:lineRule="auto"/>
            <w:ind w:left="1485" w:hanging="357"/>
          </w:pPr>
        </w:pPrChange>
      </w:pPr>
      <w:r>
        <w:t>解析返回结果</w:t>
      </w:r>
      <w:r>
        <w:rPr>
          <w:rFonts w:hint="eastAsia"/>
        </w:rPr>
        <w:t>。</w:t>
      </w:r>
    </w:p>
    <w:p w14:paraId="14E0C4B9" w14:textId="77777777" w:rsidR="00216E33" w:rsidRDefault="00216E33" w:rsidP="00216E33">
      <w:pPr>
        <w:pStyle w:val="5"/>
        <w:tabs>
          <w:tab w:val="left" w:pos="1112"/>
        </w:tabs>
      </w:pPr>
      <w:r>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508E3398" w14:textId="77777777" w:rsidTr="004664EA">
        <w:tc>
          <w:tcPr>
            <w:tcW w:w="1559" w:type="dxa"/>
            <w:shd w:val="clear" w:color="auto" w:fill="E0E0E0"/>
          </w:tcPr>
          <w:p w14:paraId="0DE79D3D"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0987F133"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F3CE24E"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DC2ADB1"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5E2C5E25" w14:textId="77777777" w:rsidTr="004664EA">
        <w:tc>
          <w:tcPr>
            <w:tcW w:w="1559" w:type="dxa"/>
            <w:shd w:val="clear" w:color="auto" w:fill="auto"/>
          </w:tcPr>
          <w:p w14:paraId="7A5E3551"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shd w:val="clear" w:color="auto" w:fill="auto"/>
          </w:tcPr>
          <w:p w14:paraId="0B30623C"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A354A5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9730FA7" w14:textId="77777777" w:rsidR="00216E33" w:rsidRPr="00736667" w:rsidRDefault="00216E33" w:rsidP="004664EA">
            <w:pPr>
              <w:jc w:val="center"/>
              <w:rPr>
                <w:rFonts w:ascii="宋体" w:hAnsi="宋体"/>
                <w:snapToGrid w:val="0"/>
                <w:kern w:val="0"/>
              </w:rPr>
            </w:pPr>
          </w:p>
        </w:tc>
      </w:tr>
      <w:tr w:rsidR="00216E33" w:rsidRPr="00736667" w14:paraId="06CDD913" w14:textId="77777777" w:rsidTr="004664EA">
        <w:tc>
          <w:tcPr>
            <w:tcW w:w="1559" w:type="dxa"/>
            <w:shd w:val="clear" w:color="auto" w:fill="auto"/>
          </w:tcPr>
          <w:p w14:paraId="6724A188" w14:textId="77777777" w:rsidR="00216E33" w:rsidRDefault="00216E33" w:rsidP="004664EA">
            <w:pPr>
              <w:jc w:val="center"/>
              <w:rPr>
                <w:rFonts w:ascii="宋体" w:hAnsi="宋体"/>
                <w:snapToGrid w:val="0"/>
                <w:kern w:val="0"/>
              </w:rPr>
            </w:pPr>
            <w:r>
              <w:rPr>
                <w:rFonts w:ascii="宋体" w:hAnsi="宋体" w:hint="eastAsia"/>
                <w:snapToGrid w:val="0"/>
                <w:kern w:val="0"/>
              </w:rPr>
              <w:t>业务唯一标识</w:t>
            </w:r>
          </w:p>
        </w:tc>
        <w:tc>
          <w:tcPr>
            <w:tcW w:w="1701" w:type="dxa"/>
            <w:shd w:val="clear" w:color="auto" w:fill="auto"/>
          </w:tcPr>
          <w:p w14:paraId="0355D46C" w14:textId="77777777" w:rsidR="00216E33" w:rsidRPr="00736667" w:rsidRDefault="00216E33" w:rsidP="004664EA">
            <w:pPr>
              <w:jc w:val="center"/>
              <w:rPr>
                <w:rFonts w:ascii="宋体" w:hAnsi="宋体"/>
                <w:snapToGrid w:val="0"/>
                <w:kern w:val="0"/>
              </w:rPr>
            </w:pPr>
          </w:p>
        </w:tc>
        <w:tc>
          <w:tcPr>
            <w:tcW w:w="1134" w:type="dxa"/>
            <w:shd w:val="clear" w:color="auto" w:fill="auto"/>
          </w:tcPr>
          <w:p w14:paraId="0EC2E9E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695403A" w14:textId="77777777" w:rsidR="00216E33" w:rsidRPr="00736667" w:rsidRDefault="00216E33" w:rsidP="004664EA">
            <w:pPr>
              <w:jc w:val="center"/>
              <w:rPr>
                <w:rFonts w:ascii="宋体" w:hAnsi="宋体"/>
                <w:snapToGrid w:val="0"/>
                <w:kern w:val="0"/>
              </w:rPr>
            </w:pPr>
          </w:p>
        </w:tc>
      </w:tr>
      <w:tr w:rsidR="00216E33" w:rsidRPr="00736667" w14:paraId="51C42FE6" w14:textId="77777777" w:rsidTr="004664EA">
        <w:tc>
          <w:tcPr>
            <w:tcW w:w="1559" w:type="dxa"/>
            <w:shd w:val="clear" w:color="auto" w:fill="auto"/>
          </w:tcPr>
          <w:p w14:paraId="220D65E0" w14:textId="77777777" w:rsidR="00216E33" w:rsidRDefault="00216E33" w:rsidP="004664EA">
            <w:pPr>
              <w:jc w:val="center"/>
              <w:rPr>
                <w:rFonts w:ascii="宋体" w:hAnsi="宋体"/>
                <w:snapToGrid w:val="0"/>
                <w:kern w:val="0"/>
              </w:rPr>
            </w:pPr>
            <w:r>
              <w:rPr>
                <w:rFonts w:ascii="宋体" w:hAnsi="宋体" w:hint="eastAsia"/>
                <w:snapToGrid w:val="0"/>
                <w:kern w:val="0"/>
              </w:rPr>
              <w:t>资方唯一标识</w:t>
            </w:r>
          </w:p>
        </w:tc>
        <w:tc>
          <w:tcPr>
            <w:tcW w:w="1701" w:type="dxa"/>
            <w:shd w:val="clear" w:color="auto" w:fill="auto"/>
          </w:tcPr>
          <w:p w14:paraId="770A1026"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81A7079"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0959B6BD" w14:textId="77777777" w:rsidR="00216E33" w:rsidRPr="00736667" w:rsidRDefault="00216E33" w:rsidP="004664EA">
            <w:pPr>
              <w:jc w:val="center"/>
              <w:rPr>
                <w:rFonts w:ascii="宋体" w:hAnsi="宋体"/>
                <w:snapToGrid w:val="0"/>
                <w:kern w:val="0"/>
              </w:rPr>
            </w:pPr>
          </w:p>
        </w:tc>
      </w:tr>
      <w:tr w:rsidR="00216E33" w:rsidRPr="00736667" w14:paraId="5088F980" w14:textId="77777777" w:rsidTr="004664EA">
        <w:tc>
          <w:tcPr>
            <w:tcW w:w="1559" w:type="dxa"/>
            <w:shd w:val="clear" w:color="auto" w:fill="auto"/>
          </w:tcPr>
          <w:p w14:paraId="6E6E7014" w14:textId="77777777" w:rsidR="00216E33" w:rsidRDefault="00216E33" w:rsidP="004664EA">
            <w:pPr>
              <w:jc w:val="center"/>
              <w:rPr>
                <w:rFonts w:ascii="宋体" w:hAnsi="宋体"/>
                <w:snapToGrid w:val="0"/>
                <w:kern w:val="0"/>
              </w:rPr>
            </w:pPr>
            <w:r>
              <w:rPr>
                <w:rFonts w:ascii="宋体" w:hAnsi="宋体" w:hint="eastAsia"/>
                <w:snapToGrid w:val="0"/>
                <w:kern w:val="0"/>
              </w:rPr>
              <w:t>服务态度星级</w:t>
            </w:r>
          </w:p>
        </w:tc>
        <w:tc>
          <w:tcPr>
            <w:tcW w:w="1701" w:type="dxa"/>
            <w:shd w:val="clear" w:color="auto" w:fill="auto"/>
          </w:tcPr>
          <w:p w14:paraId="1DCEB431" w14:textId="77777777" w:rsidR="00216E33" w:rsidRPr="00736667" w:rsidRDefault="00216E33" w:rsidP="004664EA">
            <w:pPr>
              <w:jc w:val="center"/>
              <w:rPr>
                <w:rFonts w:ascii="宋体" w:hAnsi="宋体"/>
                <w:snapToGrid w:val="0"/>
                <w:kern w:val="0"/>
              </w:rPr>
            </w:pPr>
          </w:p>
        </w:tc>
        <w:tc>
          <w:tcPr>
            <w:tcW w:w="1134" w:type="dxa"/>
            <w:shd w:val="clear" w:color="auto" w:fill="auto"/>
          </w:tcPr>
          <w:p w14:paraId="1DE37845"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3A89B8F2" w14:textId="77777777" w:rsidR="00216E33" w:rsidRPr="00736667" w:rsidRDefault="00216E33" w:rsidP="004664EA">
            <w:pPr>
              <w:jc w:val="center"/>
              <w:rPr>
                <w:rFonts w:ascii="宋体" w:hAnsi="宋体"/>
                <w:snapToGrid w:val="0"/>
                <w:kern w:val="0"/>
              </w:rPr>
            </w:pPr>
          </w:p>
        </w:tc>
      </w:tr>
      <w:tr w:rsidR="00733062" w:rsidRPr="00736667" w14:paraId="281A82B0" w14:textId="77777777" w:rsidTr="004664EA">
        <w:tc>
          <w:tcPr>
            <w:tcW w:w="1559" w:type="dxa"/>
            <w:shd w:val="clear" w:color="auto" w:fill="auto"/>
          </w:tcPr>
          <w:p w14:paraId="420C24A0" w14:textId="058CDB64" w:rsidR="00733062" w:rsidRDefault="00733062" w:rsidP="004664EA">
            <w:pPr>
              <w:jc w:val="center"/>
              <w:rPr>
                <w:rFonts w:ascii="宋体" w:hAnsi="宋体"/>
                <w:snapToGrid w:val="0"/>
                <w:kern w:val="0"/>
              </w:rPr>
            </w:pPr>
            <w:r>
              <w:rPr>
                <w:rFonts w:ascii="宋体" w:hAnsi="宋体" w:hint="eastAsia"/>
                <w:snapToGrid w:val="0"/>
                <w:kern w:val="0"/>
              </w:rPr>
              <w:t>自定义评价描述</w:t>
            </w:r>
          </w:p>
        </w:tc>
        <w:tc>
          <w:tcPr>
            <w:tcW w:w="1701" w:type="dxa"/>
            <w:shd w:val="clear" w:color="auto" w:fill="auto"/>
          </w:tcPr>
          <w:p w14:paraId="66E5DED2" w14:textId="77777777" w:rsidR="00733062" w:rsidRPr="00736667" w:rsidRDefault="00733062" w:rsidP="004664EA">
            <w:pPr>
              <w:jc w:val="center"/>
              <w:rPr>
                <w:rFonts w:ascii="宋体" w:hAnsi="宋体"/>
                <w:snapToGrid w:val="0"/>
                <w:kern w:val="0"/>
              </w:rPr>
            </w:pPr>
          </w:p>
        </w:tc>
        <w:tc>
          <w:tcPr>
            <w:tcW w:w="1134" w:type="dxa"/>
            <w:shd w:val="clear" w:color="auto" w:fill="auto"/>
          </w:tcPr>
          <w:p w14:paraId="1BA2102F" w14:textId="3813C0CF" w:rsidR="00733062" w:rsidRDefault="00733062" w:rsidP="004664EA">
            <w:pPr>
              <w:jc w:val="center"/>
              <w:rPr>
                <w:rFonts w:ascii="宋体" w:hAnsi="宋体"/>
                <w:snapToGrid w:val="0"/>
                <w:kern w:val="0"/>
              </w:rPr>
            </w:pPr>
            <w:r>
              <w:rPr>
                <w:rFonts w:ascii="宋体" w:hAnsi="宋体"/>
                <w:snapToGrid w:val="0"/>
                <w:kern w:val="0"/>
              </w:rPr>
              <w:t>N</w:t>
            </w:r>
          </w:p>
        </w:tc>
        <w:tc>
          <w:tcPr>
            <w:tcW w:w="3119" w:type="dxa"/>
            <w:shd w:val="clear" w:color="auto" w:fill="auto"/>
          </w:tcPr>
          <w:p w14:paraId="33539226" w14:textId="77777777" w:rsidR="00733062" w:rsidRPr="00736667" w:rsidRDefault="00733062" w:rsidP="004664EA">
            <w:pPr>
              <w:jc w:val="center"/>
              <w:rPr>
                <w:rFonts w:ascii="宋体" w:hAnsi="宋体"/>
                <w:snapToGrid w:val="0"/>
                <w:kern w:val="0"/>
              </w:rPr>
            </w:pPr>
          </w:p>
        </w:tc>
      </w:tr>
      <w:tr w:rsidR="00216E33" w:rsidRPr="00736667" w14:paraId="588CACF1" w14:textId="77777777" w:rsidTr="004664EA">
        <w:tc>
          <w:tcPr>
            <w:tcW w:w="7513" w:type="dxa"/>
            <w:gridSpan w:val="4"/>
            <w:shd w:val="clear" w:color="auto" w:fill="auto"/>
          </w:tcPr>
          <w:p w14:paraId="31D87852"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已选择评价标签列表&lt;</w:t>
            </w:r>
            <w:r>
              <w:rPr>
                <w:rFonts w:ascii="宋体" w:hAnsi="宋体"/>
                <w:snapToGrid w:val="0"/>
                <w:kern w:val="0"/>
              </w:rPr>
              <w:t>LIST&gt;</w:t>
            </w:r>
          </w:p>
        </w:tc>
      </w:tr>
      <w:tr w:rsidR="00216E33" w:rsidRPr="00736667" w14:paraId="2B92AB65" w14:textId="77777777" w:rsidTr="004664EA">
        <w:tc>
          <w:tcPr>
            <w:tcW w:w="1559" w:type="dxa"/>
            <w:shd w:val="clear" w:color="auto" w:fill="auto"/>
          </w:tcPr>
          <w:p w14:paraId="27D37A83" w14:textId="77777777" w:rsidR="00216E33" w:rsidRDefault="00216E33" w:rsidP="004664EA">
            <w:pPr>
              <w:jc w:val="center"/>
              <w:rPr>
                <w:rFonts w:ascii="宋体" w:hAnsi="宋体"/>
                <w:snapToGrid w:val="0"/>
                <w:kern w:val="0"/>
              </w:rPr>
            </w:pPr>
            <w:r>
              <w:rPr>
                <w:rFonts w:ascii="宋体" w:hAnsi="宋体" w:hint="eastAsia"/>
                <w:snapToGrid w:val="0"/>
                <w:kern w:val="0"/>
              </w:rPr>
              <w:t>服务评价标签</w:t>
            </w:r>
          </w:p>
        </w:tc>
        <w:tc>
          <w:tcPr>
            <w:tcW w:w="1701" w:type="dxa"/>
            <w:shd w:val="clear" w:color="auto" w:fill="auto"/>
          </w:tcPr>
          <w:p w14:paraId="770FA8B6" w14:textId="77777777" w:rsidR="00216E33" w:rsidRPr="00736667" w:rsidRDefault="00216E33" w:rsidP="004664EA">
            <w:pPr>
              <w:jc w:val="center"/>
              <w:rPr>
                <w:rFonts w:ascii="宋体" w:hAnsi="宋体"/>
                <w:snapToGrid w:val="0"/>
                <w:kern w:val="0"/>
              </w:rPr>
            </w:pPr>
          </w:p>
        </w:tc>
        <w:tc>
          <w:tcPr>
            <w:tcW w:w="1134" w:type="dxa"/>
            <w:shd w:val="clear" w:color="auto" w:fill="auto"/>
          </w:tcPr>
          <w:p w14:paraId="2EC84601"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54325FD1" w14:textId="77777777" w:rsidR="00216E33" w:rsidRPr="00736667" w:rsidRDefault="00216E33" w:rsidP="004664EA">
            <w:pPr>
              <w:jc w:val="center"/>
              <w:rPr>
                <w:rFonts w:ascii="宋体" w:hAnsi="宋体"/>
                <w:snapToGrid w:val="0"/>
                <w:kern w:val="0"/>
              </w:rPr>
            </w:pPr>
          </w:p>
        </w:tc>
      </w:tr>
    </w:tbl>
    <w:p w14:paraId="34C60CB2" w14:textId="77777777" w:rsidR="00216E33" w:rsidRDefault="00216E33" w:rsidP="00216E33"/>
    <w:p w14:paraId="2CE1DBB0"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21B26DBA" w14:textId="77777777" w:rsidTr="004664EA">
        <w:tc>
          <w:tcPr>
            <w:tcW w:w="1559" w:type="dxa"/>
            <w:shd w:val="clear" w:color="auto" w:fill="E0E0E0"/>
          </w:tcPr>
          <w:p w14:paraId="6FB5AC4D"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279FFD1C"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FBDEDD1"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459522D"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1061328E" w14:textId="77777777" w:rsidTr="004664EA">
        <w:tc>
          <w:tcPr>
            <w:tcW w:w="1559" w:type="dxa"/>
            <w:shd w:val="clear" w:color="auto" w:fill="auto"/>
          </w:tcPr>
          <w:p w14:paraId="55284944" w14:textId="77777777" w:rsidR="00216E33" w:rsidRDefault="00216E33" w:rsidP="004664EA">
            <w:pPr>
              <w:jc w:val="center"/>
              <w:rPr>
                <w:rFonts w:ascii="宋体" w:hAnsi="宋体"/>
                <w:snapToGrid w:val="0"/>
                <w:kern w:val="0"/>
              </w:rPr>
            </w:pPr>
            <w:r>
              <w:rPr>
                <w:rFonts w:ascii="宋体" w:hAnsi="宋体"/>
                <w:snapToGrid w:val="0"/>
                <w:kern w:val="0"/>
              </w:rPr>
              <w:t>服务评价唯一标识</w:t>
            </w:r>
          </w:p>
        </w:tc>
        <w:tc>
          <w:tcPr>
            <w:tcW w:w="1701" w:type="dxa"/>
            <w:shd w:val="clear" w:color="auto" w:fill="auto"/>
          </w:tcPr>
          <w:p w14:paraId="058FA799" w14:textId="77777777" w:rsidR="00216E33" w:rsidRPr="00736667" w:rsidRDefault="00216E33" w:rsidP="004664EA">
            <w:pPr>
              <w:jc w:val="center"/>
              <w:rPr>
                <w:rFonts w:ascii="宋体" w:hAnsi="宋体"/>
                <w:snapToGrid w:val="0"/>
                <w:kern w:val="0"/>
              </w:rPr>
            </w:pPr>
          </w:p>
        </w:tc>
        <w:tc>
          <w:tcPr>
            <w:tcW w:w="1134" w:type="dxa"/>
            <w:shd w:val="clear" w:color="auto" w:fill="auto"/>
          </w:tcPr>
          <w:p w14:paraId="731D4FA7"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685A6EA" w14:textId="77777777" w:rsidR="00216E33" w:rsidRPr="00736667" w:rsidRDefault="00216E33" w:rsidP="004664EA">
            <w:pPr>
              <w:jc w:val="center"/>
              <w:rPr>
                <w:rFonts w:ascii="宋体" w:hAnsi="宋体"/>
                <w:snapToGrid w:val="0"/>
                <w:kern w:val="0"/>
              </w:rPr>
            </w:pPr>
          </w:p>
        </w:tc>
      </w:tr>
      <w:tr w:rsidR="00216E33" w:rsidRPr="00736667" w14:paraId="56564785" w14:textId="77777777" w:rsidTr="004664EA">
        <w:tc>
          <w:tcPr>
            <w:tcW w:w="1559" w:type="dxa"/>
            <w:shd w:val="clear" w:color="auto" w:fill="auto"/>
          </w:tcPr>
          <w:p w14:paraId="7BDD395D" w14:textId="77777777" w:rsidR="00216E33" w:rsidRDefault="00216E33" w:rsidP="004664EA">
            <w:pPr>
              <w:jc w:val="center"/>
              <w:rPr>
                <w:rFonts w:ascii="宋体" w:hAnsi="宋体"/>
                <w:snapToGrid w:val="0"/>
                <w:kern w:val="0"/>
              </w:rPr>
            </w:pPr>
            <w:r>
              <w:rPr>
                <w:rFonts w:ascii="宋体" w:hAnsi="宋体" w:hint="eastAsia"/>
                <w:snapToGrid w:val="0"/>
                <w:kern w:val="0"/>
              </w:rPr>
              <w:t>操作结果</w:t>
            </w:r>
          </w:p>
        </w:tc>
        <w:tc>
          <w:tcPr>
            <w:tcW w:w="1701" w:type="dxa"/>
            <w:shd w:val="clear" w:color="auto" w:fill="auto"/>
          </w:tcPr>
          <w:p w14:paraId="70EEA56F" w14:textId="77777777" w:rsidR="00216E33" w:rsidRPr="00736667" w:rsidRDefault="00216E33" w:rsidP="004664EA">
            <w:pPr>
              <w:jc w:val="center"/>
              <w:rPr>
                <w:rFonts w:ascii="宋体" w:hAnsi="宋体"/>
                <w:snapToGrid w:val="0"/>
                <w:kern w:val="0"/>
              </w:rPr>
            </w:pPr>
          </w:p>
        </w:tc>
        <w:tc>
          <w:tcPr>
            <w:tcW w:w="1134" w:type="dxa"/>
            <w:shd w:val="clear" w:color="auto" w:fill="auto"/>
          </w:tcPr>
          <w:p w14:paraId="0E4D8EE2"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506F3BCF" w14:textId="77777777" w:rsidR="00216E33" w:rsidRPr="00736667" w:rsidRDefault="00216E33" w:rsidP="004664EA">
            <w:pPr>
              <w:jc w:val="center"/>
              <w:rPr>
                <w:rFonts w:ascii="宋体" w:hAnsi="宋体"/>
                <w:snapToGrid w:val="0"/>
                <w:kern w:val="0"/>
              </w:rPr>
            </w:pPr>
          </w:p>
        </w:tc>
      </w:tr>
      <w:tr w:rsidR="00216E33" w:rsidRPr="00736667" w14:paraId="269CCF67" w14:textId="77777777" w:rsidTr="004664EA">
        <w:tc>
          <w:tcPr>
            <w:tcW w:w="1559" w:type="dxa"/>
            <w:shd w:val="clear" w:color="auto" w:fill="auto"/>
          </w:tcPr>
          <w:p w14:paraId="4702928E" w14:textId="77777777" w:rsidR="00216E33" w:rsidRDefault="00216E33" w:rsidP="004664EA">
            <w:pPr>
              <w:jc w:val="center"/>
              <w:rPr>
                <w:rFonts w:ascii="宋体" w:hAnsi="宋体"/>
                <w:snapToGrid w:val="0"/>
                <w:kern w:val="0"/>
              </w:rPr>
            </w:pPr>
            <w:r>
              <w:rPr>
                <w:rFonts w:ascii="宋体" w:hAnsi="宋体" w:hint="eastAsia"/>
                <w:snapToGrid w:val="0"/>
                <w:kern w:val="0"/>
              </w:rPr>
              <w:t>结果描述</w:t>
            </w:r>
          </w:p>
        </w:tc>
        <w:tc>
          <w:tcPr>
            <w:tcW w:w="1701" w:type="dxa"/>
            <w:shd w:val="clear" w:color="auto" w:fill="auto"/>
          </w:tcPr>
          <w:p w14:paraId="48BD383D" w14:textId="77777777" w:rsidR="00216E33" w:rsidRPr="00736667" w:rsidRDefault="00216E33" w:rsidP="004664EA">
            <w:pPr>
              <w:jc w:val="center"/>
              <w:rPr>
                <w:rFonts w:ascii="宋体" w:hAnsi="宋体"/>
                <w:snapToGrid w:val="0"/>
                <w:kern w:val="0"/>
              </w:rPr>
            </w:pPr>
          </w:p>
        </w:tc>
        <w:tc>
          <w:tcPr>
            <w:tcW w:w="1134" w:type="dxa"/>
            <w:shd w:val="clear" w:color="auto" w:fill="auto"/>
          </w:tcPr>
          <w:p w14:paraId="1E235028"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4BC6D9C2" w14:textId="77777777" w:rsidR="00216E33" w:rsidRPr="00736667" w:rsidRDefault="00216E33" w:rsidP="004664EA">
            <w:pPr>
              <w:jc w:val="center"/>
              <w:rPr>
                <w:rFonts w:ascii="宋体" w:hAnsi="宋体"/>
                <w:snapToGrid w:val="0"/>
                <w:kern w:val="0"/>
              </w:rPr>
            </w:pPr>
          </w:p>
        </w:tc>
      </w:tr>
    </w:tbl>
    <w:p w14:paraId="68CD79C8" w14:textId="77777777" w:rsidR="00216E33" w:rsidRPr="00871ACF" w:rsidRDefault="00216E33" w:rsidP="00216E33"/>
    <w:p w14:paraId="2DC5E5EB" w14:textId="77777777" w:rsidR="00216E33" w:rsidRDefault="00216E33" w:rsidP="00216E33">
      <w:pPr>
        <w:pStyle w:val="3"/>
        <w:tabs>
          <w:tab w:val="left" w:pos="772"/>
          <w:tab w:val="left" w:pos="1080"/>
        </w:tabs>
        <w:spacing w:beforeLines="50" w:before="156" w:after="0" w:line="360" w:lineRule="auto"/>
        <w:ind w:left="1803" w:hanging="1622"/>
        <w:rPr>
          <w:rFonts w:ascii="黑体" w:eastAsia="黑体" w:hAnsi="黑体"/>
          <w:sz w:val="28"/>
          <w:szCs w:val="28"/>
        </w:rPr>
      </w:pPr>
      <w:bookmarkStart w:id="880" w:name="_Toc484676189"/>
      <w:bookmarkStart w:id="881" w:name="_Toc486335832"/>
      <w:r>
        <w:rPr>
          <w:rFonts w:ascii="黑体" w:eastAsia="黑体" w:hAnsi="黑体" w:hint="eastAsia"/>
          <w:sz w:val="28"/>
          <w:szCs w:val="28"/>
        </w:rPr>
        <w:t>用户</w:t>
      </w:r>
      <w:r>
        <w:rPr>
          <w:rFonts w:ascii="黑体" w:eastAsia="黑体" w:hAnsi="黑体"/>
          <w:sz w:val="28"/>
          <w:szCs w:val="28"/>
        </w:rPr>
        <w:t>管理</w:t>
      </w:r>
      <w:bookmarkEnd w:id="880"/>
      <w:bookmarkEnd w:id="881"/>
    </w:p>
    <w:p w14:paraId="1C12304E"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用户</w:t>
      </w:r>
      <w:r>
        <w:rPr>
          <w:rFonts w:ascii="黑体" w:hAnsi="黑体"/>
        </w:rPr>
        <w:t>注册</w:t>
      </w:r>
    </w:p>
    <w:p w14:paraId="00D3E234" w14:textId="77777777" w:rsidR="00216E33" w:rsidRDefault="00216E33" w:rsidP="00216E33">
      <w:pPr>
        <w:pStyle w:val="5"/>
        <w:tabs>
          <w:tab w:val="left" w:pos="1112"/>
        </w:tabs>
      </w:pPr>
      <w:r>
        <w:rPr>
          <w:rFonts w:hint="eastAsia"/>
        </w:rPr>
        <w:t>功能</w:t>
      </w:r>
      <w:r>
        <w:t>描述</w:t>
      </w:r>
    </w:p>
    <w:p w14:paraId="5B998B67" w14:textId="77777777" w:rsidR="00216E33" w:rsidRPr="008F4D38" w:rsidRDefault="00216E33" w:rsidP="00216E33">
      <w:pPr>
        <w:tabs>
          <w:tab w:val="left" w:pos="0"/>
          <w:tab w:val="left" w:pos="900"/>
          <w:tab w:val="left" w:pos="144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hint="eastAsia"/>
        </w:rPr>
        <w:t>通过</w:t>
      </w:r>
      <w:r>
        <w:rPr>
          <w:rFonts w:hint="eastAsia"/>
        </w:rPr>
        <w:t>APP</w:t>
      </w:r>
      <w:r>
        <w:rPr>
          <w:rFonts w:hint="eastAsia"/>
        </w:rPr>
        <w:t>客户端，利用手机注册成为互联网渠道用户，实现线上业务申请的功能</w:t>
      </w:r>
      <w:r>
        <w:rPr>
          <w:rFonts w:ascii="宋体" w:hAnsi="宋体" w:hint="eastAsia"/>
          <w:kern w:val="0"/>
          <w:sz w:val="24"/>
          <w:szCs w:val="21"/>
        </w:rPr>
        <w:t>。</w:t>
      </w:r>
    </w:p>
    <w:p w14:paraId="2C85D632" w14:textId="77777777" w:rsidR="00216E33" w:rsidRDefault="00216E33" w:rsidP="00216E33">
      <w:pPr>
        <w:pStyle w:val="5"/>
        <w:tabs>
          <w:tab w:val="left" w:pos="1112"/>
        </w:tabs>
      </w:pPr>
      <w:r>
        <w:rPr>
          <w:rFonts w:hint="eastAsia"/>
        </w:rPr>
        <w:lastRenderedPageBreak/>
        <w:t>处理流程</w:t>
      </w:r>
    </w:p>
    <w:p w14:paraId="2577110F" w14:textId="77777777" w:rsidR="00216E33" w:rsidRDefault="00216E33" w:rsidP="00216E33">
      <w:pPr>
        <w:ind w:left="289" w:firstLine="420"/>
      </w:pPr>
      <w:r>
        <w:rPr>
          <w:noProof/>
        </w:rPr>
        <w:drawing>
          <wp:inline distT="0" distB="0" distL="0" distR="0" wp14:anchorId="0F33833D" wp14:editId="463E6259">
            <wp:extent cx="5270500" cy="1771650"/>
            <wp:effectExtent l="0" t="0" r="6350" b="0"/>
            <wp:docPr id="24" name="图片 24"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用户注册"/>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0500" cy="1771650"/>
                    </a:xfrm>
                    <a:prstGeom prst="rect">
                      <a:avLst/>
                    </a:prstGeom>
                    <a:noFill/>
                    <a:ln>
                      <a:noFill/>
                    </a:ln>
                  </pic:spPr>
                </pic:pic>
              </a:graphicData>
            </a:graphic>
          </wp:inline>
        </w:drawing>
      </w:r>
    </w:p>
    <w:p w14:paraId="63D63E92" w14:textId="77777777" w:rsidR="00216E33" w:rsidRPr="0071693E" w:rsidRDefault="00216E33" w:rsidP="00216E33">
      <w:pPr>
        <w:ind w:left="1494"/>
      </w:pPr>
      <w:r>
        <w:rPr>
          <w:rFonts w:hint="eastAsia"/>
        </w:rPr>
        <w:t>需校验注册手机号是否已注册。</w:t>
      </w:r>
    </w:p>
    <w:p w14:paraId="2D2B43E0" w14:textId="77777777" w:rsidR="00216E33" w:rsidRDefault="00216E33" w:rsidP="00216E33">
      <w:pPr>
        <w:ind w:left="289" w:firstLine="420"/>
        <w:rPr>
          <w:b/>
          <w:sz w:val="24"/>
          <w:szCs w:val="24"/>
        </w:rPr>
      </w:pPr>
      <w:r>
        <w:rPr>
          <w:rFonts w:hint="eastAsia"/>
          <w:b/>
          <w:sz w:val="24"/>
          <w:szCs w:val="24"/>
        </w:rPr>
        <w:t>【流程描述】</w:t>
      </w:r>
    </w:p>
    <w:p w14:paraId="6FD7C43C" w14:textId="77777777" w:rsidR="00216E33" w:rsidRDefault="00216E33">
      <w:pPr>
        <w:numPr>
          <w:ilvl w:val="0"/>
          <w:numId w:val="21"/>
        </w:numPr>
        <w:spacing w:line="360" w:lineRule="auto"/>
        <w:ind w:left="1491" w:hanging="357"/>
        <w:pPrChange w:id="882" w:author="wangq" w:date="2017-08-21T17:25:00Z">
          <w:pPr>
            <w:numPr>
              <w:numId w:val="31"/>
            </w:numPr>
            <w:spacing w:line="360" w:lineRule="auto"/>
            <w:ind w:left="1491" w:hanging="357"/>
          </w:pPr>
        </w:pPrChange>
      </w:pPr>
      <w:r>
        <w:rPr>
          <w:rFonts w:hint="eastAsia"/>
        </w:rPr>
        <w:t>进入注册界面；</w:t>
      </w:r>
    </w:p>
    <w:p w14:paraId="43902629" w14:textId="77777777" w:rsidR="00216E33" w:rsidRDefault="00216E33">
      <w:pPr>
        <w:numPr>
          <w:ilvl w:val="0"/>
          <w:numId w:val="21"/>
        </w:numPr>
        <w:spacing w:line="360" w:lineRule="auto"/>
        <w:ind w:left="1491" w:hanging="357"/>
        <w:pPrChange w:id="883" w:author="wangq" w:date="2017-08-21T17:25:00Z">
          <w:pPr>
            <w:numPr>
              <w:numId w:val="31"/>
            </w:numPr>
            <w:spacing w:line="360" w:lineRule="auto"/>
            <w:ind w:left="1491" w:hanging="357"/>
          </w:pPr>
        </w:pPrChange>
      </w:pPr>
      <w:r>
        <w:rPr>
          <w:rFonts w:hint="eastAsia"/>
        </w:rPr>
        <w:t>输入手机号码和获取的验证码；</w:t>
      </w:r>
    </w:p>
    <w:p w14:paraId="0C14D02F" w14:textId="77777777" w:rsidR="00216E33" w:rsidRDefault="00216E33">
      <w:pPr>
        <w:numPr>
          <w:ilvl w:val="0"/>
          <w:numId w:val="21"/>
        </w:numPr>
        <w:spacing w:line="360" w:lineRule="auto"/>
        <w:ind w:left="1491" w:hanging="357"/>
        <w:pPrChange w:id="884" w:author="wangq" w:date="2017-08-21T17:25:00Z">
          <w:pPr>
            <w:numPr>
              <w:numId w:val="31"/>
            </w:numPr>
            <w:spacing w:line="360" w:lineRule="auto"/>
            <w:ind w:left="1491" w:hanging="357"/>
          </w:pPr>
        </w:pPrChange>
      </w:pPr>
      <w:r>
        <w:t>调用微服务</w:t>
      </w:r>
      <w:r>
        <w:rPr>
          <w:rFonts w:hint="eastAsia"/>
        </w:rPr>
        <w:t>-</w:t>
      </w:r>
      <w:r>
        <w:t>app</w:t>
      </w:r>
      <w:r>
        <w:t>用户管理</w:t>
      </w:r>
      <w:r>
        <w:rPr>
          <w:rFonts w:hint="eastAsia"/>
        </w:rPr>
        <w:t>-</w:t>
      </w:r>
      <w:r>
        <w:t>用户注册</w:t>
      </w:r>
      <w:r>
        <w:rPr>
          <w:rFonts w:hint="eastAsia"/>
        </w:rPr>
        <w:t>；</w:t>
      </w:r>
    </w:p>
    <w:p w14:paraId="15835406" w14:textId="77777777" w:rsidR="00216E33" w:rsidRDefault="00216E33">
      <w:pPr>
        <w:numPr>
          <w:ilvl w:val="0"/>
          <w:numId w:val="21"/>
        </w:numPr>
        <w:spacing w:line="360" w:lineRule="auto"/>
        <w:ind w:left="1491" w:hanging="357"/>
        <w:pPrChange w:id="885" w:author="wangq" w:date="2017-08-21T17:25:00Z">
          <w:pPr>
            <w:numPr>
              <w:numId w:val="31"/>
            </w:numPr>
            <w:spacing w:line="360" w:lineRule="auto"/>
            <w:ind w:left="1491" w:hanging="357"/>
          </w:pPr>
        </w:pPrChange>
      </w:pPr>
      <w:r>
        <w:t>解析返回结果</w:t>
      </w:r>
      <w:r>
        <w:rPr>
          <w:rFonts w:hint="eastAsia"/>
        </w:rPr>
        <w:t>。</w:t>
      </w:r>
    </w:p>
    <w:p w14:paraId="6A3B1F74"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27EA792F" w14:textId="77777777" w:rsidTr="004664EA">
        <w:tc>
          <w:tcPr>
            <w:tcW w:w="1559" w:type="dxa"/>
            <w:shd w:val="clear" w:color="auto" w:fill="E0E0E0"/>
          </w:tcPr>
          <w:p w14:paraId="79328499"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2215CB28"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91F94D3"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B9D2D96"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37A8F1D0" w14:textId="77777777" w:rsidTr="004664EA">
        <w:tc>
          <w:tcPr>
            <w:tcW w:w="1559" w:type="dxa"/>
            <w:shd w:val="clear" w:color="auto" w:fill="auto"/>
          </w:tcPr>
          <w:p w14:paraId="6937C18F"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手机号</w:t>
            </w:r>
          </w:p>
        </w:tc>
        <w:tc>
          <w:tcPr>
            <w:tcW w:w="1701" w:type="dxa"/>
            <w:shd w:val="clear" w:color="auto" w:fill="auto"/>
          </w:tcPr>
          <w:p w14:paraId="1B0981B7"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6C1F922"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A7F7B45" w14:textId="77777777" w:rsidR="00216E33" w:rsidRPr="00736667" w:rsidRDefault="00216E33" w:rsidP="004664EA">
            <w:pPr>
              <w:jc w:val="center"/>
              <w:rPr>
                <w:rFonts w:ascii="宋体" w:hAnsi="宋体"/>
                <w:snapToGrid w:val="0"/>
                <w:kern w:val="0"/>
              </w:rPr>
            </w:pPr>
          </w:p>
        </w:tc>
      </w:tr>
      <w:tr w:rsidR="00216E33" w:rsidRPr="00736667" w14:paraId="184A156E" w14:textId="77777777" w:rsidTr="004664EA">
        <w:tc>
          <w:tcPr>
            <w:tcW w:w="1559" w:type="dxa"/>
            <w:shd w:val="clear" w:color="auto" w:fill="auto"/>
          </w:tcPr>
          <w:p w14:paraId="67519A0B"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密码</w:t>
            </w:r>
          </w:p>
        </w:tc>
        <w:tc>
          <w:tcPr>
            <w:tcW w:w="1701" w:type="dxa"/>
            <w:shd w:val="clear" w:color="auto" w:fill="auto"/>
          </w:tcPr>
          <w:p w14:paraId="408F7DE6"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BDDBB97"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472844B" w14:textId="77777777" w:rsidR="00216E33" w:rsidRPr="00736667" w:rsidRDefault="00216E33" w:rsidP="004664EA">
            <w:pPr>
              <w:jc w:val="center"/>
              <w:rPr>
                <w:rFonts w:ascii="宋体" w:hAnsi="宋体"/>
                <w:snapToGrid w:val="0"/>
                <w:kern w:val="0"/>
              </w:rPr>
            </w:pPr>
          </w:p>
        </w:tc>
      </w:tr>
      <w:tr w:rsidR="00216E33" w:rsidRPr="00736667" w14:paraId="4E66DB5A" w14:textId="77777777" w:rsidTr="004664EA">
        <w:tc>
          <w:tcPr>
            <w:tcW w:w="1559" w:type="dxa"/>
            <w:shd w:val="clear" w:color="auto" w:fill="auto"/>
          </w:tcPr>
          <w:p w14:paraId="6D24CAD1" w14:textId="77777777" w:rsidR="00216E33" w:rsidRPr="00736667" w:rsidRDefault="00216E33" w:rsidP="004664EA">
            <w:pPr>
              <w:jc w:val="center"/>
              <w:rPr>
                <w:rFonts w:ascii="宋体" w:hAnsi="宋体"/>
                <w:snapToGrid w:val="0"/>
                <w:kern w:val="0"/>
              </w:rPr>
            </w:pPr>
            <w:r>
              <w:rPr>
                <w:rFonts w:ascii="宋体" w:hAnsi="宋体"/>
                <w:snapToGrid w:val="0"/>
                <w:kern w:val="0"/>
              </w:rPr>
              <w:t>验证码</w:t>
            </w:r>
          </w:p>
        </w:tc>
        <w:tc>
          <w:tcPr>
            <w:tcW w:w="1701" w:type="dxa"/>
            <w:shd w:val="clear" w:color="auto" w:fill="auto"/>
          </w:tcPr>
          <w:p w14:paraId="3785940F" w14:textId="77777777" w:rsidR="00216E33" w:rsidRPr="00736667" w:rsidRDefault="00216E33" w:rsidP="004664EA">
            <w:pPr>
              <w:jc w:val="center"/>
              <w:rPr>
                <w:rFonts w:ascii="宋体" w:hAnsi="宋体"/>
                <w:snapToGrid w:val="0"/>
                <w:kern w:val="0"/>
              </w:rPr>
            </w:pPr>
          </w:p>
        </w:tc>
        <w:tc>
          <w:tcPr>
            <w:tcW w:w="1134" w:type="dxa"/>
            <w:shd w:val="clear" w:color="auto" w:fill="auto"/>
          </w:tcPr>
          <w:p w14:paraId="1A8DDF17"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FB42E73" w14:textId="77777777" w:rsidR="00216E33" w:rsidRPr="00736667" w:rsidRDefault="00216E33" w:rsidP="004664EA">
            <w:pPr>
              <w:jc w:val="center"/>
              <w:rPr>
                <w:rFonts w:ascii="宋体" w:hAnsi="宋体"/>
                <w:snapToGrid w:val="0"/>
                <w:kern w:val="0"/>
              </w:rPr>
            </w:pPr>
          </w:p>
        </w:tc>
      </w:tr>
    </w:tbl>
    <w:p w14:paraId="0168EB1E" w14:textId="77777777" w:rsidR="00216E33" w:rsidRDefault="00216E33" w:rsidP="00216E33"/>
    <w:p w14:paraId="311088AF"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46C405CD" w14:textId="77777777" w:rsidTr="004664EA">
        <w:tc>
          <w:tcPr>
            <w:tcW w:w="1559" w:type="dxa"/>
            <w:shd w:val="clear" w:color="auto" w:fill="E0E0E0"/>
          </w:tcPr>
          <w:p w14:paraId="6258708C"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75E2A16E"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257F725"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3B0F56C"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656736CC" w14:textId="77777777" w:rsidTr="004664EA">
        <w:tc>
          <w:tcPr>
            <w:tcW w:w="1559" w:type="dxa"/>
            <w:shd w:val="clear" w:color="auto" w:fill="auto"/>
          </w:tcPr>
          <w:p w14:paraId="691F73F2"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操作</w:t>
            </w:r>
            <w:r>
              <w:rPr>
                <w:rFonts w:ascii="宋体" w:hAnsi="宋体"/>
                <w:snapToGrid w:val="0"/>
                <w:kern w:val="0"/>
              </w:rPr>
              <w:t>结果</w:t>
            </w:r>
          </w:p>
        </w:tc>
        <w:tc>
          <w:tcPr>
            <w:tcW w:w="1701" w:type="dxa"/>
            <w:shd w:val="clear" w:color="auto" w:fill="auto"/>
          </w:tcPr>
          <w:p w14:paraId="76AFE905"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58B6A6A"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07E3940" w14:textId="77777777" w:rsidR="00216E33" w:rsidRPr="00736667" w:rsidRDefault="00216E33" w:rsidP="004664EA">
            <w:pPr>
              <w:jc w:val="center"/>
              <w:rPr>
                <w:rFonts w:ascii="宋体" w:hAnsi="宋体"/>
                <w:snapToGrid w:val="0"/>
                <w:kern w:val="0"/>
              </w:rPr>
            </w:pPr>
          </w:p>
        </w:tc>
      </w:tr>
      <w:tr w:rsidR="00216E33" w:rsidRPr="00736667" w14:paraId="4989646F" w14:textId="77777777" w:rsidTr="004664EA">
        <w:tc>
          <w:tcPr>
            <w:tcW w:w="1559" w:type="dxa"/>
            <w:shd w:val="clear" w:color="auto" w:fill="auto"/>
          </w:tcPr>
          <w:p w14:paraId="43AE1530"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结果</w:t>
            </w:r>
            <w:r>
              <w:rPr>
                <w:rFonts w:ascii="宋体" w:hAnsi="宋体"/>
                <w:snapToGrid w:val="0"/>
                <w:kern w:val="0"/>
              </w:rPr>
              <w:t>描述</w:t>
            </w:r>
          </w:p>
        </w:tc>
        <w:tc>
          <w:tcPr>
            <w:tcW w:w="1701" w:type="dxa"/>
            <w:shd w:val="clear" w:color="auto" w:fill="auto"/>
          </w:tcPr>
          <w:p w14:paraId="086FAD8E" w14:textId="77777777" w:rsidR="00216E33" w:rsidRPr="00736667" w:rsidRDefault="00216E33" w:rsidP="004664EA">
            <w:pPr>
              <w:jc w:val="center"/>
              <w:rPr>
                <w:rFonts w:ascii="宋体" w:hAnsi="宋体"/>
                <w:snapToGrid w:val="0"/>
                <w:kern w:val="0"/>
              </w:rPr>
            </w:pPr>
          </w:p>
        </w:tc>
        <w:tc>
          <w:tcPr>
            <w:tcW w:w="1134" w:type="dxa"/>
            <w:shd w:val="clear" w:color="auto" w:fill="auto"/>
          </w:tcPr>
          <w:p w14:paraId="3F61CF44"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265943C3" w14:textId="77777777" w:rsidR="00216E33" w:rsidRPr="00736667" w:rsidRDefault="00216E33" w:rsidP="004664EA">
            <w:pPr>
              <w:jc w:val="center"/>
              <w:rPr>
                <w:rFonts w:ascii="宋体" w:hAnsi="宋体"/>
                <w:snapToGrid w:val="0"/>
                <w:kern w:val="0"/>
              </w:rPr>
            </w:pPr>
          </w:p>
        </w:tc>
      </w:tr>
    </w:tbl>
    <w:p w14:paraId="36DED2F0" w14:textId="77777777" w:rsidR="00216E33" w:rsidRPr="00750897" w:rsidRDefault="00216E33" w:rsidP="00216E33"/>
    <w:p w14:paraId="1D4F0826"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lastRenderedPageBreak/>
        <w:t>用户</w:t>
      </w:r>
      <w:r>
        <w:rPr>
          <w:rFonts w:ascii="黑体" w:hAnsi="黑体"/>
        </w:rPr>
        <w:t>登录</w:t>
      </w:r>
    </w:p>
    <w:p w14:paraId="7BF84DCD" w14:textId="77777777" w:rsidR="00216E33" w:rsidRDefault="00216E33" w:rsidP="00216E33">
      <w:pPr>
        <w:pStyle w:val="5"/>
        <w:tabs>
          <w:tab w:val="left" w:pos="1112"/>
        </w:tabs>
      </w:pPr>
      <w:r>
        <w:rPr>
          <w:rFonts w:hint="eastAsia"/>
        </w:rPr>
        <w:t>功能</w:t>
      </w:r>
      <w:r>
        <w:t>描述</w:t>
      </w:r>
    </w:p>
    <w:p w14:paraId="7FCDB3EB" w14:textId="77777777" w:rsidR="00216E33" w:rsidRDefault="00216E33" w:rsidP="00216E33">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 w:val="24"/>
          <w:szCs w:val="21"/>
        </w:rPr>
      </w:pPr>
      <w:r>
        <w:rPr>
          <w:rFonts w:ascii="宋体" w:hAnsi="宋体"/>
          <w:kern w:val="0"/>
          <w:sz w:val="24"/>
          <w:szCs w:val="21"/>
        </w:rPr>
        <w:tab/>
      </w:r>
      <w:r>
        <w:rPr>
          <w:rFonts w:hint="eastAsia"/>
        </w:rPr>
        <w:t>通过</w:t>
      </w:r>
      <w:r>
        <w:rPr>
          <w:rFonts w:hint="eastAsia"/>
        </w:rPr>
        <w:t>APP</w:t>
      </w:r>
      <w:r>
        <w:rPr>
          <w:rFonts w:hint="eastAsia"/>
        </w:rPr>
        <w:t>客户端实现渠道人利用已注册手机进行用户登录的功能</w:t>
      </w:r>
      <w:r>
        <w:rPr>
          <w:rFonts w:ascii="宋体" w:hAnsi="宋体" w:hint="eastAsia"/>
          <w:kern w:val="0"/>
          <w:sz w:val="24"/>
          <w:szCs w:val="21"/>
        </w:rPr>
        <w:t>。</w:t>
      </w:r>
    </w:p>
    <w:p w14:paraId="117C47B8" w14:textId="77777777" w:rsidR="00216E33" w:rsidRDefault="00216E33" w:rsidP="00216E33">
      <w:pPr>
        <w:pStyle w:val="5"/>
        <w:tabs>
          <w:tab w:val="left" w:pos="1112"/>
        </w:tabs>
      </w:pPr>
      <w:r>
        <w:rPr>
          <w:rFonts w:hint="eastAsia"/>
        </w:rPr>
        <w:t>处理流程</w:t>
      </w:r>
    </w:p>
    <w:p w14:paraId="67D80F5F" w14:textId="77777777" w:rsidR="00216E33" w:rsidRDefault="00216E33" w:rsidP="00216E33">
      <w:pPr>
        <w:spacing w:line="360" w:lineRule="auto"/>
        <w:ind w:left="289" w:firstLine="420"/>
      </w:pPr>
      <w:r>
        <w:rPr>
          <w:noProof/>
        </w:rPr>
        <w:drawing>
          <wp:inline distT="0" distB="0" distL="0" distR="0" wp14:anchorId="624FCA18" wp14:editId="2A08EBCA">
            <wp:extent cx="5270500" cy="1733550"/>
            <wp:effectExtent l="0" t="0" r="6350" b="0"/>
            <wp:docPr id="23" name="图片 23"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用户登录"/>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0500" cy="1733550"/>
                    </a:xfrm>
                    <a:prstGeom prst="rect">
                      <a:avLst/>
                    </a:prstGeom>
                    <a:noFill/>
                    <a:ln>
                      <a:noFill/>
                    </a:ln>
                  </pic:spPr>
                </pic:pic>
              </a:graphicData>
            </a:graphic>
          </wp:inline>
        </w:drawing>
      </w:r>
    </w:p>
    <w:p w14:paraId="66D28BD2" w14:textId="77777777" w:rsidR="00216E33" w:rsidRDefault="00216E33" w:rsidP="00216E33">
      <w:pPr>
        <w:spacing w:line="360" w:lineRule="auto"/>
        <w:ind w:left="289" w:firstLine="420"/>
        <w:rPr>
          <w:b/>
          <w:sz w:val="24"/>
          <w:szCs w:val="24"/>
        </w:rPr>
      </w:pPr>
      <w:r>
        <w:rPr>
          <w:rFonts w:hint="eastAsia"/>
          <w:b/>
          <w:sz w:val="24"/>
          <w:szCs w:val="24"/>
        </w:rPr>
        <w:t>【流程描述】</w:t>
      </w:r>
    </w:p>
    <w:p w14:paraId="364AEF1A" w14:textId="77777777" w:rsidR="00216E33" w:rsidRDefault="00216E33">
      <w:pPr>
        <w:numPr>
          <w:ilvl w:val="0"/>
          <w:numId w:val="22"/>
        </w:numPr>
        <w:spacing w:line="360" w:lineRule="auto"/>
        <w:pPrChange w:id="886" w:author="wangq" w:date="2017-08-21T17:25:00Z">
          <w:pPr>
            <w:numPr>
              <w:numId w:val="32"/>
            </w:numPr>
            <w:spacing w:line="360" w:lineRule="auto"/>
            <w:ind w:left="1494" w:hanging="360"/>
          </w:pPr>
        </w:pPrChange>
      </w:pPr>
      <w:r>
        <w:rPr>
          <w:rFonts w:hint="eastAsia"/>
        </w:rPr>
        <w:t>进入登录界面；</w:t>
      </w:r>
    </w:p>
    <w:p w14:paraId="73C37CED" w14:textId="77777777" w:rsidR="00216E33" w:rsidRDefault="00216E33">
      <w:pPr>
        <w:numPr>
          <w:ilvl w:val="0"/>
          <w:numId w:val="22"/>
        </w:numPr>
        <w:spacing w:line="360" w:lineRule="auto"/>
        <w:pPrChange w:id="887" w:author="wangq" w:date="2017-08-21T17:25:00Z">
          <w:pPr>
            <w:numPr>
              <w:numId w:val="32"/>
            </w:numPr>
            <w:spacing w:line="360" w:lineRule="auto"/>
            <w:ind w:left="1494" w:hanging="360"/>
          </w:pPr>
        </w:pPrChange>
      </w:pPr>
      <w:r>
        <w:t>输入手机号码和密码</w:t>
      </w:r>
      <w:r>
        <w:rPr>
          <w:rFonts w:hint="eastAsia"/>
        </w:rPr>
        <w:t>（或者输入手机号码和获取的验证码）；</w:t>
      </w:r>
    </w:p>
    <w:p w14:paraId="2D9C910D" w14:textId="77777777" w:rsidR="00216E33" w:rsidRDefault="00216E33">
      <w:pPr>
        <w:numPr>
          <w:ilvl w:val="0"/>
          <w:numId w:val="22"/>
        </w:numPr>
        <w:spacing w:line="360" w:lineRule="auto"/>
        <w:pPrChange w:id="888" w:author="wangq" w:date="2017-08-21T17:25:00Z">
          <w:pPr>
            <w:numPr>
              <w:numId w:val="32"/>
            </w:numPr>
            <w:spacing w:line="360" w:lineRule="auto"/>
            <w:ind w:left="1494" w:hanging="360"/>
          </w:pPr>
        </w:pPrChange>
      </w:pPr>
      <w:r>
        <w:rPr>
          <w:rFonts w:hint="eastAsia"/>
        </w:rPr>
        <w:t>调用微服务：</w:t>
      </w:r>
    </w:p>
    <w:p w14:paraId="6A756A6D" w14:textId="77777777" w:rsidR="00216E33" w:rsidRDefault="00216E33" w:rsidP="00216E33">
      <w:pPr>
        <w:spacing w:line="360" w:lineRule="auto"/>
        <w:ind w:left="1636"/>
      </w:pPr>
      <w:r>
        <w:rPr>
          <w:rFonts w:hint="eastAsia"/>
        </w:rPr>
        <w:t xml:space="preserve">a). </w:t>
      </w:r>
      <w:r>
        <w:t>app</w:t>
      </w:r>
      <w:r>
        <w:t>用户管理</w:t>
      </w:r>
      <w:r>
        <w:rPr>
          <w:rFonts w:hint="eastAsia"/>
        </w:rPr>
        <w:t>-</w:t>
      </w:r>
      <w:r>
        <w:t>密码登录</w:t>
      </w:r>
      <w:r>
        <w:rPr>
          <w:rFonts w:hint="eastAsia"/>
        </w:rPr>
        <w:t>；</w:t>
      </w:r>
    </w:p>
    <w:p w14:paraId="3580B51C" w14:textId="77777777" w:rsidR="00216E33" w:rsidRDefault="00216E33" w:rsidP="00216E33">
      <w:pPr>
        <w:spacing w:line="360" w:lineRule="auto"/>
        <w:ind w:left="1636"/>
      </w:pPr>
      <w:r>
        <w:rPr>
          <w:rFonts w:hint="eastAsia"/>
        </w:rPr>
        <w:t xml:space="preserve">b). </w:t>
      </w:r>
      <w:r>
        <w:t>app</w:t>
      </w:r>
      <w:r>
        <w:t>用户管理</w:t>
      </w:r>
      <w:r>
        <w:rPr>
          <w:rFonts w:hint="eastAsia"/>
        </w:rPr>
        <w:t>-</w:t>
      </w:r>
      <w:r>
        <w:t>用户验证码登录</w:t>
      </w:r>
      <w:r>
        <w:rPr>
          <w:rFonts w:hint="eastAsia"/>
        </w:rPr>
        <w:t>；</w:t>
      </w:r>
    </w:p>
    <w:p w14:paraId="25B0C106" w14:textId="77777777" w:rsidR="00216E33" w:rsidRDefault="00216E33">
      <w:pPr>
        <w:numPr>
          <w:ilvl w:val="0"/>
          <w:numId w:val="22"/>
        </w:numPr>
        <w:spacing w:line="360" w:lineRule="auto"/>
        <w:pPrChange w:id="889" w:author="wangq" w:date="2017-08-21T17:25:00Z">
          <w:pPr>
            <w:numPr>
              <w:numId w:val="32"/>
            </w:numPr>
            <w:spacing w:line="360" w:lineRule="auto"/>
            <w:ind w:left="1494" w:hanging="360"/>
          </w:pPr>
        </w:pPrChange>
      </w:pPr>
      <w:r>
        <w:t>解析返回结果</w:t>
      </w:r>
      <w:r>
        <w:rPr>
          <w:rFonts w:hint="eastAsia"/>
        </w:rPr>
        <w:t>。</w:t>
      </w:r>
    </w:p>
    <w:p w14:paraId="08E9D275"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7A4064D2" w14:textId="77777777" w:rsidTr="004664EA">
        <w:tc>
          <w:tcPr>
            <w:tcW w:w="1559" w:type="dxa"/>
            <w:shd w:val="clear" w:color="auto" w:fill="E0E0E0"/>
          </w:tcPr>
          <w:p w14:paraId="0D3B8CBA"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40927437"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D81481B"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3B823C0"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41F7D298" w14:textId="77777777" w:rsidTr="004664EA">
        <w:tc>
          <w:tcPr>
            <w:tcW w:w="1559" w:type="dxa"/>
            <w:shd w:val="clear" w:color="auto" w:fill="auto"/>
          </w:tcPr>
          <w:p w14:paraId="1368D809"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手机号</w:t>
            </w:r>
          </w:p>
        </w:tc>
        <w:tc>
          <w:tcPr>
            <w:tcW w:w="1701" w:type="dxa"/>
            <w:shd w:val="clear" w:color="auto" w:fill="auto"/>
          </w:tcPr>
          <w:p w14:paraId="38347B9B"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076B4D6"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7504532D" w14:textId="77777777" w:rsidR="00216E33" w:rsidRPr="00736667" w:rsidRDefault="00216E33" w:rsidP="004664EA">
            <w:pPr>
              <w:jc w:val="center"/>
              <w:rPr>
                <w:rFonts w:ascii="宋体" w:hAnsi="宋体"/>
                <w:snapToGrid w:val="0"/>
                <w:kern w:val="0"/>
              </w:rPr>
            </w:pPr>
          </w:p>
        </w:tc>
      </w:tr>
      <w:tr w:rsidR="00216E33" w:rsidRPr="00736667" w14:paraId="4F7693F3" w14:textId="77777777" w:rsidTr="004664EA">
        <w:tc>
          <w:tcPr>
            <w:tcW w:w="1559" w:type="dxa"/>
            <w:shd w:val="clear" w:color="auto" w:fill="auto"/>
          </w:tcPr>
          <w:p w14:paraId="5B56E4C3"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密码</w:t>
            </w:r>
          </w:p>
        </w:tc>
        <w:tc>
          <w:tcPr>
            <w:tcW w:w="1701" w:type="dxa"/>
            <w:shd w:val="clear" w:color="auto" w:fill="auto"/>
          </w:tcPr>
          <w:p w14:paraId="2F92FAFC" w14:textId="77777777" w:rsidR="00216E33" w:rsidRPr="00736667" w:rsidRDefault="00216E33" w:rsidP="004664EA">
            <w:pPr>
              <w:jc w:val="center"/>
              <w:rPr>
                <w:rFonts w:ascii="宋体" w:hAnsi="宋体"/>
                <w:snapToGrid w:val="0"/>
                <w:kern w:val="0"/>
              </w:rPr>
            </w:pPr>
          </w:p>
        </w:tc>
        <w:tc>
          <w:tcPr>
            <w:tcW w:w="1134" w:type="dxa"/>
            <w:shd w:val="clear" w:color="auto" w:fill="auto"/>
          </w:tcPr>
          <w:p w14:paraId="34B36FD6" w14:textId="77777777" w:rsidR="00216E33" w:rsidRPr="00736667" w:rsidRDefault="00216E33" w:rsidP="004664EA">
            <w:pPr>
              <w:jc w:val="center"/>
              <w:rPr>
                <w:rFonts w:ascii="宋体" w:hAnsi="宋体"/>
                <w:snapToGrid w:val="0"/>
                <w:kern w:val="0"/>
              </w:rPr>
            </w:pPr>
            <w:r>
              <w:rPr>
                <w:rFonts w:ascii="宋体" w:hAnsi="宋体"/>
                <w:snapToGrid w:val="0"/>
                <w:kern w:val="0"/>
              </w:rPr>
              <w:t>N</w:t>
            </w:r>
          </w:p>
        </w:tc>
        <w:tc>
          <w:tcPr>
            <w:tcW w:w="3119" w:type="dxa"/>
            <w:shd w:val="clear" w:color="auto" w:fill="auto"/>
          </w:tcPr>
          <w:p w14:paraId="62D639DC"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使用密码登录时为必填</w:t>
            </w:r>
          </w:p>
        </w:tc>
      </w:tr>
      <w:tr w:rsidR="00216E33" w:rsidRPr="00736667" w14:paraId="5AE5EB24" w14:textId="77777777" w:rsidTr="004664EA">
        <w:tc>
          <w:tcPr>
            <w:tcW w:w="1559" w:type="dxa"/>
            <w:shd w:val="clear" w:color="auto" w:fill="auto"/>
          </w:tcPr>
          <w:p w14:paraId="1316A1C1" w14:textId="77777777" w:rsidR="00216E33" w:rsidRDefault="00216E33" w:rsidP="004664EA">
            <w:pPr>
              <w:jc w:val="center"/>
              <w:rPr>
                <w:rFonts w:ascii="宋体" w:hAnsi="宋体"/>
                <w:snapToGrid w:val="0"/>
                <w:kern w:val="0"/>
              </w:rPr>
            </w:pPr>
            <w:r>
              <w:rPr>
                <w:rFonts w:ascii="宋体" w:hAnsi="宋体" w:hint="eastAsia"/>
                <w:snapToGrid w:val="0"/>
                <w:kern w:val="0"/>
              </w:rPr>
              <w:t>验证码</w:t>
            </w:r>
          </w:p>
        </w:tc>
        <w:tc>
          <w:tcPr>
            <w:tcW w:w="1701" w:type="dxa"/>
            <w:shd w:val="clear" w:color="auto" w:fill="auto"/>
          </w:tcPr>
          <w:p w14:paraId="66481FBC" w14:textId="77777777" w:rsidR="00216E33" w:rsidRPr="00736667" w:rsidRDefault="00216E33" w:rsidP="004664EA">
            <w:pPr>
              <w:jc w:val="center"/>
              <w:rPr>
                <w:rFonts w:ascii="宋体" w:hAnsi="宋体"/>
                <w:snapToGrid w:val="0"/>
                <w:kern w:val="0"/>
              </w:rPr>
            </w:pPr>
          </w:p>
        </w:tc>
        <w:tc>
          <w:tcPr>
            <w:tcW w:w="1134" w:type="dxa"/>
            <w:shd w:val="clear" w:color="auto" w:fill="auto"/>
          </w:tcPr>
          <w:p w14:paraId="77F65918"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40C4D9D7"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使用验证码登录时为必填</w:t>
            </w:r>
          </w:p>
        </w:tc>
      </w:tr>
    </w:tbl>
    <w:p w14:paraId="417A9C58" w14:textId="77777777" w:rsidR="00216E33" w:rsidRDefault="00216E33" w:rsidP="00216E33"/>
    <w:p w14:paraId="17CCB4C3"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14"/>
        <w:gridCol w:w="1446"/>
        <w:gridCol w:w="1134"/>
        <w:gridCol w:w="3119"/>
      </w:tblGrid>
      <w:tr w:rsidR="00216E33" w:rsidRPr="00736667" w14:paraId="677EA0F3" w14:textId="77777777" w:rsidTr="004664EA">
        <w:tc>
          <w:tcPr>
            <w:tcW w:w="1814" w:type="dxa"/>
            <w:shd w:val="clear" w:color="auto" w:fill="E0E0E0"/>
          </w:tcPr>
          <w:p w14:paraId="233F59AF"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446" w:type="dxa"/>
            <w:shd w:val="clear" w:color="auto" w:fill="E0E0E0"/>
          </w:tcPr>
          <w:p w14:paraId="506054EE"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AA71DCF"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82F3E88"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13D62F4F" w14:textId="77777777" w:rsidTr="004664EA">
        <w:tc>
          <w:tcPr>
            <w:tcW w:w="1814" w:type="dxa"/>
            <w:shd w:val="clear" w:color="auto" w:fill="auto"/>
          </w:tcPr>
          <w:p w14:paraId="7FF1774B" w14:textId="77777777" w:rsidR="00216E33" w:rsidRDefault="00216E33" w:rsidP="004664EA">
            <w:pPr>
              <w:jc w:val="center"/>
              <w:rPr>
                <w:rFonts w:ascii="宋体" w:hAnsi="宋体"/>
                <w:snapToGrid w:val="0"/>
                <w:kern w:val="0"/>
              </w:rPr>
            </w:pPr>
            <w:r>
              <w:rPr>
                <w:rFonts w:ascii="宋体" w:hAnsi="宋体"/>
                <w:snapToGrid w:val="0"/>
                <w:kern w:val="0"/>
              </w:rPr>
              <w:lastRenderedPageBreak/>
              <w:t>渠道人唯一标识</w:t>
            </w:r>
          </w:p>
        </w:tc>
        <w:tc>
          <w:tcPr>
            <w:tcW w:w="1446" w:type="dxa"/>
            <w:shd w:val="clear" w:color="auto" w:fill="auto"/>
          </w:tcPr>
          <w:p w14:paraId="6D7A8376" w14:textId="77777777" w:rsidR="00216E33" w:rsidRPr="00736667" w:rsidRDefault="00216E33" w:rsidP="004664EA">
            <w:pPr>
              <w:jc w:val="center"/>
              <w:rPr>
                <w:rFonts w:ascii="宋体" w:hAnsi="宋体"/>
                <w:snapToGrid w:val="0"/>
                <w:kern w:val="0"/>
              </w:rPr>
            </w:pPr>
          </w:p>
        </w:tc>
        <w:tc>
          <w:tcPr>
            <w:tcW w:w="1134" w:type="dxa"/>
            <w:shd w:val="clear" w:color="auto" w:fill="auto"/>
          </w:tcPr>
          <w:p w14:paraId="10123297"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252B93EA" w14:textId="77777777" w:rsidR="00216E33" w:rsidRPr="00736667" w:rsidRDefault="00216E33" w:rsidP="004664EA">
            <w:pPr>
              <w:jc w:val="center"/>
              <w:rPr>
                <w:rFonts w:ascii="宋体" w:hAnsi="宋体"/>
                <w:snapToGrid w:val="0"/>
                <w:kern w:val="0"/>
              </w:rPr>
            </w:pPr>
          </w:p>
        </w:tc>
      </w:tr>
      <w:tr w:rsidR="00216E33" w:rsidRPr="00736667" w14:paraId="79389B07" w14:textId="77777777" w:rsidTr="004664EA">
        <w:tc>
          <w:tcPr>
            <w:tcW w:w="1814" w:type="dxa"/>
            <w:shd w:val="clear" w:color="auto" w:fill="auto"/>
          </w:tcPr>
          <w:p w14:paraId="1AE19F20" w14:textId="77777777" w:rsidR="00216E33" w:rsidRPr="00736667" w:rsidRDefault="00216E33" w:rsidP="004664EA">
            <w:pPr>
              <w:jc w:val="center"/>
              <w:rPr>
                <w:rFonts w:ascii="宋体" w:hAnsi="宋体"/>
                <w:snapToGrid w:val="0"/>
                <w:kern w:val="0"/>
              </w:rPr>
            </w:pPr>
            <w:r>
              <w:rPr>
                <w:rFonts w:ascii="宋体" w:hAnsi="宋体"/>
                <w:snapToGrid w:val="0"/>
                <w:kern w:val="0"/>
              </w:rPr>
              <w:t>操作结果</w:t>
            </w:r>
          </w:p>
        </w:tc>
        <w:tc>
          <w:tcPr>
            <w:tcW w:w="1446" w:type="dxa"/>
            <w:shd w:val="clear" w:color="auto" w:fill="auto"/>
          </w:tcPr>
          <w:p w14:paraId="5CA255A8" w14:textId="77777777" w:rsidR="00216E33" w:rsidRPr="00736667" w:rsidRDefault="00216E33" w:rsidP="004664EA">
            <w:pPr>
              <w:jc w:val="center"/>
              <w:rPr>
                <w:rFonts w:ascii="宋体" w:hAnsi="宋体"/>
                <w:snapToGrid w:val="0"/>
                <w:kern w:val="0"/>
              </w:rPr>
            </w:pPr>
          </w:p>
        </w:tc>
        <w:tc>
          <w:tcPr>
            <w:tcW w:w="1134" w:type="dxa"/>
            <w:shd w:val="clear" w:color="auto" w:fill="auto"/>
          </w:tcPr>
          <w:p w14:paraId="5ABCEF5D"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D379AC1" w14:textId="77777777" w:rsidR="00216E33" w:rsidRPr="00736667" w:rsidRDefault="00216E33" w:rsidP="004664EA">
            <w:pPr>
              <w:jc w:val="center"/>
              <w:rPr>
                <w:rFonts w:ascii="宋体" w:hAnsi="宋体"/>
                <w:snapToGrid w:val="0"/>
                <w:kern w:val="0"/>
              </w:rPr>
            </w:pPr>
          </w:p>
        </w:tc>
      </w:tr>
      <w:tr w:rsidR="00216E33" w:rsidRPr="00736667" w14:paraId="0F9C9003" w14:textId="77777777" w:rsidTr="004664EA">
        <w:tc>
          <w:tcPr>
            <w:tcW w:w="1814" w:type="dxa"/>
            <w:shd w:val="clear" w:color="auto" w:fill="auto"/>
          </w:tcPr>
          <w:p w14:paraId="0BA04F3C" w14:textId="77777777" w:rsidR="00216E33" w:rsidRDefault="00216E33" w:rsidP="004664EA">
            <w:pPr>
              <w:jc w:val="center"/>
              <w:rPr>
                <w:rFonts w:ascii="宋体" w:hAnsi="宋体"/>
                <w:snapToGrid w:val="0"/>
                <w:kern w:val="0"/>
              </w:rPr>
            </w:pPr>
            <w:r>
              <w:rPr>
                <w:rFonts w:ascii="宋体" w:hAnsi="宋体"/>
                <w:snapToGrid w:val="0"/>
                <w:kern w:val="0"/>
              </w:rPr>
              <w:t>结果描述</w:t>
            </w:r>
          </w:p>
        </w:tc>
        <w:tc>
          <w:tcPr>
            <w:tcW w:w="1446" w:type="dxa"/>
            <w:shd w:val="clear" w:color="auto" w:fill="auto"/>
          </w:tcPr>
          <w:p w14:paraId="200C75A9" w14:textId="77777777" w:rsidR="00216E33" w:rsidRPr="00736667" w:rsidRDefault="00216E33" w:rsidP="004664EA">
            <w:pPr>
              <w:jc w:val="center"/>
              <w:rPr>
                <w:rFonts w:ascii="宋体" w:hAnsi="宋体"/>
                <w:snapToGrid w:val="0"/>
                <w:kern w:val="0"/>
              </w:rPr>
            </w:pPr>
          </w:p>
        </w:tc>
        <w:tc>
          <w:tcPr>
            <w:tcW w:w="1134" w:type="dxa"/>
            <w:shd w:val="clear" w:color="auto" w:fill="auto"/>
          </w:tcPr>
          <w:p w14:paraId="190A851A"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43A0EC78" w14:textId="77777777" w:rsidR="00216E33" w:rsidRPr="00736667" w:rsidRDefault="00216E33" w:rsidP="004664EA">
            <w:pPr>
              <w:jc w:val="center"/>
              <w:rPr>
                <w:rFonts w:ascii="宋体" w:hAnsi="宋体"/>
                <w:snapToGrid w:val="0"/>
                <w:kern w:val="0"/>
              </w:rPr>
            </w:pPr>
          </w:p>
        </w:tc>
      </w:tr>
    </w:tbl>
    <w:p w14:paraId="044D8375" w14:textId="77777777" w:rsidR="00216E33" w:rsidRDefault="00216E33" w:rsidP="00216E33"/>
    <w:p w14:paraId="2CB8D41B" w14:textId="66687CD8" w:rsidR="00216E33" w:rsidRDefault="00216E33" w:rsidP="00216E33">
      <w:pPr>
        <w:pStyle w:val="4"/>
        <w:tabs>
          <w:tab w:val="left" w:pos="942"/>
          <w:tab w:val="num" w:pos="1566"/>
        </w:tabs>
        <w:ind w:left="1531" w:hanging="580"/>
        <w:rPr>
          <w:rFonts w:ascii="黑体" w:hAnsi="黑体"/>
        </w:rPr>
      </w:pPr>
      <w:r>
        <w:rPr>
          <w:rFonts w:ascii="黑体" w:hAnsi="黑体" w:hint="eastAsia"/>
        </w:rPr>
        <w:t>找回/修改</w:t>
      </w:r>
      <w:r w:rsidR="00D3147B">
        <w:rPr>
          <w:rFonts w:ascii="黑体" w:hAnsi="黑体" w:hint="eastAsia"/>
        </w:rPr>
        <w:t>登录</w:t>
      </w:r>
      <w:r>
        <w:rPr>
          <w:rFonts w:ascii="黑体" w:hAnsi="黑体"/>
        </w:rPr>
        <w:t>密码</w:t>
      </w:r>
    </w:p>
    <w:p w14:paraId="49ADD6EA" w14:textId="77777777" w:rsidR="00216E33" w:rsidRDefault="00216E33" w:rsidP="00216E33">
      <w:pPr>
        <w:pStyle w:val="5"/>
        <w:tabs>
          <w:tab w:val="left" w:pos="1112"/>
        </w:tabs>
      </w:pPr>
      <w:r>
        <w:rPr>
          <w:rFonts w:hint="eastAsia"/>
        </w:rPr>
        <w:t>功能</w:t>
      </w:r>
      <w:r>
        <w:t>描述</w:t>
      </w:r>
    </w:p>
    <w:p w14:paraId="2D1AB74F" w14:textId="77777777" w:rsidR="00216E33" w:rsidRPr="00F65A9B" w:rsidRDefault="00216E33" w:rsidP="00216E33">
      <w:pPr>
        <w:ind w:left="657" w:firstLineChars="200" w:firstLine="420"/>
        <w:jc w:val="left"/>
      </w:pPr>
      <w:r>
        <w:rPr>
          <w:rFonts w:hint="eastAsia"/>
        </w:rPr>
        <w:t>实现</w:t>
      </w:r>
      <w:r>
        <w:rPr>
          <w:rFonts w:hint="eastAsia"/>
        </w:rPr>
        <w:t>APP</w:t>
      </w:r>
      <w:r>
        <w:rPr>
          <w:rFonts w:hint="eastAsia"/>
        </w:rPr>
        <w:t>客户端渠道人用户忘记自己登录密码时，可通过该功能进行密码修改和找回。</w:t>
      </w:r>
    </w:p>
    <w:p w14:paraId="74F7258B" w14:textId="77777777" w:rsidR="00216E33" w:rsidRDefault="00216E33" w:rsidP="00216E33">
      <w:pPr>
        <w:pStyle w:val="5"/>
        <w:tabs>
          <w:tab w:val="left" w:pos="1112"/>
        </w:tabs>
      </w:pPr>
      <w:r>
        <w:rPr>
          <w:rFonts w:hint="eastAsia"/>
        </w:rPr>
        <w:t>处理流程</w:t>
      </w:r>
    </w:p>
    <w:p w14:paraId="48682927" w14:textId="77777777" w:rsidR="00216E33" w:rsidRDefault="00216E33" w:rsidP="00216E33">
      <w:commentRangeStart w:id="890"/>
      <w:r>
        <w:rPr>
          <w:rFonts w:hint="eastAsia"/>
          <w:noProof/>
        </w:rPr>
        <w:drawing>
          <wp:inline distT="0" distB="0" distL="0" distR="0" wp14:anchorId="334A5B88" wp14:editId="46A63E42">
            <wp:extent cx="5270500" cy="2838450"/>
            <wp:effectExtent l="0" t="0" r="6350" b="0"/>
            <wp:docPr id="22" name="图片 22"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修改密码"/>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0500" cy="2838450"/>
                    </a:xfrm>
                    <a:prstGeom prst="rect">
                      <a:avLst/>
                    </a:prstGeom>
                    <a:noFill/>
                    <a:ln>
                      <a:noFill/>
                    </a:ln>
                  </pic:spPr>
                </pic:pic>
              </a:graphicData>
            </a:graphic>
          </wp:inline>
        </w:drawing>
      </w:r>
      <w:commentRangeEnd w:id="890"/>
      <w:r w:rsidR="00D362D6">
        <w:rPr>
          <w:rStyle w:val="af3"/>
          <w:rFonts w:ascii="Times New Roman" w:hAnsi="Times New Roman"/>
        </w:rPr>
        <w:commentReference w:id="890"/>
      </w:r>
    </w:p>
    <w:p w14:paraId="5EFF871F" w14:textId="77777777" w:rsidR="00216E33" w:rsidRDefault="00216E33" w:rsidP="00216E33">
      <w:pPr>
        <w:spacing w:line="360" w:lineRule="auto"/>
        <w:ind w:left="289" w:firstLine="420"/>
        <w:rPr>
          <w:b/>
          <w:sz w:val="24"/>
          <w:szCs w:val="24"/>
        </w:rPr>
      </w:pPr>
      <w:r>
        <w:rPr>
          <w:rFonts w:hint="eastAsia"/>
          <w:b/>
          <w:sz w:val="24"/>
          <w:szCs w:val="24"/>
        </w:rPr>
        <w:t>【流程描述】</w:t>
      </w:r>
    </w:p>
    <w:p w14:paraId="0BEF94D2" w14:textId="77777777" w:rsidR="00216E33" w:rsidRPr="008C7F5A" w:rsidRDefault="00216E33" w:rsidP="00216E33">
      <w:pPr>
        <w:spacing w:line="360" w:lineRule="auto"/>
        <w:ind w:left="289" w:firstLine="420"/>
        <w:rPr>
          <w:sz w:val="24"/>
          <w:szCs w:val="24"/>
        </w:rPr>
      </w:pPr>
      <w:r w:rsidRPr="008C7F5A">
        <w:rPr>
          <w:sz w:val="24"/>
          <w:szCs w:val="24"/>
        </w:rPr>
        <w:t>修改密码</w:t>
      </w:r>
      <w:r w:rsidRPr="008C7F5A">
        <w:rPr>
          <w:rFonts w:hint="eastAsia"/>
          <w:sz w:val="24"/>
          <w:szCs w:val="24"/>
        </w:rPr>
        <w:t>：</w:t>
      </w:r>
    </w:p>
    <w:p w14:paraId="012CE6A1" w14:textId="77777777" w:rsidR="00216E33" w:rsidRDefault="00216E33">
      <w:pPr>
        <w:numPr>
          <w:ilvl w:val="0"/>
          <w:numId w:val="23"/>
        </w:numPr>
        <w:spacing w:line="360" w:lineRule="auto"/>
        <w:pPrChange w:id="891" w:author="wangq" w:date="2017-08-21T17:25:00Z">
          <w:pPr>
            <w:numPr>
              <w:numId w:val="33"/>
            </w:numPr>
            <w:spacing w:line="360" w:lineRule="auto"/>
            <w:ind w:left="1636" w:hanging="360"/>
          </w:pPr>
        </w:pPrChange>
      </w:pPr>
      <w:r>
        <w:rPr>
          <w:rFonts w:hint="eastAsia"/>
        </w:rPr>
        <w:t>已登录的注册用户；</w:t>
      </w:r>
    </w:p>
    <w:p w14:paraId="329853A7" w14:textId="77777777" w:rsidR="00216E33" w:rsidRDefault="00216E33">
      <w:pPr>
        <w:numPr>
          <w:ilvl w:val="0"/>
          <w:numId w:val="23"/>
        </w:numPr>
        <w:spacing w:line="360" w:lineRule="auto"/>
        <w:pPrChange w:id="892" w:author="wangq" w:date="2017-08-21T17:25:00Z">
          <w:pPr>
            <w:numPr>
              <w:numId w:val="33"/>
            </w:numPr>
            <w:spacing w:line="360" w:lineRule="auto"/>
            <w:ind w:left="1636" w:hanging="360"/>
          </w:pPr>
        </w:pPrChange>
      </w:pPr>
      <w:r>
        <w:t>进入</w:t>
      </w:r>
      <w:r>
        <w:rPr>
          <w:rFonts w:hint="eastAsia"/>
        </w:rPr>
        <w:t>设置“</w:t>
      </w:r>
      <w:r>
        <w:t>账号与安全</w:t>
      </w:r>
      <w:r>
        <w:rPr>
          <w:rFonts w:hint="eastAsia"/>
        </w:rPr>
        <w:t>”界面；</w:t>
      </w:r>
    </w:p>
    <w:p w14:paraId="18CE0B1C" w14:textId="77777777" w:rsidR="00216E33" w:rsidRDefault="00216E33">
      <w:pPr>
        <w:numPr>
          <w:ilvl w:val="0"/>
          <w:numId w:val="23"/>
        </w:numPr>
        <w:spacing w:line="360" w:lineRule="auto"/>
        <w:pPrChange w:id="893" w:author="wangq" w:date="2017-08-21T17:25:00Z">
          <w:pPr>
            <w:numPr>
              <w:numId w:val="33"/>
            </w:numPr>
            <w:spacing w:line="360" w:lineRule="auto"/>
            <w:ind w:left="1636" w:hanging="360"/>
          </w:pPr>
        </w:pPrChange>
      </w:pPr>
      <w:r>
        <w:rPr>
          <w:rFonts w:hint="eastAsia"/>
        </w:rPr>
        <w:t>输入已注册手机号，进行安全验证获取手机短信验证码；</w:t>
      </w:r>
    </w:p>
    <w:p w14:paraId="338CDD31" w14:textId="77777777" w:rsidR="00216E33" w:rsidRDefault="00216E33">
      <w:pPr>
        <w:numPr>
          <w:ilvl w:val="0"/>
          <w:numId w:val="23"/>
        </w:numPr>
        <w:spacing w:line="360" w:lineRule="auto"/>
        <w:pPrChange w:id="894" w:author="wangq" w:date="2017-08-21T17:25:00Z">
          <w:pPr>
            <w:numPr>
              <w:numId w:val="33"/>
            </w:numPr>
            <w:spacing w:line="360" w:lineRule="auto"/>
            <w:ind w:left="1636" w:hanging="360"/>
          </w:pPr>
        </w:pPrChange>
      </w:pPr>
      <w:r>
        <w:rPr>
          <w:rFonts w:hint="eastAsia"/>
        </w:rPr>
        <w:t>调用微服务：</w:t>
      </w:r>
    </w:p>
    <w:p w14:paraId="3E0E82D8" w14:textId="61A5F264" w:rsidR="00216E33" w:rsidRDefault="00216E33" w:rsidP="00216E33">
      <w:pPr>
        <w:spacing w:line="360" w:lineRule="auto"/>
        <w:ind w:left="1636"/>
      </w:pPr>
      <w:r>
        <w:rPr>
          <w:rFonts w:hint="eastAsia"/>
        </w:rPr>
        <w:t xml:space="preserve">a). </w:t>
      </w:r>
      <w:r>
        <w:t>app</w:t>
      </w:r>
      <w:r>
        <w:t>用户管理</w:t>
      </w:r>
      <w:r>
        <w:rPr>
          <w:rFonts w:hint="eastAsia"/>
        </w:rPr>
        <w:t>-</w:t>
      </w:r>
      <w:r w:rsidR="00D3147B">
        <w:rPr>
          <w:rFonts w:hint="eastAsia"/>
        </w:rPr>
        <w:t>获取</w:t>
      </w:r>
      <w:r w:rsidR="00D3147B">
        <w:t>操作验证码</w:t>
      </w:r>
      <w:r>
        <w:rPr>
          <w:rFonts w:hint="eastAsia"/>
        </w:rPr>
        <w:t>；</w:t>
      </w:r>
    </w:p>
    <w:p w14:paraId="4DBE7917" w14:textId="3650CE8E" w:rsidR="00216E33" w:rsidRDefault="00216E33" w:rsidP="00216E33">
      <w:pPr>
        <w:spacing w:line="360" w:lineRule="auto"/>
        <w:ind w:left="1636"/>
      </w:pPr>
      <w:r>
        <w:rPr>
          <w:rFonts w:hint="eastAsia"/>
        </w:rPr>
        <w:t>b)</w:t>
      </w:r>
      <w:r>
        <w:t>.app</w:t>
      </w:r>
      <w:r>
        <w:t>用户管理</w:t>
      </w:r>
      <w:r>
        <w:rPr>
          <w:rFonts w:hint="eastAsia"/>
        </w:rPr>
        <w:t>-</w:t>
      </w:r>
      <w:r w:rsidR="00D3147B">
        <w:rPr>
          <w:rFonts w:hint="eastAsia"/>
        </w:rPr>
        <w:t>修改登录</w:t>
      </w:r>
      <w:r w:rsidR="00D3147B">
        <w:t>密码</w:t>
      </w:r>
      <w:r>
        <w:rPr>
          <w:rFonts w:hint="eastAsia"/>
        </w:rPr>
        <w:t>；</w:t>
      </w:r>
    </w:p>
    <w:p w14:paraId="1F3836A2" w14:textId="77777777" w:rsidR="00216E33" w:rsidRDefault="00216E33">
      <w:pPr>
        <w:numPr>
          <w:ilvl w:val="0"/>
          <w:numId w:val="23"/>
        </w:numPr>
        <w:spacing w:line="360" w:lineRule="auto"/>
        <w:pPrChange w:id="895" w:author="wangq" w:date="2017-08-21T17:25:00Z">
          <w:pPr>
            <w:numPr>
              <w:numId w:val="33"/>
            </w:numPr>
            <w:spacing w:line="360" w:lineRule="auto"/>
            <w:ind w:left="1636" w:hanging="360"/>
          </w:pPr>
        </w:pPrChange>
      </w:pPr>
      <w:r>
        <w:lastRenderedPageBreak/>
        <w:t>解析返回结果</w:t>
      </w:r>
    </w:p>
    <w:p w14:paraId="0909B65A" w14:textId="4EBC8B37" w:rsidR="00216E33" w:rsidRDefault="00216E33" w:rsidP="001F2EB2">
      <w:pPr>
        <w:pStyle w:val="5"/>
        <w:tabs>
          <w:tab w:val="left" w:pos="1112"/>
        </w:tabs>
      </w:pPr>
      <w:r>
        <w:rPr>
          <w:rFonts w:hint="eastAsia"/>
        </w:rPr>
        <w:t xml:space="preserve">    </w:t>
      </w:r>
      <w:r w:rsidRPr="00041BC9">
        <w:t xml:space="preserve"> </w:t>
      </w: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6"/>
        <w:gridCol w:w="1304"/>
        <w:gridCol w:w="1134"/>
        <w:gridCol w:w="3119"/>
      </w:tblGrid>
      <w:tr w:rsidR="00216E33" w:rsidRPr="00736667" w14:paraId="0D0AEA20" w14:textId="77777777" w:rsidTr="004664EA">
        <w:tc>
          <w:tcPr>
            <w:tcW w:w="1956" w:type="dxa"/>
            <w:shd w:val="clear" w:color="auto" w:fill="E0E0E0"/>
          </w:tcPr>
          <w:p w14:paraId="54A56360"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304" w:type="dxa"/>
            <w:shd w:val="clear" w:color="auto" w:fill="E0E0E0"/>
          </w:tcPr>
          <w:p w14:paraId="67E23B0E"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D00787A"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61ACBD8"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4CCB577F" w14:textId="77777777" w:rsidTr="004664EA">
        <w:tc>
          <w:tcPr>
            <w:tcW w:w="1956" w:type="dxa"/>
            <w:shd w:val="clear" w:color="auto" w:fill="auto"/>
          </w:tcPr>
          <w:p w14:paraId="76C47A21" w14:textId="77777777" w:rsidR="00216E33" w:rsidRPr="00736667" w:rsidRDefault="00216E33" w:rsidP="004664EA">
            <w:pPr>
              <w:rPr>
                <w:rFonts w:ascii="宋体" w:hAnsi="宋体"/>
                <w:snapToGrid w:val="0"/>
                <w:kern w:val="0"/>
              </w:rPr>
            </w:pPr>
            <w:r>
              <w:rPr>
                <w:rFonts w:ascii="宋体" w:hAnsi="宋体" w:hint="eastAsia"/>
                <w:snapToGrid w:val="0"/>
                <w:kern w:val="0"/>
              </w:rPr>
              <w:t>渠道人唯一标识</w:t>
            </w:r>
          </w:p>
        </w:tc>
        <w:tc>
          <w:tcPr>
            <w:tcW w:w="1304" w:type="dxa"/>
            <w:shd w:val="clear" w:color="auto" w:fill="auto"/>
          </w:tcPr>
          <w:p w14:paraId="6A8E4024"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6E3FA487" w14:textId="77777777" w:rsidR="00216E33" w:rsidRPr="00736667"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A97CE20" w14:textId="77777777" w:rsidR="00216E33" w:rsidRPr="00736667" w:rsidRDefault="00216E33" w:rsidP="004664EA">
            <w:pPr>
              <w:ind w:firstLine="480"/>
              <w:jc w:val="left"/>
              <w:rPr>
                <w:rFonts w:ascii="宋体" w:hAnsi="宋体"/>
                <w:snapToGrid w:val="0"/>
                <w:kern w:val="0"/>
              </w:rPr>
            </w:pPr>
          </w:p>
        </w:tc>
      </w:tr>
      <w:tr w:rsidR="00216E33" w:rsidRPr="00736667" w14:paraId="468D3328" w14:textId="77777777" w:rsidTr="004664EA">
        <w:tc>
          <w:tcPr>
            <w:tcW w:w="1956" w:type="dxa"/>
            <w:shd w:val="clear" w:color="auto" w:fill="auto"/>
          </w:tcPr>
          <w:p w14:paraId="2FE893FB" w14:textId="77777777" w:rsidR="00216E33" w:rsidRPr="00736667" w:rsidRDefault="00216E33" w:rsidP="004664EA">
            <w:pPr>
              <w:ind w:firstLineChars="100" w:firstLine="210"/>
              <w:rPr>
                <w:rFonts w:ascii="宋体" w:hAnsi="宋体"/>
                <w:snapToGrid w:val="0"/>
                <w:kern w:val="0"/>
              </w:rPr>
            </w:pPr>
            <w:r>
              <w:rPr>
                <w:rFonts w:ascii="宋体" w:hAnsi="宋体" w:hint="eastAsia"/>
                <w:snapToGrid w:val="0"/>
                <w:kern w:val="0"/>
              </w:rPr>
              <w:t>手机号码</w:t>
            </w:r>
          </w:p>
        </w:tc>
        <w:tc>
          <w:tcPr>
            <w:tcW w:w="1304" w:type="dxa"/>
            <w:shd w:val="clear" w:color="auto" w:fill="auto"/>
          </w:tcPr>
          <w:p w14:paraId="0881CCCB"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769A3B98" w14:textId="77777777" w:rsidR="00216E33" w:rsidRPr="00736667"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5ED2ABC" w14:textId="77777777" w:rsidR="00216E33" w:rsidRPr="00736667" w:rsidRDefault="00216E33" w:rsidP="004664EA">
            <w:pPr>
              <w:ind w:firstLine="480"/>
              <w:jc w:val="left"/>
              <w:rPr>
                <w:rFonts w:ascii="宋体" w:hAnsi="宋体"/>
                <w:snapToGrid w:val="0"/>
                <w:kern w:val="0"/>
              </w:rPr>
            </w:pPr>
          </w:p>
        </w:tc>
      </w:tr>
      <w:tr w:rsidR="00216E33" w:rsidRPr="00736667" w14:paraId="2A12439B" w14:textId="77777777" w:rsidTr="004664EA">
        <w:tc>
          <w:tcPr>
            <w:tcW w:w="1956" w:type="dxa"/>
            <w:shd w:val="clear" w:color="auto" w:fill="auto"/>
          </w:tcPr>
          <w:p w14:paraId="31F05C99" w14:textId="77777777" w:rsidR="00216E33" w:rsidRPr="00736667" w:rsidRDefault="00216E33" w:rsidP="004664EA">
            <w:pPr>
              <w:ind w:firstLineChars="200" w:firstLine="420"/>
              <w:rPr>
                <w:rFonts w:ascii="宋体" w:hAnsi="宋体"/>
                <w:snapToGrid w:val="0"/>
                <w:kern w:val="0"/>
              </w:rPr>
            </w:pPr>
            <w:r>
              <w:rPr>
                <w:rFonts w:ascii="宋体" w:hAnsi="宋体"/>
                <w:snapToGrid w:val="0"/>
                <w:kern w:val="0"/>
              </w:rPr>
              <w:t>验证码</w:t>
            </w:r>
          </w:p>
        </w:tc>
        <w:tc>
          <w:tcPr>
            <w:tcW w:w="1304" w:type="dxa"/>
            <w:shd w:val="clear" w:color="auto" w:fill="auto"/>
          </w:tcPr>
          <w:p w14:paraId="6D1D35F7"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14AC4383" w14:textId="77777777" w:rsidR="00216E33" w:rsidRPr="00736667"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FA6B8F4" w14:textId="77777777" w:rsidR="00216E33" w:rsidRPr="00736667" w:rsidRDefault="00216E33" w:rsidP="004664EA">
            <w:pPr>
              <w:ind w:firstLine="480"/>
              <w:jc w:val="left"/>
              <w:rPr>
                <w:rFonts w:ascii="宋体" w:hAnsi="宋体"/>
                <w:snapToGrid w:val="0"/>
                <w:kern w:val="0"/>
              </w:rPr>
            </w:pPr>
          </w:p>
        </w:tc>
      </w:tr>
      <w:tr w:rsidR="00216E33" w:rsidRPr="00736667" w14:paraId="61ADC078" w14:textId="77777777" w:rsidTr="004664EA">
        <w:tc>
          <w:tcPr>
            <w:tcW w:w="1956" w:type="dxa"/>
            <w:shd w:val="clear" w:color="auto" w:fill="auto"/>
          </w:tcPr>
          <w:p w14:paraId="19B8586B" w14:textId="77777777" w:rsidR="00216E33" w:rsidRPr="00736667" w:rsidRDefault="00216E33" w:rsidP="004664EA">
            <w:pPr>
              <w:ind w:firstLineChars="200" w:firstLine="420"/>
              <w:rPr>
                <w:rFonts w:ascii="宋体" w:hAnsi="宋体"/>
                <w:snapToGrid w:val="0"/>
                <w:kern w:val="0"/>
              </w:rPr>
            </w:pPr>
            <w:r>
              <w:rPr>
                <w:rFonts w:ascii="宋体" w:hAnsi="宋体"/>
                <w:snapToGrid w:val="0"/>
                <w:kern w:val="0"/>
              </w:rPr>
              <w:t>新密码</w:t>
            </w:r>
          </w:p>
        </w:tc>
        <w:tc>
          <w:tcPr>
            <w:tcW w:w="1304" w:type="dxa"/>
            <w:shd w:val="clear" w:color="auto" w:fill="auto"/>
          </w:tcPr>
          <w:p w14:paraId="5024C2CF"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2D52530C" w14:textId="77777777" w:rsidR="00216E33" w:rsidRPr="00736667"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A48B0A7" w14:textId="77777777" w:rsidR="00216E33" w:rsidRPr="00736667" w:rsidRDefault="00216E33" w:rsidP="004664EA">
            <w:pPr>
              <w:ind w:firstLine="480"/>
              <w:jc w:val="left"/>
              <w:rPr>
                <w:rFonts w:ascii="宋体" w:hAnsi="宋体"/>
                <w:snapToGrid w:val="0"/>
                <w:kern w:val="0"/>
              </w:rPr>
            </w:pPr>
          </w:p>
        </w:tc>
      </w:tr>
    </w:tbl>
    <w:p w14:paraId="61BDB893" w14:textId="77777777" w:rsidR="00216E33" w:rsidRDefault="00216E33" w:rsidP="00216E33"/>
    <w:p w14:paraId="465EB858"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546FD886" w14:textId="77777777" w:rsidTr="004664EA">
        <w:tc>
          <w:tcPr>
            <w:tcW w:w="1559" w:type="dxa"/>
            <w:shd w:val="clear" w:color="auto" w:fill="E0E0E0"/>
          </w:tcPr>
          <w:p w14:paraId="3AD2D2BF"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44EBCDDE"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5458761"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76763E2"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28FCA1EF" w14:textId="77777777" w:rsidTr="004664EA">
        <w:tc>
          <w:tcPr>
            <w:tcW w:w="1559" w:type="dxa"/>
            <w:shd w:val="clear" w:color="auto" w:fill="auto"/>
          </w:tcPr>
          <w:p w14:paraId="61D27D98" w14:textId="77777777" w:rsidR="00216E33" w:rsidRPr="00736667" w:rsidRDefault="00216E33" w:rsidP="004664EA">
            <w:pPr>
              <w:jc w:val="center"/>
              <w:rPr>
                <w:rFonts w:ascii="宋体" w:hAnsi="宋体"/>
                <w:snapToGrid w:val="0"/>
                <w:kern w:val="0"/>
              </w:rPr>
            </w:pPr>
            <w:r>
              <w:rPr>
                <w:rFonts w:ascii="宋体" w:hAnsi="宋体"/>
                <w:snapToGrid w:val="0"/>
                <w:kern w:val="0"/>
              </w:rPr>
              <w:t>操作结果</w:t>
            </w:r>
          </w:p>
        </w:tc>
        <w:tc>
          <w:tcPr>
            <w:tcW w:w="1701" w:type="dxa"/>
            <w:shd w:val="clear" w:color="auto" w:fill="auto"/>
          </w:tcPr>
          <w:p w14:paraId="63292627" w14:textId="77777777" w:rsidR="00216E33" w:rsidRPr="00736667" w:rsidRDefault="00216E33" w:rsidP="004664EA">
            <w:pPr>
              <w:jc w:val="center"/>
              <w:rPr>
                <w:rFonts w:ascii="宋体" w:hAnsi="宋体"/>
                <w:snapToGrid w:val="0"/>
                <w:kern w:val="0"/>
              </w:rPr>
            </w:pPr>
          </w:p>
        </w:tc>
        <w:tc>
          <w:tcPr>
            <w:tcW w:w="1134" w:type="dxa"/>
            <w:shd w:val="clear" w:color="auto" w:fill="auto"/>
          </w:tcPr>
          <w:p w14:paraId="3CA9A2A0"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52D0A2A6" w14:textId="77777777" w:rsidR="00216E33" w:rsidRPr="00736667" w:rsidRDefault="00216E33" w:rsidP="004664EA">
            <w:pPr>
              <w:jc w:val="center"/>
              <w:rPr>
                <w:rFonts w:ascii="宋体" w:hAnsi="宋体"/>
                <w:snapToGrid w:val="0"/>
                <w:kern w:val="0"/>
              </w:rPr>
            </w:pPr>
          </w:p>
        </w:tc>
      </w:tr>
      <w:tr w:rsidR="00216E33" w:rsidRPr="00736667" w14:paraId="59E8D36F" w14:textId="77777777" w:rsidTr="004664EA">
        <w:tc>
          <w:tcPr>
            <w:tcW w:w="1559" w:type="dxa"/>
            <w:shd w:val="clear" w:color="auto" w:fill="auto"/>
          </w:tcPr>
          <w:p w14:paraId="7EDD0950" w14:textId="77777777" w:rsidR="00216E33" w:rsidRDefault="00216E33" w:rsidP="004664EA">
            <w:pPr>
              <w:jc w:val="center"/>
              <w:rPr>
                <w:rFonts w:ascii="宋体" w:hAnsi="宋体"/>
                <w:snapToGrid w:val="0"/>
                <w:kern w:val="0"/>
              </w:rPr>
            </w:pPr>
            <w:r>
              <w:rPr>
                <w:rFonts w:ascii="宋体" w:hAnsi="宋体"/>
                <w:snapToGrid w:val="0"/>
                <w:kern w:val="0"/>
              </w:rPr>
              <w:t>结果描述</w:t>
            </w:r>
          </w:p>
        </w:tc>
        <w:tc>
          <w:tcPr>
            <w:tcW w:w="1701" w:type="dxa"/>
            <w:shd w:val="clear" w:color="auto" w:fill="auto"/>
          </w:tcPr>
          <w:p w14:paraId="00BB4AD0" w14:textId="77777777" w:rsidR="00216E33" w:rsidRPr="00736667" w:rsidRDefault="00216E33" w:rsidP="004664EA">
            <w:pPr>
              <w:jc w:val="center"/>
              <w:rPr>
                <w:rFonts w:ascii="宋体" w:hAnsi="宋体"/>
                <w:snapToGrid w:val="0"/>
                <w:kern w:val="0"/>
              </w:rPr>
            </w:pPr>
          </w:p>
        </w:tc>
        <w:tc>
          <w:tcPr>
            <w:tcW w:w="1134" w:type="dxa"/>
            <w:shd w:val="clear" w:color="auto" w:fill="auto"/>
          </w:tcPr>
          <w:p w14:paraId="2C31ADB5"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08E1CFAD" w14:textId="77777777" w:rsidR="00216E33" w:rsidRPr="00736667" w:rsidRDefault="00216E33" w:rsidP="004664EA">
            <w:pPr>
              <w:jc w:val="center"/>
              <w:rPr>
                <w:rFonts w:ascii="宋体" w:hAnsi="宋体"/>
                <w:snapToGrid w:val="0"/>
                <w:kern w:val="0"/>
              </w:rPr>
            </w:pPr>
          </w:p>
        </w:tc>
      </w:tr>
    </w:tbl>
    <w:p w14:paraId="540438A1" w14:textId="77777777" w:rsidR="00216E33" w:rsidRDefault="00216E33" w:rsidP="00216E33"/>
    <w:p w14:paraId="7E53B332" w14:textId="7905F3A1" w:rsidR="00D362D6" w:rsidRDefault="00D362D6" w:rsidP="00D362D6">
      <w:pPr>
        <w:pStyle w:val="4"/>
        <w:tabs>
          <w:tab w:val="left" w:pos="942"/>
          <w:tab w:val="num" w:pos="1566"/>
        </w:tabs>
        <w:ind w:left="1531" w:hanging="580"/>
        <w:rPr>
          <w:rFonts w:ascii="黑体" w:hAnsi="黑体"/>
        </w:rPr>
      </w:pPr>
      <w:r>
        <w:rPr>
          <w:rFonts w:ascii="黑体" w:hAnsi="黑体" w:hint="eastAsia"/>
        </w:rPr>
        <w:t>修改交易</w:t>
      </w:r>
      <w:r>
        <w:rPr>
          <w:rFonts w:ascii="黑体" w:hAnsi="黑体"/>
        </w:rPr>
        <w:t>密码</w:t>
      </w:r>
    </w:p>
    <w:p w14:paraId="6C0E7EB2" w14:textId="77777777" w:rsidR="00D362D6" w:rsidRDefault="00D362D6" w:rsidP="00D362D6">
      <w:pPr>
        <w:pStyle w:val="5"/>
        <w:tabs>
          <w:tab w:val="left" w:pos="1112"/>
        </w:tabs>
      </w:pPr>
      <w:r>
        <w:rPr>
          <w:rFonts w:hint="eastAsia"/>
        </w:rPr>
        <w:t>功能</w:t>
      </w:r>
      <w:r>
        <w:t>描述</w:t>
      </w:r>
    </w:p>
    <w:p w14:paraId="031F647C" w14:textId="5C20AF68" w:rsidR="00D362D6" w:rsidRPr="00F65A9B" w:rsidRDefault="00D362D6" w:rsidP="00D362D6">
      <w:pPr>
        <w:ind w:left="657" w:firstLineChars="200" w:firstLine="420"/>
        <w:jc w:val="left"/>
      </w:pPr>
      <w:r>
        <w:rPr>
          <w:rFonts w:hint="eastAsia"/>
        </w:rPr>
        <w:t>实现</w:t>
      </w:r>
      <w:r>
        <w:rPr>
          <w:rFonts w:hint="eastAsia"/>
        </w:rPr>
        <w:t>APP</w:t>
      </w:r>
      <w:r>
        <w:rPr>
          <w:rFonts w:hint="eastAsia"/>
        </w:rPr>
        <w:t>客户端渠道人用户通过该功能进行</w:t>
      </w:r>
      <w:r w:rsidR="001F2EB2">
        <w:rPr>
          <w:rFonts w:hint="eastAsia"/>
        </w:rPr>
        <w:t>交易</w:t>
      </w:r>
      <w:r>
        <w:rPr>
          <w:rFonts w:hint="eastAsia"/>
        </w:rPr>
        <w:t>密码修改。</w:t>
      </w:r>
    </w:p>
    <w:p w14:paraId="665E9939" w14:textId="77777777" w:rsidR="00D362D6" w:rsidRDefault="00D362D6" w:rsidP="00D362D6">
      <w:pPr>
        <w:pStyle w:val="5"/>
        <w:tabs>
          <w:tab w:val="left" w:pos="1112"/>
        </w:tabs>
      </w:pPr>
      <w:r>
        <w:rPr>
          <w:rFonts w:hint="eastAsia"/>
        </w:rPr>
        <w:t>处理流程</w:t>
      </w:r>
    </w:p>
    <w:p w14:paraId="5629180B" w14:textId="75801379" w:rsidR="00D362D6" w:rsidRDefault="00D362D6" w:rsidP="00D362D6">
      <w:r>
        <w:rPr>
          <w:rStyle w:val="af3"/>
          <w:rFonts w:ascii="Times New Roman" w:hAnsi="Times New Roman"/>
        </w:rPr>
        <w:commentReference w:id="896"/>
      </w:r>
    </w:p>
    <w:p w14:paraId="018C43E7" w14:textId="77777777" w:rsidR="00D362D6" w:rsidRDefault="00D362D6" w:rsidP="00D362D6">
      <w:pPr>
        <w:spacing w:line="360" w:lineRule="auto"/>
        <w:ind w:left="289" w:firstLine="420"/>
        <w:rPr>
          <w:b/>
          <w:sz w:val="24"/>
          <w:szCs w:val="24"/>
        </w:rPr>
      </w:pPr>
      <w:r>
        <w:rPr>
          <w:rFonts w:hint="eastAsia"/>
          <w:b/>
          <w:sz w:val="24"/>
          <w:szCs w:val="24"/>
        </w:rPr>
        <w:t>【流程描述】</w:t>
      </w:r>
    </w:p>
    <w:p w14:paraId="7D15A997" w14:textId="77777777" w:rsidR="00D362D6" w:rsidRPr="008C7F5A" w:rsidRDefault="00D362D6" w:rsidP="00D362D6">
      <w:pPr>
        <w:spacing w:line="360" w:lineRule="auto"/>
        <w:ind w:left="289" w:firstLine="420"/>
        <w:rPr>
          <w:sz w:val="24"/>
          <w:szCs w:val="24"/>
        </w:rPr>
      </w:pPr>
      <w:r w:rsidRPr="008C7F5A">
        <w:rPr>
          <w:sz w:val="24"/>
          <w:szCs w:val="24"/>
        </w:rPr>
        <w:t>修改密码</w:t>
      </w:r>
      <w:r w:rsidRPr="008C7F5A">
        <w:rPr>
          <w:rFonts w:hint="eastAsia"/>
          <w:sz w:val="24"/>
          <w:szCs w:val="24"/>
        </w:rPr>
        <w:t>：</w:t>
      </w:r>
    </w:p>
    <w:p w14:paraId="4317FA4C" w14:textId="77777777" w:rsidR="00D362D6" w:rsidRDefault="00D362D6">
      <w:pPr>
        <w:numPr>
          <w:ilvl w:val="0"/>
          <w:numId w:val="208"/>
        </w:numPr>
        <w:spacing w:line="360" w:lineRule="auto"/>
        <w:pPrChange w:id="897" w:author="wangq" w:date="2017-08-21T17:25:00Z">
          <w:pPr>
            <w:numPr>
              <w:numId w:val="236"/>
            </w:numPr>
            <w:spacing w:line="360" w:lineRule="auto"/>
            <w:ind w:left="360" w:hanging="360"/>
          </w:pPr>
        </w:pPrChange>
      </w:pPr>
      <w:r>
        <w:rPr>
          <w:rFonts w:hint="eastAsia"/>
        </w:rPr>
        <w:t>已登录的注册用户；</w:t>
      </w:r>
    </w:p>
    <w:p w14:paraId="09E9FEF8" w14:textId="77777777" w:rsidR="00D362D6" w:rsidRDefault="00D362D6">
      <w:pPr>
        <w:numPr>
          <w:ilvl w:val="0"/>
          <w:numId w:val="208"/>
        </w:numPr>
        <w:spacing w:line="360" w:lineRule="auto"/>
        <w:pPrChange w:id="898" w:author="wangq" w:date="2017-08-21T17:25:00Z">
          <w:pPr>
            <w:numPr>
              <w:numId w:val="236"/>
            </w:numPr>
            <w:spacing w:line="360" w:lineRule="auto"/>
            <w:ind w:left="360" w:hanging="360"/>
          </w:pPr>
        </w:pPrChange>
      </w:pPr>
      <w:r>
        <w:t>进入</w:t>
      </w:r>
      <w:r>
        <w:rPr>
          <w:rFonts w:hint="eastAsia"/>
        </w:rPr>
        <w:t>设置“</w:t>
      </w:r>
      <w:r>
        <w:t>账号与安全</w:t>
      </w:r>
      <w:r>
        <w:rPr>
          <w:rFonts w:hint="eastAsia"/>
        </w:rPr>
        <w:t>”界面；</w:t>
      </w:r>
    </w:p>
    <w:p w14:paraId="70E71CE6" w14:textId="6CD58150" w:rsidR="00D362D6" w:rsidRDefault="00D362D6">
      <w:pPr>
        <w:numPr>
          <w:ilvl w:val="0"/>
          <w:numId w:val="208"/>
        </w:numPr>
        <w:spacing w:line="360" w:lineRule="auto"/>
        <w:pPrChange w:id="899" w:author="wangq" w:date="2017-08-21T17:25:00Z">
          <w:pPr>
            <w:numPr>
              <w:numId w:val="236"/>
            </w:numPr>
            <w:spacing w:line="360" w:lineRule="auto"/>
            <w:ind w:left="360" w:hanging="360"/>
          </w:pPr>
        </w:pPrChange>
      </w:pPr>
      <w:r>
        <w:rPr>
          <w:rFonts w:hint="eastAsia"/>
        </w:rPr>
        <w:t>输入</w:t>
      </w:r>
      <w:r w:rsidR="001F2EB2">
        <w:rPr>
          <w:rFonts w:hint="eastAsia"/>
        </w:rPr>
        <w:t>原交易密码、新交易密码</w:t>
      </w:r>
      <w:r>
        <w:rPr>
          <w:rFonts w:hint="eastAsia"/>
        </w:rPr>
        <w:t>；</w:t>
      </w:r>
    </w:p>
    <w:p w14:paraId="6D4C9538" w14:textId="77777777" w:rsidR="00D362D6" w:rsidRDefault="00D362D6">
      <w:pPr>
        <w:numPr>
          <w:ilvl w:val="0"/>
          <w:numId w:val="208"/>
        </w:numPr>
        <w:spacing w:line="360" w:lineRule="auto"/>
        <w:pPrChange w:id="900" w:author="wangq" w:date="2017-08-21T17:25:00Z">
          <w:pPr>
            <w:numPr>
              <w:numId w:val="236"/>
            </w:numPr>
            <w:spacing w:line="360" w:lineRule="auto"/>
            <w:ind w:left="360" w:hanging="360"/>
          </w:pPr>
        </w:pPrChange>
      </w:pPr>
      <w:r>
        <w:rPr>
          <w:rFonts w:hint="eastAsia"/>
        </w:rPr>
        <w:t>调用微服务：</w:t>
      </w:r>
    </w:p>
    <w:p w14:paraId="224BFB5A" w14:textId="46E4ED1C" w:rsidR="00D362D6" w:rsidRDefault="001F2EB2" w:rsidP="00D362D6">
      <w:pPr>
        <w:spacing w:line="360" w:lineRule="auto"/>
        <w:ind w:left="1636"/>
      </w:pPr>
      <w:r>
        <w:t>a</w:t>
      </w:r>
      <w:r w:rsidR="00D362D6">
        <w:rPr>
          <w:rFonts w:hint="eastAsia"/>
        </w:rPr>
        <w:t>)</w:t>
      </w:r>
      <w:r w:rsidR="00D362D6">
        <w:t>.app</w:t>
      </w:r>
      <w:r w:rsidR="00D362D6">
        <w:t>用户管理</w:t>
      </w:r>
      <w:r w:rsidR="00D362D6">
        <w:rPr>
          <w:rFonts w:hint="eastAsia"/>
        </w:rPr>
        <w:t>-</w:t>
      </w:r>
      <w:r w:rsidR="00D362D6">
        <w:rPr>
          <w:rFonts w:hint="eastAsia"/>
        </w:rPr>
        <w:t>修改</w:t>
      </w:r>
      <w:r>
        <w:rPr>
          <w:rFonts w:hint="eastAsia"/>
        </w:rPr>
        <w:t>交易</w:t>
      </w:r>
      <w:r w:rsidR="00D362D6">
        <w:t>密码</w:t>
      </w:r>
      <w:r w:rsidR="00D362D6">
        <w:rPr>
          <w:rFonts w:hint="eastAsia"/>
        </w:rPr>
        <w:t>；</w:t>
      </w:r>
    </w:p>
    <w:p w14:paraId="57F680D0" w14:textId="77777777" w:rsidR="00D362D6" w:rsidRDefault="00D362D6">
      <w:pPr>
        <w:numPr>
          <w:ilvl w:val="0"/>
          <w:numId w:val="208"/>
        </w:numPr>
        <w:spacing w:line="360" w:lineRule="auto"/>
        <w:pPrChange w:id="901" w:author="wangq" w:date="2017-08-21T17:25:00Z">
          <w:pPr>
            <w:numPr>
              <w:numId w:val="236"/>
            </w:numPr>
            <w:spacing w:line="360" w:lineRule="auto"/>
            <w:ind w:left="360" w:hanging="360"/>
          </w:pPr>
        </w:pPrChange>
      </w:pPr>
      <w:r>
        <w:t>解析返回结果</w:t>
      </w:r>
    </w:p>
    <w:p w14:paraId="26B89297" w14:textId="19619F91" w:rsidR="00D362D6" w:rsidRDefault="00D362D6" w:rsidP="00041BC9">
      <w:pPr>
        <w:pStyle w:val="5"/>
        <w:tabs>
          <w:tab w:val="left" w:pos="1112"/>
        </w:tabs>
      </w:pPr>
      <w:r>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6"/>
        <w:gridCol w:w="1304"/>
        <w:gridCol w:w="1134"/>
        <w:gridCol w:w="3119"/>
      </w:tblGrid>
      <w:tr w:rsidR="00D362D6" w:rsidRPr="00736667" w14:paraId="517718E5" w14:textId="77777777" w:rsidTr="007E581A">
        <w:tc>
          <w:tcPr>
            <w:tcW w:w="1956" w:type="dxa"/>
            <w:shd w:val="clear" w:color="auto" w:fill="E0E0E0"/>
          </w:tcPr>
          <w:p w14:paraId="11DC7B55" w14:textId="77777777" w:rsidR="00D362D6" w:rsidRPr="00736667" w:rsidRDefault="00D362D6" w:rsidP="007E581A">
            <w:pPr>
              <w:ind w:firstLineChars="100" w:firstLine="211"/>
              <w:rPr>
                <w:b/>
                <w:snapToGrid w:val="0"/>
                <w:kern w:val="0"/>
              </w:rPr>
            </w:pPr>
            <w:r w:rsidRPr="00736667">
              <w:rPr>
                <w:rFonts w:hint="eastAsia"/>
                <w:b/>
                <w:snapToGrid w:val="0"/>
                <w:kern w:val="0"/>
              </w:rPr>
              <w:t>输入要素</w:t>
            </w:r>
          </w:p>
        </w:tc>
        <w:tc>
          <w:tcPr>
            <w:tcW w:w="1304" w:type="dxa"/>
            <w:shd w:val="clear" w:color="auto" w:fill="E0E0E0"/>
          </w:tcPr>
          <w:p w14:paraId="52742280" w14:textId="77777777" w:rsidR="00D362D6" w:rsidRPr="00736667" w:rsidRDefault="00D362D6" w:rsidP="007E581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C5C724C" w14:textId="77777777" w:rsidR="00D362D6" w:rsidRPr="00736667" w:rsidRDefault="00D362D6" w:rsidP="007E581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199B9BC" w14:textId="77777777" w:rsidR="00D362D6" w:rsidRPr="00736667" w:rsidRDefault="00D362D6" w:rsidP="007E581A">
            <w:pPr>
              <w:ind w:firstLine="480"/>
              <w:jc w:val="center"/>
              <w:rPr>
                <w:b/>
                <w:snapToGrid w:val="0"/>
                <w:kern w:val="0"/>
              </w:rPr>
            </w:pPr>
            <w:r w:rsidRPr="00736667">
              <w:rPr>
                <w:rFonts w:hint="eastAsia"/>
                <w:b/>
                <w:snapToGrid w:val="0"/>
                <w:kern w:val="0"/>
              </w:rPr>
              <w:t>备注</w:t>
            </w:r>
          </w:p>
        </w:tc>
      </w:tr>
      <w:tr w:rsidR="00D362D6" w:rsidRPr="00736667" w14:paraId="2E67F82A" w14:textId="77777777" w:rsidTr="007E581A">
        <w:tc>
          <w:tcPr>
            <w:tcW w:w="1956" w:type="dxa"/>
            <w:shd w:val="clear" w:color="auto" w:fill="auto"/>
          </w:tcPr>
          <w:p w14:paraId="6102DA7D" w14:textId="77777777" w:rsidR="00D362D6" w:rsidRPr="00736667" w:rsidRDefault="00D362D6" w:rsidP="007E581A">
            <w:pPr>
              <w:rPr>
                <w:rFonts w:ascii="宋体" w:hAnsi="宋体"/>
                <w:snapToGrid w:val="0"/>
                <w:kern w:val="0"/>
              </w:rPr>
            </w:pPr>
            <w:r>
              <w:rPr>
                <w:rFonts w:ascii="宋体" w:hAnsi="宋体" w:hint="eastAsia"/>
                <w:snapToGrid w:val="0"/>
                <w:kern w:val="0"/>
              </w:rPr>
              <w:t>渠道人唯一标识</w:t>
            </w:r>
          </w:p>
        </w:tc>
        <w:tc>
          <w:tcPr>
            <w:tcW w:w="1304" w:type="dxa"/>
            <w:shd w:val="clear" w:color="auto" w:fill="auto"/>
          </w:tcPr>
          <w:p w14:paraId="4584CA52" w14:textId="77777777" w:rsidR="00D362D6" w:rsidRPr="00736667" w:rsidRDefault="00D362D6" w:rsidP="007E581A">
            <w:pPr>
              <w:ind w:firstLine="480"/>
              <w:jc w:val="left"/>
              <w:rPr>
                <w:rFonts w:ascii="宋体" w:hAnsi="宋体"/>
                <w:snapToGrid w:val="0"/>
                <w:kern w:val="0"/>
              </w:rPr>
            </w:pPr>
          </w:p>
        </w:tc>
        <w:tc>
          <w:tcPr>
            <w:tcW w:w="1134" w:type="dxa"/>
            <w:shd w:val="clear" w:color="auto" w:fill="auto"/>
          </w:tcPr>
          <w:p w14:paraId="12528E9F" w14:textId="77777777" w:rsidR="00D362D6" w:rsidRPr="00736667" w:rsidRDefault="00D362D6" w:rsidP="007E581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43633A5" w14:textId="77777777" w:rsidR="00D362D6" w:rsidRPr="00736667" w:rsidRDefault="00D362D6" w:rsidP="007E581A">
            <w:pPr>
              <w:ind w:firstLine="480"/>
              <w:jc w:val="left"/>
              <w:rPr>
                <w:rFonts w:ascii="宋体" w:hAnsi="宋体"/>
                <w:snapToGrid w:val="0"/>
                <w:kern w:val="0"/>
              </w:rPr>
            </w:pPr>
          </w:p>
        </w:tc>
      </w:tr>
      <w:tr w:rsidR="00D362D6" w:rsidRPr="00736667" w14:paraId="1ACAECE4" w14:textId="77777777" w:rsidTr="007E581A">
        <w:tc>
          <w:tcPr>
            <w:tcW w:w="1956" w:type="dxa"/>
            <w:shd w:val="clear" w:color="auto" w:fill="auto"/>
          </w:tcPr>
          <w:p w14:paraId="65A83813" w14:textId="605DB71E" w:rsidR="00D362D6" w:rsidRPr="00736667" w:rsidRDefault="001F2EB2" w:rsidP="007E581A">
            <w:pPr>
              <w:ind w:firstLineChars="100" w:firstLine="210"/>
              <w:rPr>
                <w:rFonts w:ascii="宋体" w:hAnsi="宋体"/>
                <w:snapToGrid w:val="0"/>
                <w:kern w:val="0"/>
              </w:rPr>
            </w:pPr>
            <w:r>
              <w:rPr>
                <w:rFonts w:ascii="宋体" w:hAnsi="宋体" w:hint="eastAsia"/>
                <w:snapToGrid w:val="0"/>
                <w:kern w:val="0"/>
              </w:rPr>
              <w:t>原交易密码</w:t>
            </w:r>
          </w:p>
        </w:tc>
        <w:tc>
          <w:tcPr>
            <w:tcW w:w="1304" w:type="dxa"/>
            <w:shd w:val="clear" w:color="auto" w:fill="auto"/>
          </w:tcPr>
          <w:p w14:paraId="017C226C" w14:textId="77777777" w:rsidR="00D362D6" w:rsidRPr="00736667" w:rsidRDefault="00D362D6" w:rsidP="007E581A">
            <w:pPr>
              <w:ind w:firstLine="480"/>
              <w:jc w:val="left"/>
              <w:rPr>
                <w:rFonts w:ascii="宋体" w:hAnsi="宋体"/>
                <w:snapToGrid w:val="0"/>
                <w:kern w:val="0"/>
              </w:rPr>
            </w:pPr>
          </w:p>
        </w:tc>
        <w:tc>
          <w:tcPr>
            <w:tcW w:w="1134" w:type="dxa"/>
            <w:shd w:val="clear" w:color="auto" w:fill="auto"/>
          </w:tcPr>
          <w:p w14:paraId="124143D5" w14:textId="77777777" w:rsidR="00D362D6" w:rsidRPr="00736667" w:rsidRDefault="00D362D6" w:rsidP="007E581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CD3F780" w14:textId="77777777" w:rsidR="00D362D6" w:rsidRPr="00736667" w:rsidRDefault="00D362D6" w:rsidP="007E581A">
            <w:pPr>
              <w:ind w:firstLine="480"/>
              <w:jc w:val="left"/>
              <w:rPr>
                <w:rFonts w:ascii="宋体" w:hAnsi="宋体"/>
                <w:snapToGrid w:val="0"/>
                <w:kern w:val="0"/>
              </w:rPr>
            </w:pPr>
          </w:p>
        </w:tc>
      </w:tr>
      <w:tr w:rsidR="00D362D6" w:rsidRPr="00736667" w14:paraId="6613E5B1" w14:textId="77777777" w:rsidTr="007E581A">
        <w:tc>
          <w:tcPr>
            <w:tcW w:w="1956" w:type="dxa"/>
            <w:shd w:val="clear" w:color="auto" w:fill="auto"/>
          </w:tcPr>
          <w:p w14:paraId="1BCD8311" w14:textId="12DA9270" w:rsidR="00D362D6" w:rsidRPr="00736667" w:rsidRDefault="00D362D6" w:rsidP="00041BC9">
            <w:pPr>
              <w:ind w:firstLineChars="83" w:firstLine="174"/>
              <w:rPr>
                <w:rFonts w:ascii="宋体" w:hAnsi="宋体"/>
                <w:snapToGrid w:val="0"/>
                <w:kern w:val="0"/>
              </w:rPr>
            </w:pPr>
            <w:r>
              <w:rPr>
                <w:rFonts w:ascii="宋体" w:hAnsi="宋体"/>
                <w:snapToGrid w:val="0"/>
                <w:kern w:val="0"/>
              </w:rPr>
              <w:t>新</w:t>
            </w:r>
            <w:r w:rsidR="001F2EB2">
              <w:rPr>
                <w:rFonts w:ascii="宋体" w:hAnsi="宋体" w:hint="eastAsia"/>
                <w:snapToGrid w:val="0"/>
                <w:kern w:val="0"/>
              </w:rPr>
              <w:t>交易</w:t>
            </w:r>
            <w:r>
              <w:rPr>
                <w:rFonts w:ascii="宋体" w:hAnsi="宋体"/>
                <w:snapToGrid w:val="0"/>
                <w:kern w:val="0"/>
              </w:rPr>
              <w:t>密码</w:t>
            </w:r>
          </w:p>
        </w:tc>
        <w:tc>
          <w:tcPr>
            <w:tcW w:w="1304" w:type="dxa"/>
            <w:shd w:val="clear" w:color="auto" w:fill="auto"/>
          </w:tcPr>
          <w:p w14:paraId="3629DCDF" w14:textId="77777777" w:rsidR="00D362D6" w:rsidRPr="00736667" w:rsidRDefault="00D362D6" w:rsidP="007E581A">
            <w:pPr>
              <w:ind w:firstLine="480"/>
              <w:jc w:val="left"/>
              <w:rPr>
                <w:rFonts w:ascii="宋体" w:hAnsi="宋体"/>
                <w:snapToGrid w:val="0"/>
                <w:kern w:val="0"/>
              </w:rPr>
            </w:pPr>
          </w:p>
        </w:tc>
        <w:tc>
          <w:tcPr>
            <w:tcW w:w="1134" w:type="dxa"/>
            <w:shd w:val="clear" w:color="auto" w:fill="auto"/>
          </w:tcPr>
          <w:p w14:paraId="7F0B2B9A" w14:textId="77777777" w:rsidR="00D362D6" w:rsidRPr="00736667" w:rsidRDefault="00D362D6" w:rsidP="007E581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A94B5EB" w14:textId="77777777" w:rsidR="00D362D6" w:rsidRPr="00736667" w:rsidRDefault="00D362D6" w:rsidP="007E581A">
            <w:pPr>
              <w:ind w:firstLine="480"/>
              <w:jc w:val="left"/>
              <w:rPr>
                <w:rFonts w:ascii="宋体" w:hAnsi="宋体"/>
                <w:snapToGrid w:val="0"/>
                <w:kern w:val="0"/>
              </w:rPr>
            </w:pPr>
          </w:p>
        </w:tc>
      </w:tr>
    </w:tbl>
    <w:p w14:paraId="245F91AB" w14:textId="77777777" w:rsidR="00D362D6" w:rsidRDefault="00D362D6" w:rsidP="00D362D6"/>
    <w:p w14:paraId="016402D9" w14:textId="77777777" w:rsidR="00D362D6" w:rsidRDefault="00D362D6" w:rsidP="00D362D6">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D362D6" w:rsidRPr="00736667" w14:paraId="18FCD2E6" w14:textId="77777777" w:rsidTr="007E581A">
        <w:tc>
          <w:tcPr>
            <w:tcW w:w="1559" w:type="dxa"/>
            <w:shd w:val="clear" w:color="auto" w:fill="E0E0E0"/>
          </w:tcPr>
          <w:p w14:paraId="74CDFB5F" w14:textId="77777777" w:rsidR="00D362D6" w:rsidRPr="00736667" w:rsidRDefault="00D362D6" w:rsidP="007E581A">
            <w:pPr>
              <w:jc w:val="center"/>
              <w:rPr>
                <w:b/>
                <w:snapToGrid w:val="0"/>
                <w:kern w:val="0"/>
              </w:rPr>
            </w:pPr>
            <w:r w:rsidRPr="00736667">
              <w:rPr>
                <w:rFonts w:hint="eastAsia"/>
                <w:b/>
                <w:snapToGrid w:val="0"/>
                <w:kern w:val="0"/>
              </w:rPr>
              <w:t>输入要素</w:t>
            </w:r>
          </w:p>
        </w:tc>
        <w:tc>
          <w:tcPr>
            <w:tcW w:w="1701" w:type="dxa"/>
            <w:shd w:val="clear" w:color="auto" w:fill="E0E0E0"/>
          </w:tcPr>
          <w:p w14:paraId="1D3162BA" w14:textId="77777777" w:rsidR="00D362D6" w:rsidRPr="00736667" w:rsidRDefault="00D362D6" w:rsidP="007E581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AA5384A" w14:textId="77777777" w:rsidR="00D362D6" w:rsidRPr="00736667" w:rsidRDefault="00D362D6" w:rsidP="007E581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F6D23A1" w14:textId="77777777" w:rsidR="00D362D6" w:rsidRPr="00736667" w:rsidRDefault="00D362D6" w:rsidP="007E581A">
            <w:pPr>
              <w:jc w:val="center"/>
              <w:rPr>
                <w:b/>
                <w:snapToGrid w:val="0"/>
                <w:kern w:val="0"/>
              </w:rPr>
            </w:pPr>
            <w:r w:rsidRPr="00736667">
              <w:rPr>
                <w:rFonts w:hint="eastAsia"/>
                <w:b/>
                <w:snapToGrid w:val="0"/>
                <w:kern w:val="0"/>
              </w:rPr>
              <w:t>备注</w:t>
            </w:r>
          </w:p>
        </w:tc>
      </w:tr>
      <w:tr w:rsidR="00D362D6" w:rsidRPr="00736667" w14:paraId="26369D19" w14:textId="77777777" w:rsidTr="007E581A">
        <w:tc>
          <w:tcPr>
            <w:tcW w:w="1559" w:type="dxa"/>
            <w:shd w:val="clear" w:color="auto" w:fill="auto"/>
          </w:tcPr>
          <w:p w14:paraId="36337B53" w14:textId="77777777" w:rsidR="00D362D6" w:rsidRPr="00736667" w:rsidRDefault="00D362D6" w:rsidP="007E581A">
            <w:pPr>
              <w:jc w:val="center"/>
              <w:rPr>
                <w:rFonts w:ascii="宋体" w:hAnsi="宋体"/>
                <w:snapToGrid w:val="0"/>
                <w:kern w:val="0"/>
              </w:rPr>
            </w:pPr>
            <w:r>
              <w:rPr>
                <w:rFonts w:ascii="宋体" w:hAnsi="宋体"/>
                <w:snapToGrid w:val="0"/>
                <w:kern w:val="0"/>
              </w:rPr>
              <w:t>操作结果</w:t>
            </w:r>
          </w:p>
        </w:tc>
        <w:tc>
          <w:tcPr>
            <w:tcW w:w="1701" w:type="dxa"/>
            <w:shd w:val="clear" w:color="auto" w:fill="auto"/>
          </w:tcPr>
          <w:p w14:paraId="700EFAB6" w14:textId="77777777" w:rsidR="00D362D6" w:rsidRPr="00736667" w:rsidRDefault="00D362D6" w:rsidP="007E581A">
            <w:pPr>
              <w:jc w:val="center"/>
              <w:rPr>
                <w:rFonts w:ascii="宋体" w:hAnsi="宋体"/>
                <w:snapToGrid w:val="0"/>
                <w:kern w:val="0"/>
              </w:rPr>
            </w:pPr>
          </w:p>
        </w:tc>
        <w:tc>
          <w:tcPr>
            <w:tcW w:w="1134" w:type="dxa"/>
            <w:shd w:val="clear" w:color="auto" w:fill="auto"/>
          </w:tcPr>
          <w:p w14:paraId="09B516F9" w14:textId="77777777" w:rsidR="00D362D6" w:rsidRPr="00736667" w:rsidRDefault="00D362D6"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033F15DE" w14:textId="77777777" w:rsidR="00D362D6" w:rsidRPr="00736667" w:rsidRDefault="00D362D6" w:rsidP="007E581A">
            <w:pPr>
              <w:jc w:val="center"/>
              <w:rPr>
                <w:rFonts w:ascii="宋体" w:hAnsi="宋体"/>
                <w:snapToGrid w:val="0"/>
                <w:kern w:val="0"/>
              </w:rPr>
            </w:pPr>
          </w:p>
        </w:tc>
      </w:tr>
      <w:tr w:rsidR="00D362D6" w:rsidRPr="00736667" w14:paraId="7BCB3FEB" w14:textId="77777777" w:rsidTr="007E581A">
        <w:tc>
          <w:tcPr>
            <w:tcW w:w="1559" w:type="dxa"/>
            <w:shd w:val="clear" w:color="auto" w:fill="auto"/>
          </w:tcPr>
          <w:p w14:paraId="18358B73" w14:textId="77777777" w:rsidR="00D362D6" w:rsidRDefault="00D362D6" w:rsidP="007E581A">
            <w:pPr>
              <w:jc w:val="center"/>
              <w:rPr>
                <w:rFonts w:ascii="宋体" w:hAnsi="宋体"/>
                <w:snapToGrid w:val="0"/>
                <w:kern w:val="0"/>
              </w:rPr>
            </w:pPr>
            <w:r>
              <w:rPr>
                <w:rFonts w:ascii="宋体" w:hAnsi="宋体"/>
                <w:snapToGrid w:val="0"/>
                <w:kern w:val="0"/>
              </w:rPr>
              <w:t>结果描述</w:t>
            </w:r>
          </w:p>
        </w:tc>
        <w:tc>
          <w:tcPr>
            <w:tcW w:w="1701" w:type="dxa"/>
            <w:shd w:val="clear" w:color="auto" w:fill="auto"/>
          </w:tcPr>
          <w:p w14:paraId="59336A35" w14:textId="77777777" w:rsidR="00D362D6" w:rsidRPr="00736667" w:rsidRDefault="00D362D6" w:rsidP="007E581A">
            <w:pPr>
              <w:jc w:val="center"/>
              <w:rPr>
                <w:rFonts w:ascii="宋体" w:hAnsi="宋体"/>
                <w:snapToGrid w:val="0"/>
                <w:kern w:val="0"/>
              </w:rPr>
            </w:pPr>
          </w:p>
        </w:tc>
        <w:tc>
          <w:tcPr>
            <w:tcW w:w="1134" w:type="dxa"/>
            <w:shd w:val="clear" w:color="auto" w:fill="auto"/>
          </w:tcPr>
          <w:p w14:paraId="247E4C45" w14:textId="77777777" w:rsidR="00D362D6" w:rsidRDefault="00D362D6" w:rsidP="007E581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1C40C4D1" w14:textId="77777777" w:rsidR="00D362D6" w:rsidRPr="00736667" w:rsidRDefault="00D362D6" w:rsidP="007E581A">
            <w:pPr>
              <w:jc w:val="center"/>
              <w:rPr>
                <w:rFonts w:ascii="宋体" w:hAnsi="宋体"/>
                <w:snapToGrid w:val="0"/>
                <w:kern w:val="0"/>
              </w:rPr>
            </w:pPr>
          </w:p>
        </w:tc>
      </w:tr>
    </w:tbl>
    <w:p w14:paraId="04054B7F" w14:textId="2FFA6094" w:rsidR="001F2EB2" w:rsidRDefault="001F2EB2" w:rsidP="001F2EB2">
      <w:pPr>
        <w:pStyle w:val="4"/>
        <w:tabs>
          <w:tab w:val="left" w:pos="942"/>
          <w:tab w:val="num" w:pos="1566"/>
        </w:tabs>
        <w:ind w:left="1531" w:hanging="580"/>
        <w:rPr>
          <w:rFonts w:ascii="黑体" w:hAnsi="黑体"/>
        </w:rPr>
      </w:pPr>
      <w:r>
        <w:rPr>
          <w:rFonts w:ascii="黑体" w:hAnsi="黑体" w:hint="eastAsia"/>
        </w:rPr>
        <w:t>找回交易</w:t>
      </w:r>
      <w:r>
        <w:rPr>
          <w:rFonts w:ascii="黑体" w:hAnsi="黑体"/>
        </w:rPr>
        <w:t>密码</w:t>
      </w:r>
    </w:p>
    <w:p w14:paraId="5A2DE867" w14:textId="77777777" w:rsidR="001F2EB2" w:rsidRDefault="001F2EB2" w:rsidP="001F2EB2">
      <w:pPr>
        <w:pStyle w:val="5"/>
        <w:tabs>
          <w:tab w:val="left" w:pos="1112"/>
        </w:tabs>
      </w:pPr>
      <w:r>
        <w:rPr>
          <w:rFonts w:hint="eastAsia"/>
        </w:rPr>
        <w:t>功能</w:t>
      </w:r>
      <w:r>
        <w:t>描述</w:t>
      </w:r>
    </w:p>
    <w:p w14:paraId="2E39AA22" w14:textId="31DE7F69" w:rsidR="001F2EB2" w:rsidRPr="00F65A9B" w:rsidRDefault="001F2EB2" w:rsidP="001F2EB2">
      <w:pPr>
        <w:ind w:left="657" w:firstLineChars="200" w:firstLine="420"/>
        <w:jc w:val="left"/>
      </w:pPr>
      <w:r>
        <w:rPr>
          <w:rFonts w:hint="eastAsia"/>
        </w:rPr>
        <w:t>实现</w:t>
      </w:r>
      <w:r>
        <w:rPr>
          <w:rFonts w:hint="eastAsia"/>
        </w:rPr>
        <w:t>APP</w:t>
      </w:r>
      <w:r>
        <w:rPr>
          <w:rFonts w:hint="eastAsia"/>
        </w:rPr>
        <w:t>客户端渠道人用户忘记自己交易密码时，可通过该功能进行交易密码找回。</w:t>
      </w:r>
    </w:p>
    <w:p w14:paraId="7540B7B6" w14:textId="77777777" w:rsidR="001F2EB2" w:rsidRDefault="001F2EB2" w:rsidP="001F2EB2">
      <w:pPr>
        <w:pStyle w:val="5"/>
        <w:tabs>
          <w:tab w:val="left" w:pos="1112"/>
        </w:tabs>
      </w:pPr>
      <w:r>
        <w:rPr>
          <w:rFonts w:hint="eastAsia"/>
        </w:rPr>
        <w:t>处理流程</w:t>
      </w:r>
    </w:p>
    <w:p w14:paraId="4ED4A765" w14:textId="77777777" w:rsidR="001F2EB2" w:rsidRDefault="001F2EB2" w:rsidP="001F2EB2">
      <w:r>
        <w:rPr>
          <w:rStyle w:val="af3"/>
          <w:rFonts w:ascii="Times New Roman" w:hAnsi="Times New Roman"/>
        </w:rPr>
        <w:commentReference w:id="902"/>
      </w:r>
    </w:p>
    <w:p w14:paraId="4F26A548" w14:textId="77777777" w:rsidR="001F2EB2" w:rsidRDefault="001F2EB2" w:rsidP="001F2EB2">
      <w:pPr>
        <w:spacing w:line="360" w:lineRule="auto"/>
        <w:ind w:left="289" w:firstLine="420"/>
        <w:rPr>
          <w:b/>
          <w:sz w:val="24"/>
          <w:szCs w:val="24"/>
        </w:rPr>
      </w:pPr>
      <w:r>
        <w:rPr>
          <w:rFonts w:hint="eastAsia"/>
          <w:b/>
          <w:sz w:val="24"/>
          <w:szCs w:val="24"/>
        </w:rPr>
        <w:t>【流程描述】</w:t>
      </w:r>
    </w:p>
    <w:p w14:paraId="3F1515F0" w14:textId="77777777" w:rsidR="001F2EB2" w:rsidRDefault="001F2EB2">
      <w:pPr>
        <w:numPr>
          <w:ilvl w:val="0"/>
          <w:numId w:val="209"/>
        </w:numPr>
        <w:spacing w:line="360" w:lineRule="auto"/>
        <w:pPrChange w:id="903" w:author="wangq" w:date="2017-08-21T17:25:00Z">
          <w:pPr>
            <w:numPr>
              <w:numId w:val="240"/>
            </w:numPr>
            <w:spacing w:line="360" w:lineRule="auto"/>
            <w:ind w:left="1620" w:hanging="360"/>
          </w:pPr>
        </w:pPrChange>
      </w:pPr>
      <w:r>
        <w:rPr>
          <w:rFonts w:hint="eastAsia"/>
        </w:rPr>
        <w:t>已登录的注册用户；</w:t>
      </w:r>
    </w:p>
    <w:p w14:paraId="26F75B2D" w14:textId="77777777" w:rsidR="001F2EB2" w:rsidRDefault="001F2EB2">
      <w:pPr>
        <w:numPr>
          <w:ilvl w:val="0"/>
          <w:numId w:val="209"/>
        </w:numPr>
        <w:spacing w:line="360" w:lineRule="auto"/>
        <w:pPrChange w:id="904" w:author="wangq" w:date="2017-08-21T17:25:00Z">
          <w:pPr>
            <w:numPr>
              <w:numId w:val="240"/>
            </w:numPr>
            <w:spacing w:line="360" w:lineRule="auto"/>
            <w:ind w:left="1620" w:hanging="360"/>
          </w:pPr>
        </w:pPrChange>
      </w:pPr>
      <w:r>
        <w:t>进入</w:t>
      </w:r>
      <w:r>
        <w:rPr>
          <w:rFonts w:hint="eastAsia"/>
        </w:rPr>
        <w:t>设置“</w:t>
      </w:r>
      <w:r>
        <w:t>账号与安全</w:t>
      </w:r>
      <w:r>
        <w:rPr>
          <w:rFonts w:hint="eastAsia"/>
        </w:rPr>
        <w:t>”界面；</w:t>
      </w:r>
    </w:p>
    <w:p w14:paraId="7A718FA8" w14:textId="2138F6D9" w:rsidR="001F2EB2" w:rsidRDefault="001F2EB2">
      <w:pPr>
        <w:numPr>
          <w:ilvl w:val="0"/>
          <w:numId w:val="209"/>
        </w:numPr>
        <w:spacing w:line="360" w:lineRule="auto"/>
        <w:pPrChange w:id="905" w:author="wangq" w:date="2017-08-21T17:25:00Z">
          <w:pPr>
            <w:numPr>
              <w:numId w:val="240"/>
            </w:numPr>
            <w:spacing w:line="360" w:lineRule="auto"/>
            <w:ind w:left="1620" w:hanging="360"/>
          </w:pPr>
        </w:pPrChange>
      </w:pPr>
      <w:r>
        <w:rPr>
          <w:rFonts w:hint="eastAsia"/>
        </w:rPr>
        <w:t>输入手机号</w:t>
      </w:r>
      <w:r w:rsidR="00D5269B">
        <w:rPr>
          <w:rFonts w:hint="eastAsia"/>
        </w:rPr>
        <w:t>和操作验证码</w:t>
      </w:r>
      <w:r>
        <w:rPr>
          <w:rFonts w:hint="eastAsia"/>
        </w:rPr>
        <w:t>；</w:t>
      </w:r>
    </w:p>
    <w:p w14:paraId="71A116B7" w14:textId="77777777" w:rsidR="001F2EB2" w:rsidRDefault="001F2EB2">
      <w:pPr>
        <w:numPr>
          <w:ilvl w:val="0"/>
          <w:numId w:val="209"/>
        </w:numPr>
        <w:spacing w:line="360" w:lineRule="auto"/>
        <w:pPrChange w:id="906" w:author="wangq" w:date="2017-08-21T17:25:00Z">
          <w:pPr>
            <w:numPr>
              <w:numId w:val="240"/>
            </w:numPr>
            <w:spacing w:line="360" w:lineRule="auto"/>
            <w:ind w:left="1620" w:hanging="360"/>
          </w:pPr>
        </w:pPrChange>
      </w:pPr>
      <w:r>
        <w:rPr>
          <w:rFonts w:hint="eastAsia"/>
        </w:rPr>
        <w:t>调用微服务：</w:t>
      </w:r>
    </w:p>
    <w:p w14:paraId="4BF15FE5" w14:textId="19348AF6" w:rsidR="001F2EB2" w:rsidRDefault="001F2EB2" w:rsidP="001F2EB2">
      <w:pPr>
        <w:spacing w:line="360" w:lineRule="auto"/>
        <w:ind w:left="1636"/>
      </w:pPr>
      <w:r>
        <w:t>a</w:t>
      </w:r>
      <w:r>
        <w:rPr>
          <w:rFonts w:hint="eastAsia"/>
        </w:rPr>
        <w:t>)</w:t>
      </w:r>
      <w:r>
        <w:t>.app</w:t>
      </w:r>
      <w:r>
        <w:t>用户管理</w:t>
      </w:r>
      <w:r>
        <w:rPr>
          <w:rFonts w:hint="eastAsia"/>
        </w:rPr>
        <w:t>-</w:t>
      </w:r>
      <w:r w:rsidR="00D5269B">
        <w:rPr>
          <w:rFonts w:hint="eastAsia"/>
        </w:rPr>
        <w:t>操作验证码</w:t>
      </w:r>
      <w:r>
        <w:rPr>
          <w:rFonts w:hint="eastAsia"/>
        </w:rPr>
        <w:t>；</w:t>
      </w:r>
    </w:p>
    <w:p w14:paraId="2A12FDAF" w14:textId="28E1FADE" w:rsidR="00D5269B" w:rsidRDefault="00D5269B" w:rsidP="00D5269B">
      <w:pPr>
        <w:spacing w:line="360" w:lineRule="auto"/>
        <w:ind w:left="1636"/>
      </w:pPr>
      <w:r>
        <w:t>b</w:t>
      </w:r>
      <w:r>
        <w:rPr>
          <w:rFonts w:hint="eastAsia"/>
        </w:rPr>
        <w:t>)</w:t>
      </w:r>
      <w:r>
        <w:t>.app</w:t>
      </w:r>
      <w:r>
        <w:t>用户管理</w:t>
      </w:r>
      <w:r>
        <w:rPr>
          <w:rFonts w:hint="eastAsia"/>
        </w:rPr>
        <w:t>-</w:t>
      </w:r>
      <w:r>
        <w:rPr>
          <w:rFonts w:hint="eastAsia"/>
        </w:rPr>
        <w:t>找回交易</w:t>
      </w:r>
      <w:r>
        <w:t>密码</w:t>
      </w:r>
      <w:r>
        <w:rPr>
          <w:rFonts w:hint="eastAsia"/>
        </w:rPr>
        <w:t>；</w:t>
      </w:r>
    </w:p>
    <w:p w14:paraId="05F89FF3" w14:textId="77777777" w:rsidR="001F2EB2" w:rsidRDefault="001F2EB2">
      <w:pPr>
        <w:numPr>
          <w:ilvl w:val="0"/>
          <w:numId w:val="209"/>
        </w:numPr>
        <w:spacing w:line="360" w:lineRule="auto"/>
        <w:pPrChange w:id="907" w:author="wangq" w:date="2017-08-21T17:25:00Z">
          <w:pPr>
            <w:numPr>
              <w:numId w:val="240"/>
            </w:numPr>
            <w:spacing w:line="360" w:lineRule="auto"/>
            <w:ind w:left="1620" w:hanging="360"/>
          </w:pPr>
        </w:pPrChange>
      </w:pPr>
      <w:r>
        <w:t>解析返回结果</w:t>
      </w:r>
    </w:p>
    <w:p w14:paraId="2E1CD2E5" w14:textId="6F09B03C" w:rsidR="001F2EB2" w:rsidRDefault="001F2EB2" w:rsidP="00041BC9">
      <w:pPr>
        <w:pStyle w:val="5"/>
        <w:tabs>
          <w:tab w:val="left" w:pos="1112"/>
        </w:tabs>
      </w:pPr>
      <w:r>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6"/>
        <w:gridCol w:w="1304"/>
        <w:gridCol w:w="1134"/>
        <w:gridCol w:w="3119"/>
      </w:tblGrid>
      <w:tr w:rsidR="001F2EB2" w:rsidRPr="00736667" w14:paraId="356D69FD" w14:textId="77777777" w:rsidTr="007E581A">
        <w:tc>
          <w:tcPr>
            <w:tcW w:w="1956" w:type="dxa"/>
            <w:shd w:val="clear" w:color="auto" w:fill="E0E0E0"/>
          </w:tcPr>
          <w:p w14:paraId="22D355B6" w14:textId="77777777" w:rsidR="001F2EB2" w:rsidRPr="00736667" w:rsidRDefault="001F2EB2" w:rsidP="007E581A">
            <w:pPr>
              <w:ind w:firstLineChars="100" w:firstLine="211"/>
              <w:rPr>
                <w:b/>
                <w:snapToGrid w:val="0"/>
                <w:kern w:val="0"/>
              </w:rPr>
            </w:pPr>
            <w:r w:rsidRPr="00736667">
              <w:rPr>
                <w:rFonts w:hint="eastAsia"/>
                <w:b/>
                <w:snapToGrid w:val="0"/>
                <w:kern w:val="0"/>
              </w:rPr>
              <w:t>输入要素</w:t>
            </w:r>
          </w:p>
        </w:tc>
        <w:tc>
          <w:tcPr>
            <w:tcW w:w="1304" w:type="dxa"/>
            <w:shd w:val="clear" w:color="auto" w:fill="E0E0E0"/>
          </w:tcPr>
          <w:p w14:paraId="208BFBA3" w14:textId="77777777" w:rsidR="001F2EB2" w:rsidRPr="00736667" w:rsidRDefault="001F2EB2" w:rsidP="007E581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54171DC" w14:textId="77777777" w:rsidR="001F2EB2" w:rsidRPr="00736667" w:rsidRDefault="001F2EB2" w:rsidP="007E581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AB9D000" w14:textId="77777777" w:rsidR="001F2EB2" w:rsidRPr="00736667" w:rsidRDefault="001F2EB2" w:rsidP="007E581A">
            <w:pPr>
              <w:ind w:firstLine="480"/>
              <w:jc w:val="center"/>
              <w:rPr>
                <w:b/>
                <w:snapToGrid w:val="0"/>
                <w:kern w:val="0"/>
              </w:rPr>
            </w:pPr>
            <w:r w:rsidRPr="00736667">
              <w:rPr>
                <w:rFonts w:hint="eastAsia"/>
                <w:b/>
                <w:snapToGrid w:val="0"/>
                <w:kern w:val="0"/>
              </w:rPr>
              <w:t>备注</w:t>
            </w:r>
          </w:p>
        </w:tc>
      </w:tr>
      <w:tr w:rsidR="001F2EB2" w:rsidRPr="00736667" w14:paraId="454F5ADC" w14:textId="77777777" w:rsidTr="007E581A">
        <w:tc>
          <w:tcPr>
            <w:tcW w:w="1956" w:type="dxa"/>
            <w:shd w:val="clear" w:color="auto" w:fill="auto"/>
          </w:tcPr>
          <w:p w14:paraId="4187EE85" w14:textId="77777777" w:rsidR="001F2EB2" w:rsidRPr="00736667" w:rsidRDefault="001F2EB2" w:rsidP="007E581A">
            <w:pPr>
              <w:rPr>
                <w:rFonts w:ascii="宋体" w:hAnsi="宋体"/>
                <w:snapToGrid w:val="0"/>
                <w:kern w:val="0"/>
              </w:rPr>
            </w:pPr>
            <w:r>
              <w:rPr>
                <w:rFonts w:ascii="宋体" w:hAnsi="宋体" w:hint="eastAsia"/>
                <w:snapToGrid w:val="0"/>
                <w:kern w:val="0"/>
              </w:rPr>
              <w:t>渠道人唯一标识</w:t>
            </w:r>
          </w:p>
        </w:tc>
        <w:tc>
          <w:tcPr>
            <w:tcW w:w="1304" w:type="dxa"/>
            <w:shd w:val="clear" w:color="auto" w:fill="auto"/>
          </w:tcPr>
          <w:p w14:paraId="16D63577" w14:textId="77777777" w:rsidR="001F2EB2" w:rsidRPr="00736667" w:rsidRDefault="001F2EB2" w:rsidP="007E581A">
            <w:pPr>
              <w:ind w:firstLine="480"/>
              <w:jc w:val="left"/>
              <w:rPr>
                <w:rFonts w:ascii="宋体" w:hAnsi="宋体"/>
                <w:snapToGrid w:val="0"/>
                <w:kern w:val="0"/>
              </w:rPr>
            </w:pPr>
          </w:p>
        </w:tc>
        <w:tc>
          <w:tcPr>
            <w:tcW w:w="1134" w:type="dxa"/>
            <w:shd w:val="clear" w:color="auto" w:fill="auto"/>
          </w:tcPr>
          <w:p w14:paraId="32CDE535" w14:textId="77777777" w:rsidR="001F2EB2" w:rsidRPr="00736667" w:rsidRDefault="001F2EB2" w:rsidP="007E581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FDEE6F7" w14:textId="77777777" w:rsidR="001F2EB2" w:rsidRPr="00736667" w:rsidRDefault="001F2EB2" w:rsidP="007E581A">
            <w:pPr>
              <w:ind w:firstLine="480"/>
              <w:jc w:val="left"/>
              <w:rPr>
                <w:rFonts w:ascii="宋体" w:hAnsi="宋体"/>
                <w:snapToGrid w:val="0"/>
                <w:kern w:val="0"/>
              </w:rPr>
            </w:pPr>
          </w:p>
        </w:tc>
      </w:tr>
      <w:tr w:rsidR="001F2EB2" w:rsidRPr="00736667" w14:paraId="790C5AE6" w14:textId="77777777" w:rsidTr="007E581A">
        <w:tc>
          <w:tcPr>
            <w:tcW w:w="1956" w:type="dxa"/>
            <w:shd w:val="clear" w:color="auto" w:fill="auto"/>
          </w:tcPr>
          <w:p w14:paraId="105D8E8E" w14:textId="297ADD1F" w:rsidR="001F2EB2" w:rsidRPr="00736667" w:rsidRDefault="00D5269B" w:rsidP="007E581A">
            <w:pPr>
              <w:ind w:firstLineChars="100" w:firstLine="210"/>
              <w:rPr>
                <w:rFonts w:ascii="宋体" w:hAnsi="宋体"/>
                <w:snapToGrid w:val="0"/>
                <w:kern w:val="0"/>
              </w:rPr>
            </w:pPr>
            <w:r>
              <w:rPr>
                <w:rFonts w:ascii="宋体" w:hAnsi="宋体" w:hint="eastAsia"/>
                <w:snapToGrid w:val="0"/>
                <w:kern w:val="0"/>
              </w:rPr>
              <w:t>验证码</w:t>
            </w:r>
          </w:p>
        </w:tc>
        <w:tc>
          <w:tcPr>
            <w:tcW w:w="1304" w:type="dxa"/>
            <w:shd w:val="clear" w:color="auto" w:fill="auto"/>
          </w:tcPr>
          <w:p w14:paraId="70328EE3" w14:textId="77777777" w:rsidR="001F2EB2" w:rsidRPr="00736667" w:rsidRDefault="001F2EB2" w:rsidP="007E581A">
            <w:pPr>
              <w:ind w:firstLine="480"/>
              <w:jc w:val="left"/>
              <w:rPr>
                <w:rFonts w:ascii="宋体" w:hAnsi="宋体"/>
                <w:snapToGrid w:val="0"/>
                <w:kern w:val="0"/>
              </w:rPr>
            </w:pPr>
          </w:p>
        </w:tc>
        <w:tc>
          <w:tcPr>
            <w:tcW w:w="1134" w:type="dxa"/>
            <w:shd w:val="clear" w:color="auto" w:fill="auto"/>
          </w:tcPr>
          <w:p w14:paraId="5EA0883C" w14:textId="77777777" w:rsidR="001F2EB2" w:rsidRPr="00736667" w:rsidRDefault="001F2EB2" w:rsidP="007E581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F9743AE" w14:textId="77777777" w:rsidR="001F2EB2" w:rsidRPr="00736667" w:rsidRDefault="001F2EB2" w:rsidP="007E581A">
            <w:pPr>
              <w:ind w:firstLine="480"/>
              <w:jc w:val="left"/>
              <w:rPr>
                <w:rFonts w:ascii="宋体" w:hAnsi="宋体"/>
                <w:snapToGrid w:val="0"/>
                <w:kern w:val="0"/>
              </w:rPr>
            </w:pPr>
          </w:p>
        </w:tc>
      </w:tr>
      <w:tr w:rsidR="001F2EB2" w:rsidRPr="00736667" w14:paraId="42A887B5" w14:textId="77777777" w:rsidTr="007E581A">
        <w:tc>
          <w:tcPr>
            <w:tcW w:w="1956" w:type="dxa"/>
            <w:shd w:val="clear" w:color="auto" w:fill="auto"/>
          </w:tcPr>
          <w:p w14:paraId="6A0830F3" w14:textId="77777777" w:rsidR="001F2EB2" w:rsidRPr="00736667" w:rsidRDefault="001F2EB2" w:rsidP="007E581A">
            <w:pPr>
              <w:ind w:firstLineChars="83" w:firstLine="174"/>
              <w:rPr>
                <w:rFonts w:ascii="宋体" w:hAnsi="宋体"/>
                <w:snapToGrid w:val="0"/>
                <w:kern w:val="0"/>
              </w:rPr>
            </w:pPr>
            <w:r>
              <w:rPr>
                <w:rFonts w:ascii="宋体" w:hAnsi="宋体"/>
                <w:snapToGrid w:val="0"/>
                <w:kern w:val="0"/>
              </w:rPr>
              <w:t>新</w:t>
            </w:r>
            <w:r>
              <w:rPr>
                <w:rFonts w:ascii="宋体" w:hAnsi="宋体" w:hint="eastAsia"/>
                <w:snapToGrid w:val="0"/>
                <w:kern w:val="0"/>
              </w:rPr>
              <w:t>交易</w:t>
            </w:r>
            <w:r>
              <w:rPr>
                <w:rFonts w:ascii="宋体" w:hAnsi="宋体"/>
                <w:snapToGrid w:val="0"/>
                <w:kern w:val="0"/>
              </w:rPr>
              <w:t>密码</w:t>
            </w:r>
          </w:p>
        </w:tc>
        <w:tc>
          <w:tcPr>
            <w:tcW w:w="1304" w:type="dxa"/>
            <w:shd w:val="clear" w:color="auto" w:fill="auto"/>
          </w:tcPr>
          <w:p w14:paraId="574ABCCF" w14:textId="77777777" w:rsidR="001F2EB2" w:rsidRPr="00736667" w:rsidRDefault="001F2EB2" w:rsidP="007E581A">
            <w:pPr>
              <w:ind w:firstLine="480"/>
              <w:jc w:val="left"/>
              <w:rPr>
                <w:rFonts w:ascii="宋体" w:hAnsi="宋体"/>
                <w:snapToGrid w:val="0"/>
                <w:kern w:val="0"/>
              </w:rPr>
            </w:pPr>
          </w:p>
        </w:tc>
        <w:tc>
          <w:tcPr>
            <w:tcW w:w="1134" w:type="dxa"/>
            <w:shd w:val="clear" w:color="auto" w:fill="auto"/>
          </w:tcPr>
          <w:p w14:paraId="693A2591" w14:textId="77777777" w:rsidR="001F2EB2" w:rsidRPr="00736667" w:rsidRDefault="001F2EB2" w:rsidP="007E581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6C019BE" w14:textId="77777777" w:rsidR="001F2EB2" w:rsidRPr="00736667" w:rsidRDefault="001F2EB2" w:rsidP="007E581A">
            <w:pPr>
              <w:ind w:firstLine="480"/>
              <w:jc w:val="left"/>
              <w:rPr>
                <w:rFonts w:ascii="宋体" w:hAnsi="宋体"/>
                <w:snapToGrid w:val="0"/>
                <w:kern w:val="0"/>
              </w:rPr>
            </w:pPr>
          </w:p>
        </w:tc>
      </w:tr>
    </w:tbl>
    <w:p w14:paraId="566B03FE" w14:textId="77777777" w:rsidR="001F2EB2" w:rsidRDefault="001F2EB2" w:rsidP="001F2EB2"/>
    <w:p w14:paraId="62850DEC" w14:textId="77777777" w:rsidR="001F2EB2" w:rsidRDefault="001F2EB2" w:rsidP="001F2EB2">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1F2EB2" w:rsidRPr="00736667" w14:paraId="3A56D9BA" w14:textId="77777777" w:rsidTr="007E581A">
        <w:tc>
          <w:tcPr>
            <w:tcW w:w="1559" w:type="dxa"/>
            <w:shd w:val="clear" w:color="auto" w:fill="E0E0E0"/>
          </w:tcPr>
          <w:p w14:paraId="25741118" w14:textId="77777777" w:rsidR="001F2EB2" w:rsidRPr="00736667" w:rsidRDefault="001F2EB2" w:rsidP="007E581A">
            <w:pPr>
              <w:jc w:val="center"/>
              <w:rPr>
                <w:b/>
                <w:snapToGrid w:val="0"/>
                <w:kern w:val="0"/>
              </w:rPr>
            </w:pPr>
            <w:r w:rsidRPr="00736667">
              <w:rPr>
                <w:rFonts w:hint="eastAsia"/>
                <w:b/>
                <w:snapToGrid w:val="0"/>
                <w:kern w:val="0"/>
              </w:rPr>
              <w:t>输入要素</w:t>
            </w:r>
          </w:p>
        </w:tc>
        <w:tc>
          <w:tcPr>
            <w:tcW w:w="1701" w:type="dxa"/>
            <w:shd w:val="clear" w:color="auto" w:fill="E0E0E0"/>
          </w:tcPr>
          <w:p w14:paraId="70C090F2" w14:textId="77777777" w:rsidR="001F2EB2" w:rsidRPr="00736667" w:rsidRDefault="001F2EB2" w:rsidP="007E581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6857BD7" w14:textId="77777777" w:rsidR="001F2EB2" w:rsidRPr="00736667" w:rsidRDefault="001F2EB2" w:rsidP="007E581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9ECBE8B" w14:textId="77777777" w:rsidR="001F2EB2" w:rsidRPr="00736667" w:rsidRDefault="001F2EB2" w:rsidP="007E581A">
            <w:pPr>
              <w:jc w:val="center"/>
              <w:rPr>
                <w:b/>
                <w:snapToGrid w:val="0"/>
                <w:kern w:val="0"/>
              </w:rPr>
            </w:pPr>
            <w:r w:rsidRPr="00736667">
              <w:rPr>
                <w:rFonts w:hint="eastAsia"/>
                <w:b/>
                <w:snapToGrid w:val="0"/>
                <w:kern w:val="0"/>
              </w:rPr>
              <w:t>备注</w:t>
            </w:r>
          </w:p>
        </w:tc>
      </w:tr>
      <w:tr w:rsidR="001F2EB2" w:rsidRPr="00736667" w14:paraId="13D87AF0" w14:textId="77777777" w:rsidTr="007E581A">
        <w:tc>
          <w:tcPr>
            <w:tcW w:w="1559" w:type="dxa"/>
            <w:shd w:val="clear" w:color="auto" w:fill="auto"/>
          </w:tcPr>
          <w:p w14:paraId="30EB7862" w14:textId="77777777" w:rsidR="001F2EB2" w:rsidRPr="00736667" w:rsidRDefault="001F2EB2" w:rsidP="007E581A">
            <w:pPr>
              <w:jc w:val="center"/>
              <w:rPr>
                <w:rFonts w:ascii="宋体" w:hAnsi="宋体"/>
                <w:snapToGrid w:val="0"/>
                <w:kern w:val="0"/>
              </w:rPr>
            </w:pPr>
            <w:r>
              <w:rPr>
                <w:rFonts w:ascii="宋体" w:hAnsi="宋体"/>
                <w:snapToGrid w:val="0"/>
                <w:kern w:val="0"/>
              </w:rPr>
              <w:t>操作结果</w:t>
            </w:r>
          </w:p>
        </w:tc>
        <w:tc>
          <w:tcPr>
            <w:tcW w:w="1701" w:type="dxa"/>
            <w:shd w:val="clear" w:color="auto" w:fill="auto"/>
          </w:tcPr>
          <w:p w14:paraId="547609D6" w14:textId="77777777" w:rsidR="001F2EB2" w:rsidRPr="00736667" w:rsidRDefault="001F2EB2" w:rsidP="007E581A">
            <w:pPr>
              <w:jc w:val="center"/>
              <w:rPr>
                <w:rFonts w:ascii="宋体" w:hAnsi="宋体"/>
                <w:snapToGrid w:val="0"/>
                <w:kern w:val="0"/>
              </w:rPr>
            </w:pPr>
          </w:p>
        </w:tc>
        <w:tc>
          <w:tcPr>
            <w:tcW w:w="1134" w:type="dxa"/>
            <w:shd w:val="clear" w:color="auto" w:fill="auto"/>
          </w:tcPr>
          <w:p w14:paraId="4F644676" w14:textId="77777777" w:rsidR="001F2EB2" w:rsidRPr="00736667" w:rsidRDefault="001F2EB2" w:rsidP="007E581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54EFF009" w14:textId="77777777" w:rsidR="001F2EB2" w:rsidRPr="00736667" w:rsidRDefault="001F2EB2" w:rsidP="007E581A">
            <w:pPr>
              <w:jc w:val="center"/>
              <w:rPr>
                <w:rFonts w:ascii="宋体" w:hAnsi="宋体"/>
                <w:snapToGrid w:val="0"/>
                <w:kern w:val="0"/>
              </w:rPr>
            </w:pPr>
          </w:p>
        </w:tc>
      </w:tr>
      <w:tr w:rsidR="001F2EB2" w:rsidRPr="00736667" w14:paraId="7BCDCC10" w14:textId="77777777" w:rsidTr="007E581A">
        <w:tc>
          <w:tcPr>
            <w:tcW w:w="1559" w:type="dxa"/>
            <w:shd w:val="clear" w:color="auto" w:fill="auto"/>
          </w:tcPr>
          <w:p w14:paraId="72F111B7" w14:textId="77777777" w:rsidR="001F2EB2" w:rsidRDefault="001F2EB2" w:rsidP="007E581A">
            <w:pPr>
              <w:jc w:val="center"/>
              <w:rPr>
                <w:rFonts w:ascii="宋体" w:hAnsi="宋体"/>
                <w:snapToGrid w:val="0"/>
                <w:kern w:val="0"/>
              </w:rPr>
            </w:pPr>
            <w:r>
              <w:rPr>
                <w:rFonts w:ascii="宋体" w:hAnsi="宋体"/>
                <w:snapToGrid w:val="0"/>
                <w:kern w:val="0"/>
              </w:rPr>
              <w:t>结果描述</w:t>
            </w:r>
          </w:p>
        </w:tc>
        <w:tc>
          <w:tcPr>
            <w:tcW w:w="1701" w:type="dxa"/>
            <w:shd w:val="clear" w:color="auto" w:fill="auto"/>
          </w:tcPr>
          <w:p w14:paraId="25419317" w14:textId="77777777" w:rsidR="001F2EB2" w:rsidRPr="00736667" w:rsidRDefault="001F2EB2" w:rsidP="007E581A">
            <w:pPr>
              <w:jc w:val="center"/>
              <w:rPr>
                <w:rFonts w:ascii="宋体" w:hAnsi="宋体"/>
                <w:snapToGrid w:val="0"/>
                <w:kern w:val="0"/>
              </w:rPr>
            </w:pPr>
          </w:p>
        </w:tc>
        <w:tc>
          <w:tcPr>
            <w:tcW w:w="1134" w:type="dxa"/>
            <w:shd w:val="clear" w:color="auto" w:fill="auto"/>
          </w:tcPr>
          <w:p w14:paraId="5FB4ABB3" w14:textId="77777777" w:rsidR="001F2EB2" w:rsidRDefault="001F2EB2" w:rsidP="007E581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312BE3C5" w14:textId="77777777" w:rsidR="001F2EB2" w:rsidRPr="00736667" w:rsidRDefault="001F2EB2" w:rsidP="007E581A">
            <w:pPr>
              <w:jc w:val="center"/>
              <w:rPr>
                <w:rFonts w:ascii="宋体" w:hAnsi="宋体"/>
                <w:snapToGrid w:val="0"/>
                <w:kern w:val="0"/>
              </w:rPr>
            </w:pPr>
          </w:p>
        </w:tc>
      </w:tr>
    </w:tbl>
    <w:p w14:paraId="3770C2E9" w14:textId="77777777" w:rsidR="00D362D6" w:rsidRDefault="00D362D6" w:rsidP="00216E33"/>
    <w:p w14:paraId="26E4C08F" w14:textId="77777777" w:rsidR="00D362D6" w:rsidRPr="00FF670D" w:rsidRDefault="00D362D6" w:rsidP="00216E33"/>
    <w:p w14:paraId="40FD5ED7" w14:textId="77777777" w:rsidR="00216E33" w:rsidRDefault="00216E33" w:rsidP="00216E33">
      <w:pPr>
        <w:pStyle w:val="3"/>
        <w:tabs>
          <w:tab w:val="left" w:pos="772"/>
          <w:tab w:val="left" w:pos="1080"/>
        </w:tabs>
        <w:spacing w:beforeLines="50" w:before="156" w:after="0" w:line="360" w:lineRule="auto"/>
        <w:ind w:left="1803" w:hanging="1622"/>
        <w:rPr>
          <w:rFonts w:ascii="黑体" w:eastAsia="黑体" w:hAnsi="黑体"/>
          <w:sz w:val="28"/>
          <w:szCs w:val="28"/>
        </w:rPr>
      </w:pPr>
      <w:bookmarkStart w:id="908" w:name="_Toc484676190"/>
      <w:bookmarkStart w:id="909" w:name="_Toc486335833"/>
      <w:r>
        <w:rPr>
          <w:rFonts w:ascii="黑体" w:eastAsia="黑体" w:hAnsi="黑体" w:hint="eastAsia"/>
          <w:sz w:val="28"/>
          <w:szCs w:val="28"/>
        </w:rPr>
        <w:t>个</w:t>
      </w:r>
      <w:r>
        <w:rPr>
          <w:rFonts w:ascii="黑体" w:eastAsia="黑体" w:hAnsi="黑体"/>
          <w:sz w:val="28"/>
          <w:szCs w:val="28"/>
        </w:rPr>
        <w:t>人中心</w:t>
      </w:r>
      <w:bookmarkEnd w:id="908"/>
      <w:bookmarkEnd w:id="909"/>
    </w:p>
    <w:p w14:paraId="532C3C97"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修改</w:t>
      </w:r>
      <w:r>
        <w:rPr>
          <w:rFonts w:ascii="黑体" w:hAnsi="黑体"/>
        </w:rPr>
        <w:t>头像</w:t>
      </w:r>
    </w:p>
    <w:p w14:paraId="631D4891" w14:textId="77777777" w:rsidR="00216E33" w:rsidRDefault="00216E33" w:rsidP="00216E33">
      <w:pPr>
        <w:pStyle w:val="5"/>
        <w:tabs>
          <w:tab w:val="left" w:pos="1112"/>
        </w:tabs>
      </w:pPr>
      <w:r>
        <w:rPr>
          <w:rFonts w:hint="eastAsia"/>
        </w:rPr>
        <w:t>功能</w:t>
      </w:r>
      <w:r>
        <w:t>描述</w:t>
      </w:r>
    </w:p>
    <w:p w14:paraId="7575C91A" w14:textId="77777777" w:rsidR="00216E33" w:rsidRPr="00B76D8F" w:rsidRDefault="00216E33" w:rsidP="00216E33">
      <w:pPr>
        <w:tabs>
          <w:tab w:val="left" w:pos="0"/>
          <w:tab w:val="left" w:pos="900"/>
          <w:tab w:val="left" w:pos="1146"/>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sidRPr="00B76D8F">
        <w:rPr>
          <w:rFonts w:ascii="宋体" w:hAnsi="宋体"/>
          <w:kern w:val="0"/>
          <w:szCs w:val="21"/>
        </w:rPr>
        <w:tab/>
      </w:r>
      <w:r w:rsidRPr="00B76D8F">
        <w:rPr>
          <w:rFonts w:ascii="宋体" w:hAnsi="宋体" w:hint="eastAsia"/>
          <w:kern w:val="0"/>
          <w:szCs w:val="21"/>
        </w:rPr>
        <w:t>实现</w:t>
      </w:r>
      <w:r w:rsidRPr="00B76D8F">
        <w:rPr>
          <w:rFonts w:ascii="宋体" w:hAnsi="宋体"/>
          <w:kern w:val="0"/>
          <w:szCs w:val="21"/>
        </w:rPr>
        <w:t>APP</w:t>
      </w:r>
      <w:r>
        <w:rPr>
          <w:rFonts w:ascii="宋体" w:hAnsi="宋体"/>
          <w:kern w:val="0"/>
          <w:szCs w:val="21"/>
        </w:rPr>
        <w:t>客户</w:t>
      </w:r>
      <w:r w:rsidRPr="00B76D8F">
        <w:rPr>
          <w:rFonts w:ascii="宋体" w:hAnsi="宋体" w:hint="eastAsia"/>
          <w:kern w:val="0"/>
          <w:szCs w:val="21"/>
        </w:rPr>
        <w:t>端</w:t>
      </w:r>
      <w:r w:rsidRPr="00B76D8F">
        <w:rPr>
          <w:rFonts w:ascii="宋体" w:hAnsi="宋体"/>
          <w:kern w:val="0"/>
          <w:szCs w:val="21"/>
        </w:rPr>
        <w:t>注册</w:t>
      </w:r>
      <w:r>
        <w:rPr>
          <w:rFonts w:ascii="宋体" w:hAnsi="宋体" w:hint="eastAsia"/>
          <w:kern w:val="0"/>
          <w:szCs w:val="21"/>
        </w:rPr>
        <w:t>用</w:t>
      </w:r>
      <w:r w:rsidRPr="00B76D8F">
        <w:rPr>
          <w:rFonts w:ascii="宋体" w:hAnsi="宋体" w:hint="eastAsia"/>
          <w:kern w:val="0"/>
          <w:szCs w:val="21"/>
        </w:rPr>
        <w:t>户</w:t>
      </w:r>
      <w:r>
        <w:rPr>
          <w:rFonts w:ascii="宋体" w:hAnsi="宋体" w:hint="eastAsia"/>
          <w:kern w:val="0"/>
          <w:szCs w:val="21"/>
        </w:rPr>
        <w:t>进行</w:t>
      </w:r>
      <w:r w:rsidRPr="00B76D8F">
        <w:rPr>
          <w:rFonts w:ascii="宋体" w:hAnsi="宋体" w:hint="eastAsia"/>
          <w:kern w:val="0"/>
          <w:szCs w:val="21"/>
        </w:rPr>
        <w:t>个人头像上传、修改和查看</w:t>
      </w:r>
      <w:r w:rsidRPr="00B76D8F">
        <w:rPr>
          <w:rFonts w:ascii="宋体" w:hAnsi="宋体"/>
          <w:kern w:val="0"/>
          <w:szCs w:val="21"/>
        </w:rPr>
        <w:t>功能</w:t>
      </w:r>
      <w:r w:rsidRPr="00B76D8F">
        <w:rPr>
          <w:rFonts w:ascii="宋体" w:hAnsi="宋体" w:hint="eastAsia"/>
          <w:kern w:val="0"/>
          <w:szCs w:val="21"/>
        </w:rPr>
        <w:t>。</w:t>
      </w:r>
    </w:p>
    <w:p w14:paraId="42B0CFE6" w14:textId="77777777" w:rsidR="00216E33" w:rsidRDefault="00216E33" w:rsidP="00216E33">
      <w:pPr>
        <w:pStyle w:val="5"/>
        <w:tabs>
          <w:tab w:val="left" w:pos="1112"/>
        </w:tabs>
      </w:pPr>
      <w:r>
        <w:rPr>
          <w:rFonts w:hint="eastAsia"/>
        </w:rPr>
        <w:t>处理流程</w:t>
      </w:r>
    </w:p>
    <w:p w14:paraId="1424824C" w14:textId="77777777" w:rsidR="00216E33" w:rsidRDefault="00216E33" w:rsidP="00216E33">
      <w:pPr>
        <w:spacing w:line="360" w:lineRule="auto"/>
        <w:ind w:left="289" w:firstLine="420"/>
      </w:pPr>
      <w:r>
        <w:rPr>
          <w:noProof/>
        </w:rPr>
        <w:drawing>
          <wp:inline distT="0" distB="0" distL="0" distR="0" wp14:anchorId="72AF393F" wp14:editId="47342CD5">
            <wp:extent cx="5270500" cy="2222500"/>
            <wp:effectExtent l="0" t="0" r="6350" b="6350"/>
            <wp:docPr id="21" name="图片 21"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修改头像"/>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0500" cy="2222500"/>
                    </a:xfrm>
                    <a:prstGeom prst="rect">
                      <a:avLst/>
                    </a:prstGeom>
                    <a:noFill/>
                    <a:ln>
                      <a:noFill/>
                    </a:ln>
                  </pic:spPr>
                </pic:pic>
              </a:graphicData>
            </a:graphic>
          </wp:inline>
        </w:drawing>
      </w:r>
    </w:p>
    <w:p w14:paraId="57A76BFC" w14:textId="77777777" w:rsidR="00216E33" w:rsidRDefault="00216E33" w:rsidP="00216E33">
      <w:pPr>
        <w:spacing w:line="360" w:lineRule="auto"/>
        <w:ind w:left="289" w:firstLine="420"/>
      </w:pPr>
    </w:p>
    <w:p w14:paraId="4CE67C3C" w14:textId="77777777" w:rsidR="00216E33" w:rsidRDefault="00216E33" w:rsidP="00216E33">
      <w:pPr>
        <w:spacing w:line="360" w:lineRule="auto"/>
        <w:ind w:left="289" w:firstLine="420"/>
        <w:rPr>
          <w:b/>
          <w:sz w:val="24"/>
          <w:szCs w:val="24"/>
        </w:rPr>
      </w:pPr>
      <w:r>
        <w:rPr>
          <w:rFonts w:hint="eastAsia"/>
          <w:b/>
          <w:sz w:val="24"/>
          <w:szCs w:val="24"/>
        </w:rPr>
        <w:t>【流程描述】</w:t>
      </w:r>
    </w:p>
    <w:p w14:paraId="4138F3E5" w14:textId="77777777" w:rsidR="00216E33" w:rsidRDefault="00216E33">
      <w:pPr>
        <w:numPr>
          <w:ilvl w:val="0"/>
          <w:numId w:val="24"/>
        </w:numPr>
        <w:spacing w:line="360" w:lineRule="auto"/>
        <w:pPrChange w:id="910" w:author="wangq" w:date="2017-08-21T17:25:00Z">
          <w:pPr>
            <w:numPr>
              <w:numId w:val="34"/>
            </w:numPr>
            <w:spacing w:line="360" w:lineRule="auto"/>
            <w:ind w:left="1494" w:hanging="360"/>
          </w:pPr>
        </w:pPrChange>
      </w:pPr>
      <w:r>
        <w:rPr>
          <w:rFonts w:hint="eastAsia"/>
        </w:rPr>
        <w:t>已登录的注册用户；</w:t>
      </w:r>
    </w:p>
    <w:p w14:paraId="40F179D3" w14:textId="77777777" w:rsidR="00216E33" w:rsidRDefault="00216E33">
      <w:pPr>
        <w:numPr>
          <w:ilvl w:val="0"/>
          <w:numId w:val="24"/>
        </w:numPr>
        <w:spacing w:line="360" w:lineRule="auto"/>
        <w:pPrChange w:id="911" w:author="wangq" w:date="2017-08-21T17:25:00Z">
          <w:pPr>
            <w:numPr>
              <w:numId w:val="34"/>
            </w:numPr>
            <w:spacing w:line="360" w:lineRule="auto"/>
            <w:ind w:left="1494" w:hanging="360"/>
          </w:pPr>
        </w:pPrChange>
      </w:pPr>
      <w:r>
        <w:t>进入个人中心</w:t>
      </w:r>
      <w:r>
        <w:rPr>
          <w:rFonts w:hint="eastAsia"/>
        </w:rPr>
        <w:t>“个人资料”界面；</w:t>
      </w:r>
    </w:p>
    <w:p w14:paraId="0ADB6122" w14:textId="77777777" w:rsidR="00216E33" w:rsidRDefault="00216E33">
      <w:pPr>
        <w:numPr>
          <w:ilvl w:val="0"/>
          <w:numId w:val="24"/>
        </w:numPr>
        <w:spacing w:line="360" w:lineRule="auto"/>
        <w:pPrChange w:id="912" w:author="wangq" w:date="2017-08-21T17:25:00Z">
          <w:pPr>
            <w:numPr>
              <w:numId w:val="34"/>
            </w:numPr>
            <w:spacing w:line="360" w:lineRule="auto"/>
            <w:ind w:left="1494" w:hanging="360"/>
          </w:pPr>
        </w:pPrChange>
      </w:pPr>
      <w:r>
        <w:t>上传头像文件</w:t>
      </w:r>
      <w:r>
        <w:rPr>
          <w:rFonts w:hint="eastAsia"/>
        </w:rPr>
        <w:t>；</w:t>
      </w:r>
    </w:p>
    <w:p w14:paraId="1D2A01C9" w14:textId="77777777" w:rsidR="00216E33" w:rsidRDefault="00216E33">
      <w:pPr>
        <w:numPr>
          <w:ilvl w:val="0"/>
          <w:numId w:val="24"/>
        </w:numPr>
        <w:spacing w:line="360" w:lineRule="auto"/>
        <w:pPrChange w:id="913" w:author="wangq" w:date="2017-08-21T17:25:00Z">
          <w:pPr>
            <w:numPr>
              <w:numId w:val="34"/>
            </w:numPr>
            <w:spacing w:line="360" w:lineRule="auto"/>
            <w:ind w:left="1494" w:hanging="360"/>
          </w:pPr>
        </w:pPrChange>
      </w:pPr>
      <w:r>
        <w:t>调用微服务</w:t>
      </w:r>
      <w:r>
        <w:rPr>
          <w:rFonts w:hint="eastAsia"/>
        </w:rPr>
        <w:t>-</w:t>
      </w:r>
      <w:r>
        <w:t>app</w:t>
      </w:r>
      <w:r>
        <w:t>用户管理</w:t>
      </w:r>
      <w:r>
        <w:rPr>
          <w:rFonts w:hint="eastAsia"/>
        </w:rPr>
        <w:t>-</w:t>
      </w:r>
      <w:r>
        <w:t>修改头像</w:t>
      </w:r>
      <w:r>
        <w:rPr>
          <w:rFonts w:hint="eastAsia"/>
        </w:rPr>
        <w:t>；</w:t>
      </w:r>
    </w:p>
    <w:p w14:paraId="6F934AD7" w14:textId="77777777" w:rsidR="00216E33" w:rsidRDefault="00216E33">
      <w:pPr>
        <w:numPr>
          <w:ilvl w:val="0"/>
          <w:numId w:val="24"/>
        </w:numPr>
        <w:spacing w:line="360" w:lineRule="auto"/>
        <w:pPrChange w:id="914" w:author="wangq" w:date="2017-08-21T17:25:00Z">
          <w:pPr>
            <w:numPr>
              <w:numId w:val="34"/>
            </w:numPr>
            <w:spacing w:line="360" w:lineRule="auto"/>
            <w:ind w:left="1494" w:hanging="360"/>
          </w:pPr>
        </w:pPrChange>
      </w:pPr>
      <w:r>
        <w:t>解析返回结果</w:t>
      </w:r>
      <w:r>
        <w:rPr>
          <w:rFonts w:hint="eastAsia"/>
        </w:rPr>
        <w:t>。</w:t>
      </w:r>
    </w:p>
    <w:p w14:paraId="00AB1D9C"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6"/>
        <w:gridCol w:w="1417"/>
        <w:gridCol w:w="1134"/>
        <w:gridCol w:w="3006"/>
      </w:tblGrid>
      <w:tr w:rsidR="00216E33" w:rsidRPr="00736667" w14:paraId="7410F4AA" w14:textId="77777777" w:rsidTr="004664EA">
        <w:tc>
          <w:tcPr>
            <w:tcW w:w="1956" w:type="dxa"/>
            <w:shd w:val="clear" w:color="auto" w:fill="E0E0E0"/>
          </w:tcPr>
          <w:p w14:paraId="3F9B94C2"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417" w:type="dxa"/>
            <w:shd w:val="clear" w:color="auto" w:fill="E0E0E0"/>
          </w:tcPr>
          <w:p w14:paraId="4EA69AF6"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893B56B"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006" w:type="dxa"/>
            <w:shd w:val="clear" w:color="auto" w:fill="E0E0E0"/>
          </w:tcPr>
          <w:p w14:paraId="05A3B2D9"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650BD46C" w14:textId="77777777" w:rsidTr="004664EA">
        <w:tc>
          <w:tcPr>
            <w:tcW w:w="1956" w:type="dxa"/>
            <w:shd w:val="clear" w:color="auto" w:fill="auto"/>
          </w:tcPr>
          <w:p w14:paraId="498702B0" w14:textId="77777777" w:rsidR="00216E33" w:rsidRPr="00736667" w:rsidRDefault="00216E33" w:rsidP="004664EA">
            <w:pPr>
              <w:rPr>
                <w:rFonts w:ascii="宋体" w:hAnsi="宋体"/>
                <w:snapToGrid w:val="0"/>
                <w:kern w:val="0"/>
              </w:rPr>
            </w:pPr>
            <w:r>
              <w:rPr>
                <w:rFonts w:ascii="宋体" w:hAnsi="宋体"/>
                <w:snapToGrid w:val="0"/>
                <w:kern w:val="0"/>
              </w:rPr>
              <w:t>渠道人唯一标识</w:t>
            </w:r>
          </w:p>
        </w:tc>
        <w:tc>
          <w:tcPr>
            <w:tcW w:w="1417" w:type="dxa"/>
            <w:shd w:val="clear" w:color="auto" w:fill="auto"/>
          </w:tcPr>
          <w:p w14:paraId="5B7EE730"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2E7800B1" w14:textId="77777777" w:rsidR="00216E33" w:rsidRPr="00736667" w:rsidRDefault="00216E33" w:rsidP="004664EA">
            <w:pPr>
              <w:ind w:firstLine="480"/>
              <w:jc w:val="center"/>
              <w:rPr>
                <w:rFonts w:ascii="宋体" w:hAnsi="宋体"/>
                <w:snapToGrid w:val="0"/>
                <w:kern w:val="0"/>
              </w:rPr>
            </w:pPr>
            <w:r>
              <w:rPr>
                <w:rFonts w:ascii="宋体" w:hAnsi="宋体" w:hint="eastAsia"/>
                <w:snapToGrid w:val="0"/>
                <w:kern w:val="0"/>
              </w:rPr>
              <w:t>Y</w:t>
            </w:r>
          </w:p>
        </w:tc>
        <w:tc>
          <w:tcPr>
            <w:tcW w:w="3006" w:type="dxa"/>
            <w:shd w:val="clear" w:color="auto" w:fill="auto"/>
          </w:tcPr>
          <w:p w14:paraId="4CBF617D" w14:textId="77777777" w:rsidR="00216E33" w:rsidRPr="00736667" w:rsidRDefault="00216E33" w:rsidP="004664EA">
            <w:pPr>
              <w:ind w:firstLine="480"/>
              <w:jc w:val="center"/>
              <w:rPr>
                <w:rFonts w:ascii="宋体" w:hAnsi="宋体"/>
                <w:snapToGrid w:val="0"/>
                <w:kern w:val="0"/>
              </w:rPr>
            </w:pPr>
          </w:p>
        </w:tc>
      </w:tr>
      <w:tr w:rsidR="00216E33" w:rsidRPr="00736667" w14:paraId="72CA458B" w14:textId="77777777" w:rsidTr="004664EA">
        <w:tc>
          <w:tcPr>
            <w:tcW w:w="1956" w:type="dxa"/>
            <w:shd w:val="clear" w:color="auto" w:fill="auto"/>
          </w:tcPr>
          <w:p w14:paraId="11E10F2D" w14:textId="77777777" w:rsidR="00216E33" w:rsidRPr="00736667" w:rsidRDefault="00216E33" w:rsidP="004664EA">
            <w:pPr>
              <w:ind w:firstLine="480"/>
              <w:rPr>
                <w:rFonts w:ascii="宋体" w:hAnsi="宋体"/>
                <w:snapToGrid w:val="0"/>
                <w:kern w:val="0"/>
              </w:rPr>
            </w:pPr>
            <w:r>
              <w:rPr>
                <w:rFonts w:ascii="宋体" w:hAnsi="宋体" w:hint="eastAsia"/>
                <w:snapToGrid w:val="0"/>
                <w:kern w:val="0"/>
              </w:rPr>
              <w:t>文件</w:t>
            </w:r>
          </w:p>
        </w:tc>
        <w:tc>
          <w:tcPr>
            <w:tcW w:w="1417" w:type="dxa"/>
            <w:shd w:val="clear" w:color="auto" w:fill="auto"/>
          </w:tcPr>
          <w:p w14:paraId="020FDFF5"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360F6CBB" w14:textId="77777777" w:rsidR="00216E33" w:rsidRPr="00736667" w:rsidRDefault="00216E33" w:rsidP="004664EA">
            <w:pPr>
              <w:ind w:firstLine="480"/>
              <w:jc w:val="center"/>
              <w:rPr>
                <w:rFonts w:ascii="宋体" w:hAnsi="宋体"/>
                <w:snapToGrid w:val="0"/>
                <w:kern w:val="0"/>
              </w:rPr>
            </w:pPr>
            <w:r>
              <w:rPr>
                <w:rFonts w:ascii="宋体" w:hAnsi="宋体" w:hint="eastAsia"/>
                <w:snapToGrid w:val="0"/>
                <w:kern w:val="0"/>
              </w:rPr>
              <w:t>Y</w:t>
            </w:r>
          </w:p>
        </w:tc>
        <w:tc>
          <w:tcPr>
            <w:tcW w:w="3006" w:type="dxa"/>
            <w:shd w:val="clear" w:color="auto" w:fill="auto"/>
          </w:tcPr>
          <w:p w14:paraId="08CB1AA8" w14:textId="77777777" w:rsidR="00216E33" w:rsidRPr="00736667" w:rsidRDefault="00216E33" w:rsidP="004664EA">
            <w:pPr>
              <w:ind w:firstLine="480"/>
              <w:jc w:val="center"/>
              <w:rPr>
                <w:rFonts w:ascii="宋体" w:hAnsi="宋体"/>
                <w:snapToGrid w:val="0"/>
                <w:kern w:val="0"/>
              </w:rPr>
            </w:pPr>
          </w:p>
        </w:tc>
      </w:tr>
    </w:tbl>
    <w:p w14:paraId="54DACD45" w14:textId="77777777" w:rsidR="00216E33" w:rsidRDefault="00216E33" w:rsidP="00216E33"/>
    <w:p w14:paraId="6901BFEF"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5942CF72" w14:textId="77777777" w:rsidTr="004664EA">
        <w:tc>
          <w:tcPr>
            <w:tcW w:w="1559" w:type="dxa"/>
            <w:shd w:val="clear" w:color="auto" w:fill="E0E0E0"/>
          </w:tcPr>
          <w:p w14:paraId="032D14EF"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7388D7E2"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3CEE8BF"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3C3CAAB"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32D56E4E" w14:textId="77777777" w:rsidTr="004664EA">
        <w:tc>
          <w:tcPr>
            <w:tcW w:w="1559" w:type="dxa"/>
            <w:shd w:val="clear" w:color="auto" w:fill="auto"/>
          </w:tcPr>
          <w:p w14:paraId="731D33A2" w14:textId="77777777" w:rsidR="00216E33" w:rsidRPr="00736667" w:rsidRDefault="00216E33" w:rsidP="004664EA">
            <w:pPr>
              <w:jc w:val="center"/>
              <w:rPr>
                <w:rFonts w:ascii="宋体" w:hAnsi="宋体"/>
                <w:snapToGrid w:val="0"/>
                <w:kern w:val="0"/>
              </w:rPr>
            </w:pPr>
            <w:r>
              <w:rPr>
                <w:rFonts w:ascii="宋体" w:hAnsi="宋体"/>
                <w:snapToGrid w:val="0"/>
                <w:kern w:val="0"/>
              </w:rPr>
              <w:t>附件</w:t>
            </w:r>
            <w:r>
              <w:rPr>
                <w:rFonts w:ascii="宋体" w:hAnsi="宋体" w:hint="eastAsia"/>
                <w:snapToGrid w:val="0"/>
                <w:kern w:val="0"/>
              </w:rPr>
              <w:t>ID</w:t>
            </w:r>
          </w:p>
        </w:tc>
        <w:tc>
          <w:tcPr>
            <w:tcW w:w="1701" w:type="dxa"/>
            <w:shd w:val="clear" w:color="auto" w:fill="auto"/>
          </w:tcPr>
          <w:p w14:paraId="4252CB48" w14:textId="77777777" w:rsidR="00216E33" w:rsidRPr="00736667" w:rsidRDefault="00216E33" w:rsidP="004664EA">
            <w:pPr>
              <w:jc w:val="center"/>
              <w:rPr>
                <w:rFonts w:ascii="宋体" w:hAnsi="宋体"/>
                <w:snapToGrid w:val="0"/>
                <w:kern w:val="0"/>
              </w:rPr>
            </w:pPr>
          </w:p>
        </w:tc>
        <w:tc>
          <w:tcPr>
            <w:tcW w:w="1134" w:type="dxa"/>
            <w:shd w:val="clear" w:color="auto" w:fill="auto"/>
          </w:tcPr>
          <w:p w14:paraId="7D4D65B0"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D431DA8" w14:textId="77777777" w:rsidR="00216E33" w:rsidRPr="00736667" w:rsidRDefault="00216E33" w:rsidP="004664EA">
            <w:pPr>
              <w:jc w:val="center"/>
              <w:rPr>
                <w:rFonts w:ascii="宋体" w:hAnsi="宋体"/>
                <w:snapToGrid w:val="0"/>
                <w:kern w:val="0"/>
              </w:rPr>
            </w:pPr>
          </w:p>
        </w:tc>
      </w:tr>
    </w:tbl>
    <w:p w14:paraId="40F5699F" w14:textId="77777777" w:rsidR="00216E33" w:rsidRPr="00BF6B13" w:rsidRDefault="00216E33" w:rsidP="00216E33"/>
    <w:p w14:paraId="21E1D6F3"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基础</w:t>
      </w:r>
      <w:r>
        <w:rPr>
          <w:rFonts w:ascii="黑体" w:hAnsi="黑体"/>
        </w:rPr>
        <w:t>信息维护</w:t>
      </w:r>
    </w:p>
    <w:p w14:paraId="6FFFE81D" w14:textId="77777777" w:rsidR="00216E33" w:rsidRDefault="00216E33" w:rsidP="00216E33">
      <w:pPr>
        <w:pStyle w:val="5"/>
        <w:tabs>
          <w:tab w:val="left" w:pos="1112"/>
        </w:tabs>
      </w:pPr>
      <w:r>
        <w:rPr>
          <w:rFonts w:hint="eastAsia"/>
        </w:rPr>
        <w:t>功能</w:t>
      </w:r>
      <w:r>
        <w:t>描述</w:t>
      </w:r>
    </w:p>
    <w:p w14:paraId="47789772" w14:textId="77777777" w:rsidR="00216E33" w:rsidRPr="00B76D8F" w:rsidRDefault="00216E33" w:rsidP="00216E33">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B76D8F">
        <w:rPr>
          <w:rFonts w:ascii="宋体" w:hAnsi="宋体"/>
          <w:kern w:val="0"/>
          <w:szCs w:val="21"/>
        </w:rPr>
        <w:t>实现</w:t>
      </w:r>
      <w:r w:rsidRPr="00B76D8F">
        <w:rPr>
          <w:rFonts w:ascii="宋体" w:hAnsi="宋体" w:hint="eastAsia"/>
          <w:kern w:val="0"/>
          <w:szCs w:val="21"/>
        </w:rPr>
        <w:t>APP客户端注册用户</w:t>
      </w:r>
      <w:r>
        <w:rPr>
          <w:rFonts w:ascii="宋体" w:hAnsi="宋体" w:hint="eastAsia"/>
          <w:kern w:val="0"/>
          <w:szCs w:val="21"/>
        </w:rPr>
        <w:t>进行个人信息管理和个人资料</w:t>
      </w:r>
      <w:r w:rsidRPr="00B76D8F">
        <w:rPr>
          <w:rFonts w:ascii="宋体" w:hAnsi="宋体" w:hint="eastAsia"/>
          <w:kern w:val="0"/>
          <w:szCs w:val="21"/>
        </w:rPr>
        <w:t>查看的功能。</w:t>
      </w:r>
    </w:p>
    <w:p w14:paraId="7856D471" w14:textId="77777777" w:rsidR="00216E33" w:rsidRDefault="00216E33" w:rsidP="00216E33">
      <w:pPr>
        <w:pStyle w:val="5"/>
        <w:tabs>
          <w:tab w:val="left" w:pos="1112"/>
        </w:tabs>
      </w:pPr>
      <w:r>
        <w:rPr>
          <w:rFonts w:hint="eastAsia"/>
        </w:rPr>
        <w:lastRenderedPageBreak/>
        <w:t>处理流程</w:t>
      </w:r>
    </w:p>
    <w:p w14:paraId="3620DFB3" w14:textId="77777777" w:rsidR="00216E33" w:rsidRDefault="00216E33" w:rsidP="00216E33">
      <w:pPr>
        <w:spacing w:line="360" w:lineRule="auto"/>
        <w:ind w:left="289" w:firstLine="420"/>
      </w:pPr>
      <w:r>
        <w:rPr>
          <w:noProof/>
        </w:rPr>
        <w:drawing>
          <wp:inline distT="0" distB="0" distL="0" distR="0" wp14:anchorId="37A8C677" wp14:editId="60D289F6">
            <wp:extent cx="5270500" cy="2038350"/>
            <wp:effectExtent l="0" t="0" r="6350" b="0"/>
            <wp:docPr id="20" name="图片 20" descr="基础信息维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基础信息维护"/>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26329831" w14:textId="77777777" w:rsidR="00216E33" w:rsidRDefault="00216E33" w:rsidP="00216E33">
      <w:pPr>
        <w:spacing w:line="360" w:lineRule="auto"/>
        <w:ind w:left="289" w:firstLine="420"/>
        <w:rPr>
          <w:b/>
          <w:sz w:val="24"/>
          <w:szCs w:val="24"/>
        </w:rPr>
      </w:pPr>
      <w:r>
        <w:rPr>
          <w:rFonts w:hint="eastAsia"/>
          <w:b/>
          <w:sz w:val="24"/>
          <w:szCs w:val="24"/>
        </w:rPr>
        <w:t>【流程描述】</w:t>
      </w:r>
    </w:p>
    <w:p w14:paraId="7E05522F" w14:textId="77777777" w:rsidR="00216E33" w:rsidRDefault="00216E33">
      <w:pPr>
        <w:numPr>
          <w:ilvl w:val="0"/>
          <w:numId w:val="38"/>
        </w:numPr>
        <w:spacing w:line="360" w:lineRule="auto"/>
        <w:ind w:left="1636"/>
        <w:pPrChange w:id="915" w:author="wangq" w:date="2017-08-21T17:25:00Z">
          <w:pPr>
            <w:numPr>
              <w:numId w:val="50"/>
            </w:numPr>
            <w:spacing w:line="360" w:lineRule="auto"/>
            <w:ind w:left="1636" w:hanging="360"/>
          </w:pPr>
        </w:pPrChange>
      </w:pPr>
      <w:r>
        <w:rPr>
          <w:rFonts w:hint="eastAsia"/>
        </w:rPr>
        <w:t>已登录的注册用户；</w:t>
      </w:r>
    </w:p>
    <w:p w14:paraId="2D2ED2BB" w14:textId="77777777" w:rsidR="00216E33" w:rsidRDefault="00216E33">
      <w:pPr>
        <w:numPr>
          <w:ilvl w:val="0"/>
          <w:numId w:val="38"/>
        </w:numPr>
        <w:spacing w:line="360" w:lineRule="auto"/>
        <w:ind w:left="1636"/>
        <w:pPrChange w:id="916" w:author="wangq" w:date="2017-08-21T17:25:00Z">
          <w:pPr>
            <w:numPr>
              <w:numId w:val="50"/>
            </w:numPr>
            <w:spacing w:line="360" w:lineRule="auto"/>
            <w:ind w:left="1636" w:hanging="360"/>
          </w:pPr>
        </w:pPrChange>
      </w:pPr>
      <w:r>
        <w:t>进入个人中心</w:t>
      </w:r>
      <w:r>
        <w:rPr>
          <w:rFonts w:hint="eastAsia"/>
        </w:rPr>
        <w:t>“个人资料”界面；</w:t>
      </w:r>
    </w:p>
    <w:p w14:paraId="78571AEF" w14:textId="77777777" w:rsidR="00216E33" w:rsidRDefault="00216E33">
      <w:pPr>
        <w:numPr>
          <w:ilvl w:val="0"/>
          <w:numId w:val="38"/>
        </w:numPr>
        <w:spacing w:line="360" w:lineRule="auto"/>
        <w:ind w:left="1636"/>
        <w:pPrChange w:id="917" w:author="wangq" w:date="2017-08-21T17:25:00Z">
          <w:pPr>
            <w:numPr>
              <w:numId w:val="50"/>
            </w:numPr>
            <w:spacing w:line="360" w:lineRule="auto"/>
            <w:ind w:left="1636" w:hanging="360"/>
          </w:pPr>
        </w:pPrChange>
      </w:pPr>
      <w:r>
        <w:rPr>
          <w:rFonts w:hint="eastAsia"/>
        </w:rPr>
        <w:t>调用</w:t>
      </w:r>
      <w:r>
        <w:t>微服务</w:t>
      </w:r>
      <w:r>
        <w:rPr>
          <w:rFonts w:hint="eastAsia"/>
        </w:rPr>
        <w:t>-</w:t>
      </w:r>
      <w:r>
        <w:t>app</w:t>
      </w:r>
      <w:r>
        <w:t>用户管理</w:t>
      </w:r>
      <w:r>
        <w:rPr>
          <w:rFonts w:hint="eastAsia"/>
        </w:rPr>
        <w:t>-</w:t>
      </w:r>
      <w:r>
        <w:t>基础信息维护</w:t>
      </w:r>
      <w:r>
        <w:rPr>
          <w:rFonts w:hint="eastAsia"/>
        </w:rPr>
        <w:t>；</w:t>
      </w:r>
    </w:p>
    <w:p w14:paraId="40B13C35" w14:textId="77777777" w:rsidR="00216E33" w:rsidRDefault="00216E33">
      <w:pPr>
        <w:numPr>
          <w:ilvl w:val="0"/>
          <w:numId w:val="38"/>
        </w:numPr>
        <w:spacing w:line="360" w:lineRule="auto"/>
        <w:ind w:left="1636"/>
        <w:pPrChange w:id="918" w:author="wangq" w:date="2017-08-21T17:25:00Z">
          <w:pPr>
            <w:numPr>
              <w:numId w:val="50"/>
            </w:numPr>
            <w:spacing w:line="360" w:lineRule="auto"/>
            <w:ind w:left="1636" w:hanging="360"/>
          </w:pPr>
        </w:pPrChange>
      </w:pPr>
      <w:r>
        <w:t>解析返回结果</w:t>
      </w:r>
      <w:r>
        <w:rPr>
          <w:rFonts w:hint="eastAsia"/>
        </w:rPr>
        <w:t>。</w:t>
      </w:r>
    </w:p>
    <w:p w14:paraId="6A5FA0FB"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6"/>
        <w:gridCol w:w="1559"/>
        <w:gridCol w:w="1276"/>
        <w:gridCol w:w="2722"/>
      </w:tblGrid>
      <w:tr w:rsidR="00216E33" w:rsidRPr="00736667" w14:paraId="18243FB6" w14:textId="77777777" w:rsidTr="004664EA">
        <w:tc>
          <w:tcPr>
            <w:tcW w:w="1956" w:type="dxa"/>
            <w:shd w:val="clear" w:color="auto" w:fill="E0E0E0"/>
          </w:tcPr>
          <w:p w14:paraId="71AFB451" w14:textId="77777777" w:rsidR="00216E33" w:rsidRPr="00736667" w:rsidRDefault="00216E33" w:rsidP="004664EA">
            <w:pPr>
              <w:ind w:firstLine="480"/>
              <w:jc w:val="center"/>
              <w:rPr>
                <w:b/>
                <w:snapToGrid w:val="0"/>
                <w:kern w:val="0"/>
              </w:rPr>
            </w:pPr>
            <w:r w:rsidRPr="00736667">
              <w:rPr>
                <w:rFonts w:hint="eastAsia"/>
                <w:b/>
                <w:snapToGrid w:val="0"/>
                <w:kern w:val="0"/>
              </w:rPr>
              <w:t>输入要素</w:t>
            </w:r>
          </w:p>
        </w:tc>
        <w:tc>
          <w:tcPr>
            <w:tcW w:w="1559" w:type="dxa"/>
            <w:shd w:val="clear" w:color="auto" w:fill="E0E0E0"/>
          </w:tcPr>
          <w:p w14:paraId="7CA58048" w14:textId="77777777" w:rsidR="00216E33" w:rsidRPr="00736667" w:rsidRDefault="00216E33" w:rsidP="004664EA">
            <w:pPr>
              <w:ind w:firstLine="480"/>
              <w:rPr>
                <w:b/>
                <w:snapToGrid w:val="0"/>
                <w:kern w:val="0"/>
              </w:rPr>
            </w:pPr>
            <w:r>
              <w:rPr>
                <w:rFonts w:hint="eastAsia"/>
                <w:b/>
                <w:snapToGrid w:val="0"/>
                <w:kern w:val="0"/>
              </w:rPr>
              <w:t>字</w:t>
            </w:r>
            <w:r>
              <w:rPr>
                <w:b/>
                <w:snapToGrid w:val="0"/>
                <w:kern w:val="0"/>
              </w:rPr>
              <w:t>段名</w:t>
            </w:r>
          </w:p>
        </w:tc>
        <w:tc>
          <w:tcPr>
            <w:tcW w:w="1276" w:type="dxa"/>
            <w:shd w:val="clear" w:color="auto" w:fill="E0E0E0"/>
          </w:tcPr>
          <w:p w14:paraId="743749E8"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2722" w:type="dxa"/>
            <w:shd w:val="clear" w:color="auto" w:fill="E0E0E0"/>
          </w:tcPr>
          <w:p w14:paraId="081B3DF3"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5D88A079" w14:textId="77777777" w:rsidTr="004664EA">
        <w:tc>
          <w:tcPr>
            <w:tcW w:w="1956" w:type="dxa"/>
            <w:shd w:val="clear" w:color="auto" w:fill="auto"/>
          </w:tcPr>
          <w:p w14:paraId="41ACF7F1" w14:textId="77777777" w:rsidR="00216E33" w:rsidRPr="00736667" w:rsidRDefault="00216E33" w:rsidP="004664EA">
            <w:pPr>
              <w:jc w:val="center"/>
              <w:rPr>
                <w:rFonts w:ascii="宋体" w:hAnsi="宋体"/>
                <w:snapToGrid w:val="0"/>
                <w:kern w:val="0"/>
              </w:rPr>
            </w:pPr>
            <w:r>
              <w:rPr>
                <w:rFonts w:ascii="宋体" w:hAnsi="宋体"/>
                <w:snapToGrid w:val="0"/>
                <w:kern w:val="0"/>
              </w:rPr>
              <w:t>数据来源</w:t>
            </w:r>
          </w:p>
        </w:tc>
        <w:tc>
          <w:tcPr>
            <w:tcW w:w="1559" w:type="dxa"/>
            <w:shd w:val="clear" w:color="auto" w:fill="auto"/>
          </w:tcPr>
          <w:p w14:paraId="23B0B5B0" w14:textId="77777777" w:rsidR="00216E33" w:rsidRPr="00736667" w:rsidRDefault="00216E33" w:rsidP="004664EA">
            <w:pPr>
              <w:jc w:val="center"/>
              <w:rPr>
                <w:rFonts w:ascii="宋体" w:hAnsi="宋体"/>
                <w:snapToGrid w:val="0"/>
                <w:kern w:val="0"/>
              </w:rPr>
            </w:pPr>
          </w:p>
        </w:tc>
        <w:tc>
          <w:tcPr>
            <w:tcW w:w="1276" w:type="dxa"/>
            <w:shd w:val="clear" w:color="auto" w:fill="auto"/>
          </w:tcPr>
          <w:p w14:paraId="4D36F24F"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2722" w:type="dxa"/>
            <w:shd w:val="clear" w:color="auto" w:fill="auto"/>
          </w:tcPr>
          <w:p w14:paraId="4FFAA494" w14:textId="77777777" w:rsidR="00216E33" w:rsidRPr="00736667" w:rsidRDefault="00216E33" w:rsidP="004664EA">
            <w:pPr>
              <w:jc w:val="center"/>
              <w:rPr>
                <w:rFonts w:ascii="宋体" w:hAnsi="宋体"/>
                <w:snapToGrid w:val="0"/>
                <w:kern w:val="0"/>
              </w:rPr>
            </w:pPr>
          </w:p>
        </w:tc>
      </w:tr>
      <w:tr w:rsidR="00216E33" w:rsidRPr="00736667" w14:paraId="476AD46B" w14:textId="77777777" w:rsidTr="004664EA">
        <w:tc>
          <w:tcPr>
            <w:tcW w:w="1956" w:type="dxa"/>
            <w:shd w:val="clear" w:color="auto" w:fill="auto"/>
          </w:tcPr>
          <w:p w14:paraId="5D813293"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559" w:type="dxa"/>
            <w:shd w:val="clear" w:color="auto" w:fill="auto"/>
          </w:tcPr>
          <w:p w14:paraId="407E0B77" w14:textId="77777777" w:rsidR="00216E33" w:rsidRPr="00736667" w:rsidRDefault="00216E33" w:rsidP="004664EA">
            <w:pPr>
              <w:jc w:val="center"/>
              <w:rPr>
                <w:rFonts w:ascii="宋体" w:hAnsi="宋体"/>
                <w:snapToGrid w:val="0"/>
                <w:kern w:val="0"/>
              </w:rPr>
            </w:pPr>
          </w:p>
        </w:tc>
        <w:tc>
          <w:tcPr>
            <w:tcW w:w="1276" w:type="dxa"/>
            <w:shd w:val="clear" w:color="auto" w:fill="auto"/>
          </w:tcPr>
          <w:p w14:paraId="3E8ABAC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2722" w:type="dxa"/>
            <w:shd w:val="clear" w:color="auto" w:fill="auto"/>
          </w:tcPr>
          <w:p w14:paraId="6B2D6439" w14:textId="77777777" w:rsidR="00216E33" w:rsidRPr="00736667" w:rsidRDefault="00216E33" w:rsidP="004664EA">
            <w:pPr>
              <w:jc w:val="center"/>
              <w:rPr>
                <w:rFonts w:ascii="宋体" w:hAnsi="宋体"/>
                <w:snapToGrid w:val="0"/>
                <w:kern w:val="0"/>
              </w:rPr>
            </w:pPr>
          </w:p>
        </w:tc>
      </w:tr>
      <w:tr w:rsidR="00216E33" w:rsidRPr="00736667" w14:paraId="1111AF2F" w14:textId="77777777" w:rsidTr="004664EA">
        <w:tc>
          <w:tcPr>
            <w:tcW w:w="1956" w:type="dxa"/>
            <w:shd w:val="clear" w:color="auto" w:fill="auto"/>
          </w:tcPr>
          <w:p w14:paraId="6863F47F"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头像</w:t>
            </w:r>
          </w:p>
        </w:tc>
        <w:tc>
          <w:tcPr>
            <w:tcW w:w="1559" w:type="dxa"/>
            <w:shd w:val="clear" w:color="auto" w:fill="auto"/>
          </w:tcPr>
          <w:p w14:paraId="5DA78DFE" w14:textId="77777777" w:rsidR="00216E33" w:rsidRPr="00736667" w:rsidRDefault="00216E33" w:rsidP="004664EA">
            <w:pPr>
              <w:jc w:val="center"/>
              <w:rPr>
                <w:rFonts w:ascii="宋体" w:hAnsi="宋体"/>
                <w:snapToGrid w:val="0"/>
                <w:kern w:val="0"/>
              </w:rPr>
            </w:pPr>
          </w:p>
        </w:tc>
        <w:tc>
          <w:tcPr>
            <w:tcW w:w="1276" w:type="dxa"/>
            <w:shd w:val="clear" w:color="auto" w:fill="auto"/>
          </w:tcPr>
          <w:p w14:paraId="7FFF2BA7" w14:textId="77777777" w:rsidR="00216E33" w:rsidRPr="00736667" w:rsidRDefault="00216E33" w:rsidP="004664EA">
            <w:pPr>
              <w:jc w:val="center"/>
              <w:rPr>
                <w:rFonts w:ascii="宋体" w:hAnsi="宋体"/>
                <w:snapToGrid w:val="0"/>
                <w:kern w:val="0"/>
              </w:rPr>
            </w:pPr>
            <w:r>
              <w:rPr>
                <w:rFonts w:ascii="宋体" w:hAnsi="宋体"/>
                <w:snapToGrid w:val="0"/>
                <w:kern w:val="0"/>
              </w:rPr>
              <w:t>N</w:t>
            </w:r>
          </w:p>
        </w:tc>
        <w:tc>
          <w:tcPr>
            <w:tcW w:w="2722" w:type="dxa"/>
            <w:shd w:val="clear" w:color="auto" w:fill="auto"/>
          </w:tcPr>
          <w:p w14:paraId="7B3A9276" w14:textId="77777777" w:rsidR="00216E33" w:rsidRPr="00736667" w:rsidRDefault="00216E33" w:rsidP="004664EA">
            <w:pPr>
              <w:jc w:val="center"/>
              <w:rPr>
                <w:rFonts w:ascii="宋体" w:hAnsi="宋体"/>
                <w:snapToGrid w:val="0"/>
                <w:kern w:val="0"/>
              </w:rPr>
            </w:pPr>
          </w:p>
        </w:tc>
      </w:tr>
      <w:tr w:rsidR="00216E33" w:rsidRPr="00736667" w14:paraId="195CAE2C" w14:textId="77777777" w:rsidTr="004664EA">
        <w:tc>
          <w:tcPr>
            <w:tcW w:w="1956" w:type="dxa"/>
            <w:shd w:val="clear" w:color="auto" w:fill="auto"/>
          </w:tcPr>
          <w:p w14:paraId="6E7A4A5B" w14:textId="77777777" w:rsidR="00216E33" w:rsidRDefault="00216E33" w:rsidP="004664EA">
            <w:pPr>
              <w:jc w:val="center"/>
              <w:rPr>
                <w:rFonts w:ascii="宋体" w:hAnsi="宋体"/>
                <w:snapToGrid w:val="0"/>
                <w:kern w:val="0"/>
              </w:rPr>
            </w:pPr>
            <w:r>
              <w:rPr>
                <w:rFonts w:ascii="宋体" w:hAnsi="宋体" w:hint="eastAsia"/>
                <w:snapToGrid w:val="0"/>
                <w:kern w:val="0"/>
              </w:rPr>
              <w:t>昵称</w:t>
            </w:r>
          </w:p>
        </w:tc>
        <w:tc>
          <w:tcPr>
            <w:tcW w:w="1559" w:type="dxa"/>
            <w:shd w:val="clear" w:color="auto" w:fill="auto"/>
          </w:tcPr>
          <w:p w14:paraId="64836C4F" w14:textId="77777777" w:rsidR="00216E33" w:rsidRPr="00736667" w:rsidRDefault="00216E33" w:rsidP="004664EA">
            <w:pPr>
              <w:jc w:val="center"/>
              <w:rPr>
                <w:rFonts w:ascii="宋体" w:hAnsi="宋体"/>
                <w:snapToGrid w:val="0"/>
                <w:kern w:val="0"/>
              </w:rPr>
            </w:pPr>
          </w:p>
        </w:tc>
        <w:tc>
          <w:tcPr>
            <w:tcW w:w="1276" w:type="dxa"/>
            <w:shd w:val="clear" w:color="auto" w:fill="auto"/>
          </w:tcPr>
          <w:p w14:paraId="20DEF83B"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2722" w:type="dxa"/>
            <w:shd w:val="clear" w:color="auto" w:fill="auto"/>
          </w:tcPr>
          <w:p w14:paraId="24E5A7A2" w14:textId="77777777" w:rsidR="00216E33" w:rsidRPr="00736667" w:rsidRDefault="00216E33" w:rsidP="004664EA">
            <w:pPr>
              <w:jc w:val="center"/>
              <w:rPr>
                <w:rFonts w:ascii="宋体" w:hAnsi="宋体"/>
                <w:snapToGrid w:val="0"/>
                <w:kern w:val="0"/>
              </w:rPr>
            </w:pPr>
          </w:p>
        </w:tc>
      </w:tr>
      <w:tr w:rsidR="00216E33" w:rsidRPr="00736667" w14:paraId="73CB4A8B" w14:textId="77777777" w:rsidTr="004664EA">
        <w:tc>
          <w:tcPr>
            <w:tcW w:w="1956" w:type="dxa"/>
            <w:tcBorders>
              <w:top w:val="single" w:sz="4" w:space="0" w:color="auto"/>
              <w:left w:val="single" w:sz="4" w:space="0" w:color="auto"/>
              <w:bottom w:val="single" w:sz="4" w:space="0" w:color="auto"/>
              <w:right w:val="single" w:sz="4" w:space="0" w:color="auto"/>
            </w:tcBorders>
            <w:shd w:val="clear" w:color="auto" w:fill="auto"/>
          </w:tcPr>
          <w:p w14:paraId="139289EE" w14:textId="77777777" w:rsidR="00216E33" w:rsidRPr="00736667" w:rsidRDefault="00216E33" w:rsidP="004664EA">
            <w:pPr>
              <w:jc w:val="center"/>
              <w:rPr>
                <w:rFonts w:ascii="宋体" w:hAnsi="宋体"/>
                <w:snapToGrid w:val="0"/>
                <w:kern w:val="0"/>
              </w:rPr>
            </w:pPr>
            <w:r w:rsidRPr="00195C39">
              <w:rPr>
                <w:rFonts w:ascii="宋体" w:hAnsi="宋体" w:hint="eastAsia"/>
                <w:snapToGrid w:val="0"/>
                <w:kern w:val="0"/>
              </w:rPr>
              <w:t>性别</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77C22EEC" w14:textId="77777777" w:rsidR="00216E33" w:rsidRPr="00736667" w:rsidRDefault="00216E33" w:rsidP="004664EA">
            <w:pPr>
              <w:jc w:val="center"/>
              <w:rPr>
                <w:rFonts w:ascii="宋体" w:hAnsi="宋体"/>
                <w:snapToGrid w:val="0"/>
                <w:kern w:val="0"/>
              </w:rPr>
            </w:pPr>
            <w:r w:rsidRPr="00195C39">
              <w:rPr>
                <w:rFonts w:ascii="宋体" w:hAnsi="宋体"/>
                <w:snapToGrid w:val="0"/>
                <w:kern w:val="0"/>
              </w:rPr>
              <w:t>GENDER</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6F8F0E2A" w14:textId="77777777" w:rsidR="00216E33" w:rsidRPr="00736667" w:rsidRDefault="00216E33" w:rsidP="004664EA">
            <w:pPr>
              <w:jc w:val="center"/>
              <w:rPr>
                <w:rFonts w:ascii="宋体" w:hAnsi="宋体"/>
                <w:snapToGrid w:val="0"/>
                <w:kern w:val="0"/>
              </w:rPr>
            </w:pPr>
            <w:r>
              <w:rPr>
                <w:rFonts w:ascii="宋体" w:hAnsi="宋体"/>
                <w:snapToGrid w:val="0"/>
                <w:kern w:val="0"/>
              </w:rPr>
              <w:t>N</w:t>
            </w:r>
          </w:p>
        </w:tc>
        <w:tc>
          <w:tcPr>
            <w:tcW w:w="2722" w:type="dxa"/>
            <w:tcBorders>
              <w:top w:val="single" w:sz="4" w:space="0" w:color="auto"/>
              <w:left w:val="single" w:sz="4" w:space="0" w:color="auto"/>
              <w:bottom w:val="single" w:sz="4" w:space="0" w:color="auto"/>
              <w:right w:val="single" w:sz="4" w:space="0" w:color="auto"/>
            </w:tcBorders>
            <w:shd w:val="clear" w:color="auto" w:fill="auto"/>
          </w:tcPr>
          <w:p w14:paraId="5E1F59F7" w14:textId="77777777" w:rsidR="00216E33" w:rsidRPr="00736667" w:rsidRDefault="00216E33" w:rsidP="004664EA">
            <w:pPr>
              <w:jc w:val="center"/>
              <w:rPr>
                <w:rFonts w:ascii="宋体" w:hAnsi="宋体"/>
                <w:snapToGrid w:val="0"/>
                <w:kern w:val="0"/>
              </w:rPr>
            </w:pPr>
          </w:p>
        </w:tc>
      </w:tr>
      <w:tr w:rsidR="00216E33" w:rsidRPr="00736667" w14:paraId="414540B6" w14:textId="77777777" w:rsidTr="004664EA">
        <w:tc>
          <w:tcPr>
            <w:tcW w:w="1956" w:type="dxa"/>
            <w:tcBorders>
              <w:top w:val="single" w:sz="4" w:space="0" w:color="auto"/>
              <w:left w:val="single" w:sz="4" w:space="0" w:color="auto"/>
              <w:bottom w:val="single" w:sz="4" w:space="0" w:color="auto"/>
              <w:right w:val="single" w:sz="4" w:space="0" w:color="auto"/>
            </w:tcBorders>
            <w:shd w:val="clear" w:color="auto" w:fill="auto"/>
          </w:tcPr>
          <w:p w14:paraId="58F7B353" w14:textId="77777777" w:rsidR="00216E33" w:rsidRDefault="00216E33" w:rsidP="004664EA">
            <w:pPr>
              <w:jc w:val="center"/>
              <w:rPr>
                <w:rFonts w:ascii="宋体" w:hAnsi="宋体"/>
                <w:snapToGrid w:val="0"/>
                <w:kern w:val="0"/>
              </w:rPr>
            </w:pPr>
            <w:r>
              <w:rPr>
                <w:rFonts w:ascii="宋体" w:hAnsi="宋体" w:hint="eastAsia"/>
                <w:snapToGrid w:val="0"/>
                <w:kern w:val="0"/>
              </w:rPr>
              <w:t>所在城市</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31A768AB" w14:textId="77777777" w:rsidR="00216E33" w:rsidRPr="00736667" w:rsidRDefault="00216E33" w:rsidP="004664EA">
            <w:pPr>
              <w:jc w:val="center"/>
              <w:rPr>
                <w:rFonts w:ascii="宋体" w:hAnsi="宋体"/>
                <w:snapToGrid w:val="0"/>
                <w:kern w:val="0"/>
              </w:rPr>
            </w:pP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E674913"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2722" w:type="dxa"/>
            <w:tcBorders>
              <w:top w:val="single" w:sz="4" w:space="0" w:color="auto"/>
              <w:left w:val="single" w:sz="4" w:space="0" w:color="auto"/>
              <w:bottom w:val="single" w:sz="4" w:space="0" w:color="auto"/>
              <w:right w:val="single" w:sz="4" w:space="0" w:color="auto"/>
            </w:tcBorders>
            <w:shd w:val="clear" w:color="auto" w:fill="auto"/>
          </w:tcPr>
          <w:p w14:paraId="5B6B5FC0" w14:textId="77777777" w:rsidR="00216E33" w:rsidRPr="00736667" w:rsidRDefault="00216E33" w:rsidP="004664EA">
            <w:pPr>
              <w:jc w:val="center"/>
              <w:rPr>
                <w:rFonts w:ascii="宋体" w:hAnsi="宋体"/>
                <w:snapToGrid w:val="0"/>
                <w:kern w:val="0"/>
              </w:rPr>
            </w:pPr>
          </w:p>
        </w:tc>
      </w:tr>
      <w:tr w:rsidR="00216E33" w:rsidRPr="00736667" w14:paraId="19FAEF30" w14:textId="77777777" w:rsidTr="004664EA">
        <w:tc>
          <w:tcPr>
            <w:tcW w:w="1956" w:type="dxa"/>
            <w:tcBorders>
              <w:top w:val="single" w:sz="4" w:space="0" w:color="auto"/>
              <w:left w:val="single" w:sz="4" w:space="0" w:color="auto"/>
              <w:bottom w:val="single" w:sz="4" w:space="0" w:color="auto"/>
              <w:right w:val="single" w:sz="4" w:space="0" w:color="auto"/>
            </w:tcBorders>
            <w:shd w:val="clear" w:color="auto" w:fill="auto"/>
          </w:tcPr>
          <w:p w14:paraId="18D0588B" w14:textId="77777777" w:rsidR="00216E33" w:rsidRPr="00195C39" w:rsidRDefault="00216E33" w:rsidP="004664EA">
            <w:pPr>
              <w:jc w:val="center"/>
              <w:rPr>
                <w:rFonts w:ascii="宋体" w:hAnsi="宋体"/>
                <w:snapToGrid w:val="0"/>
                <w:kern w:val="0"/>
              </w:rPr>
            </w:pPr>
            <w:r w:rsidRPr="00195C39">
              <w:rPr>
                <w:rFonts w:ascii="宋体" w:hAnsi="宋体"/>
                <w:snapToGrid w:val="0"/>
                <w:kern w:val="0"/>
              </w:rPr>
              <w:t>QQ</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0BE1787C" w14:textId="77777777" w:rsidR="00216E33" w:rsidRPr="00195C39" w:rsidRDefault="00216E33" w:rsidP="004664EA">
            <w:pPr>
              <w:jc w:val="center"/>
              <w:rPr>
                <w:rFonts w:ascii="宋体" w:hAnsi="宋体"/>
                <w:snapToGrid w:val="0"/>
                <w:kern w:val="0"/>
              </w:rPr>
            </w:pPr>
            <w:r>
              <w:rPr>
                <w:rFonts w:ascii="宋体" w:hAnsi="宋体" w:hint="eastAsia"/>
                <w:snapToGrid w:val="0"/>
                <w:kern w:val="0"/>
              </w:rPr>
              <w:t>QQ</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63D7D20F" w14:textId="77777777" w:rsidR="00216E33" w:rsidRDefault="00216E33" w:rsidP="004664EA">
            <w:pPr>
              <w:jc w:val="center"/>
              <w:rPr>
                <w:rFonts w:ascii="宋体" w:hAnsi="宋体"/>
                <w:snapToGrid w:val="0"/>
                <w:kern w:val="0"/>
              </w:rPr>
            </w:pPr>
            <w:r>
              <w:rPr>
                <w:rFonts w:ascii="宋体" w:hAnsi="宋体"/>
                <w:snapToGrid w:val="0"/>
                <w:kern w:val="0"/>
              </w:rPr>
              <w:t>N</w:t>
            </w:r>
          </w:p>
        </w:tc>
        <w:tc>
          <w:tcPr>
            <w:tcW w:w="2722" w:type="dxa"/>
            <w:tcBorders>
              <w:top w:val="single" w:sz="4" w:space="0" w:color="auto"/>
              <w:left w:val="single" w:sz="4" w:space="0" w:color="auto"/>
              <w:bottom w:val="single" w:sz="4" w:space="0" w:color="auto"/>
              <w:right w:val="single" w:sz="4" w:space="0" w:color="auto"/>
            </w:tcBorders>
            <w:shd w:val="clear" w:color="auto" w:fill="auto"/>
          </w:tcPr>
          <w:p w14:paraId="69A27F4F" w14:textId="77777777" w:rsidR="00216E33" w:rsidRPr="00736667" w:rsidRDefault="00216E33" w:rsidP="004664EA">
            <w:pPr>
              <w:jc w:val="center"/>
              <w:rPr>
                <w:rFonts w:ascii="宋体" w:hAnsi="宋体"/>
                <w:snapToGrid w:val="0"/>
                <w:kern w:val="0"/>
              </w:rPr>
            </w:pPr>
          </w:p>
        </w:tc>
      </w:tr>
      <w:tr w:rsidR="00216E33" w:rsidRPr="00736667" w14:paraId="4B1D943D" w14:textId="77777777" w:rsidTr="004664EA">
        <w:tc>
          <w:tcPr>
            <w:tcW w:w="1956" w:type="dxa"/>
            <w:tcBorders>
              <w:top w:val="single" w:sz="4" w:space="0" w:color="auto"/>
              <w:left w:val="single" w:sz="4" w:space="0" w:color="auto"/>
              <w:bottom w:val="single" w:sz="4" w:space="0" w:color="auto"/>
              <w:right w:val="single" w:sz="4" w:space="0" w:color="auto"/>
            </w:tcBorders>
            <w:shd w:val="clear" w:color="auto" w:fill="auto"/>
          </w:tcPr>
          <w:p w14:paraId="4AB6D715" w14:textId="77777777" w:rsidR="00216E33" w:rsidRPr="00195C39" w:rsidRDefault="00216E33" w:rsidP="004664EA">
            <w:pPr>
              <w:jc w:val="center"/>
              <w:rPr>
                <w:rFonts w:ascii="宋体" w:hAnsi="宋体"/>
                <w:snapToGrid w:val="0"/>
                <w:kern w:val="0"/>
              </w:rPr>
            </w:pPr>
            <w:r>
              <w:rPr>
                <w:rFonts w:ascii="宋体" w:hAnsi="宋体" w:hint="eastAsia"/>
                <w:snapToGrid w:val="0"/>
                <w:kern w:val="0"/>
              </w:rPr>
              <w:t>邮箱</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636627E1" w14:textId="77777777" w:rsidR="00216E33" w:rsidRDefault="00216E33" w:rsidP="004664EA">
            <w:pPr>
              <w:jc w:val="center"/>
              <w:rPr>
                <w:rFonts w:ascii="宋体" w:hAnsi="宋体"/>
                <w:snapToGrid w:val="0"/>
                <w:kern w:val="0"/>
              </w:rPr>
            </w:pPr>
            <w:r w:rsidRPr="00195C39">
              <w:rPr>
                <w:rFonts w:ascii="宋体" w:hAnsi="宋体"/>
                <w:snapToGrid w:val="0"/>
                <w:kern w:val="0"/>
              </w:rPr>
              <w:t>EMAIL</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6114C81D" w14:textId="77777777" w:rsidR="00216E33" w:rsidRDefault="00216E33" w:rsidP="004664EA">
            <w:pPr>
              <w:jc w:val="center"/>
              <w:rPr>
                <w:rFonts w:ascii="宋体" w:hAnsi="宋体"/>
                <w:snapToGrid w:val="0"/>
                <w:kern w:val="0"/>
              </w:rPr>
            </w:pPr>
            <w:r>
              <w:rPr>
                <w:rFonts w:ascii="宋体" w:hAnsi="宋体"/>
                <w:snapToGrid w:val="0"/>
                <w:kern w:val="0"/>
              </w:rPr>
              <w:t>N</w:t>
            </w:r>
          </w:p>
        </w:tc>
        <w:tc>
          <w:tcPr>
            <w:tcW w:w="2722" w:type="dxa"/>
            <w:tcBorders>
              <w:top w:val="single" w:sz="4" w:space="0" w:color="auto"/>
              <w:left w:val="single" w:sz="4" w:space="0" w:color="auto"/>
              <w:bottom w:val="single" w:sz="4" w:space="0" w:color="auto"/>
              <w:right w:val="single" w:sz="4" w:space="0" w:color="auto"/>
            </w:tcBorders>
            <w:shd w:val="clear" w:color="auto" w:fill="auto"/>
          </w:tcPr>
          <w:p w14:paraId="754DF785" w14:textId="77777777" w:rsidR="00216E33" w:rsidRPr="00736667" w:rsidRDefault="00216E33" w:rsidP="004664EA">
            <w:pPr>
              <w:jc w:val="center"/>
              <w:rPr>
                <w:rFonts w:ascii="宋体" w:hAnsi="宋体"/>
                <w:snapToGrid w:val="0"/>
                <w:kern w:val="0"/>
              </w:rPr>
            </w:pPr>
          </w:p>
        </w:tc>
      </w:tr>
      <w:tr w:rsidR="00216E33" w:rsidRPr="00736667" w14:paraId="62E70EF1" w14:textId="77777777" w:rsidTr="004664EA">
        <w:tc>
          <w:tcPr>
            <w:tcW w:w="1956" w:type="dxa"/>
            <w:tcBorders>
              <w:top w:val="single" w:sz="4" w:space="0" w:color="auto"/>
              <w:left w:val="single" w:sz="4" w:space="0" w:color="auto"/>
              <w:bottom w:val="single" w:sz="4" w:space="0" w:color="auto"/>
              <w:right w:val="single" w:sz="4" w:space="0" w:color="auto"/>
            </w:tcBorders>
            <w:shd w:val="clear" w:color="auto" w:fill="auto"/>
          </w:tcPr>
          <w:p w14:paraId="48CCC9CB" w14:textId="77777777" w:rsidR="00216E33" w:rsidRPr="00195C39" w:rsidRDefault="00216E33" w:rsidP="004664EA">
            <w:pPr>
              <w:jc w:val="center"/>
              <w:rPr>
                <w:rFonts w:ascii="宋体" w:hAnsi="宋体"/>
                <w:snapToGrid w:val="0"/>
                <w:kern w:val="0"/>
              </w:rPr>
            </w:pPr>
            <w:r>
              <w:rPr>
                <w:rFonts w:ascii="宋体" w:hAnsi="宋体" w:hint="eastAsia"/>
                <w:snapToGrid w:val="0"/>
                <w:kern w:val="0"/>
              </w:rPr>
              <w:t>微信</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73663E38" w14:textId="77777777" w:rsidR="00216E33" w:rsidRDefault="00216E33" w:rsidP="004664EA">
            <w:pPr>
              <w:jc w:val="center"/>
              <w:rPr>
                <w:rFonts w:ascii="宋体" w:hAnsi="宋体"/>
                <w:snapToGrid w:val="0"/>
                <w:kern w:val="0"/>
              </w:rPr>
            </w:pPr>
            <w:r w:rsidRPr="00195C39">
              <w:rPr>
                <w:rFonts w:ascii="宋体" w:hAnsi="宋体"/>
                <w:snapToGrid w:val="0"/>
                <w:kern w:val="0"/>
              </w:rPr>
              <w:t>WXID</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346DE381" w14:textId="77777777" w:rsidR="00216E33" w:rsidRDefault="00216E33" w:rsidP="004664EA">
            <w:pPr>
              <w:jc w:val="center"/>
              <w:rPr>
                <w:rFonts w:ascii="宋体" w:hAnsi="宋体"/>
                <w:snapToGrid w:val="0"/>
                <w:kern w:val="0"/>
              </w:rPr>
            </w:pPr>
            <w:r>
              <w:rPr>
                <w:rFonts w:ascii="宋体" w:hAnsi="宋体"/>
                <w:snapToGrid w:val="0"/>
                <w:kern w:val="0"/>
              </w:rPr>
              <w:t>N</w:t>
            </w:r>
          </w:p>
        </w:tc>
        <w:tc>
          <w:tcPr>
            <w:tcW w:w="2722" w:type="dxa"/>
            <w:tcBorders>
              <w:top w:val="single" w:sz="4" w:space="0" w:color="auto"/>
              <w:left w:val="single" w:sz="4" w:space="0" w:color="auto"/>
              <w:bottom w:val="single" w:sz="4" w:space="0" w:color="auto"/>
              <w:right w:val="single" w:sz="4" w:space="0" w:color="auto"/>
            </w:tcBorders>
            <w:shd w:val="clear" w:color="auto" w:fill="auto"/>
          </w:tcPr>
          <w:p w14:paraId="76BD9AC2" w14:textId="77777777" w:rsidR="00216E33" w:rsidRPr="00736667" w:rsidRDefault="00216E33" w:rsidP="004664EA">
            <w:pPr>
              <w:jc w:val="center"/>
              <w:rPr>
                <w:rFonts w:ascii="宋体" w:hAnsi="宋体"/>
                <w:snapToGrid w:val="0"/>
                <w:kern w:val="0"/>
              </w:rPr>
            </w:pPr>
          </w:p>
        </w:tc>
      </w:tr>
      <w:tr w:rsidR="00216E33" w:rsidRPr="00736667" w14:paraId="2FABC025" w14:textId="77777777" w:rsidTr="004664EA">
        <w:tc>
          <w:tcPr>
            <w:tcW w:w="1956" w:type="dxa"/>
            <w:tcBorders>
              <w:top w:val="single" w:sz="4" w:space="0" w:color="auto"/>
              <w:left w:val="single" w:sz="4" w:space="0" w:color="auto"/>
              <w:bottom w:val="single" w:sz="4" w:space="0" w:color="auto"/>
              <w:right w:val="single" w:sz="4" w:space="0" w:color="auto"/>
            </w:tcBorders>
            <w:shd w:val="clear" w:color="auto" w:fill="auto"/>
          </w:tcPr>
          <w:p w14:paraId="5535272A" w14:textId="77777777" w:rsidR="00216E33" w:rsidRPr="00195C39" w:rsidRDefault="00216E33" w:rsidP="004664EA">
            <w:pPr>
              <w:jc w:val="center"/>
              <w:rPr>
                <w:rFonts w:ascii="宋体" w:hAnsi="宋体"/>
                <w:snapToGrid w:val="0"/>
                <w:kern w:val="0"/>
              </w:rPr>
            </w:pPr>
            <w:r>
              <w:rPr>
                <w:rFonts w:ascii="宋体" w:hAnsi="宋体" w:hint="eastAsia"/>
                <w:snapToGrid w:val="0"/>
                <w:kern w:val="0"/>
              </w:rPr>
              <w:t>修改信息标识</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732C5A82" w14:textId="77777777" w:rsidR="00216E33" w:rsidRDefault="00216E33" w:rsidP="004664EA">
            <w:pPr>
              <w:jc w:val="center"/>
              <w:rPr>
                <w:rFonts w:ascii="宋体" w:hAnsi="宋体"/>
                <w:snapToGrid w:val="0"/>
                <w:kern w:val="0"/>
              </w:rPr>
            </w:pPr>
            <w:r>
              <w:rPr>
                <w:rFonts w:ascii="宋体" w:hAnsi="宋体" w:hint="eastAsia"/>
                <w:snapToGrid w:val="0"/>
                <w:kern w:val="0"/>
              </w:rPr>
              <w:t>MODF</w:t>
            </w:r>
            <w:r>
              <w:rPr>
                <w:rFonts w:ascii="宋体" w:hAnsi="宋体"/>
                <w:snapToGrid w:val="0"/>
                <w:kern w:val="0"/>
              </w:rPr>
              <w:t>LAG</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07992EC8"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2722" w:type="dxa"/>
            <w:tcBorders>
              <w:top w:val="single" w:sz="4" w:space="0" w:color="auto"/>
              <w:left w:val="single" w:sz="4" w:space="0" w:color="auto"/>
              <w:bottom w:val="single" w:sz="4" w:space="0" w:color="auto"/>
              <w:right w:val="single" w:sz="4" w:space="0" w:color="auto"/>
            </w:tcBorders>
            <w:shd w:val="clear" w:color="auto" w:fill="auto"/>
          </w:tcPr>
          <w:p w14:paraId="1AA46462"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1</w:t>
            </w:r>
            <w:r>
              <w:rPr>
                <w:rFonts w:ascii="宋体" w:hAnsi="宋体"/>
                <w:snapToGrid w:val="0"/>
                <w:kern w:val="0"/>
              </w:rPr>
              <w:t xml:space="preserve"> </w:t>
            </w:r>
            <w:r>
              <w:rPr>
                <w:rFonts w:ascii="宋体" w:hAnsi="宋体" w:hint="eastAsia"/>
                <w:snapToGrid w:val="0"/>
                <w:kern w:val="0"/>
              </w:rPr>
              <w:t>用户昵称 2性别 3</w:t>
            </w:r>
            <w:r>
              <w:rPr>
                <w:rFonts w:ascii="宋体" w:hAnsi="宋体"/>
                <w:snapToGrid w:val="0"/>
                <w:kern w:val="0"/>
              </w:rPr>
              <w:t xml:space="preserve"> QQ </w:t>
            </w:r>
            <w:r>
              <w:rPr>
                <w:rFonts w:ascii="宋体" w:hAnsi="宋体" w:hint="eastAsia"/>
                <w:snapToGrid w:val="0"/>
                <w:kern w:val="0"/>
              </w:rPr>
              <w:t>4</w:t>
            </w:r>
            <w:r>
              <w:rPr>
                <w:rFonts w:ascii="宋体" w:hAnsi="宋体"/>
                <w:snapToGrid w:val="0"/>
                <w:kern w:val="0"/>
              </w:rPr>
              <w:t xml:space="preserve"> </w:t>
            </w:r>
            <w:r>
              <w:rPr>
                <w:rFonts w:ascii="宋体" w:hAnsi="宋体" w:hint="eastAsia"/>
                <w:snapToGrid w:val="0"/>
                <w:kern w:val="0"/>
              </w:rPr>
              <w:t xml:space="preserve">邮箱 </w:t>
            </w:r>
            <w:r>
              <w:rPr>
                <w:rFonts w:ascii="宋体" w:hAnsi="宋体"/>
                <w:snapToGrid w:val="0"/>
                <w:kern w:val="0"/>
              </w:rPr>
              <w:t xml:space="preserve"> </w:t>
            </w:r>
            <w:r>
              <w:rPr>
                <w:rFonts w:ascii="宋体" w:hAnsi="宋体" w:hint="eastAsia"/>
                <w:snapToGrid w:val="0"/>
                <w:kern w:val="0"/>
              </w:rPr>
              <w:t>5</w:t>
            </w:r>
            <w:r>
              <w:rPr>
                <w:rFonts w:ascii="宋体" w:hAnsi="宋体"/>
                <w:snapToGrid w:val="0"/>
                <w:kern w:val="0"/>
              </w:rPr>
              <w:t xml:space="preserve"> </w:t>
            </w:r>
            <w:r>
              <w:rPr>
                <w:rFonts w:ascii="宋体" w:hAnsi="宋体" w:hint="eastAsia"/>
                <w:snapToGrid w:val="0"/>
                <w:kern w:val="0"/>
              </w:rPr>
              <w:t>微信</w:t>
            </w:r>
          </w:p>
        </w:tc>
      </w:tr>
    </w:tbl>
    <w:p w14:paraId="6AF71C49" w14:textId="77777777" w:rsidR="00216E33" w:rsidRPr="003501FA" w:rsidRDefault="00216E33" w:rsidP="00216E33"/>
    <w:p w14:paraId="25051C59"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6"/>
        <w:gridCol w:w="1304"/>
        <w:gridCol w:w="1134"/>
        <w:gridCol w:w="3119"/>
      </w:tblGrid>
      <w:tr w:rsidR="00216E33" w:rsidRPr="00736667" w14:paraId="062FC87C" w14:textId="77777777" w:rsidTr="004664EA">
        <w:tc>
          <w:tcPr>
            <w:tcW w:w="1956" w:type="dxa"/>
            <w:shd w:val="clear" w:color="auto" w:fill="E0E0E0"/>
          </w:tcPr>
          <w:p w14:paraId="501D57AD"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304" w:type="dxa"/>
            <w:shd w:val="clear" w:color="auto" w:fill="E0E0E0"/>
          </w:tcPr>
          <w:p w14:paraId="10B95D6B"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24195FB"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9239C4C"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24D7D366" w14:textId="77777777" w:rsidTr="004664EA">
        <w:tc>
          <w:tcPr>
            <w:tcW w:w="1956" w:type="dxa"/>
            <w:shd w:val="clear" w:color="auto" w:fill="auto"/>
          </w:tcPr>
          <w:p w14:paraId="722AEB5A"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304" w:type="dxa"/>
            <w:shd w:val="clear" w:color="auto" w:fill="auto"/>
          </w:tcPr>
          <w:p w14:paraId="7393BF46" w14:textId="77777777" w:rsidR="00216E33" w:rsidRPr="00736667" w:rsidRDefault="00216E33" w:rsidP="004664EA">
            <w:pPr>
              <w:jc w:val="center"/>
              <w:rPr>
                <w:rFonts w:ascii="宋体" w:hAnsi="宋体"/>
                <w:snapToGrid w:val="0"/>
                <w:kern w:val="0"/>
              </w:rPr>
            </w:pPr>
          </w:p>
        </w:tc>
        <w:tc>
          <w:tcPr>
            <w:tcW w:w="1134" w:type="dxa"/>
            <w:shd w:val="clear" w:color="auto" w:fill="auto"/>
          </w:tcPr>
          <w:p w14:paraId="061DC9B5"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3FCFE02C" w14:textId="77777777" w:rsidR="00216E33" w:rsidRPr="00736667" w:rsidRDefault="00216E33" w:rsidP="004664EA">
            <w:pPr>
              <w:jc w:val="center"/>
              <w:rPr>
                <w:rFonts w:ascii="宋体" w:hAnsi="宋体"/>
                <w:snapToGrid w:val="0"/>
                <w:kern w:val="0"/>
              </w:rPr>
            </w:pPr>
          </w:p>
        </w:tc>
      </w:tr>
      <w:tr w:rsidR="00216E33" w:rsidRPr="00736667" w14:paraId="180DA662" w14:textId="77777777" w:rsidTr="004664EA">
        <w:tc>
          <w:tcPr>
            <w:tcW w:w="1956" w:type="dxa"/>
            <w:shd w:val="clear" w:color="auto" w:fill="auto"/>
          </w:tcPr>
          <w:p w14:paraId="06D5BA9D" w14:textId="77777777" w:rsidR="00216E33" w:rsidRPr="00736667" w:rsidRDefault="00216E33" w:rsidP="004664EA">
            <w:pPr>
              <w:jc w:val="center"/>
              <w:rPr>
                <w:rFonts w:ascii="宋体" w:hAnsi="宋体"/>
                <w:snapToGrid w:val="0"/>
                <w:kern w:val="0"/>
              </w:rPr>
            </w:pPr>
            <w:r>
              <w:rPr>
                <w:rFonts w:ascii="宋体" w:hAnsi="宋体" w:hint="eastAsia"/>
                <w:snapToGrid w:val="0"/>
                <w:kern w:val="0"/>
              </w:rPr>
              <w:lastRenderedPageBreak/>
              <w:t>操作结果</w:t>
            </w:r>
          </w:p>
        </w:tc>
        <w:tc>
          <w:tcPr>
            <w:tcW w:w="1304" w:type="dxa"/>
            <w:shd w:val="clear" w:color="auto" w:fill="auto"/>
          </w:tcPr>
          <w:p w14:paraId="5064C23F" w14:textId="77777777" w:rsidR="00216E33" w:rsidRPr="00736667" w:rsidRDefault="00216E33" w:rsidP="004664EA">
            <w:pPr>
              <w:jc w:val="center"/>
              <w:rPr>
                <w:rFonts w:ascii="宋体" w:hAnsi="宋体"/>
                <w:snapToGrid w:val="0"/>
                <w:kern w:val="0"/>
              </w:rPr>
            </w:pPr>
          </w:p>
        </w:tc>
        <w:tc>
          <w:tcPr>
            <w:tcW w:w="1134" w:type="dxa"/>
            <w:shd w:val="clear" w:color="auto" w:fill="auto"/>
          </w:tcPr>
          <w:p w14:paraId="447CC0FB"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01042BB6" w14:textId="77777777" w:rsidR="00216E33" w:rsidRPr="00736667" w:rsidRDefault="00216E33" w:rsidP="004664EA">
            <w:pPr>
              <w:jc w:val="center"/>
              <w:rPr>
                <w:rFonts w:ascii="宋体" w:hAnsi="宋体"/>
                <w:snapToGrid w:val="0"/>
                <w:kern w:val="0"/>
              </w:rPr>
            </w:pPr>
          </w:p>
        </w:tc>
      </w:tr>
      <w:tr w:rsidR="00216E33" w:rsidRPr="00736667" w14:paraId="68373C94" w14:textId="77777777" w:rsidTr="004664EA">
        <w:tc>
          <w:tcPr>
            <w:tcW w:w="1956" w:type="dxa"/>
            <w:shd w:val="clear" w:color="auto" w:fill="auto"/>
          </w:tcPr>
          <w:p w14:paraId="5EB4B918" w14:textId="77777777" w:rsidR="00216E33" w:rsidRDefault="00216E33" w:rsidP="004664EA">
            <w:pPr>
              <w:jc w:val="center"/>
              <w:rPr>
                <w:rFonts w:ascii="宋体" w:hAnsi="宋体"/>
                <w:snapToGrid w:val="0"/>
                <w:kern w:val="0"/>
              </w:rPr>
            </w:pPr>
            <w:r>
              <w:rPr>
                <w:rFonts w:ascii="宋体" w:hAnsi="宋体" w:hint="eastAsia"/>
                <w:snapToGrid w:val="0"/>
                <w:kern w:val="0"/>
              </w:rPr>
              <w:t>结果描述</w:t>
            </w:r>
          </w:p>
        </w:tc>
        <w:tc>
          <w:tcPr>
            <w:tcW w:w="1304" w:type="dxa"/>
            <w:shd w:val="clear" w:color="auto" w:fill="auto"/>
          </w:tcPr>
          <w:p w14:paraId="562DBB9A" w14:textId="77777777" w:rsidR="00216E33" w:rsidRPr="00736667" w:rsidRDefault="00216E33" w:rsidP="004664EA">
            <w:pPr>
              <w:jc w:val="center"/>
              <w:rPr>
                <w:rFonts w:ascii="宋体" w:hAnsi="宋体"/>
                <w:snapToGrid w:val="0"/>
                <w:kern w:val="0"/>
              </w:rPr>
            </w:pPr>
          </w:p>
        </w:tc>
        <w:tc>
          <w:tcPr>
            <w:tcW w:w="1134" w:type="dxa"/>
            <w:shd w:val="clear" w:color="auto" w:fill="auto"/>
          </w:tcPr>
          <w:p w14:paraId="3382D811"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3DA7C4D7" w14:textId="77777777" w:rsidR="00216E33" w:rsidRPr="00736667" w:rsidRDefault="00216E33" w:rsidP="004664EA">
            <w:pPr>
              <w:jc w:val="center"/>
              <w:rPr>
                <w:rFonts w:ascii="宋体" w:hAnsi="宋体"/>
                <w:snapToGrid w:val="0"/>
                <w:kern w:val="0"/>
              </w:rPr>
            </w:pPr>
          </w:p>
        </w:tc>
      </w:tr>
    </w:tbl>
    <w:p w14:paraId="2A1BD6C1" w14:textId="77777777" w:rsidR="00216E33" w:rsidRDefault="00216E33" w:rsidP="00216E33"/>
    <w:p w14:paraId="090A6D8D"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修改</w:t>
      </w:r>
      <w:r>
        <w:rPr>
          <w:rFonts w:ascii="黑体" w:hAnsi="黑体"/>
        </w:rPr>
        <w:t>手机号</w:t>
      </w:r>
    </w:p>
    <w:p w14:paraId="70197FFA" w14:textId="77777777" w:rsidR="00216E33" w:rsidRDefault="00216E33" w:rsidP="00216E33">
      <w:pPr>
        <w:pStyle w:val="5"/>
        <w:tabs>
          <w:tab w:val="left" w:pos="1112"/>
        </w:tabs>
      </w:pPr>
      <w:r>
        <w:rPr>
          <w:rFonts w:hint="eastAsia"/>
        </w:rPr>
        <w:t>功能</w:t>
      </w:r>
      <w:r>
        <w:t>描述</w:t>
      </w:r>
    </w:p>
    <w:p w14:paraId="1D4F9E25" w14:textId="77777777" w:rsidR="00216E33" w:rsidRPr="00B76D8F" w:rsidRDefault="00216E33" w:rsidP="00216E33">
      <w:pPr>
        <w:tabs>
          <w:tab w:val="left" w:pos="0"/>
          <w:tab w:val="left" w:pos="900"/>
          <w:tab w:val="left" w:pos="135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sidRPr="00B76D8F">
        <w:rPr>
          <w:rFonts w:ascii="宋体" w:hAnsi="宋体"/>
          <w:kern w:val="0"/>
          <w:szCs w:val="21"/>
        </w:rPr>
        <w:tab/>
        <w:t>实现</w:t>
      </w:r>
      <w:r w:rsidRPr="00B76D8F">
        <w:rPr>
          <w:rFonts w:ascii="宋体" w:hAnsi="宋体" w:hint="eastAsia"/>
          <w:kern w:val="0"/>
          <w:szCs w:val="21"/>
        </w:rPr>
        <w:t>APP客户端</w:t>
      </w:r>
      <w:r w:rsidRPr="00B76D8F">
        <w:rPr>
          <w:rFonts w:ascii="宋体" w:hAnsi="宋体"/>
          <w:kern w:val="0"/>
          <w:szCs w:val="21"/>
        </w:rPr>
        <w:t>渠道人</w:t>
      </w:r>
      <w:r>
        <w:rPr>
          <w:rFonts w:ascii="宋体" w:hAnsi="宋体" w:hint="eastAsia"/>
          <w:kern w:val="0"/>
          <w:szCs w:val="21"/>
        </w:rPr>
        <w:t>已注册实名用户修改</w:t>
      </w:r>
      <w:r w:rsidRPr="00B76D8F">
        <w:rPr>
          <w:rFonts w:ascii="宋体" w:hAnsi="宋体" w:hint="eastAsia"/>
          <w:kern w:val="0"/>
          <w:szCs w:val="21"/>
        </w:rPr>
        <w:t>手机号码的功能。</w:t>
      </w:r>
    </w:p>
    <w:p w14:paraId="1272C2E4" w14:textId="77777777" w:rsidR="00216E33" w:rsidRDefault="00216E33" w:rsidP="00216E33">
      <w:pPr>
        <w:pStyle w:val="5"/>
        <w:tabs>
          <w:tab w:val="left" w:pos="1112"/>
        </w:tabs>
      </w:pPr>
      <w:r>
        <w:rPr>
          <w:rFonts w:hint="eastAsia"/>
        </w:rPr>
        <w:t>处理流程</w:t>
      </w:r>
    </w:p>
    <w:p w14:paraId="57AB6950" w14:textId="77777777" w:rsidR="00216E33" w:rsidRDefault="00216E33" w:rsidP="00216E33">
      <w:pPr>
        <w:spacing w:line="360" w:lineRule="auto"/>
        <w:ind w:left="289" w:firstLine="420"/>
      </w:pPr>
      <w:r>
        <w:rPr>
          <w:noProof/>
        </w:rPr>
        <w:drawing>
          <wp:inline distT="0" distB="0" distL="0" distR="0" wp14:anchorId="08038E31" wp14:editId="0B72AFE4">
            <wp:extent cx="5270500" cy="1676400"/>
            <wp:effectExtent l="0" t="0" r="6350" b="0"/>
            <wp:docPr id="19" name="图片 19" descr="修改手机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修改手机号"/>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0500" cy="1676400"/>
                    </a:xfrm>
                    <a:prstGeom prst="rect">
                      <a:avLst/>
                    </a:prstGeom>
                    <a:noFill/>
                    <a:ln>
                      <a:noFill/>
                    </a:ln>
                  </pic:spPr>
                </pic:pic>
              </a:graphicData>
            </a:graphic>
          </wp:inline>
        </w:drawing>
      </w:r>
    </w:p>
    <w:p w14:paraId="65F3FCA6" w14:textId="77777777" w:rsidR="00216E33" w:rsidRDefault="00216E33" w:rsidP="00216E33">
      <w:pPr>
        <w:spacing w:line="360" w:lineRule="auto"/>
        <w:ind w:left="289" w:firstLine="420"/>
        <w:rPr>
          <w:b/>
          <w:sz w:val="24"/>
          <w:szCs w:val="24"/>
        </w:rPr>
      </w:pPr>
      <w:r>
        <w:rPr>
          <w:rFonts w:hint="eastAsia"/>
          <w:b/>
          <w:sz w:val="24"/>
          <w:szCs w:val="24"/>
        </w:rPr>
        <w:t>【流程描述】</w:t>
      </w:r>
    </w:p>
    <w:p w14:paraId="5C305D4C" w14:textId="77777777" w:rsidR="00216E33" w:rsidRDefault="00216E33">
      <w:pPr>
        <w:numPr>
          <w:ilvl w:val="0"/>
          <w:numId w:val="25"/>
        </w:numPr>
        <w:spacing w:line="360" w:lineRule="auto"/>
        <w:pPrChange w:id="919" w:author="wangq" w:date="2017-08-21T17:25:00Z">
          <w:pPr>
            <w:numPr>
              <w:numId w:val="35"/>
            </w:numPr>
            <w:spacing w:line="360" w:lineRule="auto"/>
            <w:ind w:left="1636" w:hanging="360"/>
          </w:pPr>
        </w:pPrChange>
      </w:pPr>
      <w:r>
        <w:rPr>
          <w:rFonts w:hint="eastAsia"/>
        </w:rPr>
        <w:t>已登录的注册用户；</w:t>
      </w:r>
    </w:p>
    <w:p w14:paraId="46780327" w14:textId="77777777" w:rsidR="00216E33" w:rsidRDefault="00216E33">
      <w:pPr>
        <w:numPr>
          <w:ilvl w:val="0"/>
          <w:numId w:val="25"/>
        </w:numPr>
        <w:spacing w:line="360" w:lineRule="auto"/>
        <w:pPrChange w:id="920" w:author="wangq" w:date="2017-08-21T17:25:00Z">
          <w:pPr>
            <w:numPr>
              <w:numId w:val="35"/>
            </w:numPr>
            <w:spacing w:line="360" w:lineRule="auto"/>
            <w:ind w:left="1636" w:hanging="360"/>
          </w:pPr>
        </w:pPrChange>
      </w:pPr>
      <w:r>
        <w:t>账号与安全模块修改手机号码</w:t>
      </w:r>
      <w:r>
        <w:rPr>
          <w:rFonts w:hint="eastAsia"/>
        </w:rPr>
        <w:t>；</w:t>
      </w:r>
    </w:p>
    <w:p w14:paraId="051DC125" w14:textId="77777777" w:rsidR="00216E33" w:rsidRDefault="00216E33">
      <w:pPr>
        <w:numPr>
          <w:ilvl w:val="0"/>
          <w:numId w:val="25"/>
        </w:numPr>
        <w:spacing w:line="360" w:lineRule="auto"/>
        <w:pPrChange w:id="921" w:author="wangq" w:date="2017-08-21T17:25:00Z">
          <w:pPr>
            <w:numPr>
              <w:numId w:val="35"/>
            </w:numPr>
            <w:spacing w:line="360" w:lineRule="auto"/>
            <w:ind w:left="1636" w:hanging="360"/>
          </w:pPr>
        </w:pPrChange>
      </w:pPr>
      <w:r>
        <w:rPr>
          <w:rFonts w:hint="eastAsia"/>
        </w:rPr>
        <w:t>输入</w:t>
      </w:r>
      <w:r>
        <w:t>新手机号并获取验证码</w:t>
      </w:r>
      <w:r>
        <w:rPr>
          <w:rFonts w:hint="eastAsia"/>
        </w:rPr>
        <w:t>；</w:t>
      </w:r>
    </w:p>
    <w:p w14:paraId="618750FA" w14:textId="77777777" w:rsidR="00216E33" w:rsidRDefault="00216E33">
      <w:pPr>
        <w:numPr>
          <w:ilvl w:val="0"/>
          <w:numId w:val="25"/>
        </w:numPr>
        <w:spacing w:line="360" w:lineRule="auto"/>
        <w:pPrChange w:id="922" w:author="wangq" w:date="2017-08-21T17:25:00Z">
          <w:pPr>
            <w:numPr>
              <w:numId w:val="35"/>
            </w:numPr>
            <w:spacing w:line="360" w:lineRule="auto"/>
            <w:ind w:left="1636" w:hanging="360"/>
          </w:pPr>
        </w:pPrChange>
      </w:pPr>
      <w:r>
        <w:t>调用微服务</w:t>
      </w:r>
      <w:r>
        <w:rPr>
          <w:rFonts w:hint="eastAsia"/>
        </w:rPr>
        <w:t>-</w:t>
      </w:r>
      <w:r>
        <w:t>app</w:t>
      </w:r>
      <w:r>
        <w:t>用户管理</w:t>
      </w:r>
      <w:r>
        <w:rPr>
          <w:rFonts w:hint="eastAsia"/>
        </w:rPr>
        <w:t>-</w:t>
      </w:r>
      <w:r>
        <w:t>修改</w:t>
      </w:r>
      <w:r>
        <w:rPr>
          <w:rFonts w:hint="eastAsia"/>
        </w:rPr>
        <w:t>手机号；</w:t>
      </w:r>
    </w:p>
    <w:p w14:paraId="1F3A6AED" w14:textId="77777777" w:rsidR="00216E33" w:rsidRDefault="00216E33">
      <w:pPr>
        <w:numPr>
          <w:ilvl w:val="0"/>
          <w:numId w:val="25"/>
        </w:numPr>
        <w:spacing w:line="360" w:lineRule="auto"/>
        <w:pPrChange w:id="923" w:author="wangq" w:date="2017-08-21T17:25:00Z">
          <w:pPr>
            <w:numPr>
              <w:numId w:val="35"/>
            </w:numPr>
            <w:spacing w:line="360" w:lineRule="auto"/>
            <w:ind w:left="1636" w:hanging="360"/>
          </w:pPr>
        </w:pPrChange>
      </w:pPr>
      <w:r>
        <w:t>解析返回结果</w:t>
      </w:r>
      <w:r>
        <w:rPr>
          <w:rFonts w:hint="eastAsia"/>
        </w:rPr>
        <w:t>。</w:t>
      </w:r>
    </w:p>
    <w:p w14:paraId="1F24D35A"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14"/>
        <w:gridCol w:w="1446"/>
        <w:gridCol w:w="1134"/>
        <w:gridCol w:w="3119"/>
      </w:tblGrid>
      <w:tr w:rsidR="00216E33" w:rsidRPr="00736667" w14:paraId="68F79DE8" w14:textId="77777777" w:rsidTr="004664EA">
        <w:tc>
          <w:tcPr>
            <w:tcW w:w="1814" w:type="dxa"/>
            <w:shd w:val="clear" w:color="auto" w:fill="E0E0E0"/>
          </w:tcPr>
          <w:p w14:paraId="62CCE196"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446" w:type="dxa"/>
            <w:shd w:val="clear" w:color="auto" w:fill="E0E0E0"/>
          </w:tcPr>
          <w:p w14:paraId="68F712AE" w14:textId="77777777" w:rsidR="00216E33" w:rsidRPr="00736667" w:rsidRDefault="00216E33" w:rsidP="004664EA">
            <w:pPr>
              <w:ind w:firstLine="480"/>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9947938"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FFB5BA4"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59F2EDB5" w14:textId="77777777" w:rsidTr="004664EA">
        <w:tc>
          <w:tcPr>
            <w:tcW w:w="1814" w:type="dxa"/>
            <w:shd w:val="clear" w:color="auto" w:fill="auto"/>
          </w:tcPr>
          <w:p w14:paraId="7E71CCE1" w14:textId="77777777" w:rsidR="00216E33" w:rsidRDefault="00216E33" w:rsidP="004664EA">
            <w:pPr>
              <w:jc w:val="left"/>
              <w:rPr>
                <w:rFonts w:ascii="宋体" w:hAnsi="宋体"/>
                <w:snapToGrid w:val="0"/>
                <w:kern w:val="0"/>
              </w:rPr>
            </w:pPr>
            <w:r>
              <w:rPr>
                <w:rFonts w:ascii="宋体" w:hAnsi="宋体" w:hint="eastAsia"/>
                <w:snapToGrid w:val="0"/>
                <w:kern w:val="0"/>
              </w:rPr>
              <w:t>渠道人唯一标识</w:t>
            </w:r>
          </w:p>
        </w:tc>
        <w:tc>
          <w:tcPr>
            <w:tcW w:w="1446" w:type="dxa"/>
            <w:shd w:val="clear" w:color="auto" w:fill="auto"/>
          </w:tcPr>
          <w:p w14:paraId="6ECDE0C0"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6B342041" w14:textId="77777777" w:rsidR="00216E33" w:rsidRDefault="00216E33" w:rsidP="004664EA">
            <w:pPr>
              <w:ind w:firstLine="480"/>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9C65D37" w14:textId="77777777" w:rsidR="00216E33" w:rsidRPr="00736667" w:rsidRDefault="00216E33" w:rsidP="004664EA">
            <w:pPr>
              <w:ind w:firstLine="480"/>
              <w:jc w:val="center"/>
              <w:rPr>
                <w:rFonts w:ascii="宋体" w:hAnsi="宋体"/>
                <w:snapToGrid w:val="0"/>
                <w:kern w:val="0"/>
              </w:rPr>
            </w:pPr>
          </w:p>
        </w:tc>
      </w:tr>
      <w:tr w:rsidR="00216E33" w:rsidRPr="00736667" w14:paraId="45C14354" w14:textId="77777777" w:rsidTr="004664EA">
        <w:tc>
          <w:tcPr>
            <w:tcW w:w="1814" w:type="dxa"/>
            <w:shd w:val="clear" w:color="auto" w:fill="auto"/>
          </w:tcPr>
          <w:p w14:paraId="579613B7" w14:textId="77777777" w:rsidR="00216E33" w:rsidRPr="00736667" w:rsidRDefault="00216E33" w:rsidP="004664EA">
            <w:pPr>
              <w:ind w:firstLineChars="100" w:firstLine="210"/>
              <w:jc w:val="left"/>
              <w:rPr>
                <w:rFonts w:ascii="宋体" w:hAnsi="宋体"/>
                <w:snapToGrid w:val="0"/>
                <w:kern w:val="0"/>
              </w:rPr>
            </w:pPr>
            <w:r>
              <w:rPr>
                <w:rFonts w:ascii="宋体" w:hAnsi="宋体" w:hint="eastAsia"/>
                <w:snapToGrid w:val="0"/>
                <w:kern w:val="0"/>
              </w:rPr>
              <w:t>新手机号码</w:t>
            </w:r>
          </w:p>
        </w:tc>
        <w:tc>
          <w:tcPr>
            <w:tcW w:w="1446" w:type="dxa"/>
            <w:shd w:val="clear" w:color="auto" w:fill="auto"/>
          </w:tcPr>
          <w:p w14:paraId="337F40F4"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33EB9294" w14:textId="77777777" w:rsidR="00216E33" w:rsidRPr="00736667" w:rsidRDefault="00216E33" w:rsidP="004664EA">
            <w:pPr>
              <w:ind w:firstLine="480"/>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F630B9C" w14:textId="77777777" w:rsidR="00216E33" w:rsidRPr="00736667" w:rsidRDefault="00216E33" w:rsidP="004664EA">
            <w:pPr>
              <w:ind w:firstLine="480"/>
              <w:jc w:val="center"/>
              <w:rPr>
                <w:rFonts w:ascii="宋体" w:hAnsi="宋体"/>
                <w:snapToGrid w:val="0"/>
                <w:kern w:val="0"/>
              </w:rPr>
            </w:pPr>
          </w:p>
        </w:tc>
      </w:tr>
      <w:tr w:rsidR="00216E33" w:rsidRPr="00736667" w14:paraId="4B1A52C3" w14:textId="77777777" w:rsidTr="004664EA">
        <w:tc>
          <w:tcPr>
            <w:tcW w:w="1814" w:type="dxa"/>
            <w:shd w:val="clear" w:color="auto" w:fill="auto"/>
          </w:tcPr>
          <w:p w14:paraId="2240B779" w14:textId="77777777" w:rsidR="00216E33" w:rsidRDefault="00216E33" w:rsidP="004664EA">
            <w:pPr>
              <w:ind w:firstLineChars="100" w:firstLine="210"/>
              <w:jc w:val="left"/>
              <w:rPr>
                <w:rFonts w:ascii="宋体" w:hAnsi="宋体"/>
                <w:snapToGrid w:val="0"/>
                <w:kern w:val="0"/>
              </w:rPr>
            </w:pPr>
            <w:r>
              <w:rPr>
                <w:rFonts w:ascii="宋体" w:hAnsi="宋体" w:hint="eastAsia"/>
                <w:snapToGrid w:val="0"/>
                <w:kern w:val="0"/>
              </w:rPr>
              <w:t>验证码</w:t>
            </w:r>
          </w:p>
        </w:tc>
        <w:tc>
          <w:tcPr>
            <w:tcW w:w="1446" w:type="dxa"/>
            <w:shd w:val="clear" w:color="auto" w:fill="auto"/>
          </w:tcPr>
          <w:p w14:paraId="27CB5B26"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3F749181" w14:textId="77777777" w:rsidR="00216E33" w:rsidRDefault="00216E33" w:rsidP="004664EA">
            <w:pPr>
              <w:ind w:firstLine="480"/>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75FECD63" w14:textId="77777777" w:rsidR="00216E33" w:rsidRPr="00736667" w:rsidRDefault="00216E33" w:rsidP="004664EA">
            <w:pPr>
              <w:ind w:firstLine="480"/>
              <w:jc w:val="center"/>
              <w:rPr>
                <w:rFonts w:ascii="宋体" w:hAnsi="宋体"/>
                <w:snapToGrid w:val="0"/>
                <w:kern w:val="0"/>
              </w:rPr>
            </w:pPr>
          </w:p>
        </w:tc>
      </w:tr>
    </w:tbl>
    <w:p w14:paraId="4BE5F029" w14:textId="77777777" w:rsidR="00216E33" w:rsidRDefault="00216E33" w:rsidP="00216E33"/>
    <w:p w14:paraId="4F3B2F42" w14:textId="77777777" w:rsidR="00216E33" w:rsidRDefault="00216E33" w:rsidP="00216E33">
      <w:pPr>
        <w:pStyle w:val="5"/>
        <w:tabs>
          <w:tab w:val="left" w:pos="1112"/>
        </w:tabs>
      </w:pPr>
      <w:r>
        <w:rPr>
          <w:rFonts w:hint="eastAsia"/>
        </w:rPr>
        <w:lastRenderedPageBreak/>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280C1D66" w14:textId="77777777" w:rsidTr="004664EA">
        <w:tc>
          <w:tcPr>
            <w:tcW w:w="1559" w:type="dxa"/>
            <w:shd w:val="clear" w:color="auto" w:fill="E0E0E0"/>
          </w:tcPr>
          <w:p w14:paraId="2C90D311"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701" w:type="dxa"/>
            <w:shd w:val="clear" w:color="auto" w:fill="E0E0E0"/>
          </w:tcPr>
          <w:p w14:paraId="4AFDEFB8" w14:textId="77777777" w:rsidR="00216E33" w:rsidRPr="00736667" w:rsidRDefault="00216E33" w:rsidP="004664EA">
            <w:pPr>
              <w:ind w:firstLine="480"/>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AE236B2"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358FDC4"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2D93C2E2" w14:textId="77777777" w:rsidTr="004664EA">
        <w:tc>
          <w:tcPr>
            <w:tcW w:w="1559" w:type="dxa"/>
            <w:shd w:val="clear" w:color="auto" w:fill="auto"/>
          </w:tcPr>
          <w:p w14:paraId="73D099AF" w14:textId="77777777" w:rsidR="00216E33" w:rsidRPr="00736667" w:rsidRDefault="00216E33" w:rsidP="004664EA">
            <w:pPr>
              <w:ind w:firstLineChars="100" w:firstLine="210"/>
              <w:jc w:val="center"/>
              <w:rPr>
                <w:rFonts w:ascii="宋体" w:hAnsi="宋体"/>
                <w:snapToGrid w:val="0"/>
                <w:kern w:val="0"/>
              </w:rPr>
            </w:pPr>
            <w:r>
              <w:rPr>
                <w:rFonts w:ascii="宋体" w:hAnsi="宋体" w:hint="eastAsia"/>
                <w:snapToGrid w:val="0"/>
                <w:kern w:val="0"/>
              </w:rPr>
              <w:t>操作结果</w:t>
            </w:r>
          </w:p>
        </w:tc>
        <w:tc>
          <w:tcPr>
            <w:tcW w:w="1701" w:type="dxa"/>
            <w:shd w:val="clear" w:color="auto" w:fill="auto"/>
          </w:tcPr>
          <w:p w14:paraId="24A4C14B"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5F981151" w14:textId="77777777" w:rsidR="00216E33" w:rsidRPr="00736667" w:rsidRDefault="00216E33" w:rsidP="004664EA">
            <w:pPr>
              <w:ind w:firstLine="480"/>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7DD3DAB" w14:textId="77777777" w:rsidR="00216E33" w:rsidRPr="00736667" w:rsidRDefault="00216E33" w:rsidP="004664EA">
            <w:pPr>
              <w:ind w:firstLine="480"/>
              <w:jc w:val="center"/>
              <w:rPr>
                <w:rFonts w:ascii="宋体" w:hAnsi="宋体"/>
                <w:snapToGrid w:val="0"/>
                <w:kern w:val="0"/>
              </w:rPr>
            </w:pPr>
          </w:p>
        </w:tc>
      </w:tr>
      <w:tr w:rsidR="00216E33" w:rsidRPr="00736667" w14:paraId="2E15E7E5" w14:textId="77777777" w:rsidTr="004664EA">
        <w:tc>
          <w:tcPr>
            <w:tcW w:w="1559" w:type="dxa"/>
            <w:shd w:val="clear" w:color="auto" w:fill="auto"/>
          </w:tcPr>
          <w:p w14:paraId="18A811F3"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结果描述</w:t>
            </w:r>
          </w:p>
        </w:tc>
        <w:tc>
          <w:tcPr>
            <w:tcW w:w="1701" w:type="dxa"/>
            <w:shd w:val="clear" w:color="auto" w:fill="auto"/>
          </w:tcPr>
          <w:p w14:paraId="02C55373"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671F10C8" w14:textId="77777777" w:rsidR="00216E33" w:rsidRDefault="00216E33" w:rsidP="004664EA">
            <w:pPr>
              <w:ind w:firstLine="480"/>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2DD3B6BB" w14:textId="77777777" w:rsidR="00216E33" w:rsidRPr="00736667" w:rsidRDefault="00216E33" w:rsidP="004664EA">
            <w:pPr>
              <w:ind w:firstLine="480"/>
              <w:jc w:val="center"/>
              <w:rPr>
                <w:rFonts w:ascii="宋体" w:hAnsi="宋体"/>
                <w:snapToGrid w:val="0"/>
                <w:kern w:val="0"/>
              </w:rPr>
            </w:pPr>
          </w:p>
        </w:tc>
      </w:tr>
    </w:tbl>
    <w:p w14:paraId="196E0C5E" w14:textId="77777777" w:rsidR="00216E33" w:rsidRPr="003529A2" w:rsidRDefault="00216E33" w:rsidP="00216E33">
      <w:pPr>
        <w:jc w:val="center"/>
      </w:pPr>
    </w:p>
    <w:p w14:paraId="2DDD3343"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用户</w:t>
      </w:r>
      <w:r>
        <w:rPr>
          <w:rFonts w:ascii="黑体" w:hAnsi="黑体"/>
        </w:rPr>
        <w:t>指南</w:t>
      </w:r>
    </w:p>
    <w:p w14:paraId="1A046543" w14:textId="77777777" w:rsidR="00216E33" w:rsidRDefault="00216E33" w:rsidP="00216E33">
      <w:pPr>
        <w:pStyle w:val="5"/>
        <w:tabs>
          <w:tab w:val="left" w:pos="1112"/>
        </w:tabs>
      </w:pPr>
      <w:r>
        <w:rPr>
          <w:rFonts w:hint="eastAsia"/>
        </w:rPr>
        <w:t>功能</w:t>
      </w:r>
      <w:r>
        <w:t>描述</w:t>
      </w:r>
    </w:p>
    <w:p w14:paraId="35AD7F9A" w14:textId="77777777" w:rsidR="00216E33" w:rsidRPr="004C480C" w:rsidRDefault="00216E33" w:rsidP="00216E33">
      <w:pPr>
        <w:tabs>
          <w:tab w:val="left" w:pos="0"/>
          <w:tab w:val="left" w:pos="900"/>
          <w:tab w:val="left" w:pos="132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4C480C">
        <w:rPr>
          <w:rFonts w:ascii="宋体" w:hAnsi="宋体"/>
          <w:kern w:val="0"/>
          <w:szCs w:val="21"/>
        </w:rPr>
        <w:t>实现人</w:t>
      </w:r>
      <w:r w:rsidRPr="004C480C">
        <w:rPr>
          <w:rFonts w:ascii="宋体" w:hAnsi="宋体" w:hint="eastAsia"/>
          <w:kern w:val="0"/>
          <w:szCs w:val="21"/>
        </w:rPr>
        <w:t>APP客户端</w:t>
      </w:r>
      <w:r w:rsidRPr="004C480C">
        <w:rPr>
          <w:rFonts w:ascii="宋体" w:hAnsi="宋体"/>
          <w:kern w:val="0"/>
          <w:szCs w:val="21"/>
        </w:rPr>
        <w:t>渠道</w:t>
      </w:r>
      <w:r>
        <w:rPr>
          <w:rFonts w:ascii="宋体" w:hAnsi="宋体" w:hint="eastAsia"/>
          <w:kern w:val="0"/>
          <w:szCs w:val="21"/>
        </w:rPr>
        <w:t>人使用</w:t>
      </w:r>
      <w:r w:rsidRPr="004C480C">
        <w:rPr>
          <w:rFonts w:ascii="宋体" w:hAnsi="宋体" w:hint="eastAsia"/>
          <w:kern w:val="0"/>
          <w:szCs w:val="21"/>
        </w:rPr>
        <w:t>APP</w:t>
      </w:r>
      <w:r>
        <w:rPr>
          <w:rFonts w:ascii="宋体" w:hAnsi="宋体" w:hint="eastAsia"/>
          <w:kern w:val="0"/>
          <w:szCs w:val="21"/>
        </w:rPr>
        <w:t>客户端</w:t>
      </w:r>
      <w:r w:rsidRPr="004C480C">
        <w:rPr>
          <w:rFonts w:ascii="宋体" w:hAnsi="宋体" w:hint="eastAsia"/>
          <w:kern w:val="0"/>
          <w:szCs w:val="21"/>
        </w:rPr>
        <w:t>时常见问题（业务技巧、违规处罚、取消规则等）的指导功能。</w:t>
      </w:r>
    </w:p>
    <w:p w14:paraId="5C04FCA1" w14:textId="77777777" w:rsidR="00216E33" w:rsidRDefault="00216E33" w:rsidP="00216E33">
      <w:pPr>
        <w:pStyle w:val="5"/>
        <w:tabs>
          <w:tab w:val="left" w:pos="1112"/>
        </w:tabs>
      </w:pPr>
      <w:r>
        <w:rPr>
          <w:rFonts w:hint="eastAsia"/>
        </w:rPr>
        <w:t>处理流程</w:t>
      </w:r>
    </w:p>
    <w:p w14:paraId="465C837B" w14:textId="77777777" w:rsidR="00216E33" w:rsidRPr="00E67C09" w:rsidRDefault="00216E33" w:rsidP="00216E33">
      <w:r>
        <w:rPr>
          <w:noProof/>
        </w:rPr>
        <w:drawing>
          <wp:inline distT="0" distB="0" distL="0" distR="0" wp14:anchorId="49D2793F" wp14:editId="2A82414D">
            <wp:extent cx="5270500" cy="1866900"/>
            <wp:effectExtent l="0" t="0" r="6350" b="0"/>
            <wp:docPr id="18" name="图片 18" descr="用户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用户指南"/>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662CDB1A" w14:textId="77777777" w:rsidR="00216E33" w:rsidRDefault="00216E33" w:rsidP="00216E33">
      <w:pPr>
        <w:spacing w:line="360" w:lineRule="auto"/>
        <w:ind w:left="289" w:firstLine="420"/>
        <w:rPr>
          <w:b/>
          <w:sz w:val="24"/>
          <w:szCs w:val="24"/>
        </w:rPr>
      </w:pPr>
      <w:r>
        <w:rPr>
          <w:rFonts w:hint="eastAsia"/>
          <w:b/>
          <w:sz w:val="24"/>
          <w:szCs w:val="24"/>
        </w:rPr>
        <w:t>【流程描述】</w:t>
      </w:r>
    </w:p>
    <w:p w14:paraId="61DE50FB" w14:textId="77777777" w:rsidR="00216E33" w:rsidRDefault="00216E33">
      <w:pPr>
        <w:numPr>
          <w:ilvl w:val="0"/>
          <w:numId w:val="26"/>
        </w:numPr>
        <w:spacing w:line="360" w:lineRule="auto"/>
        <w:pPrChange w:id="924" w:author="wangq" w:date="2017-08-21T17:25:00Z">
          <w:pPr>
            <w:numPr>
              <w:numId w:val="36"/>
            </w:numPr>
            <w:spacing w:line="360" w:lineRule="auto"/>
            <w:ind w:left="1636" w:hanging="360"/>
          </w:pPr>
        </w:pPrChange>
      </w:pPr>
      <w:r>
        <w:rPr>
          <w:rFonts w:hint="eastAsia"/>
        </w:rPr>
        <w:t>已登录的注册用户；</w:t>
      </w:r>
    </w:p>
    <w:p w14:paraId="28D5938A" w14:textId="77777777" w:rsidR="00216E33" w:rsidRDefault="00216E33">
      <w:pPr>
        <w:numPr>
          <w:ilvl w:val="0"/>
          <w:numId w:val="26"/>
        </w:numPr>
        <w:spacing w:line="360" w:lineRule="auto"/>
        <w:pPrChange w:id="925" w:author="wangq" w:date="2017-08-21T17:25:00Z">
          <w:pPr>
            <w:numPr>
              <w:numId w:val="36"/>
            </w:numPr>
            <w:spacing w:line="360" w:lineRule="auto"/>
            <w:ind w:left="1636" w:hanging="360"/>
          </w:pPr>
        </w:pPrChange>
      </w:pPr>
      <w:r>
        <w:t>进入设置</w:t>
      </w:r>
      <w:r>
        <w:rPr>
          <w:rFonts w:hint="eastAsia"/>
        </w:rPr>
        <w:t>“</w:t>
      </w:r>
      <w:r>
        <w:t>用户指南</w:t>
      </w:r>
      <w:r>
        <w:rPr>
          <w:rFonts w:hint="eastAsia"/>
        </w:rPr>
        <w:t>”</w:t>
      </w:r>
      <w:r>
        <w:t>界面</w:t>
      </w:r>
      <w:r>
        <w:rPr>
          <w:rFonts w:hint="eastAsia"/>
        </w:rPr>
        <w:t>；</w:t>
      </w:r>
    </w:p>
    <w:p w14:paraId="2489CD42" w14:textId="77777777" w:rsidR="00216E33" w:rsidRDefault="00216E33">
      <w:pPr>
        <w:numPr>
          <w:ilvl w:val="0"/>
          <w:numId w:val="26"/>
        </w:numPr>
        <w:spacing w:line="360" w:lineRule="auto"/>
        <w:pPrChange w:id="926" w:author="wangq" w:date="2017-08-21T17:25:00Z">
          <w:pPr>
            <w:numPr>
              <w:numId w:val="36"/>
            </w:numPr>
            <w:spacing w:line="360" w:lineRule="auto"/>
            <w:ind w:left="1636" w:hanging="360"/>
          </w:pPr>
        </w:pPrChange>
      </w:pPr>
      <w:r>
        <w:rPr>
          <w:rFonts w:hint="eastAsia"/>
        </w:rPr>
        <w:t>调用微服务</w:t>
      </w:r>
      <w:r>
        <w:rPr>
          <w:rFonts w:hint="eastAsia"/>
        </w:rPr>
        <w:t>-</w:t>
      </w:r>
      <w:r>
        <w:t>app</w:t>
      </w:r>
      <w:r>
        <w:t>公共管理</w:t>
      </w:r>
      <w:r>
        <w:rPr>
          <w:rFonts w:hint="eastAsia"/>
        </w:rPr>
        <w:t>-</w:t>
      </w:r>
      <w:r>
        <w:t>用户指南</w:t>
      </w:r>
      <w:r>
        <w:rPr>
          <w:rFonts w:hint="eastAsia"/>
        </w:rPr>
        <w:t>；</w:t>
      </w:r>
    </w:p>
    <w:p w14:paraId="55941253" w14:textId="77777777" w:rsidR="00216E33" w:rsidRDefault="00216E33">
      <w:pPr>
        <w:numPr>
          <w:ilvl w:val="0"/>
          <w:numId w:val="26"/>
        </w:numPr>
        <w:spacing w:line="360" w:lineRule="auto"/>
        <w:pPrChange w:id="927" w:author="wangq" w:date="2017-08-21T17:25:00Z">
          <w:pPr>
            <w:numPr>
              <w:numId w:val="36"/>
            </w:numPr>
            <w:spacing w:line="360" w:lineRule="auto"/>
            <w:ind w:left="1636" w:hanging="360"/>
          </w:pPr>
        </w:pPrChange>
      </w:pPr>
      <w:r>
        <w:t>解析返回结果</w:t>
      </w:r>
      <w:r>
        <w:rPr>
          <w:rFonts w:hint="eastAsia"/>
        </w:rPr>
        <w:t>。</w:t>
      </w:r>
    </w:p>
    <w:p w14:paraId="2C8FE095"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55F1B2E6" w14:textId="77777777" w:rsidTr="004664EA">
        <w:tc>
          <w:tcPr>
            <w:tcW w:w="1559" w:type="dxa"/>
            <w:shd w:val="clear" w:color="auto" w:fill="E0E0E0"/>
          </w:tcPr>
          <w:p w14:paraId="26A77338" w14:textId="77777777" w:rsidR="00216E33" w:rsidRPr="00736667" w:rsidRDefault="00216E33" w:rsidP="004664EA">
            <w:pPr>
              <w:ind w:firstLineChars="100" w:firstLine="211"/>
              <w:jc w:val="center"/>
              <w:rPr>
                <w:b/>
                <w:snapToGrid w:val="0"/>
                <w:kern w:val="0"/>
              </w:rPr>
            </w:pPr>
            <w:r w:rsidRPr="00736667">
              <w:rPr>
                <w:rFonts w:hint="eastAsia"/>
                <w:b/>
                <w:snapToGrid w:val="0"/>
                <w:kern w:val="0"/>
              </w:rPr>
              <w:t>输入要素</w:t>
            </w:r>
          </w:p>
        </w:tc>
        <w:tc>
          <w:tcPr>
            <w:tcW w:w="1701" w:type="dxa"/>
            <w:shd w:val="clear" w:color="auto" w:fill="E0E0E0"/>
          </w:tcPr>
          <w:p w14:paraId="00FC02F0"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F0971A0"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858E910"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197BBDBC" w14:textId="77777777" w:rsidTr="004664EA">
        <w:tc>
          <w:tcPr>
            <w:tcW w:w="1559" w:type="dxa"/>
            <w:shd w:val="clear" w:color="auto" w:fill="auto"/>
          </w:tcPr>
          <w:p w14:paraId="34690237" w14:textId="77777777" w:rsidR="00216E33" w:rsidRPr="00736667" w:rsidRDefault="00216E33" w:rsidP="004664EA">
            <w:pPr>
              <w:ind w:firstLineChars="100" w:firstLine="210"/>
              <w:jc w:val="center"/>
              <w:rPr>
                <w:rFonts w:ascii="宋体" w:hAnsi="宋体"/>
                <w:snapToGrid w:val="0"/>
                <w:kern w:val="0"/>
              </w:rPr>
            </w:pPr>
            <w:r>
              <w:rPr>
                <w:rFonts w:ascii="宋体" w:hAnsi="宋体" w:hint="eastAsia"/>
                <w:snapToGrid w:val="0"/>
                <w:kern w:val="0"/>
              </w:rPr>
              <w:t>数据来源</w:t>
            </w:r>
          </w:p>
        </w:tc>
        <w:tc>
          <w:tcPr>
            <w:tcW w:w="1701" w:type="dxa"/>
            <w:shd w:val="clear" w:color="auto" w:fill="auto"/>
          </w:tcPr>
          <w:p w14:paraId="3B86B798" w14:textId="77777777" w:rsidR="00216E33" w:rsidRPr="00736667" w:rsidRDefault="00216E33" w:rsidP="004664EA">
            <w:pPr>
              <w:jc w:val="center"/>
              <w:rPr>
                <w:rFonts w:ascii="宋体" w:hAnsi="宋体"/>
                <w:snapToGrid w:val="0"/>
                <w:kern w:val="0"/>
              </w:rPr>
            </w:pPr>
          </w:p>
        </w:tc>
        <w:tc>
          <w:tcPr>
            <w:tcW w:w="1134" w:type="dxa"/>
            <w:shd w:val="clear" w:color="auto" w:fill="auto"/>
          </w:tcPr>
          <w:p w14:paraId="3A3E243A"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7D008F05" w14:textId="77777777" w:rsidR="00216E33" w:rsidRPr="00736667" w:rsidRDefault="00216E33" w:rsidP="004664EA">
            <w:pPr>
              <w:ind w:firstLine="480"/>
              <w:jc w:val="center"/>
              <w:rPr>
                <w:rFonts w:ascii="宋体" w:hAnsi="宋体"/>
                <w:snapToGrid w:val="0"/>
                <w:kern w:val="0"/>
              </w:rPr>
            </w:pPr>
          </w:p>
        </w:tc>
      </w:tr>
      <w:tr w:rsidR="00216E33" w:rsidRPr="00736667" w14:paraId="3D224AF0" w14:textId="77777777" w:rsidTr="004664EA">
        <w:tc>
          <w:tcPr>
            <w:tcW w:w="1559" w:type="dxa"/>
            <w:shd w:val="clear" w:color="auto" w:fill="auto"/>
          </w:tcPr>
          <w:p w14:paraId="3B2AA625"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lastRenderedPageBreak/>
              <w:t>渠道人唯一标识</w:t>
            </w:r>
          </w:p>
        </w:tc>
        <w:tc>
          <w:tcPr>
            <w:tcW w:w="1701" w:type="dxa"/>
            <w:shd w:val="clear" w:color="auto" w:fill="auto"/>
          </w:tcPr>
          <w:p w14:paraId="6E34B2E7" w14:textId="77777777" w:rsidR="00216E33" w:rsidRPr="00736667" w:rsidRDefault="00216E33" w:rsidP="004664EA">
            <w:pPr>
              <w:jc w:val="center"/>
              <w:rPr>
                <w:rFonts w:ascii="宋体" w:hAnsi="宋体"/>
                <w:snapToGrid w:val="0"/>
                <w:kern w:val="0"/>
              </w:rPr>
            </w:pPr>
          </w:p>
        </w:tc>
        <w:tc>
          <w:tcPr>
            <w:tcW w:w="1134" w:type="dxa"/>
            <w:shd w:val="clear" w:color="auto" w:fill="auto"/>
          </w:tcPr>
          <w:p w14:paraId="76C04379"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8E96707" w14:textId="77777777" w:rsidR="00216E33" w:rsidRPr="00736667" w:rsidRDefault="00216E33" w:rsidP="004664EA">
            <w:pPr>
              <w:ind w:firstLine="480"/>
              <w:jc w:val="center"/>
              <w:rPr>
                <w:rFonts w:ascii="宋体" w:hAnsi="宋体"/>
                <w:snapToGrid w:val="0"/>
                <w:kern w:val="0"/>
              </w:rPr>
            </w:pPr>
          </w:p>
        </w:tc>
      </w:tr>
    </w:tbl>
    <w:p w14:paraId="67A1B965" w14:textId="77777777" w:rsidR="00216E33" w:rsidRDefault="00216E33" w:rsidP="00216E33"/>
    <w:p w14:paraId="42523A39"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209A010F" w14:textId="77777777" w:rsidTr="004664EA">
        <w:tc>
          <w:tcPr>
            <w:tcW w:w="1559" w:type="dxa"/>
            <w:shd w:val="clear" w:color="auto" w:fill="E0E0E0"/>
          </w:tcPr>
          <w:p w14:paraId="67907113"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701" w:type="dxa"/>
            <w:shd w:val="clear" w:color="auto" w:fill="E0E0E0"/>
          </w:tcPr>
          <w:p w14:paraId="2B4ED3F9" w14:textId="77777777" w:rsidR="00216E33" w:rsidRPr="00736667" w:rsidRDefault="00216E33" w:rsidP="004664EA">
            <w:pPr>
              <w:ind w:firstLine="480"/>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A26CAC8"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D3E0D89"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79620854" w14:textId="77777777" w:rsidTr="004664EA">
        <w:tc>
          <w:tcPr>
            <w:tcW w:w="1559" w:type="dxa"/>
            <w:shd w:val="clear" w:color="auto" w:fill="auto"/>
          </w:tcPr>
          <w:p w14:paraId="4F277071" w14:textId="77777777" w:rsidR="00216E33" w:rsidRDefault="00216E33" w:rsidP="004664EA">
            <w:pPr>
              <w:jc w:val="center"/>
              <w:rPr>
                <w:rFonts w:ascii="宋体" w:hAnsi="宋体"/>
                <w:snapToGrid w:val="0"/>
                <w:kern w:val="0"/>
              </w:rPr>
            </w:pPr>
            <w:r>
              <w:rPr>
                <w:rFonts w:ascii="宋体" w:hAnsi="宋体" w:hint="eastAsia"/>
                <w:snapToGrid w:val="0"/>
                <w:kern w:val="0"/>
              </w:rPr>
              <w:t>操作结果</w:t>
            </w:r>
          </w:p>
        </w:tc>
        <w:tc>
          <w:tcPr>
            <w:tcW w:w="1701" w:type="dxa"/>
            <w:shd w:val="clear" w:color="auto" w:fill="auto"/>
          </w:tcPr>
          <w:p w14:paraId="371190A5"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37E6CB81" w14:textId="77777777" w:rsidR="00216E33" w:rsidRDefault="00216E33" w:rsidP="004664EA">
            <w:pPr>
              <w:ind w:firstLine="480"/>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2C19EB3B" w14:textId="77777777" w:rsidR="00216E33" w:rsidRPr="00736667" w:rsidRDefault="00216E33" w:rsidP="004664EA">
            <w:pPr>
              <w:ind w:firstLine="480"/>
              <w:jc w:val="center"/>
              <w:rPr>
                <w:rFonts w:ascii="宋体" w:hAnsi="宋体"/>
                <w:snapToGrid w:val="0"/>
                <w:kern w:val="0"/>
              </w:rPr>
            </w:pPr>
          </w:p>
        </w:tc>
      </w:tr>
      <w:tr w:rsidR="00216E33" w:rsidRPr="00736667" w14:paraId="1C54B9BB" w14:textId="77777777" w:rsidTr="004664EA">
        <w:tc>
          <w:tcPr>
            <w:tcW w:w="1559" w:type="dxa"/>
            <w:shd w:val="clear" w:color="auto" w:fill="auto"/>
          </w:tcPr>
          <w:p w14:paraId="40E66CCF" w14:textId="77777777" w:rsidR="00216E33" w:rsidRDefault="00216E33" w:rsidP="004664EA">
            <w:pPr>
              <w:jc w:val="center"/>
              <w:rPr>
                <w:rFonts w:ascii="宋体" w:hAnsi="宋体"/>
                <w:snapToGrid w:val="0"/>
                <w:kern w:val="0"/>
              </w:rPr>
            </w:pPr>
            <w:r>
              <w:rPr>
                <w:rFonts w:ascii="宋体" w:hAnsi="宋体" w:hint="eastAsia"/>
                <w:snapToGrid w:val="0"/>
                <w:kern w:val="0"/>
              </w:rPr>
              <w:t>结果描述</w:t>
            </w:r>
          </w:p>
        </w:tc>
        <w:tc>
          <w:tcPr>
            <w:tcW w:w="1701" w:type="dxa"/>
            <w:shd w:val="clear" w:color="auto" w:fill="auto"/>
          </w:tcPr>
          <w:p w14:paraId="62E9296C"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25E7077A" w14:textId="77777777" w:rsidR="00216E33" w:rsidRDefault="00216E33" w:rsidP="004664EA">
            <w:pPr>
              <w:ind w:firstLine="480"/>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2B1694BC" w14:textId="77777777" w:rsidR="00216E33" w:rsidRPr="00736667" w:rsidRDefault="00216E33" w:rsidP="004664EA">
            <w:pPr>
              <w:ind w:firstLine="480"/>
              <w:jc w:val="center"/>
              <w:rPr>
                <w:rFonts w:ascii="宋体" w:hAnsi="宋体"/>
                <w:snapToGrid w:val="0"/>
                <w:kern w:val="0"/>
              </w:rPr>
            </w:pPr>
          </w:p>
        </w:tc>
      </w:tr>
    </w:tbl>
    <w:p w14:paraId="7965EEB5" w14:textId="77777777" w:rsidR="00216E33" w:rsidRPr="00DA42BC" w:rsidRDefault="00216E33" w:rsidP="00216E33"/>
    <w:p w14:paraId="5683834C"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版本</w:t>
      </w:r>
      <w:r>
        <w:rPr>
          <w:rFonts w:ascii="黑体" w:hAnsi="黑体"/>
        </w:rPr>
        <w:t>更新</w:t>
      </w:r>
    </w:p>
    <w:p w14:paraId="0E50EA08" w14:textId="77777777" w:rsidR="00216E33" w:rsidRDefault="00216E33" w:rsidP="00216E33">
      <w:pPr>
        <w:pStyle w:val="5"/>
        <w:tabs>
          <w:tab w:val="left" w:pos="1112"/>
        </w:tabs>
      </w:pPr>
      <w:r>
        <w:rPr>
          <w:rFonts w:hint="eastAsia"/>
        </w:rPr>
        <w:t>功能</w:t>
      </w:r>
      <w:r>
        <w:t>描述</w:t>
      </w:r>
    </w:p>
    <w:p w14:paraId="512EEC34" w14:textId="77777777" w:rsidR="00216E33" w:rsidRPr="004C480C" w:rsidRDefault="00216E33" w:rsidP="00216E33">
      <w:pPr>
        <w:tabs>
          <w:tab w:val="left" w:pos="0"/>
          <w:tab w:val="left" w:pos="900"/>
          <w:tab w:val="left" w:pos="1146"/>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sidRPr="004C480C">
        <w:rPr>
          <w:rFonts w:ascii="宋体" w:hAnsi="宋体"/>
          <w:kern w:val="0"/>
          <w:szCs w:val="21"/>
        </w:rPr>
        <w:tab/>
        <w:t>实现</w:t>
      </w:r>
      <w:r w:rsidRPr="004C480C">
        <w:rPr>
          <w:rFonts w:ascii="宋体" w:hAnsi="宋体" w:hint="eastAsia"/>
          <w:kern w:val="0"/>
          <w:szCs w:val="21"/>
        </w:rPr>
        <w:t>APP客户端渠道人版本更新提醒以及</w:t>
      </w:r>
      <w:r>
        <w:rPr>
          <w:rFonts w:ascii="宋体" w:hAnsi="宋体" w:hint="eastAsia"/>
          <w:kern w:val="0"/>
          <w:szCs w:val="21"/>
        </w:rPr>
        <w:t>版本</w:t>
      </w:r>
      <w:r w:rsidRPr="004C480C">
        <w:rPr>
          <w:rFonts w:ascii="宋体" w:hAnsi="宋体" w:hint="eastAsia"/>
          <w:kern w:val="0"/>
          <w:szCs w:val="21"/>
        </w:rPr>
        <w:t>内容查看的功能。</w:t>
      </w:r>
    </w:p>
    <w:p w14:paraId="102862AE" w14:textId="77777777" w:rsidR="00216E33" w:rsidRPr="002448AF" w:rsidRDefault="00216E33" w:rsidP="00216E33">
      <w:pPr>
        <w:pStyle w:val="5"/>
        <w:tabs>
          <w:tab w:val="left" w:pos="1112"/>
        </w:tabs>
      </w:pPr>
      <w:r>
        <w:rPr>
          <w:rFonts w:hint="eastAsia"/>
        </w:rPr>
        <w:t>处理流程</w:t>
      </w:r>
    </w:p>
    <w:p w14:paraId="785E743D" w14:textId="77777777" w:rsidR="00216E33" w:rsidRDefault="00216E33" w:rsidP="00216E33">
      <w:pPr>
        <w:spacing w:line="360" w:lineRule="auto"/>
        <w:ind w:left="289" w:firstLine="420"/>
        <w:rPr>
          <w:b/>
          <w:sz w:val="24"/>
          <w:szCs w:val="24"/>
        </w:rPr>
      </w:pPr>
      <w:r>
        <w:rPr>
          <w:b/>
          <w:noProof/>
          <w:sz w:val="24"/>
          <w:szCs w:val="24"/>
        </w:rPr>
        <w:drawing>
          <wp:inline distT="0" distB="0" distL="0" distR="0" wp14:anchorId="620FF186" wp14:editId="18B1979F">
            <wp:extent cx="5270500" cy="1733550"/>
            <wp:effectExtent l="0" t="0" r="6350" b="0"/>
            <wp:docPr id="17" name="图片 17" descr="版本更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版本更新"/>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0500" cy="1733550"/>
                    </a:xfrm>
                    <a:prstGeom prst="rect">
                      <a:avLst/>
                    </a:prstGeom>
                    <a:noFill/>
                    <a:ln>
                      <a:noFill/>
                    </a:ln>
                  </pic:spPr>
                </pic:pic>
              </a:graphicData>
            </a:graphic>
          </wp:inline>
        </w:drawing>
      </w:r>
    </w:p>
    <w:p w14:paraId="5A9E4FDB" w14:textId="77777777" w:rsidR="00216E33" w:rsidRDefault="00216E33" w:rsidP="00216E33">
      <w:pPr>
        <w:spacing w:line="360" w:lineRule="auto"/>
        <w:ind w:left="289" w:firstLine="420"/>
        <w:rPr>
          <w:b/>
          <w:sz w:val="24"/>
          <w:szCs w:val="24"/>
        </w:rPr>
      </w:pPr>
      <w:r>
        <w:rPr>
          <w:rFonts w:hint="eastAsia"/>
          <w:b/>
          <w:sz w:val="24"/>
          <w:szCs w:val="24"/>
        </w:rPr>
        <w:t>【流程描述】</w:t>
      </w:r>
    </w:p>
    <w:p w14:paraId="066A5C9A" w14:textId="77777777" w:rsidR="00216E33" w:rsidRDefault="00216E33">
      <w:pPr>
        <w:numPr>
          <w:ilvl w:val="0"/>
          <w:numId w:val="30"/>
        </w:numPr>
        <w:spacing w:line="360" w:lineRule="auto"/>
        <w:pPrChange w:id="928" w:author="wangq" w:date="2017-08-21T17:25:00Z">
          <w:pPr>
            <w:numPr>
              <w:numId w:val="41"/>
            </w:numPr>
            <w:spacing w:line="360" w:lineRule="auto"/>
            <w:ind w:left="1494" w:hanging="360"/>
          </w:pPr>
        </w:pPrChange>
      </w:pPr>
      <w:r>
        <w:rPr>
          <w:rFonts w:hint="eastAsia"/>
        </w:rPr>
        <w:t>进入设置版本更新界面；</w:t>
      </w:r>
    </w:p>
    <w:p w14:paraId="396F43D5" w14:textId="77777777" w:rsidR="00216E33" w:rsidRDefault="00216E33">
      <w:pPr>
        <w:numPr>
          <w:ilvl w:val="0"/>
          <w:numId w:val="30"/>
        </w:numPr>
        <w:spacing w:line="360" w:lineRule="auto"/>
        <w:pPrChange w:id="929" w:author="wangq" w:date="2017-08-21T17:25:00Z">
          <w:pPr>
            <w:numPr>
              <w:numId w:val="41"/>
            </w:numPr>
            <w:spacing w:line="360" w:lineRule="auto"/>
            <w:ind w:left="1494" w:hanging="360"/>
          </w:pPr>
        </w:pPrChange>
      </w:pPr>
      <w:r>
        <w:rPr>
          <w:rFonts w:hint="eastAsia"/>
        </w:rPr>
        <w:t>调用微服务</w:t>
      </w:r>
      <w:r>
        <w:rPr>
          <w:rFonts w:hint="eastAsia"/>
        </w:rPr>
        <w:t>-</w:t>
      </w:r>
      <w:r>
        <w:t>app</w:t>
      </w:r>
      <w:r>
        <w:t>公共管理</w:t>
      </w:r>
      <w:r>
        <w:rPr>
          <w:rFonts w:hint="eastAsia"/>
        </w:rPr>
        <w:t>-</w:t>
      </w:r>
      <w:r>
        <w:t>版本更新</w:t>
      </w:r>
      <w:r>
        <w:rPr>
          <w:rFonts w:hint="eastAsia"/>
        </w:rPr>
        <w:t>；</w:t>
      </w:r>
    </w:p>
    <w:p w14:paraId="7C8A0B95" w14:textId="77777777" w:rsidR="00216E33" w:rsidRDefault="00216E33">
      <w:pPr>
        <w:numPr>
          <w:ilvl w:val="0"/>
          <w:numId w:val="30"/>
        </w:numPr>
        <w:spacing w:line="360" w:lineRule="auto"/>
        <w:pPrChange w:id="930" w:author="wangq" w:date="2017-08-21T17:25:00Z">
          <w:pPr>
            <w:numPr>
              <w:numId w:val="41"/>
            </w:numPr>
            <w:spacing w:line="360" w:lineRule="auto"/>
            <w:ind w:left="1494" w:hanging="360"/>
          </w:pPr>
        </w:pPrChange>
      </w:pPr>
      <w:r>
        <w:t>解析返回结果</w:t>
      </w:r>
      <w:r>
        <w:rPr>
          <w:rFonts w:hint="eastAsia"/>
        </w:rPr>
        <w:t>。</w:t>
      </w:r>
    </w:p>
    <w:p w14:paraId="56EB3EBA"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1956A76E" w14:textId="77777777" w:rsidTr="004664EA">
        <w:tc>
          <w:tcPr>
            <w:tcW w:w="1559" w:type="dxa"/>
            <w:shd w:val="clear" w:color="auto" w:fill="E0E0E0"/>
          </w:tcPr>
          <w:p w14:paraId="19D2391E" w14:textId="77777777" w:rsidR="00216E33" w:rsidRPr="00736667" w:rsidRDefault="00216E33" w:rsidP="004664EA">
            <w:pPr>
              <w:ind w:firstLineChars="100" w:firstLine="211"/>
              <w:jc w:val="center"/>
              <w:rPr>
                <w:b/>
                <w:snapToGrid w:val="0"/>
                <w:kern w:val="0"/>
              </w:rPr>
            </w:pPr>
            <w:r w:rsidRPr="00736667">
              <w:rPr>
                <w:rFonts w:hint="eastAsia"/>
                <w:b/>
                <w:snapToGrid w:val="0"/>
                <w:kern w:val="0"/>
              </w:rPr>
              <w:t>输入要素</w:t>
            </w:r>
          </w:p>
        </w:tc>
        <w:tc>
          <w:tcPr>
            <w:tcW w:w="1701" w:type="dxa"/>
            <w:shd w:val="clear" w:color="auto" w:fill="E0E0E0"/>
          </w:tcPr>
          <w:p w14:paraId="30E5FBAE"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1F51C81"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3532F9F"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7773D170" w14:textId="77777777" w:rsidTr="004664EA">
        <w:tc>
          <w:tcPr>
            <w:tcW w:w="1559" w:type="dxa"/>
            <w:shd w:val="clear" w:color="auto" w:fill="auto"/>
          </w:tcPr>
          <w:p w14:paraId="2C61E813" w14:textId="77777777" w:rsidR="00216E33" w:rsidRPr="00736667" w:rsidRDefault="00216E33" w:rsidP="004664EA">
            <w:pPr>
              <w:ind w:firstLineChars="100" w:firstLine="210"/>
              <w:jc w:val="center"/>
              <w:rPr>
                <w:rFonts w:ascii="宋体" w:hAnsi="宋体"/>
                <w:snapToGrid w:val="0"/>
                <w:kern w:val="0"/>
              </w:rPr>
            </w:pPr>
            <w:r>
              <w:rPr>
                <w:rFonts w:ascii="宋体" w:hAnsi="宋体" w:hint="eastAsia"/>
                <w:snapToGrid w:val="0"/>
                <w:kern w:val="0"/>
              </w:rPr>
              <w:t>数据来源</w:t>
            </w:r>
          </w:p>
        </w:tc>
        <w:tc>
          <w:tcPr>
            <w:tcW w:w="1701" w:type="dxa"/>
            <w:shd w:val="clear" w:color="auto" w:fill="auto"/>
          </w:tcPr>
          <w:p w14:paraId="4310F4D2" w14:textId="77777777" w:rsidR="00216E33" w:rsidRPr="00736667" w:rsidRDefault="00216E33" w:rsidP="004664EA">
            <w:pPr>
              <w:jc w:val="center"/>
              <w:rPr>
                <w:rFonts w:ascii="宋体" w:hAnsi="宋体"/>
                <w:snapToGrid w:val="0"/>
                <w:kern w:val="0"/>
              </w:rPr>
            </w:pPr>
          </w:p>
        </w:tc>
        <w:tc>
          <w:tcPr>
            <w:tcW w:w="1134" w:type="dxa"/>
            <w:shd w:val="clear" w:color="auto" w:fill="auto"/>
          </w:tcPr>
          <w:p w14:paraId="7C8D06E9"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94F04B1" w14:textId="77777777" w:rsidR="00216E33" w:rsidRPr="00736667" w:rsidRDefault="00216E33" w:rsidP="004664EA">
            <w:pPr>
              <w:ind w:firstLine="480"/>
              <w:jc w:val="center"/>
              <w:rPr>
                <w:rFonts w:ascii="宋体" w:hAnsi="宋体"/>
                <w:snapToGrid w:val="0"/>
                <w:kern w:val="0"/>
              </w:rPr>
            </w:pPr>
          </w:p>
        </w:tc>
      </w:tr>
      <w:tr w:rsidR="00216E33" w:rsidRPr="00736667" w14:paraId="3011021C" w14:textId="77777777" w:rsidTr="004664EA">
        <w:tc>
          <w:tcPr>
            <w:tcW w:w="1559" w:type="dxa"/>
            <w:shd w:val="clear" w:color="auto" w:fill="auto"/>
          </w:tcPr>
          <w:p w14:paraId="3136BF68"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lastRenderedPageBreak/>
              <w:t>渠道人唯一标识</w:t>
            </w:r>
          </w:p>
        </w:tc>
        <w:tc>
          <w:tcPr>
            <w:tcW w:w="1701" w:type="dxa"/>
            <w:shd w:val="clear" w:color="auto" w:fill="auto"/>
          </w:tcPr>
          <w:p w14:paraId="1C59CD3A" w14:textId="77777777" w:rsidR="00216E33" w:rsidRPr="00736667" w:rsidRDefault="00216E33" w:rsidP="004664EA">
            <w:pPr>
              <w:jc w:val="center"/>
              <w:rPr>
                <w:rFonts w:ascii="宋体" w:hAnsi="宋体"/>
                <w:snapToGrid w:val="0"/>
                <w:kern w:val="0"/>
              </w:rPr>
            </w:pPr>
          </w:p>
        </w:tc>
        <w:tc>
          <w:tcPr>
            <w:tcW w:w="1134" w:type="dxa"/>
            <w:shd w:val="clear" w:color="auto" w:fill="auto"/>
          </w:tcPr>
          <w:p w14:paraId="3C22F8B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24AD8697" w14:textId="77777777" w:rsidR="00216E33" w:rsidRPr="00736667" w:rsidRDefault="00216E33" w:rsidP="004664EA">
            <w:pPr>
              <w:ind w:firstLine="480"/>
              <w:jc w:val="center"/>
              <w:rPr>
                <w:rFonts w:ascii="宋体" w:hAnsi="宋体"/>
                <w:snapToGrid w:val="0"/>
                <w:kern w:val="0"/>
              </w:rPr>
            </w:pPr>
          </w:p>
        </w:tc>
      </w:tr>
    </w:tbl>
    <w:p w14:paraId="178AA8F1" w14:textId="77777777" w:rsidR="00216E33" w:rsidRDefault="00216E33" w:rsidP="00216E33"/>
    <w:p w14:paraId="3D7FE4F1"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715E929B" w14:textId="77777777" w:rsidTr="004664EA">
        <w:tc>
          <w:tcPr>
            <w:tcW w:w="1559" w:type="dxa"/>
            <w:shd w:val="clear" w:color="auto" w:fill="E0E0E0"/>
          </w:tcPr>
          <w:p w14:paraId="6E7EBEA6"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701" w:type="dxa"/>
            <w:shd w:val="clear" w:color="auto" w:fill="E0E0E0"/>
          </w:tcPr>
          <w:p w14:paraId="0F64E2FD" w14:textId="77777777" w:rsidR="00216E33" w:rsidRPr="00736667" w:rsidRDefault="00216E33" w:rsidP="004664EA">
            <w:pPr>
              <w:ind w:firstLine="480"/>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C64C0FA"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04C1216"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27213BB0" w14:textId="77777777" w:rsidTr="004664EA">
        <w:tc>
          <w:tcPr>
            <w:tcW w:w="1559" w:type="dxa"/>
            <w:shd w:val="clear" w:color="auto" w:fill="auto"/>
          </w:tcPr>
          <w:p w14:paraId="542B427D" w14:textId="77777777" w:rsidR="00216E33" w:rsidRPr="00736667" w:rsidRDefault="00216E33" w:rsidP="004664EA">
            <w:pPr>
              <w:ind w:firstLineChars="100" w:firstLine="210"/>
              <w:jc w:val="left"/>
              <w:rPr>
                <w:rFonts w:ascii="宋体" w:hAnsi="宋体"/>
                <w:snapToGrid w:val="0"/>
                <w:kern w:val="0"/>
              </w:rPr>
            </w:pPr>
            <w:r>
              <w:rPr>
                <w:rFonts w:ascii="宋体" w:hAnsi="宋体" w:hint="eastAsia"/>
                <w:snapToGrid w:val="0"/>
                <w:kern w:val="0"/>
              </w:rPr>
              <w:t>操作结果</w:t>
            </w:r>
          </w:p>
        </w:tc>
        <w:tc>
          <w:tcPr>
            <w:tcW w:w="1701" w:type="dxa"/>
            <w:shd w:val="clear" w:color="auto" w:fill="auto"/>
          </w:tcPr>
          <w:p w14:paraId="1AA28AC2"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68B1E3AE" w14:textId="77777777" w:rsidR="00216E33" w:rsidRPr="00736667"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B7874B0" w14:textId="77777777" w:rsidR="00216E33" w:rsidRPr="00736667" w:rsidRDefault="00216E33" w:rsidP="004664EA">
            <w:pPr>
              <w:ind w:firstLine="480"/>
              <w:jc w:val="left"/>
              <w:rPr>
                <w:rFonts w:ascii="宋体" w:hAnsi="宋体"/>
                <w:snapToGrid w:val="0"/>
                <w:kern w:val="0"/>
              </w:rPr>
            </w:pPr>
          </w:p>
        </w:tc>
      </w:tr>
      <w:tr w:rsidR="00216E33" w:rsidRPr="00736667" w14:paraId="2E9EFFCE" w14:textId="77777777" w:rsidTr="004664EA">
        <w:tc>
          <w:tcPr>
            <w:tcW w:w="1559" w:type="dxa"/>
            <w:shd w:val="clear" w:color="auto" w:fill="auto"/>
          </w:tcPr>
          <w:p w14:paraId="40FB87CF" w14:textId="77777777" w:rsidR="00216E33" w:rsidRDefault="00216E33" w:rsidP="004664EA">
            <w:pPr>
              <w:ind w:firstLineChars="100" w:firstLine="210"/>
              <w:jc w:val="left"/>
              <w:rPr>
                <w:rFonts w:ascii="宋体" w:hAnsi="宋体"/>
                <w:snapToGrid w:val="0"/>
                <w:kern w:val="0"/>
              </w:rPr>
            </w:pPr>
            <w:r>
              <w:rPr>
                <w:rFonts w:ascii="宋体" w:hAnsi="宋体" w:hint="eastAsia"/>
                <w:snapToGrid w:val="0"/>
                <w:kern w:val="0"/>
              </w:rPr>
              <w:t>结果描述</w:t>
            </w:r>
          </w:p>
        </w:tc>
        <w:tc>
          <w:tcPr>
            <w:tcW w:w="1701" w:type="dxa"/>
            <w:shd w:val="clear" w:color="auto" w:fill="auto"/>
          </w:tcPr>
          <w:p w14:paraId="0C95E4DF"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6D79FC3A"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BCE2644" w14:textId="77777777" w:rsidR="00216E33" w:rsidRPr="00736667" w:rsidRDefault="00216E33" w:rsidP="004664EA">
            <w:pPr>
              <w:ind w:firstLine="480"/>
              <w:jc w:val="left"/>
              <w:rPr>
                <w:rFonts w:ascii="宋体" w:hAnsi="宋体"/>
                <w:snapToGrid w:val="0"/>
                <w:kern w:val="0"/>
              </w:rPr>
            </w:pPr>
          </w:p>
        </w:tc>
      </w:tr>
    </w:tbl>
    <w:p w14:paraId="24C85A7A" w14:textId="77777777" w:rsidR="00216E33" w:rsidRPr="0045575F" w:rsidRDefault="00216E33" w:rsidP="00216E33"/>
    <w:p w14:paraId="3543CF97"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法律</w:t>
      </w:r>
      <w:r>
        <w:rPr>
          <w:rFonts w:ascii="黑体" w:hAnsi="黑体"/>
        </w:rPr>
        <w:t>条款</w:t>
      </w:r>
    </w:p>
    <w:p w14:paraId="057FA276" w14:textId="77777777" w:rsidR="00216E33" w:rsidRDefault="00216E33" w:rsidP="00216E33">
      <w:pPr>
        <w:pStyle w:val="5"/>
        <w:tabs>
          <w:tab w:val="left" w:pos="1112"/>
        </w:tabs>
      </w:pPr>
      <w:r>
        <w:rPr>
          <w:rFonts w:hint="eastAsia"/>
        </w:rPr>
        <w:t>功能</w:t>
      </w:r>
      <w:r>
        <w:t>描述</w:t>
      </w:r>
    </w:p>
    <w:p w14:paraId="0C882ABD" w14:textId="77777777" w:rsidR="00216E33" w:rsidRPr="004C480C" w:rsidRDefault="00216E33" w:rsidP="00216E33">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sidRPr="004C480C">
        <w:rPr>
          <w:rFonts w:ascii="宋体" w:hAnsi="宋体"/>
          <w:kern w:val="0"/>
          <w:szCs w:val="21"/>
        </w:rPr>
        <w:tab/>
        <w:t>实现</w:t>
      </w:r>
      <w:r w:rsidRPr="004C480C">
        <w:rPr>
          <w:rFonts w:ascii="宋体" w:hAnsi="宋体" w:hint="eastAsia"/>
          <w:kern w:val="0"/>
          <w:szCs w:val="21"/>
        </w:rPr>
        <w:t>渠道人APP客户端相关法律条款查看的功能。</w:t>
      </w:r>
    </w:p>
    <w:p w14:paraId="5EDC4C08" w14:textId="77777777" w:rsidR="00216E33" w:rsidRDefault="00216E33" w:rsidP="00216E33">
      <w:pPr>
        <w:pStyle w:val="5"/>
        <w:tabs>
          <w:tab w:val="left" w:pos="1112"/>
        </w:tabs>
      </w:pPr>
      <w:r>
        <w:rPr>
          <w:rFonts w:hint="eastAsia"/>
        </w:rPr>
        <w:t>处理流程</w:t>
      </w:r>
    </w:p>
    <w:p w14:paraId="445DB1A9" w14:textId="77777777" w:rsidR="00216E33" w:rsidRDefault="00216E33" w:rsidP="00216E33">
      <w:pPr>
        <w:ind w:left="289" w:firstLine="420"/>
        <w:rPr>
          <w:b/>
          <w:sz w:val="24"/>
          <w:szCs w:val="24"/>
        </w:rPr>
      </w:pPr>
      <w:r>
        <w:rPr>
          <w:b/>
          <w:noProof/>
          <w:sz w:val="24"/>
          <w:szCs w:val="24"/>
        </w:rPr>
        <w:drawing>
          <wp:inline distT="0" distB="0" distL="0" distR="0" wp14:anchorId="70125E7D" wp14:editId="0BBFD64D">
            <wp:extent cx="5270500" cy="1797050"/>
            <wp:effectExtent l="0" t="0" r="6350" b="0"/>
            <wp:docPr id="16" name="图片 16" descr="法律条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法律条款"/>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0500" cy="1797050"/>
                    </a:xfrm>
                    <a:prstGeom prst="rect">
                      <a:avLst/>
                    </a:prstGeom>
                    <a:noFill/>
                    <a:ln>
                      <a:noFill/>
                    </a:ln>
                  </pic:spPr>
                </pic:pic>
              </a:graphicData>
            </a:graphic>
          </wp:inline>
        </w:drawing>
      </w:r>
    </w:p>
    <w:p w14:paraId="597589AB" w14:textId="77777777" w:rsidR="00216E33" w:rsidRDefault="00216E33" w:rsidP="00216E33">
      <w:pPr>
        <w:ind w:left="289" w:firstLine="420"/>
        <w:rPr>
          <w:b/>
          <w:sz w:val="24"/>
          <w:szCs w:val="24"/>
        </w:rPr>
      </w:pPr>
      <w:r>
        <w:rPr>
          <w:rFonts w:hint="eastAsia"/>
          <w:b/>
          <w:sz w:val="24"/>
          <w:szCs w:val="24"/>
        </w:rPr>
        <w:t>【流程描述】</w:t>
      </w:r>
    </w:p>
    <w:p w14:paraId="0D2F46D5" w14:textId="77777777" w:rsidR="00216E33" w:rsidRDefault="00216E33">
      <w:pPr>
        <w:numPr>
          <w:ilvl w:val="0"/>
          <w:numId w:val="39"/>
        </w:numPr>
        <w:spacing w:line="360" w:lineRule="auto"/>
        <w:ind w:left="1778"/>
        <w:pPrChange w:id="931" w:author="wangq" w:date="2017-08-21T17:25:00Z">
          <w:pPr>
            <w:numPr>
              <w:numId w:val="51"/>
            </w:numPr>
            <w:spacing w:line="360" w:lineRule="auto"/>
            <w:ind w:left="1778" w:hanging="360"/>
          </w:pPr>
        </w:pPrChange>
      </w:pPr>
      <w:r>
        <w:rPr>
          <w:rFonts w:hint="eastAsia"/>
        </w:rPr>
        <w:t>进入设置法律条款界面；</w:t>
      </w:r>
    </w:p>
    <w:p w14:paraId="69BD0775" w14:textId="77777777" w:rsidR="00216E33" w:rsidRDefault="00216E33">
      <w:pPr>
        <w:numPr>
          <w:ilvl w:val="0"/>
          <w:numId w:val="39"/>
        </w:numPr>
        <w:spacing w:line="360" w:lineRule="auto"/>
        <w:ind w:left="1778"/>
        <w:pPrChange w:id="932" w:author="wangq" w:date="2017-08-21T17:25:00Z">
          <w:pPr>
            <w:numPr>
              <w:numId w:val="51"/>
            </w:numPr>
            <w:spacing w:line="360" w:lineRule="auto"/>
            <w:ind w:left="1778" w:hanging="360"/>
          </w:pPr>
        </w:pPrChange>
      </w:pPr>
      <w:r>
        <w:rPr>
          <w:rFonts w:hint="eastAsia"/>
        </w:rPr>
        <w:t>调用微服务</w:t>
      </w:r>
      <w:r>
        <w:rPr>
          <w:rFonts w:hint="eastAsia"/>
        </w:rPr>
        <w:t>-</w:t>
      </w:r>
      <w:r>
        <w:t>app</w:t>
      </w:r>
      <w:r>
        <w:t>公共管理</w:t>
      </w:r>
      <w:r>
        <w:rPr>
          <w:rFonts w:hint="eastAsia"/>
        </w:rPr>
        <w:t>-</w:t>
      </w:r>
      <w:r>
        <w:t>法律条款</w:t>
      </w:r>
      <w:r>
        <w:rPr>
          <w:rFonts w:hint="eastAsia"/>
        </w:rPr>
        <w:t>；</w:t>
      </w:r>
    </w:p>
    <w:p w14:paraId="13D4088B" w14:textId="77777777" w:rsidR="00216E33" w:rsidRDefault="00216E33">
      <w:pPr>
        <w:numPr>
          <w:ilvl w:val="0"/>
          <w:numId w:val="39"/>
        </w:numPr>
        <w:spacing w:line="360" w:lineRule="auto"/>
        <w:ind w:left="1778"/>
        <w:pPrChange w:id="933" w:author="wangq" w:date="2017-08-21T17:25:00Z">
          <w:pPr>
            <w:numPr>
              <w:numId w:val="51"/>
            </w:numPr>
            <w:spacing w:line="360" w:lineRule="auto"/>
            <w:ind w:left="1778" w:hanging="360"/>
          </w:pPr>
        </w:pPrChange>
      </w:pPr>
      <w:r>
        <w:t>解析返回结果</w:t>
      </w:r>
      <w:r>
        <w:rPr>
          <w:rFonts w:hint="eastAsia"/>
        </w:rPr>
        <w:t>；</w:t>
      </w:r>
    </w:p>
    <w:p w14:paraId="48588BB2"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41812DE8" w14:textId="77777777" w:rsidTr="004664EA">
        <w:tc>
          <w:tcPr>
            <w:tcW w:w="1559" w:type="dxa"/>
            <w:shd w:val="clear" w:color="auto" w:fill="E0E0E0"/>
          </w:tcPr>
          <w:p w14:paraId="07F40548"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701" w:type="dxa"/>
            <w:shd w:val="clear" w:color="auto" w:fill="E0E0E0"/>
          </w:tcPr>
          <w:p w14:paraId="377B57ED" w14:textId="77777777" w:rsidR="00216E33" w:rsidRPr="00736667" w:rsidRDefault="00216E33" w:rsidP="004664EA">
            <w:pPr>
              <w:ind w:firstLine="480"/>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1E8DE7D"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DAC2E83"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1E44171C" w14:textId="77777777" w:rsidTr="004664EA">
        <w:tc>
          <w:tcPr>
            <w:tcW w:w="1559" w:type="dxa"/>
            <w:shd w:val="clear" w:color="auto" w:fill="auto"/>
          </w:tcPr>
          <w:p w14:paraId="13CB00B7" w14:textId="77777777" w:rsidR="00216E33" w:rsidRPr="00736667" w:rsidRDefault="00216E33" w:rsidP="004664EA">
            <w:pPr>
              <w:ind w:firstLineChars="100" w:firstLine="210"/>
              <w:jc w:val="center"/>
              <w:rPr>
                <w:rFonts w:ascii="宋体" w:hAnsi="宋体"/>
                <w:snapToGrid w:val="0"/>
                <w:kern w:val="0"/>
              </w:rPr>
            </w:pPr>
            <w:r>
              <w:rPr>
                <w:rFonts w:ascii="宋体" w:hAnsi="宋体" w:hint="eastAsia"/>
                <w:snapToGrid w:val="0"/>
                <w:kern w:val="0"/>
              </w:rPr>
              <w:t>数据来源</w:t>
            </w:r>
          </w:p>
        </w:tc>
        <w:tc>
          <w:tcPr>
            <w:tcW w:w="1701" w:type="dxa"/>
            <w:shd w:val="clear" w:color="auto" w:fill="auto"/>
          </w:tcPr>
          <w:p w14:paraId="6DE72161"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56F86938"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12E9613D" w14:textId="77777777" w:rsidR="00216E33" w:rsidRPr="00736667" w:rsidRDefault="00216E33" w:rsidP="004664EA">
            <w:pPr>
              <w:ind w:firstLine="480"/>
              <w:jc w:val="center"/>
              <w:rPr>
                <w:rFonts w:ascii="宋体" w:hAnsi="宋体"/>
                <w:snapToGrid w:val="0"/>
                <w:kern w:val="0"/>
              </w:rPr>
            </w:pPr>
          </w:p>
        </w:tc>
      </w:tr>
      <w:tr w:rsidR="00216E33" w:rsidRPr="00736667" w14:paraId="208363D2" w14:textId="77777777" w:rsidTr="004664EA">
        <w:tc>
          <w:tcPr>
            <w:tcW w:w="1559" w:type="dxa"/>
            <w:shd w:val="clear" w:color="auto" w:fill="auto"/>
          </w:tcPr>
          <w:p w14:paraId="35375E9F"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lastRenderedPageBreak/>
              <w:t>渠道人唯一标识</w:t>
            </w:r>
          </w:p>
        </w:tc>
        <w:tc>
          <w:tcPr>
            <w:tcW w:w="1701" w:type="dxa"/>
            <w:shd w:val="clear" w:color="auto" w:fill="auto"/>
          </w:tcPr>
          <w:p w14:paraId="2835BE3F"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30D0517A"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2D27FF3" w14:textId="77777777" w:rsidR="00216E33" w:rsidRPr="00736667" w:rsidRDefault="00216E33" w:rsidP="004664EA">
            <w:pPr>
              <w:ind w:firstLine="480"/>
              <w:jc w:val="center"/>
              <w:rPr>
                <w:rFonts w:ascii="宋体" w:hAnsi="宋体"/>
                <w:snapToGrid w:val="0"/>
                <w:kern w:val="0"/>
              </w:rPr>
            </w:pPr>
          </w:p>
        </w:tc>
      </w:tr>
    </w:tbl>
    <w:p w14:paraId="6B994142" w14:textId="77777777" w:rsidR="00216E33" w:rsidRPr="00505567" w:rsidRDefault="00216E33" w:rsidP="00216E33"/>
    <w:p w14:paraId="7169763D"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000BBDB8" w14:textId="77777777" w:rsidTr="004664EA">
        <w:tc>
          <w:tcPr>
            <w:tcW w:w="1559" w:type="dxa"/>
            <w:shd w:val="clear" w:color="auto" w:fill="E0E0E0"/>
          </w:tcPr>
          <w:p w14:paraId="75E9E656"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701" w:type="dxa"/>
            <w:shd w:val="clear" w:color="auto" w:fill="E0E0E0"/>
          </w:tcPr>
          <w:p w14:paraId="29366BE7" w14:textId="77777777" w:rsidR="00216E33" w:rsidRPr="00736667" w:rsidRDefault="00216E33" w:rsidP="004664EA">
            <w:pPr>
              <w:ind w:firstLine="480"/>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7D63DBC"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10B0D57"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2DE6D52E" w14:textId="77777777" w:rsidTr="004664EA">
        <w:tc>
          <w:tcPr>
            <w:tcW w:w="1559" w:type="dxa"/>
            <w:shd w:val="clear" w:color="auto" w:fill="auto"/>
          </w:tcPr>
          <w:p w14:paraId="5D79D9AA" w14:textId="77777777" w:rsidR="00216E33" w:rsidRPr="00736667" w:rsidRDefault="00216E33" w:rsidP="004664EA">
            <w:pPr>
              <w:ind w:firstLineChars="100" w:firstLine="210"/>
              <w:jc w:val="center"/>
              <w:rPr>
                <w:rFonts w:ascii="宋体" w:hAnsi="宋体"/>
                <w:snapToGrid w:val="0"/>
                <w:kern w:val="0"/>
              </w:rPr>
            </w:pPr>
            <w:r>
              <w:rPr>
                <w:rFonts w:ascii="宋体" w:hAnsi="宋体" w:hint="eastAsia"/>
                <w:snapToGrid w:val="0"/>
                <w:kern w:val="0"/>
              </w:rPr>
              <w:t>操作结果</w:t>
            </w:r>
          </w:p>
        </w:tc>
        <w:tc>
          <w:tcPr>
            <w:tcW w:w="1701" w:type="dxa"/>
            <w:shd w:val="clear" w:color="auto" w:fill="auto"/>
          </w:tcPr>
          <w:p w14:paraId="26A033D7"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6AF1817D" w14:textId="77777777" w:rsidR="00216E33" w:rsidRPr="00736667" w:rsidRDefault="00216E33" w:rsidP="004664EA">
            <w:pPr>
              <w:ind w:firstLine="480"/>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E019610" w14:textId="77777777" w:rsidR="00216E33" w:rsidRPr="00736667" w:rsidRDefault="00216E33" w:rsidP="004664EA">
            <w:pPr>
              <w:ind w:firstLine="480"/>
              <w:jc w:val="center"/>
              <w:rPr>
                <w:rFonts w:ascii="宋体" w:hAnsi="宋体"/>
                <w:snapToGrid w:val="0"/>
                <w:kern w:val="0"/>
              </w:rPr>
            </w:pPr>
          </w:p>
        </w:tc>
      </w:tr>
      <w:tr w:rsidR="00216E33" w:rsidRPr="00736667" w14:paraId="6B303D3B" w14:textId="77777777" w:rsidTr="004664EA">
        <w:tc>
          <w:tcPr>
            <w:tcW w:w="1559" w:type="dxa"/>
            <w:shd w:val="clear" w:color="auto" w:fill="auto"/>
          </w:tcPr>
          <w:p w14:paraId="0B8D18BC"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结果描述</w:t>
            </w:r>
          </w:p>
        </w:tc>
        <w:tc>
          <w:tcPr>
            <w:tcW w:w="1701" w:type="dxa"/>
            <w:shd w:val="clear" w:color="auto" w:fill="auto"/>
          </w:tcPr>
          <w:p w14:paraId="3EFAA1AA"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3018C788" w14:textId="77777777" w:rsidR="00216E33" w:rsidRDefault="00216E33" w:rsidP="004664EA">
            <w:pPr>
              <w:ind w:firstLine="480"/>
              <w:jc w:val="center"/>
              <w:rPr>
                <w:rFonts w:ascii="宋体" w:hAnsi="宋体"/>
                <w:snapToGrid w:val="0"/>
                <w:kern w:val="0"/>
              </w:rPr>
            </w:pPr>
            <w:r>
              <w:rPr>
                <w:rFonts w:ascii="宋体" w:hAnsi="宋体" w:hint="eastAsia"/>
                <w:snapToGrid w:val="0"/>
                <w:kern w:val="0"/>
              </w:rPr>
              <w:t>N</w:t>
            </w:r>
          </w:p>
        </w:tc>
        <w:tc>
          <w:tcPr>
            <w:tcW w:w="3119" w:type="dxa"/>
            <w:shd w:val="clear" w:color="auto" w:fill="auto"/>
          </w:tcPr>
          <w:p w14:paraId="41AB7EE7" w14:textId="77777777" w:rsidR="00216E33" w:rsidRPr="00736667" w:rsidRDefault="00216E33" w:rsidP="004664EA">
            <w:pPr>
              <w:ind w:firstLine="480"/>
              <w:jc w:val="center"/>
              <w:rPr>
                <w:rFonts w:ascii="宋体" w:hAnsi="宋体"/>
                <w:snapToGrid w:val="0"/>
                <w:kern w:val="0"/>
              </w:rPr>
            </w:pPr>
          </w:p>
        </w:tc>
      </w:tr>
    </w:tbl>
    <w:p w14:paraId="34A9EE0E" w14:textId="77777777" w:rsidR="00216E33" w:rsidRPr="0045575F" w:rsidRDefault="00216E33" w:rsidP="00216E33"/>
    <w:p w14:paraId="761E5F08"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关于</w:t>
      </w:r>
      <w:r>
        <w:rPr>
          <w:rFonts w:ascii="黑体" w:hAnsi="黑体"/>
        </w:rPr>
        <w:t>平台</w:t>
      </w:r>
    </w:p>
    <w:p w14:paraId="0630AED8" w14:textId="77777777" w:rsidR="00216E33" w:rsidRDefault="00216E33" w:rsidP="00216E33">
      <w:pPr>
        <w:pStyle w:val="5"/>
        <w:tabs>
          <w:tab w:val="left" w:pos="1112"/>
        </w:tabs>
      </w:pPr>
      <w:r>
        <w:rPr>
          <w:rFonts w:hint="eastAsia"/>
        </w:rPr>
        <w:t>功能</w:t>
      </w:r>
      <w:r>
        <w:t>描述</w:t>
      </w:r>
    </w:p>
    <w:p w14:paraId="14B04E8B" w14:textId="77777777" w:rsidR="00216E33" w:rsidRPr="004C480C" w:rsidRDefault="00216E33" w:rsidP="00216E33">
      <w:pPr>
        <w:tabs>
          <w:tab w:val="left" w:pos="0"/>
          <w:tab w:val="left" w:pos="900"/>
          <w:tab w:val="left" w:pos="156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sidRPr="004C480C">
        <w:rPr>
          <w:rFonts w:ascii="宋体" w:hAnsi="宋体"/>
          <w:kern w:val="0"/>
          <w:szCs w:val="21"/>
        </w:rPr>
        <w:tab/>
        <w:t>实现</w:t>
      </w:r>
      <w:r w:rsidRPr="004C480C">
        <w:rPr>
          <w:rFonts w:ascii="宋体" w:hAnsi="宋体" w:hint="eastAsia"/>
          <w:kern w:val="0"/>
          <w:szCs w:val="21"/>
        </w:rPr>
        <w:t>APP客户端渠道人对该平台简介查看的功能。</w:t>
      </w:r>
    </w:p>
    <w:p w14:paraId="4AC1D534" w14:textId="77777777" w:rsidR="00216E33" w:rsidRDefault="00216E33" w:rsidP="00216E33">
      <w:pPr>
        <w:pStyle w:val="5"/>
        <w:tabs>
          <w:tab w:val="left" w:pos="1112"/>
        </w:tabs>
      </w:pPr>
      <w:r>
        <w:rPr>
          <w:rFonts w:hint="eastAsia"/>
        </w:rPr>
        <w:t>处理流程</w:t>
      </w:r>
    </w:p>
    <w:p w14:paraId="091D1A44" w14:textId="77777777" w:rsidR="00216E33" w:rsidRPr="002448AF" w:rsidRDefault="00216E33" w:rsidP="00216E33">
      <w:r>
        <w:rPr>
          <w:noProof/>
        </w:rPr>
        <w:drawing>
          <wp:inline distT="0" distB="0" distL="0" distR="0" wp14:anchorId="598D093C" wp14:editId="12A824A8">
            <wp:extent cx="5270500" cy="1835150"/>
            <wp:effectExtent l="0" t="0" r="6350" b="0"/>
            <wp:docPr id="15" name="图片 15" descr="关于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关于平台"/>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0500" cy="1835150"/>
                    </a:xfrm>
                    <a:prstGeom prst="rect">
                      <a:avLst/>
                    </a:prstGeom>
                    <a:noFill/>
                    <a:ln>
                      <a:noFill/>
                    </a:ln>
                  </pic:spPr>
                </pic:pic>
              </a:graphicData>
            </a:graphic>
          </wp:inline>
        </w:drawing>
      </w:r>
    </w:p>
    <w:p w14:paraId="3C85452C" w14:textId="77777777" w:rsidR="00216E33" w:rsidRDefault="00216E33" w:rsidP="00216E33">
      <w:pPr>
        <w:ind w:left="289" w:firstLine="420"/>
        <w:rPr>
          <w:b/>
          <w:sz w:val="24"/>
          <w:szCs w:val="24"/>
        </w:rPr>
      </w:pPr>
      <w:r>
        <w:rPr>
          <w:rFonts w:hint="eastAsia"/>
          <w:b/>
          <w:sz w:val="24"/>
          <w:szCs w:val="24"/>
        </w:rPr>
        <w:t>【流程描述】</w:t>
      </w:r>
    </w:p>
    <w:p w14:paraId="5FBB71BD" w14:textId="77777777" w:rsidR="00216E33" w:rsidRDefault="00216E33">
      <w:pPr>
        <w:numPr>
          <w:ilvl w:val="0"/>
          <w:numId w:val="40"/>
        </w:numPr>
        <w:spacing w:line="360" w:lineRule="auto"/>
        <w:pPrChange w:id="934" w:author="wangq" w:date="2017-08-21T17:25:00Z">
          <w:pPr>
            <w:numPr>
              <w:numId w:val="52"/>
            </w:numPr>
            <w:spacing w:line="360" w:lineRule="auto"/>
            <w:ind w:left="1069" w:hanging="360"/>
          </w:pPr>
        </w:pPrChange>
      </w:pPr>
      <w:r>
        <w:rPr>
          <w:rFonts w:hint="eastAsia"/>
        </w:rPr>
        <w:t>进入设置关于平台界面；</w:t>
      </w:r>
    </w:p>
    <w:p w14:paraId="350747D0" w14:textId="77777777" w:rsidR="00216E33" w:rsidRDefault="00216E33">
      <w:pPr>
        <w:numPr>
          <w:ilvl w:val="0"/>
          <w:numId w:val="40"/>
        </w:numPr>
        <w:spacing w:line="360" w:lineRule="auto"/>
        <w:pPrChange w:id="935" w:author="wangq" w:date="2017-08-21T17:25:00Z">
          <w:pPr>
            <w:numPr>
              <w:numId w:val="52"/>
            </w:numPr>
            <w:spacing w:line="360" w:lineRule="auto"/>
            <w:ind w:left="1069" w:hanging="360"/>
          </w:pPr>
        </w:pPrChange>
      </w:pPr>
      <w:r>
        <w:rPr>
          <w:rFonts w:hint="eastAsia"/>
        </w:rPr>
        <w:t>调用微服务</w:t>
      </w:r>
      <w:r>
        <w:rPr>
          <w:rFonts w:hint="eastAsia"/>
        </w:rPr>
        <w:t>-</w:t>
      </w:r>
      <w:r>
        <w:t>app</w:t>
      </w:r>
      <w:r>
        <w:t>公共管理</w:t>
      </w:r>
      <w:r>
        <w:rPr>
          <w:rFonts w:hint="eastAsia"/>
        </w:rPr>
        <w:t>-</w:t>
      </w:r>
      <w:r>
        <w:t>关于平台</w:t>
      </w:r>
      <w:r>
        <w:rPr>
          <w:rFonts w:hint="eastAsia"/>
        </w:rPr>
        <w:t>；</w:t>
      </w:r>
    </w:p>
    <w:p w14:paraId="735ABC78" w14:textId="77777777" w:rsidR="00216E33" w:rsidRDefault="00216E33">
      <w:pPr>
        <w:numPr>
          <w:ilvl w:val="0"/>
          <w:numId w:val="40"/>
        </w:numPr>
        <w:spacing w:line="360" w:lineRule="auto"/>
        <w:pPrChange w:id="936" w:author="wangq" w:date="2017-08-21T17:25:00Z">
          <w:pPr>
            <w:numPr>
              <w:numId w:val="52"/>
            </w:numPr>
            <w:spacing w:line="360" w:lineRule="auto"/>
            <w:ind w:left="1069" w:hanging="360"/>
          </w:pPr>
        </w:pPrChange>
      </w:pPr>
      <w:r>
        <w:t>解析返回结果</w:t>
      </w:r>
      <w:r>
        <w:rPr>
          <w:rFonts w:hint="eastAsia"/>
        </w:rPr>
        <w:t>。</w:t>
      </w:r>
    </w:p>
    <w:p w14:paraId="7AFD337D"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3244B96C" w14:textId="77777777" w:rsidTr="004664EA">
        <w:tc>
          <w:tcPr>
            <w:tcW w:w="1559" w:type="dxa"/>
            <w:shd w:val="clear" w:color="auto" w:fill="E0E0E0"/>
          </w:tcPr>
          <w:p w14:paraId="5EAD31D4"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701" w:type="dxa"/>
            <w:shd w:val="clear" w:color="auto" w:fill="E0E0E0"/>
          </w:tcPr>
          <w:p w14:paraId="355D6FC0" w14:textId="77777777" w:rsidR="00216E33" w:rsidRPr="00736667" w:rsidRDefault="00216E33" w:rsidP="004664EA">
            <w:pPr>
              <w:ind w:firstLine="480"/>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C94FB81"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A816D23"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47D0EE83" w14:textId="77777777" w:rsidTr="004664EA">
        <w:tc>
          <w:tcPr>
            <w:tcW w:w="1559" w:type="dxa"/>
            <w:shd w:val="clear" w:color="auto" w:fill="auto"/>
          </w:tcPr>
          <w:p w14:paraId="118A38AF" w14:textId="77777777" w:rsidR="00216E33" w:rsidRPr="00736667" w:rsidRDefault="00216E33" w:rsidP="004664EA">
            <w:pPr>
              <w:ind w:firstLineChars="100" w:firstLine="210"/>
              <w:jc w:val="center"/>
              <w:rPr>
                <w:rFonts w:ascii="宋体" w:hAnsi="宋体"/>
                <w:snapToGrid w:val="0"/>
                <w:kern w:val="0"/>
              </w:rPr>
            </w:pPr>
            <w:r>
              <w:rPr>
                <w:rFonts w:ascii="宋体" w:hAnsi="宋体" w:hint="eastAsia"/>
                <w:snapToGrid w:val="0"/>
                <w:kern w:val="0"/>
              </w:rPr>
              <w:t>数据来源</w:t>
            </w:r>
          </w:p>
        </w:tc>
        <w:tc>
          <w:tcPr>
            <w:tcW w:w="1701" w:type="dxa"/>
            <w:shd w:val="clear" w:color="auto" w:fill="auto"/>
          </w:tcPr>
          <w:p w14:paraId="7EAD39E2"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569288AA" w14:textId="77777777" w:rsidR="00216E33" w:rsidRPr="00736667" w:rsidRDefault="00216E33" w:rsidP="004664EA">
            <w:pPr>
              <w:ind w:firstLine="480"/>
              <w:rPr>
                <w:rFonts w:ascii="宋体" w:hAnsi="宋体"/>
                <w:snapToGrid w:val="0"/>
                <w:kern w:val="0"/>
              </w:rPr>
            </w:pPr>
            <w:r>
              <w:rPr>
                <w:rFonts w:ascii="宋体" w:hAnsi="宋体" w:hint="eastAsia"/>
                <w:snapToGrid w:val="0"/>
                <w:kern w:val="0"/>
              </w:rPr>
              <w:t>Y</w:t>
            </w:r>
          </w:p>
        </w:tc>
        <w:tc>
          <w:tcPr>
            <w:tcW w:w="3119" w:type="dxa"/>
            <w:shd w:val="clear" w:color="auto" w:fill="auto"/>
          </w:tcPr>
          <w:p w14:paraId="4E91BB72" w14:textId="77777777" w:rsidR="00216E33" w:rsidRPr="00736667" w:rsidRDefault="00216E33" w:rsidP="004664EA">
            <w:pPr>
              <w:ind w:firstLine="480"/>
              <w:jc w:val="center"/>
              <w:rPr>
                <w:rFonts w:ascii="宋体" w:hAnsi="宋体"/>
                <w:snapToGrid w:val="0"/>
                <w:kern w:val="0"/>
              </w:rPr>
            </w:pPr>
          </w:p>
        </w:tc>
      </w:tr>
      <w:tr w:rsidR="00216E33" w:rsidRPr="00736667" w14:paraId="2CD109D3" w14:textId="77777777" w:rsidTr="004664EA">
        <w:tc>
          <w:tcPr>
            <w:tcW w:w="1559" w:type="dxa"/>
            <w:shd w:val="clear" w:color="auto" w:fill="auto"/>
          </w:tcPr>
          <w:p w14:paraId="355AF939"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lastRenderedPageBreak/>
              <w:t>渠道人唯一标识</w:t>
            </w:r>
          </w:p>
        </w:tc>
        <w:tc>
          <w:tcPr>
            <w:tcW w:w="1701" w:type="dxa"/>
            <w:shd w:val="clear" w:color="auto" w:fill="auto"/>
          </w:tcPr>
          <w:p w14:paraId="7E17CD2E"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722756DE" w14:textId="77777777" w:rsidR="00216E33" w:rsidRDefault="00216E33" w:rsidP="004664EA">
            <w:pPr>
              <w:ind w:firstLine="480"/>
              <w:rPr>
                <w:rFonts w:ascii="宋体" w:hAnsi="宋体"/>
                <w:snapToGrid w:val="0"/>
                <w:kern w:val="0"/>
              </w:rPr>
            </w:pPr>
            <w:r>
              <w:rPr>
                <w:rFonts w:ascii="宋体" w:hAnsi="宋体" w:hint="eastAsia"/>
                <w:snapToGrid w:val="0"/>
                <w:kern w:val="0"/>
              </w:rPr>
              <w:t>Y</w:t>
            </w:r>
          </w:p>
        </w:tc>
        <w:tc>
          <w:tcPr>
            <w:tcW w:w="3119" w:type="dxa"/>
            <w:shd w:val="clear" w:color="auto" w:fill="auto"/>
          </w:tcPr>
          <w:p w14:paraId="6A3C77E9" w14:textId="77777777" w:rsidR="00216E33" w:rsidRPr="00736667" w:rsidRDefault="00216E33" w:rsidP="004664EA">
            <w:pPr>
              <w:ind w:firstLine="480"/>
              <w:jc w:val="center"/>
              <w:rPr>
                <w:rFonts w:ascii="宋体" w:hAnsi="宋体"/>
                <w:snapToGrid w:val="0"/>
                <w:kern w:val="0"/>
              </w:rPr>
            </w:pPr>
          </w:p>
        </w:tc>
      </w:tr>
    </w:tbl>
    <w:p w14:paraId="6A72B7DF" w14:textId="77777777" w:rsidR="00216E33" w:rsidRPr="003537B6" w:rsidRDefault="00216E33" w:rsidP="00216E33"/>
    <w:p w14:paraId="4E04C625"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165F9E0B" w14:textId="77777777" w:rsidTr="004664EA">
        <w:tc>
          <w:tcPr>
            <w:tcW w:w="1559" w:type="dxa"/>
            <w:shd w:val="clear" w:color="auto" w:fill="E0E0E0"/>
          </w:tcPr>
          <w:p w14:paraId="28325501" w14:textId="77777777" w:rsidR="00216E33" w:rsidRPr="00736667" w:rsidRDefault="00216E33" w:rsidP="004664EA">
            <w:pPr>
              <w:ind w:firstLine="480"/>
              <w:jc w:val="center"/>
              <w:rPr>
                <w:b/>
                <w:snapToGrid w:val="0"/>
                <w:kern w:val="0"/>
              </w:rPr>
            </w:pPr>
            <w:r w:rsidRPr="00736667">
              <w:rPr>
                <w:rFonts w:hint="eastAsia"/>
                <w:b/>
                <w:snapToGrid w:val="0"/>
                <w:kern w:val="0"/>
              </w:rPr>
              <w:t>输入要素</w:t>
            </w:r>
          </w:p>
        </w:tc>
        <w:tc>
          <w:tcPr>
            <w:tcW w:w="1701" w:type="dxa"/>
            <w:shd w:val="clear" w:color="auto" w:fill="E0E0E0"/>
          </w:tcPr>
          <w:p w14:paraId="2DF3DFDB" w14:textId="77777777" w:rsidR="00216E33" w:rsidRPr="00736667" w:rsidRDefault="00216E33" w:rsidP="004664EA">
            <w:pPr>
              <w:ind w:firstLine="480"/>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FDF9BE3"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06C50AC"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31A7CA91" w14:textId="77777777" w:rsidTr="004664EA">
        <w:tc>
          <w:tcPr>
            <w:tcW w:w="1559" w:type="dxa"/>
            <w:shd w:val="clear" w:color="auto" w:fill="auto"/>
          </w:tcPr>
          <w:p w14:paraId="6D3ED161"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关于平台内容</w:t>
            </w:r>
          </w:p>
        </w:tc>
        <w:tc>
          <w:tcPr>
            <w:tcW w:w="1701" w:type="dxa"/>
            <w:shd w:val="clear" w:color="auto" w:fill="auto"/>
          </w:tcPr>
          <w:p w14:paraId="1DF357B9"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1B7913D3" w14:textId="77777777" w:rsidR="00216E33" w:rsidRPr="00736667" w:rsidRDefault="00216E33" w:rsidP="004664EA">
            <w:pPr>
              <w:ind w:firstLine="480"/>
              <w:rPr>
                <w:rFonts w:ascii="宋体" w:hAnsi="宋体"/>
                <w:snapToGrid w:val="0"/>
                <w:kern w:val="0"/>
              </w:rPr>
            </w:pPr>
            <w:r>
              <w:rPr>
                <w:rFonts w:ascii="宋体" w:hAnsi="宋体" w:hint="eastAsia"/>
                <w:snapToGrid w:val="0"/>
                <w:kern w:val="0"/>
              </w:rPr>
              <w:t>Y</w:t>
            </w:r>
          </w:p>
        </w:tc>
        <w:tc>
          <w:tcPr>
            <w:tcW w:w="3119" w:type="dxa"/>
            <w:shd w:val="clear" w:color="auto" w:fill="auto"/>
          </w:tcPr>
          <w:p w14:paraId="0EFA414C" w14:textId="77777777" w:rsidR="00216E33" w:rsidRPr="00736667" w:rsidRDefault="00216E33" w:rsidP="004664EA">
            <w:pPr>
              <w:ind w:firstLine="480"/>
              <w:jc w:val="center"/>
              <w:rPr>
                <w:rFonts w:ascii="宋体" w:hAnsi="宋体"/>
                <w:snapToGrid w:val="0"/>
                <w:kern w:val="0"/>
              </w:rPr>
            </w:pPr>
          </w:p>
        </w:tc>
      </w:tr>
      <w:tr w:rsidR="00216E33" w:rsidRPr="00736667" w14:paraId="52A83D4E" w14:textId="77777777" w:rsidTr="004664EA">
        <w:tc>
          <w:tcPr>
            <w:tcW w:w="1559" w:type="dxa"/>
            <w:shd w:val="clear" w:color="auto" w:fill="auto"/>
          </w:tcPr>
          <w:p w14:paraId="0D12DADF" w14:textId="77777777" w:rsidR="00216E33" w:rsidRDefault="00216E33" w:rsidP="004664EA">
            <w:pPr>
              <w:jc w:val="center"/>
              <w:rPr>
                <w:rFonts w:ascii="宋体" w:hAnsi="宋体"/>
                <w:snapToGrid w:val="0"/>
                <w:kern w:val="0"/>
              </w:rPr>
            </w:pPr>
            <w:r>
              <w:rPr>
                <w:rFonts w:ascii="宋体" w:hAnsi="宋体" w:hint="eastAsia"/>
                <w:snapToGrid w:val="0"/>
                <w:kern w:val="0"/>
              </w:rPr>
              <w:t>结果描述</w:t>
            </w:r>
          </w:p>
        </w:tc>
        <w:tc>
          <w:tcPr>
            <w:tcW w:w="1701" w:type="dxa"/>
            <w:shd w:val="clear" w:color="auto" w:fill="auto"/>
          </w:tcPr>
          <w:p w14:paraId="27634759"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26B4ECDD" w14:textId="77777777" w:rsidR="00216E33" w:rsidRDefault="00216E33" w:rsidP="004664EA">
            <w:pPr>
              <w:ind w:firstLine="480"/>
              <w:rPr>
                <w:rFonts w:ascii="宋体" w:hAnsi="宋体"/>
                <w:snapToGrid w:val="0"/>
                <w:kern w:val="0"/>
              </w:rPr>
            </w:pPr>
            <w:r>
              <w:rPr>
                <w:rFonts w:ascii="宋体" w:hAnsi="宋体" w:hint="eastAsia"/>
                <w:snapToGrid w:val="0"/>
                <w:kern w:val="0"/>
              </w:rPr>
              <w:t>N</w:t>
            </w:r>
          </w:p>
        </w:tc>
        <w:tc>
          <w:tcPr>
            <w:tcW w:w="3119" w:type="dxa"/>
            <w:shd w:val="clear" w:color="auto" w:fill="auto"/>
          </w:tcPr>
          <w:p w14:paraId="05EF915C" w14:textId="77777777" w:rsidR="00216E33" w:rsidRPr="00736667" w:rsidRDefault="00216E33" w:rsidP="004664EA">
            <w:pPr>
              <w:ind w:firstLine="480"/>
              <w:jc w:val="center"/>
              <w:rPr>
                <w:rFonts w:ascii="宋体" w:hAnsi="宋体"/>
                <w:snapToGrid w:val="0"/>
                <w:kern w:val="0"/>
              </w:rPr>
            </w:pPr>
          </w:p>
        </w:tc>
      </w:tr>
    </w:tbl>
    <w:p w14:paraId="1B44ACBC" w14:textId="77777777" w:rsidR="00216E33" w:rsidRDefault="00216E33" w:rsidP="00216E33">
      <w:pPr>
        <w:ind w:left="420" w:firstLine="420"/>
      </w:pPr>
    </w:p>
    <w:p w14:paraId="34A36224"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意见</w:t>
      </w:r>
      <w:r>
        <w:rPr>
          <w:rFonts w:ascii="黑体" w:hAnsi="黑体"/>
        </w:rPr>
        <w:t>反馈</w:t>
      </w:r>
    </w:p>
    <w:p w14:paraId="7AF8E19B" w14:textId="77777777" w:rsidR="00216E33" w:rsidRDefault="00216E33" w:rsidP="00216E33">
      <w:pPr>
        <w:pStyle w:val="5"/>
        <w:tabs>
          <w:tab w:val="left" w:pos="1112"/>
        </w:tabs>
      </w:pPr>
      <w:r>
        <w:rPr>
          <w:rFonts w:hint="eastAsia"/>
        </w:rPr>
        <w:t>功能</w:t>
      </w:r>
      <w:r>
        <w:t>描述</w:t>
      </w:r>
    </w:p>
    <w:p w14:paraId="38F3F20B" w14:textId="77777777" w:rsidR="00216E33" w:rsidRPr="00F644BD" w:rsidRDefault="00216E33" w:rsidP="00216E33">
      <w:pPr>
        <w:tabs>
          <w:tab w:val="left" w:pos="0"/>
          <w:tab w:val="left" w:pos="900"/>
          <w:tab w:val="left" w:pos="2880"/>
          <w:tab w:val="left" w:pos="3600"/>
          <w:tab w:val="left" w:pos="4320"/>
        </w:tabs>
        <w:autoSpaceDE w:val="0"/>
        <w:autoSpaceDN w:val="0"/>
        <w:adjustRightInd w:val="0"/>
        <w:spacing w:line="360" w:lineRule="auto"/>
        <w:ind w:firstLineChars="600" w:firstLine="1260"/>
        <w:jc w:val="left"/>
        <w:rPr>
          <w:rFonts w:ascii="宋体" w:hAnsi="宋体"/>
          <w:kern w:val="0"/>
          <w:szCs w:val="21"/>
        </w:rPr>
      </w:pPr>
      <w:r w:rsidRPr="00F644BD">
        <w:rPr>
          <w:rFonts w:ascii="宋体" w:hAnsi="宋体"/>
          <w:kern w:val="0"/>
          <w:szCs w:val="21"/>
        </w:rPr>
        <w:t>实现</w:t>
      </w:r>
      <w:r w:rsidRPr="00F644BD">
        <w:rPr>
          <w:rFonts w:ascii="宋体" w:hAnsi="宋体" w:hint="eastAsia"/>
          <w:kern w:val="0"/>
          <w:szCs w:val="21"/>
        </w:rPr>
        <w:t>APP</w:t>
      </w:r>
      <w:r>
        <w:rPr>
          <w:rFonts w:ascii="宋体" w:hAnsi="宋体" w:hint="eastAsia"/>
          <w:kern w:val="0"/>
          <w:szCs w:val="21"/>
        </w:rPr>
        <w:t>端</w:t>
      </w:r>
      <w:r w:rsidRPr="00F644BD">
        <w:rPr>
          <w:rFonts w:ascii="宋体" w:hAnsi="宋体" w:hint="eastAsia"/>
          <w:kern w:val="0"/>
          <w:szCs w:val="21"/>
        </w:rPr>
        <w:t>渠道人</w:t>
      </w:r>
      <w:r w:rsidRPr="00F644BD">
        <w:rPr>
          <w:rFonts w:ascii="宋体" w:hAnsi="宋体" w:hint="eastAsia"/>
          <w:szCs w:val="21"/>
        </w:rPr>
        <w:t>可通过App向服务平台提交意见反馈</w:t>
      </w:r>
      <w:r w:rsidRPr="00F644BD">
        <w:rPr>
          <w:rFonts w:ascii="宋体" w:hAnsi="宋体" w:hint="eastAsia"/>
          <w:kern w:val="0"/>
          <w:szCs w:val="21"/>
        </w:rPr>
        <w:t>功能。</w:t>
      </w:r>
    </w:p>
    <w:p w14:paraId="019957DB" w14:textId="77777777" w:rsidR="00216E33" w:rsidRDefault="00216E33" w:rsidP="00216E33">
      <w:pPr>
        <w:pStyle w:val="5"/>
        <w:tabs>
          <w:tab w:val="left" w:pos="1112"/>
        </w:tabs>
      </w:pPr>
      <w:r>
        <w:rPr>
          <w:rFonts w:hint="eastAsia"/>
        </w:rPr>
        <w:t>处理流程</w:t>
      </w:r>
    </w:p>
    <w:p w14:paraId="72CC2773" w14:textId="77777777" w:rsidR="00216E33" w:rsidRPr="002448AF" w:rsidRDefault="00216E33" w:rsidP="00216E33">
      <w:r>
        <w:rPr>
          <w:noProof/>
        </w:rPr>
        <w:drawing>
          <wp:inline distT="0" distB="0" distL="0" distR="0" wp14:anchorId="5792FD0C" wp14:editId="3D02A228">
            <wp:extent cx="5276850" cy="2063750"/>
            <wp:effectExtent l="0" t="0" r="0" b="0"/>
            <wp:docPr id="14" name="图片 14" descr="意见反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意见反馈"/>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6850" cy="2063750"/>
                    </a:xfrm>
                    <a:prstGeom prst="rect">
                      <a:avLst/>
                    </a:prstGeom>
                    <a:noFill/>
                    <a:ln>
                      <a:noFill/>
                    </a:ln>
                  </pic:spPr>
                </pic:pic>
              </a:graphicData>
            </a:graphic>
          </wp:inline>
        </w:drawing>
      </w:r>
    </w:p>
    <w:p w14:paraId="1D125E24" w14:textId="77777777" w:rsidR="00216E33" w:rsidRDefault="00216E33" w:rsidP="00216E33">
      <w:pPr>
        <w:spacing w:line="360" w:lineRule="auto"/>
        <w:ind w:left="289" w:firstLine="420"/>
        <w:rPr>
          <w:b/>
          <w:sz w:val="24"/>
          <w:szCs w:val="24"/>
        </w:rPr>
      </w:pPr>
      <w:r>
        <w:rPr>
          <w:rFonts w:hint="eastAsia"/>
          <w:b/>
          <w:sz w:val="24"/>
          <w:szCs w:val="24"/>
        </w:rPr>
        <w:t>【流程描述】</w:t>
      </w:r>
    </w:p>
    <w:p w14:paraId="64B257BA" w14:textId="77777777" w:rsidR="00216E33" w:rsidRDefault="00216E33">
      <w:pPr>
        <w:numPr>
          <w:ilvl w:val="0"/>
          <w:numId w:val="31"/>
        </w:numPr>
        <w:spacing w:line="360" w:lineRule="auto"/>
        <w:pPrChange w:id="937" w:author="wangq" w:date="2017-08-21T17:25:00Z">
          <w:pPr>
            <w:numPr>
              <w:numId w:val="42"/>
            </w:numPr>
            <w:spacing w:line="360" w:lineRule="auto"/>
            <w:ind w:left="1636" w:hanging="360"/>
          </w:pPr>
        </w:pPrChange>
      </w:pPr>
      <w:r>
        <w:rPr>
          <w:rFonts w:hint="eastAsia"/>
        </w:rPr>
        <w:t>进入设置“意见反馈”界面；</w:t>
      </w:r>
    </w:p>
    <w:p w14:paraId="28DC73CE" w14:textId="77777777" w:rsidR="00216E33" w:rsidRDefault="00216E33">
      <w:pPr>
        <w:numPr>
          <w:ilvl w:val="0"/>
          <w:numId w:val="31"/>
        </w:numPr>
        <w:spacing w:line="360" w:lineRule="auto"/>
        <w:pPrChange w:id="938" w:author="wangq" w:date="2017-08-21T17:25:00Z">
          <w:pPr>
            <w:numPr>
              <w:numId w:val="42"/>
            </w:numPr>
            <w:spacing w:line="360" w:lineRule="auto"/>
            <w:ind w:left="1636" w:hanging="360"/>
          </w:pPr>
        </w:pPrChange>
      </w:pPr>
      <w:r>
        <w:rPr>
          <w:rFonts w:hint="eastAsia"/>
        </w:rPr>
        <w:t>调用微服务</w:t>
      </w:r>
      <w:r>
        <w:rPr>
          <w:rFonts w:hint="eastAsia"/>
        </w:rPr>
        <w:t>-</w:t>
      </w:r>
      <w:r>
        <w:t>app</w:t>
      </w:r>
      <w:r>
        <w:t>公共管理</w:t>
      </w:r>
      <w:r>
        <w:rPr>
          <w:rFonts w:hint="eastAsia"/>
        </w:rPr>
        <w:t>-</w:t>
      </w:r>
      <w:r>
        <w:t>意见反馈</w:t>
      </w:r>
      <w:r>
        <w:rPr>
          <w:rFonts w:hint="eastAsia"/>
        </w:rPr>
        <w:t>；</w:t>
      </w:r>
    </w:p>
    <w:p w14:paraId="2C537BA1" w14:textId="77777777" w:rsidR="00216E33" w:rsidRDefault="00216E33">
      <w:pPr>
        <w:numPr>
          <w:ilvl w:val="0"/>
          <w:numId w:val="31"/>
        </w:numPr>
        <w:spacing w:line="360" w:lineRule="auto"/>
        <w:pPrChange w:id="939" w:author="wangq" w:date="2017-08-21T17:25:00Z">
          <w:pPr>
            <w:numPr>
              <w:numId w:val="42"/>
            </w:numPr>
            <w:spacing w:line="360" w:lineRule="auto"/>
            <w:ind w:left="1636" w:hanging="360"/>
          </w:pPr>
        </w:pPrChange>
      </w:pPr>
      <w:r>
        <w:t>解析返回结果</w:t>
      </w:r>
      <w:r>
        <w:rPr>
          <w:rFonts w:hint="eastAsia"/>
        </w:rPr>
        <w:t>；</w:t>
      </w:r>
    </w:p>
    <w:p w14:paraId="19BAA881" w14:textId="77777777" w:rsidR="00216E33" w:rsidRDefault="00216E33" w:rsidP="00216E33">
      <w:pPr>
        <w:pStyle w:val="5"/>
        <w:tabs>
          <w:tab w:val="left" w:pos="1112"/>
        </w:tabs>
      </w:pPr>
      <w:r>
        <w:rPr>
          <w:rFonts w:hint="eastAsia"/>
        </w:rPr>
        <w:lastRenderedPageBreak/>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123787CD" w14:textId="77777777" w:rsidTr="004664EA">
        <w:tc>
          <w:tcPr>
            <w:tcW w:w="1559" w:type="dxa"/>
            <w:shd w:val="clear" w:color="auto" w:fill="E0E0E0"/>
          </w:tcPr>
          <w:p w14:paraId="28DF2E9D" w14:textId="77777777" w:rsidR="00216E33" w:rsidRPr="00736667" w:rsidRDefault="00216E33" w:rsidP="004664EA">
            <w:pPr>
              <w:ind w:firstLine="480"/>
              <w:jc w:val="center"/>
              <w:rPr>
                <w:b/>
                <w:snapToGrid w:val="0"/>
                <w:kern w:val="0"/>
              </w:rPr>
            </w:pPr>
            <w:r w:rsidRPr="00736667">
              <w:rPr>
                <w:rFonts w:hint="eastAsia"/>
                <w:b/>
                <w:snapToGrid w:val="0"/>
                <w:kern w:val="0"/>
              </w:rPr>
              <w:t>输入要素</w:t>
            </w:r>
          </w:p>
        </w:tc>
        <w:tc>
          <w:tcPr>
            <w:tcW w:w="1701" w:type="dxa"/>
            <w:shd w:val="clear" w:color="auto" w:fill="E0E0E0"/>
          </w:tcPr>
          <w:p w14:paraId="150BF708" w14:textId="77777777" w:rsidR="00216E33" w:rsidRPr="00736667" w:rsidRDefault="00216E33" w:rsidP="004664EA">
            <w:pPr>
              <w:ind w:firstLine="480"/>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710B804"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7701738"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6DE1F0FB" w14:textId="77777777" w:rsidTr="004664EA">
        <w:tc>
          <w:tcPr>
            <w:tcW w:w="1559" w:type="dxa"/>
            <w:shd w:val="clear" w:color="auto" w:fill="auto"/>
          </w:tcPr>
          <w:p w14:paraId="77618FBF"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数据来源</w:t>
            </w:r>
          </w:p>
        </w:tc>
        <w:tc>
          <w:tcPr>
            <w:tcW w:w="1701" w:type="dxa"/>
            <w:shd w:val="clear" w:color="auto" w:fill="auto"/>
          </w:tcPr>
          <w:p w14:paraId="74D48F24"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1984428E" w14:textId="77777777" w:rsidR="00216E33" w:rsidRPr="00736667" w:rsidRDefault="00216E33" w:rsidP="004664EA">
            <w:pPr>
              <w:ind w:firstLine="480"/>
              <w:rPr>
                <w:rFonts w:ascii="宋体" w:hAnsi="宋体"/>
                <w:snapToGrid w:val="0"/>
                <w:kern w:val="0"/>
              </w:rPr>
            </w:pPr>
            <w:r>
              <w:rPr>
                <w:rFonts w:ascii="宋体" w:hAnsi="宋体" w:hint="eastAsia"/>
                <w:snapToGrid w:val="0"/>
                <w:kern w:val="0"/>
              </w:rPr>
              <w:t>Y</w:t>
            </w:r>
          </w:p>
        </w:tc>
        <w:tc>
          <w:tcPr>
            <w:tcW w:w="3119" w:type="dxa"/>
            <w:shd w:val="clear" w:color="auto" w:fill="auto"/>
          </w:tcPr>
          <w:p w14:paraId="01F9F969" w14:textId="77777777" w:rsidR="00216E33" w:rsidRPr="00736667" w:rsidRDefault="00216E33" w:rsidP="004664EA">
            <w:pPr>
              <w:ind w:firstLine="480"/>
              <w:jc w:val="center"/>
              <w:rPr>
                <w:rFonts w:ascii="宋体" w:hAnsi="宋体"/>
                <w:snapToGrid w:val="0"/>
                <w:kern w:val="0"/>
              </w:rPr>
            </w:pPr>
          </w:p>
        </w:tc>
      </w:tr>
      <w:tr w:rsidR="00216E33" w:rsidRPr="00736667" w14:paraId="5CE0AE17" w14:textId="77777777" w:rsidTr="004664EA">
        <w:tc>
          <w:tcPr>
            <w:tcW w:w="1559" w:type="dxa"/>
            <w:shd w:val="clear" w:color="auto" w:fill="auto"/>
          </w:tcPr>
          <w:p w14:paraId="0FE6C41A"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shd w:val="clear" w:color="auto" w:fill="auto"/>
          </w:tcPr>
          <w:p w14:paraId="22FDC7AE"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7CE21475" w14:textId="77777777" w:rsidR="00216E33" w:rsidRDefault="00216E33" w:rsidP="004664EA">
            <w:pPr>
              <w:ind w:firstLine="480"/>
              <w:rPr>
                <w:rFonts w:ascii="宋体" w:hAnsi="宋体"/>
                <w:snapToGrid w:val="0"/>
                <w:kern w:val="0"/>
              </w:rPr>
            </w:pPr>
            <w:r>
              <w:rPr>
                <w:rFonts w:ascii="宋体" w:hAnsi="宋体" w:hint="eastAsia"/>
                <w:snapToGrid w:val="0"/>
                <w:kern w:val="0"/>
              </w:rPr>
              <w:t>Y</w:t>
            </w:r>
          </w:p>
        </w:tc>
        <w:tc>
          <w:tcPr>
            <w:tcW w:w="3119" w:type="dxa"/>
            <w:shd w:val="clear" w:color="auto" w:fill="auto"/>
          </w:tcPr>
          <w:p w14:paraId="0837B9D4" w14:textId="77777777" w:rsidR="00216E33" w:rsidRPr="00736667" w:rsidRDefault="00216E33" w:rsidP="004664EA">
            <w:pPr>
              <w:ind w:firstLine="480"/>
              <w:jc w:val="center"/>
              <w:rPr>
                <w:rFonts w:ascii="宋体" w:hAnsi="宋体"/>
                <w:snapToGrid w:val="0"/>
                <w:kern w:val="0"/>
              </w:rPr>
            </w:pPr>
          </w:p>
        </w:tc>
      </w:tr>
      <w:tr w:rsidR="00216E33" w:rsidRPr="00736667" w14:paraId="059B31E9" w14:textId="77777777" w:rsidTr="004664EA">
        <w:tc>
          <w:tcPr>
            <w:tcW w:w="1559" w:type="dxa"/>
            <w:shd w:val="clear" w:color="auto" w:fill="auto"/>
          </w:tcPr>
          <w:p w14:paraId="32838B69" w14:textId="77777777" w:rsidR="00216E33" w:rsidRDefault="00216E33" w:rsidP="004664EA">
            <w:pPr>
              <w:jc w:val="center"/>
              <w:rPr>
                <w:rFonts w:ascii="宋体" w:hAnsi="宋体"/>
                <w:snapToGrid w:val="0"/>
                <w:kern w:val="0"/>
              </w:rPr>
            </w:pPr>
            <w:r>
              <w:rPr>
                <w:rFonts w:ascii="宋体" w:hAnsi="宋体" w:hint="eastAsia"/>
                <w:snapToGrid w:val="0"/>
                <w:kern w:val="0"/>
              </w:rPr>
              <w:t>问题和</w:t>
            </w:r>
            <w:r>
              <w:rPr>
                <w:rFonts w:ascii="宋体" w:hAnsi="宋体"/>
                <w:snapToGrid w:val="0"/>
                <w:kern w:val="0"/>
              </w:rPr>
              <w:t>意见</w:t>
            </w:r>
          </w:p>
        </w:tc>
        <w:tc>
          <w:tcPr>
            <w:tcW w:w="1701" w:type="dxa"/>
            <w:shd w:val="clear" w:color="auto" w:fill="auto"/>
          </w:tcPr>
          <w:p w14:paraId="7B8819ED"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2F5790AF" w14:textId="77777777" w:rsidR="00216E33" w:rsidRDefault="00216E33" w:rsidP="004664EA">
            <w:pPr>
              <w:ind w:firstLine="480"/>
              <w:rPr>
                <w:rFonts w:ascii="宋体" w:hAnsi="宋体"/>
                <w:snapToGrid w:val="0"/>
                <w:kern w:val="0"/>
              </w:rPr>
            </w:pPr>
            <w:r>
              <w:rPr>
                <w:rFonts w:ascii="宋体" w:hAnsi="宋体" w:hint="eastAsia"/>
                <w:snapToGrid w:val="0"/>
                <w:kern w:val="0"/>
              </w:rPr>
              <w:t>N</w:t>
            </w:r>
          </w:p>
        </w:tc>
        <w:tc>
          <w:tcPr>
            <w:tcW w:w="3119" w:type="dxa"/>
            <w:shd w:val="clear" w:color="auto" w:fill="auto"/>
          </w:tcPr>
          <w:p w14:paraId="4D565F84" w14:textId="77777777" w:rsidR="00216E33" w:rsidRPr="00736667" w:rsidRDefault="00216E33" w:rsidP="004664EA">
            <w:pPr>
              <w:ind w:firstLine="480"/>
              <w:jc w:val="center"/>
              <w:rPr>
                <w:rFonts w:ascii="宋体" w:hAnsi="宋体"/>
                <w:snapToGrid w:val="0"/>
                <w:kern w:val="0"/>
              </w:rPr>
            </w:pPr>
          </w:p>
        </w:tc>
      </w:tr>
    </w:tbl>
    <w:p w14:paraId="2DD65ACA" w14:textId="77777777" w:rsidR="00216E33" w:rsidRDefault="00216E33" w:rsidP="00216E33"/>
    <w:p w14:paraId="1365B221"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683C0C99" w14:textId="77777777" w:rsidTr="004664EA">
        <w:tc>
          <w:tcPr>
            <w:tcW w:w="1559" w:type="dxa"/>
            <w:shd w:val="clear" w:color="auto" w:fill="E0E0E0"/>
          </w:tcPr>
          <w:p w14:paraId="3F6F5F0D"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701" w:type="dxa"/>
            <w:shd w:val="clear" w:color="auto" w:fill="E0E0E0"/>
          </w:tcPr>
          <w:p w14:paraId="2E9E3F01" w14:textId="77777777" w:rsidR="00216E33" w:rsidRPr="00736667" w:rsidRDefault="00216E33" w:rsidP="004664EA">
            <w:pPr>
              <w:ind w:firstLine="480"/>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7E3D592"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A84EB19"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6399ECAA" w14:textId="77777777" w:rsidTr="004664EA">
        <w:tc>
          <w:tcPr>
            <w:tcW w:w="1559" w:type="dxa"/>
            <w:shd w:val="clear" w:color="auto" w:fill="auto"/>
          </w:tcPr>
          <w:p w14:paraId="62BC46B6"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操作结果</w:t>
            </w:r>
          </w:p>
        </w:tc>
        <w:tc>
          <w:tcPr>
            <w:tcW w:w="1701" w:type="dxa"/>
            <w:shd w:val="clear" w:color="auto" w:fill="auto"/>
          </w:tcPr>
          <w:p w14:paraId="6BF19AFE"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2ED3EB2D" w14:textId="77777777" w:rsidR="00216E33" w:rsidRPr="00736667"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2F1DC37" w14:textId="77777777" w:rsidR="00216E33" w:rsidRPr="00736667" w:rsidRDefault="00216E33" w:rsidP="004664EA">
            <w:pPr>
              <w:ind w:firstLine="480"/>
              <w:jc w:val="left"/>
              <w:rPr>
                <w:rFonts w:ascii="宋体" w:hAnsi="宋体"/>
                <w:snapToGrid w:val="0"/>
                <w:kern w:val="0"/>
              </w:rPr>
            </w:pPr>
          </w:p>
        </w:tc>
      </w:tr>
      <w:tr w:rsidR="00216E33" w:rsidRPr="00736667" w14:paraId="350CF454" w14:textId="77777777" w:rsidTr="004664EA">
        <w:tc>
          <w:tcPr>
            <w:tcW w:w="1559" w:type="dxa"/>
            <w:shd w:val="clear" w:color="auto" w:fill="auto"/>
          </w:tcPr>
          <w:p w14:paraId="231928ED" w14:textId="77777777" w:rsidR="00216E33" w:rsidRDefault="00216E33" w:rsidP="004664EA">
            <w:pPr>
              <w:jc w:val="center"/>
              <w:rPr>
                <w:rFonts w:ascii="宋体" w:hAnsi="宋体"/>
                <w:snapToGrid w:val="0"/>
                <w:kern w:val="0"/>
              </w:rPr>
            </w:pPr>
            <w:r>
              <w:rPr>
                <w:rFonts w:ascii="宋体" w:hAnsi="宋体" w:hint="eastAsia"/>
                <w:snapToGrid w:val="0"/>
                <w:kern w:val="0"/>
              </w:rPr>
              <w:t>结果描述</w:t>
            </w:r>
          </w:p>
        </w:tc>
        <w:tc>
          <w:tcPr>
            <w:tcW w:w="1701" w:type="dxa"/>
            <w:shd w:val="clear" w:color="auto" w:fill="auto"/>
          </w:tcPr>
          <w:p w14:paraId="1743C68B"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1E24900D"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7BB6F61F" w14:textId="77777777" w:rsidR="00216E33" w:rsidRPr="00736667" w:rsidRDefault="00216E33" w:rsidP="004664EA">
            <w:pPr>
              <w:ind w:firstLine="480"/>
              <w:jc w:val="left"/>
              <w:rPr>
                <w:rFonts w:ascii="宋体" w:hAnsi="宋体"/>
                <w:snapToGrid w:val="0"/>
                <w:kern w:val="0"/>
              </w:rPr>
            </w:pPr>
          </w:p>
        </w:tc>
      </w:tr>
    </w:tbl>
    <w:p w14:paraId="4D06181A" w14:textId="77777777" w:rsidR="00216E33" w:rsidRPr="004247EB" w:rsidRDefault="00216E33" w:rsidP="00216E33"/>
    <w:p w14:paraId="7DD77243"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注销</w:t>
      </w:r>
      <w:r>
        <w:rPr>
          <w:rFonts w:ascii="黑体" w:hAnsi="黑体"/>
        </w:rPr>
        <w:t>账号</w:t>
      </w:r>
      <w:r>
        <w:rPr>
          <w:rFonts w:ascii="黑体" w:hAnsi="黑体" w:hint="eastAsia"/>
        </w:rPr>
        <w:t>（暂不实现）</w:t>
      </w:r>
    </w:p>
    <w:p w14:paraId="4D4765DB" w14:textId="77777777" w:rsidR="00216E33" w:rsidRDefault="00216E33" w:rsidP="00216E33">
      <w:pPr>
        <w:pStyle w:val="5"/>
        <w:tabs>
          <w:tab w:val="left" w:pos="1112"/>
        </w:tabs>
      </w:pPr>
      <w:r>
        <w:rPr>
          <w:rFonts w:hint="eastAsia"/>
        </w:rPr>
        <w:t>功能</w:t>
      </w:r>
      <w:r>
        <w:t>描述</w:t>
      </w:r>
    </w:p>
    <w:p w14:paraId="471B6397" w14:textId="77777777" w:rsidR="00216E33" w:rsidRDefault="00216E33" w:rsidP="00216E33">
      <w:pPr>
        <w:pStyle w:val="5"/>
        <w:tabs>
          <w:tab w:val="left" w:pos="1112"/>
        </w:tabs>
      </w:pPr>
      <w:r>
        <w:rPr>
          <w:rFonts w:hint="eastAsia"/>
        </w:rPr>
        <w:t>处理流程</w:t>
      </w:r>
    </w:p>
    <w:p w14:paraId="00C87A51" w14:textId="77777777" w:rsidR="00216E33" w:rsidRPr="002448AF" w:rsidRDefault="00216E33" w:rsidP="00216E33">
      <w:r>
        <w:rPr>
          <w:rFonts w:hint="eastAsia"/>
        </w:rPr>
        <w:t xml:space="preserve"> </w:t>
      </w:r>
    </w:p>
    <w:p w14:paraId="26091C77" w14:textId="77777777" w:rsidR="00216E33" w:rsidRDefault="00216E33" w:rsidP="00216E33">
      <w:pPr>
        <w:ind w:left="289" w:firstLine="420"/>
        <w:rPr>
          <w:b/>
          <w:sz w:val="24"/>
          <w:szCs w:val="24"/>
        </w:rPr>
      </w:pPr>
      <w:r>
        <w:rPr>
          <w:rFonts w:hint="eastAsia"/>
          <w:b/>
          <w:sz w:val="24"/>
          <w:szCs w:val="24"/>
        </w:rPr>
        <w:t>【流程描述】</w:t>
      </w:r>
    </w:p>
    <w:p w14:paraId="4695CD0F" w14:textId="77777777" w:rsidR="00216E33" w:rsidRDefault="00216E33" w:rsidP="00216E33">
      <w:pPr>
        <w:pStyle w:val="5"/>
        <w:tabs>
          <w:tab w:val="left" w:pos="1112"/>
        </w:tabs>
      </w:pPr>
      <w:r>
        <w:rPr>
          <w:rFonts w:hint="eastAsia"/>
        </w:rPr>
        <w:t>输入</w:t>
      </w:r>
    </w:p>
    <w:p w14:paraId="7BE896E5" w14:textId="77777777" w:rsidR="00216E33" w:rsidRDefault="00216E33" w:rsidP="00216E33">
      <w:pPr>
        <w:pStyle w:val="5"/>
        <w:tabs>
          <w:tab w:val="left" w:pos="1112"/>
        </w:tabs>
      </w:pPr>
      <w:r>
        <w:rPr>
          <w:rFonts w:hint="eastAsia"/>
        </w:rPr>
        <w:t>输出</w:t>
      </w:r>
    </w:p>
    <w:p w14:paraId="24F1BAA4"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邀请</w:t>
      </w:r>
      <w:r>
        <w:rPr>
          <w:rFonts w:ascii="黑体" w:hAnsi="黑体"/>
        </w:rPr>
        <w:t>好友</w:t>
      </w:r>
    </w:p>
    <w:p w14:paraId="6891EB56" w14:textId="77777777" w:rsidR="00216E33" w:rsidRDefault="00216E33" w:rsidP="00216E33">
      <w:pPr>
        <w:pStyle w:val="5"/>
        <w:tabs>
          <w:tab w:val="left" w:pos="1112"/>
        </w:tabs>
      </w:pPr>
      <w:r>
        <w:rPr>
          <w:rFonts w:hint="eastAsia"/>
        </w:rPr>
        <w:t>功能</w:t>
      </w:r>
      <w:r>
        <w:t>描述</w:t>
      </w:r>
    </w:p>
    <w:p w14:paraId="40FE2034" w14:textId="77777777" w:rsidR="00216E33" w:rsidRPr="004C480C" w:rsidRDefault="00216E33" w:rsidP="00216E33">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4C480C">
        <w:rPr>
          <w:rFonts w:ascii="宋体" w:hAnsi="宋体"/>
          <w:kern w:val="0"/>
          <w:szCs w:val="21"/>
        </w:rPr>
        <w:t>实现</w:t>
      </w:r>
      <w:r w:rsidRPr="004C480C">
        <w:rPr>
          <w:rFonts w:ascii="宋体" w:hAnsi="宋体" w:hint="eastAsia"/>
          <w:kern w:val="0"/>
          <w:szCs w:val="21"/>
        </w:rPr>
        <w:t>APP</w:t>
      </w:r>
      <w:r>
        <w:rPr>
          <w:rFonts w:ascii="宋体" w:hAnsi="宋体" w:hint="eastAsia"/>
          <w:kern w:val="0"/>
          <w:szCs w:val="21"/>
        </w:rPr>
        <w:t>端</w:t>
      </w:r>
      <w:r w:rsidRPr="004C480C">
        <w:rPr>
          <w:rFonts w:ascii="宋体" w:hAnsi="宋体"/>
          <w:kern w:val="0"/>
          <w:szCs w:val="21"/>
        </w:rPr>
        <w:t>渠道人</w:t>
      </w:r>
      <w:r>
        <w:rPr>
          <w:rFonts w:ascii="宋体" w:hAnsi="宋体" w:hint="eastAsia"/>
          <w:kern w:val="0"/>
          <w:szCs w:val="21"/>
        </w:rPr>
        <w:t>分享该软件</w:t>
      </w:r>
      <w:r w:rsidRPr="004C480C">
        <w:rPr>
          <w:rFonts w:ascii="宋体" w:hAnsi="宋体" w:hint="eastAsia"/>
          <w:kern w:val="0"/>
          <w:szCs w:val="21"/>
        </w:rPr>
        <w:t>，邀请</w:t>
      </w:r>
      <w:r>
        <w:rPr>
          <w:rFonts w:ascii="宋体" w:hAnsi="宋体" w:hint="eastAsia"/>
          <w:kern w:val="0"/>
          <w:szCs w:val="21"/>
        </w:rPr>
        <w:t>好友的功能</w:t>
      </w:r>
      <w:r w:rsidRPr="004C480C">
        <w:rPr>
          <w:rFonts w:ascii="宋体" w:hAnsi="宋体" w:hint="eastAsia"/>
          <w:kern w:val="0"/>
          <w:szCs w:val="21"/>
        </w:rPr>
        <w:t>。</w:t>
      </w:r>
    </w:p>
    <w:p w14:paraId="70263C2F" w14:textId="77777777" w:rsidR="00216E33" w:rsidRDefault="00216E33" w:rsidP="00216E33">
      <w:pPr>
        <w:pStyle w:val="5"/>
        <w:tabs>
          <w:tab w:val="left" w:pos="1112"/>
        </w:tabs>
      </w:pPr>
      <w:r>
        <w:rPr>
          <w:rFonts w:hint="eastAsia"/>
        </w:rPr>
        <w:lastRenderedPageBreak/>
        <w:t>处理流程</w:t>
      </w:r>
    </w:p>
    <w:p w14:paraId="05DFDA5A" w14:textId="77777777" w:rsidR="00216E33" w:rsidRDefault="00216E33" w:rsidP="00216E33">
      <w:pPr>
        <w:ind w:left="289" w:firstLine="420"/>
        <w:rPr>
          <w:b/>
          <w:sz w:val="24"/>
          <w:szCs w:val="24"/>
        </w:rPr>
      </w:pPr>
      <w:r>
        <w:rPr>
          <w:rFonts w:hint="eastAsia"/>
          <w:b/>
          <w:noProof/>
          <w:sz w:val="24"/>
          <w:szCs w:val="24"/>
        </w:rPr>
        <w:drawing>
          <wp:inline distT="0" distB="0" distL="0" distR="0" wp14:anchorId="2913A87B" wp14:editId="72334940">
            <wp:extent cx="5270500" cy="1828800"/>
            <wp:effectExtent l="0" t="0" r="6350" b="0"/>
            <wp:docPr id="13" name="图片 13" descr="邀请好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邀请好友"/>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0500" cy="1828800"/>
                    </a:xfrm>
                    <a:prstGeom prst="rect">
                      <a:avLst/>
                    </a:prstGeom>
                    <a:noFill/>
                    <a:ln>
                      <a:noFill/>
                    </a:ln>
                  </pic:spPr>
                </pic:pic>
              </a:graphicData>
            </a:graphic>
          </wp:inline>
        </w:drawing>
      </w:r>
    </w:p>
    <w:p w14:paraId="77C86B29" w14:textId="77777777" w:rsidR="00216E33" w:rsidRDefault="00216E33" w:rsidP="00216E33">
      <w:pPr>
        <w:ind w:left="289" w:firstLine="420"/>
        <w:rPr>
          <w:b/>
          <w:sz w:val="24"/>
          <w:szCs w:val="24"/>
        </w:rPr>
      </w:pPr>
      <w:r>
        <w:rPr>
          <w:rFonts w:hint="eastAsia"/>
          <w:b/>
          <w:sz w:val="24"/>
          <w:szCs w:val="24"/>
        </w:rPr>
        <w:t>【流程描述】</w:t>
      </w:r>
    </w:p>
    <w:p w14:paraId="5EC3F423" w14:textId="77777777" w:rsidR="00216E33" w:rsidRDefault="00216E33">
      <w:pPr>
        <w:numPr>
          <w:ilvl w:val="0"/>
          <w:numId w:val="41"/>
        </w:numPr>
        <w:spacing w:line="360" w:lineRule="auto"/>
        <w:ind w:left="1633" w:hanging="357"/>
        <w:pPrChange w:id="940" w:author="wangq" w:date="2017-08-21T17:25:00Z">
          <w:pPr>
            <w:numPr>
              <w:numId w:val="54"/>
            </w:numPr>
            <w:spacing w:line="360" w:lineRule="auto"/>
            <w:ind w:left="1633" w:hanging="357"/>
          </w:pPr>
        </w:pPrChange>
      </w:pPr>
      <w:r>
        <w:rPr>
          <w:rFonts w:hint="eastAsia"/>
        </w:rPr>
        <w:t>已登录的注册用户；</w:t>
      </w:r>
    </w:p>
    <w:p w14:paraId="1E79C074" w14:textId="77777777" w:rsidR="00216E33" w:rsidRDefault="00216E33">
      <w:pPr>
        <w:numPr>
          <w:ilvl w:val="0"/>
          <w:numId w:val="41"/>
        </w:numPr>
        <w:spacing w:line="360" w:lineRule="auto"/>
        <w:ind w:left="1633" w:hanging="357"/>
        <w:pPrChange w:id="941" w:author="wangq" w:date="2017-08-21T17:25:00Z">
          <w:pPr>
            <w:numPr>
              <w:numId w:val="54"/>
            </w:numPr>
            <w:spacing w:line="360" w:lineRule="auto"/>
            <w:ind w:left="1633" w:hanging="357"/>
          </w:pPr>
        </w:pPrChange>
      </w:pPr>
      <w:r>
        <w:t>进入设置</w:t>
      </w:r>
      <w:r>
        <w:rPr>
          <w:rFonts w:hint="eastAsia"/>
        </w:rPr>
        <w:t>“</w:t>
      </w:r>
      <w:r>
        <w:t>邀请好友</w:t>
      </w:r>
      <w:r>
        <w:rPr>
          <w:rFonts w:hint="eastAsia"/>
        </w:rPr>
        <w:t>”</w:t>
      </w:r>
      <w:r>
        <w:t>模块</w:t>
      </w:r>
      <w:r>
        <w:rPr>
          <w:rFonts w:hint="eastAsia"/>
        </w:rPr>
        <w:t>；</w:t>
      </w:r>
    </w:p>
    <w:p w14:paraId="3FD8DE88" w14:textId="77777777" w:rsidR="00216E33" w:rsidRDefault="00216E33">
      <w:pPr>
        <w:numPr>
          <w:ilvl w:val="0"/>
          <w:numId w:val="41"/>
        </w:numPr>
        <w:spacing w:line="360" w:lineRule="auto"/>
        <w:ind w:left="1633" w:hanging="357"/>
        <w:pPrChange w:id="942" w:author="wangq" w:date="2017-08-21T17:25:00Z">
          <w:pPr>
            <w:numPr>
              <w:numId w:val="54"/>
            </w:numPr>
            <w:spacing w:line="360" w:lineRule="auto"/>
            <w:ind w:left="1633" w:hanging="357"/>
          </w:pPr>
        </w:pPrChange>
      </w:pPr>
      <w:r>
        <w:rPr>
          <w:rFonts w:ascii="宋体" w:hAnsi="宋体" w:hint="eastAsia"/>
          <w:snapToGrid w:val="0"/>
          <w:kern w:val="0"/>
        </w:rPr>
        <w:t>调用微服务-</w:t>
      </w:r>
      <w:r>
        <w:rPr>
          <w:rFonts w:ascii="宋体" w:hAnsi="宋体"/>
          <w:snapToGrid w:val="0"/>
          <w:kern w:val="0"/>
        </w:rPr>
        <w:t>app公共管理</w:t>
      </w:r>
      <w:r>
        <w:rPr>
          <w:rFonts w:ascii="宋体" w:hAnsi="宋体" w:hint="eastAsia"/>
          <w:snapToGrid w:val="0"/>
          <w:kern w:val="0"/>
        </w:rPr>
        <w:t>-</w:t>
      </w:r>
      <w:r>
        <w:rPr>
          <w:rFonts w:ascii="宋体" w:hAnsi="宋体"/>
          <w:snapToGrid w:val="0"/>
          <w:kern w:val="0"/>
        </w:rPr>
        <w:t>邀请好友</w:t>
      </w:r>
      <w:r>
        <w:rPr>
          <w:rFonts w:hint="eastAsia"/>
        </w:rPr>
        <w:t>；</w:t>
      </w:r>
    </w:p>
    <w:p w14:paraId="7DDDF0AD" w14:textId="77777777" w:rsidR="00216E33" w:rsidRDefault="00216E33">
      <w:pPr>
        <w:numPr>
          <w:ilvl w:val="0"/>
          <w:numId w:val="41"/>
        </w:numPr>
        <w:spacing w:line="360" w:lineRule="auto"/>
        <w:ind w:left="1633" w:hanging="357"/>
        <w:pPrChange w:id="943" w:author="wangq" w:date="2017-08-21T17:25:00Z">
          <w:pPr>
            <w:numPr>
              <w:numId w:val="54"/>
            </w:numPr>
            <w:spacing w:line="360" w:lineRule="auto"/>
            <w:ind w:left="1633" w:hanging="357"/>
          </w:pPr>
        </w:pPrChange>
      </w:pPr>
      <w:r>
        <w:t>解析返回结果</w:t>
      </w:r>
      <w:r>
        <w:rPr>
          <w:rFonts w:hint="eastAsia"/>
        </w:rPr>
        <w:t>。</w:t>
      </w:r>
    </w:p>
    <w:p w14:paraId="466724EB"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5E7BAAFF" w14:textId="77777777" w:rsidTr="004664EA">
        <w:tc>
          <w:tcPr>
            <w:tcW w:w="1559" w:type="dxa"/>
            <w:shd w:val="clear" w:color="auto" w:fill="E0E0E0"/>
          </w:tcPr>
          <w:p w14:paraId="7E001FD0"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701" w:type="dxa"/>
            <w:shd w:val="clear" w:color="auto" w:fill="E0E0E0"/>
          </w:tcPr>
          <w:p w14:paraId="65D16399" w14:textId="77777777" w:rsidR="00216E33" w:rsidRPr="00736667" w:rsidRDefault="00216E33" w:rsidP="004664EA">
            <w:pPr>
              <w:ind w:firstLineChars="200" w:firstLine="422"/>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CE6DA4C"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F5156CC"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526867BC" w14:textId="77777777" w:rsidTr="004664EA">
        <w:tc>
          <w:tcPr>
            <w:tcW w:w="1559" w:type="dxa"/>
            <w:shd w:val="clear" w:color="auto" w:fill="auto"/>
          </w:tcPr>
          <w:p w14:paraId="495BDF23"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数据来源</w:t>
            </w:r>
          </w:p>
        </w:tc>
        <w:tc>
          <w:tcPr>
            <w:tcW w:w="1701" w:type="dxa"/>
            <w:shd w:val="clear" w:color="auto" w:fill="auto"/>
          </w:tcPr>
          <w:p w14:paraId="648C2E22"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70D2C82F" w14:textId="77777777" w:rsidR="00216E33" w:rsidRPr="00736667"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1569A40" w14:textId="77777777" w:rsidR="00216E33" w:rsidRPr="00736667" w:rsidRDefault="00216E33" w:rsidP="004664EA">
            <w:pPr>
              <w:ind w:firstLine="480"/>
              <w:jc w:val="left"/>
              <w:rPr>
                <w:rFonts w:ascii="宋体" w:hAnsi="宋体"/>
                <w:snapToGrid w:val="0"/>
                <w:kern w:val="0"/>
              </w:rPr>
            </w:pPr>
          </w:p>
        </w:tc>
      </w:tr>
      <w:tr w:rsidR="00216E33" w:rsidRPr="00736667" w14:paraId="0A2AC980" w14:textId="77777777" w:rsidTr="004664EA">
        <w:tc>
          <w:tcPr>
            <w:tcW w:w="1559" w:type="dxa"/>
            <w:shd w:val="clear" w:color="auto" w:fill="auto"/>
          </w:tcPr>
          <w:p w14:paraId="0A607303"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shd w:val="clear" w:color="auto" w:fill="auto"/>
          </w:tcPr>
          <w:p w14:paraId="3128FA28"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0C118FA0"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8BF9E5B" w14:textId="77777777" w:rsidR="00216E33" w:rsidRPr="00736667" w:rsidRDefault="00216E33" w:rsidP="004664EA">
            <w:pPr>
              <w:ind w:firstLine="480"/>
              <w:jc w:val="left"/>
              <w:rPr>
                <w:rFonts w:ascii="宋体" w:hAnsi="宋体"/>
                <w:snapToGrid w:val="0"/>
                <w:kern w:val="0"/>
              </w:rPr>
            </w:pPr>
          </w:p>
        </w:tc>
      </w:tr>
      <w:tr w:rsidR="00216E33" w:rsidRPr="00736667" w14:paraId="049A52A8" w14:textId="77777777" w:rsidTr="004664EA">
        <w:tc>
          <w:tcPr>
            <w:tcW w:w="1559" w:type="dxa"/>
            <w:shd w:val="clear" w:color="auto" w:fill="auto"/>
          </w:tcPr>
          <w:p w14:paraId="2680EF12" w14:textId="77777777" w:rsidR="00216E33" w:rsidRDefault="00216E33" w:rsidP="004664EA">
            <w:pPr>
              <w:jc w:val="center"/>
              <w:rPr>
                <w:rFonts w:ascii="宋体" w:hAnsi="宋体"/>
                <w:snapToGrid w:val="0"/>
                <w:kern w:val="0"/>
              </w:rPr>
            </w:pPr>
            <w:r>
              <w:rPr>
                <w:rFonts w:ascii="宋体" w:hAnsi="宋体" w:hint="eastAsia"/>
                <w:snapToGrid w:val="0"/>
                <w:kern w:val="0"/>
              </w:rPr>
              <w:t>邀请方式</w:t>
            </w:r>
          </w:p>
        </w:tc>
        <w:tc>
          <w:tcPr>
            <w:tcW w:w="1701" w:type="dxa"/>
            <w:shd w:val="clear" w:color="auto" w:fill="auto"/>
          </w:tcPr>
          <w:p w14:paraId="3B604887"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77CB255A"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764E462" w14:textId="77777777" w:rsidR="00216E33" w:rsidRPr="00736667" w:rsidRDefault="00216E33" w:rsidP="004664EA">
            <w:pPr>
              <w:ind w:firstLine="480"/>
              <w:jc w:val="left"/>
              <w:rPr>
                <w:rFonts w:ascii="宋体" w:hAnsi="宋体"/>
                <w:snapToGrid w:val="0"/>
                <w:kern w:val="0"/>
              </w:rPr>
            </w:pPr>
            <w:r>
              <w:rPr>
                <w:rFonts w:ascii="宋体" w:hAnsi="宋体"/>
                <w:snapToGrid w:val="0"/>
                <w:kern w:val="0"/>
              </w:rPr>
              <w:t>QQ</w:t>
            </w:r>
            <w:r>
              <w:rPr>
                <w:rFonts w:ascii="宋体" w:hAnsi="宋体" w:hint="eastAsia"/>
                <w:snapToGrid w:val="0"/>
                <w:kern w:val="0"/>
              </w:rPr>
              <w:t>、</w:t>
            </w:r>
            <w:r>
              <w:rPr>
                <w:rFonts w:ascii="宋体" w:hAnsi="宋体"/>
                <w:snapToGrid w:val="0"/>
                <w:kern w:val="0"/>
              </w:rPr>
              <w:t>微信</w:t>
            </w:r>
            <w:r>
              <w:rPr>
                <w:rFonts w:ascii="宋体" w:hAnsi="宋体" w:hint="eastAsia"/>
                <w:snapToGrid w:val="0"/>
                <w:kern w:val="0"/>
              </w:rPr>
              <w:t>、</w:t>
            </w:r>
            <w:r>
              <w:rPr>
                <w:rFonts w:ascii="宋体" w:hAnsi="宋体"/>
                <w:snapToGrid w:val="0"/>
                <w:kern w:val="0"/>
              </w:rPr>
              <w:t>微博等</w:t>
            </w:r>
          </w:p>
        </w:tc>
      </w:tr>
    </w:tbl>
    <w:p w14:paraId="2F619C59" w14:textId="77777777" w:rsidR="00216E33" w:rsidRDefault="00216E33" w:rsidP="00216E33"/>
    <w:p w14:paraId="4EB7C757"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6464DBC9" w14:textId="77777777" w:rsidTr="004664EA">
        <w:tc>
          <w:tcPr>
            <w:tcW w:w="1559" w:type="dxa"/>
            <w:shd w:val="clear" w:color="auto" w:fill="E0E0E0"/>
          </w:tcPr>
          <w:p w14:paraId="7B67399B"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701" w:type="dxa"/>
            <w:shd w:val="clear" w:color="auto" w:fill="E0E0E0"/>
          </w:tcPr>
          <w:p w14:paraId="4219E9D1" w14:textId="77777777" w:rsidR="00216E33" w:rsidRPr="00736667" w:rsidRDefault="00216E33" w:rsidP="004664EA">
            <w:pPr>
              <w:ind w:firstLine="480"/>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72BD02A"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6DDC1E8"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2443E7EA" w14:textId="77777777" w:rsidTr="004664EA">
        <w:tc>
          <w:tcPr>
            <w:tcW w:w="1559" w:type="dxa"/>
            <w:shd w:val="clear" w:color="auto" w:fill="auto"/>
          </w:tcPr>
          <w:p w14:paraId="0C50AD8D"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操作结果</w:t>
            </w:r>
          </w:p>
        </w:tc>
        <w:tc>
          <w:tcPr>
            <w:tcW w:w="1701" w:type="dxa"/>
            <w:shd w:val="clear" w:color="auto" w:fill="auto"/>
          </w:tcPr>
          <w:p w14:paraId="0E1EB38C"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4ADAB39D" w14:textId="77777777" w:rsidR="00216E33" w:rsidRPr="00736667"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32958E3" w14:textId="77777777" w:rsidR="00216E33" w:rsidRPr="00736667" w:rsidRDefault="00216E33" w:rsidP="004664EA">
            <w:pPr>
              <w:ind w:firstLine="480"/>
              <w:jc w:val="left"/>
              <w:rPr>
                <w:rFonts w:ascii="宋体" w:hAnsi="宋体"/>
                <w:snapToGrid w:val="0"/>
                <w:kern w:val="0"/>
              </w:rPr>
            </w:pPr>
          </w:p>
        </w:tc>
      </w:tr>
      <w:tr w:rsidR="00216E33" w:rsidRPr="00736667" w14:paraId="2E6E0E3B" w14:textId="77777777" w:rsidTr="004664EA">
        <w:tc>
          <w:tcPr>
            <w:tcW w:w="1559" w:type="dxa"/>
            <w:shd w:val="clear" w:color="auto" w:fill="auto"/>
          </w:tcPr>
          <w:p w14:paraId="5C24C19D" w14:textId="77777777" w:rsidR="00216E33" w:rsidRDefault="00216E33" w:rsidP="004664EA">
            <w:pPr>
              <w:jc w:val="center"/>
              <w:rPr>
                <w:rFonts w:ascii="宋体" w:hAnsi="宋体"/>
                <w:snapToGrid w:val="0"/>
                <w:kern w:val="0"/>
              </w:rPr>
            </w:pPr>
            <w:r>
              <w:rPr>
                <w:rFonts w:ascii="宋体" w:hAnsi="宋体" w:hint="eastAsia"/>
                <w:snapToGrid w:val="0"/>
                <w:kern w:val="0"/>
              </w:rPr>
              <w:t>结果描述</w:t>
            </w:r>
          </w:p>
        </w:tc>
        <w:tc>
          <w:tcPr>
            <w:tcW w:w="1701" w:type="dxa"/>
            <w:shd w:val="clear" w:color="auto" w:fill="auto"/>
          </w:tcPr>
          <w:p w14:paraId="09249A6D"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5C44FAC6"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5D555A17" w14:textId="77777777" w:rsidR="00216E33" w:rsidRPr="00736667" w:rsidRDefault="00216E33" w:rsidP="004664EA">
            <w:pPr>
              <w:ind w:firstLine="480"/>
              <w:jc w:val="left"/>
              <w:rPr>
                <w:rFonts w:ascii="宋体" w:hAnsi="宋体"/>
                <w:snapToGrid w:val="0"/>
                <w:kern w:val="0"/>
              </w:rPr>
            </w:pPr>
          </w:p>
        </w:tc>
      </w:tr>
    </w:tbl>
    <w:p w14:paraId="4F24BA29" w14:textId="77777777" w:rsidR="00216E33" w:rsidRPr="009C2007" w:rsidRDefault="00216E33" w:rsidP="00216E33"/>
    <w:p w14:paraId="4F0690BC"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lastRenderedPageBreak/>
        <w:t>实名</w:t>
      </w:r>
      <w:r>
        <w:rPr>
          <w:rFonts w:ascii="黑体" w:hAnsi="黑体"/>
        </w:rPr>
        <w:t>认证</w:t>
      </w:r>
    </w:p>
    <w:p w14:paraId="49EB4DF8" w14:textId="77777777" w:rsidR="00216E33" w:rsidRDefault="00216E33" w:rsidP="00216E33">
      <w:pPr>
        <w:pStyle w:val="5"/>
        <w:tabs>
          <w:tab w:val="left" w:pos="1112"/>
        </w:tabs>
      </w:pPr>
      <w:r>
        <w:rPr>
          <w:rFonts w:hint="eastAsia"/>
        </w:rPr>
        <w:t>功能</w:t>
      </w:r>
      <w:r>
        <w:t>描述</w:t>
      </w:r>
    </w:p>
    <w:p w14:paraId="631AFC7B" w14:textId="77777777" w:rsidR="00216E33" w:rsidRPr="004336C8" w:rsidRDefault="00216E33" w:rsidP="00216E33">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4336C8">
        <w:rPr>
          <w:rFonts w:ascii="宋体" w:hAnsi="宋体"/>
          <w:kern w:val="0"/>
          <w:szCs w:val="21"/>
        </w:rPr>
        <w:t>实现</w:t>
      </w:r>
      <w:r w:rsidRPr="004336C8">
        <w:rPr>
          <w:rFonts w:ascii="宋体" w:hAnsi="宋体" w:hint="eastAsia"/>
          <w:kern w:val="0"/>
          <w:szCs w:val="21"/>
        </w:rPr>
        <w:t>APP客户端</w:t>
      </w:r>
      <w:r w:rsidRPr="004336C8">
        <w:rPr>
          <w:rFonts w:ascii="宋体" w:hAnsi="宋体"/>
          <w:kern w:val="0"/>
          <w:szCs w:val="21"/>
        </w:rPr>
        <w:t>渠道人</w:t>
      </w:r>
      <w:r>
        <w:rPr>
          <w:rFonts w:ascii="宋体" w:hAnsi="宋体"/>
          <w:kern w:val="0"/>
          <w:szCs w:val="21"/>
        </w:rPr>
        <w:t>进行</w:t>
      </w:r>
      <w:r w:rsidRPr="004336C8">
        <w:rPr>
          <w:rFonts w:ascii="宋体" w:hAnsi="宋体" w:hint="eastAsia"/>
          <w:kern w:val="0"/>
          <w:szCs w:val="21"/>
        </w:rPr>
        <w:t>实名（姓名、证件号码、手机号）认证的功能。</w:t>
      </w:r>
    </w:p>
    <w:p w14:paraId="1D54EF46" w14:textId="77777777" w:rsidR="00216E33" w:rsidRDefault="00216E33" w:rsidP="00216E33">
      <w:pPr>
        <w:pStyle w:val="5"/>
        <w:tabs>
          <w:tab w:val="left" w:pos="1112"/>
        </w:tabs>
      </w:pPr>
      <w:r>
        <w:rPr>
          <w:rFonts w:hint="eastAsia"/>
        </w:rPr>
        <w:t>处理流程</w:t>
      </w:r>
    </w:p>
    <w:p w14:paraId="5E6C1C2E" w14:textId="77777777" w:rsidR="00216E33" w:rsidRDefault="00216E33" w:rsidP="00216E33">
      <w:pPr>
        <w:spacing w:line="360" w:lineRule="auto"/>
        <w:ind w:left="289" w:firstLine="420"/>
        <w:rPr>
          <w:b/>
          <w:sz w:val="24"/>
          <w:szCs w:val="24"/>
        </w:rPr>
      </w:pPr>
      <w:r>
        <w:rPr>
          <w:rFonts w:hint="eastAsia"/>
          <w:b/>
          <w:sz w:val="24"/>
          <w:szCs w:val="24"/>
        </w:rPr>
        <w:t xml:space="preserve">  </w:t>
      </w:r>
      <w:r>
        <w:rPr>
          <w:rFonts w:hint="eastAsia"/>
          <w:b/>
          <w:noProof/>
          <w:sz w:val="24"/>
          <w:szCs w:val="24"/>
        </w:rPr>
        <w:drawing>
          <wp:inline distT="0" distB="0" distL="0" distR="0" wp14:anchorId="348E22E6" wp14:editId="4BDD94C4">
            <wp:extent cx="5270500" cy="1701800"/>
            <wp:effectExtent l="0" t="0" r="6350" b="0"/>
            <wp:docPr id="12" name="图片 12" descr="实名认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实名认证"/>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0500" cy="1701800"/>
                    </a:xfrm>
                    <a:prstGeom prst="rect">
                      <a:avLst/>
                    </a:prstGeom>
                    <a:noFill/>
                    <a:ln>
                      <a:noFill/>
                    </a:ln>
                  </pic:spPr>
                </pic:pic>
              </a:graphicData>
            </a:graphic>
          </wp:inline>
        </w:drawing>
      </w:r>
    </w:p>
    <w:p w14:paraId="7482030C" w14:textId="77777777" w:rsidR="00216E33" w:rsidRDefault="00216E33" w:rsidP="00216E33">
      <w:pPr>
        <w:spacing w:line="360" w:lineRule="auto"/>
        <w:ind w:left="289" w:firstLine="420"/>
        <w:rPr>
          <w:b/>
          <w:sz w:val="24"/>
          <w:szCs w:val="24"/>
        </w:rPr>
      </w:pPr>
      <w:r>
        <w:rPr>
          <w:rFonts w:hint="eastAsia"/>
          <w:b/>
          <w:sz w:val="24"/>
          <w:szCs w:val="24"/>
        </w:rPr>
        <w:t>【流程描述】</w:t>
      </w:r>
    </w:p>
    <w:p w14:paraId="3ABBEA9B" w14:textId="77777777" w:rsidR="00216E33" w:rsidRDefault="00216E33">
      <w:pPr>
        <w:numPr>
          <w:ilvl w:val="0"/>
          <w:numId w:val="32"/>
        </w:numPr>
        <w:spacing w:line="360" w:lineRule="auto"/>
        <w:pPrChange w:id="944" w:author="wangq" w:date="2017-08-21T17:25:00Z">
          <w:pPr>
            <w:numPr>
              <w:numId w:val="43"/>
            </w:numPr>
            <w:spacing w:line="360" w:lineRule="auto"/>
            <w:ind w:left="1636" w:hanging="360"/>
          </w:pPr>
        </w:pPrChange>
      </w:pPr>
      <w:r>
        <w:rPr>
          <w:rFonts w:hint="eastAsia"/>
        </w:rPr>
        <w:t>已登录的注册用户；</w:t>
      </w:r>
    </w:p>
    <w:p w14:paraId="562410E7" w14:textId="77777777" w:rsidR="00216E33" w:rsidRDefault="00216E33">
      <w:pPr>
        <w:numPr>
          <w:ilvl w:val="0"/>
          <w:numId w:val="32"/>
        </w:numPr>
        <w:spacing w:line="360" w:lineRule="auto"/>
        <w:pPrChange w:id="945" w:author="wangq" w:date="2017-08-21T17:25:00Z">
          <w:pPr>
            <w:numPr>
              <w:numId w:val="43"/>
            </w:numPr>
            <w:spacing w:line="360" w:lineRule="auto"/>
            <w:ind w:left="1636" w:hanging="360"/>
          </w:pPr>
        </w:pPrChange>
      </w:pPr>
      <w:r>
        <w:rPr>
          <w:rFonts w:hint="eastAsia"/>
        </w:rPr>
        <w:t>进入账号与安全“实名认证”界面；</w:t>
      </w:r>
    </w:p>
    <w:p w14:paraId="40A94A88" w14:textId="77777777" w:rsidR="00216E33" w:rsidRDefault="00216E33">
      <w:pPr>
        <w:numPr>
          <w:ilvl w:val="0"/>
          <w:numId w:val="32"/>
        </w:numPr>
        <w:spacing w:line="360" w:lineRule="auto"/>
        <w:pPrChange w:id="946" w:author="wangq" w:date="2017-08-21T17:25:00Z">
          <w:pPr>
            <w:numPr>
              <w:numId w:val="43"/>
            </w:numPr>
            <w:spacing w:line="360" w:lineRule="auto"/>
            <w:ind w:left="1636" w:hanging="360"/>
          </w:pPr>
        </w:pPrChange>
      </w:pPr>
      <w:r>
        <w:rPr>
          <w:rFonts w:hint="eastAsia"/>
        </w:rPr>
        <w:t>调用微服务</w:t>
      </w:r>
      <w:r>
        <w:rPr>
          <w:rFonts w:hint="eastAsia"/>
        </w:rPr>
        <w:t>-</w:t>
      </w:r>
      <w:r>
        <w:t>app</w:t>
      </w:r>
      <w:r>
        <w:t>用户管理</w:t>
      </w:r>
      <w:r>
        <w:rPr>
          <w:rFonts w:hint="eastAsia"/>
        </w:rPr>
        <w:t>-</w:t>
      </w:r>
      <w:r>
        <w:rPr>
          <w:rFonts w:hint="eastAsia"/>
        </w:rPr>
        <w:t>实名认证；</w:t>
      </w:r>
    </w:p>
    <w:p w14:paraId="399D0A5D" w14:textId="77777777" w:rsidR="00216E33" w:rsidRDefault="00216E33">
      <w:pPr>
        <w:numPr>
          <w:ilvl w:val="0"/>
          <w:numId w:val="32"/>
        </w:numPr>
        <w:spacing w:line="360" w:lineRule="auto"/>
        <w:pPrChange w:id="947" w:author="wangq" w:date="2017-08-21T17:25:00Z">
          <w:pPr>
            <w:numPr>
              <w:numId w:val="43"/>
            </w:numPr>
            <w:spacing w:line="360" w:lineRule="auto"/>
            <w:ind w:left="1636" w:hanging="360"/>
          </w:pPr>
        </w:pPrChange>
      </w:pPr>
      <w:r>
        <w:rPr>
          <w:rFonts w:hint="eastAsia"/>
        </w:rPr>
        <w:t>解析返回结果；</w:t>
      </w:r>
    </w:p>
    <w:p w14:paraId="58A36C26"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14"/>
        <w:gridCol w:w="1446"/>
        <w:gridCol w:w="1134"/>
        <w:gridCol w:w="3119"/>
      </w:tblGrid>
      <w:tr w:rsidR="00216E33" w:rsidRPr="00736667" w14:paraId="313BEC7A" w14:textId="77777777" w:rsidTr="004664EA">
        <w:tc>
          <w:tcPr>
            <w:tcW w:w="1814" w:type="dxa"/>
            <w:shd w:val="clear" w:color="auto" w:fill="E0E0E0"/>
          </w:tcPr>
          <w:p w14:paraId="1078C9E5"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446" w:type="dxa"/>
            <w:shd w:val="clear" w:color="auto" w:fill="E0E0E0"/>
          </w:tcPr>
          <w:p w14:paraId="04E612BD"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9698726"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0726FE8"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303ABE81" w14:textId="77777777" w:rsidTr="004664EA">
        <w:tc>
          <w:tcPr>
            <w:tcW w:w="1814" w:type="dxa"/>
            <w:shd w:val="clear" w:color="auto" w:fill="auto"/>
          </w:tcPr>
          <w:p w14:paraId="62EBCBF3" w14:textId="77777777" w:rsidR="00216E33" w:rsidRPr="00736667" w:rsidRDefault="00216E33" w:rsidP="004664EA">
            <w:pPr>
              <w:jc w:val="center"/>
              <w:rPr>
                <w:rFonts w:ascii="宋体" w:hAnsi="宋体"/>
                <w:snapToGrid w:val="0"/>
                <w:kern w:val="0"/>
              </w:rPr>
            </w:pPr>
            <w:r>
              <w:rPr>
                <w:rFonts w:ascii="宋体" w:hAnsi="宋体"/>
                <w:snapToGrid w:val="0"/>
                <w:kern w:val="0"/>
              </w:rPr>
              <w:t>渠道人唯一标识</w:t>
            </w:r>
          </w:p>
        </w:tc>
        <w:tc>
          <w:tcPr>
            <w:tcW w:w="1446" w:type="dxa"/>
            <w:shd w:val="clear" w:color="auto" w:fill="auto"/>
          </w:tcPr>
          <w:p w14:paraId="0AFC1BFF" w14:textId="77777777" w:rsidR="00216E33" w:rsidRPr="00736667" w:rsidRDefault="00216E33" w:rsidP="004664EA">
            <w:pPr>
              <w:jc w:val="center"/>
              <w:rPr>
                <w:rFonts w:ascii="宋体" w:hAnsi="宋体"/>
                <w:snapToGrid w:val="0"/>
                <w:kern w:val="0"/>
              </w:rPr>
            </w:pPr>
          </w:p>
        </w:tc>
        <w:tc>
          <w:tcPr>
            <w:tcW w:w="1134" w:type="dxa"/>
            <w:shd w:val="clear" w:color="auto" w:fill="auto"/>
          </w:tcPr>
          <w:p w14:paraId="04CABCA3"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70B37920" w14:textId="77777777" w:rsidR="00216E33" w:rsidRPr="00736667" w:rsidRDefault="00216E33" w:rsidP="004664EA">
            <w:pPr>
              <w:jc w:val="center"/>
              <w:rPr>
                <w:rFonts w:ascii="宋体" w:hAnsi="宋体"/>
                <w:snapToGrid w:val="0"/>
                <w:kern w:val="0"/>
              </w:rPr>
            </w:pPr>
          </w:p>
        </w:tc>
      </w:tr>
      <w:tr w:rsidR="00216E33" w:rsidRPr="00736667" w14:paraId="49120F2C" w14:textId="77777777" w:rsidTr="004664EA">
        <w:tc>
          <w:tcPr>
            <w:tcW w:w="1814" w:type="dxa"/>
            <w:shd w:val="clear" w:color="auto" w:fill="auto"/>
          </w:tcPr>
          <w:p w14:paraId="58AB3AB2"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渠道人姓名</w:t>
            </w:r>
          </w:p>
        </w:tc>
        <w:tc>
          <w:tcPr>
            <w:tcW w:w="1446" w:type="dxa"/>
            <w:shd w:val="clear" w:color="auto" w:fill="auto"/>
          </w:tcPr>
          <w:p w14:paraId="3BF7A4B8" w14:textId="77777777" w:rsidR="00216E33" w:rsidRPr="00736667" w:rsidRDefault="00216E33" w:rsidP="004664EA">
            <w:pPr>
              <w:jc w:val="center"/>
              <w:rPr>
                <w:rFonts w:ascii="宋体" w:hAnsi="宋体"/>
                <w:snapToGrid w:val="0"/>
                <w:kern w:val="0"/>
              </w:rPr>
            </w:pPr>
            <w:r>
              <w:rPr>
                <w:rFonts w:ascii="宋体" w:hAnsi="宋体"/>
                <w:snapToGrid w:val="0"/>
                <w:kern w:val="0"/>
              </w:rPr>
              <w:t>USERNAME</w:t>
            </w:r>
          </w:p>
        </w:tc>
        <w:tc>
          <w:tcPr>
            <w:tcW w:w="1134" w:type="dxa"/>
            <w:shd w:val="clear" w:color="auto" w:fill="auto"/>
          </w:tcPr>
          <w:p w14:paraId="2676E975"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3AE6F356" w14:textId="77777777" w:rsidR="00216E33" w:rsidRPr="00736667" w:rsidRDefault="00216E33" w:rsidP="004664EA">
            <w:pPr>
              <w:jc w:val="center"/>
              <w:rPr>
                <w:rFonts w:ascii="宋体" w:hAnsi="宋体"/>
                <w:snapToGrid w:val="0"/>
                <w:kern w:val="0"/>
              </w:rPr>
            </w:pPr>
          </w:p>
        </w:tc>
      </w:tr>
      <w:tr w:rsidR="00216E33" w:rsidRPr="00736667" w14:paraId="346DD69A" w14:textId="77777777" w:rsidTr="004664EA">
        <w:tc>
          <w:tcPr>
            <w:tcW w:w="1814" w:type="dxa"/>
            <w:shd w:val="clear" w:color="auto" w:fill="auto"/>
          </w:tcPr>
          <w:p w14:paraId="54DCD829"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身份</w:t>
            </w:r>
            <w:r>
              <w:rPr>
                <w:rFonts w:ascii="宋体" w:hAnsi="宋体"/>
                <w:snapToGrid w:val="0"/>
                <w:kern w:val="0"/>
              </w:rPr>
              <w:t>证号</w:t>
            </w:r>
          </w:p>
        </w:tc>
        <w:tc>
          <w:tcPr>
            <w:tcW w:w="1446" w:type="dxa"/>
            <w:shd w:val="clear" w:color="auto" w:fill="auto"/>
          </w:tcPr>
          <w:p w14:paraId="375D7A2E" w14:textId="77777777" w:rsidR="00216E33" w:rsidRPr="00736667" w:rsidRDefault="00216E33" w:rsidP="004664EA">
            <w:pPr>
              <w:jc w:val="center"/>
              <w:rPr>
                <w:rFonts w:ascii="宋体" w:hAnsi="宋体"/>
                <w:snapToGrid w:val="0"/>
                <w:kern w:val="0"/>
              </w:rPr>
            </w:pPr>
            <w:r>
              <w:rPr>
                <w:rFonts w:ascii="宋体" w:hAnsi="宋体"/>
                <w:snapToGrid w:val="0"/>
                <w:kern w:val="0"/>
              </w:rPr>
              <w:t>CARDNO</w:t>
            </w:r>
          </w:p>
        </w:tc>
        <w:tc>
          <w:tcPr>
            <w:tcW w:w="1134" w:type="dxa"/>
            <w:shd w:val="clear" w:color="auto" w:fill="auto"/>
          </w:tcPr>
          <w:p w14:paraId="18251606"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1CA9974" w14:textId="77777777" w:rsidR="00216E33" w:rsidRPr="00736667" w:rsidRDefault="00216E33" w:rsidP="004664EA">
            <w:pPr>
              <w:jc w:val="center"/>
              <w:rPr>
                <w:rFonts w:ascii="宋体" w:hAnsi="宋体"/>
                <w:snapToGrid w:val="0"/>
                <w:kern w:val="0"/>
              </w:rPr>
            </w:pPr>
          </w:p>
        </w:tc>
      </w:tr>
      <w:tr w:rsidR="00216E33" w:rsidRPr="00736667" w14:paraId="080E5B5D" w14:textId="77777777" w:rsidTr="004664EA">
        <w:tc>
          <w:tcPr>
            <w:tcW w:w="1814" w:type="dxa"/>
            <w:shd w:val="clear" w:color="auto" w:fill="auto"/>
          </w:tcPr>
          <w:p w14:paraId="74CE9527" w14:textId="77777777" w:rsidR="00216E33" w:rsidRDefault="00216E33" w:rsidP="004664EA">
            <w:pPr>
              <w:jc w:val="center"/>
              <w:rPr>
                <w:rFonts w:ascii="宋体" w:hAnsi="宋体"/>
                <w:snapToGrid w:val="0"/>
                <w:kern w:val="0"/>
              </w:rPr>
            </w:pPr>
            <w:r>
              <w:rPr>
                <w:rFonts w:ascii="宋体" w:hAnsi="宋体" w:hint="eastAsia"/>
                <w:snapToGrid w:val="0"/>
                <w:kern w:val="0"/>
              </w:rPr>
              <w:t>验证码</w:t>
            </w:r>
          </w:p>
        </w:tc>
        <w:tc>
          <w:tcPr>
            <w:tcW w:w="1446" w:type="dxa"/>
            <w:shd w:val="clear" w:color="auto" w:fill="auto"/>
          </w:tcPr>
          <w:p w14:paraId="343CF6C0" w14:textId="77777777" w:rsidR="00216E33" w:rsidDel="0088259D" w:rsidRDefault="00216E33" w:rsidP="004664EA">
            <w:pPr>
              <w:jc w:val="center"/>
              <w:rPr>
                <w:rFonts w:ascii="宋体" w:hAnsi="宋体"/>
                <w:snapToGrid w:val="0"/>
                <w:kern w:val="0"/>
              </w:rPr>
            </w:pPr>
            <w:r>
              <w:rPr>
                <w:rFonts w:ascii="宋体" w:hAnsi="宋体" w:hint="eastAsia"/>
                <w:snapToGrid w:val="0"/>
                <w:kern w:val="0"/>
              </w:rPr>
              <w:t>VALIDCODE</w:t>
            </w:r>
          </w:p>
        </w:tc>
        <w:tc>
          <w:tcPr>
            <w:tcW w:w="1134" w:type="dxa"/>
            <w:shd w:val="clear" w:color="auto" w:fill="auto"/>
          </w:tcPr>
          <w:p w14:paraId="21D2E7B6"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3310014B" w14:textId="77777777" w:rsidR="00216E33" w:rsidRPr="00736667" w:rsidRDefault="00216E33" w:rsidP="004664EA">
            <w:pPr>
              <w:jc w:val="center"/>
              <w:rPr>
                <w:rFonts w:ascii="宋体" w:hAnsi="宋体"/>
                <w:snapToGrid w:val="0"/>
                <w:kern w:val="0"/>
              </w:rPr>
            </w:pPr>
          </w:p>
        </w:tc>
      </w:tr>
      <w:tr w:rsidR="00216E33" w:rsidRPr="00736667" w14:paraId="191F5640" w14:textId="77777777" w:rsidTr="004664EA">
        <w:tc>
          <w:tcPr>
            <w:tcW w:w="1814" w:type="dxa"/>
            <w:shd w:val="clear" w:color="auto" w:fill="auto"/>
          </w:tcPr>
          <w:p w14:paraId="29D3AC58" w14:textId="77777777" w:rsidR="00216E33" w:rsidRDefault="00216E33" w:rsidP="004664EA">
            <w:pPr>
              <w:jc w:val="center"/>
              <w:rPr>
                <w:rFonts w:ascii="宋体" w:hAnsi="宋体"/>
                <w:snapToGrid w:val="0"/>
                <w:kern w:val="0"/>
              </w:rPr>
            </w:pPr>
            <w:r>
              <w:rPr>
                <w:rFonts w:ascii="宋体" w:hAnsi="宋体" w:hint="eastAsia"/>
                <w:snapToGrid w:val="0"/>
                <w:kern w:val="0"/>
              </w:rPr>
              <w:t>附件文件</w:t>
            </w:r>
          </w:p>
        </w:tc>
        <w:tc>
          <w:tcPr>
            <w:tcW w:w="1446" w:type="dxa"/>
            <w:shd w:val="clear" w:color="auto" w:fill="auto"/>
          </w:tcPr>
          <w:p w14:paraId="3887703B" w14:textId="77777777" w:rsidR="00216E33" w:rsidDel="0088259D" w:rsidRDefault="00216E33" w:rsidP="004664EA">
            <w:pPr>
              <w:jc w:val="center"/>
              <w:rPr>
                <w:rFonts w:ascii="宋体" w:hAnsi="宋体"/>
                <w:snapToGrid w:val="0"/>
                <w:kern w:val="0"/>
              </w:rPr>
            </w:pPr>
            <w:r>
              <w:rPr>
                <w:rFonts w:ascii="宋体" w:hAnsi="宋体" w:hint="eastAsia"/>
                <w:snapToGrid w:val="0"/>
                <w:kern w:val="0"/>
              </w:rPr>
              <w:t>FILE</w:t>
            </w:r>
          </w:p>
        </w:tc>
        <w:tc>
          <w:tcPr>
            <w:tcW w:w="1134" w:type="dxa"/>
            <w:shd w:val="clear" w:color="auto" w:fill="auto"/>
          </w:tcPr>
          <w:p w14:paraId="3EE94D1E" w14:textId="77777777" w:rsidR="00216E33" w:rsidRDefault="00216E33" w:rsidP="004664EA">
            <w:pPr>
              <w:jc w:val="center"/>
              <w:rPr>
                <w:rFonts w:ascii="宋体" w:hAnsi="宋体"/>
                <w:snapToGrid w:val="0"/>
                <w:kern w:val="0"/>
              </w:rPr>
            </w:pPr>
            <w:r>
              <w:rPr>
                <w:rFonts w:ascii="宋体" w:hAnsi="宋体"/>
                <w:snapToGrid w:val="0"/>
                <w:kern w:val="0"/>
              </w:rPr>
              <w:t>N</w:t>
            </w:r>
          </w:p>
        </w:tc>
        <w:tc>
          <w:tcPr>
            <w:tcW w:w="3119" w:type="dxa"/>
            <w:shd w:val="clear" w:color="auto" w:fill="auto"/>
          </w:tcPr>
          <w:p w14:paraId="17404EE5"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文件流</w:t>
            </w:r>
          </w:p>
        </w:tc>
      </w:tr>
    </w:tbl>
    <w:p w14:paraId="623C8B6C" w14:textId="77777777" w:rsidR="00216E33" w:rsidRDefault="00216E33" w:rsidP="00216E33"/>
    <w:p w14:paraId="47BD9496" w14:textId="77777777" w:rsidR="00216E33" w:rsidRDefault="00216E33" w:rsidP="00216E33">
      <w:pPr>
        <w:pStyle w:val="5"/>
        <w:tabs>
          <w:tab w:val="left" w:pos="1112"/>
        </w:tabs>
      </w:pPr>
      <w:r>
        <w:rPr>
          <w:rFonts w:hint="eastAsia"/>
        </w:rPr>
        <w:lastRenderedPageBreak/>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026367D9" w14:textId="77777777" w:rsidTr="004664EA">
        <w:tc>
          <w:tcPr>
            <w:tcW w:w="1559" w:type="dxa"/>
            <w:shd w:val="clear" w:color="auto" w:fill="E0E0E0"/>
          </w:tcPr>
          <w:p w14:paraId="4EFA1CFA" w14:textId="77777777" w:rsidR="00216E33" w:rsidRPr="00736667" w:rsidRDefault="00216E33" w:rsidP="004664EA">
            <w:pPr>
              <w:ind w:firstLineChars="100" w:firstLine="211"/>
              <w:rPr>
                <w:b/>
                <w:snapToGrid w:val="0"/>
                <w:kern w:val="0"/>
              </w:rPr>
            </w:pPr>
            <w:r w:rsidRPr="00736667">
              <w:rPr>
                <w:rFonts w:hint="eastAsia"/>
                <w:b/>
                <w:snapToGrid w:val="0"/>
                <w:kern w:val="0"/>
              </w:rPr>
              <w:t>输入要素</w:t>
            </w:r>
          </w:p>
        </w:tc>
        <w:tc>
          <w:tcPr>
            <w:tcW w:w="1701" w:type="dxa"/>
            <w:shd w:val="clear" w:color="auto" w:fill="E0E0E0"/>
          </w:tcPr>
          <w:p w14:paraId="6C367E88" w14:textId="77777777" w:rsidR="00216E33" w:rsidRPr="00736667" w:rsidRDefault="00216E33" w:rsidP="004664EA">
            <w:pPr>
              <w:ind w:firstLineChars="200" w:firstLine="422"/>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1A10DD6"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A9C89E9"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2024DE71" w14:textId="77777777" w:rsidTr="004664EA">
        <w:tc>
          <w:tcPr>
            <w:tcW w:w="1559" w:type="dxa"/>
            <w:shd w:val="clear" w:color="auto" w:fill="auto"/>
          </w:tcPr>
          <w:p w14:paraId="3A93914A"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结果描述</w:t>
            </w:r>
          </w:p>
        </w:tc>
        <w:tc>
          <w:tcPr>
            <w:tcW w:w="1701" w:type="dxa"/>
            <w:shd w:val="clear" w:color="auto" w:fill="auto"/>
          </w:tcPr>
          <w:p w14:paraId="4A398E7A"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1D1BB52A" w14:textId="77777777" w:rsidR="00216E33" w:rsidRPr="00736667" w:rsidRDefault="00216E33" w:rsidP="004664EA">
            <w:pPr>
              <w:ind w:firstLine="480"/>
              <w:jc w:val="left"/>
              <w:rPr>
                <w:rFonts w:ascii="宋体" w:hAnsi="宋体"/>
                <w:snapToGrid w:val="0"/>
                <w:kern w:val="0"/>
              </w:rPr>
            </w:pPr>
            <w:r>
              <w:rPr>
                <w:rFonts w:ascii="宋体" w:hAnsi="宋体"/>
                <w:snapToGrid w:val="0"/>
                <w:kern w:val="0"/>
              </w:rPr>
              <w:t>N</w:t>
            </w:r>
          </w:p>
        </w:tc>
        <w:tc>
          <w:tcPr>
            <w:tcW w:w="3119" w:type="dxa"/>
            <w:shd w:val="clear" w:color="auto" w:fill="auto"/>
          </w:tcPr>
          <w:p w14:paraId="4B01D3BD" w14:textId="77777777" w:rsidR="00216E33" w:rsidRPr="00736667" w:rsidRDefault="00216E33" w:rsidP="004664EA">
            <w:pPr>
              <w:ind w:firstLine="480"/>
              <w:jc w:val="left"/>
              <w:rPr>
                <w:rFonts w:ascii="宋体" w:hAnsi="宋体"/>
                <w:snapToGrid w:val="0"/>
                <w:kern w:val="0"/>
              </w:rPr>
            </w:pPr>
          </w:p>
        </w:tc>
      </w:tr>
      <w:tr w:rsidR="00216E33" w:rsidRPr="00736667" w14:paraId="361DAAAA" w14:textId="77777777" w:rsidTr="004664EA">
        <w:tc>
          <w:tcPr>
            <w:tcW w:w="1559" w:type="dxa"/>
            <w:shd w:val="clear" w:color="auto" w:fill="auto"/>
          </w:tcPr>
          <w:p w14:paraId="4176544A" w14:textId="77777777" w:rsidR="00216E33" w:rsidRDefault="00216E33" w:rsidP="004664EA">
            <w:pPr>
              <w:jc w:val="center"/>
              <w:rPr>
                <w:rFonts w:ascii="宋体" w:hAnsi="宋体"/>
                <w:snapToGrid w:val="0"/>
                <w:kern w:val="0"/>
              </w:rPr>
            </w:pPr>
            <w:r>
              <w:rPr>
                <w:rFonts w:ascii="宋体" w:hAnsi="宋体" w:hint="eastAsia"/>
                <w:snapToGrid w:val="0"/>
                <w:kern w:val="0"/>
              </w:rPr>
              <w:t>操作结果</w:t>
            </w:r>
          </w:p>
        </w:tc>
        <w:tc>
          <w:tcPr>
            <w:tcW w:w="1701" w:type="dxa"/>
            <w:shd w:val="clear" w:color="auto" w:fill="auto"/>
          </w:tcPr>
          <w:p w14:paraId="738C8068"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70271AB4"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7384E39" w14:textId="77777777" w:rsidR="00216E33" w:rsidRPr="00736667" w:rsidRDefault="00216E33" w:rsidP="004664EA">
            <w:pPr>
              <w:ind w:firstLine="480"/>
              <w:jc w:val="left"/>
              <w:rPr>
                <w:rFonts w:ascii="宋体" w:hAnsi="宋体"/>
                <w:snapToGrid w:val="0"/>
                <w:kern w:val="0"/>
              </w:rPr>
            </w:pPr>
          </w:p>
        </w:tc>
      </w:tr>
    </w:tbl>
    <w:p w14:paraId="2B28F9F3" w14:textId="77777777" w:rsidR="00216E33" w:rsidRDefault="00216E33" w:rsidP="00216E33">
      <w:pPr>
        <w:pStyle w:val="3"/>
        <w:tabs>
          <w:tab w:val="left" w:pos="772"/>
          <w:tab w:val="left" w:pos="1080"/>
        </w:tabs>
        <w:spacing w:beforeLines="50" w:before="156" w:after="0" w:line="360" w:lineRule="auto"/>
        <w:ind w:left="1803" w:hanging="1622"/>
        <w:rPr>
          <w:rFonts w:ascii="黑体" w:eastAsia="黑体" w:hAnsi="黑体"/>
          <w:sz w:val="28"/>
          <w:szCs w:val="28"/>
        </w:rPr>
      </w:pPr>
      <w:bookmarkStart w:id="948" w:name="_Toc484676191"/>
      <w:bookmarkStart w:id="949" w:name="_Toc486335834"/>
      <w:r>
        <w:rPr>
          <w:rFonts w:ascii="黑体" w:eastAsia="黑体" w:hAnsi="黑体" w:hint="eastAsia"/>
          <w:sz w:val="28"/>
          <w:szCs w:val="28"/>
        </w:rPr>
        <w:t>佣金</w:t>
      </w:r>
      <w:r>
        <w:rPr>
          <w:rFonts w:ascii="黑体" w:eastAsia="黑体" w:hAnsi="黑体"/>
          <w:sz w:val="28"/>
          <w:szCs w:val="28"/>
        </w:rPr>
        <w:t>管理</w:t>
      </w:r>
      <w:bookmarkEnd w:id="948"/>
      <w:bookmarkEnd w:id="949"/>
    </w:p>
    <w:p w14:paraId="5E09AFF9"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佣金</w:t>
      </w:r>
      <w:r>
        <w:rPr>
          <w:rFonts w:ascii="黑体" w:hAnsi="黑体"/>
        </w:rPr>
        <w:t>查询</w:t>
      </w:r>
    </w:p>
    <w:p w14:paraId="34B0D559" w14:textId="77777777" w:rsidR="00216E33" w:rsidRDefault="00216E33" w:rsidP="00216E33">
      <w:pPr>
        <w:pStyle w:val="5"/>
        <w:tabs>
          <w:tab w:val="left" w:pos="1112"/>
        </w:tabs>
      </w:pPr>
      <w:r>
        <w:rPr>
          <w:rFonts w:hint="eastAsia"/>
        </w:rPr>
        <w:t>功能</w:t>
      </w:r>
      <w:r>
        <w:t>描述</w:t>
      </w:r>
    </w:p>
    <w:p w14:paraId="7EF594C4" w14:textId="77777777" w:rsidR="00216E33" w:rsidRPr="004336C8" w:rsidRDefault="00216E33" w:rsidP="00216E33">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4336C8">
        <w:rPr>
          <w:rFonts w:ascii="宋体" w:hAnsi="宋体"/>
          <w:kern w:val="0"/>
          <w:szCs w:val="21"/>
        </w:rPr>
        <w:t>实现</w:t>
      </w:r>
      <w:r w:rsidRPr="004336C8">
        <w:rPr>
          <w:rFonts w:ascii="宋体" w:hAnsi="宋体" w:hint="eastAsia"/>
          <w:kern w:val="0"/>
          <w:szCs w:val="21"/>
        </w:rPr>
        <w:t>APP客户端</w:t>
      </w:r>
      <w:r w:rsidRPr="004336C8">
        <w:rPr>
          <w:rFonts w:ascii="宋体" w:hAnsi="宋体"/>
          <w:kern w:val="0"/>
          <w:szCs w:val="21"/>
        </w:rPr>
        <w:t>渠道人</w:t>
      </w:r>
      <w:r w:rsidRPr="004336C8">
        <w:rPr>
          <w:rFonts w:ascii="宋体" w:hAnsi="宋体" w:hint="eastAsia"/>
          <w:kern w:val="0"/>
          <w:szCs w:val="21"/>
        </w:rPr>
        <w:t>对</w:t>
      </w:r>
      <w:r>
        <w:rPr>
          <w:rFonts w:ascii="宋体" w:hAnsi="宋体" w:hint="eastAsia"/>
          <w:kern w:val="0"/>
          <w:szCs w:val="21"/>
        </w:rPr>
        <w:t>已</w:t>
      </w:r>
      <w:r>
        <w:rPr>
          <w:rFonts w:ascii="宋体" w:hAnsi="宋体"/>
          <w:kern w:val="0"/>
          <w:szCs w:val="21"/>
        </w:rPr>
        <w:t>完成放款业务的返佣</w:t>
      </w:r>
      <w:r>
        <w:rPr>
          <w:rFonts w:ascii="宋体" w:hAnsi="宋体" w:hint="eastAsia"/>
          <w:kern w:val="0"/>
          <w:szCs w:val="21"/>
        </w:rPr>
        <w:t>情况</w:t>
      </w:r>
      <w:r w:rsidRPr="004336C8">
        <w:rPr>
          <w:rFonts w:ascii="宋体" w:hAnsi="宋体" w:hint="eastAsia"/>
          <w:kern w:val="0"/>
          <w:szCs w:val="21"/>
        </w:rPr>
        <w:t>查询的功能。</w:t>
      </w:r>
    </w:p>
    <w:p w14:paraId="2E591073" w14:textId="77777777" w:rsidR="00216E33" w:rsidRDefault="00216E33" w:rsidP="00216E33">
      <w:pPr>
        <w:pStyle w:val="5"/>
        <w:tabs>
          <w:tab w:val="left" w:pos="1112"/>
        </w:tabs>
      </w:pPr>
      <w:r>
        <w:rPr>
          <w:rFonts w:hint="eastAsia"/>
        </w:rPr>
        <w:t>处理流程</w:t>
      </w:r>
    </w:p>
    <w:p w14:paraId="29D8DF53" w14:textId="77777777" w:rsidR="00216E33" w:rsidRPr="00B86F2C" w:rsidRDefault="00216E33" w:rsidP="00216E33">
      <w:r>
        <w:rPr>
          <w:rFonts w:hint="eastAsia"/>
          <w:noProof/>
        </w:rPr>
        <w:drawing>
          <wp:inline distT="0" distB="0" distL="0" distR="0" wp14:anchorId="0EA0FA6C" wp14:editId="50B3C532">
            <wp:extent cx="5276850" cy="1847850"/>
            <wp:effectExtent l="0" t="0" r="0" b="0"/>
            <wp:docPr id="11" name="图片 11" descr="佣金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佣金查询"/>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6850" cy="1847850"/>
                    </a:xfrm>
                    <a:prstGeom prst="rect">
                      <a:avLst/>
                    </a:prstGeom>
                    <a:noFill/>
                    <a:ln>
                      <a:noFill/>
                    </a:ln>
                  </pic:spPr>
                </pic:pic>
              </a:graphicData>
            </a:graphic>
          </wp:inline>
        </w:drawing>
      </w:r>
    </w:p>
    <w:p w14:paraId="7FFC3AEE" w14:textId="77777777" w:rsidR="00216E33" w:rsidRDefault="00216E33" w:rsidP="00216E33">
      <w:pPr>
        <w:spacing w:line="360" w:lineRule="auto"/>
        <w:ind w:left="289" w:firstLine="420"/>
        <w:rPr>
          <w:b/>
          <w:sz w:val="24"/>
          <w:szCs w:val="24"/>
        </w:rPr>
      </w:pPr>
      <w:r>
        <w:rPr>
          <w:rFonts w:hint="eastAsia"/>
          <w:b/>
          <w:sz w:val="24"/>
          <w:szCs w:val="24"/>
        </w:rPr>
        <w:t>【流程描述】</w:t>
      </w:r>
    </w:p>
    <w:p w14:paraId="0A6DBD1E" w14:textId="77777777" w:rsidR="00216E33" w:rsidRDefault="00216E33">
      <w:pPr>
        <w:numPr>
          <w:ilvl w:val="0"/>
          <w:numId w:val="33"/>
        </w:numPr>
        <w:spacing w:line="360" w:lineRule="auto"/>
        <w:pPrChange w:id="950" w:author="wangq" w:date="2017-08-21T17:25:00Z">
          <w:pPr>
            <w:numPr>
              <w:numId w:val="44"/>
            </w:numPr>
            <w:spacing w:line="360" w:lineRule="auto"/>
            <w:ind w:left="1636" w:hanging="360"/>
          </w:pPr>
        </w:pPrChange>
      </w:pPr>
      <w:r>
        <w:t>已登录的注册用户</w:t>
      </w:r>
      <w:r>
        <w:rPr>
          <w:rFonts w:hint="eastAsia"/>
        </w:rPr>
        <w:t>；</w:t>
      </w:r>
    </w:p>
    <w:p w14:paraId="2EFCD6BB" w14:textId="77777777" w:rsidR="00216E33" w:rsidRDefault="00216E33">
      <w:pPr>
        <w:numPr>
          <w:ilvl w:val="0"/>
          <w:numId w:val="33"/>
        </w:numPr>
        <w:spacing w:line="360" w:lineRule="auto"/>
        <w:pPrChange w:id="951" w:author="wangq" w:date="2017-08-21T17:25:00Z">
          <w:pPr>
            <w:numPr>
              <w:numId w:val="44"/>
            </w:numPr>
            <w:spacing w:line="360" w:lineRule="auto"/>
            <w:ind w:left="1636" w:hanging="360"/>
          </w:pPr>
        </w:pPrChange>
      </w:pPr>
      <w:r>
        <w:rPr>
          <w:rFonts w:hint="eastAsia"/>
        </w:rPr>
        <w:t>佣金管理模块输入查询条件</w:t>
      </w:r>
      <w:r w:rsidRPr="002A6F27">
        <w:rPr>
          <w:rFonts w:ascii="宋体" w:hAnsi="宋体"/>
          <w:kern w:val="0"/>
          <w:szCs w:val="21"/>
        </w:rPr>
        <w:t>（凭证名称</w:t>
      </w:r>
      <w:r w:rsidRPr="002A6F27">
        <w:rPr>
          <w:rFonts w:ascii="宋体" w:hAnsi="宋体" w:hint="eastAsia"/>
          <w:kern w:val="0"/>
          <w:szCs w:val="21"/>
        </w:rPr>
        <w:t>，</w:t>
      </w:r>
      <w:r w:rsidRPr="002A6F27">
        <w:rPr>
          <w:rFonts w:ascii="宋体" w:hAnsi="宋体"/>
          <w:kern w:val="0"/>
          <w:szCs w:val="21"/>
        </w:rPr>
        <w:t>交易时间</w:t>
      </w:r>
      <w:r w:rsidRPr="002A6F27">
        <w:rPr>
          <w:rFonts w:ascii="宋体" w:hAnsi="宋体" w:hint="eastAsia"/>
          <w:kern w:val="0"/>
          <w:szCs w:val="21"/>
        </w:rPr>
        <w:t>，</w:t>
      </w:r>
      <w:r w:rsidRPr="002A6F27">
        <w:rPr>
          <w:rFonts w:ascii="宋体" w:hAnsi="宋体"/>
          <w:kern w:val="0"/>
          <w:szCs w:val="21"/>
        </w:rPr>
        <w:t>金额范围）</w:t>
      </w:r>
      <w:r>
        <w:rPr>
          <w:rFonts w:hint="eastAsia"/>
        </w:rPr>
        <w:t>；</w:t>
      </w:r>
    </w:p>
    <w:p w14:paraId="7FE5A6AA" w14:textId="685CCE22" w:rsidR="009A2B91" w:rsidRDefault="00216E33">
      <w:pPr>
        <w:numPr>
          <w:ilvl w:val="1"/>
          <w:numId w:val="33"/>
        </w:numPr>
        <w:spacing w:line="360" w:lineRule="auto"/>
        <w:pPrChange w:id="952" w:author="wangq" w:date="2017-08-21T17:25:00Z">
          <w:pPr>
            <w:numPr>
              <w:ilvl w:val="1"/>
              <w:numId w:val="44"/>
            </w:numPr>
            <w:spacing w:line="360" w:lineRule="auto"/>
            <w:ind w:left="2116" w:hanging="420"/>
          </w:pPr>
        </w:pPrChange>
      </w:pPr>
      <w:r>
        <w:t>调用微服务</w:t>
      </w:r>
      <w:r>
        <w:rPr>
          <w:rFonts w:hint="eastAsia"/>
        </w:rPr>
        <w:t>-</w:t>
      </w:r>
      <w:r>
        <w:t>app</w:t>
      </w:r>
      <w:r>
        <w:t>佣金管理</w:t>
      </w:r>
      <w:r>
        <w:rPr>
          <w:rFonts w:hint="eastAsia"/>
        </w:rPr>
        <w:t>-</w:t>
      </w:r>
      <w:r w:rsidR="009A2B91">
        <w:t>分页查询</w:t>
      </w:r>
      <w:r>
        <w:t>佣金</w:t>
      </w:r>
      <w:r>
        <w:rPr>
          <w:rFonts w:hint="eastAsia"/>
        </w:rPr>
        <w:t>明细；</w:t>
      </w:r>
    </w:p>
    <w:p w14:paraId="3FE50607" w14:textId="77777777" w:rsidR="00216E33" w:rsidRDefault="00216E33">
      <w:pPr>
        <w:numPr>
          <w:ilvl w:val="0"/>
          <w:numId w:val="33"/>
        </w:numPr>
        <w:spacing w:line="360" w:lineRule="auto"/>
        <w:pPrChange w:id="953" w:author="wangq" w:date="2017-08-21T17:25:00Z">
          <w:pPr>
            <w:numPr>
              <w:numId w:val="44"/>
            </w:numPr>
            <w:spacing w:line="360" w:lineRule="auto"/>
            <w:ind w:left="1636" w:hanging="360"/>
          </w:pPr>
        </w:pPrChange>
      </w:pPr>
      <w:r>
        <w:rPr>
          <w:rFonts w:hint="eastAsia"/>
        </w:rPr>
        <w:t>解析返回查询结果；</w:t>
      </w:r>
    </w:p>
    <w:p w14:paraId="502517E7" w14:textId="77777777" w:rsidR="00216E33" w:rsidRDefault="00216E33" w:rsidP="00216E33">
      <w:pPr>
        <w:pStyle w:val="5"/>
        <w:tabs>
          <w:tab w:val="left" w:pos="1112"/>
        </w:tabs>
      </w:pPr>
      <w:r>
        <w:rPr>
          <w:rFonts w:hint="eastAsia"/>
        </w:rPr>
        <w:t xml:space="preserve"> </w:t>
      </w: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1700"/>
        <w:gridCol w:w="1134"/>
        <w:gridCol w:w="3119"/>
      </w:tblGrid>
      <w:tr w:rsidR="00216E33" w:rsidRPr="00736667" w14:paraId="520A1FCC" w14:textId="77777777" w:rsidTr="004664EA">
        <w:tc>
          <w:tcPr>
            <w:tcW w:w="1560" w:type="dxa"/>
            <w:shd w:val="clear" w:color="auto" w:fill="E0E0E0"/>
          </w:tcPr>
          <w:p w14:paraId="3A12DF32"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0" w:type="dxa"/>
            <w:shd w:val="clear" w:color="auto" w:fill="E0E0E0"/>
          </w:tcPr>
          <w:p w14:paraId="010958AF" w14:textId="77777777" w:rsidR="00216E33" w:rsidRPr="00736667" w:rsidRDefault="00216E33" w:rsidP="004664EA">
            <w:pPr>
              <w:ind w:firstLine="480"/>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9BEB0B"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E94EB0D" w14:textId="77777777" w:rsidR="00216E33" w:rsidRPr="00736667" w:rsidRDefault="00216E33" w:rsidP="004664EA">
            <w:pPr>
              <w:ind w:firstLine="480"/>
              <w:rPr>
                <w:b/>
                <w:snapToGrid w:val="0"/>
                <w:kern w:val="0"/>
              </w:rPr>
            </w:pPr>
            <w:r w:rsidRPr="00736667">
              <w:rPr>
                <w:rFonts w:hint="eastAsia"/>
                <w:b/>
                <w:snapToGrid w:val="0"/>
                <w:kern w:val="0"/>
              </w:rPr>
              <w:t>备注</w:t>
            </w:r>
          </w:p>
        </w:tc>
      </w:tr>
      <w:tr w:rsidR="00216E33" w:rsidRPr="00736667" w14:paraId="0DEFE0E1" w14:textId="77777777" w:rsidTr="004664EA">
        <w:tc>
          <w:tcPr>
            <w:tcW w:w="1560" w:type="dxa"/>
            <w:tcBorders>
              <w:top w:val="single" w:sz="4" w:space="0" w:color="auto"/>
              <w:left w:val="single" w:sz="4" w:space="0" w:color="auto"/>
              <w:bottom w:val="single" w:sz="4" w:space="0" w:color="auto"/>
              <w:right w:val="single" w:sz="4" w:space="0" w:color="auto"/>
            </w:tcBorders>
            <w:shd w:val="clear" w:color="auto" w:fill="auto"/>
          </w:tcPr>
          <w:p w14:paraId="6972B949"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渠道</w:t>
            </w:r>
            <w:r>
              <w:rPr>
                <w:rFonts w:ascii="宋体" w:hAnsi="宋体"/>
                <w:snapToGrid w:val="0"/>
                <w:kern w:val="0"/>
              </w:rPr>
              <w:t>人唯一标</w:t>
            </w:r>
            <w:r>
              <w:rPr>
                <w:rFonts w:ascii="宋体" w:hAnsi="宋体"/>
                <w:snapToGrid w:val="0"/>
                <w:kern w:val="0"/>
              </w:rPr>
              <w:lastRenderedPageBreak/>
              <w:t>识</w:t>
            </w:r>
          </w:p>
        </w:tc>
        <w:tc>
          <w:tcPr>
            <w:tcW w:w="1700" w:type="dxa"/>
            <w:tcBorders>
              <w:top w:val="single" w:sz="4" w:space="0" w:color="auto"/>
              <w:left w:val="single" w:sz="4" w:space="0" w:color="auto"/>
              <w:bottom w:val="single" w:sz="4" w:space="0" w:color="auto"/>
              <w:right w:val="single" w:sz="4" w:space="0" w:color="auto"/>
            </w:tcBorders>
            <w:shd w:val="clear" w:color="auto" w:fill="auto"/>
          </w:tcPr>
          <w:p w14:paraId="713B2019" w14:textId="77777777" w:rsidR="00216E33" w:rsidRPr="00736667" w:rsidRDefault="00216E33" w:rsidP="004664EA">
            <w:pPr>
              <w:ind w:firstLine="480"/>
              <w:jc w:val="left"/>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4B6595" w14:textId="77777777" w:rsidR="00216E33" w:rsidRPr="00736667"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5B84BA67" w14:textId="77777777" w:rsidR="00216E33" w:rsidRPr="00736667" w:rsidRDefault="00216E33" w:rsidP="004664EA">
            <w:pPr>
              <w:ind w:firstLine="480"/>
              <w:jc w:val="center"/>
              <w:rPr>
                <w:rFonts w:ascii="宋体" w:hAnsi="宋体"/>
                <w:snapToGrid w:val="0"/>
                <w:kern w:val="0"/>
              </w:rPr>
            </w:pPr>
          </w:p>
        </w:tc>
      </w:tr>
      <w:tr w:rsidR="00216E33" w14:paraId="68400316" w14:textId="77777777" w:rsidTr="004664EA">
        <w:tblPrEx>
          <w:tblLook w:val="0000" w:firstRow="0" w:lastRow="0" w:firstColumn="0" w:lastColumn="0" w:noHBand="0" w:noVBand="0"/>
        </w:tblPrEx>
        <w:tc>
          <w:tcPr>
            <w:tcW w:w="1560" w:type="dxa"/>
          </w:tcPr>
          <w:p w14:paraId="4692DAF3" w14:textId="77777777" w:rsidR="00216E33" w:rsidRDefault="00216E33" w:rsidP="004664EA">
            <w:pPr>
              <w:ind w:firstLineChars="100" w:firstLine="210"/>
              <w:rPr>
                <w:rFonts w:ascii="宋体" w:hAnsi="宋体"/>
                <w:snapToGrid w:val="0"/>
                <w:kern w:val="0"/>
              </w:rPr>
            </w:pPr>
            <w:r>
              <w:rPr>
                <w:rFonts w:ascii="宋体" w:hAnsi="宋体" w:hint="eastAsia"/>
                <w:snapToGrid w:val="0"/>
                <w:kern w:val="0"/>
              </w:rPr>
              <w:lastRenderedPageBreak/>
              <w:t>每页</w:t>
            </w:r>
            <w:r>
              <w:rPr>
                <w:rFonts w:ascii="宋体" w:hAnsi="宋体"/>
                <w:snapToGrid w:val="0"/>
                <w:kern w:val="0"/>
              </w:rPr>
              <w:t>行数</w:t>
            </w:r>
          </w:p>
        </w:tc>
        <w:tc>
          <w:tcPr>
            <w:tcW w:w="1700" w:type="dxa"/>
          </w:tcPr>
          <w:p w14:paraId="0AE6737F" w14:textId="77777777" w:rsidR="00216E33" w:rsidRDefault="00216E33" w:rsidP="004664EA">
            <w:pPr>
              <w:jc w:val="center"/>
              <w:rPr>
                <w:rFonts w:ascii="宋体" w:hAnsi="宋体"/>
                <w:snapToGrid w:val="0"/>
                <w:kern w:val="0"/>
              </w:rPr>
            </w:pPr>
          </w:p>
        </w:tc>
        <w:tc>
          <w:tcPr>
            <w:tcW w:w="1134" w:type="dxa"/>
          </w:tcPr>
          <w:p w14:paraId="45E99319"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tcPr>
          <w:p w14:paraId="2CBCF642" w14:textId="77777777" w:rsidR="00216E33" w:rsidRDefault="00216E33" w:rsidP="004664EA">
            <w:pPr>
              <w:jc w:val="center"/>
              <w:rPr>
                <w:rFonts w:ascii="宋体" w:hAnsi="宋体"/>
                <w:snapToGrid w:val="0"/>
                <w:kern w:val="0"/>
              </w:rPr>
            </w:pPr>
          </w:p>
        </w:tc>
      </w:tr>
      <w:tr w:rsidR="00216E33" w14:paraId="08A55C69" w14:textId="77777777" w:rsidTr="004664EA">
        <w:tblPrEx>
          <w:tblLook w:val="0000" w:firstRow="0" w:lastRow="0" w:firstColumn="0" w:lastColumn="0" w:noHBand="0" w:noVBand="0"/>
        </w:tblPrEx>
        <w:tc>
          <w:tcPr>
            <w:tcW w:w="1560" w:type="dxa"/>
          </w:tcPr>
          <w:p w14:paraId="7AC35D46" w14:textId="77777777" w:rsidR="00216E33" w:rsidRDefault="00216E33" w:rsidP="004664EA">
            <w:pPr>
              <w:ind w:firstLineChars="100" w:firstLine="210"/>
              <w:rPr>
                <w:rFonts w:ascii="宋体" w:hAnsi="宋体"/>
                <w:snapToGrid w:val="0"/>
                <w:kern w:val="0"/>
              </w:rPr>
            </w:pPr>
            <w:r>
              <w:rPr>
                <w:rFonts w:ascii="宋体" w:hAnsi="宋体" w:hint="eastAsia"/>
                <w:snapToGrid w:val="0"/>
                <w:kern w:val="0"/>
              </w:rPr>
              <w:t>起始</w:t>
            </w:r>
            <w:r>
              <w:rPr>
                <w:rFonts w:ascii="宋体" w:hAnsi="宋体"/>
                <w:snapToGrid w:val="0"/>
                <w:kern w:val="0"/>
              </w:rPr>
              <w:t>条数</w:t>
            </w:r>
          </w:p>
        </w:tc>
        <w:tc>
          <w:tcPr>
            <w:tcW w:w="1700" w:type="dxa"/>
          </w:tcPr>
          <w:p w14:paraId="33DE310E" w14:textId="77777777" w:rsidR="00216E33" w:rsidRDefault="00216E33" w:rsidP="004664EA">
            <w:pPr>
              <w:jc w:val="center"/>
              <w:rPr>
                <w:rFonts w:ascii="宋体" w:hAnsi="宋体"/>
                <w:snapToGrid w:val="0"/>
                <w:kern w:val="0"/>
              </w:rPr>
            </w:pPr>
          </w:p>
        </w:tc>
        <w:tc>
          <w:tcPr>
            <w:tcW w:w="1134" w:type="dxa"/>
          </w:tcPr>
          <w:p w14:paraId="6E0CABD7"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tcPr>
          <w:p w14:paraId="77295B6D" w14:textId="77777777" w:rsidR="00216E33" w:rsidRDefault="00216E33" w:rsidP="004664EA">
            <w:pPr>
              <w:jc w:val="center"/>
              <w:rPr>
                <w:rFonts w:ascii="宋体" w:hAnsi="宋体"/>
                <w:snapToGrid w:val="0"/>
                <w:kern w:val="0"/>
              </w:rPr>
            </w:pPr>
          </w:p>
        </w:tc>
      </w:tr>
      <w:tr w:rsidR="00216E33" w:rsidRPr="00736667" w14:paraId="494515C8" w14:textId="77777777" w:rsidTr="004664EA">
        <w:tc>
          <w:tcPr>
            <w:tcW w:w="1560" w:type="dxa"/>
            <w:tcBorders>
              <w:top w:val="single" w:sz="4" w:space="0" w:color="auto"/>
              <w:left w:val="single" w:sz="4" w:space="0" w:color="auto"/>
              <w:bottom w:val="single" w:sz="4" w:space="0" w:color="auto"/>
              <w:right w:val="single" w:sz="4" w:space="0" w:color="auto"/>
            </w:tcBorders>
            <w:shd w:val="clear" w:color="auto" w:fill="auto"/>
          </w:tcPr>
          <w:p w14:paraId="0FB3A1E0" w14:textId="77777777" w:rsidR="00216E33" w:rsidRDefault="00216E33" w:rsidP="004664EA">
            <w:pPr>
              <w:jc w:val="center"/>
              <w:rPr>
                <w:rFonts w:ascii="宋体" w:hAnsi="宋体"/>
                <w:snapToGrid w:val="0"/>
                <w:kern w:val="0"/>
              </w:rPr>
            </w:pPr>
            <w:r>
              <w:rPr>
                <w:rFonts w:ascii="宋体" w:hAnsi="宋体" w:hint="eastAsia"/>
                <w:snapToGrid w:val="0"/>
                <w:kern w:val="0"/>
              </w:rPr>
              <w:t>联系电话</w:t>
            </w:r>
          </w:p>
        </w:tc>
        <w:tc>
          <w:tcPr>
            <w:tcW w:w="1700" w:type="dxa"/>
            <w:tcBorders>
              <w:top w:val="single" w:sz="4" w:space="0" w:color="auto"/>
              <w:left w:val="single" w:sz="4" w:space="0" w:color="auto"/>
              <w:bottom w:val="single" w:sz="4" w:space="0" w:color="auto"/>
              <w:right w:val="single" w:sz="4" w:space="0" w:color="auto"/>
            </w:tcBorders>
            <w:shd w:val="clear" w:color="auto" w:fill="auto"/>
          </w:tcPr>
          <w:p w14:paraId="7955CDFC" w14:textId="77777777" w:rsidR="00216E33" w:rsidRPr="00736667" w:rsidRDefault="00216E33" w:rsidP="004664EA">
            <w:pPr>
              <w:ind w:firstLine="480"/>
              <w:jc w:val="left"/>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CC44EA"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67CB554" w14:textId="77777777" w:rsidR="00216E33" w:rsidRPr="00736667" w:rsidRDefault="00216E33" w:rsidP="004664EA">
            <w:pPr>
              <w:ind w:firstLine="480"/>
              <w:jc w:val="left"/>
              <w:rPr>
                <w:rFonts w:ascii="宋体" w:hAnsi="宋体"/>
                <w:snapToGrid w:val="0"/>
                <w:kern w:val="0"/>
              </w:rPr>
            </w:pPr>
          </w:p>
        </w:tc>
      </w:tr>
      <w:tr w:rsidR="00216E33" w:rsidRPr="00736667" w14:paraId="04C9B693" w14:textId="77777777" w:rsidTr="004664EA">
        <w:tc>
          <w:tcPr>
            <w:tcW w:w="1560" w:type="dxa"/>
            <w:tcBorders>
              <w:top w:val="single" w:sz="4" w:space="0" w:color="auto"/>
              <w:left w:val="single" w:sz="4" w:space="0" w:color="auto"/>
              <w:bottom w:val="single" w:sz="4" w:space="0" w:color="auto"/>
              <w:right w:val="single" w:sz="4" w:space="0" w:color="auto"/>
            </w:tcBorders>
            <w:shd w:val="clear" w:color="auto" w:fill="auto"/>
          </w:tcPr>
          <w:p w14:paraId="7A617152"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客户名称</w:t>
            </w:r>
          </w:p>
        </w:tc>
        <w:tc>
          <w:tcPr>
            <w:tcW w:w="1700" w:type="dxa"/>
            <w:tcBorders>
              <w:top w:val="single" w:sz="4" w:space="0" w:color="auto"/>
              <w:left w:val="single" w:sz="4" w:space="0" w:color="auto"/>
              <w:bottom w:val="single" w:sz="4" w:space="0" w:color="auto"/>
              <w:right w:val="single" w:sz="4" w:space="0" w:color="auto"/>
            </w:tcBorders>
            <w:shd w:val="clear" w:color="auto" w:fill="auto"/>
          </w:tcPr>
          <w:p w14:paraId="07454490" w14:textId="77777777" w:rsidR="00216E33" w:rsidRPr="00736667" w:rsidRDefault="00216E33" w:rsidP="004664EA">
            <w:pPr>
              <w:ind w:firstLine="480"/>
              <w:jc w:val="left"/>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763FFD7" w14:textId="77777777" w:rsidR="00216E33" w:rsidRPr="00736667" w:rsidRDefault="00216E33" w:rsidP="004664EA">
            <w:pPr>
              <w:ind w:firstLine="480"/>
              <w:jc w:val="left"/>
              <w:rPr>
                <w:rFonts w:ascii="宋体" w:hAnsi="宋体"/>
                <w:snapToGrid w:val="0"/>
                <w:kern w:val="0"/>
              </w:rPr>
            </w:pPr>
            <w:r>
              <w:rPr>
                <w:rFonts w:ascii="宋体" w:hAnsi="宋体"/>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225A7F13" w14:textId="77777777" w:rsidR="00216E33" w:rsidRPr="00736667" w:rsidRDefault="00216E33" w:rsidP="004664EA">
            <w:pPr>
              <w:ind w:firstLine="480"/>
              <w:jc w:val="center"/>
              <w:rPr>
                <w:rFonts w:ascii="宋体" w:hAnsi="宋体"/>
                <w:snapToGrid w:val="0"/>
                <w:kern w:val="0"/>
              </w:rPr>
            </w:pPr>
          </w:p>
        </w:tc>
      </w:tr>
      <w:tr w:rsidR="00216E33" w:rsidRPr="00736667" w14:paraId="6425A4D2" w14:textId="77777777" w:rsidTr="004664EA">
        <w:tc>
          <w:tcPr>
            <w:tcW w:w="1560" w:type="dxa"/>
            <w:tcBorders>
              <w:top w:val="single" w:sz="4" w:space="0" w:color="auto"/>
              <w:left w:val="single" w:sz="4" w:space="0" w:color="auto"/>
              <w:bottom w:val="single" w:sz="4" w:space="0" w:color="auto"/>
              <w:right w:val="single" w:sz="4" w:space="0" w:color="auto"/>
            </w:tcBorders>
            <w:shd w:val="clear" w:color="auto" w:fill="auto"/>
          </w:tcPr>
          <w:p w14:paraId="496DE17F" w14:textId="77777777" w:rsidR="00216E33" w:rsidRDefault="00216E33" w:rsidP="004664EA">
            <w:pPr>
              <w:jc w:val="center"/>
              <w:rPr>
                <w:rFonts w:ascii="宋体" w:hAnsi="宋体"/>
                <w:snapToGrid w:val="0"/>
                <w:kern w:val="0"/>
              </w:rPr>
            </w:pPr>
            <w:r>
              <w:rPr>
                <w:rFonts w:ascii="宋体" w:hAnsi="宋体" w:hint="eastAsia"/>
                <w:snapToGrid w:val="0"/>
                <w:kern w:val="0"/>
              </w:rPr>
              <w:t>交易</w:t>
            </w:r>
            <w:r>
              <w:rPr>
                <w:rFonts w:ascii="宋体" w:hAnsi="宋体"/>
                <w:snapToGrid w:val="0"/>
                <w:kern w:val="0"/>
              </w:rPr>
              <w:t>时间起</w:t>
            </w:r>
          </w:p>
        </w:tc>
        <w:tc>
          <w:tcPr>
            <w:tcW w:w="1700" w:type="dxa"/>
            <w:tcBorders>
              <w:top w:val="single" w:sz="4" w:space="0" w:color="auto"/>
              <w:left w:val="single" w:sz="4" w:space="0" w:color="auto"/>
              <w:bottom w:val="single" w:sz="4" w:space="0" w:color="auto"/>
              <w:right w:val="single" w:sz="4" w:space="0" w:color="auto"/>
            </w:tcBorders>
            <w:shd w:val="clear" w:color="auto" w:fill="auto"/>
          </w:tcPr>
          <w:p w14:paraId="1770928A" w14:textId="77777777" w:rsidR="00216E33" w:rsidRDefault="00216E33" w:rsidP="004664EA">
            <w:pPr>
              <w:ind w:firstLine="480"/>
              <w:jc w:val="left"/>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B283F6"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5F7D4750" w14:textId="77777777" w:rsidR="00216E33" w:rsidRPr="00736667" w:rsidRDefault="00216E33" w:rsidP="004664EA">
            <w:pPr>
              <w:ind w:firstLine="480"/>
              <w:jc w:val="center"/>
              <w:rPr>
                <w:rFonts w:ascii="宋体" w:hAnsi="宋体"/>
                <w:snapToGrid w:val="0"/>
                <w:kern w:val="0"/>
              </w:rPr>
            </w:pPr>
          </w:p>
        </w:tc>
      </w:tr>
      <w:tr w:rsidR="00216E33" w:rsidRPr="00736667" w14:paraId="70AEAD5C" w14:textId="77777777" w:rsidTr="004664EA">
        <w:tc>
          <w:tcPr>
            <w:tcW w:w="1560" w:type="dxa"/>
            <w:tcBorders>
              <w:top w:val="single" w:sz="4" w:space="0" w:color="auto"/>
              <w:left w:val="single" w:sz="4" w:space="0" w:color="auto"/>
              <w:bottom w:val="single" w:sz="4" w:space="0" w:color="auto"/>
              <w:right w:val="single" w:sz="4" w:space="0" w:color="auto"/>
            </w:tcBorders>
            <w:shd w:val="clear" w:color="auto" w:fill="auto"/>
          </w:tcPr>
          <w:p w14:paraId="1331078D" w14:textId="77777777" w:rsidR="00216E33" w:rsidRDefault="00216E33" w:rsidP="004664EA">
            <w:pPr>
              <w:jc w:val="center"/>
              <w:rPr>
                <w:rFonts w:ascii="宋体" w:hAnsi="宋体"/>
                <w:snapToGrid w:val="0"/>
                <w:kern w:val="0"/>
              </w:rPr>
            </w:pPr>
            <w:r>
              <w:rPr>
                <w:rFonts w:ascii="宋体" w:hAnsi="宋体" w:hint="eastAsia"/>
                <w:snapToGrid w:val="0"/>
                <w:kern w:val="0"/>
              </w:rPr>
              <w:t>交易</w:t>
            </w:r>
            <w:r>
              <w:rPr>
                <w:rFonts w:ascii="宋体" w:hAnsi="宋体"/>
                <w:snapToGrid w:val="0"/>
                <w:kern w:val="0"/>
              </w:rPr>
              <w:t>时间止</w:t>
            </w:r>
          </w:p>
        </w:tc>
        <w:tc>
          <w:tcPr>
            <w:tcW w:w="1700" w:type="dxa"/>
            <w:tcBorders>
              <w:top w:val="single" w:sz="4" w:space="0" w:color="auto"/>
              <w:left w:val="single" w:sz="4" w:space="0" w:color="auto"/>
              <w:bottom w:val="single" w:sz="4" w:space="0" w:color="auto"/>
              <w:right w:val="single" w:sz="4" w:space="0" w:color="auto"/>
            </w:tcBorders>
            <w:shd w:val="clear" w:color="auto" w:fill="auto"/>
          </w:tcPr>
          <w:p w14:paraId="5AFB57FB" w14:textId="77777777" w:rsidR="00216E33" w:rsidRDefault="00216E33" w:rsidP="004664EA">
            <w:pPr>
              <w:ind w:firstLine="480"/>
              <w:jc w:val="left"/>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6B1504"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62123CAD" w14:textId="77777777" w:rsidR="00216E33" w:rsidRPr="00736667" w:rsidRDefault="00216E33" w:rsidP="004664EA">
            <w:pPr>
              <w:ind w:firstLine="480"/>
              <w:jc w:val="center"/>
              <w:rPr>
                <w:rFonts w:ascii="宋体" w:hAnsi="宋体"/>
                <w:snapToGrid w:val="0"/>
                <w:kern w:val="0"/>
              </w:rPr>
            </w:pPr>
          </w:p>
        </w:tc>
      </w:tr>
      <w:tr w:rsidR="00216E33" w:rsidRPr="00736667" w14:paraId="6969F6CD" w14:textId="77777777" w:rsidTr="004664EA">
        <w:tc>
          <w:tcPr>
            <w:tcW w:w="1560" w:type="dxa"/>
            <w:tcBorders>
              <w:top w:val="single" w:sz="4" w:space="0" w:color="auto"/>
              <w:left w:val="single" w:sz="4" w:space="0" w:color="auto"/>
              <w:bottom w:val="single" w:sz="4" w:space="0" w:color="auto"/>
              <w:right w:val="single" w:sz="4" w:space="0" w:color="auto"/>
            </w:tcBorders>
            <w:shd w:val="clear" w:color="auto" w:fill="auto"/>
          </w:tcPr>
          <w:p w14:paraId="783D8D91" w14:textId="77777777" w:rsidR="00216E33" w:rsidRDefault="00216E33" w:rsidP="004664EA">
            <w:pPr>
              <w:jc w:val="center"/>
              <w:rPr>
                <w:rFonts w:ascii="宋体" w:hAnsi="宋体"/>
                <w:snapToGrid w:val="0"/>
                <w:kern w:val="0"/>
              </w:rPr>
            </w:pPr>
            <w:r>
              <w:rPr>
                <w:rFonts w:ascii="宋体" w:hAnsi="宋体" w:hint="eastAsia"/>
                <w:snapToGrid w:val="0"/>
                <w:kern w:val="0"/>
              </w:rPr>
              <w:t>金额</w:t>
            </w:r>
            <w:r>
              <w:rPr>
                <w:rFonts w:ascii="宋体" w:hAnsi="宋体"/>
                <w:snapToGrid w:val="0"/>
                <w:kern w:val="0"/>
              </w:rPr>
              <w:t>范围起</w:t>
            </w:r>
          </w:p>
        </w:tc>
        <w:tc>
          <w:tcPr>
            <w:tcW w:w="1700" w:type="dxa"/>
            <w:tcBorders>
              <w:top w:val="single" w:sz="4" w:space="0" w:color="auto"/>
              <w:left w:val="single" w:sz="4" w:space="0" w:color="auto"/>
              <w:bottom w:val="single" w:sz="4" w:space="0" w:color="auto"/>
              <w:right w:val="single" w:sz="4" w:space="0" w:color="auto"/>
            </w:tcBorders>
            <w:shd w:val="clear" w:color="auto" w:fill="auto"/>
          </w:tcPr>
          <w:p w14:paraId="6C6CEA49" w14:textId="77777777" w:rsidR="00216E33" w:rsidRDefault="00216E33" w:rsidP="004664EA">
            <w:pPr>
              <w:ind w:firstLine="480"/>
              <w:jc w:val="left"/>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964E10A"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E1A137A" w14:textId="77777777" w:rsidR="00216E33" w:rsidRPr="00736667" w:rsidRDefault="00216E33" w:rsidP="004664EA">
            <w:pPr>
              <w:ind w:firstLine="480"/>
              <w:jc w:val="center"/>
              <w:rPr>
                <w:rFonts w:ascii="宋体" w:hAnsi="宋体"/>
                <w:snapToGrid w:val="0"/>
                <w:kern w:val="0"/>
              </w:rPr>
            </w:pPr>
          </w:p>
        </w:tc>
      </w:tr>
      <w:tr w:rsidR="00216E33" w:rsidRPr="00736667" w14:paraId="2C4363C2" w14:textId="77777777" w:rsidTr="004664EA">
        <w:tc>
          <w:tcPr>
            <w:tcW w:w="1560" w:type="dxa"/>
            <w:tcBorders>
              <w:top w:val="single" w:sz="4" w:space="0" w:color="auto"/>
              <w:left w:val="single" w:sz="4" w:space="0" w:color="auto"/>
              <w:bottom w:val="single" w:sz="4" w:space="0" w:color="auto"/>
              <w:right w:val="single" w:sz="4" w:space="0" w:color="auto"/>
            </w:tcBorders>
            <w:shd w:val="clear" w:color="auto" w:fill="auto"/>
          </w:tcPr>
          <w:p w14:paraId="212DFB41" w14:textId="77777777" w:rsidR="00216E33" w:rsidRDefault="00216E33" w:rsidP="004664EA">
            <w:pPr>
              <w:jc w:val="center"/>
              <w:rPr>
                <w:rFonts w:ascii="宋体" w:hAnsi="宋体"/>
                <w:snapToGrid w:val="0"/>
                <w:kern w:val="0"/>
              </w:rPr>
            </w:pPr>
            <w:r>
              <w:rPr>
                <w:rFonts w:ascii="宋体" w:hAnsi="宋体" w:hint="eastAsia"/>
                <w:snapToGrid w:val="0"/>
                <w:kern w:val="0"/>
              </w:rPr>
              <w:t>金额</w:t>
            </w:r>
            <w:r>
              <w:rPr>
                <w:rFonts w:ascii="宋体" w:hAnsi="宋体"/>
                <w:snapToGrid w:val="0"/>
                <w:kern w:val="0"/>
              </w:rPr>
              <w:t>范围止</w:t>
            </w:r>
          </w:p>
        </w:tc>
        <w:tc>
          <w:tcPr>
            <w:tcW w:w="1700" w:type="dxa"/>
            <w:tcBorders>
              <w:top w:val="single" w:sz="4" w:space="0" w:color="auto"/>
              <w:left w:val="single" w:sz="4" w:space="0" w:color="auto"/>
              <w:bottom w:val="single" w:sz="4" w:space="0" w:color="auto"/>
              <w:right w:val="single" w:sz="4" w:space="0" w:color="auto"/>
            </w:tcBorders>
            <w:shd w:val="clear" w:color="auto" w:fill="auto"/>
          </w:tcPr>
          <w:p w14:paraId="7C0CABD9" w14:textId="77777777" w:rsidR="00216E33" w:rsidRDefault="00216E33" w:rsidP="004664EA">
            <w:pPr>
              <w:ind w:firstLine="480"/>
              <w:jc w:val="left"/>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29AFBA"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N</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3472AD8" w14:textId="77777777" w:rsidR="00216E33" w:rsidRPr="00736667" w:rsidRDefault="00216E33" w:rsidP="004664EA">
            <w:pPr>
              <w:ind w:firstLine="480"/>
              <w:jc w:val="left"/>
              <w:rPr>
                <w:rFonts w:ascii="宋体" w:hAnsi="宋体"/>
                <w:snapToGrid w:val="0"/>
                <w:kern w:val="0"/>
              </w:rPr>
            </w:pPr>
          </w:p>
        </w:tc>
      </w:tr>
    </w:tbl>
    <w:p w14:paraId="3056C14D" w14:textId="77777777" w:rsidR="00216E33" w:rsidRPr="001A05B4" w:rsidRDefault="00216E33" w:rsidP="00216E33">
      <w:pPr>
        <w:spacing w:line="360" w:lineRule="auto"/>
      </w:pPr>
    </w:p>
    <w:p w14:paraId="0B4266D1" w14:textId="77777777" w:rsidR="00216E33" w:rsidRPr="00AF2888" w:rsidRDefault="00216E33" w:rsidP="00216E33">
      <w:pPr>
        <w:pStyle w:val="5"/>
        <w:tabs>
          <w:tab w:val="left" w:pos="1112"/>
        </w:tabs>
      </w:pPr>
      <w:r>
        <w:rPr>
          <w:rFonts w:hint="eastAsia"/>
        </w:rPr>
        <w:t xml:space="preserve"> </w:t>
      </w: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559"/>
        <w:gridCol w:w="1134"/>
        <w:gridCol w:w="3119"/>
      </w:tblGrid>
      <w:tr w:rsidR="00216E33" w:rsidRPr="00736667" w14:paraId="5B4C24FA" w14:textId="77777777" w:rsidTr="004664EA">
        <w:tc>
          <w:tcPr>
            <w:tcW w:w="1701" w:type="dxa"/>
            <w:shd w:val="clear" w:color="auto" w:fill="E0E0E0"/>
          </w:tcPr>
          <w:p w14:paraId="0D6F0A1D"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559" w:type="dxa"/>
            <w:shd w:val="clear" w:color="auto" w:fill="E0E0E0"/>
          </w:tcPr>
          <w:p w14:paraId="77E3B820"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61B894D"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96F3B8C" w14:textId="77777777" w:rsidR="00216E33" w:rsidRPr="00736667" w:rsidRDefault="00216E33" w:rsidP="004664EA">
            <w:pPr>
              <w:jc w:val="center"/>
              <w:rPr>
                <w:b/>
                <w:snapToGrid w:val="0"/>
                <w:kern w:val="0"/>
              </w:rPr>
            </w:pPr>
            <w:r w:rsidRPr="00736667">
              <w:rPr>
                <w:rFonts w:hint="eastAsia"/>
                <w:b/>
                <w:snapToGrid w:val="0"/>
                <w:kern w:val="0"/>
              </w:rPr>
              <w:t>备注</w:t>
            </w:r>
          </w:p>
        </w:tc>
      </w:tr>
      <w:tr w:rsidR="00216E33" w:rsidRPr="00736667" w14:paraId="6790EE14" w14:textId="77777777" w:rsidTr="004664EA">
        <w:tc>
          <w:tcPr>
            <w:tcW w:w="1701" w:type="dxa"/>
            <w:shd w:val="clear" w:color="auto" w:fill="auto"/>
          </w:tcPr>
          <w:p w14:paraId="133370BA" w14:textId="77777777" w:rsidR="00216E33" w:rsidRDefault="00216E33" w:rsidP="004664EA">
            <w:pPr>
              <w:jc w:val="center"/>
              <w:rPr>
                <w:rFonts w:ascii="宋体" w:hAnsi="宋体"/>
                <w:snapToGrid w:val="0"/>
                <w:kern w:val="0"/>
              </w:rPr>
            </w:pPr>
            <w:r>
              <w:rPr>
                <w:rFonts w:ascii="宋体" w:hAnsi="宋体" w:hint="eastAsia"/>
                <w:snapToGrid w:val="0"/>
                <w:kern w:val="0"/>
              </w:rPr>
              <w:t>渠道</w:t>
            </w:r>
            <w:r>
              <w:rPr>
                <w:rFonts w:ascii="宋体" w:hAnsi="宋体"/>
                <w:snapToGrid w:val="0"/>
                <w:kern w:val="0"/>
              </w:rPr>
              <w:t>人唯一标识</w:t>
            </w:r>
          </w:p>
        </w:tc>
        <w:tc>
          <w:tcPr>
            <w:tcW w:w="1559" w:type="dxa"/>
            <w:shd w:val="clear" w:color="auto" w:fill="auto"/>
          </w:tcPr>
          <w:p w14:paraId="3778443F" w14:textId="77777777" w:rsidR="00216E33" w:rsidRDefault="00216E33" w:rsidP="004664EA">
            <w:pPr>
              <w:jc w:val="center"/>
              <w:rPr>
                <w:rFonts w:ascii="宋体" w:hAnsi="宋体"/>
                <w:snapToGrid w:val="0"/>
                <w:kern w:val="0"/>
              </w:rPr>
            </w:pPr>
          </w:p>
        </w:tc>
        <w:tc>
          <w:tcPr>
            <w:tcW w:w="1134" w:type="dxa"/>
            <w:shd w:val="clear" w:color="auto" w:fill="auto"/>
          </w:tcPr>
          <w:p w14:paraId="1BDEF2F7"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531BAB8C" w14:textId="77777777" w:rsidR="00216E33" w:rsidRPr="00736667" w:rsidRDefault="00216E33" w:rsidP="004664EA">
            <w:pPr>
              <w:jc w:val="center"/>
              <w:rPr>
                <w:rFonts w:ascii="宋体" w:hAnsi="宋体"/>
                <w:snapToGrid w:val="0"/>
                <w:kern w:val="0"/>
              </w:rPr>
            </w:pPr>
          </w:p>
        </w:tc>
      </w:tr>
      <w:tr w:rsidR="00216E33" w:rsidRPr="00736667" w14:paraId="12396BBD" w14:textId="77777777" w:rsidTr="004664EA">
        <w:tc>
          <w:tcPr>
            <w:tcW w:w="1701" w:type="dxa"/>
            <w:shd w:val="clear" w:color="auto" w:fill="auto"/>
          </w:tcPr>
          <w:p w14:paraId="3E0A5566" w14:textId="77777777" w:rsidR="00216E33" w:rsidRDefault="00216E33" w:rsidP="004664EA">
            <w:pPr>
              <w:jc w:val="center"/>
              <w:rPr>
                <w:rFonts w:ascii="宋体" w:hAnsi="宋体"/>
                <w:snapToGrid w:val="0"/>
                <w:kern w:val="0"/>
              </w:rPr>
            </w:pPr>
            <w:r>
              <w:rPr>
                <w:rFonts w:ascii="宋体" w:hAnsi="宋体" w:hint="eastAsia"/>
                <w:snapToGrid w:val="0"/>
                <w:kern w:val="0"/>
              </w:rPr>
              <w:t>放款</w:t>
            </w:r>
            <w:r>
              <w:rPr>
                <w:rFonts w:ascii="宋体" w:hAnsi="宋体"/>
                <w:snapToGrid w:val="0"/>
                <w:kern w:val="0"/>
              </w:rPr>
              <w:t>总金额</w:t>
            </w:r>
          </w:p>
        </w:tc>
        <w:tc>
          <w:tcPr>
            <w:tcW w:w="1559" w:type="dxa"/>
            <w:shd w:val="clear" w:color="auto" w:fill="auto"/>
          </w:tcPr>
          <w:p w14:paraId="2D7B059E" w14:textId="77777777" w:rsidR="00216E33" w:rsidRDefault="00216E33" w:rsidP="004664EA">
            <w:pPr>
              <w:rPr>
                <w:rFonts w:ascii="宋体" w:hAnsi="宋体"/>
                <w:snapToGrid w:val="0"/>
                <w:kern w:val="0"/>
              </w:rPr>
            </w:pPr>
          </w:p>
        </w:tc>
        <w:tc>
          <w:tcPr>
            <w:tcW w:w="1134" w:type="dxa"/>
            <w:shd w:val="clear" w:color="auto" w:fill="auto"/>
          </w:tcPr>
          <w:p w14:paraId="639356E3"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26793029" w14:textId="77777777" w:rsidR="00216E33" w:rsidRPr="00736667" w:rsidRDefault="00216E33" w:rsidP="004664EA">
            <w:pPr>
              <w:jc w:val="center"/>
              <w:rPr>
                <w:rFonts w:ascii="宋体" w:hAnsi="宋体"/>
                <w:snapToGrid w:val="0"/>
                <w:kern w:val="0"/>
              </w:rPr>
            </w:pPr>
          </w:p>
        </w:tc>
      </w:tr>
      <w:tr w:rsidR="00216E33" w:rsidRPr="00736667" w14:paraId="19A714CC" w14:textId="77777777" w:rsidTr="004664EA">
        <w:tc>
          <w:tcPr>
            <w:tcW w:w="1701" w:type="dxa"/>
            <w:shd w:val="clear" w:color="auto" w:fill="auto"/>
          </w:tcPr>
          <w:p w14:paraId="3FE6F924" w14:textId="77777777" w:rsidR="00216E33" w:rsidDel="004E1773" w:rsidRDefault="00216E33" w:rsidP="004664EA">
            <w:pPr>
              <w:jc w:val="center"/>
              <w:rPr>
                <w:rFonts w:ascii="宋体" w:hAnsi="宋体"/>
                <w:snapToGrid w:val="0"/>
                <w:kern w:val="0"/>
              </w:rPr>
            </w:pPr>
            <w:r>
              <w:rPr>
                <w:rFonts w:ascii="宋体" w:hAnsi="宋体" w:hint="eastAsia"/>
                <w:snapToGrid w:val="0"/>
                <w:kern w:val="0"/>
              </w:rPr>
              <w:t>返佣总</w:t>
            </w:r>
            <w:r>
              <w:rPr>
                <w:rFonts w:ascii="宋体" w:hAnsi="宋体"/>
                <w:snapToGrid w:val="0"/>
                <w:kern w:val="0"/>
              </w:rPr>
              <w:t>额</w:t>
            </w:r>
          </w:p>
        </w:tc>
        <w:tc>
          <w:tcPr>
            <w:tcW w:w="1559" w:type="dxa"/>
            <w:shd w:val="clear" w:color="auto" w:fill="auto"/>
          </w:tcPr>
          <w:p w14:paraId="1AF0BEDC" w14:textId="77777777" w:rsidR="00216E33" w:rsidRDefault="00216E33" w:rsidP="004664EA">
            <w:pPr>
              <w:rPr>
                <w:rFonts w:ascii="宋体" w:hAnsi="宋体"/>
                <w:snapToGrid w:val="0"/>
                <w:kern w:val="0"/>
              </w:rPr>
            </w:pPr>
          </w:p>
        </w:tc>
        <w:tc>
          <w:tcPr>
            <w:tcW w:w="1134" w:type="dxa"/>
            <w:shd w:val="clear" w:color="auto" w:fill="auto"/>
          </w:tcPr>
          <w:p w14:paraId="20D6BD2A"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923B36C" w14:textId="77777777" w:rsidR="00216E33" w:rsidRPr="00736667" w:rsidRDefault="00216E33" w:rsidP="004664EA">
            <w:pPr>
              <w:jc w:val="center"/>
              <w:rPr>
                <w:rFonts w:ascii="宋体" w:hAnsi="宋体"/>
                <w:snapToGrid w:val="0"/>
                <w:kern w:val="0"/>
              </w:rPr>
            </w:pPr>
          </w:p>
        </w:tc>
      </w:tr>
      <w:tr w:rsidR="00216E33" w:rsidRPr="00736667" w14:paraId="5DE841B3" w14:textId="77777777" w:rsidTr="004664EA">
        <w:tc>
          <w:tcPr>
            <w:tcW w:w="1701" w:type="dxa"/>
            <w:shd w:val="clear" w:color="auto" w:fill="auto"/>
          </w:tcPr>
          <w:p w14:paraId="39D5926D" w14:textId="77777777" w:rsidR="00216E33" w:rsidRDefault="00216E33" w:rsidP="004664EA">
            <w:pPr>
              <w:jc w:val="center"/>
              <w:rPr>
                <w:rFonts w:ascii="宋体" w:hAnsi="宋体"/>
                <w:snapToGrid w:val="0"/>
                <w:kern w:val="0"/>
              </w:rPr>
            </w:pPr>
            <w:r>
              <w:rPr>
                <w:rFonts w:ascii="宋体" w:hAnsi="宋体" w:hint="eastAsia"/>
                <w:snapToGrid w:val="0"/>
                <w:kern w:val="0"/>
              </w:rPr>
              <w:t>佣金剩余金额</w:t>
            </w:r>
          </w:p>
        </w:tc>
        <w:tc>
          <w:tcPr>
            <w:tcW w:w="1559" w:type="dxa"/>
            <w:shd w:val="clear" w:color="auto" w:fill="auto"/>
          </w:tcPr>
          <w:p w14:paraId="515F41E7" w14:textId="77777777" w:rsidR="00216E33" w:rsidRDefault="00216E33" w:rsidP="004664EA">
            <w:pPr>
              <w:jc w:val="center"/>
              <w:rPr>
                <w:rFonts w:ascii="宋体" w:hAnsi="宋体"/>
                <w:snapToGrid w:val="0"/>
                <w:kern w:val="0"/>
              </w:rPr>
            </w:pPr>
          </w:p>
        </w:tc>
        <w:tc>
          <w:tcPr>
            <w:tcW w:w="1134" w:type="dxa"/>
            <w:shd w:val="clear" w:color="auto" w:fill="auto"/>
          </w:tcPr>
          <w:p w14:paraId="4E7020B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3EA51375" w14:textId="77777777" w:rsidR="00216E33" w:rsidRPr="00736667" w:rsidRDefault="00216E33" w:rsidP="004664EA">
            <w:pPr>
              <w:jc w:val="center"/>
              <w:rPr>
                <w:rFonts w:ascii="宋体" w:hAnsi="宋体"/>
                <w:snapToGrid w:val="0"/>
                <w:kern w:val="0"/>
              </w:rPr>
            </w:pPr>
          </w:p>
        </w:tc>
      </w:tr>
      <w:tr w:rsidR="00216E33" w:rsidRPr="00736667" w14:paraId="3C55D304" w14:textId="77777777" w:rsidTr="004664EA">
        <w:tc>
          <w:tcPr>
            <w:tcW w:w="1701" w:type="dxa"/>
            <w:shd w:val="clear" w:color="auto" w:fill="auto"/>
          </w:tcPr>
          <w:p w14:paraId="322D53D5" w14:textId="77777777" w:rsidR="00216E33" w:rsidRDefault="00216E33" w:rsidP="004664EA">
            <w:pPr>
              <w:jc w:val="center"/>
              <w:rPr>
                <w:rFonts w:ascii="宋体" w:hAnsi="宋体"/>
                <w:snapToGrid w:val="0"/>
                <w:kern w:val="0"/>
              </w:rPr>
            </w:pPr>
            <w:r>
              <w:rPr>
                <w:rFonts w:ascii="宋体" w:hAnsi="宋体" w:hint="eastAsia"/>
                <w:snapToGrid w:val="0"/>
                <w:kern w:val="0"/>
              </w:rPr>
              <w:t>已提现金额</w:t>
            </w:r>
          </w:p>
        </w:tc>
        <w:tc>
          <w:tcPr>
            <w:tcW w:w="1559" w:type="dxa"/>
            <w:shd w:val="clear" w:color="auto" w:fill="auto"/>
          </w:tcPr>
          <w:p w14:paraId="0FF5EA20" w14:textId="77777777" w:rsidR="00216E33" w:rsidRDefault="00216E33" w:rsidP="004664EA">
            <w:pPr>
              <w:jc w:val="center"/>
              <w:rPr>
                <w:rFonts w:ascii="宋体" w:hAnsi="宋体"/>
                <w:snapToGrid w:val="0"/>
                <w:kern w:val="0"/>
              </w:rPr>
            </w:pPr>
          </w:p>
        </w:tc>
        <w:tc>
          <w:tcPr>
            <w:tcW w:w="1134" w:type="dxa"/>
            <w:shd w:val="clear" w:color="auto" w:fill="auto"/>
          </w:tcPr>
          <w:p w14:paraId="682375A2"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3364C7E8" w14:textId="77777777" w:rsidR="00216E33" w:rsidRPr="00736667" w:rsidRDefault="00216E33" w:rsidP="004664EA">
            <w:pPr>
              <w:jc w:val="center"/>
              <w:rPr>
                <w:rFonts w:ascii="宋体" w:hAnsi="宋体"/>
                <w:snapToGrid w:val="0"/>
                <w:kern w:val="0"/>
              </w:rPr>
            </w:pPr>
          </w:p>
        </w:tc>
      </w:tr>
      <w:tr w:rsidR="00216E33" w:rsidRPr="00736667" w14:paraId="3452714E" w14:textId="77777777" w:rsidTr="004664EA">
        <w:tc>
          <w:tcPr>
            <w:tcW w:w="1701" w:type="dxa"/>
            <w:shd w:val="clear" w:color="auto" w:fill="auto"/>
          </w:tcPr>
          <w:p w14:paraId="438D2216" w14:textId="77777777" w:rsidR="00216E33" w:rsidRDefault="00216E33" w:rsidP="004664EA">
            <w:pPr>
              <w:jc w:val="center"/>
              <w:rPr>
                <w:rFonts w:ascii="宋体" w:hAnsi="宋体"/>
                <w:snapToGrid w:val="0"/>
                <w:kern w:val="0"/>
              </w:rPr>
            </w:pPr>
            <w:r>
              <w:rPr>
                <w:rFonts w:ascii="宋体" w:hAnsi="宋体" w:hint="eastAsia"/>
                <w:snapToGrid w:val="0"/>
                <w:kern w:val="0"/>
              </w:rPr>
              <w:t>总行数</w:t>
            </w:r>
          </w:p>
        </w:tc>
        <w:tc>
          <w:tcPr>
            <w:tcW w:w="1559" w:type="dxa"/>
            <w:shd w:val="clear" w:color="auto" w:fill="auto"/>
          </w:tcPr>
          <w:p w14:paraId="18617379" w14:textId="77777777" w:rsidR="00216E33" w:rsidRDefault="00216E33" w:rsidP="004664EA">
            <w:pPr>
              <w:jc w:val="center"/>
              <w:rPr>
                <w:rFonts w:ascii="宋体" w:hAnsi="宋体"/>
                <w:snapToGrid w:val="0"/>
                <w:kern w:val="0"/>
              </w:rPr>
            </w:pPr>
          </w:p>
        </w:tc>
        <w:tc>
          <w:tcPr>
            <w:tcW w:w="1134" w:type="dxa"/>
            <w:shd w:val="clear" w:color="auto" w:fill="auto"/>
          </w:tcPr>
          <w:p w14:paraId="6D979563"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B4AEC26" w14:textId="77777777" w:rsidR="00216E33" w:rsidRPr="00736667" w:rsidRDefault="00216E33" w:rsidP="004664EA">
            <w:pPr>
              <w:jc w:val="center"/>
              <w:rPr>
                <w:rFonts w:ascii="宋体" w:hAnsi="宋体"/>
                <w:snapToGrid w:val="0"/>
                <w:kern w:val="0"/>
              </w:rPr>
            </w:pPr>
          </w:p>
        </w:tc>
      </w:tr>
      <w:tr w:rsidR="00216E33" w:rsidRPr="00736667" w14:paraId="575F7981" w14:textId="77777777" w:rsidTr="004664EA">
        <w:tc>
          <w:tcPr>
            <w:tcW w:w="7513" w:type="dxa"/>
            <w:gridSpan w:val="4"/>
            <w:shd w:val="clear" w:color="auto" w:fill="auto"/>
          </w:tcPr>
          <w:p w14:paraId="59D18EC8" w14:textId="77777777" w:rsidR="00216E33" w:rsidRPr="00736667" w:rsidRDefault="00216E33" w:rsidP="004664EA">
            <w:pPr>
              <w:jc w:val="center"/>
              <w:rPr>
                <w:rFonts w:ascii="宋体" w:hAnsi="宋体"/>
                <w:snapToGrid w:val="0"/>
                <w:kern w:val="0"/>
              </w:rPr>
            </w:pPr>
            <w:r>
              <w:rPr>
                <w:rFonts w:ascii="宋体" w:hAnsi="宋体"/>
                <w:snapToGrid w:val="0"/>
                <w:kern w:val="0"/>
              </w:rPr>
              <w:t>佣金明细</w:t>
            </w:r>
            <w:r>
              <w:rPr>
                <w:rFonts w:ascii="宋体" w:hAnsi="宋体" w:hint="eastAsia"/>
                <w:snapToGrid w:val="0"/>
                <w:kern w:val="0"/>
              </w:rPr>
              <w:t>LIST</w:t>
            </w:r>
          </w:p>
        </w:tc>
      </w:tr>
      <w:tr w:rsidR="00216E33" w:rsidRPr="00736667" w14:paraId="496C4A57" w14:textId="77777777" w:rsidTr="004664EA">
        <w:tc>
          <w:tcPr>
            <w:tcW w:w="1701" w:type="dxa"/>
            <w:shd w:val="clear" w:color="auto" w:fill="auto"/>
          </w:tcPr>
          <w:p w14:paraId="04C52475" w14:textId="77777777" w:rsidR="00216E33" w:rsidRDefault="00216E33" w:rsidP="004664EA">
            <w:pPr>
              <w:jc w:val="center"/>
              <w:rPr>
                <w:rFonts w:ascii="宋体" w:hAnsi="宋体"/>
                <w:snapToGrid w:val="0"/>
                <w:kern w:val="0"/>
              </w:rPr>
            </w:pPr>
            <w:r>
              <w:rPr>
                <w:rFonts w:ascii="宋体" w:hAnsi="宋体" w:hint="eastAsia"/>
                <w:snapToGrid w:val="0"/>
                <w:kern w:val="0"/>
              </w:rPr>
              <w:t>资</w:t>
            </w:r>
            <w:r>
              <w:rPr>
                <w:rFonts w:ascii="宋体" w:hAnsi="宋体"/>
                <w:snapToGrid w:val="0"/>
                <w:kern w:val="0"/>
              </w:rPr>
              <w:t>方唯一标识</w:t>
            </w:r>
          </w:p>
        </w:tc>
        <w:tc>
          <w:tcPr>
            <w:tcW w:w="1559" w:type="dxa"/>
            <w:shd w:val="clear" w:color="auto" w:fill="auto"/>
          </w:tcPr>
          <w:p w14:paraId="1A1440C6" w14:textId="77777777" w:rsidR="00216E33" w:rsidRDefault="00216E33" w:rsidP="004664EA">
            <w:pPr>
              <w:jc w:val="center"/>
              <w:rPr>
                <w:rFonts w:ascii="宋体" w:hAnsi="宋体"/>
                <w:snapToGrid w:val="0"/>
                <w:kern w:val="0"/>
              </w:rPr>
            </w:pPr>
          </w:p>
        </w:tc>
        <w:tc>
          <w:tcPr>
            <w:tcW w:w="1134" w:type="dxa"/>
            <w:shd w:val="clear" w:color="auto" w:fill="auto"/>
          </w:tcPr>
          <w:p w14:paraId="16059C1D"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7042B024" w14:textId="77777777" w:rsidR="00216E33" w:rsidRPr="00736667" w:rsidRDefault="00216E33" w:rsidP="004664EA">
            <w:pPr>
              <w:jc w:val="center"/>
              <w:rPr>
                <w:rFonts w:ascii="宋体" w:hAnsi="宋体"/>
                <w:snapToGrid w:val="0"/>
                <w:kern w:val="0"/>
              </w:rPr>
            </w:pPr>
          </w:p>
        </w:tc>
      </w:tr>
      <w:tr w:rsidR="00216E33" w:rsidRPr="00736667" w14:paraId="608677B0" w14:textId="77777777" w:rsidTr="004664EA">
        <w:tc>
          <w:tcPr>
            <w:tcW w:w="1701" w:type="dxa"/>
            <w:shd w:val="clear" w:color="auto" w:fill="auto"/>
          </w:tcPr>
          <w:p w14:paraId="5A6CCFC9" w14:textId="77777777" w:rsidR="00216E33" w:rsidRDefault="00216E33" w:rsidP="004664EA">
            <w:pPr>
              <w:jc w:val="center"/>
              <w:rPr>
                <w:rFonts w:ascii="宋体" w:hAnsi="宋体"/>
                <w:snapToGrid w:val="0"/>
                <w:kern w:val="0"/>
              </w:rPr>
            </w:pPr>
            <w:r>
              <w:rPr>
                <w:rFonts w:ascii="宋体" w:hAnsi="宋体" w:hint="eastAsia"/>
                <w:snapToGrid w:val="0"/>
                <w:kern w:val="0"/>
              </w:rPr>
              <w:t>客户名称</w:t>
            </w:r>
          </w:p>
        </w:tc>
        <w:tc>
          <w:tcPr>
            <w:tcW w:w="1559" w:type="dxa"/>
            <w:shd w:val="clear" w:color="auto" w:fill="auto"/>
          </w:tcPr>
          <w:p w14:paraId="1B6C263E" w14:textId="77777777" w:rsidR="00216E33" w:rsidRDefault="00216E33" w:rsidP="004664EA">
            <w:pPr>
              <w:jc w:val="center"/>
              <w:rPr>
                <w:rFonts w:ascii="宋体" w:hAnsi="宋体"/>
                <w:snapToGrid w:val="0"/>
                <w:kern w:val="0"/>
              </w:rPr>
            </w:pPr>
          </w:p>
        </w:tc>
        <w:tc>
          <w:tcPr>
            <w:tcW w:w="1134" w:type="dxa"/>
            <w:shd w:val="clear" w:color="auto" w:fill="auto"/>
          </w:tcPr>
          <w:p w14:paraId="1F03D24C"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70A762CE" w14:textId="77777777" w:rsidR="00216E33" w:rsidRPr="00736667" w:rsidRDefault="00216E33" w:rsidP="004664EA">
            <w:pPr>
              <w:jc w:val="center"/>
              <w:rPr>
                <w:rFonts w:ascii="宋体" w:hAnsi="宋体"/>
                <w:snapToGrid w:val="0"/>
                <w:kern w:val="0"/>
              </w:rPr>
            </w:pPr>
          </w:p>
        </w:tc>
      </w:tr>
      <w:tr w:rsidR="00216E33" w:rsidRPr="00736667" w14:paraId="38F97E51" w14:textId="77777777" w:rsidTr="004664EA">
        <w:tc>
          <w:tcPr>
            <w:tcW w:w="1701" w:type="dxa"/>
            <w:shd w:val="clear" w:color="auto" w:fill="auto"/>
          </w:tcPr>
          <w:p w14:paraId="21AA88B6" w14:textId="77777777" w:rsidR="00216E33" w:rsidRDefault="00216E33" w:rsidP="004664EA">
            <w:pPr>
              <w:jc w:val="center"/>
              <w:rPr>
                <w:rFonts w:ascii="宋体" w:hAnsi="宋体"/>
                <w:snapToGrid w:val="0"/>
                <w:kern w:val="0"/>
              </w:rPr>
            </w:pPr>
            <w:r>
              <w:rPr>
                <w:rFonts w:ascii="宋体" w:hAnsi="宋体" w:hint="eastAsia"/>
                <w:snapToGrid w:val="0"/>
                <w:kern w:val="0"/>
              </w:rPr>
              <w:t>放款金额</w:t>
            </w:r>
          </w:p>
        </w:tc>
        <w:tc>
          <w:tcPr>
            <w:tcW w:w="1559" w:type="dxa"/>
            <w:shd w:val="clear" w:color="auto" w:fill="auto"/>
          </w:tcPr>
          <w:p w14:paraId="264B6591" w14:textId="77777777" w:rsidR="00216E33" w:rsidRDefault="00216E33" w:rsidP="004664EA">
            <w:pPr>
              <w:jc w:val="center"/>
              <w:rPr>
                <w:rFonts w:ascii="宋体" w:hAnsi="宋体"/>
                <w:snapToGrid w:val="0"/>
                <w:kern w:val="0"/>
              </w:rPr>
            </w:pPr>
          </w:p>
        </w:tc>
        <w:tc>
          <w:tcPr>
            <w:tcW w:w="1134" w:type="dxa"/>
            <w:shd w:val="clear" w:color="auto" w:fill="auto"/>
          </w:tcPr>
          <w:p w14:paraId="35842F0A"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2B0D516D" w14:textId="77777777" w:rsidR="00216E33" w:rsidRPr="00736667" w:rsidRDefault="00216E33" w:rsidP="004664EA">
            <w:pPr>
              <w:jc w:val="center"/>
              <w:rPr>
                <w:rFonts w:ascii="宋体" w:hAnsi="宋体"/>
                <w:snapToGrid w:val="0"/>
                <w:kern w:val="0"/>
              </w:rPr>
            </w:pPr>
          </w:p>
        </w:tc>
      </w:tr>
      <w:tr w:rsidR="00216E33" w:rsidRPr="00736667" w14:paraId="7EDEF860" w14:textId="77777777" w:rsidTr="004664EA">
        <w:tc>
          <w:tcPr>
            <w:tcW w:w="1701" w:type="dxa"/>
            <w:shd w:val="clear" w:color="auto" w:fill="auto"/>
          </w:tcPr>
          <w:p w14:paraId="566FBA59" w14:textId="77777777" w:rsidR="00216E33" w:rsidRDefault="00216E33" w:rsidP="004664EA">
            <w:pPr>
              <w:jc w:val="center"/>
              <w:rPr>
                <w:rFonts w:ascii="宋体" w:hAnsi="宋体"/>
                <w:snapToGrid w:val="0"/>
                <w:kern w:val="0"/>
              </w:rPr>
            </w:pPr>
            <w:r>
              <w:rPr>
                <w:rFonts w:ascii="宋体" w:hAnsi="宋体" w:hint="eastAsia"/>
                <w:snapToGrid w:val="0"/>
                <w:kern w:val="0"/>
              </w:rPr>
              <w:t>佣金比率</w:t>
            </w:r>
          </w:p>
        </w:tc>
        <w:tc>
          <w:tcPr>
            <w:tcW w:w="1559" w:type="dxa"/>
            <w:shd w:val="clear" w:color="auto" w:fill="auto"/>
          </w:tcPr>
          <w:p w14:paraId="174CC8C4" w14:textId="77777777" w:rsidR="00216E33" w:rsidRDefault="00216E33" w:rsidP="004664EA">
            <w:pPr>
              <w:jc w:val="center"/>
              <w:rPr>
                <w:rFonts w:ascii="宋体" w:hAnsi="宋体"/>
                <w:snapToGrid w:val="0"/>
                <w:kern w:val="0"/>
              </w:rPr>
            </w:pPr>
          </w:p>
        </w:tc>
        <w:tc>
          <w:tcPr>
            <w:tcW w:w="1134" w:type="dxa"/>
            <w:shd w:val="clear" w:color="auto" w:fill="auto"/>
          </w:tcPr>
          <w:p w14:paraId="77BED846"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6F7BE3CC" w14:textId="77777777" w:rsidR="00216E33" w:rsidRPr="00736667" w:rsidRDefault="00216E33" w:rsidP="004664EA">
            <w:pPr>
              <w:jc w:val="center"/>
              <w:rPr>
                <w:rFonts w:ascii="宋体" w:hAnsi="宋体"/>
                <w:snapToGrid w:val="0"/>
                <w:kern w:val="0"/>
              </w:rPr>
            </w:pPr>
          </w:p>
        </w:tc>
      </w:tr>
      <w:tr w:rsidR="00216E33" w:rsidRPr="00736667" w14:paraId="60B46AC8" w14:textId="77777777" w:rsidTr="004664EA">
        <w:tc>
          <w:tcPr>
            <w:tcW w:w="1701" w:type="dxa"/>
            <w:shd w:val="clear" w:color="auto" w:fill="auto"/>
          </w:tcPr>
          <w:p w14:paraId="4AEB7109" w14:textId="77777777" w:rsidR="00216E33" w:rsidRDefault="00216E33" w:rsidP="004664EA">
            <w:pPr>
              <w:jc w:val="center"/>
              <w:rPr>
                <w:rFonts w:ascii="宋体" w:hAnsi="宋体"/>
                <w:snapToGrid w:val="0"/>
                <w:kern w:val="0"/>
              </w:rPr>
            </w:pPr>
            <w:r>
              <w:rPr>
                <w:rFonts w:ascii="宋体" w:hAnsi="宋体" w:hint="eastAsia"/>
                <w:snapToGrid w:val="0"/>
                <w:kern w:val="0"/>
              </w:rPr>
              <w:t>返佣金额</w:t>
            </w:r>
          </w:p>
        </w:tc>
        <w:tc>
          <w:tcPr>
            <w:tcW w:w="1559" w:type="dxa"/>
            <w:shd w:val="clear" w:color="auto" w:fill="auto"/>
          </w:tcPr>
          <w:p w14:paraId="455C5158" w14:textId="77777777" w:rsidR="00216E33" w:rsidRDefault="00216E33" w:rsidP="004664EA">
            <w:pPr>
              <w:jc w:val="center"/>
              <w:rPr>
                <w:rFonts w:ascii="宋体" w:hAnsi="宋体"/>
                <w:snapToGrid w:val="0"/>
                <w:kern w:val="0"/>
              </w:rPr>
            </w:pPr>
          </w:p>
        </w:tc>
        <w:tc>
          <w:tcPr>
            <w:tcW w:w="1134" w:type="dxa"/>
            <w:shd w:val="clear" w:color="auto" w:fill="auto"/>
          </w:tcPr>
          <w:p w14:paraId="01A9661A"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5ABEB1B6" w14:textId="77777777" w:rsidR="00216E33" w:rsidRPr="00736667" w:rsidRDefault="00216E33" w:rsidP="004664EA">
            <w:pPr>
              <w:jc w:val="center"/>
              <w:rPr>
                <w:rFonts w:ascii="宋体" w:hAnsi="宋体"/>
                <w:snapToGrid w:val="0"/>
                <w:kern w:val="0"/>
              </w:rPr>
            </w:pPr>
          </w:p>
        </w:tc>
      </w:tr>
      <w:tr w:rsidR="00216E33" w:rsidRPr="00736667" w14:paraId="6A79E2FD" w14:textId="77777777" w:rsidTr="004664EA">
        <w:tc>
          <w:tcPr>
            <w:tcW w:w="1701" w:type="dxa"/>
            <w:shd w:val="clear" w:color="auto" w:fill="auto"/>
          </w:tcPr>
          <w:p w14:paraId="047173E5" w14:textId="77777777" w:rsidR="00216E33" w:rsidRDefault="00216E33" w:rsidP="004664EA">
            <w:pPr>
              <w:jc w:val="center"/>
              <w:rPr>
                <w:rFonts w:ascii="宋体" w:hAnsi="宋体"/>
                <w:snapToGrid w:val="0"/>
                <w:kern w:val="0"/>
              </w:rPr>
            </w:pPr>
            <w:r>
              <w:rPr>
                <w:rFonts w:ascii="宋体" w:hAnsi="宋体" w:hint="eastAsia"/>
                <w:snapToGrid w:val="0"/>
                <w:kern w:val="0"/>
              </w:rPr>
              <w:t>客户联系</w:t>
            </w:r>
            <w:r>
              <w:rPr>
                <w:rFonts w:ascii="宋体" w:hAnsi="宋体"/>
                <w:snapToGrid w:val="0"/>
                <w:kern w:val="0"/>
              </w:rPr>
              <w:t>电话</w:t>
            </w:r>
          </w:p>
        </w:tc>
        <w:tc>
          <w:tcPr>
            <w:tcW w:w="1559" w:type="dxa"/>
            <w:shd w:val="clear" w:color="auto" w:fill="auto"/>
          </w:tcPr>
          <w:p w14:paraId="0F77C7A0" w14:textId="77777777" w:rsidR="00216E33" w:rsidRDefault="00216E33" w:rsidP="004664EA">
            <w:pPr>
              <w:jc w:val="center"/>
              <w:rPr>
                <w:rFonts w:ascii="宋体" w:hAnsi="宋体"/>
                <w:snapToGrid w:val="0"/>
                <w:kern w:val="0"/>
              </w:rPr>
            </w:pPr>
          </w:p>
        </w:tc>
        <w:tc>
          <w:tcPr>
            <w:tcW w:w="1134" w:type="dxa"/>
            <w:shd w:val="clear" w:color="auto" w:fill="auto"/>
          </w:tcPr>
          <w:p w14:paraId="0131F7C8"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74FB5F09" w14:textId="77777777" w:rsidR="00216E33" w:rsidRPr="00736667" w:rsidRDefault="00216E33" w:rsidP="004664EA">
            <w:pPr>
              <w:jc w:val="center"/>
              <w:rPr>
                <w:rFonts w:ascii="宋体" w:hAnsi="宋体"/>
                <w:snapToGrid w:val="0"/>
                <w:kern w:val="0"/>
              </w:rPr>
            </w:pPr>
          </w:p>
        </w:tc>
      </w:tr>
      <w:tr w:rsidR="00216E33" w:rsidRPr="00736667" w14:paraId="18D638B6" w14:textId="77777777" w:rsidTr="004664EA">
        <w:tc>
          <w:tcPr>
            <w:tcW w:w="1701" w:type="dxa"/>
            <w:shd w:val="clear" w:color="auto" w:fill="auto"/>
          </w:tcPr>
          <w:p w14:paraId="6105FFEA" w14:textId="77777777" w:rsidR="00216E33" w:rsidRDefault="00216E33" w:rsidP="004664EA">
            <w:pPr>
              <w:jc w:val="center"/>
              <w:rPr>
                <w:rFonts w:ascii="宋体" w:hAnsi="宋体"/>
                <w:snapToGrid w:val="0"/>
                <w:kern w:val="0"/>
              </w:rPr>
            </w:pPr>
            <w:r>
              <w:rPr>
                <w:rFonts w:ascii="宋体" w:hAnsi="宋体" w:hint="eastAsia"/>
                <w:snapToGrid w:val="0"/>
                <w:kern w:val="0"/>
              </w:rPr>
              <w:t>返</w:t>
            </w:r>
            <w:r>
              <w:rPr>
                <w:rFonts w:ascii="宋体" w:hAnsi="宋体"/>
                <w:snapToGrid w:val="0"/>
                <w:kern w:val="0"/>
              </w:rPr>
              <w:t>佣时间</w:t>
            </w:r>
          </w:p>
        </w:tc>
        <w:tc>
          <w:tcPr>
            <w:tcW w:w="1559" w:type="dxa"/>
            <w:shd w:val="clear" w:color="auto" w:fill="auto"/>
          </w:tcPr>
          <w:p w14:paraId="3E37A573" w14:textId="77777777" w:rsidR="00216E33" w:rsidRDefault="00216E33" w:rsidP="004664EA">
            <w:pPr>
              <w:jc w:val="center"/>
              <w:rPr>
                <w:rFonts w:ascii="宋体" w:hAnsi="宋体"/>
                <w:snapToGrid w:val="0"/>
                <w:kern w:val="0"/>
              </w:rPr>
            </w:pPr>
          </w:p>
        </w:tc>
        <w:tc>
          <w:tcPr>
            <w:tcW w:w="1134" w:type="dxa"/>
            <w:shd w:val="clear" w:color="auto" w:fill="auto"/>
          </w:tcPr>
          <w:p w14:paraId="77D306C3"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75B76CCF" w14:textId="77777777" w:rsidR="00216E33" w:rsidRPr="00736667" w:rsidRDefault="00216E33" w:rsidP="004664EA">
            <w:pPr>
              <w:jc w:val="center"/>
              <w:rPr>
                <w:rFonts w:ascii="宋体" w:hAnsi="宋体"/>
                <w:snapToGrid w:val="0"/>
                <w:kern w:val="0"/>
              </w:rPr>
            </w:pPr>
          </w:p>
        </w:tc>
      </w:tr>
    </w:tbl>
    <w:p w14:paraId="6D4A6D2A" w14:textId="77777777" w:rsidR="00216E33" w:rsidRPr="00AF2888" w:rsidRDefault="00216E33" w:rsidP="00216E33">
      <w:pPr>
        <w:ind w:firstLineChars="300" w:firstLine="630"/>
      </w:pPr>
    </w:p>
    <w:p w14:paraId="5B4AD64C" w14:textId="77777777" w:rsidR="00216E33" w:rsidRPr="00C70DBD" w:rsidRDefault="00216E33" w:rsidP="00216E33"/>
    <w:p w14:paraId="610C0D21"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佣金</w:t>
      </w:r>
      <w:r>
        <w:rPr>
          <w:rFonts w:ascii="黑体" w:hAnsi="黑体"/>
        </w:rPr>
        <w:t>提现</w:t>
      </w:r>
    </w:p>
    <w:p w14:paraId="26609DEE" w14:textId="77777777" w:rsidR="00216E33" w:rsidRDefault="00216E33" w:rsidP="00216E33">
      <w:pPr>
        <w:pStyle w:val="5"/>
        <w:tabs>
          <w:tab w:val="left" w:pos="1112"/>
        </w:tabs>
      </w:pPr>
      <w:r>
        <w:rPr>
          <w:rFonts w:hint="eastAsia"/>
        </w:rPr>
        <w:t>功能</w:t>
      </w:r>
      <w:r>
        <w:t>描述</w:t>
      </w:r>
    </w:p>
    <w:p w14:paraId="63977F5D" w14:textId="77777777" w:rsidR="00216E33" w:rsidRPr="004336C8" w:rsidRDefault="00216E33" w:rsidP="00216E33">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4336C8">
        <w:rPr>
          <w:rFonts w:ascii="宋体" w:hAnsi="宋体"/>
          <w:kern w:val="0"/>
          <w:szCs w:val="21"/>
        </w:rPr>
        <w:t>系统根据每笔业务实际产生的佣金</w:t>
      </w:r>
      <w:r w:rsidRPr="004336C8">
        <w:rPr>
          <w:rFonts w:ascii="宋体" w:hAnsi="宋体" w:hint="eastAsia"/>
          <w:kern w:val="0"/>
          <w:szCs w:val="21"/>
        </w:rPr>
        <w:t>，</w:t>
      </w:r>
      <w:r w:rsidRPr="004336C8">
        <w:rPr>
          <w:rFonts w:ascii="宋体" w:hAnsi="宋体"/>
          <w:kern w:val="0"/>
          <w:szCs w:val="21"/>
        </w:rPr>
        <w:t>实现</w:t>
      </w:r>
      <w:r w:rsidRPr="004336C8">
        <w:rPr>
          <w:rFonts w:ascii="宋体" w:hAnsi="宋体" w:hint="eastAsia"/>
          <w:kern w:val="0"/>
          <w:szCs w:val="21"/>
        </w:rPr>
        <w:t>APP客户端</w:t>
      </w:r>
      <w:r w:rsidRPr="004336C8">
        <w:rPr>
          <w:rFonts w:ascii="宋体" w:hAnsi="宋体"/>
          <w:kern w:val="0"/>
          <w:szCs w:val="21"/>
        </w:rPr>
        <w:t>渠道人</w:t>
      </w:r>
      <w:r w:rsidRPr="004336C8">
        <w:rPr>
          <w:rFonts w:ascii="宋体" w:hAnsi="宋体" w:hint="eastAsia"/>
          <w:kern w:val="0"/>
          <w:szCs w:val="21"/>
        </w:rPr>
        <w:t>对该笔佣金提现至本人银行卡功能。</w:t>
      </w:r>
    </w:p>
    <w:p w14:paraId="45FDECB3" w14:textId="77777777" w:rsidR="00216E33" w:rsidRDefault="00216E33" w:rsidP="00216E33">
      <w:pPr>
        <w:pStyle w:val="5"/>
        <w:tabs>
          <w:tab w:val="left" w:pos="1112"/>
        </w:tabs>
      </w:pPr>
      <w:r>
        <w:rPr>
          <w:rFonts w:hint="eastAsia"/>
        </w:rPr>
        <w:lastRenderedPageBreak/>
        <w:t>处理流程</w:t>
      </w:r>
    </w:p>
    <w:p w14:paraId="396E67AB" w14:textId="77777777" w:rsidR="00216E33" w:rsidRDefault="00216E33" w:rsidP="00216E33">
      <w:pPr>
        <w:spacing w:line="360" w:lineRule="auto"/>
        <w:ind w:left="289" w:firstLine="420"/>
        <w:rPr>
          <w:b/>
          <w:sz w:val="24"/>
          <w:szCs w:val="24"/>
        </w:rPr>
      </w:pPr>
      <w:r>
        <w:rPr>
          <w:b/>
          <w:noProof/>
          <w:sz w:val="24"/>
          <w:szCs w:val="24"/>
        </w:rPr>
        <w:drawing>
          <wp:inline distT="0" distB="0" distL="0" distR="0" wp14:anchorId="1BA0DF57" wp14:editId="05A4CDB9">
            <wp:extent cx="5270500" cy="1333500"/>
            <wp:effectExtent l="0" t="0" r="6350" b="0"/>
            <wp:docPr id="10" name="图片 10" descr="佣金提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佣金提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5B8BE063" w14:textId="77777777" w:rsidR="00216E33" w:rsidRDefault="00216E33" w:rsidP="00216E33">
      <w:pPr>
        <w:spacing w:line="360" w:lineRule="auto"/>
        <w:ind w:left="289" w:firstLine="420"/>
        <w:rPr>
          <w:b/>
          <w:sz w:val="24"/>
          <w:szCs w:val="24"/>
        </w:rPr>
      </w:pPr>
      <w:r>
        <w:rPr>
          <w:rFonts w:hint="eastAsia"/>
          <w:b/>
          <w:sz w:val="24"/>
          <w:szCs w:val="24"/>
        </w:rPr>
        <w:t>【流程描述】</w:t>
      </w:r>
    </w:p>
    <w:p w14:paraId="202C2AEE" w14:textId="77777777" w:rsidR="00216E33" w:rsidRDefault="00216E33">
      <w:pPr>
        <w:numPr>
          <w:ilvl w:val="0"/>
          <w:numId w:val="34"/>
        </w:numPr>
        <w:spacing w:line="360" w:lineRule="auto"/>
        <w:pPrChange w:id="954" w:author="wangq" w:date="2017-08-21T17:25:00Z">
          <w:pPr>
            <w:numPr>
              <w:numId w:val="45"/>
            </w:numPr>
            <w:spacing w:line="360" w:lineRule="auto"/>
            <w:ind w:left="1549" w:hanging="360"/>
          </w:pPr>
        </w:pPrChange>
      </w:pPr>
      <w:r>
        <w:rPr>
          <w:rFonts w:hint="eastAsia"/>
        </w:rPr>
        <w:t>进入佣金管理界面；</w:t>
      </w:r>
    </w:p>
    <w:p w14:paraId="5977B4B1" w14:textId="77777777" w:rsidR="00216E33" w:rsidRDefault="00216E33">
      <w:pPr>
        <w:numPr>
          <w:ilvl w:val="0"/>
          <w:numId w:val="34"/>
        </w:numPr>
        <w:spacing w:line="360" w:lineRule="auto"/>
        <w:pPrChange w:id="955" w:author="wangq" w:date="2017-08-21T17:25:00Z">
          <w:pPr>
            <w:numPr>
              <w:numId w:val="45"/>
            </w:numPr>
            <w:spacing w:line="360" w:lineRule="auto"/>
            <w:ind w:left="1549" w:hanging="360"/>
          </w:pPr>
        </w:pPrChange>
      </w:pPr>
      <w:r>
        <w:rPr>
          <w:rFonts w:hint="eastAsia"/>
        </w:rPr>
        <w:t>点击“提现”后选择银行卡、输入提现金额；</w:t>
      </w:r>
    </w:p>
    <w:p w14:paraId="605BC809" w14:textId="77777777" w:rsidR="00216E33" w:rsidRDefault="00216E33">
      <w:pPr>
        <w:numPr>
          <w:ilvl w:val="0"/>
          <w:numId w:val="34"/>
        </w:numPr>
        <w:spacing w:line="360" w:lineRule="auto"/>
        <w:pPrChange w:id="956" w:author="wangq" w:date="2017-08-21T17:25:00Z">
          <w:pPr>
            <w:numPr>
              <w:numId w:val="45"/>
            </w:numPr>
            <w:spacing w:line="360" w:lineRule="auto"/>
            <w:ind w:left="1549" w:hanging="360"/>
          </w:pPr>
        </w:pPrChange>
      </w:pPr>
      <w:r>
        <w:t>调用微服务</w:t>
      </w:r>
      <w:r>
        <w:rPr>
          <w:rFonts w:hint="eastAsia"/>
        </w:rPr>
        <w:t>：</w:t>
      </w:r>
    </w:p>
    <w:p w14:paraId="2ED9A375" w14:textId="0B393D7F" w:rsidR="00216E33" w:rsidRDefault="009A2B91" w:rsidP="00216E33">
      <w:pPr>
        <w:spacing w:line="360" w:lineRule="auto"/>
        <w:ind w:left="1134" w:firstLineChars="100" w:firstLine="210"/>
      </w:pPr>
      <w:r>
        <w:t>a</w:t>
      </w:r>
      <w:r w:rsidR="00216E33">
        <w:t>).app</w:t>
      </w:r>
      <w:r w:rsidR="00216E33">
        <w:t>佣金管理</w:t>
      </w:r>
      <w:r w:rsidR="00216E33">
        <w:rPr>
          <w:rFonts w:hint="eastAsia"/>
        </w:rPr>
        <w:t>-</w:t>
      </w:r>
      <w:r w:rsidR="00216E33">
        <w:t>查询银行卡</w:t>
      </w:r>
      <w:r w:rsidR="00216E33">
        <w:rPr>
          <w:rFonts w:hint="eastAsia"/>
        </w:rPr>
        <w:t>；</w:t>
      </w:r>
    </w:p>
    <w:p w14:paraId="2C9EF78F" w14:textId="77F1676C" w:rsidR="009A2B91" w:rsidRDefault="009A2B91" w:rsidP="009A2B91">
      <w:pPr>
        <w:spacing w:line="360" w:lineRule="auto"/>
        <w:ind w:left="1134" w:firstLineChars="100" w:firstLine="210"/>
      </w:pPr>
      <w:r>
        <w:t>b).app</w:t>
      </w:r>
      <w:r>
        <w:t>佣金管理</w:t>
      </w:r>
      <w:r>
        <w:rPr>
          <w:rFonts w:hint="eastAsia"/>
        </w:rPr>
        <w:t>-</w:t>
      </w:r>
      <w:r>
        <w:rPr>
          <w:rFonts w:hint="eastAsia"/>
        </w:rPr>
        <w:t>佣金</w:t>
      </w:r>
      <w:r>
        <w:t>汇总查询</w:t>
      </w:r>
      <w:r>
        <w:rPr>
          <w:rFonts w:hint="eastAsia"/>
        </w:rPr>
        <w:t>；</w:t>
      </w:r>
    </w:p>
    <w:p w14:paraId="5593F1C4" w14:textId="42ED53B0" w:rsidR="009A2B91" w:rsidRPr="009A2B91" w:rsidRDefault="009A2B91" w:rsidP="009A2B91">
      <w:pPr>
        <w:spacing w:line="360" w:lineRule="auto"/>
        <w:ind w:left="1134" w:firstLineChars="100" w:firstLine="210"/>
      </w:pPr>
      <w:r>
        <w:t>c</w:t>
      </w:r>
      <w:r>
        <w:rPr>
          <w:rFonts w:hint="eastAsia"/>
        </w:rPr>
        <w:t>).</w:t>
      </w:r>
      <w:r>
        <w:t>app</w:t>
      </w:r>
      <w:r>
        <w:t>佣金管理</w:t>
      </w:r>
      <w:r>
        <w:rPr>
          <w:rFonts w:hint="eastAsia"/>
        </w:rPr>
        <w:t>-</w:t>
      </w:r>
      <w:r>
        <w:t>佣金提现</w:t>
      </w:r>
      <w:r>
        <w:rPr>
          <w:rFonts w:hint="eastAsia"/>
        </w:rPr>
        <w:t>；</w:t>
      </w:r>
    </w:p>
    <w:p w14:paraId="6E607AD8" w14:textId="77777777" w:rsidR="00216E33" w:rsidRDefault="00216E33">
      <w:pPr>
        <w:numPr>
          <w:ilvl w:val="0"/>
          <w:numId w:val="34"/>
        </w:numPr>
        <w:spacing w:line="360" w:lineRule="auto"/>
        <w:pPrChange w:id="957" w:author="wangq" w:date="2017-08-21T17:25:00Z">
          <w:pPr>
            <w:numPr>
              <w:numId w:val="45"/>
            </w:numPr>
            <w:spacing w:line="360" w:lineRule="auto"/>
            <w:ind w:left="1549" w:hanging="360"/>
          </w:pPr>
        </w:pPrChange>
      </w:pPr>
      <w:r>
        <w:t>解析返回结果</w:t>
      </w:r>
      <w:r>
        <w:rPr>
          <w:rFonts w:hint="eastAsia"/>
        </w:rPr>
        <w:t>：</w:t>
      </w:r>
    </w:p>
    <w:p w14:paraId="0655AB48" w14:textId="77777777" w:rsidR="00216E33" w:rsidRDefault="00216E33" w:rsidP="00216E33">
      <w:pPr>
        <w:spacing w:line="360" w:lineRule="auto"/>
        <w:ind w:left="1494"/>
      </w:pPr>
      <w:r>
        <w:t xml:space="preserve">a). </w:t>
      </w:r>
      <w:r>
        <w:t>银行卡</w:t>
      </w:r>
      <w:r>
        <w:rPr>
          <w:rFonts w:hint="eastAsia"/>
        </w:rPr>
        <w:t>（若没有银行卡，需添加银行卡；若已添加银行卡，系统默认提现至默认银行卡；）</w:t>
      </w:r>
    </w:p>
    <w:p w14:paraId="1F98918B" w14:textId="77777777" w:rsidR="00216E33" w:rsidRDefault="00216E33" w:rsidP="00216E33">
      <w:pPr>
        <w:spacing w:line="360" w:lineRule="auto"/>
        <w:ind w:left="1494"/>
      </w:pPr>
      <w:r>
        <w:t xml:space="preserve">b). </w:t>
      </w:r>
      <w:r>
        <w:t>可输入金额</w:t>
      </w:r>
      <w:r>
        <w:rPr>
          <w:rFonts w:hint="eastAsia"/>
        </w:rPr>
        <w:t>（提示可提现金额，设置可输入最大提现金额）；</w:t>
      </w:r>
    </w:p>
    <w:p w14:paraId="3B1457AA"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112BBD15" w14:textId="77777777" w:rsidTr="004664EA">
        <w:tc>
          <w:tcPr>
            <w:tcW w:w="1559" w:type="dxa"/>
            <w:shd w:val="clear" w:color="auto" w:fill="E0E0E0"/>
          </w:tcPr>
          <w:p w14:paraId="1673EA41"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77EE7CC0" w14:textId="77777777" w:rsidR="00216E33" w:rsidRPr="00736667" w:rsidRDefault="00216E33" w:rsidP="004664EA">
            <w:pPr>
              <w:ind w:firstLineChars="200" w:firstLine="422"/>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334DA59"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DA940E7"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2741C8B4" w14:textId="77777777" w:rsidTr="004664EA">
        <w:tc>
          <w:tcPr>
            <w:tcW w:w="1559" w:type="dxa"/>
            <w:shd w:val="clear" w:color="auto" w:fill="auto"/>
          </w:tcPr>
          <w:p w14:paraId="5601761D"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数据来源</w:t>
            </w:r>
          </w:p>
        </w:tc>
        <w:tc>
          <w:tcPr>
            <w:tcW w:w="1701" w:type="dxa"/>
            <w:shd w:val="clear" w:color="auto" w:fill="auto"/>
          </w:tcPr>
          <w:p w14:paraId="111D2C2D"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27347492" w14:textId="77777777" w:rsidR="00216E33" w:rsidRPr="00736667"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268BDB0" w14:textId="77777777" w:rsidR="00216E33" w:rsidRPr="00736667" w:rsidRDefault="00216E33" w:rsidP="004664EA">
            <w:pPr>
              <w:ind w:firstLine="480"/>
              <w:jc w:val="center"/>
              <w:rPr>
                <w:rFonts w:ascii="宋体" w:hAnsi="宋体"/>
                <w:snapToGrid w:val="0"/>
                <w:kern w:val="0"/>
              </w:rPr>
            </w:pPr>
          </w:p>
        </w:tc>
      </w:tr>
      <w:tr w:rsidR="00216E33" w:rsidRPr="00736667" w14:paraId="572417CB" w14:textId="77777777" w:rsidTr="004664EA">
        <w:tc>
          <w:tcPr>
            <w:tcW w:w="1559" w:type="dxa"/>
            <w:shd w:val="clear" w:color="auto" w:fill="auto"/>
          </w:tcPr>
          <w:p w14:paraId="21BD6AF9"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shd w:val="clear" w:color="auto" w:fill="auto"/>
          </w:tcPr>
          <w:p w14:paraId="7ABD942A"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55EA1AEC"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117BFC1" w14:textId="77777777" w:rsidR="00216E33" w:rsidRPr="00736667" w:rsidRDefault="00216E33" w:rsidP="004664EA">
            <w:pPr>
              <w:ind w:firstLine="480"/>
              <w:jc w:val="center"/>
              <w:rPr>
                <w:rFonts w:ascii="宋体" w:hAnsi="宋体"/>
                <w:snapToGrid w:val="0"/>
                <w:kern w:val="0"/>
              </w:rPr>
            </w:pPr>
          </w:p>
        </w:tc>
      </w:tr>
      <w:tr w:rsidR="00216E33" w:rsidRPr="00736667" w14:paraId="1E473553" w14:textId="77777777" w:rsidTr="004664EA">
        <w:tc>
          <w:tcPr>
            <w:tcW w:w="1559" w:type="dxa"/>
            <w:shd w:val="clear" w:color="auto" w:fill="auto"/>
          </w:tcPr>
          <w:p w14:paraId="1EB1A7EE" w14:textId="77777777" w:rsidR="00216E33" w:rsidRDefault="00216E33" w:rsidP="004664EA">
            <w:pPr>
              <w:jc w:val="center"/>
              <w:rPr>
                <w:rFonts w:ascii="宋体" w:hAnsi="宋体"/>
                <w:snapToGrid w:val="0"/>
                <w:kern w:val="0"/>
              </w:rPr>
            </w:pPr>
            <w:r>
              <w:rPr>
                <w:rFonts w:ascii="宋体" w:hAnsi="宋体" w:hint="eastAsia"/>
                <w:snapToGrid w:val="0"/>
                <w:kern w:val="0"/>
              </w:rPr>
              <w:t>银行卡唯一标识</w:t>
            </w:r>
          </w:p>
        </w:tc>
        <w:tc>
          <w:tcPr>
            <w:tcW w:w="1701" w:type="dxa"/>
            <w:shd w:val="clear" w:color="auto" w:fill="auto"/>
          </w:tcPr>
          <w:p w14:paraId="20841F7E"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07B8E9F0"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BF34266" w14:textId="77777777" w:rsidR="00216E33" w:rsidRPr="00736667" w:rsidRDefault="00216E33" w:rsidP="004664EA">
            <w:pPr>
              <w:ind w:firstLine="480"/>
              <w:jc w:val="center"/>
              <w:rPr>
                <w:rFonts w:ascii="宋体" w:hAnsi="宋体"/>
                <w:snapToGrid w:val="0"/>
                <w:kern w:val="0"/>
              </w:rPr>
            </w:pPr>
          </w:p>
        </w:tc>
      </w:tr>
      <w:tr w:rsidR="00216E33" w:rsidRPr="00736667" w14:paraId="19491483" w14:textId="77777777" w:rsidTr="004664EA">
        <w:tc>
          <w:tcPr>
            <w:tcW w:w="1559" w:type="dxa"/>
            <w:shd w:val="clear" w:color="auto" w:fill="auto"/>
          </w:tcPr>
          <w:p w14:paraId="2CD564B4" w14:textId="77777777" w:rsidR="00216E33" w:rsidRDefault="00216E33" w:rsidP="004664EA">
            <w:pPr>
              <w:jc w:val="center"/>
              <w:rPr>
                <w:rFonts w:ascii="宋体" w:hAnsi="宋体"/>
                <w:snapToGrid w:val="0"/>
                <w:kern w:val="0"/>
              </w:rPr>
            </w:pPr>
            <w:r>
              <w:rPr>
                <w:rFonts w:ascii="宋体" w:hAnsi="宋体" w:hint="eastAsia"/>
                <w:snapToGrid w:val="0"/>
                <w:kern w:val="0"/>
              </w:rPr>
              <w:t>提现金额</w:t>
            </w:r>
          </w:p>
        </w:tc>
        <w:tc>
          <w:tcPr>
            <w:tcW w:w="1701" w:type="dxa"/>
            <w:shd w:val="clear" w:color="auto" w:fill="auto"/>
          </w:tcPr>
          <w:p w14:paraId="11852609" w14:textId="77777777" w:rsidR="00216E33" w:rsidRPr="00736667" w:rsidRDefault="00216E33" w:rsidP="004664EA">
            <w:pPr>
              <w:ind w:firstLine="480"/>
              <w:jc w:val="left"/>
              <w:rPr>
                <w:rFonts w:ascii="宋体" w:hAnsi="宋体"/>
                <w:snapToGrid w:val="0"/>
                <w:kern w:val="0"/>
              </w:rPr>
            </w:pPr>
          </w:p>
        </w:tc>
        <w:tc>
          <w:tcPr>
            <w:tcW w:w="1134" w:type="dxa"/>
            <w:shd w:val="clear" w:color="auto" w:fill="auto"/>
          </w:tcPr>
          <w:p w14:paraId="3C10D62D"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6CF54AF2" w14:textId="77777777" w:rsidR="00216E33" w:rsidRPr="00736667" w:rsidRDefault="00216E33" w:rsidP="004664EA">
            <w:pPr>
              <w:ind w:firstLine="480"/>
              <w:jc w:val="center"/>
              <w:rPr>
                <w:rFonts w:ascii="宋体" w:hAnsi="宋体"/>
                <w:snapToGrid w:val="0"/>
                <w:kern w:val="0"/>
              </w:rPr>
            </w:pPr>
          </w:p>
        </w:tc>
      </w:tr>
    </w:tbl>
    <w:p w14:paraId="23A49CF7" w14:textId="77777777" w:rsidR="00216E33" w:rsidRDefault="00216E33" w:rsidP="00216E33"/>
    <w:p w14:paraId="7D266C1F" w14:textId="77777777" w:rsidR="00216E33" w:rsidRDefault="00216E33" w:rsidP="00216E33">
      <w:pPr>
        <w:pStyle w:val="5"/>
        <w:tabs>
          <w:tab w:val="left" w:pos="1112"/>
        </w:tabs>
      </w:pPr>
      <w:r>
        <w:rPr>
          <w:rFonts w:hint="eastAsia"/>
        </w:rPr>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789C2323" w14:textId="77777777" w:rsidTr="004664EA">
        <w:tc>
          <w:tcPr>
            <w:tcW w:w="1559" w:type="dxa"/>
            <w:shd w:val="clear" w:color="auto" w:fill="E0E0E0"/>
          </w:tcPr>
          <w:p w14:paraId="460ECA89"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407CCB8D"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0E99BBA3" w14:textId="77777777" w:rsidR="00216E33" w:rsidRPr="00736667" w:rsidRDefault="00216E33" w:rsidP="004664EA">
            <w:pP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3AC026C5"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408CE04E" w14:textId="77777777" w:rsidTr="004664EA">
        <w:tc>
          <w:tcPr>
            <w:tcW w:w="1559" w:type="dxa"/>
            <w:shd w:val="clear" w:color="auto" w:fill="auto"/>
          </w:tcPr>
          <w:p w14:paraId="18FCF22C"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渠道人</w:t>
            </w:r>
            <w:r w:rsidRPr="00C2435F">
              <w:rPr>
                <w:rFonts w:ascii="宋体" w:hAnsi="宋体" w:hint="eastAsia"/>
                <w:snapToGrid w:val="0"/>
                <w:kern w:val="0"/>
              </w:rPr>
              <w:t>入账流</w:t>
            </w:r>
            <w:r w:rsidRPr="00C2435F">
              <w:rPr>
                <w:rFonts w:ascii="宋体" w:hAnsi="宋体" w:hint="eastAsia"/>
                <w:snapToGrid w:val="0"/>
                <w:kern w:val="0"/>
              </w:rPr>
              <w:lastRenderedPageBreak/>
              <w:t>水主表唯一</w:t>
            </w:r>
            <w:r w:rsidRPr="00C2435F">
              <w:rPr>
                <w:rFonts w:ascii="宋体" w:hAnsi="宋体"/>
                <w:snapToGrid w:val="0"/>
                <w:kern w:val="0"/>
              </w:rPr>
              <w:t>标识</w:t>
            </w:r>
          </w:p>
        </w:tc>
        <w:tc>
          <w:tcPr>
            <w:tcW w:w="1701" w:type="dxa"/>
            <w:shd w:val="clear" w:color="auto" w:fill="auto"/>
          </w:tcPr>
          <w:p w14:paraId="3AE35096"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3D9752B9" w14:textId="77777777" w:rsidR="00216E33" w:rsidRPr="00736667"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14D60F1" w14:textId="77777777" w:rsidR="00216E33" w:rsidRPr="00736667" w:rsidRDefault="00216E33" w:rsidP="004664EA">
            <w:pPr>
              <w:ind w:firstLine="480"/>
              <w:jc w:val="left"/>
              <w:rPr>
                <w:rFonts w:ascii="宋体" w:hAnsi="宋体"/>
                <w:snapToGrid w:val="0"/>
                <w:kern w:val="0"/>
              </w:rPr>
            </w:pPr>
          </w:p>
        </w:tc>
      </w:tr>
      <w:tr w:rsidR="00216E33" w:rsidRPr="00736667" w14:paraId="693C68F7" w14:textId="77777777" w:rsidTr="004664EA">
        <w:tc>
          <w:tcPr>
            <w:tcW w:w="1559" w:type="dxa"/>
            <w:shd w:val="clear" w:color="auto" w:fill="auto"/>
          </w:tcPr>
          <w:p w14:paraId="7785F9C2" w14:textId="77777777" w:rsidR="00216E33" w:rsidRDefault="00216E33" w:rsidP="004664EA">
            <w:pPr>
              <w:jc w:val="center"/>
              <w:rPr>
                <w:rFonts w:ascii="宋体" w:hAnsi="宋体"/>
                <w:snapToGrid w:val="0"/>
                <w:kern w:val="0"/>
              </w:rPr>
            </w:pPr>
            <w:r>
              <w:rPr>
                <w:rFonts w:ascii="宋体" w:hAnsi="宋体" w:hint="eastAsia"/>
                <w:snapToGrid w:val="0"/>
                <w:kern w:val="0"/>
              </w:rPr>
              <w:lastRenderedPageBreak/>
              <w:t>交易流水号</w:t>
            </w:r>
          </w:p>
        </w:tc>
        <w:tc>
          <w:tcPr>
            <w:tcW w:w="1701" w:type="dxa"/>
            <w:shd w:val="clear" w:color="auto" w:fill="auto"/>
          </w:tcPr>
          <w:p w14:paraId="69CB771E"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3DA5AC9D"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7DBE066" w14:textId="77777777" w:rsidR="00216E33" w:rsidRPr="00736667" w:rsidRDefault="00216E33" w:rsidP="004664EA">
            <w:pPr>
              <w:ind w:firstLine="480"/>
              <w:jc w:val="left"/>
              <w:rPr>
                <w:rFonts w:ascii="宋体" w:hAnsi="宋体"/>
                <w:snapToGrid w:val="0"/>
                <w:kern w:val="0"/>
              </w:rPr>
            </w:pPr>
          </w:p>
        </w:tc>
      </w:tr>
      <w:tr w:rsidR="00216E33" w:rsidRPr="00736667" w14:paraId="7CF0E160" w14:textId="77777777" w:rsidTr="004664EA">
        <w:tc>
          <w:tcPr>
            <w:tcW w:w="1559" w:type="dxa"/>
            <w:shd w:val="clear" w:color="auto" w:fill="auto"/>
          </w:tcPr>
          <w:p w14:paraId="4D93C99C" w14:textId="77777777" w:rsidR="00216E33" w:rsidRDefault="00216E33" w:rsidP="004664EA">
            <w:pPr>
              <w:jc w:val="center"/>
              <w:rPr>
                <w:rFonts w:ascii="宋体" w:hAnsi="宋体"/>
                <w:snapToGrid w:val="0"/>
                <w:kern w:val="0"/>
              </w:rPr>
            </w:pPr>
            <w:r>
              <w:rPr>
                <w:rFonts w:ascii="宋体" w:hAnsi="宋体" w:hint="eastAsia"/>
                <w:snapToGrid w:val="0"/>
                <w:kern w:val="0"/>
              </w:rPr>
              <w:t>操作结果</w:t>
            </w:r>
          </w:p>
        </w:tc>
        <w:tc>
          <w:tcPr>
            <w:tcW w:w="1701" w:type="dxa"/>
            <w:shd w:val="clear" w:color="auto" w:fill="auto"/>
          </w:tcPr>
          <w:p w14:paraId="39AA4582"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54394BEA"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352238FC" w14:textId="77777777" w:rsidR="00216E33" w:rsidRPr="00736667" w:rsidRDefault="00216E33" w:rsidP="004664EA">
            <w:pPr>
              <w:ind w:firstLine="480"/>
              <w:jc w:val="left"/>
              <w:rPr>
                <w:rFonts w:ascii="宋体" w:hAnsi="宋体"/>
                <w:snapToGrid w:val="0"/>
                <w:kern w:val="0"/>
              </w:rPr>
            </w:pPr>
          </w:p>
        </w:tc>
      </w:tr>
      <w:tr w:rsidR="00216E33" w:rsidRPr="00736667" w14:paraId="69925DEA" w14:textId="77777777" w:rsidTr="004664EA">
        <w:tc>
          <w:tcPr>
            <w:tcW w:w="1559" w:type="dxa"/>
            <w:shd w:val="clear" w:color="auto" w:fill="auto"/>
          </w:tcPr>
          <w:p w14:paraId="40032B2B" w14:textId="77777777" w:rsidR="00216E33" w:rsidRDefault="00216E33" w:rsidP="004664EA">
            <w:pPr>
              <w:jc w:val="center"/>
              <w:rPr>
                <w:rFonts w:ascii="宋体" w:hAnsi="宋体"/>
                <w:snapToGrid w:val="0"/>
                <w:kern w:val="0"/>
              </w:rPr>
            </w:pPr>
            <w:r>
              <w:rPr>
                <w:rFonts w:ascii="宋体" w:hAnsi="宋体" w:hint="eastAsia"/>
                <w:snapToGrid w:val="0"/>
                <w:kern w:val="0"/>
              </w:rPr>
              <w:t>结果描述</w:t>
            </w:r>
          </w:p>
        </w:tc>
        <w:tc>
          <w:tcPr>
            <w:tcW w:w="1701" w:type="dxa"/>
            <w:shd w:val="clear" w:color="auto" w:fill="auto"/>
          </w:tcPr>
          <w:p w14:paraId="549BDDDF"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7A9B9843" w14:textId="77777777" w:rsidR="00216E33" w:rsidRDefault="00216E33" w:rsidP="004664EA">
            <w:pPr>
              <w:ind w:firstLine="480"/>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3E2D43E4" w14:textId="77777777" w:rsidR="00216E33" w:rsidRPr="00736667" w:rsidRDefault="00216E33" w:rsidP="004664EA">
            <w:pPr>
              <w:ind w:firstLine="480"/>
              <w:jc w:val="left"/>
              <w:rPr>
                <w:rFonts w:ascii="宋体" w:hAnsi="宋体"/>
                <w:snapToGrid w:val="0"/>
                <w:kern w:val="0"/>
              </w:rPr>
            </w:pPr>
          </w:p>
        </w:tc>
      </w:tr>
    </w:tbl>
    <w:p w14:paraId="2F29BCEA" w14:textId="77777777" w:rsidR="00216E33" w:rsidRDefault="00216E33" w:rsidP="00216E33"/>
    <w:p w14:paraId="6F412DDA"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佣金</w:t>
      </w:r>
      <w:r>
        <w:rPr>
          <w:rFonts w:ascii="黑体" w:hAnsi="黑体"/>
        </w:rPr>
        <w:t>明细</w:t>
      </w:r>
      <w:r>
        <w:rPr>
          <w:rFonts w:ascii="黑体" w:hAnsi="黑体" w:hint="eastAsia"/>
        </w:rPr>
        <w:t>（和佣金查询重复）</w:t>
      </w:r>
    </w:p>
    <w:p w14:paraId="32890406" w14:textId="77777777" w:rsidR="00216E33" w:rsidRDefault="00216E33" w:rsidP="00216E33">
      <w:pPr>
        <w:pStyle w:val="5"/>
        <w:tabs>
          <w:tab w:val="left" w:pos="1112"/>
        </w:tabs>
      </w:pPr>
      <w:r>
        <w:rPr>
          <w:rFonts w:hint="eastAsia"/>
        </w:rPr>
        <w:t>功能</w:t>
      </w:r>
      <w:r>
        <w:t>描述</w:t>
      </w:r>
    </w:p>
    <w:p w14:paraId="4D6C2F86" w14:textId="77777777" w:rsidR="00216E33" w:rsidRPr="004336C8" w:rsidRDefault="00216E33" w:rsidP="00216E33">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4336C8">
        <w:rPr>
          <w:rFonts w:ascii="宋体" w:hAnsi="宋体"/>
          <w:kern w:val="0"/>
          <w:szCs w:val="21"/>
        </w:rPr>
        <w:t>系统根据每笔业务实际产生的佣金</w:t>
      </w:r>
      <w:r w:rsidRPr="004336C8">
        <w:rPr>
          <w:rFonts w:ascii="宋体" w:hAnsi="宋体" w:hint="eastAsia"/>
          <w:kern w:val="0"/>
          <w:szCs w:val="21"/>
        </w:rPr>
        <w:t>，</w:t>
      </w:r>
      <w:r w:rsidRPr="004336C8">
        <w:rPr>
          <w:rFonts w:ascii="宋体" w:hAnsi="宋体"/>
          <w:kern w:val="0"/>
          <w:szCs w:val="21"/>
        </w:rPr>
        <w:t>实现</w:t>
      </w:r>
      <w:r w:rsidRPr="004336C8">
        <w:rPr>
          <w:rFonts w:ascii="宋体" w:hAnsi="宋体" w:hint="eastAsia"/>
          <w:kern w:val="0"/>
          <w:szCs w:val="21"/>
        </w:rPr>
        <w:t>APP客户端</w:t>
      </w:r>
      <w:r w:rsidRPr="004336C8">
        <w:rPr>
          <w:rFonts w:ascii="宋体" w:hAnsi="宋体"/>
          <w:kern w:val="0"/>
          <w:szCs w:val="21"/>
        </w:rPr>
        <w:t>渠道人</w:t>
      </w:r>
      <w:r w:rsidRPr="004336C8">
        <w:rPr>
          <w:rFonts w:ascii="宋体" w:hAnsi="宋体" w:hint="eastAsia"/>
          <w:kern w:val="0"/>
          <w:szCs w:val="21"/>
        </w:rPr>
        <w:t>对该笔佣金明细查看的功能。</w:t>
      </w:r>
    </w:p>
    <w:p w14:paraId="4A67FD3F" w14:textId="77777777" w:rsidR="00216E33" w:rsidRDefault="00216E33" w:rsidP="00216E33">
      <w:pPr>
        <w:pStyle w:val="5"/>
        <w:tabs>
          <w:tab w:val="left" w:pos="1112"/>
        </w:tabs>
      </w:pPr>
      <w:r>
        <w:rPr>
          <w:rFonts w:hint="eastAsia"/>
        </w:rPr>
        <w:t>处理流程</w:t>
      </w:r>
    </w:p>
    <w:p w14:paraId="126B445D" w14:textId="77777777" w:rsidR="00216E33" w:rsidRDefault="00216E33" w:rsidP="00216E33">
      <w:pPr>
        <w:spacing w:line="360" w:lineRule="auto"/>
        <w:ind w:left="289" w:firstLine="420"/>
        <w:rPr>
          <w:b/>
          <w:sz w:val="24"/>
          <w:szCs w:val="24"/>
        </w:rPr>
      </w:pPr>
      <w:r>
        <w:rPr>
          <w:b/>
          <w:noProof/>
          <w:sz w:val="24"/>
          <w:szCs w:val="24"/>
        </w:rPr>
        <w:drawing>
          <wp:inline distT="0" distB="0" distL="0" distR="0" wp14:anchorId="1E74DFC4" wp14:editId="04B92677">
            <wp:extent cx="5270500" cy="2025650"/>
            <wp:effectExtent l="0" t="0" r="6350" b="0"/>
            <wp:docPr id="9" name="图片 9" descr="佣金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佣金明细"/>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0500" cy="2025650"/>
                    </a:xfrm>
                    <a:prstGeom prst="rect">
                      <a:avLst/>
                    </a:prstGeom>
                    <a:noFill/>
                    <a:ln>
                      <a:noFill/>
                    </a:ln>
                  </pic:spPr>
                </pic:pic>
              </a:graphicData>
            </a:graphic>
          </wp:inline>
        </w:drawing>
      </w:r>
    </w:p>
    <w:p w14:paraId="382A5B88" w14:textId="77777777" w:rsidR="00216E33" w:rsidRDefault="00216E33" w:rsidP="00216E33">
      <w:pPr>
        <w:spacing w:line="360" w:lineRule="auto"/>
        <w:ind w:left="289" w:firstLine="420"/>
        <w:rPr>
          <w:b/>
          <w:sz w:val="24"/>
          <w:szCs w:val="24"/>
        </w:rPr>
      </w:pPr>
      <w:r>
        <w:rPr>
          <w:rFonts w:hint="eastAsia"/>
          <w:b/>
          <w:sz w:val="24"/>
          <w:szCs w:val="24"/>
        </w:rPr>
        <w:t>【流程描述】</w:t>
      </w:r>
    </w:p>
    <w:p w14:paraId="4C064FA4" w14:textId="77777777" w:rsidR="00216E33" w:rsidRDefault="00216E33">
      <w:pPr>
        <w:numPr>
          <w:ilvl w:val="0"/>
          <w:numId w:val="35"/>
        </w:numPr>
        <w:spacing w:line="360" w:lineRule="auto"/>
        <w:pPrChange w:id="958" w:author="wangq" w:date="2017-08-21T17:25:00Z">
          <w:pPr>
            <w:numPr>
              <w:numId w:val="47"/>
            </w:numPr>
            <w:spacing w:line="360" w:lineRule="auto"/>
            <w:ind w:left="360" w:hanging="360"/>
          </w:pPr>
        </w:pPrChange>
      </w:pPr>
      <w:r>
        <w:rPr>
          <w:rFonts w:hint="eastAsia"/>
        </w:rPr>
        <w:t>进入佣金管理界面；</w:t>
      </w:r>
    </w:p>
    <w:p w14:paraId="292A1B40" w14:textId="77777777" w:rsidR="00216E33" w:rsidRDefault="00216E33">
      <w:pPr>
        <w:numPr>
          <w:ilvl w:val="0"/>
          <w:numId w:val="35"/>
        </w:numPr>
        <w:spacing w:line="360" w:lineRule="auto"/>
        <w:pPrChange w:id="959" w:author="wangq" w:date="2017-08-21T17:25:00Z">
          <w:pPr>
            <w:numPr>
              <w:numId w:val="47"/>
            </w:numPr>
            <w:spacing w:line="360" w:lineRule="auto"/>
            <w:ind w:left="360" w:hanging="360"/>
          </w:pPr>
        </w:pPrChange>
      </w:pPr>
      <w:r>
        <w:rPr>
          <w:rFonts w:hint="eastAsia"/>
        </w:rPr>
        <w:t>输入查询条件（客户名称、联系电话、放款金额等）；</w:t>
      </w:r>
    </w:p>
    <w:p w14:paraId="4F642377" w14:textId="77777777" w:rsidR="00216E33" w:rsidRDefault="00216E33">
      <w:pPr>
        <w:numPr>
          <w:ilvl w:val="0"/>
          <w:numId w:val="35"/>
        </w:numPr>
        <w:spacing w:line="360" w:lineRule="auto"/>
        <w:pPrChange w:id="960" w:author="wangq" w:date="2017-08-21T17:25:00Z">
          <w:pPr>
            <w:numPr>
              <w:numId w:val="47"/>
            </w:numPr>
            <w:spacing w:line="360" w:lineRule="auto"/>
            <w:ind w:left="360" w:hanging="360"/>
          </w:pPr>
        </w:pPrChange>
      </w:pPr>
      <w:r>
        <w:t>调用微服务</w:t>
      </w:r>
      <w:r>
        <w:rPr>
          <w:rFonts w:hint="eastAsia"/>
        </w:rPr>
        <w:t>-</w:t>
      </w:r>
      <w:r>
        <w:t>app</w:t>
      </w:r>
      <w:r>
        <w:t>佣金管理</w:t>
      </w:r>
      <w:r>
        <w:rPr>
          <w:rFonts w:hint="eastAsia"/>
        </w:rPr>
        <w:t>-</w:t>
      </w:r>
      <w:r>
        <w:t>佣金明细</w:t>
      </w:r>
      <w:r>
        <w:rPr>
          <w:rFonts w:hint="eastAsia"/>
        </w:rPr>
        <w:t>；</w:t>
      </w:r>
    </w:p>
    <w:p w14:paraId="4FB1756E" w14:textId="77777777" w:rsidR="00216E33" w:rsidRDefault="00216E33">
      <w:pPr>
        <w:numPr>
          <w:ilvl w:val="0"/>
          <w:numId w:val="35"/>
        </w:numPr>
        <w:spacing w:line="360" w:lineRule="auto"/>
        <w:pPrChange w:id="961" w:author="wangq" w:date="2017-08-21T17:25:00Z">
          <w:pPr>
            <w:numPr>
              <w:numId w:val="47"/>
            </w:numPr>
            <w:spacing w:line="360" w:lineRule="auto"/>
            <w:ind w:left="360" w:hanging="360"/>
          </w:pPr>
        </w:pPrChange>
      </w:pPr>
      <w:r>
        <w:rPr>
          <w:rFonts w:hint="eastAsia"/>
        </w:rPr>
        <w:t>解析返回查询结果</w:t>
      </w:r>
    </w:p>
    <w:p w14:paraId="65F2D7B2" w14:textId="77777777" w:rsidR="00216E33" w:rsidRDefault="00216E33" w:rsidP="00216E33">
      <w:pPr>
        <w:pStyle w:val="5"/>
        <w:tabs>
          <w:tab w:val="left" w:pos="1112"/>
        </w:tabs>
      </w:pPr>
      <w:r>
        <w:rPr>
          <w:rFonts w:hint="eastAsia"/>
        </w:rPr>
        <w:t>输入</w:t>
      </w:r>
    </w:p>
    <w:p w14:paraId="54411596" w14:textId="77777777" w:rsidR="00216E33" w:rsidRDefault="00216E33" w:rsidP="00216E33"/>
    <w:p w14:paraId="5FE6036B" w14:textId="77777777" w:rsidR="00216E33" w:rsidRDefault="00216E33" w:rsidP="00216E33">
      <w:pPr>
        <w:pStyle w:val="5"/>
        <w:tabs>
          <w:tab w:val="left" w:pos="1112"/>
        </w:tabs>
      </w:pPr>
      <w:r>
        <w:rPr>
          <w:rFonts w:hint="eastAsia"/>
        </w:rPr>
        <w:lastRenderedPageBreak/>
        <w:t>输出</w:t>
      </w:r>
    </w:p>
    <w:p w14:paraId="07348CB0" w14:textId="77777777" w:rsidR="00216E33" w:rsidRPr="00C17A46" w:rsidRDefault="00216E33" w:rsidP="00216E33"/>
    <w:p w14:paraId="0605F4BD"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提现</w:t>
      </w:r>
      <w:r>
        <w:rPr>
          <w:rFonts w:ascii="黑体" w:hAnsi="黑体"/>
        </w:rPr>
        <w:t>流水</w:t>
      </w:r>
    </w:p>
    <w:p w14:paraId="2D8A9E00" w14:textId="77777777" w:rsidR="00216E33" w:rsidRDefault="00216E33" w:rsidP="00216E33">
      <w:pPr>
        <w:pStyle w:val="5"/>
        <w:tabs>
          <w:tab w:val="left" w:pos="1112"/>
        </w:tabs>
      </w:pPr>
      <w:r>
        <w:rPr>
          <w:rFonts w:hint="eastAsia"/>
        </w:rPr>
        <w:t>功能</w:t>
      </w:r>
      <w:r>
        <w:t>描述</w:t>
      </w:r>
    </w:p>
    <w:p w14:paraId="39DC2757" w14:textId="77777777" w:rsidR="00216E33" w:rsidRPr="004336C8" w:rsidRDefault="00216E33" w:rsidP="00216E33">
      <w:pPr>
        <w:tabs>
          <w:tab w:val="left" w:pos="0"/>
          <w:tab w:val="left" w:pos="900"/>
          <w:tab w:val="left" w:pos="135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sidRPr="004336C8">
        <w:rPr>
          <w:rFonts w:ascii="宋体" w:hAnsi="宋体"/>
          <w:kern w:val="0"/>
          <w:szCs w:val="21"/>
        </w:rPr>
        <w:tab/>
      </w:r>
      <w:r w:rsidRPr="004336C8">
        <w:rPr>
          <w:rFonts w:ascii="宋体" w:hAnsi="宋体" w:hint="eastAsia"/>
          <w:kern w:val="0"/>
          <w:szCs w:val="21"/>
        </w:rPr>
        <w:t>实现</w:t>
      </w:r>
      <w:r>
        <w:rPr>
          <w:rFonts w:ascii="宋体" w:hAnsi="宋体" w:hint="eastAsia"/>
          <w:kern w:val="0"/>
          <w:szCs w:val="21"/>
        </w:rPr>
        <w:t>APP客户端</w:t>
      </w:r>
      <w:r w:rsidRPr="004336C8">
        <w:rPr>
          <w:rFonts w:ascii="宋体" w:hAnsi="宋体" w:hint="eastAsia"/>
          <w:kern w:val="0"/>
          <w:szCs w:val="21"/>
        </w:rPr>
        <w:t>渠道人</w:t>
      </w:r>
      <w:r>
        <w:rPr>
          <w:rFonts w:ascii="宋体" w:hAnsi="宋体" w:hint="eastAsia"/>
          <w:kern w:val="0"/>
          <w:szCs w:val="21"/>
        </w:rPr>
        <w:t>查询历史提现流水的功能</w:t>
      </w:r>
      <w:r w:rsidRPr="004336C8">
        <w:rPr>
          <w:rFonts w:ascii="宋体" w:hAnsi="宋体" w:hint="eastAsia"/>
          <w:kern w:val="0"/>
          <w:szCs w:val="21"/>
        </w:rPr>
        <w:t>。</w:t>
      </w:r>
    </w:p>
    <w:p w14:paraId="4DDDF711" w14:textId="77777777" w:rsidR="00216E33" w:rsidRDefault="00216E33" w:rsidP="00216E33">
      <w:pPr>
        <w:pStyle w:val="5"/>
        <w:tabs>
          <w:tab w:val="left" w:pos="1112"/>
        </w:tabs>
      </w:pPr>
      <w:r>
        <w:rPr>
          <w:rFonts w:hint="eastAsia"/>
        </w:rPr>
        <w:t>处理流程</w:t>
      </w:r>
    </w:p>
    <w:p w14:paraId="575C256F" w14:textId="77777777" w:rsidR="00216E33" w:rsidRDefault="00216E33" w:rsidP="00216E33">
      <w:pPr>
        <w:ind w:left="289" w:firstLine="420"/>
        <w:rPr>
          <w:b/>
          <w:sz w:val="24"/>
          <w:szCs w:val="24"/>
        </w:rPr>
      </w:pPr>
      <w:r>
        <w:rPr>
          <w:b/>
          <w:noProof/>
          <w:sz w:val="24"/>
          <w:szCs w:val="24"/>
        </w:rPr>
        <w:drawing>
          <wp:inline distT="0" distB="0" distL="0" distR="0" wp14:anchorId="4E0568EA" wp14:editId="4096B000">
            <wp:extent cx="5270500" cy="1854200"/>
            <wp:effectExtent l="0" t="0" r="6350" b="0"/>
            <wp:docPr id="8" name="图片 8" descr="提现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提现流水"/>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05150080" w14:textId="77777777" w:rsidR="00216E33" w:rsidRDefault="00216E33" w:rsidP="00216E33">
      <w:pPr>
        <w:ind w:left="289" w:firstLine="420"/>
        <w:rPr>
          <w:b/>
          <w:sz w:val="24"/>
          <w:szCs w:val="24"/>
        </w:rPr>
      </w:pPr>
      <w:r>
        <w:rPr>
          <w:rFonts w:hint="eastAsia"/>
          <w:b/>
          <w:sz w:val="24"/>
          <w:szCs w:val="24"/>
        </w:rPr>
        <w:t>【流程描述】</w:t>
      </w:r>
    </w:p>
    <w:p w14:paraId="11C0D491" w14:textId="77777777" w:rsidR="00216E33" w:rsidRDefault="00216E33">
      <w:pPr>
        <w:numPr>
          <w:ilvl w:val="0"/>
          <w:numId w:val="36"/>
        </w:numPr>
        <w:spacing w:line="360" w:lineRule="auto"/>
        <w:ind w:left="1633" w:hanging="357"/>
        <w:pPrChange w:id="962" w:author="wangq" w:date="2017-08-21T17:25:00Z">
          <w:pPr>
            <w:numPr>
              <w:numId w:val="48"/>
            </w:numPr>
            <w:spacing w:line="360" w:lineRule="auto"/>
            <w:ind w:left="1633" w:hanging="357"/>
          </w:pPr>
        </w:pPrChange>
      </w:pPr>
      <w:r>
        <w:rPr>
          <w:rFonts w:hint="eastAsia"/>
        </w:rPr>
        <w:t>进入提现流水界面；</w:t>
      </w:r>
    </w:p>
    <w:p w14:paraId="2DA77CA5" w14:textId="4633FBF3" w:rsidR="00216E33" w:rsidRDefault="00216E33">
      <w:pPr>
        <w:numPr>
          <w:ilvl w:val="0"/>
          <w:numId w:val="36"/>
        </w:numPr>
        <w:spacing w:line="360" w:lineRule="auto"/>
        <w:ind w:left="1633" w:hanging="357"/>
        <w:pPrChange w:id="963" w:author="wangq" w:date="2017-08-21T17:25:00Z">
          <w:pPr>
            <w:numPr>
              <w:numId w:val="48"/>
            </w:numPr>
            <w:spacing w:line="360" w:lineRule="auto"/>
            <w:ind w:left="1633" w:hanging="357"/>
          </w:pPr>
        </w:pPrChange>
      </w:pPr>
      <w:r>
        <w:rPr>
          <w:rFonts w:hint="eastAsia"/>
        </w:rPr>
        <w:t>调用微服务</w:t>
      </w:r>
      <w:r>
        <w:rPr>
          <w:rFonts w:hint="eastAsia"/>
        </w:rPr>
        <w:t>-</w:t>
      </w:r>
      <w:r>
        <w:t>app</w:t>
      </w:r>
      <w:r>
        <w:t>佣金管理</w:t>
      </w:r>
      <w:r>
        <w:rPr>
          <w:rFonts w:hint="eastAsia"/>
        </w:rPr>
        <w:t>-</w:t>
      </w:r>
      <w:r w:rsidR="00931FA2">
        <w:t>分页查询</w:t>
      </w:r>
      <w:r>
        <w:t>提现流水</w:t>
      </w:r>
      <w:r>
        <w:rPr>
          <w:rFonts w:hint="eastAsia"/>
        </w:rPr>
        <w:t>；</w:t>
      </w:r>
    </w:p>
    <w:p w14:paraId="0D6581BD" w14:textId="77777777" w:rsidR="00216E33" w:rsidRPr="003C3A88" w:rsidRDefault="00216E33">
      <w:pPr>
        <w:numPr>
          <w:ilvl w:val="0"/>
          <w:numId w:val="36"/>
        </w:numPr>
        <w:spacing w:line="360" w:lineRule="auto"/>
        <w:ind w:left="1633" w:hanging="357"/>
        <w:pPrChange w:id="964" w:author="wangq" w:date="2017-08-21T17:25:00Z">
          <w:pPr>
            <w:numPr>
              <w:numId w:val="48"/>
            </w:numPr>
            <w:spacing w:line="360" w:lineRule="auto"/>
            <w:ind w:left="1633" w:hanging="357"/>
          </w:pPr>
        </w:pPrChange>
      </w:pPr>
      <w:r>
        <w:t>解析返回结果</w:t>
      </w:r>
      <w:r>
        <w:rPr>
          <w:rFonts w:hint="eastAsia"/>
        </w:rPr>
        <w:t>；</w:t>
      </w:r>
    </w:p>
    <w:p w14:paraId="0A2EE131" w14:textId="77777777" w:rsidR="00216E33" w:rsidRDefault="00216E33" w:rsidP="00216E33">
      <w:pPr>
        <w:pStyle w:val="5"/>
        <w:tabs>
          <w:tab w:val="left" w:pos="1112"/>
        </w:tabs>
      </w:pPr>
      <w:r>
        <w:rPr>
          <w:rFonts w:hint="eastAsia"/>
        </w:rPr>
        <w:t>输入</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23F924D7" w14:textId="77777777" w:rsidTr="004664EA">
        <w:tc>
          <w:tcPr>
            <w:tcW w:w="1559" w:type="dxa"/>
            <w:shd w:val="clear" w:color="auto" w:fill="E0E0E0"/>
          </w:tcPr>
          <w:p w14:paraId="4381CAC0" w14:textId="77777777" w:rsidR="00216E33" w:rsidRPr="00736667" w:rsidRDefault="00216E33" w:rsidP="004664EA">
            <w:pPr>
              <w:ind w:firstLineChars="100" w:firstLine="211"/>
              <w:jc w:val="center"/>
              <w:rPr>
                <w:b/>
                <w:snapToGrid w:val="0"/>
                <w:kern w:val="0"/>
              </w:rPr>
            </w:pPr>
            <w:r w:rsidRPr="00736667">
              <w:rPr>
                <w:rFonts w:hint="eastAsia"/>
                <w:b/>
                <w:snapToGrid w:val="0"/>
                <w:kern w:val="0"/>
              </w:rPr>
              <w:t>输入要素</w:t>
            </w:r>
          </w:p>
        </w:tc>
        <w:tc>
          <w:tcPr>
            <w:tcW w:w="1701" w:type="dxa"/>
            <w:shd w:val="clear" w:color="auto" w:fill="E0E0E0"/>
          </w:tcPr>
          <w:p w14:paraId="654BF932" w14:textId="77777777" w:rsidR="00216E33" w:rsidRPr="00736667" w:rsidRDefault="00216E33" w:rsidP="004664EA">
            <w:pPr>
              <w:ind w:firstLine="480"/>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EA3DE03"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F88F3AD" w14:textId="77777777" w:rsidR="00216E33" w:rsidRPr="00736667" w:rsidRDefault="00216E33" w:rsidP="004664EA">
            <w:pPr>
              <w:ind w:firstLine="480"/>
              <w:jc w:val="center"/>
              <w:rPr>
                <w:b/>
                <w:snapToGrid w:val="0"/>
                <w:kern w:val="0"/>
              </w:rPr>
            </w:pPr>
            <w:r w:rsidRPr="00736667">
              <w:rPr>
                <w:rFonts w:hint="eastAsia"/>
                <w:b/>
                <w:snapToGrid w:val="0"/>
                <w:kern w:val="0"/>
              </w:rPr>
              <w:t>备注</w:t>
            </w:r>
          </w:p>
        </w:tc>
      </w:tr>
      <w:tr w:rsidR="00216E33" w:rsidRPr="00736667" w14:paraId="7209A308" w14:textId="77777777" w:rsidTr="004664EA">
        <w:tc>
          <w:tcPr>
            <w:tcW w:w="1559" w:type="dxa"/>
            <w:shd w:val="clear" w:color="auto" w:fill="auto"/>
          </w:tcPr>
          <w:p w14:paraId="280722A6"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shd w:val="clear" w:color="auto" w:fill="auto"/>
          </w:tcPr>
          <w:p w14:paraId="34C90C47"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1FE8CEB2" w14:textId="77777777" w:rsidR="00216E33" w:rsidRPr="00736667"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14E4068" w14:textId="77777777" w:rsidR="00216E33" w:rsidRPr="00736667" w:rsidRDefault="00216E33" w:rsidP="004664EA">
            <w:pPr>
              <w:ind w:firstLine="480"/>
              <w:jc w:val="center"/>
              <w:rPr>
                <w:rFonts w:ascii="宋体" w:hAnsi="宋体"/>
                <w:snapToGrid w:val="0"/>
                <w:kern w:val="0"/>
              </w:rPr>
            </w:pPr>
          </w:p>
        </w:tc>
      </w:tr>
      <w:tr w:rsidR="00216E33" w:rsidRPr="00736667" w14:paraId="3C217138" w14:textId="77777777" w:rsidTr="004664EA">
        <w:tc>
          <w:tcPr>
            <w:tcW w:w="1559" w:type="dxa"/>
            <w:shd w:val="clear" w:color="auto" w:fill="auto"/>
          </w:tcPr>
          <w:p w14:paraId="76C04E28" w14:textId="77777777" w:rsidR="00216E33" w:rsidRDefault="00216E33" w:rsidP="004664EA">
            <w:pPr>
              <w:jc w:val="center"/>
              <w:rPr>
                <w:rFonts w:ascii="宋体" w:hAnsi="宋体"/>
                <w:snapToGrid w:val="0"/>
                <w:kern w:val="0"/>
              </w:rPr>
            </w:pPr>
            <w:r>
              <w:rPr>
                <w:rFonts w:ascii="宋体" w:hAnsi="宋体" w:hint="eastAsia"/>
                <w:snapToGrid w:val="0"/>
                <w:kern w:val="0"/>
              </w:rPr>
              <w:t>操作标识</w:t>
            </w:r>
          </w:p>
        </w:tc>
        <w:tc>
          <w:tcPr>
            <w:tcW w:w="1701" w:type="dxa"/>
            <w:shd w:val="clear" w:color="auto" w:fill="auto"/>
          </w:tcPr>
          <w:p w14:paraId="4A83563B" w14:textId="77777777" w:rsidR="00216E33" w:rsidRPr="00736667" w:rsidRDefault="00216E33" w:rsidP="004664EA">
            <w:pPr>
              <w:ind w:firstLine="480"/>
              <w:jc w:val="center"/>
              <w:rPr>
                <w:rFonts w:ascii="宋体" w:hAnsi="宋体"/>
                <w:snapToGrid w:val="0"/>
                <w:kern w:val="0"/>
              </w:rPr>
            </w:pPr>
          </w:p>
        </w:tc>
        <w:tc>
          <w:tcPr>
            <w:tcW w:w="1134" w:type="dxa"/>
            <w:shd w:val="clear" w:color="auto" w:fill="auto"/>
          </w:tcPr>
          <w:p w14:paraId="2B8FFF75"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shd w:val="clear" w:color="auto" w:fill="auto"/>
          </w:tcPr>
          <w:p w14:paraId="4E48062B" w14:textId="77777777" w:rsidR="00216E33" w:rsidRPr="00736667" w:rsidRDefault="00216E33" w:rsidP="004664EA">
            <w:pPr>
              <w:ind w:firstLine="480"/>
              <w:jc w:val="center"/>
              <w:rPr>
                <w:rFonts w:ascii="宋体" w:hAnsi="宋体"/>
                <w:snapToGrid w:val="0"/>
                <w:kern w:val="0"/>
              </w:rPr>
            </w:pPr>
          </w:p>
        </w:tc>
      </w:tr>
      <w:tr w:rsidR="00216E33" w14:paraId="05CF4F8B" w14:textId="77777777" w:rsidTr="004664EA">
        <w:tblPrEx>
          <w:tblLook w:val="0000" w:firstRow="0" w:lastRow="0" w:firstColumn="0" w:lastColumn="0" w:noHBand="0" w:noVBand="0"/>
        </w:tblPrEx>
        <w:tc>
          <w:tcPr>
            <w:tcW w:w="1560" w:type="dxa"/>
          </w:tcPr>
          <w:p w14:paraId="6A0143C3" w14:textId="77777777" w:rsidR="00216E33" w:rsidRDefault="00216E33" w:rsidP="004664EA">
            <w:pPr>
              <w:jc w:val="center"/>
              <w:rPr>
                <w:rFonts w:ascii="宋体" w:hAnsi="宋体"/>
                <w:snapToGrid w:val="0"/>
                <w:kern w:val="0"/>
              </w:rPr>
            </w:pPr>
            <w:r>
              <w:rPr>
                <w:rFonts w:ascii="宋体" w:hAnsi="宋体" w:hint="eastAsia"/>
                <w:snapToGrid w:val="0"/>
                <w:kern w:val="0"/>
              </w:rPr>
              <w:t>每页</w:t>
            </w:r>
            <w:r>
              <w:rPr>
                <w:rFonts w:ascii="宋体" w:hAnsi="宋体"/>
                <w:snapToGrid w:val="0"/>
                <w:kern w:val="0"/>
              </w:rPr>
              <w:t>行数</w:t>
            </w:r>
          </w:p>
        </w:tc>
        <w:tc>
          <w:tcPr>
            <w:tcW w:w="1700" w:type="dxa"/>
          </w:tcPr>
          <w:p w14:paraId="4D91888C" w14:textId="77777777" w:rsidR="00216E33" w:rsidRDefault="00216E33" w:rsidP="004664EA">
            <w:pPr>
              <w:jc w:val="center"/>
              <w:rPr>
                <w:rFonts w:ascii="宋体" w:hAnsi="宋体"/>
                <w:snapToGrid w:val="0"/>
                <w:kern w:val="0"/>
              </w:rPr>
            </w:pPr>
          </w:p>
        </w:tc>
        <w:tc>
          <w:tcPr>
            <w:tcW w:w="1134" w:type="dxa"/>
          </w:tcPr>
          <w:p w14:paraId="63305499"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502A6772" w14:textId="77777777" w:rsidR="00216E33" w:rsidRDefault="00216E33" w:rsidP="004664EA">
            <w:pPr>
              <w:jc w:val="center"/>
              <w:rPr>
                <w:rFonts w:ascii="宋体" w:hAnsi="宋体"/>
                <w:snapToGrid w:val="0"/>
                <w:kern w:val="0"/>
              </w:rPr>
            </w:pPr>
          </w:p>
        </w:tc>
      </w:tr>
      <w:tr w:rsidR="00216E33" w14:paraId="49389336" w14:textId="77777777" w:rsidTr="004664EA">
        <w:tblPrEx>
          <w:tblLook w:val="0000" w:firstRow="0" w:lastRow="0" w:firstColumn="0" w:lastColumn="0" w:noHBand="0" w:noVBand="0"/>
        </w:tblPrEx>
        <w:tc>
          <w:tcPr>
            <w:tcW w:w="1560" w:type="dxa"/>
          </w:tcPr>
          <w:p w14:paraId="7D2B33C6" w14:textId="77777777" w:rsidR="00216E33" w:rsidRDefault="00216E33" w:rsidP="004664EA">
            <w:pPr>
              <w:jc w:val="center"/>
              <w:rPr>
                <w:rFonts w:ascii="宋体" w:hAnsi="宋体"/>
                <w:snapToGrid w:val="0"/>
                <w:kern w:val="0"/>
              </w:rPr>
            </w:pPr>
            <w:r>
              <w:rPr>
                <w:rFonts w:ascii="宋体" w:hAnsi="宋体" w:hint="eastAsia"/>
                <w:snapToGrid w:val="0"/>
                <w:kern w:val="0"/>
              </w:rPr>
              <w:t>起始</w:t>
            </w:r>
            <w:r>
              <w:rPr>
                <w:rFonts w:ascii="宋体" w:hAnsi="宋体"/>
                <w:snapToGrid w:val="0"/>
                <w:kern w:val="0"/>
              </w:rPr>
              <w:t>条数</w:t>
            </w:r>
          </w:p>
        </w:tc>
        <w:tc>
          <w:tcPr>
            <w:tcW w:w="1700" w:type="dxa"/>
          </w:tcPr>
          <w:p w14:paraId="7D6E408A" w14:textId="77777777" w:rsidR="00216E33" w:rsidRDefault="00216E33" w:rsidP="004664EA">
            <w:pPr>
              <w:jc w:val="center"/>
              <w:rPr>
                <w:rFonts w:ascii="宋体" w:hAnsi="宋体"/>
                <w:snapToGrid w:val="0"/>
                <w:kern w:val="0"/>
              </w:rPr>
            </w:pPr>
          </w:p>
        </w:tc>
        <w:tc>
          <w:tcPr>
            <w:tcW w:w="1134" w:type="dxa"/>
          </w:tcPr>
          <w:p w14:paraId="09AEFA07"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18BA96D1" w14:textId="77777777" w:rsidR="00216E33" w:rsidRDefault="00216E33" w:rsidP="004664EA">
            <w:pPr>
              <w:jc w:val="center"/>
              <w:rPr>
                <w:rFonts w:ascii="宋体" w:hAnsi="宋体"/>
                <w:snapToGrid w:val="0"/>
                <w:kern w:val="0"/>
              </w:rPr>
            </w:pPr>
          </w:p>
        </w:tc>
      </w:tr>
    </w:tbl>
    <w:p w14:paraId="1A745CCE" w14:textId="77777777" w:rsidR="00216E33" w:rsidRDefault="00216E33" w:rsidP="00216E33"/>
    <w:p w14:paraId="7D190AAC" w14:textId="77777777" w:rsidR="00216E33" w:rsidRDefault="00216E33" w:rsidP="00216E33">
      <w:pPr>
        <w:pStyle w:val="5"/>
        <w:tabs>
          <w:tab w:val="left" w:pos="1112"/>
        </w:tabs>
      </w:pPr>
      <w:r>
        <w:rPr>
          <w:rFonts w:hint="eastAsia"/>
        </w:rPr>
        <w:lastRenderedPageBreak/>
        <w:t>输出</w:t>
      </w: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1701"/>
        <w:gridCol w:w="1134"/>
        <w:gridCol w:w="3119"/>
      </w:tblGrid>
      <w:tr w:rsidR="00216E33" w:rsidRPr="00736667" w14:paraId="5FD794D5" w14:textId="77777777" w:rsidTr="004664EA">
        <w:tc>
          <w:tcPr>
            <w:tcW w:w="1559" w:type="dxa"/>
            <w:shd w:val="clear" w:color="auto" w:fill="E0E0E0"/>
          </w:tcPr>
          <w:p w14:paraId="44BB5F65" w14:textId="77777777" w:rsidR="00216E33" w:rsidRPr="00736667" w:rsidRDefault="00216E33" w:rsidP="004664EA">
            <w:pPr>
              <w:jc w:val="center"/>
              <w:rPr>
                <w:b/>
                <w:snapToGrid w:val="0"/>
                <w:kern w:val="0"/>
              </w:rPr>
            </w:pPr>
            <w:r w:rsidRPr="00736667">
              <w:rPr>
                <w:rFonts w:hint="eastAsia"/>
                <w:b/>
                <w:snapToGrid w:val="0"/>
                <w:kern w:val="0"/>
              </w:rPr>
              <w:t>输入要素</w:t>
            </w:r>
          </w:p>
        </w:tc>
        <w:tc>
          <w:tcPr>
            <w:tcW w:w="1701" w:type="dxa"/>
            <w:shd w:val="clear" w:color="auto" w:fill="E0E0E0"/>
          </w:tcPr>
          <w:p w14:paraId="634789B8" w14:textId="77777777" w:rsidR="00216E33" w:rsidRPr="00736667"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A7B447D" w14:textId="77777777" w:rsidR="00216E33" w:rsidRPr="00736667"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5FF57C8" w14:textId="77777777" w:rsidR="00216E33" w:rsidRPr="00736667" w:rsidRDefault="00216E33" w:rsidP="004664EA">
            <w:pPr>
              <w:jc w:val="center"/>
              <w:rPr>
                <w:b/>
                <w:snapToGrid w:val="0"/>
                <w:kern w:val="0"/>
              </w:rPr>
            </w:pPr>
            <w:r w:rsidRPr="00736667">
              <w:rPr>
                <w:rFonts w:hint="eastAsia"/>
                <w:b/>
                <w:snapToGrid w:val="0"/>
                <w:kern w:val="0"/>
              </w:rPr>
              <w:t>备注</w:t>
            </w:r>
          </w:p>
        </w:tc>
      </w:tr>
      <w:tr w:rsidR="00931FA2" w:rsidRPr="00736667" w14:paraId="5F15B810" w14:textId="77777777" w:rsidTr="00220EBC">
        <w:tc>
          <w:tcPr>
            <w:tcW w:w="7513" w:type="dxa"/>
            <w:gridSpan w:val="4"/>
            <w:shd w:val="clear" w:color="auto" w:fill="auto"/>
          </w:tcPr>
          <w:p w14:paraId="4D12A376" w14:textId="0D89AF4F" w:rsidR="00931FA2" w:rsidRPr="00736667" w:rsidRDefault="00931FA2" w:rsidP="00041BC9">
            <w:pPr>
              <w:jc w:val="center"/>
              <w:rPr>
                <w:rFonts w:ascii="宋体" w:hAnsi="宋体"/>
                <w:snapToGrid w:val="0"/>
                <w:kern w:val="0"/>
              </w:rPr>
            </w:pPr>
            <w:r>
              <w:rPr>
                <w:rFonts w:ascii="宋体" w:hAnsi="宋体" w:hint="eastAsia"/>
                <w:snapToGrid w:val="0"/>
                <w:kern w:val="0"/>
              </w:rPr>
              <w:t>提现流水&lt;LIST&gt;</w:t>
            </w:r>
          </w:p>
        </w:tc>
      </w:tr>
      <w:tr w:rsidR="00216E33" w:rsidRPr="00736667" w14:paraId="4DCE8130" w14:textId="77777777" w:rsidTr="004664EA">
        <w:tc>
          <w:tcPr>
            <w:tcW w:w="1559" w:type="dxa"/>
            <w:shd w:val="clear" w:color="auto" w:fill="auto"/>
          </w:tcPr>
          <w:p w14:paraId="6C758EE9" w14:textId="77777777" w:rsidR="00216E33" w:rsidRPr="00736667" w:rsidRDefault="00216E33" w:rsidP="004664EA">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金额</w:t>
            </w:r>
          </w:p>
        </w:tc>
        <w:tc>
          <w:tcPr>
            <w:tcW w:w="1701" w:type="dxa"/>
            <w:shd w:val="clear" w:color="auto" w:fill="auto"/>
          </w:tcPr>
          <w:p w14:paraId="74F8712F" w14:textId="77777777" w:rsidR="00216E33" w:rsidRPr="00736667" w:rsidRDefault="00216E33" w:rsidP="004664EA">
            <w:pPr>
              <w:jc w:val="left"/>
              <w:rPr>
                <w:rFonts w:ascii="宋体" w:hAnsi="宋体"/>
                <w:snapToGrid w:val="0"/>
                <w:kern w:val="0"/>
              </w:rPr>
            </w:pPr>
          </w:p>
        </w:tc>
        <w:tc>
          <w:tcPr>
            <w:tcW w:w="1134" w:type="dxa"/>
            <w:shd w:val="clear" w:color="auto" w:fill="auto"/>
          </w:tcPr>
          <w:p w14:paraId="7A1B11AE" w14:textId="77777777" w:rsidR="00216E33" w:rsidRPr="00736667" w:rsidRDefault="00216E33"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B8238EB" w14:textId="77777777" w:rsidR="00216E33" w:rsidRPr="00736667" w:rsidRDefault="00216E33" w:rsidP="004664EA">
            <w:pPr>
              <w:jc w:val="left"/>
              <w:rPr>
                <w:rFonts w:ascii="宋体" w:hAnsi="宋体"/>
                <w:snapToGrid w:val="0"/>
                <w:kern w:val="0"/>
              </w:rPr>
            </w:pPr>
          </w:p>
        </w:tc>
      </w:tr>
      <w:tr w:rsidR="00216E33" w:rsidRPr="00736667" w14:paraId="39DF7D6D" w14:textId="77777777" w:rsidTr="004664EA">
        <w:tc>
          <w:tcPr>
            <w:tcW w:w="1559" w:type="dxa"/>
            <w:shd w:val="clear" w:color="auto" w:fill="auto"/>
          </w:tcPr>
          <w:p w14:paraId="063EE4FC" w14:textId="77777777" w:rsidR="00216E33" w:rsidRPr="00736667" w:rsidRDefault="00216E33" w:rsidP="004664EA">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日期</w:t>
            </w:r>
          </w:p>
        </w:tc>
        <w:tc>
          <w:tcPr>
            <w:tcW w:w="1701" w:type="dxa"/>
            <w:shd w:val="clear" w:color="auto" w:fill="auto"/>
          </w:tcPr>
          <w:p w14:paraId="35E34328" w14:textId="77777777" w:rsidR="00216E33" w:rsidRPr="00736667" w:rsidRDefault="00216E33" w:rsidP="004664EA">
            <w:pPr>
              <w:jc w:val="left"/>
              <w:rPr>
                <w:rFonts w:ascii="宋体" w:hAnsi="宋体"/>
                <w:snapToGrid w:val="0"/>
                <w:kern w:val="0"/>
              </w:rPr>
            </w:pPr>
          </w:p>
        </w:tc>
        <w:tc>
          <w:tcPr>
            <w:tcW w:w="1134" w:type="dxa"/>
            <w:shd w:val="clear" w:color="auto" w:fill="auto"/>
          </w:tcPr>
          <w:p w14:paraId="6A94246E" w14:textId="77777777" w:rsidR="00216E33" w:rsidRPr="00736667" w:rsidRDefault="00216E33"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0467411" w14:textId="77777777" w:rsidR="00216E33" w:rsidRPr="00736667" w:rsidRDefault="00216E33" w:rsidP="004664EA">
            <w:pPr>
              <w:jc w:val="left"/>
              <w:rPr>
                <w:rFonts w:ascii="宋体" w:hAnsi="宋体"/>
                <w:snapToGrid w:val="0"/>
                <w:kern w:val="0"/>
              </w:rPr>
            </w:pPr>
          </w:p>
        </w:tc>
      </w:tr>
      <w:tr w:rsidR="00216E33" w:rsidRPr="00736667" w14:paraId="6A45C26C" w14:textId="77777777" w:rsidTr="004664EA">
        <w:tc>
          <w:tcPr>
            <w:tcW w:w="1559" w:type="dxa"/>
            <w:shd w:val="clear" w:color="auto" w:fill="auto"/>
          </w:tcPr>
          <w:p w14:paraId="4DDBA2DA" w14:textId="77777777" w:rsidR="00216E33" w:rsidRDefault="00216E33" w:rsidP="004664EA">
            <w:pPr>
              <w:jc w:val="left"/>
              <w:rPr>
                <w:rFonts w:ascii="宋体" w:hAnsi="宋体"/>
                <w:snapToGrid w:val="0"/>
                <w:kern w:val="0"/>
              </w:rPr>
            </w:pPr>
            <w:r>
              <w:rPr>
                <w:rFonts w:ascii="宋体" w:hAnsi="宋体" w:hint="eastAsia"/>
                <w:snapToGrid w:val="0"/>
                <w:kern w:val="0"/>
              </w:rPr>
              <w:t>凭证</w:t>
            </w:r>
            <w:r>
              <w:rPr>
                <w:rFonts w:ascii="宋体" w:hAnsi="宋体"/>
                <w:snapToGrid w:val="0"/>
                <w:kern w:val="0"/>
              </w:rPr>
              <w:t>号</w:t>
            </w:r>
          </w:p>
        </w:tc>
        <w:tc>
          <w:tcPr>
            <w:tcW w:w="1701" w:type="dxa"/>
            <w:shd w:val="clear" w:color="auto" w:fill="auto"/>
          </w:tcPr>
          <w:p w14:paraId="7E036061" w14:textId="77777777" w:rsidR="00216E33" w:rsidRDefault="00216E33" w:rsidP="004664EA">
            <w:pPr>
              <w:jc w:val="left"/>
              <w:rPr>
                <w:rFonts w:ascii="宋体" w:hAnsi="宋体"/>
                <w:snapToGrid w:val="0"/>
                <w:kern w:val="0"/>
              </w:rPr>
            </w:pPr>
          </w:p>
        </w:tc>
        <w:tc>
          <w:tcPr>
            <w:tcW w:w="1134" w:type="dxa"/>
            <w:shd w:val="clear" w:color="auto" w:fill="auto"/>
          </w:tcPr>
          <w:p w14:paraId="62956B9D"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94E41FA" w14:textId="77777777" w:rsidR="00216E33" w:rsidRPr="00736667" w:rsidRDefault="00216E33" w:rsidP="004664EA">
            <w:pPr>
              <w:jc w:val="left"/>
              <w:rPr>
                <w:rFonts w:ascii="宋体" w:hAnsi="宋体"/>
                <w:snapToGrid w:val="0"/>
                <w:kern w:val="0"/>
              </w:rPr>
            </w:pPr>
          </w:p>
        </w:tc>
      </w:tr>
      <w:tr w:rsidR="00216E33" w:rsidRPr="00736667" w14:paraId="5E052951" w14:textId="77777777" w:rsidTr="004664EA">
        <w:tc>
          <w:tcPr>
            <w:tcW w:w="1559" w:type="dxa"/>
            <w:shd w:val="clear" w:color="auto" w:fill="auto"/>
          </w:tcPr>
          <w:p w14:paraId="1140A8B1" w14:textId="77777777" w:rsidR="00216E33" w:rsidRDefault="00216E33" w:rsidP="004664EA">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方式</w:t>
            </w:r>
          </w:p>
        </w:tc>
        <w:tc>
          <w:tcPr>
            <w:tcW w:w="1701" w:type="dxa"/>
            <w:shd w:val="clear" w:color="auto" w:fill="auto"/>
          </w:tcPr>
          <w:p w14:paraId="789440A6" w14:textId="77777777" w:rsidR="00216E33" w:rsidRDefault="00216E33" w:rsidP="004664EA">
            <w:pPr>
              <w:jc w:val="left"/>
              <w:rPr>
                <w:rFonts w:ascii="宋体" w:hAnsi="宋体"/>
                <w:snapToGrid w:val="0"/>
                <w:kern w:val="0"/>
              </w:rPr>
            </w:pPr>
          </w:p>
        </w:tc>
        <w:tc>
          <w:tcPr>
            <w:tcW w:w="1134" w:type="dxa"/>
            <w:shd w:val="clear" w:color="auto" w:fill="auto"/>
          </w:tcPr>
          <w:p w14:paraId="6A8122E7"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724E8D5" w14:textId="77777777" w:rsidR="00216E33" w:rsidRPr="00736667" w:rsidRDefault="00216E33" w:rsidP="004664EA">
            <w:pPr>
              <w:jc w:val="left"/>
              <w:rPr>
                <w:rFonts w:ascii="宋体" w:hAnsi="宋体"/>
                <w:snapToGrid w:val="0"/>
                <w:kern w:val="0"/>
              </w:rPr>
            </w:pPr>
          </w:p>
        </w:tc>
      </w:tr>
      <w:tr w:rsidR="00216E33" w:rsidRPr="00736667" w14:paraId="6CDC0280" w14:textId="77777777" w:rsidTr="004664EA">
        <w:tc>
          <w:tcPr>
            <w:tcW w:w="1559" w:type="dxa"/>
            <w:shd w:val="clear" w:color="auto" w:fill="auto"/>
          </w:tcPr>
          <w:p w14:paraId="070EDEAC" w14:textId="77777777" w:rsidR="00216E33" w:rsidRDefault="00216E33" w:rsidP="004664EA">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前</w:t>
            </w:r>
            <w:r>
              <w:rPr>
                <w:rFonts w:ascii="宋体" w:hAnsi="宋体" w:hint="eastAsia"/>
                <w:snapToGrid w:val="0"/>
                <w:kern w:val="0"/>
              </w:rPr>
              <w:t>余额</w:t>
            </w:r>
          </w:p>
        </w:tc>
        <w:tc>
          <w:tcPr>
            <w:tcW w:w="1701" w:type="dxa"/>
            <w:shd w:val="clear" w:color="auto" w:fill="auto"/>
          </w:tcPr>
          <w:p w14:paraId="60812295" w14:textId="77777777" w:rsidR="00216E33" w:rsidRDefault="00216E33" w:rsidP="004664EA">
            <w:pPr>
              <w:jc w:val="left"/>
              <w:rPr>
                <w:rFonts w:ascii="宋体" w:hAnsi="宋体"/>
                <w:snapToGrid w:val="0"/>
                <w:kern w:val="0"/>
              </w:rPr>
            </w:pPr>
          </w:p>
        </w:tc>
        <w:tc>
          <w:tcPr>
            <w:tcW w:w="1134" w:type="dxa"/>
            <w:shd w:val="clear" w:color="auto" w:fill="auto"/>
          </w:tcPr>
          <w:p w14:paraId="55188D83"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9F9BD32" w14:textId="77777777" w:rsidR="00216E33" w:rsidRPr="00736667" w:rsidRDefault="00216E33" w:rsidP="004664EA">
            <w:pPr>
              <w:jc w:val="left"/>
              <w:rPr>
                <w:rFonts w:ascii="宋体" w:hAnsi="宋体"/>
                <w:snapToGrid w:val="0"/>
                <w:kern w:val="0"/>
              </w:rPr>
            </w:pPr>
          </w:p>
        </w:tc>
      </w:tr>
      <w:tr w:rsidR="00216E33" w:rsidRPr="00736667" w14:paraId="5409798A" w14:textId="77777777" w:rsidTr="004664EA">
        <w:tc>
          <w:tcPr>
            <w:tcW w:w="1559" w:type="dxa"/>
            <w:shd w:val="clear" w:color="auto" w:fill="auto"/>
          </w:tcPr>
          <w:p w14:paraId="4F58D273" w14:textId="77777777" w:rsidR="00216E33" w:rsidRDefault="00216E33" w:rsidP="004664EA">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后余额</w:t>
            </w:r>
          </w:p>
        </w:tc>
        <w:tc>
          <w:tcPr>
            <w:tcW w:w="1701" w:type="dxa"/>
            <w:shd w:val="clear" w:color="auto" w:fill="auto"/>
          </w:tcPr>
          <w:p w14:paraId="1D8E59A0" w14:textId="77777777" w:rsidR="00216E33" w:rsidRDefault="00216E33" w:rsidP="004664EA">
            <w:pPr>
              <w:jc w:val="left"/>
              <w:rPr>
                <w:rFonts w:ascii="宋体" w:hAnsi="宋体"/>
                <w:snapToGrid w:val="0"/>
                <w:kern w:val="0"/>
              </w:rPr>
            </w:pPr>
          </w:p>
        </w:tc>
        <w:tc>
          <w:tcPr>
            <w:tcW w:w="1134" w:type="dxa"/>
            <w:shd w:val="clear" w:color="auto" w:fill="auto"/>
          </w:tcPr>
          <w:p w14:paraId="79110C6A"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E162EAE" w14:textId="77777777" w:rsidR="00216E33" w:rsidRPr="00736667" w:rsidRDefault="00216E33" w:rsidP="004664EA">
            <w:pPr>
              <w:jc w:val="left"/>
              <w:rPr>
                <w:rFonts w:ascii="宋体" w:hAnsi="宋体"/>
                <w:snapToGrid w:val="0"/>
                <w:kern w:val="0"/>
              </w:rPr>
            </w:pPr>
          </w:p>
        </w:tc>
      </w:tr>
      <w:tr w:rsidR="00216E33" w:rsidRPr="00736667" w14:paraId="308EA9DF" w14:textId="77777777" w:rsidTr="004664EA">
        <w:tc>
          <w:tcPr>
            <w:tcW w:w="1559" w:type="dxa"/>
            <w:shd w:val="clear" w:color="auto" w:fill="auto"/>
          </w:tcPr>
          <w:p w14:paraId="0A88830B" w14:textId="77777777" w:rsidR="00216E33" w:rsidRDefault="00216E33" w:rsidP="004664EA">
            <w:pPr>
              <w:jc w:val="left"/>
              <w:rPr>
                <w:rFonts w:ascii="宋体" w:hAnsi="宋体"/>
                <w:snapToGrid w:val="0"/>
                <w:kern w:val="0"/>
              </w:rPr>
            </w:pPr>
            <w:r>
              <w:rPr>
                <w:rFonts w:ascii="宋体" w:hAnsi="宋体" w:hint="eastAsia"/>
                <w:snapToGrid w:val="0"/>
                <w:kern w:val="0"/>
              </w:rPr>
              <w:t>提现</w:t>
            </w:r>
            <w:r>
              <w:rPr>
                <w:rFonts w:ascii="宋体" w:hAnsi="宋体"/>
                <w:snapToGrid w:val="0"/>
                <w:kern w:val="0"/>
              </w:rPr>
              <w:t>申请标识</w:t>
            </w:r>
          </w:p>
        </w:tc>
        <w:tc>
          <w:tcPr>
            <w:tcW w:w="1701" w:type="dxa"/>
            <w:shd w:val="clear" w:color="auto" w:fill="auto"/>
          </w:tcPr>
          <w:p w14:paraId="321803A8" w14:textId="77777777" w:rsidR="00216E33" w:rsidRDefault="00216E33" w:rsidP="004664EA">
            <w:pPr>
              <w:jc w:val="left"/>
              <w:rPr>
                <w:rFonts w:ascii="宋体" w:hAnsi="宋体"/>
                <w:snapToGrid w:val="0"/>
                <w:kern w:val="0"/>
              </w:rPr>
            </w:pPr>
          </w:p>
        </w:tc>
        <w:tc>
          <w:tcPr>
            <w:tcW w:w="1134" w:type="dxa"/>
            <w:shd w:val="clear" w:color="auto" w:fill="auto"/>
          </w:tcPr>
          <w:p w14:paraId="5E510285"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4DA94E3" w14:textId="77777777" w:rsidR="00216E33" w:rsidRPr="00736667" w:rsidRDefault="00216E33" w:rsidP="004664EA">
            <w:pPr>
              <w:jc w:val="left"/>
              <w:rPr>
                <w:rFonts w:ascii="宋体" w:hAnsi="宋体"/>
                <w:snapToGrid w:val="0"/>
                <w:kern w:val="0"/>
              </w:rPr>
            </w:pPr>
          </w:p>
        </w:tc>
      </w:tr>
      <w:tr w:rsidR="00216E33" w:rsidRPr="00736667" w14:paraId="1C82B8B3" w14:textId="77777777" w:rsidTr="004664EA">
        <w:tc>
          <w:tcPr>
            <w:tcW w:w="1559" w:type="dxa"/>
            <w:shd w:val="clear" w:color="auto" w:fill="auto"/>
          </w:tcPr>
          <w:p w14:paraId="6C17AEF2" w14:textId="437229A9" w:rsidR="00216E33" w:rsidRDefault="00931FA2" w:rsidP="004664EA">
            <w:pPr>
              <w:jc w:val="left"/>
              <w:rPr>
                <w:rFonts w:ascii="宋体" w:hAnsi="宋体"/>
                <w:snapToGrid w:val="0"/>
                <w:kern w:val="0"/>
              </w:rPr>
            </w:pPr>
            <w:r>
              <w:rPr>
                <w:rFonts w:ascii="宋体" w:hAnsi="宋体" w:hint="eastAsia"/>
                <w:snapToGrid w:val="0"/>
                <w:kern w:val="0"/>
              </w:rPr>
              <w:t>系统流水</w:t>
            </w:r>
            <w:r>
              <w:rPr>
                <w:rFonts w:ascii="宋体" w:hAnsi="宋体"/>
                <w:snapToGrid w:val="0"/>
                <w:kern w:val="0"/>
              </w:rPr>
              <w:t>号</w:t>
            </w:r>
          </w:p>
        </w:tc>
        <w:tc>
          <w:tcPr>
            <w:tcW w:w="1701" w:type="dxa"/>
            <w:shd w:val="clear" w:color="auto" w:fill="auto"/>
          </w:tcPr>
          <w:p w14:paraId="639F5912" w14:textId="77777777" w:rsidR="00216E33" w:rsidRDefault="00216E33" w:rsidP="004664EA">
            <w:pPr>
              <w:jc w:val="left"/>
              <w:rPr>
                <w:rFonts w:ascii="宋体" w:hAnsi="宋体"/>
                <w:snapToGrid w:val="0"/>
                <w:kern w:val="0"/>
              </w:rPr>
            </w:pPr>
          </w:p>
        </w:tc>
        <w:tc>
          <w:tcPr>
            <w:tcW w:w="1134" w:type="dxa"/>
            <w:shd w:val="clear" w:color="auto" w:fill="auto"/>
          </w:tcPr>
          <w:p w14:paraId="7328FBC0"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064EEA64" w14:textId="6AE61ADF" w:rsidR="00216E33" w:rsidRPr="00736667" w:rsidRDefault="00216E33" w:rsidP="004664EA">
            <w:pPr>
              <w:jc w:val="left"/>
              <w:rPr>
                <w:rFonts w:ascii="宋体" w:hAnsi="宋体"/>
                <w:snapToGrid w:val="0"/>
                <w:kern w:val="0"/>
              </w:rPr>
            </w:pPr>
          </w:p>
        </w:tc>
      </w:tr>
      <w:tr w:rsidR="00216E33" w:rsidRPr="00736667" w14:paraId="69B1E41B" w14:textId="77777777" w:rsidTr="004664EA">
        <w:tc>
          <w:tcPr>
            <w:tcW w:w="1559" w:type="dxa"/>
            <w:shd w:val="clear" w:color="auto" w:fill="auto"/>
          </w:tcPr>
          <w:p w14:paraId="5DF4719C" w14:textId="77777777" w:rsidR="00216E33" w:rsidRDefault="00216E33" w:rsidP="004664EA">
            <w:pPr>
              <w:jc w:val="left"/>
              <w:rPr>
                <w:rFonts w:ascii="宋体" w:hAnsi="宋体"/>
                <w:snapToGrid w:val="0"/>
                <w:kern w:val="0"/>
              </w:rPr>
            </w:pPr>
            <w:r>
              <w:rPr>
                <w:rFonts w:ascii="宋体" w:hAnsi="宋体" w:hint="eastAsia"/>
                <w:snapToGrid w:val="0"/>
                <w:kern w:val="0"/>
              </w:rPr>
              <w:t>失败原因</w:t>
            </w:r>
          </w:p>
        </w:tc>
        <w:tc>
          <w:tcPr>
            <w:tcW w:w="1701" w:type="dxa"/>
            <w:shd w:val="clear" w:color="auto" w:fill="auto"/>
          </w:tcPr>
          <w:p w14:paraId="05B74B90" w14:textId="77777777" w:rsidR="00216E33" w:rsidRDefault="00216E33" w:rsidP="004664EA">
            <w:pPr>
              <w:jc w:val="left"/>
              <w:rPr>
                <w:rFonts w:ascii="宋体" w:hAnsi="宋体"/>
                <w:snapToGrid w:val="0"/>
                <w:kern w:val="0"/>
              </w:rPr>
            </w:pPr>
          </w:p>
        </w:tc>
        <w:tc>
          <w:tcPr>
            <w:tcW w:w="1134" w:type="dxa"/>
            <w:shd w:val="clear" w:color="auto" w:fill="auto"/>
          </w:tcPr>
          <w:p w14:paraId="63DA7747" w14:textId="77777777" w:rsidR="00216E33" w:rsidRDefault="00216E33" w:rsidP="004664EA">
            <w:pPr>
              <w:jc w:val="left"/>
              <w:rPr>
                <w:rFonts w:ascii="宋体" w:hAnsi="宋体"/>
                <w:snapToGrid w:val="0"/>
                <w:kern w:val="0"/>
              </w:rPr>
            </w:pPr>
            <w:r>
              <w:rPr>
                <w:rFonts w:ascii="宋体" w:hAnsi="宋体" w:hint="eastAsia"/>
                <w:snapToGrid w:val="0"/>
                <w:kern w:val="0"/>
              </w:rPr>
              <w:t>N</w:t>
            </w:r>
          </w:p>
        </w:tc>
        <w:tc>
          <w:tcPr>
            <w:tcW w:w="3119" w:type="dxa"/>
            <w:shd w:val="clear" w:color="auto" w:fill="auto"/>
          </w:tcPr>
          <w:p w14:paraId="4F1EBFD3" w14:textId="77777777" w:rsidR="00216E33" w:rsidRPr="00736667" w:rsidRDefault="00216E33" w:rsidP="004664EA">
            <w:pPr>
              <w:jc w:val="left"/>
              <w:rPr>
                <w:rFonts w:ascii="宋体" w:hAnsi="宋体"/>
                <w:snapToGrid w:val="0"/>
                <w:kern w:val="0"/>
              </w:rPr>
            </w:pPr>
          </w:p>
        </w:tc>
      </w:tr>
    </w:tbl>
    <w:p w14:paraId="6888D392" w14:textId="77777777" w:rsidR="00216E33" w:rsidRDefault="00216E33" w:rsidP="00216E33">
      <w:pPr>
        <w:ind w:left="420" w:firstLine="420"/>
      </w:pPr>
    </w:p>
    <w:p w14:paraId="64297A3A" w14:textId="77777777" w:rsidR="00216E33" w:rsidRDefault="00216E33" w:rsidP="00216E33">
      <w:pPr>
        <w:pStyle w:val="3"/>
        <w:tabs>
          <w:tab w:val="left" w:pos="772"/>
          <w:tab w:val="left" w:pos="1080"/>
        </w:tabs>
        <w:spacing w:beforeLines="50" w:before="156" w:after="0" w:line="360" w:lineRule="auto"/>
        <w:ind w:left="1803" w:hanging="1622"/>
        <w:rPr>
          <w:rFonts w:ascii="黑体" w:eastAsia="黑体" w:hAnsi="黑体"/>
          <w:sz w:val="28"/>
          <w:szCs w:val="28"/>
        </w:rPr>
      </w:pPr>
      <w:bookmarkStart w:id="965" w:name="_Toc484676192"/>
      <w:bookmarkStart w:id="966" w:name="_Toc486335835"/>
      <w:r>
        <w:rPr>
          <w:rFonts w:ascii="黑体" w:eastAsia="黑体" w:hAnsi="黑体" w:hint="eastAsia"/>
          <w:sz w:val="28"/>
          <w:szCs w:val="28"/>
        </w:rPr>
        <w:t>消息</w:t>
      </w:r>
      <w:r>
        <w:rPr>
          <w:rFonts w:ascii="黑体" w:eastAsia="黑体" w:hAnsi="黑体"/>
          <w:sz w:val="28"/>
          <w:szCs w:val="28"/>
        </w:rPr>
        <w:t>管理</w:t>
      </w:r>
      <w:bookmarkEnd w:id="965"/>
      <w:bookmarkEnd w:id="966"/>
    </w:p>
    <w:p w14:paraId="2642FC62"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消息查询</w:t>
      </w:r>
    </w:p>
    <w:p w14:paraId="72D8F1FF" w14:textId="77777777" w:rsidR="00216E33" w:rsidRDefault="00216E33" w:rsidP="00216E33">
      <w:pPr>
        <w:pStyle w:val="5"/>
        <w:tabs>
          <w:tab w:val="left" w:pos="1112"/>
        </w:tabs>
      </w:pPr>
      <w:r>
        <w:rPr>
          <w:rFonts w:hint="eastAsia"/>
        </w:rPr>
        <w:t>功能</w:t>
      </w:r>
      <w:r>
        <w:t>描述</w:t>
      </w:r>
    </w:p>
    <w:p w14:paraId="07C8BEE6" w14:textId="77777777" w:rsidR="00216E33" w:rsidRPr="00A97559" w:rsidRDefault="00216E33" w:rsidP="00216E33">
      <w:pPr>
        <w:tabs>
          <w:tab w:val="left" w:pos="0"/>
          <w:tab w:val="left" w:pos="1140"/>
          <w:tab w:val="left" w:pos="3600"/>
          <w:tab w:val="left" w:pos="4320"/>
        </w:tabs>
        <w:autoSpaceDE w:val="0"/>
        <w:autoSpaceDN w:val="0"/>
        <w:adjustRightInd w:val="0"/>
        <w:spacing w:line="360" w:lineRule="auto"/>
        <w:ind w:left="960" w:hangingChars="400" w:hanging="960"/>
        <w:jc w:val="left"/>
        <w:rPr>
          <w:szCs w:val="21"/>
        </w:rPr>
      </w:pPr>
      <w:r>
        <w:rPr>
          <w:rFonts w:ascii="宋体" w:hAnsi="宋体"/>
          <w:kern w:val="0"/>
          <w:sz w:val="24"/>
          <w:szCs w:val="21"/>
        </w:rPr>
        <w:tab/>
      </w:r>
      <w:r w:rsidRPr="004336C8">
        <w:rPr>
          <w:rFonts w:ascii="宋体" w:hAnsi="宋体" w:hint="eastAsia"/>
          <w:kern w:val="0"/>
          <w:szCs w:val="21"/>
        </w:rPr>
        <w:t>实现</w:t>
      </w:r>
      <w:r w:rsidRPr="004336C8">
        <w:rPr>
          <w:rFonts w:ascii="宋体" w:hAnsi="宋体"/>
          <w:kern w:val="0"/>
          <w:szCs w:val="21"/>
        </w:rPr>
        <w:t>APP</w:t>
      </w:r>
      <w:r w:rsidRPr="004336C8">
        <w:rPr>
          <w:rFonts w:ascii="宋体" w:hAnsi="宋体" w:hint="eastAsia"/>
          <w:kern w:val="0"/>
          <w:szCs w:val="21"/>
        </w:rPr>
        <w:t>端客户</w:t>
      </w:r>
      <w:r>
        <w:rPr>
          <w:rFonts w:ascii="宋体" w:hAnsi="宋体" w:hint="eastAsia"/>
          <w:kern w:val="0"/>
          <w:szCs w:val="21"/>
        </w:rPr>
        <w:t>端</w:t>
      </w:r>
      <w:r w:rsidRPr="004336C8">
        <w:rPr>
          <w:rFonts w:ascii="宋体" w:hAnsi="宋体"/>
          <w:kern w:val="0"/>
          <w:szCs w:val="21"/>
        </w:rPr>
        <w:t>渠道人</w:t>
      </w:r>
      <w:r>
        <w:rPr>
          <w:rFonts w:ascii="宋体" w:hAnsi="宋体"/>
          <w:kern w:val="0"/>
          <w:szCs w:val="21"/>
        </w:rPr>
        <w:t>对</w:t>
      </w:r>
      <w:r w:rsidRPr="004336C8">
        <w:rPr>
          <w:rFonts w:ascii="宋体" w:hAnsi="宋体" w:hint="eastAsia"/>
          <w:kern w:val="0"/>
          <w:szCs w:val="21"/>
        </w:rPr>
        <w:t>业务进度、平台公告、项目上线等消息查</w:t>
      </w:r>
      <w:r>
        <w:rPr>
          <w:rFonts w:ascii="宋体" w:hAnsi="宋体" w:hint="eastAsia"/>
          <w:kern w:val="0"/>
          <w:szCs w:val="21"/>
        </w:rPr>
        <w:t>询的</w:t>
      </w:r>
      <w:r w:rsidRPr="004336C8">
        <w:rPr>
          <w:rFonts w:ascii="宋体" w:hAnsi="宋体"/>
          <w:kern w:val="0"/>
          <w:szCs w:val="21"/>
        </w:rPr>
        <w:t>功能</w:t>
      </w:r>
      <w:r w:rsidRPr="004336C8">
        <w:rPr>
          <w:rFonts w:ascii="宋体" w:hAnsi="宋体" w:hint="eastAsia"/>
          <w:kern w:val="0"/>
          <w:szCs w:val="21"/>
        </w:rPr>
        <w:t>。</w:t>
      </w:r>
    </w:p>
    <w:p w14:paraId="3B502963" w14:textId="77777777" w:rsidR="00216E33" w:rsidRDefault="00216E33" w:rsidP="00216E33">
      <w:pPr>
        <w:spacing w:line="360" w:lineRule="auto"/>
        <w:ind w:left="289" w:firstLine="420"/>
        <w:rPr>
          <w:b/>
          <w:sz w:val="24"/>
          <w:szCs w:val="24"/>
        </w:rPr>
      </w:pPr>
      <w:r>
        <w:rPr>
          <w:rFonts w:hint="eastAsia"/>
          <w:b/>
          <w:sz w:val="24"/>
          <w:szCs w:val="24"/>
        </w:rPr>
        <w:t>【流程描述】</w:t>
      </w:r>
    </w:p>
    <w:p w14:paraId="0D509EC6" w14:textId="77777777" w:rsidR="00216E33" w:rsidRDefault="00216E33" w:rsidP="00216E33">
      <w:pPr>
        <w:spacing w:line="360" w:lineRule="auto"/>
        <w:ind w:left="289" w:firstLine="420"/>
        <w:rPr>
          <w:b/>
          <w:sz w:val="24"/>
          <w:szCs w:val="24"/>
        </w:rPr>
      </w:pPr>
      <w:r>
        <w:rPr>
          <w:rFonts w:hint="eastAsia"/>
          <w:b/>
          <w:noProof/>
          <w:sz w:val="24"/>
          <w:szCs w:val="24"/>
        </w:rPr>
        <w:drawing>
          <wp:inline distT="0" distB="0" distL="0" distR="0" wp14:anchorId="6FEAC56A" wp14:editId="1CA47669">
            <wp:extent cx="5270500" cy="1543050"/>
            <wp:effectExtent l="0" t="0" r="6350" b="0"/>
            <wp:docPr id="7" name="图片 7" descr="消息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消息查询"/>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0500" cy="1543050"/>
                    </a:xfrm>
                    <a:prstGeom prst="rect">
                      <a:avLst/>
                    </a:prstGeom>
                    <a:noFill/>
                    <a:ln>
                      <a:noFill/>
                    </a:ln>
                  </pic:spPr>
                </pic:pic>
              </a:graphicData>
            </a:graphic>
          </wp:inline>
        </w:drawing>
      </w:r>
    </w:p>
    <w:p w14:paraId="68E7C34E" w14:textId="77777777" w:rsidR="00216E33" w:rsidRPr="00F644BD" w:rsidRDefault="00216E33">
      <w:pPr>
        <w:numPr>
          <w:ilvl w:val="0"/>
          <w:numId w:val="42"/>
        </w:numPr>
        <w:spacing w:line="360" w:lineRule="auto"/>
        <w:rPr>
          <w:rFonts w:ascii="宋体" w:hAnsi="宋体"/>
          <w:szCs w:val="21"/>
        </w:rPr>
        <w:pPrChange w:id="967" w:author="wangq" w:date="2017-08-21T17:25:00Z">
          <w:pPr>
            <w:numPr>
              <w:numId w:val="55"/>
            </w:numPr>
            <w:spacing w:line="360" w:lineRule="auto"/>
            <w:ind w:left="1069" w:hanging="360"/>
          </w:pPr>
        </w:pPrChange>
      </w:pPr>
      <w:r w:rsidRPr="00F644BD">
        <w:rPr>
          <w:rFonts w:ascii="宋体" w:hAnsi="宋体" w:hint="eastAsia"/>
          <w:szCs w:val="21"/>
        </w:rPr>
        <w:t>已登录的注册用户；</w:t>
      </w:r>
    </w:p>
    <w:p w14:paraId="1E3C7C14" w14:textId="77777777" w:rsidR="00216E33" w:rsidRPr="00F644BD" w:rsidRDefault="00216E33">
      <w:pPr>
        <w:numPr>
          <w:ilvl w:val="0"/>
          <w:numId w:val="42"/>
        </w:numPr>
        <w:spacing w:line="360" w:lineRule="auto"/>
        <w:rPr>
          <w:rFonts w:ascii="宋体" w:hAnsi="宋体"/>
          <w:szCs w:val="21"/>
        </w:rPr>
        <w:pPrChange w:id="968" w:author="wangq" w:date="2017-08-21T17:25:00Z">
          <w:pPr>
            <w:numPr>
              <w:numId w:val="55"/>
            </w:numPr>
            <w:spacing w:line="360" w:lineRule="auto"/>
            <w:ind w:left="1069" w:hanging="360"/>
          </w:pPr>
        </w:pPrChange>
      </w:pPr>
      <w:r w:rsidRPr="00F644BD">
        <w:rPr>
          <w:rFonts w:ascii="宋体" w:hAnsi="宋体" w:hint="eastAsia"/>
          <w:szCs w:val="21"/>
        </w:rPr>
        <w:t>进入消息列表</w:t>
      </w:r>
      <w:r>
        <w:rPr>
          <w:rFonts w:ascii="宋体" w:hAnsi="宋体" w:hint="eastAsia"/>
          <w:szCs w:val="21"/>
        </w:rPr>
        <w:t>界面,输入查询条件</w:t>
      </w:r>
      <w:r w:rsidRPr="00F644BD">
        <w:rPr>
          <w:rFonts w:ascii="宋体" w:hAnsi="宋体" w:hint="eastAsia"/>
          <w:szCs w:val="21"/>
        </w:rPr>
        <w:t>；</w:t>
      </w:r>
    </w:p>
    <w:p w14:paraId="1170BE98" w14:textId="18A1BA26" w:rsidR="00216E33" w:rsidRDefault="00216E33">
      <w:pPr>
        <w:numPr>
          <w:ilvl w:val="0"/>
          <w:numId w:val="42"/>
        </w:numPr>
        <w:spacing w:line="360" w:lineRule="auto"/>
        <w:rPr>
          <w:rFonts w:ascii="宋体" w:hAnsi="宋体"/>
          <w:szCs w:val="21"/>
        </w:rPr>
        <w:pPrChange w:id="969" w:author="wangq" w:date="2017-08-21T17:25:00Z">
          <w:pPr>
            <w:numPr>
              <w:numId w:val="55"/>
            </w:numPr>
            <w:spacing w:line="360" w:lineRule="auto"/>
            <w:ind w:left="1069" w:hanging="360"/>
          </w:pPr>
        </w:pPrChange>
      </w:pPr>
      <w:r>
        <w:rPr>
          <w:rFonts w:ascii="宋体" w:hAnsi="宋体" w:hint="eastAsia"/>
          <w:szCs w:val="21"/>
        </w:rPr>
        <w:t>调用微服务-</w:t>
      </w:r>
      <w:r>
        <w:rPr>
          <w:rFonts w:ascii="宋体" w:hAnsi="宋体"/>
          <w:szCs w:val="21"/>
        </w:rPr>
        <w:t>app公共管理</w:t>
      </w:r>
      <w:r>
        <w:rPr>
          <w:rFonts w:ascii="宋体" w:hAnsi="宋体" w:hint="eastAsia"/>
          <w:szCs w:val="21"/>
        </w:rPr>
        <w:t>-</w:t>
      </w:r>
      <w:r w:rsidR="006B113C" w:rsidRPr="006B113C">
        <w:rPr>
          <w:rFonts w:ascii="宋体" w:hAnsi="宋体" w:hint="eastAsia"/>
          <w:szCs w:val="21"/>
        </w:rPr>
        <w:t>分页查询消息</w:t>
      </w:r>
      <w:r w:rsidRPr="004336C8">
        <w:rPr>
          <w:rFonts w:ascii="宋体" w:hAnsi="宋体" w:hint="eastAsia"/>
          <w:szCs w:val="21"/>
        </w:rPr>
        <w:t>；</w:t>
      </w:r>
    </w:p>
    <w:p w14:paraId="2D4C90F5" w14:textId="77777777" w:rsidR="00216E33" w:rsidRPr="00F644BD" w:rsidRDefault="00216E33">
      <w:pPr>
        <w:numPr>
          <w:ilvl w:val="0"/>
          <w:numId w:val="42"/>
        </w:numPr>
        <w:spacing w:line="360" w:lineRule="auto"/>
        <w:rPr>
          <w:rFonts w:ascii="宋体" w:hAnsi="宋体"/>
          <w:szCs w:val="21"/>
        </w:rPr>
        <w:pPrChange w:id="970" w:author="wangq" w:date="2017-08-21T17:25:00Z">
          <w:pPr>
            <w:numPr>
              <w:numId w:val="55"/>
            </w:numPr>
            <w:spacing w:line="360" w:lineRule="auto"/>
            <w:ind w:left="1069" w:hanging="360"/>
          </w:pPr>
        </w:pPrChange>
      </w:pPr>
      <w:r>
        <w:rPr>
          <w:rFonts w:ascii="宋体" w:hAnsi="宋体"/>
          <w:szCs w:val="21"/>
        </w:rPr>
        <w:t>解析返回结果</w:t>
      </w:r>
      <w:r>
        <w:rPr>
          <w:rFonts w:ascii="宋体" w:hAnsi="宋体" w:hint="eastAsia"/>
          <w:szCs w:val="21"/>
        </w:rPr>
        <w:t>。</w:t>
      </w:r>
    </w:p>
    <w:p w14:paraId="6D61C245" w14:textId="77777777" w:rsidR="00216E33" w:rsidRDefault="00216E33" w:rsidP="00216E33">
      <w:pPr>
        <w:pStyle w:val="5"/>
        <w:tabs>
          <w:tab w:val="left" w:pos="1112"/>
        </w:tabs>
      </w:pPr>
      <w:r>
        <w:rPr>
          <w:rFonts w:hint="eastAsia"/>
        </w:rPr>
        <w:lastRenderedPageBreak/>
        <w:t>输入</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5085BB8D" w14:textId="77777777" w:rsidTr="004664EA">
        <w:tc>
          <w:tcPr>
            <w:tcW w:w="1559" w:type="dxa"/>
            <w:shd w:val="clear" w:color="auto" w:fill="E0E0E0"/>
          </w:tcPr>
          <w:p w14:paraId="5A66C4E7"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339CCB3A"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212D4CD5"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61E95C45" w14:textId="77777777" w:rsidR="00216E33" w:rsidRDefault="00216E33" w:rsidP="004664EA">
            <w:pPr>
              <w:jc w:val="center"/>
              <w:rPr>
                <w:b/>
                <w:snapToGrid w:val="0"/>
                <w:kern w:val="0"/>
              </w:rPr>
            </w:pPr>
            <w:r>
              <w:rPr>
                <w:rFonts w:hint="eastAsia"/>
                <w:b/>
                <w:snapToGrid w:val="0"/>
                <w:kern w:val="0"/>
              </w:rPr>
              <w:t>备注</w:t>
            </w:r>
          </w:p>
        </w:tc>
      </w:tr>
      <w:tr w:rsidR="00216E33" w14:paraId="415C5C64" w14:textId="77777777" w:rsidTr="004664EA">
        <w:tc>
          <w:tcPr>
            <w:tcW w:w="1559" w:type="dxa"/>
          </w:tcPr>
          <w:p w14:paraId="3578ED0F"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数据来源</w:t>
            </w:r>
          </w:p>
        </w:tc>
        <w:tc>
          <w:tcPr>
            <w:tcW w:w="1701" w:type="dxa"/>
          </w:tcPr>
          <w:p w14:paraId="7B2B344F" w14:textId="77777777" w:rsidR="00216E33" w:rsidRDefault="00216E33" w:rsidP="004664EA">
            <w:pPr>
              <w:jc w:val="center"/>
              <w:rPr>
                <w:rFonts w:ascii="宋体" w:hAnsi="宋体"/>
                <w:snapToGrid w:val="0"/>
                <w:kern w:val="0"/>
              </w:rPr>
            </w:pPr>
          </w:p>
        </w:tc>
        <w:tc>
          <w:tcPr>
            <w:tcW w:w="1134" w:type="dxa"/>
          </w:tcPr>
          <w:p w14:paraId="4382AF10"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782D61A" w14:textId="77777777" w:rsidR="00216E33" w:rsidRDefault="00216E33" w:rsidP="004664EA">
            <w:pPr>
              <w:jc w:val="center"/>
              <w:rPr>
                <w:rFonts w:ascii="宋体" w:hAnsi="宋体"/>
                <w:snapToGrid w:val="0"/>
                <w:kern w:val="0"/>
              </w:rPr>
            </w:pPr>
          </w:p>
        </w:tc>
      </w:tr>
      <w:tr w:rsidR="00216E33" w14:paraId="553ED1A9" w14:textId="77777777" w:rsidTr="004664EA">
        <w:tc>
          <w:tcPr>
            <w:tcW w:w="1559" w:type="dxa"/>
          </w:tcPr>
          <w:p w14:paraId="0F5143F8"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tcPr>
          <w:p w14:paraId="3BA93A31" w14:textId="77777777" w:rsidR="00216E33" w:rsidRDefault="00216E33" w:rsidP="004664EA">
            <w:pPr>
              <w:jc w:val="center"/>
              <w:rPr>
                <w:rFonts w:ascii="宋体" w:hAnsi="宋体"/>
                <w:snapToGrid w:val="0"/>
                <w:kern w:val="0"/>
              </w:rPr>
            </w:pPr>
          </w:p>
        </w:tc>
        <w:tc>
          <w:tcPr>
            <w:tcW w:w="1134" w:type="dxa"/>
          </w:tcPr>
          <w:p w14:paraId="662A2D02"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7B0DA34E" w14:textId="77777777" w:rsidR="00216E33" w:rsidRDefault="00216E33" w:rsidP="004664EA">
            <w:pPr>
              <w:jc w:val="center"/>
              <w:rPr>
                <w:rFonts w:ascii="宋体" w:hAnsi="宋体"/>
                <w:snapToGrid w:val="0"/>
                <w:kern w:val="0"/>
              </w:rPr>
            </w:pPr>
          </w:p>
        </w:tc>
      </w:tr>
      <w:tr w:rsidR="006B113C" w14:paraId="73379FF1" w14:textId="77777777" w:rsidTr="006B113C">
        <w:tc>
          <w:tcPr>
            <w:tcW w:w="1559" w:type="dxa"/>
          </w:tcPr>
          <w:p w14:paraId="149871D2" w14:textId="6CDE0D86" w:rsidR="006B113C" w:rsidRDefault="006B113C" w:rsidP="006B113C">
            <w:pPr>
              <w:ind w:firstLineChars="100" w:firstLine="210"/>
              <w:jc w:val="center"/>
              <w:rPr>
                <w:rFonts w:ascii="宋体" w:hAnsi="宋体"/>
                <w:snapToGrid w:val="0"/>
                <w:kern w:val="0"/>
              </w:rPr>
            </w:pPr>
            <w:r>
              <w:rPr>
                <w:rFonts w:ascii="宋体" w:hAnsi="宋体" w:hint="eastAsia"/>
                <w:snapToGrid w:val="0"/>
                <w:kern w:val="0"/>
              </w:rPr>
              <w:t>消息状态</w:t>
            </w:r>
          </w:p>
        </w:tc>
        <w:tc>
          <w:tcPr>
            <w:tcW w:w="1701" w:type="dxa"/>
          </w:tcPr>
          <w:p w14:paraId="37533BEA" w14:textId="77777777" w:rsidR="006B113C" w:rsidRDefault="006B113C" w:rsidP="006B113C">
            <w:pPr>
              <w:jc w:val="center"/>
              <w:rPr>
                <w:rFonts w:ascii="宋体" w:hAnsi="宋体"/>
                <w:snapToGrid w:val="0"/>
                <w:kern w:val="0"/>
              </w:rPr>
            </w:pPr>
          </w:p>
        </w:tc>
        <w:tc>
          <w:tcPr>
            <w:tcW w:w="1134" w:type="dxa"/>
          </w:tcPr>
          <w:p w14:paraId="0F2E4372" w14:textId="77777777" w:rsidR="006B113C" w:rsidRDefault="006B113C" w:rsidP="006B113C">
            <w:pPr>
              <w:jc w:val="center"/>
              <w:rPr>
                <w:rFonts w:ascii="宋体" w:hAnsi="宋体"/>
                <w:snapToGrid w:val="0"/>
                <w:kern w:val="0"/>
              </w:rPr>
            </w:pPr>
            <w:r>
              <w:rPr>
                <w:rFonts w:ascii="宋体" w:hAnsi="宋体" w:hint="eastAsia"/>
                <w:snapToGrid w:val="0"/>
                <w:kern w:val="0"/>
              </w:rPr>
              <w:t>N</w:t>
            </w:r>
          </w:p>
        </w:tc>
        <w:tc>
          <w:tcPr>
            <w:tcW w:w="3119" w:type="dxa"/>
          </w:tcPr>
          <w:p w14:paraId="7CDE322B" w14:textId="77777777" w:rsidR="006B113C" w:rsidRDefault="006B113C" w:rsidP="006B113C">
            <w:pPr>
              <w:jc w:val="center"/>
              <w:rPr>
                <w:rFonts w:ascii="宋体" w:hAnsi="宋体"/>
                <w:snapToGrid w:val="0"/>
                <w:kern w:val="0"/>
              </w:rPr>
            </w:pPr>
          </w:p>
        </w:tc>
      </w:tr>
      <w:tr w:rsidR="00216E33" w14:paraId="566A2E73" w14:textId="77777777" w:rsidTr="004664EA">
        <w:tc>
          <w:tcPr>
            <w:tcW w:w="1559" w:type="dxa"/>
          </w:tcPr>
          <w:p w14:paraId="65FE10A4"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消息类型</w:t>
            </w:r>
          </w:p>
        </w:tc>
        <w:tc>
          <w:tcPr>
            <w:tcW w:w="1701" w:type="dxa"/>
          </w:tcPr>
          <w:p w14:paraId="5ED15205" w14:textId="77777777" w:rsidR="00216E33" w:rsidRDefault="00216E33" w:rsidP="004664EA">
            <w:pPr>
              <w:jc w:val="center"/>
              <w:rPr>
                <w:rFonts w:ascii="宋体" w:hAnsi="宋体"/>
                <w:snapToGrid w:val="0"/>
                <w:kern w:val="0"/>
              </w:rPr>
            </w:pPr>
          </w:p>
        </w:tc>
        <w:tc>
          <w:tcPr>
            <w:tcW w:w="1134" w:type="dxa"/>
          </w:tcPr>
          <w:p w14:paraId="1F447FFB"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21EE84D2" w14:textId="77777777" w:rsidR="00216E33" w:rsidRDefault="00216E33" w:rsidP="004664EA">
            <w:pPr>
              <w:jc w:val="center"/>
              <w:rPr>
                <w:rFonts w:ascii="宋体" w:hAnsi="宋体"/>
                <w:snapToGrid w:val="0"/>
                <w:kern w:val="0"/>
              </w:rPr>
            </w:pPr>
          </w:p>
        </w:tc>
      </w:tr>
      <w:tr w:rsidR="00216E33" w14:paraId="1672871F" w14:textId="77777777" w:rsidTr="004664EA">
        <w:tc>
          <w:tcPr>
            <w:tcW w:w="1559" w:type="dxa"/>
          </w:tcPr>
          <w:p w14:paraId="4284DA87"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每页行数</w:t>
            </w:r>
          </w:p>
        </w:tc>
        <w:tc>
          <w:tcPr>
            <w:tcW w:w="1701" w:type="dxa"/>
          </w:tcPr>
          <w:p w14:paraId="7DC04455" w14:textId="77777777" w:rsidR="00216E33" w:rsidRDefault="00216E33" w:rsidP="004664EA">
            <w:pPr>
              <w:jc w:val="center"/>
              <w:rPr>
                <w:rFonts w:ascii="宋体" w:hAnsi="宋体"/>
                <w:snapToGrid w:val="0"/>
                <w:kern w:val="0"/>
              </w:rPr>
            </w:pPr>
          </w:p>
        </w:tc>
        <w:tc>
          <w:tcPr>
            <w:tcW w:w="1134" w:type="dxa"/>
          </w:tcPr>
          <w:p w14:paraId="540A622B"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2D64FE0A" w14:textId="77777777" w:rsidR="00216E33" w:rsidRDefault="00216E33" w:rsidP="004664EA">
            <w:pPr>
              <w:jc w:val="center"/>
              <w:rPr>
                <w:rFonts w:ascii="宋体" w:hAnsi="宋体"/>
                <w:snapToGrid w:val="0"/>
                <w:kern w:val="0"/>
              </w:rPr>
            </w:pPr>
          </w:p>
        </w:tc>
      </w:tr>
      <w:tr w:rsidR="00216E33" w14:paraId="0604634E" w14:textId="77777777" w:rsidTr="004664EA">
        <w:tc>
          <w:tcPr>
            <w:tcW w:w="1559" w:type="dxa"/>
          </w:tcPr>
          <w:p w14:paraId="42B680A9"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起始条数</w:t>
            </w:r>
          </w:p>
        </w:tc>
        <w:tc>
          <w:tcPr>
            <w:tcW w:w="1701" w:type="dxa"/>
          </w:tcPr>
          <w:p w14:paraId="6E72A969" w14:textId="77777777" w:rsidR="00216E33" w:rsidRDefault="00216E33" w:rsidP="004664EA">
            <w:pPr>
              <w:jc w:val="center"/>
              <w:rPr>
                <w:rFonts w:ascii="宋体" w:hAnsi="宋体"/>
                <w:snapToGrid w:val="0"/>
                <w:kern w:val="0"/>
              </w:rPr>
            </w:pPr>
          </w:p>
        </w:tc>
        <w:tc>
          <w:tcPr>
            <w:tcW w:w="1134" w:type="dxa"/>
          </w:tcPr>
          <w:p w14:paraId="3FDA0F11"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2B80C4A3" w14:textId="77777777" w:rsidR="00216E33" w:rsidRDefault="00216E33" w:rsidP="004664EA">
            <w:pPr>
              <w:jc w:val="center"/>
              <w:rPr>
                <w:rFonts w:ascii="宋体" w:hAnsi="宋体"/>
                <w:snapToGrid w:val="0"/>
                <w:kern w:val="0"/>
              </w:rPr>
            </w:pPr>
          </w:p>
        </w:tc>
      </w:tr>
    </w:tbl>
    <w:p w14:paraId="716262C0" w14:textId="77777777" w:rsidR="00216E33" w:rsidRDefault="00216E33" w:rsidP="00216E33"/>
    <w:p w14:paraId="66736186" w14:textId="77777777" w:rsidR="00216E33" w:rsidRDefault="00216E33" w:rsidP="00216E33">
      <w:pPr>
        <w:pStyle w:val="5"/>
        <w:tabs>
          <w:tab w:val="left" w:pos="1112"/>
        </w:tabs>
      </w:pPr>
      <w:r>
        <w:rPr>
          <w:rFonts w:hint="eastAsia"/>
        </w:rPr>
        <w:t>输出</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696B4AB6" w14:textId="77777777" w:rsidTr="004664EA">
        <w:tc>
          <w:tcPr>
            <w:tcW w:w="1559" w:type="dxa"/>
            <w:shd w:val="clear" w:color="auto" w:fill="E0E0E0"/>
          </w:tcPr>
          <w:p w14:paraId="73714298"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5B14B728"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4C34FC6"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3D83B65" w14:textId="77777777" w:rsidR="00216E33" w:rsidRDefault="00216E33" w:rsidP="004664EA">
            <w:pPr>
              <w:jc w:val="center"/>
              <w:rPr>
                <w:b/>
                <w:snapToGrid w:val="0"/>
                <w:kern w:val="0"/>
              </w:rPr>
            </w:pPr>
            <w:r>
              <w:rPr>
                <w:rFonts w:hint="eastAsia"/>
                <w:b/>
                <w:snapToGrid w:val="0"/>
                <w:kern w:val="0"/>
              </w:rPr>
              <w:t>备注</w:t>
            </w:r>
          </w:p>
        </w:tc>
      </w:tr>
      <w:tr w:rsidR="00216E33" w14:paraId="183FE8E5" w14:textId="77777777" w:rsidTr="004664EA">
        <w:tc>
          <w:tcPr>
            <w:tcW w:w="1559" w:type="dxa"/>
          </w:tcPr>
          <w:p w14:paraId="541E0AB9" w14:textId="77777777" w:rsidR="00216E33" w:rsidRDefault="00216E33" w:rsidP="004664EA">
            <w:pPr>
              <w:jc w:val="center"/>
              <w:rPr>
                <w:rFonts w:ascii="宋体" w:hAnsi="宋体"/>
                <w:snapToGrid w:val="0"/>
                <w:kern w:val="0"/>
              </w:rPr>
            </w:pPr>
            <w:r>
              <w:rPr>
                <w:rFonts w:ascii="宋体" w:hAnsi="宋体" w:hint="eastAsia"/>
                <w:snapToGrid w:val="0"/>
                <w:kern w:val="0"/>
              </w:rPr>
              <w:t>总</w:t>
            </w:r>
            <w:r>
              <w:rPr>
                <w:rFonts w:ascii="宋体" w:hAnsi="宋体"/>
                <w:snapToGrid w:val="0"/>
                <w:kern w:val="0"/>
              </w:rPr>
              <w:t>行数</w:t>
            </w:r>
          </w:p>
        </w:tc>
        <w:tc>
          <w:tcPr>
            <w:tcW w:w="1701" w:type="dxa"/>
          </w:tcPr>
          <w:p w14:paraId="1F8E368C" w14:textId="77777777" w:rsidR="00216E33" w:rsidRDefault="00216E33" w:rsidP="004664EA">
            <w:pPr>
              <w:jc w:val="center"/>
              <w:rPr>
                <w:rFonts w:ascii="宋体" w:hAnsi="宋体"/>
                <w:snapToGrid w:val="0"/>
                <w:kern w:val="0"/>
              </w:rPr>
            </w:pPr>
            <w:r>
              <w:rPr>
                <w:rFonts w:ascii="宋体" w:hAnsi="宋体"/>
                <w:snapToGrid w:val="0"/>
                <w:kern w:val="0"/>
              </w:rPr>
              <w:t>TOTALSIZE</w:t>
            </w:r>
          </w:p>
        </w:tc>
        <w:tc>
          <w:tcPr>
            <w:tcW w:w="1134" w:type="dxa"/>
          </w:tcPr>
          <w:p w14:paraId="2DCF5C72"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71A551D" w14:textId="77777777" w:rsidR="00216E33" w:rsidRDefault="00216E33" w:rsidP="004664EA">
            <w:pPr>
              <w:jc w:val="center"/>
              <w:rPr>
                <w:rFonts w:ascii="宋体" w:hAnsi="宋体"/>
                <w:snapToGrid w:val="0"/>
                <w:kern w:val="0"/>
              </w:rPr>
            </w:pPr>
          </w:p>
        </w:tc>
      </w:tr>
      <w:tr w:rsidR="00216E33" w14:paraId="451D1B3E" w14:textId="77777777" w:rsidTr="004664EA">
        <w:tc>
          <w:tcPr>
            <w:tcW w:w="7513" w:type="dxa"/>
            <w:gridSpan w:val="4"/>
          </w:tcPr>
          <w:p w14:paraId="66D644DF" w14:textId="77777777" w:rsidR="00216E33" w:rsidRDefault="00216E33" w:rsidP="004664EA">
            <w:pPr>
              <w:jc w:val="center"/>
              <w:rPr>
                <w:rFonts w:ascii="宋体" w:hAnsi="宋体"/>
                <w:snapToGrid w:val="0"/>
                <w:kern w:val="0"/>
              </w:rPr>
            </w:pPr>
            <w:r>
              <w:rPr>
                <w:rFonts w:ascii="宋体" w:hAnsi="宋体" w:hint="eastAsia"/>
                <w:snapToGrid w:val="0"/>
                <w:kern w:val="0"/>
              </w:rPr>
              <w:t>消息明细L</w:t>
            </w:r>
            <w:r>
              <w:rPr>
                <w:rFonts w:ascii="宋体" w:hAnsi="宋体"/>
                <w:snapToGrid w:val="0"/>
                <w:kern w:val="0"/>
              </w:rPr>
              <w:t>IST</w:t>
            </w:r>
          </w:p>
        </w:tc>
      </w:tr>
      <w:tr w:rsidR="00216E33" w14:paraId="6D7464E1" w14:textId="77777777" w:rsidTr="004664EA">
        <w:tc>
          <w:tcPr>
            <w:tcW w:w="1559" w:type="dxa"/>
          </w:tcPr>
          <w:p w14:paraId="08AAF983" w14:textId="77777777" w:rsidR="00216E33" w:rsidRDefault="00216E33" w:rsidP="004664EA">
            <w:pPr>
              <w:jc w:val="center"/>
              <w:rPr>
                <w:rFonts w:ascii="宋体" w:hAnsi="宋体"/>
                <w:snapToGrid w:val="0"/>
                <w:kern w:val="0"/>
              </w:rPr>
            </w:pPr>
            <w:r>
              <w:rPr>
                <w:rFonts w:ascii="宋体" w:hAnsi="宋体" w:hint="eastAsia"/>
                <w:snapToGrid w:val="0"/>
                <w:kern w:val="0"/>
              </w:rPr>
              <w:t>消息唯一标识</w:t>
            </w:r>
          </w:p>
        </w:tc>
        <w:tc>
          <w:tcPr>
            <w:tcW w:w="1701" w:type="dxa"/>
          </w:tcPr>
          <w:p w14:paraId="2232BDDB" w14:textId="77777777" w:rsidR="00216E33" w:rsidRDefault="00216E33" w:rsidP="004664EA">
            <w:pPr>
              <w:jc w:val="center"/>
              <w:rPr>
                <w:rFonts w:ascii="宋体" w:hAnsi="宋体"/>
                <w:snapToGrid w:val="0"/>
                <w:kern w:val="0"/>
              </w:rPr>
            </w:pPr>
          </w:p>
        </w:tc>
        <w:tc>
          <w:tcPr>
            <w:tcW w:w="1134" w:type="dxa"/>
          </w:tcPr>
          <w:p w14:paraId="0FAA34EE"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FBD550C" w14:textId="77777777" w:rsidR="00216E33" w:rsidRDefault="00216E33" w:rsidP="004664EA">
            <w:pPr>
              <w:jc w:val="center"/>
              <w:rPr>
                <w:rFonts w:ascii="宋体" w:hAnsi="宋体"/>
                <w:snapToGrid w:val="0"/>
                <w:kern w:val="0"/>
              </w:rPr>
            </w:pPr>
          </w:p>
        </w:tc>
      </w:tr>
      <w:tr w:rsidR="00216E33" w14:paraId="163CE026" w14:textId="77777777" w:rsidTr="004664EA">
        <w:tc>
          <w:tcPr>
            <w:tcW w:w="1559" w:type="dxa"/>
          </w:tcPr>
          <w:p w14:paraId="254EFC6F" w14:textId="77777777" w:rsidR="00216E33" w:rsidRDefault="00216E33" w:rsidP="004664EA">
            <w:pPr>
              <w:jc w:val="center"/>
              <w:rPr>
                <w:rFonts w:ascii="宋体" w:hAnsi="宋体"/>
                <w:snapToGrid w:val="0"/>
                <w:kern w:val="0"/>
              </w:rPr>
            </w:pPr>
            <w:r>
              <w:rPr>
                <w:rFonts w:ascii="宋体" w:hAnsi="宋体" w:hint="eastAsia"/>
                <w:snapToGrid w:val="0"/>
                <w:kern w:val="0"/>
              </w:rPr>
              <w:t>消息类型</w:t>
            </w:r>
          </w:p>
        </w:tc>
        <w:tc>
          <w:tcPr>
            <w:tcW w:w="1701" w:type="dxa"/>
          </w:tcPr>
          <w:p w14:paraId="6236E8FE" w14:textId="77777777" w:rsidR="00216E33" w:rsidRDefault="00216E33" w:rsidP="004664EA">
            <w:pPr>
              <w:jc w:val="center"/>
              <w:rPr>
                <w:rFonts w:ascii="宋体" w:hAnsi="宋体"/>
                <w:snapToGrid w:val="0"/>
                <w:kern w:val="0"/>
              </w:rPr>
            </w:pPr>
          </w:p>
        </w:tc>
        <w:tc>
          <w:tcPr>
            <w:tcW w:w="1134" w:type="dxa"/>
          </w:tcPr>
          <w:p w14:paraId="6F953ABA"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AFAE556" w14:textId="77777777" w:rsidR="00216E33" w:rsidRDefault="00216E33" w:rsidP="004664EA">
            <w:pPr>
              <w:jc w:val="center"/>
              <w:rPr>
                <w:rFonts w:ascii="宋体" w:hAnsi="宋体"/>
                <w:snapToGrid w:val="0"/>
                <w:kern w:val="0"/>
              </w:rPr>
            </w:pPr>
          </w:p>
        </w:tc>
      </w:tr>
      <w:tr w:rsidR="00216E33" w14:paraId="3F952DD9" w14:textId="77777777" w:rsidTr="004664EA">
        <w:tc>
          <w:tcPr>
            <w:tcW w:w="1559" w:type="dxa"/>
          </w:tcPr>
          <w:p w14:paraId="386FC55B" w14:textId="77777777" w:rsidR="00216E33" w:rsidRDefault="00216E33" w:rsidP="004664EA">
            <w:pPr>
              <w:jc w:val="center"/>
              <w:rPr>
                <w:rFonts w:ascii="宋体" w:hAnsi="宋体"/>
                <w:snapToGrid w:val="0"/>
                <w:kern w:val="0"/>
              </w:rPr>
            </w:pPr>
            <w:r>
              <w:rPr>
                <w:rFonts w:ascii="宋体" w:hAnsi="宋体" w:hint="eastAsia"/>
                <w:snapToGrid w:val="0"/>
                <w:kern w:val="0"/>
              </w:rPr>
              <w:t>接收消息时间</w:t>
            </w:r>
          </w:p>
        </w:tc>
        <w:tc>
          <w:tcPr>
            <w:tcW w:w="1701" w:type="dxa"/>
          </w:tcPr>
          <w:p w14:paraId="32F30CB3" w14:textId="77777777" w:rsidR="00216E33" w:rsidRDefault="00216E33" w:rsidP="004664EA">
            <w:pPr>
              <w:jc w:val="center"/>
              <w:rPr>
                <w:rFonts w:ascii="宋体" w:hAnsi="宋体"/>
                <w:snapToGrid w:val="0"/>
                <w:kern w:val="0"/>
              </w:rPr>
            </w:pPr>
          </w:p>
        </w:tc>
        <w:tc>
          <w:tcPr>
            <w:tcW w:w="1134" w:type="dxa"/>
          </w:tcPr>
          <w:p w14:paraId="313B044C"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020A636" w14:textId="77777777" w:rsidR="00216E33" w:rsidRDefault="00216E33" w:rsidP="004664EA">
            <w:pPr>
              <w:jc w:val="center"/>
              <w:rPr>
                <w:rFonts w:ascii="宋体" w:hAnsi="宋体"/>
                <w:snapToGrid w:val="0"/>
                <w:kern w:val="0"/>
              </w:rPr>
            </w:pPr>
          </w:p>
        </w:tc>
      </w:tr>
      <w:tr w:rsidR="00216E33" w14:paraId="35C8354F" w14:textId="77777777" w:rsidTr="004664EA">
        <w:tc>
          <w:tcPr>
            <w:tcW w:w="1559" w:type="dxa"/>
          </w:tcPr>
          <w:p w14:paraId="590CBB91" w14:textId="77777777" w:rsidR="00216E33" w:rsidRDefault="00216E33" w:rsidP="004664EA">
            <w:pPr>
              <w:jc w:val="center"/>
              <w:rPr>
                <w:rFonts w:ascii="宋体" w:hAnsi="宋体"/>
                <w:snapToGrid w:val="0"/>
                <w:kern w:val="0"/>
              </w:rPr>
            </w:pPr>
            <w:r>
              <w:rPr>
                <w:rFonts w:ascii="宋体" w:hAnsi="宋体" w:hint="eastAsia"/>
                <w:snapToGrid w:val="0"/>
                <w:kern w:val="0"/>
              </w:rPr>
              <w:t>消息内容</w:t>
            </w:r>
          </w:p>
        </w:tc>
        <w:tc>
          <w:tcPr>
            <w:tcW w:w="1701" w:type="dxa"/>
          </w:tcPr>
          <w:p w14:paraId="58848C6E" w14:textId="77777777" w:rsidR="00216E33" w:rsidRDefault="00216E33" w:rsidP="004664EA">
            <w:pPr>
              <w:jc w:val="center"/>
              <w:rPr>
                <w:rFonts w:ascii="宋体" w:hAnsi="宋体"/>
                <w:snapToGrid w:val="0"/>
                <w:kern w:val="0"/>
              </w:rPr>
            </w:pPr>
          </w:p>
        </w:tc>
        <w:tc>
          <w:tcPr>
            <w:tcW w:w="1134" w:type="dxa"/>
          </w:tcPr>
          <w:p w14:paraId="700C413C"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212F7C81" w14:textId="77777777" w:rsidR="00216E33" w:rsidRDefault="00216E33" w:rsidP="004664EA">
            <w:pPr>
              <w:jc w:val="center"/>
              <w:rPr>
                <w:rFonts w:ascii="宋体" w:hAnsi="宋体"/>
                <w:snapToGrid w:val="0"/>
                <w:kern w:val="0"/>
              </w:rPr>
            </w:pPr>
          </w:p>
        </w:tc>
      </w:tr>
      <w:tr w:rsidR="00216E33" w14:paraId="706BAC61" w14:textId="77777777" w:rsidTr="004664EA">
        <w:tc>
          <w:tcPr>
            <w:tcW w:w="1559" w:type="dxa"/>
          </w:tcPr>
          <w:p w14:paraId="5CB1E65F" w14:textId="77777777" w:rsidR="00216E33" w:rsidRDefault="00216E33" w:rsidP="004664EA">
            <w:pPr>
              <w:jc w:val="center"/>
              <w:rPr>
                <w:rFonts w:ascii="宋体" w:hAnsi="宋体"/>
                <w:snapToGrid w:val="0"/>
                <w:kern w:val="0"/>
              </w:rPr>
            </w:pPr>
            <w:r>
              <w:rPr>
                <w:rFonts w:ascii="宋体" w:hAnsi="宋体" w:hint="eastAsia"/>
                <w:snapToGrid w:val="0"/>
                <w:kern w:val="0"/>
              </w:rPr>
              <w:t>消息</w:t>
            </w:r>
            <w:r>
              <w:rPr>
                <w:rFonts w:ascii="宋体" w:hAnsi="宋体"/>
                <w:snapToGrid w:val="0"/>
                <w:kern w:val="0"/>
              </w:rPr>
              <w:t>标题</w:t>
            </w:r>
          </w:p>
        </w:tc>
        <w:tc>
          <w:tcPr>
            <w:tcW w:w="1701" w:type="dxa"/>
          </w:tcPr>
          <w:p w14:paraId="2FDFC013" w14:textId="77777777" w:rsidR="00216E33" w:rsidRDefault="00216E33" w:rsidP="004664EA">
            <w:pPr>
              <w:jc w:val="center"/>
              <w:rPr>
                <w:rFonts w:ascii="宋体" w:hAnsi="宋体"/>
                <w:snapToGrid w:val="0"/>
                <w:kern w:val="0"/>
              </w:rPr>
            </w:pPr>
          </w:p>
        </w:tc>
        <w:tc>
          <w:tcPr>
            <w:tcW w:w="1134" w:type="dxa"/>
          </w:tcPr>
          <w:p w14:paraId="35D87284"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BAE1515" w14:textId="77777777" w:rsidR="00216E33" w:rsidRDefault="00216E33" w:rsidP="004664EA">
            <w:pPr>
              <w:jc w:val="center"/>
              <w:rPr>
                <w:rFonts w:ascii="宋体" w:hAnsi="宋体"/>
                <w:snapToGrid w:val="0"/>
                <w:kern w:val="0"/>
              </w:rPr>
            </w:pPr>
          </w:p>
        </w:tc>
      </w:tr>
      <w:tr w:rsidR="00B9793B" w14:paraId="1EE627C7" w14:textId="77777777" w:rsidTr="004664EA">
        <w:tc>
          <w:tcPr>
            <w:tcW w:w="1559" w:type="dxa"/>
          </w:tcPr>
          <w:p w14:paraId="199AFCD1" w14:textId="599C8090" w:rsidR="00B9793B" w:rsidRDefault="00AB3E4A" w:rsidP="004664EA">
            <w:pPr>
              <w:jc w:val="center"/>
              <w:rPr>
                <w:rFonts w:ascii="宋体" w:hAnsi="宋体"/>
                <w:snapToGrid w:val="0"/>
                <w:kern w:val="0"/>
              </w:rPr>
            </w:pPr>
            <w:r>
              <w:rPr>
                <w:rFonts w:ascii="宋体" w:hAnsi="宋体" w:hint="eastAsia"/>
                <w:snapToGrid w:val="0"/>
                <w:kern w:val="0"/>
              </w:rPr>
              <w:t>消息类型对应的URL</w:t>
            </w:r>
          </w:p>
        </w:tc>
        <w:tc>
          <w:tcPr>
            <w:tcW w:w="1701" w:type="dxa"/>
          </w:tcPr>
          <w:p w14:paraId="69E1905A" w14:textId="77777777" w:rsidR="00B9793B" w:rsidRDefault="00B9793B" w:rsidP="004664EA">
            <w:pPr>
              <w:jc w:val="center"/>
              <w:rPr>
                <w:rFonts w:ascii="宋体" w:hAnsi="宋体"/>
                <w:snapToGrid w:val="0"/>
                <w:kern w:val="0"/>
              </w:rPr>
            </w:pPr>
          </w:p>
        </w:tc>
        <w:tc>
          <w:tcPr>
            <w:tcW w:w="1134" w:type="dxa"/>
          </w:tcPr>
          <w:p w14:paraId="0D6BAFE7" w14:textId="63FCFEA2" w:rsidR="00B9793B" w:rsidRDefault="00AB3E4A" w:rsidP="004664EA">
            <w:pPr>
              <w:jc w:val="center"/>
              <w:rPr>
                <w:rFonts w:ascii="宋体" w:hAnsi="宋体"/>
                <w:snapToGrid w:val="0"/>
                <w:kern w:val="0"/>
              </w:rPr>
            </w:pPr>
            <w:r>
              <w:rPr>
                <w:rFonts w:ascii="宋体" w:hAnsi="宋体" w:hint="eastAsia"/>
                <w:snapToGrid w:val="0"/>
                <w:kern w:val="0"/>
              </w:rPr>
              <w:t>Y</w:t>
            </w:r>
          </w:p>
        </w:tc>
        <w:tc>
          <w:tcPr>
            <w:tcW w:w="3119" w:type="dxa"/>
          </w:tcPr>
          <w:p w14:paraId="7747F746" w14:textId="49DA5471" w:rsidR="00B9793B" w:rsidRDefault="00AB3E4A" w:rsidP="004664EA">
            <w:pPr>
              <w:jc w:val="center"/>
              <w:rPr>
                <w:rFonts w:ascii="宋体" w:hAnsi="宋体"/>
                <w:snapToGrid w:val="0"/>
                <w:kern w:val="0"/>
              </w:rPr>
            </w:pPr>
            <w:r w:rsidRPr="00AB3E4A">
              <w:rPr>
                <w:rFonts w:ascii="宋体" w:hAnsi="宋体" w:hint="eastAsia"/>
                <w:snapToGrid w:val="0"/>
                <w:kern w:val="0"/>
              </w:rPr>
              <w:t>根据不同的消息类型对应的业务关联标识</w:t>
            </w:r>
          </w:p>
        </w:tc>
      </w:tr>
      <w:tr w:rsidR="00216E33" w14:paraId="6D7DEC50" w14:textId="77777777" w:rsidTr="004664EA">
        <w:tc>
          <w:tcPr>
            <w:tcW w:w="1559" w:type="dxa"/>
          </w:tcPr>
          <w:p w14:paraId="6DC0F8B3" w14:textId="0F6F1541" w:rsidR="00216E33" w:rsidRDefault="00B9793B" w:rsidP="004664EA">
            <w:pPr>
              <w:jc w:val="center"/>
              <w:rPr>
                <w:rFonts w:ascii="宋体" w:hAnsi="宋体"/>
                <w:snapToGrid w:val="0"/>
                <w:kern w:val="0"/>
              </w:rPr>
            </w:pPr>
            <w:r>
              <w:rPr>
                <w:rFonts w:ascii="宋体" w:hAnsi="宋体" w:hint="eastAsia"/>
                <w:snapToGrid w:val="0"/>
                <w:kern w:val="0"/>
              </w:rPr>
              <w:t>消息状态</w:t>
            </w:r>
          </w:p>
        </w:tc>
        <w:tc>
          <w:tcPr>
            <w:tcW w:w="1701" w:type="dxa"/>
          </w:tcPr>
          <w:p w14:paraId="1F11E7C9" w14:textId="77777777" w:rsidR="00216E33" w:rsidRDefault="00216E33" w:rsidP="004664EA">
            <w:pPr>
              <w:jc w:val="center"/>
              <w:rPr>
                <w:rFonts w:ascii="宋体" w:hAnsi="宋体"/>
                <w:snapToGrid w:val="0"/>
                <w:kern w:val="0"/>
              </w:rPr>
            </w:pPr>
          </w:p>
        </w:tc>
        <w:tc>
          <w:tcPr>
            <w:tcW w:w="1134" w:type="dxa"/>
          </w:tcPr>
          <w:p w14:paraId="0CF5CE22"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CF1A619" w14:textId="77777777" w:rsidR="00216E33" w:rsidRDefault="00216E33" w:rsidP="004664EA">
            <w:pPr>
              <w:jc w:val="center"/>
              <w:rPr>
                <w:rFonts w:ascii="宋体" w:hAnsi="宋体"/>
                <w:snapToGrid w:val="0"/>
                <w:kern w:val="0"/>
              </w:rPr>
            </w:pPr>
            <w:r>
              <w:rPr>
                <w:rFonts w:ascii="宋体" w:hAnsi="宋体" w:hint="eastAsia"/>
                <w:snapToGrid w:val="0"/>
                <w:kern w:val="0"/>
              </w:rPr>
              <w:t>（已</w:t>
            </w:r>
            <w:r>
              <w:rPr>
                <w:rFonts w:ascii="宋体" w:hAnsi="宋体"/>
                <w:snapToGrid w:val="0"/>
                <w:kern w:val="0"/>
              </w:rPr>
              <w:t>查看</w:t>
            </w:r>
            <w:r>
              <w:rPr>
                <w:rFonts w:ascii="宋体" w:hAnsi="宋体" w:hint="eastAsia"/>
                <w:snapToGrid w:val="0"/>
                <w:kern w:val="0"/>
              </w:rPr>
              <w:t>，</w:t>
            </w:r>
            <w:r>
              <w:rPr>
                <w:rFonts w:ascii="宋体" w:hAnsi="宋体"/>
                <w:snapToGrid w:val="0"/>
                <w:kern w:val="0"/>
              </w:rPr>
              <w:t>未查看</w:t>
            </w:r>
            <w:r>
              <w:rPr>
                <w:rFonts w:ascii="宋体" w:hAnsi="宋体" w:hint="eastAsia"/>
                <w:snapToGrid w:val="0"/>
                <w:kern w:val="0"/>
              </w:rPr>
              <w:t>）</w:t>
            </w:r>
          </w:p>
        </w:tc>
      </w:tr>
    </w:tbl>
    <w:p w14:paraId="12DFB419" w14:textId="77777777" w:rsidR="00216E33" w:rsidRPr="003F3887" w:rsidRDefault="00216E33" w:rsidP="00216E33"/>
    <w:p w14:paraId="2B0CE073"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消息</w:t>
      </w:r>
      <w:r>
        <w:rPr>
          <w:rFonts w:ascii="黑体" w:hAnsi="黑体"/>
        </w:rPr>
        <w:t>明细</w:t>
      </w:r>
    </w:p>
    <w:p w14:paraId="280B6C8D" w14:textId="77777777" w:rsidR="00216E33" w:rsidRDefault="00216E33" w:rsidP="00216E33">
      <w:pPr>
        <w:pStyle w:val="5"/>
        <w:tabs>
          <w:tab w:val="left" w:pos="1112"/>
        </w:tabs>
      </w:pPr>
      <w:r>
        <w:rPr>
          <w:rFonts w:hint="eastAsia"/>
        </w:rPr>
        <w:t>功能</w:t>
      </w:r>
      <w:r>
        <w:t>描述</w:t>
      </w:r>
    </w:p>
    <w:p w14:paraId="59502FB8" w14:textId="77777777" w:rsidR="00216E33" w:rsidRPr="00F644BD" w:rsidRDefault="00216E33" w:rsidP="00216E33">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F644BD">
        <w:rPr>
          <w:rFonts w:ascii="宋体" w:hAnsi="宋体" w:hint="eastAsia"/>
          <w:kern w:val="0"/>
          <w:szCs w:val="21"/>
        </w:rPr>
        <w:t>实现</w:t>
      </w:r>
      <w:r w:rsidRPr="00F644BD">
        <w:rPr>
          <w:rFonts w:ascii="宋体" w:hAnsi="宋体"/>
          <w:kern w:val="0"/>
          <w:szCs w:val="21"/>
        </w:rPr>
        <w:t>APP</w:t>
      </w:r>
      <w:r w:rsidRPr="00F644BD">
        <w:rPr>
          <w:rFonts w:ascii="宋体" w:hAnsi="宋体" w:hint="eastAsia"/>
          <w:kern w:val="0"/>
          <w:szCs w:val="21"/>
        </w:rPr>
        <w:t>端客户</w:t>
      </w:r>
      <w:r>
        <w:rPr>
          <w:rFonts w:ascii="宋体" w:hAnsi="宋体" w:hint="eastAsia"/>
          <w:kern w:val="0"/>
          <w:szCs w:val="21"/>
        </w:rPr>
        <w:t>端</w:t>
      </w:r>
      <w:r w:rsidRPr="00F644BD">
        <w:rPr>
          <w:rFonts w:ascii="宋体" w:hAnsi="宋体"/>
          <w:kern w:val="0"/>
          <w:szCs w:val="21"/>
        </w:rPr>
        <w:t>渠道人</w:t>
      </w:r>
      <w:r>
        <w:rPr>
          <w:rFonts w:ascii="宋体" w:hAnsi="宋体" w:hint="eastAsia"/>
          <w:kern w:val="0"/>
          <w:szCs w:val="21"/>
        </w:rPr>
        <w:t>对</w:t>
      </w:r>
      <w:r w:rsidRPr="00F644BD">
        <w:rPr>
          <w:rFonts w:ascii="宋体" w:hAnsi="宋体" w:hint="eastAsia"/>
          <w:kern w:val="0"/>
          <w:szCs w:val="21"/>
        </w:rPr>
        <w:t>消息</w:t>
      </w:r>
      <w:r>
        <w:rPr>
          <w:rFonts w:ascii="宋体" w:hAnsi="宋体" w:hint="eastAsia"/>
          <w:kern w:val="0"/>
          <w:szCs w:val="21"/>
        </w:rPr>
        <w:t>明细</w:t>
      </w:r>
      <w:r w:rsidRPr="00F644BD">
        <w:rPr>
          <w:rFonts w:ascii="宋体" w:hAnsi="宋体" w:hint="eastAsia"/>
          <w:kern w:val="0"/>
          <w:szCs w:val="21"/>
        </w:rPr>
        <w:t>查看</w:t>
      </w:r>
      <w:r>
        <w:rPr>
          <w:rFonts w:ascii="宋体" w:hAnsi="宋体" w:hint="eastAsia"/>
          <w:kern w:val="0"/>
          <w:szCs w:val="21"/>
        </w:rPr>
        <w:t>的</w:t>
      </w:r>
      <w:r w:rsidRPr="00F644BD">
        <w:rPr>
          <w:rFonts w:ascii="宋体" w:hAnsi="宋体"/>
          <w:kern w:val="0"/>
          <w:szCs w:val="21"/>
        </w:rPr>
        <w:t>功能</w:t>
      </w:r>
      <w:r w:rsidRPr="00F644BD">
        <w:rPr>
          <w:rFonts w:ascii="宋体" w:hAnsi="宋体" w:hint="eastAsia"/>
          <w:kern w:val="0"/>
          <w:szCs w:val="21"/>
        </w:rPr>
        <w:t>。</w:t>
      </w:r>
    </w:p>
    <w:p w14:paraId="74437F28" w14:textId="77777777" w:rsidR="00216E33" w:rsidRDefault="00216E33" w:rsidP="00216E33">
      <w:pPr>
        <w:pStyle w:val="5"/>
        <w:tabs>
          <w:tab w:val="left" w:pos="1112"/>
        </w:tabs>
      </w:pPr>
      <w:r>
        <w:rPr>
          <w:rFonts w:hint="eastAsia"/>
        </w:rPr>
        <w:lastRenderedPageBreak/>
        <w:t>处理流程</w:t>
      </w:r>
    </w:p>
    <w:p w14:paraId="5C720F26" w14:textId="77777777" w:rsidR="00216E33" w:rsidRDefault="00216E33" w:rsidP="00216E33">
      <w:pPr>
        <w:spacing w:line="360" w:lineRule="auto"/>
        <w:ind w:left="289" w:firstLine="420"/>
        <w:rPr>
          <w:b/>
          <w:sz w:val="24"/>
          <w:szCs w:val="24"/>
        </w:rPr>
      </w:pPr>
      <w:r>
        <w:rPr>
          <w:b/>
          <w:noProof/>
          <w:sz w:val="24"/>
          <w:szCs w:val="24"/>
        </w:rPr>
        <w:drawing>
          <wp:inline distT="0" distB="0" distL="0" distR="0" wp14:anchorId="6C5F5A35" wp14:editId="211488B6">
            <wp:extent cx="5270500" cy="2743200"/>
            <wp:effectExtent l="0" t="0" r="6350" b="0"/>
            <wp:docPr id="6" name="图片 6" descr="消息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消息明细"/>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0500" cy="2743200"/>
                    </a:xfrm>
                    <a:prstGeom prst="rect">
                      <a:avLst/>
                    </a:prstGeom>
                    <a:noFill/>
                    <a:ln>
                      <a:noFill/>
                    </a:ln>
                  </pic:spPr>
                </pic:pic>
              </a:graphicData>
            </a:graphic>
          </wp:inline>
        </w:drawing>
      </w:r>
    </w:p>
    <w:p w14:paraId="1EBC1B1E" w14:textId="77777777" w:rsidR="00216E33" w:rsidRPr="007D3F2F" w:rsidRDefault="00216E33" w:rsidP="00216E33">
      <w:pPr>
        <w:spacing w:line="360" w:lineRule="auto"/>
        <w:ind w:left="289" w:firstLine="420"/>
        <w:rPr>
          <w:szCs w:val="21"/>
        </w:rPr>
      </w:pPr>
      <w:r>
        <w:rPr>
          <w:rFonts w:hint="eastAsia"/>
          <w:szCs w:val="21"/>
        </w:rPr>
        <w:t>根据消息类型调用相应的微服务接口服务。</w:t>
      </w:r>
    </w:p>
    <w:p w14:paraId="31692078" w14:textId="77777777" w:rsidR="00216E33" w:rsidRPr="00B74113" w:rsidRDefault="00216E33" w:rsidP="00216E33">
      <w:pPr>
        <w:spacing w:line="360" w:lineRule="auto"/>
        <w:ind w:left="289" w:firstLine="420"/>
        <w:rPr>
          <w:b/>
          <w:sz w:val="24"/>
          <w:szCs w:val="24"/>
        </w:rPr>
      </w:pPr>
      <w:r w:rsidRPr="00B74113">
        <w:rPr>
          <w:rFonts w:hint="eastAsia"/>
          <w:b/>
          <w:sz w:val="24"/>
          <w:szCs w:val="24"/>
        </w:rPr>
        <w:t>【流程描述】</w:t>
      </w:r>
    </w:p>
    <w:p w14:paraId="290F7BE1" w14:textId="77777777" w:rsidR="00216E33" w:rsidRPr="004336C8" w:rsidRDefault="00216E33">
      <w:pPr>
        <w:numPr>
          <w:ilvl w:val="0"/>
          <w:numId w:val="43"/>
        </w:numPr>
        <w:spacing w:line="360" w:lineRule="auto"/>
        <w:rPr>
          <w:rFonts w:ascii="宋体" w:hAnsi="宋体"/>
          <w:szCs w:val="21"/>
        </w:rPr>
        <w:pPrChange w:id="971" w:author="wangq" w:date="2017-08-21T17:25:00Z">
          <w:pPr>
            <w:numPr>
              <w:numId w:val="56"/>
            </w:numPr>
            <w:spacing w:line="360" w:lineRule="auto"/>
            <w:ind w:left="1620" w:hanging="360"/>
          </w:pPr>
        </w:pPrChange>
      </w:pPr>
      <w:r w:rsidRPr="004336C8">
        <w:rPr>
          <w:rFonts w:ascii="宋体" w:hAnsi="宋体" w:hint="eastAsia"/>
          <w:szCs w:val="21"/>
        </w:rPr>
        <w:t>已登录的注册用户；</w:t>
      </w:r>
    </w:p>
    <w:p w14:paraId="521029E0" w14:textId="77777777" w:rsidR="00216E33" w:rsidRDefault="00216E33">
      <w:pPr>
        <w:numPr>
          <w:ilvl w:val="0"/>
          <w:numId w:val="43"/>
        </w:numPr>
        <w:spacing w:line="360" w:lineRule="auto"/>
        <w:rPr>
          <w:rFonts w:ascii="宋体" w:hAnsi="宋体"/>
          <w:szCs w:val="21"/>
        </w:rPr>
        <w:pPrChange w:id="972" w:author="wangq" w:date="2017-08-21T17:25:00Z">
          <w:pPr>
            <w:numPr>
              <w:numId w:val="56"/>
            </w:numPr>
            <w:spacing w:line="360" w:lineRule="auto"/>
            <w:ind w:left="1620" w:hanging="360"/>
          </w:pPr>
        </w:pPrChange>
      </w:pPr>
      <w:r w:rsidRPr="004336C8">
        <w:rPr>
          <w:rFonts w:ascii="宋体" w:hAnsi="宋体" w:hint="eastAsia"/>
          <w:szCs w:val="21"/>
        </w:rPr>
        <w:t>进入消息列表</w:t>
      </w:r>
      <w:r>
        <w:rPr>
          <w:rFonts w:ascii="宋体" w:hAnsi="宋体" w:hint="eastAsia"/>
          <w:szCs w:val="21"/>
        </w:rPr>
        <w:t>界面，点击需要查看的消息数据</w:t>
      </w:r>
      <w:r w:rsidRPr="004336C8">
        <w:rPr>
          <w:rFonts w:ascii="宋体" w:hAnsi="宋体" w:hint="eastAsia"/>
          <w:szCs w:val="21"/>
        </w:rPr>
        <w:t>；</w:t>
      </w:r>
    </w:p>
    <w:p w14:paraId="5123469F" w14:textId="155373D2" w:rsidR="00216E33" w:rsidRDefault="00B9793B">
      <w:pPr>
        <w:numPr>
          <w:ilvl w:val="0"/>
          <w:numId w:val="43"/>
        </w:numPr>
        <w:spacing w:line="360" w:lineRule="auto"/>
        <w:rPr>
          <w:rFonts w:ascii="宋体" w:hAnsi="宋体"/>
          <w:szCs w:val="21"/>
        </w:rPr>
        <w:pPrChange w:id="973" w:author="wangq" w:date="2017-08-21T17:25:00Z">
          <w:pPr>
            <w:numPr>
              <w:numId w:val="56"/>
            </w:numPr>
            <w:spacing w:line="360" w:lineRule="auto"/>
            <w:ind w:left="1620" w:hanging="360"/>
          </w:pPr>
        </w:pPrChange>
      </w:pPr>
      <w:r>
        <w:rPr>
          <w:rFonts w:ascii="宋体" w:hAnsi="宋体" w:hint="eastAsia"/>
          <w:szCs w:val="21"/>
        </w:rPr>
        <w:t>根据消息类型，</w:t>
      </w:r>
      <w:r w:rsidR="00216E33">
        <w:rPr>
          <w:rFonts w:ascii="宋体" w:hAnsi="宋体" w:hint="eastAsia"/>
          <w:szCs w:val="21"/>
        </w:rPr>
        <w:t>调用微服务</w:t>
      </w:r>
      <w:r w:rsidR="00AB3E4A">
        <w:rPr>
          <w:rFonts w:ascii="宋体" w:hAnsi="宋体" w:hint="eastAsia"/>
          <w:szCs w:val="21"/>
        </w:rPr>
        <w:t>(</w:t>
      </w:r>
      <w:r w:rsidR="00AB3E4A">
        <w:rPr>
          <w:rFonts w:ascii="宋体" w:hAnsi="宋体"/>
          <w:szCs w:val="21"/>
        </w:rPr>
        <w:t>分页中</w:t>
      </w:r>
      <w:r w:rsidR="00AB3E4A">
        <w:rPr>
          <w:rFonts w:ascii="宋体" w:hAnsi="宋体" w:hint="eastAsia"/>
          <w:snapToGrid w:val="0"/>
          <w:kern w:val="0"/>
        </w:rPr>
        <w:t>消息类型对应的URL</w:t>
      </w:r>
      <w:r w:rsidR="00AB3E4A">
        <w:rPr>
          <w:rFonts w:ascii="宋体" w:hAnsi="宋体" w:hint="eastAsia"/>
          <w:szCs w:val="21"/>
        </w:rPr>
        <w:t>)</w:t>
      </w:r>
      <w:r w:rsidR="00216E33">
        <w:rPr>
          <w:rFonts w:ascii="宋体" w:hAnsi="宋体" w:hint="eastAsia"/>
          <w:szCs w:val="21"/>
        </w:rPr>
        <w:t>：</w:t>
      </w:r>
    </w:p>
    <w:p w14:paraId="51593035" w14:textId="77777777" w:rsidR="00216E33" w:rsidRDefault="00216E33" w:rsidP="00216E33">
      <w:pPr>
        <w:spacing w:line="360" w:lineRule="auto"/>
        <w:ind w:left="1636"/>
        <w:rPr>
          <w:rFonts w:ascii="宋体" w:hAnsi="宋体"/>
          <w:szCs w:val="21"/>
        </w:rPr>
      </w:pPr>
      <w:r>
        <w:rPr>
          <w:rFonts w:ascii="宋体" w:hAnsi="宋体" w:hint="eastAsia"/>
          <w:szCs w:val="21"/>
        </w:rPr>
        <w:t>a).app</w:t>
      </w:r>
      <w:r>
        <w:rPr>
          <w:rFonts w:ascii="宋体" w:hAnsi="宋体"/>
          <w:szCs w:val="21"/>
        </w:rPr>
        <w:t>消息管理</w:t>
      </w:r>
      <w:r>
        <w:rPr>
          <w:rFonts w:ascii="宋体" w:hAnsi="宋体" w:hint="eastAsia"/>
          <w:szCs w:val="21"/>
        </w:rPr>
        <w:t>-</w:t>
      </w:r>
      <w:r>
        <w:rPr>
          <w:rFonts w:ascii="宋体" w:hAnsi="宋体"/>
          <w:szCs w:val="21"/>
        </w:rPr>
        <w:t>消息明细</w:t>
      </w:r>
      <w:r>
        <w:rPr>
          <w:rFonts w:ascii="宋体" w:hAnsi="宋体" w:hint="eastAsia"/>
          <w:szCs w:val="21"/>
        </w:rPr>
        <w:t>；</w:t>
      </w:r>
    </w:p>
    <w:p w14:paraId="659B310D" w14:textId="77777777" w:rsidR="00216E33" w:rsidRDefault="00216E33" w:rsidP="00216E33">
      <w:pPr>
        <w:spacing w:line="360" w:lineRule="auto"/>
        <w:ind w:left="1636"/>
        <w:rPr>
          <w:rFonts w:ascii="宋体" w:hAnsi="宋体"/>
          <w:szCs w:val="21"/>
        </w:rPr>
      </w:pPr>
      <w:r>
        <w:rPr>
          <w:rFonts w:ascii="宋体" w:hAnsi="宋体" w:hint="eastAsia"/>
          <w:szCs w:val="21"/>
        </w:rPr>
        <w:t>b).app业务管理-客户明细；</w:t>
      </w:r>
    </w:p>
    <w:p w14:paraId="0DB5AAB9" w14:textId="77777777" w:rsidR="00216E33" w:rsidRDefault="00216E33" w:rsidP="00216E33">
      <w:pPr>
        <w:spacing w:line="360" w:lineRule="auto"/>
        <w:ind w:left="1636"/>
        <w:rPr>
          <w:rFonts w:ascii="宋体" w:hAnsi="宋体"/>
          <w:szCs w:val="21"/>
        </w:rPr>
      </w:pPr>
      <w:r>
        <w:rPr>
          <w:rFonts w:ascii="宋体" w:hAnsi="宋体"/>
          <w:szCs w:val="21"/>
        </w:rPr>
        <w:t>c).app业务管理</w:t>
      </w:r>
      <w:r>
        <w:rPr>
          <w:rFonts w:ascii="宋体" w:hAnsi="宋体" w:hint="eastAsia"/>
          <w:szCs w:val="21"/>
        </w:rPr>
        <w:t>-</w:t>
      </w:r>
      <w:r>
        <w:rPr>
          <w:rFonts w:ascii="宋体" w:hAnsi="宋体"/>
          <w:szCs w:val="21"/>
        </w:rPr>
        <w:t>业务进度明细</w:t>
      </w:r>
      <w:r>
        <w:rPr>
          <w:rFonts w:ascii="宋体" w:hAnsi="宋体" w:hint="eastAsia"/>
          <w:szCs w:val="21"/>
        </w:rPr>
        <w:t>；</w:t>
      </w:r>
    </w:p>
    <w:p w14:paraId="0D633D5F" w14:textId="77777777" w:rsidR="00216E33" w:rsidRDefault="00216E33">
      <w:pPr>
        <w:numPr>
          <w:ilvl w:val="0"/>
          <w:numId w:val="43"/>
        </w:numPr>
        <w:spacing w:line="360" w:lineRule="auto"/>
        <w:rPr>
          <w:rFonts w:ascii="宋体" w:hAnsi="宋体"/>
          <w:szCs w:val="21"/>
        </w:rPr>
        <w:pPrChange w:id="974" w:author="wangq" w:date="2017-08-21T17:25:00Z">
          <w:pPr>
            <w:numPr>
              <w:numId w:val="56"/>
            </w:numPr>
            <w:spacing w:line="360" w:lineRule="auto"/>
            <w:ind w:left="1620" w:hanging="360"/>
          </w:pPr>
        </w:pPrChange>
      </w:pPr>
      <w:r>
        <w:rPr>
          <w:rFonts w:ascii="宋体" w:hAnsi="宋体"/>
          <w:szCs w:val="21"/>
        </w:rPr>
        <w:t>解析返回结果</w:t>
      </w:r>
      <w:r>
        <w:rPr>
          <w:rFonts w:ascii="宋体" w:hAnsi="宋体" w:hint="eastAsia"/>
          <w:szCs w:val="21"/>
        </w:rPr>
        <w:t>。</w:t>
      </w:r>
    </w:p>
    <w:p w14:paraId="333627E6" w14:textId="77777777" w:rsidR="00216E33" w:rsidRDefault="00216E33" w:rsidP="00216E33">
      <w:pPr>
        <w:spacing w:line="360" w:lineRule="auto"/>
        <w:ind w:left="1636"/>
        <w:rPr>
          <w:rFonts w:ascii="宋体" w:hAnsi="宋体"/>
          <w:szCs w:val="21"/>
        </w:rPr>
      </w:pPr>
    </w:p>
    <w:p w14:paraId="3FA579D9" w14:textId="77777777" w:rsidR="00216E33" w:rsidRDefault="00216E33" w:rsidP="00216E33">
      <w:pPr>
        <w:pStyle w:val="5"/>
        <w:tabs>
          <w:tab w:val="left" w:pos="1112"/>
        </w:tabs>
      </w:pPr>
      <w:r>
        <w:rPr>
          <w:rFonts w:hint="eastAsia"/>
        </w:rPr>
        <w:t>输入</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64FB67B0" w14:textId="77777777" w:rsidTr="004664EA">
        <w:tc>
          <w:tcPr>
            <w:tcW w:w="1559" w:type="dxa"/>
            <w:shd w:val="clear" w:color="auto" w:fill="E0E0E0"/>
          </w:tcPr>
          <w:p w14:paraId="4A4044C3"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1E9AB8E5"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0B3EAAE"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13EE59D" w14:textId="77777777" w:rsidR="00216E33" w:rsidRDefault="00216E33" w:rsidP="004664EA">
            <w:pPr>
              <w:jc w:val="center"/>
              <w:rPr>
                <w:b/>
                <w:snapToGrid w:val="0"/>
                <w:kern w:val="0"/>
              </w:rPr>
            </w:pPr>
            <w:r>
              <w:rPr>
                <w:rFonts w:hint="eastAsia"/>
                <w:b/>
                <w:snapToGrid w:val="0"/>
                <w:kern w:val="0"/>
              </w:rPr>
              <w:t>备注</w:t>
            </w:r>
          </w:p>
        </w:tc>
      </w:tr>
      <w:tr w:rsidR="00216E33" w14:paraId="5F594C13" w14:textId="77777777" w:rsidTr="004664EA">
        <w:tc>
          <w:tcPr>
            <w:tcW w:w="1559" w:type="dxa"/>
          </w:tcPr>
          <w:p w14:paraId="1BC5B8DC" w14:textId="77777777" w:rsidR="00216E33" w:rsidRDefault="00216E33" w:rsidP="004664EA">
            <w:pPr>
              <w:jc w:val="center"/>
              <w:rPr>
                <w:rFonts w:ascii="宋体" w:hAnsi="宋体"/>
                <w:snapToGrid w:val="0"/>
                <w:kern w:val="0"/>
              </w:rPr>
            </w:pPr>
            <w:r>
              <w:rPr>
                <w:rFonts w:ascii="宋体" w:hAnsi="宋体" w:hint="eastAsia"/>
                <w:snapToGrid w:val="0"/>
                <w:kern w:val="0"/>
              </w:rPr>
              <w:t>数据来源</w:t>
            </w:r>
          </w:p>
        </w:tc>
        <w:tc>
          <w:tcPr>
            <w:tcW w:w="1701" w:type="dxa"/>
          </w:tcPr>
          <w:p w14:paraId="0B51A0C6" w14:textId="77777777" w:rsidR="00216E33" w:rsidRDefault="00216E33" w:rsidP="004664EA">
            <w:pPr>
              <w:jc w:val="center"/>
              <w:rPr>
                <w:rFonts w:ascii="宋体" w:hAnsi="宋体"/>
                <w:snapToGrid w:val="0"/>
                <w:kern w:val="0"/>
              </w:rPr>
            </w:pPr>
          </w:p>
        </w:tc>
        <w:tc>
          <w:tcPr>
            <w:tcW w:w="1134" w:type="dxa"/>
          </w:tcPr>
          <w:p w14:paraId="55917F08"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9C32B19" w14:textId="77777777" w:rsidR="00216E33" w:rsidRDefault="00216E33" w:rsidP="004664EA">
            <w:pPr>
              <w:jc w:val="center"/>
              <w:rPr>
                <w:rFonts w:ascii="宋体" w:hAnsi="宋体"/>
                <w:snapToGrid w:val="0"/>
                <w:kern w:val="0"/>
              </w:rPr>
            </w:pPr>
          </w:p>
        </w:tc>
      </w:tr>
      <w:tr w:rsidR="00216E33" w14:paraId="066F2C1B" w14:textId="77777777" w:rsidTr="004664EA">
        <w:tc>
          <w:tcPr>
            <w:tcW w:w="1559" w:type="dxa"/>
          </w:tcPr>
          <w:p w14:paraId="7FC8679D"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tcPr>
          <w:p w14:paraId="463BF5C2" w14:textId="77777777" w:rsidR="00216E33" w:rsidRDefault="00216E33" w:rsidP="004664EA">
            <w:pPr>
              <w:jc w:val="center"/>
              <w:rPr>
                <w:rFonts w:ascii="宋体" w:hAnsi="宋体"/>
                <w:snapToGrid w:val="0"/>
                <w:kern w:val="0"/>
              </w:rPr>
            </w:pPr>
          </w:p>
        </w:tc>
        <w:tc>
          <w:tcPr>
            <w:tcW w:w="1134" w:type="dxa"/>
          </w:tcPr>
          <w:p w14:paraId="054FF9E8"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6832F85E" w14:textId="77777777" w:rsidR="00216E33" w:rsidRDefault="00216E33" w:rsidP="004664EA">
            <w:pPr>
              <w:jc w:val="center"/>
              <w:rPr>
                <w:rFonts w:ascii="宋体" w:hAnsi="宋体"/>
                <w:snapToGrid w:val="0"/>
                <w:kern w:val="0"/>
              </w:rPr>
            </w:pPr>
          </w:p>
        </w:tc>
      </w:tr>
      <w:tr w:rsidR="00216E33" w14:paraId="45CA8906" w14:textId="77777777" w:rsidTr="004664EA">
        <w:tc>
          <w:tcPr>
            <w:tcW w:w="1559" w:type="dxa"/>
          </w:tcPr>
          <w:p w14:paraId="71FBC83F" w14:textId="77777777" w:rsidR="00216E33" w:rsidRDefault="00216E33" w:rsidP="004664EA">
            <w:pPr>
              <w:jc w:val="center"/>
              <w:rPr>
                <w:rFonts w:ascii="宋体" w:hAnsi="宋体"/>
                <w:snapToGrid w:val="0"/>
                <w:kern w:val="0"/>
              </w:rPr>
            </w:pPr>
            <w:r>
              <w:rPr>
                <w:rFonts w:ascii="宋体" w:hAnsi="宋体" w:hint="eastAsia"/>
                <w:snapToGrid w:val="0"/>
                <w:kern w:val="0"/>
              </w:rPr>
              <w:t>消息唯一标识</w:t>
            </w:r>
          </w:p>
        </w:tc>
        <w:tc>
          <w:tcPr>
            <w:tcW w:w="1701" w:type="dxa"/>
          </w:tcPr>
          <w:p w14:paraId="633DFAD1" w14:textId="77777777" w:rsidR="00216E33" w:rsidRDefault="00216E33" w:rsidP="004664EA">
            <w:pPr>
              <w:jc w:val="center"/>
              <w:rPr>
                <w:rFonts w:ascii="宋体" w:hAnsi="宋体"/>
                <w:snapToGrid w:val="0"/>
                <w:kern w:val="0"/>
              </w:rPr>
            </w:pPr>
          </w:p>
        </w:tc>
        <w:tc>
          <w:tcPr>
            <w:tcW w:w="1134" w:type="dxa"/>
          </w:tcPr>
          <w:p w14:paraId="5BCC0D59"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3E28FEFA" w14:textId="77777777" w:rsidR="00216E33" w:rsidRDefault="00216E33" w:rsidP="004664EA">
            <w:pPr>
              <w:jc w:val="center"/>
              <w:rPr>
                <w:rFonts w:ascii="宋体" w:hAnsi="宋体"/>
                <w:snapToGrid w:val="0"/>
                <w:kern w:val="0"/>
              </w:rPr>
            </w:pPr>
          </w:p>
        </w:tc>
      </w:tr>
      <w:tr w:rsidR="00AB3E4A" w14:paraId="3B492834" w14:textId="77777777" w:rsidTr="004664EA">
        <w:tc>
          <w:tcPr>
            <w:tcW w:w="1559" w:type="dxa"/>
          </w:tcPr>
          <w:p w14:paraId="19D72363" w14:textId="00983307" w:rsidR="00AB3E4A" w:rsidRDefault="00AB3E4A" w:rsidP="004664EA">
            <w:pPr>
              <w:jc w:val="center"/>
              <w:rPr>
                <w:rFonts w:ascii="宋体" w:hAnsi="宋体"/>
                <w:snapToGrid w:val="0"/>
                <w:kern w:val="0"/>
              </w:rPr>
            </w:pPr>
            <w:r>
              <w:rPr>
                <w:rFonts w:ascii="宋体" w:hAnsi="宋体" w:hint="eastAsia"/>
                <w:snapToGrid w:val="0"/>
                <w:kern w:val="0"/>
              </w:rPr>
              <w:t>消息类型对应的URL</w:t>
            </w:r>
          </w:p>
        </w:tc>
        <w:tc>
          <w:tcPr>
            <w:tcW w:w="1701" w:type="dxa"/>
          </w:tcPr>
          <w:p w14:paraId="6D755EEF" w14:textId="77777777" w:rsidR="00AB3E4A" w:rsidRDefault="00AB3E4A" w:rsidP="004664EA">
            <w:pPr>
              <w:jc w:val="center"/>
              <w:rPr>
                <w:rFonts w:ascii="宋体" w:hAnsi="宋体"/>
                <w:snapToGrid w:val="0"/>
                <w:kern w:val="0"/>
              </w:rPr>
            </w:pPr>
          </w:p>
        </w:tc>
        <w:tc>
          <w:tcPr>
            <w:tcW w:w="1134" w:type="dxa"/>
          </w:tcPr>
          <w:p w14:paraId="4AC7EC16" w14:textId="69EA48BD" w:rsidR="00AB3E4A" w:rsidRDefault="00AB3E4A" w:rsidP="004664EA">
            <w:pPr>
              <w:jc w:val="center"/>
              <w:rPr>
                <w:rFonts w:ascii="宋体" w:hAnsi="宋体"/>
                <w:snapToGrid w:val="0"/>
                <w:kern w:val="0"/>
              </w:rPr>
            </w:pPr>
            <w:r>
              <w:rPr>
                <w:rFonts w:ascii="宋体" w:hAnsi="宋体" w:hint="eastAsia"/>
                <w:snapToGrid w:val="0"/>
                <w:kern w:val="0"/>
              </w:rPr>
              <w:t>Y</w:t>
            </w:r>
          </w:p>
        </w:tc>
        <w:tc>
          <w:tcPr>
            <w:tcW w:w="3119" w:type="dxa"/>
          </w:tcPr>
          <w:p w14:paraId="72B8EC2B" w14:textId="77777777" w:rsidR="00AB3E4A" w:rsidRDefault="00AB3E4A" w:rsidP="004664EA">
            <w:pPr>
              <w:jc w:val="center"/>
              <w:rPr>
                <w:rFonts w:ascii="宋体" w:hAnsi="宋体"/>
                <w:snapToGrid w:val="0"/>
                <w:kern w:val="0"/>
              </w:rPr>
            </w:pPr>
          </w:p>
        </w:tc>
      </w:tr>
    </w:tbl>
    <w:p w14:paraId="05F77A9C" w14:textId="77777777" w:rsidR="00216E33" w:rsidRDefault="00216E33" w:rsidP="00216E33"/>
    <w:p w14:paraId="02275478" w14:textId="77777777" w:rsidR="00216E33" w:rsidRDefault="00216E33" w:rsidP="00216E33">
      <w:pPr>
        <w:pStyle w:val="5"/>
        <w:tabs>
          <w:tab w:val="left" w:pos="1112"/>
        </w:tabs>
      </w:pPr>
      <w:r>
        <w:rPr>
          <w:rFonts w:hint="eastAsia"/>
        </w:rPr>
        <w:lastRenderedPageBreak/>
        <w:t>输出</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5ED8BCB2" w14:textId="77777777" w:rsidTr="004664EA">
        <w:tc>
          <w:tcPr>
            <w:tcW w:w="1559" w:type="dxa"/>
            <w:shd w:val="clear" w:color="auto" w:fill="E0E0E0"/>
          </w:tcPr>
          <w:p w14:paraId="39E03000"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689E3083"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17B8117F"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0B83EAF0" w14:textId="77777777" w:rsidR="00216E33" w:rsidRDefault="00216E33" w:rsidP="004664EA">
            <w:pPr>
              <w:jc w:val="center"/>
              <w:rPr>
                <w:b/>
                <w:snapToGrid w:val="0"/>
                <w:kern w:val="0"/>
              </w:rPr>
            </w:pPr>
            <w:r>
              <w:rPr>
                <w:rFonts w:hint="eastAsia"/>
                <w:b/>
                <w:snapToGrid w:val="0"/>
                <w:kern w:val="0"/>
              </w:rPr>
              <w:t>备注</w:t>
            </w:r>
          </w:p>
        </w:tc>
      </w:tr>
      <w:tr w:rsidR="00216E33" w14:paraId="55C8945E" w14:textId="77777777" w:rsidTr="004664EA">
        <w:tc>
          <w:tcPr>
            <w:tcW w:w="1559" w:type="dxa"/>
          </w:tcPr>
          <w:p w14:paraId="3BCBEBC1" w14:textId="77777777" w:rsidR="00216E33" w:rsidRDefault="00216E33" w:rsidP="004664EA">
            <w:pPr>
              <w:jc w:val="center"/>
              <w:rPr>
                <w:rFonts w:ascii="宋体" w:hAnsi="宋体"/>
                <w:snapToGrid w:val="0"/>
                <w:kern w:val="0"/>
              </w:rPr>
            </w:pPr>
            <w:r>
              <w:rPr>
                <w:rFonts w:ascii="宋体" w:hAnsi="宋体" w:hint="eastAsia"/>
                <w:snapToGrid w:val="0"/>
                <w:kern w:val="0"/>
              </w:rPr>
              <w:t>消息唯一标识</w:t>
            </w:r>
          </w:p>
        </w:tc>
        <w:tc>
          <w:tcPr>
            <w:tcW w:w="1701" w:type="dxa"/>
          </w:tcPr>
          <w:p w14:paraId="192024F4" w14:textId="77777777" w:rsidR="00216E33" w:rsidRDefault="00216E33" w:rsidP="004664EA">
            <w:pPr>
              <w:jc w:val="center"/>
              <w:rPr>
                <w:rFonts w:ascii="宋体" w:hAnsi="宋体"/>
                <w:snapToGrid w:val="0"/>
                <w:kern w:val="0"/>
              </w:rPr>
            </w:pPr>
          </w:p>
        </w:tc>
        <w:tc>
          <w:tcPr>
            <w:tcW w:w="1134" w:type="dxa"/>
          </w:tcPr>
          <w:p w14:paraId="01367651"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2165B474" w14:textId="77777777" w:rsidR="00216E33" w:rsidRDefault="00216E33" w:rsidP="004664EA">
            <w:pPr>
              <w:jc w:val="center"/>
              <w:rPr>
                <w:rFonts w:ascii="宋体" w:hAnsi="宋体"/>
                <w:snapToGrid w:val="0"/>
                <w:kern w:val="0"/>
              </w:rPr>
            </w:pPr>
          </w:p>
        </w:tc>
      </w:tr>
      <w:tr w:rsidR="00216E33" w14:paraId="7A5B2D1E" w14:textId="77777777" w:rsidTr="004664EA">
        <w:tc>
          <w:tcPr>
            <w:tcW w:w="1559" w:type="dxa"/>
          </w:tcPr>
          <w:p w14:paraId="0AF0B168" w14:textId="77777777" w:rsidR="00216E33" w:rsidRDefault="00216E33" w:rsidP="004664EA">
            <w:pPr>
              <w:jc w:val="center"/>
              <w:rPr>
                <w:rFonts w:ascii="宋体" w:hAnsi="宋体"/>
                <w:snapToGrid w:val="0"/>
                <w:kern w:val="0"/>
              </w:rPr>
            </w:pPr>
            <w:r>
              <w:rPr>
                <w:rFonts w:ascii="宋体" w:hAnsi="宋体" w:hint="eastAsia"/>
                <w:snapToGrid w:val="0"/>
                <w:kern w:val="0"/>
              </w:rPr>
              <w:t>消息类型</w:t>
            </w:r>
          </w:p>
        </w:tc>
        <w:tc>
          <w:tcPr>
            <w:tcW w:w="1701" w:type="dxa"/>
          </w:tcPr>
          <w:p w14:paraId="4ED29715" w14:textId="77777777" w:rsidR="00216E33" w:rsidRDefault="00216E33" w:rsidP="004664EA">
            <w:pPr>
              <w:jc w:val="center"/>
              <w:rPr>
                <w:rFonts w:ascii="宋体" w:hAnsi="宋体"/>
                <w:snapToGrid w:val="0"/>
                <w:kern w:val="0"/>
              </w:rPr>
            </w:pPr>
          </w:p>
        </w:tc>
        <w:tc>
          <w:tcPr>
            <w:tcW w:w="1134" w:type="dxa"/>
          </w:tcPr>
          <w:p w14:paraId="7FFAD239"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545FCD7E" w14:textId="77777777" w:rsidR="00216E33" w:rsidRDefault="00216E33" w:rsidP="004664EA">
            <w:pPr>
              <w:jc w:val="center"/>
              <w:rPr>
                <w:rFonts w:ascii="宋体" w:hAnsi="宋体"/>
                <w:snapToGrid w:val="0"/>
                <w:kern w:val="0"/>
              </w:rPr>
            </w:pPr>
          </w:p>
        </w:tc>
      </w:tr>
      <w:tr w:rsidR="00216E33" w14:paraId="7CD133DA" w14:textId="77777777" w:rsidTr="004664EA">
        <w:tc>
          <w:tcPr>
            <w:tcW w:w="1559" w:type="dxa"/>
          </w:tcPr>
          <w:p w14:paraId="16DEC9A4" w14:textId="77777777" w:rsidR="00216E33" w:rsidRDefault="00216E33" w:rsidP="004664EA">
            <w:pPr>
              <w:jc w:val="center"/>
              <w:rPr>
                <w:rFonts w:ascii="宋体" w:hAnsi="宋体"/>
                <w:snapToGrid w:val="0"/>
                <w:kern w:val="0"/>
              </w:rPr>
            </w:pPr>
            <w:r>
              <w:rPr>
                <w:rFonts w:ascii="宋体" w:hAnsi="宋体" w:hint="eastAsia"/>
                <w:snapToGrid w:val="0"/>
                <w:kern w:val="0"/>
              </w:rPr>
              <w:t>消息内容</w:t>
            </w:r>
          </w:p>
        </w:tc>
        <w:tc>
          <w:tcPr>
            <w:tcW w:w="1701" w:type="dxa"/>
          </w:tcPr>
          <w:p w14:paraId="7BEA6839" w14:textId="77777777" w:rsidR="00216E33" w:rsidRDefault="00216E33" w:rsidP="004664EA">
            <w:pPr>
              <w:jc w:val="center"/>
              <w:rPr>
                <w:rFonts w:ascii="宋体" w:hAnsi="宋体"/>
                <w:snapToGrid w:val="0"/>
                <w:kern w:val="0"/>
              </w:rPr>
            </w:pPr>
          </w:p>
        </w:tc>
        <w:tc>
          <w:tcPr>
            <w:tcW w:w="1134" w:type="dxa"/>
          </w:tcPr>
          <w:p w14:paraId="6AAD5621" w14:textId="77777777" w:rsidR="00216E33" w:rsidRDefault="00216E33" w:rsidP="004664EA">
            <w:pPr>
              <w:jc w:val="center"/>
              <w:rPr>
                <w:rFonts w:ascii="宋体" w:hAnsi="宋体"/>
                <w:snapToGrid w:val="0"/>
                <w:kern w:val="0"/>
              </w:rPr>
            </w:pPr>
            <w:r>
              <w:rPr>
                <w:rFonts w:ascii="宋体" w:hAnsi="宋体"/>
                <w:snapToGrid w:val="0"/>
                <w:kern w:val="0"/>
              </w:rPr>
              <w:t>Y</w:t>
            </w:r>
          </w:p>
        </w:tc>
        <w:tc>
          <w:tcPr>
            <w:tcW w:w="3119" w:type="dxa"/>
          </w:tcPr>
          <w:p w14:paraId="16CE20E8" w14:textId="77777777" w:rsidR="00216E33" w:rsidRDefault="00216E33" w:rsidP="004664EA">
            <w:pPr>
              <w:jc w:val="center"/>
              <w:rPr>
                <w:rFonts w:ascii="宋体" w:hAnsi="宋体"/>
                <w:snapToGrid w:val="0"/>
                <w:kern w:val="0"/>
              </w:rPr>
            </w:pPr>
          </w:p>
        </w:tc>
      </w:tr>
      <w:tr w:rsidR="00216E33" w14:paraId="730D89EF" w14:textId="77777777" w:rsidTr="004664EA">
        <w:tc>
          <w:tcPr>
            <w:tcW w:w="1559" w:type="dxa"/>
          </w:tcPr>
          <w:p w14:paraId="00BF2EA8" w14:textId="77777777" w:rsidR="00216E33" w:rsidRDefault="00216E33" w:rsidP="004664EA">
            <w:pPr>
              <w:jc w:val="center"/>
              <w:rPr>
                <w:rFonts w:ascii="宋体" w:hAnsi="宋体"/>
                <w:snapToGrid w:val="0"/>
                <w:kern w:val="0"/>
              </w:rPr>
            </w:pPr>
            <w:r>
              <w:rPr>
                <w:rFonts w:ascii="宋体" w:hAnsi="宋体" w:hint="eastAsia"/>
                <w:snapToGrid w:val="0"/>
                <w:kern w:val="0"/>
              </w:rPr>
              <w:t>接收消息时间</w:t>
            </w:r>
          </w:p>
        </w:tc>
        <w:tc>
          <w:tcPr>
            <w:tcW w:w="1701" w:type="dxa"/>
          </w:tcPr>
          <w:p w14:paraId="416D8B45" w14:textId="77777777" w:rsidR="00216E33" w:rsidRDefault="00216E33" w:rsidP="004664EA">
            <w:pPr>
              <w:jc w:val="center"/>
              <w:rPr>
                <w:rFonts w:ascii="宋体" w:hAnsi="宋体"/>
                <w:snapToGrid w:val="0"/>
                <w:kern w:val="0"/>
              </w:rPr>
            </w:pPr>
          </w:p>
        </w:tc>
        <w:tc>
          <w:tcPr>
            <w:tcW w:w="1134" w:type="dxa"/>
          </w:tcPr>
          <w:p w14:paraId="22849E4D"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54B9B2CF" w14:textId="77777777" w:rsidR="00216E33" w:rsidRDefault="00216E33" w:rsidP="004664EA">
            <w:pPr>
              <w:jc w:val="center"/>
              <w:rPr>
                <w:rFonts w:ascii="宋体" w:hAnsi="宋体"/>
                <w:snapToGrid w:val="0"/>
                <w:kern w:val="0"/>
              </w:rPr>
            </w:pPr>
          </w:p>
        </w:tc>
      </w:tr>
    </w:tbl>
    <w:p w14:paraId="697194C0" w14:textId="77777777" w:rsidR="00216E33" w:rsidRDefault="00216E33" w:rsidP="00216E33">
      <w:pPr>
        <w:ind w:firstLineChars="300" w:firstLine="630"/>
      </w:pPr>
      <w:r>
        <w:rPr>
          <w:rFonts w:hint="eastAsia"/>
        </w:rPr>
        <w:t>以上仅供参考，实际根据不同</w:t>
      </w:r>
      <w:r>
        <w:t>的</w:t>
      </w:r>
      <w:r>
        <w:rPr>
          <w:rFonts w:hint="eastAsia"/>
        </w:rPr>
        <w:t>消息类型，</w:t>
      </w:r>
      <w:r>
        <w:t>参考</w:t>
      </w:r>
      <w:r>
        <w:rPr>
          <w:rFonts w:hint="eastAsia"/>
        </w:rPr>
        <w:t>对应微服务返回的输出。</w:t>
      </w:r>
    </w:p>
    <w:p w14:paraId="45647E90" w14:textId="77777777" w:rsidR="00216E33" w:rsidRDefault="00216E33" w:rsidP="00216E33">
      <w:pPr>
        <w:pStyle w:val="3"/>
        <w:tabs>
          <w:tab w:val="left" w:pos="772"/>
          <w:tab w:val="left" w:pos="1080"/>
        </w:tabs>
        <w:spacing w:beforeLines="50" w:before="156" w:after="0" w:line="360" w:lineRule="auto"/>
        <w:ind w:left="1803" w:hanging="1622"/>
        <w:rPr>
          <w:rFonts w:ascii="黑体" w:eastAsia="黑体" w:hAnsi="黑体"/>
          <w:sz w:val="28"/>
          <w:szCs w:val="28"/>
        </w:rPr>
      </w:pPr>
      <w:bookmarkStart w:id="975" w:name="_Toc484676193"/>
      <w:bookmarkStart w:id="976" w:name="_Toc486335836"/>
      <w:r>
        <w:rPr>
          <w:rFonts w:ascii="黑体" w:eastAsia="黑体" w:hAnsi="黑体" w:hint="eastAsia"/>
          <w:sz w:val="28"/>
          <w:szCs w:val="28"/>
        </w:rPr>
        <w:t>业务</w:t>
      </w:r>
      <w:r>
        <w:rPr>
          <w:rFonts w:ascii="黑体" w:eastAsia="黑体" w:hAnsi="黑体"/>
          <w:sz w:val="28"/>
          <w:szCs w:val="28"/>
        </w:rPr>
        <w:t>进度查询</w:t>
      </w:r>
      <w:bookmarkEnd w:id="975"/>
      <w:bookmarkEnd w:id="976"/>
    </w:p>
    <w:p w14:paraId="3B583AF8"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业务</w:t>
      </w:r>
      <w:r>
        <w:rPr>
          <w:rFonts w:ascii="黑体" w:hAnsi="黑体"/>
        </w:rPr>
        <w:t>进度列表</w:t>
      </w:r>
    </w:p>
    <w:p w14:paraId="42DB2212" w14:textId="77777777" w:rsidR="00216E33" w:rsidRDefault="00216E33" w:rsidP="00216E33">
      <w:pPr>
        <w:pStyle w:val="5"/>
        <w:tabs>
          <w:tab w:val="left" w:pos="1112"/>
        </w:tabs>
      </w:pPr>
      <w:r>
        <w:rPr>
          <w:rFonts w:hint="eastAsia"/>
        </w:rPr>
        <w:t>功能</w:t>
      </w:r>
      <w:r>
        <w:t>描述</w:t>
      </w:r>
    </w:p>
    <w:p w14:paraId="6BB6EE8B" w14:textId="77777777" w:rsidR="00216E33" w:rsidRPr="004336C8" w:rsidRDefault="00216E33" w:rsidP="00216E33">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4336C8">
        <w:rPr>
          <w:rFonts w:ascii="宋体" w:hAnsi="宋体"/>
          <w:kern w:val="0"/>
          <w:szCs w:val="21"/>
        </w:rPr>
        <w:t>系统根据每</w:t>
      </w:r>
      <w:r>
        <w:rPr>
          <w:rFonts w:ascii="宋体" w:hAnsi="宋体"/>
          <w:kern w:val="0"/>
          <w:szCs w:val="21"/>
        </w:rPr>
        <w:t>笔</w:t>
      </w:r>
      <w:r w:rsidRPr="004336C8">
        <w:rPr>
          <w:rFonts w:ascii="宋体" w:hAnsi="宋体"/>
          <w:kern w:val="0"/>
          <w:szCs w:val="21"/>
        </w:rPr>
        <w:t>业务实际</w:t>
      </w:r>
      <w:r w:rsidRPr="004336C8">
        <w:rPr>
          <w:rFonts w:ascii="宋体" w:hAnsi="宋体" w:hint="eastAsia"/>
          <w:kern w:val="0"/>
          <w:szCs w:val="21"/>
        </w:rPr>
        <w:t>进度，</w:t>
      </w:r>
      <w:r w:rsidRPr="004336C8">
        <w:rPr>
          <w:rFonts w:ascii="宋体" w:hAnsi="宋体"/>
          <w:kern w:val="0"/>
          <w:szCs w:val="21"/>
        </w:rPr>
        <w:t>实现</w:t>
      </w:r>
      <w:r w:rsidRPr="004336C8">
        <w:rPr>
          <w:rFonts w:ascii="宋体" w:hAnsi="宋体" w:hint="eastAsia"/>
          <w:kern w:val="0"/>
          <w:szCs w:val="21"/>
        </w:rPr>
        <w:t>APP客户端</w:t>
      </w:r>
      <w:r w:rsidRPr="004336C8">
        <w:rPr>
          <w:rFonts w:ascii="宋体" w:hAnsi="宋体"/>
          <w:kern w:val="0"/>
          <w:szCs w:val="21"/>
        </w:rPr>
        <w:t>渠道人</w:t>
      </w:r>
      <w:r>
        <w:rPr>
          <w:rFonts w:ascii="宋体" w:hAnsi="宋体" w:hint="eastAsia"/>
          <w:kern w:val="0"/>
          <w:szCs w:val="21"/>
        </w:rPr>
        <w:t>对</w:t>
      </w:r>
      <w:r w:rsidRPr="004336C8">
        <w:rPr>
          <w:rFonts w:ascii="宋体" w:hAnsi="宋体" w:hint="eastAsia"/>
          <w:kern w:val="0"/>
          <w:szCs w:val="21"/>
        </w:rPr>
        <w:t>业务进度查询的功能。</w:t>
      </w:r>
    </w:p>
    <w:p w14:paraId="63EA3AD0" w14:textId="77777777" w:rsidR="00216E33" w:rsidRDefault="00216E33" w:rsidP="00216E33">
      <w:pPr>
        <w:pStyle w:val="5"/>
        <w:tabs>
          <w:tab w:val="left" w:pos="1112"/>
        </w:tabs>
      </w:pPr>
      <w:r>
        <w:rPr>
          <w:rFonts w:hint="eastAsia"/>
        </w:rPr>
        <w:t>处理流程</w:t>
      </w:r>
    </w:p>
    <w:p w14:paraId="2BDF2231" w14:textId="77777777" w:rsidR="00216E33" w:rsidRPr="00DA553B" w:rsidRDefault="00216E33" w:rsidP="00216E33">
      <w:r>
        <w:rPr>
          <w:rFonts w:hint="eastAsia"/>
        </w:rPr>
        <w:t xml:space="preserve"> </w:t>
      </w:r>
      <w:r>
        <w:rPr>
          <w:rFonts w:hint="eastAsia"/>
          <w:noProof/>
        </w:rPr>
        <w:drawing>
          <wp:inline distT="0" distB="0" distL="0" distR="0" wp14:anchorId="2BCD5F7F" wp14:editId="00D55984">
            <wp:extent cx="5270500" cy="1612900"/>
            <wp:effectExtent l="0" t="0" r="6350" b="6350"/>
            <wp:docPr id="5" name="图片 5" descr="业务进度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业务进度列表"/>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2A2F8978" w14:textId="77777777" w:rsidR="00216E33" w:rsidRDefault="00216E33" w:rsidP="00216E33">
      <w:pPr>
        <w:spacing w:line="360" w:lineRule="auto"/>
        <w:ind w:left="289" w:firstLine="420"/>
        <w:rPr>
          <w:b/>
          <w:sz w:val="24"/>
          <w:szCs w:val="24"/>
        </w:rPr>
      </w:pPr>
      <w:r>
        <w:rPr>
          <w:rFonts w:hint="eastAsia"/>
          <w:b/>
          <w:sz w:val="24"/>
          <w:szCs w:val="24"/>
        </w:rPr>
        <w:t>【流程描述】</w:t>
      </w:r>
    </w:p>
    <w:p w14:paraId="7CB987FF" w14:textId="77777777" w:rsidR="00216E33" w:rsidRDefault="00216E33">
      <w:pPr>
        <w:numPr>
          <w:ilvl w:val="0"/>
          <w:numId w:val="44"/>
        </w:numPr>
        <w:spacing w:line="360" w:lineRule="auto"/>
        <w:rPr>
          <w:szCs w:val="21"/>
        </w:rPr>
        <w:pPrChange w:id="977" w:author="wangq" w:date="2017-08-21T17:25:00Z">
          <w:pPr>
            <w:numPr>
              <w:numId w:val="57"/>
            </w:numPr>
            <w:spacing w:line="360" w:lineRule="auto"/>
            <w:ind w:left="1980" w:hanging="360"/>
          </w:pPr>
        </w:pPrChange>
      </w:pPr>
      <w:r>
        <w:rPr>
          <w:rFonts w:hint="eastAsia"/>
          <w:szCs w:val="21"/>
        </w:rPr>
        <w:t>已登录的注册用户；</w:t>
      </w:r>
    </w:p>
    <w:p w14:paraId="74A345CF" w14:textId="77777777" w:rsidR="00216E33" w:rsidRDefault="00216E33">
      <w:pPr>
        <w:numPr>
          <w:ilvl w:val="0"/>
          <w:numId w:val="44"/>
        </w:numPr>
        <w:spacing w:line="360" w:lineRule="auto"/>
        <w:rPr>
          <w:szCs w:val="21"/>
        </w:rPr>
        <w:pPrChange w:id="978" w:author="wangq" w:date="2017-08-21T17:25:00Z">
          <w:pPr>
            <w:numPr>
              <w:numId w:val="57"/>
            </w:numPr>
            <w:spacing w:line="360" w:lineRule="auto"/>
            <w:ind w:left="1980" w:hanging="360"/>
          </w:pPr>
        </w:pPrChange>
      </w:pPr>
      <w:r>
        <w:rPr>
          <w:szCs w:val="21"/>
        </w:rPr>
        <w:t>进入业务进度界面</w:t>
      </w:r>
      <w:r>
        <w:rPr>
          <w:rFonts w:hint="eastAsia"/>
          <w:szCs w:val="21"/>
        </w:rPr>
        <w:t>；</w:t>
      </w:r>
    </w:p>
    <w:p w14:paraId="36B9FFED" w14:textId="338F2319" w:rsidR="00216E33" w:rsidRDefault="00216E33">
      <w:pPr>
        <w:numPr>
          <w:ilvl w:val="0"/>
          <w:numId w:val="44"/>
        </w:numPr>
        <w:spacing w:line="360" w:lineRule="auto"/>
        <w:rPr>
          <w:szCs w:val="21"/>
        </w:rPr>
        <w:pPrChange w:id="979" w:author="wangq" w:date="2017-08-21T17:25:00Z">
          <w:pPr>
            <w:numPr>
              <w:numId w:val="57"/>
            </w:numPr>
            <w:spacing w:line="360" w:lineRule="auto"/>
            <w:ind w:left="1980" w:hanging="360"/>
          </w:pPr>
        </w:pPrChange>
      </w:pPr>
      <w:r>
        <w:rPr>
          <w:szCs w:val="21"/>
        </w:rPr>
        <w:t>调用微服务</w:t>
      </w:r>
      <w:r>
        <w:rPr>
          <w:rFonts w:hint="eastAsia"/>
          <w:szCs w:val="21"/>
        </w:rPr>
        <w:t>-</w:t>
      </w:r>
      <w:r>
        <w:rPr>
          <w:szCs w:val="21"/>
        </w:rPr>
        <w:t>app</w:t>
      </w:r>
      <w:r>
        <w:rPr>
          <w:szCs w:val="21"/>
        </w:rPr>
        <w:t>业务管理</w:t>
      </w:r>
      <w:r>
        <w:rPr>
          <w:rFonts w:hint="eastAsia"/>
          <w:szCs w:val="21"/>
        </w:rPr>
        <w:t>-</w:t>
      </w:r>
      <w:r w:rsidR="00CC0BFD" w:rsidRPr="00CC0BFD">
        <w:rPr>
          <w:rFonts w:hint="eastAsia"/>
          <w:szCs w:val="21"/>
        </w:rPr>
        <w:t>分页查询业务</w:t>
      </w:r>
      <w:r>
        <w:rPr>
          <w:rFonts w:hint="eastAsia"/>
          <w:szCs w:val="21"/>
        </w:rPr>
        <w:t>；</w:t>
      </w:r>
    </w:p>
    <w:p w14:paraId="189BE5F7" w14:textId="77777777" w:rsidR="00216E33" w:rsidRDefault="00216E33">
      <w:pPr>
        <w:numPr>
          <w:ilvl w:val="0"/>
          <w:numId w:val="44"/>
        </w:numPr>
        <w:spacing w:line="360" w:lineRule="auto"/>
        <w:rPr>
          <w:szCs w:val="21"/>
        </w:rPr>
        <w:pPrChange w:id="980" w:author="wangq" w:date="2017-08-21T17:25:00Z">
          <w:pPr>
            <w:numPr>
              <w:numId w:val="57"/>
            </w:numPr>
            <w:spacing w:line="360" w:lineRule="auto"/>
            <w:ind w:left="1980" w:hanging="360"/>
          </w:pPr>
        </w:pPrChange>
      </w:pPr>
      <w:r>
        <w:rPr>
          <w:szCs w:val="21"/>
        </w:rPr>
        <w:t>解析返回结果</w:t>
      </w:r>
      <w:r>
        <w:rPr>
          <w:rFonts w:hint="eastAsia"/>
          <w:szCs w:val="21"/>
        </w:rPr>
        <w:t>，</w:t>
      </w:r>
      <w:r>
        <w:rPr>
          <w:szCs w:val="21"/>
        </w:rPr>
        <w:t>分页信息</w:t>
      </w:r>
      <w:r>
        <w:rPr>
          <w:rFonts w:hint="eastAsia"/>
          <w:szCs w:val="21"/>
        </w:rPr>
        <w:t>。</w:t>
      </w:r>
    </w:p>
    <w:p w14:paraId="2FD1F76B" w14:textId="77777777" w:rsidR="00216E33" w:rsidRDefault="00216E33" w:rsidP="00216E33">
      <w:pPr>
        <w:pStyle w:val="5"/>
        <w:tabs>
          <w:tab w:val="left" w:pos="1112"/>
        </w:tabs>
      </w:pPr>
      <w:r>
        <w:rPr>
          <w:rFonts w:hint="eastAsia"/>
        </w:rPr>
        <w:lastRenderedPageBreak/>
        <w:t>输入</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7B53E813" w14:textId="77777777" w:rsidTr="004664EA">
        <w:tc>
          <w:tcPr>
            <w:tcW w:w="1559" w:type="dxa"/>
            <w:shd w:val="clear" w:color="auto" w:fill="E0E0E0"/>
          </w:tcPr>
          <w:p w14:paraId="250D90AD"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1473F74B"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FE2C5CC"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79CAFCDF" w14:textId="77777777" w:rsidR="00216E33" w:rsidRDefault="00216E33" w:rsidP="004664EA">
            <w:pPr>
              <w:jc w:val="center"/>
              <w:rPr>
                <w:b/>
                <w:snapToGrid w:val="0"/>
                <w:kern w:val="0"/>
              </w:rPr>
            </w:pPr>
            <w:r>
              <w:rPr>
                <w:rFonts w:hint="eastAsia"/>
                <w:b/>
                <w:snapToGrid w:val="0"/>
                <w:kern w:val="0"/>
              </w:rPr>
              <w:t>备注</w:t>
            </w:r>
          </w:p>
        </w:tc>
      </w:tr>
      <w:tr w:rsidR="00216E33" w14:paraId="1B429366" w14:textId="77777777" w:rsidTr="004664EA">
        <w:tc>
          <w:tcPr>
            <w:tcW w:w="1559" w:type="dxa"/>
          </w:tcPr>
          <w:p w14:paraId="5CFB24DA" w14:textId="77777777" w:rsidR="00216E33" w:rsidRDefault="00216E33" w:rsidP="004664EA">
            <w:pPr>
              <w:jc w:val="center"/>
              <w:rPr>
                <w:rFonts w:ascii="宋体" w:hAnsi="宋体"/>
                <w:snapToGrid w:val="0"/>
                <w:kern w:val="0"/>
              </w:rPr>
            </w:pPr>
            <w:r>
              <w:rPr>
                <w:rFonts w:ascii="宋体" w:hAnsi="宋体" w:hint="eastAsia"/>
                <w:snapToGrid w:val="0"/>
                <w:kern w:val="0"/>
              </w:rPr>
              <w:t>数据来源</w:t>
            </w:r>
          </w:p>
        </w:tc>
        <w:tc>
          <w:tcPr>
            <w:tcW w:w="1701" w:type="dxa"/>
          </w:tcPr>
          <w:p w14:paraId="29C19417" w14:textId="77777777" w:rsidR="00216E33" w:rsidRDefault="00216E33" w:rsidP="004664EA">
            <w:pPr>
              <w:jc w:val="center"/>
              <w:rPr>
                <w:rFonts w:ascii="宋体" w:hAnsi="宋体"/>
                <w:snapToGrid w:val="0"/>
                <w:kern w:val="0"/>
              </w:rPr>
            </w:pPr>
          </w:p>
        </w:tc>
        <w:tc>
          <w:tcPr>
            <w:tcW w:w="1134" w:type="dxa"/>
          </w:tcPr>
          <w:p w14:paraId="025B087B"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79610D27" w14:textId="77777777" w:rsidR="00216E33" w:rsidRDefault="00216E33" w:rsidP="004664EA">
            <w:pPr>
              <w:jc w:val="center"/>
              <w:rPr>
                <w:rFonts w:ascii="宋体" w:hAnsi="宋体"/>
                <w:snapToGrid w:val="0"/>
                <w:kern w:val="0"/>
              </w:rPr>
            </w:pPr>
          </w:p>
        </w:tc>
      </w:tr>
      <w:tr w:rsidR="00216E33" w14:paraId="069C7A15" w14:textId="77777777" w:rsidTr="004664EA">
        <w:tc>
          <w:tcPr>
            <w:tcW w:w="1559" w:type="dxa"/>
          </w:tcPr>
          <w:p w14:paraId="641D6EC5"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tcPr>
          <w:p w14:paraId="582F56AE" w14:textId="77777777" w:rsidR="00216E33" w:rsidRDefault="00216E33" w:rsidP="004664EA">
            <w:pPr>
              <w:jc w:val="center"/>
              <w:rPr>
                <w:rFonts w:ascii="宋体" w:hAnsi="宋体"/>
                <w:snapToGrid w:val="0"/>
                <w:kern w:val="0"/>
              </w:rPr>
            </w:pPr>
          </w:p>
        </w:tc>
        <w:tc>
          <w:tcPr>
            <w:tcW w:w="1134" w:type="dxa"/>
          </w:tcPr>
          <w:p w14:paraId="2B1D2642"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18516BAD" w14:textId="77777777" w:rsidR="00216E33" w:rsidRDefault="00216E33" w:rsidP="004664EA">
            <w:pPr>
              <w:jc w:val="center"/>
              <w:rPr>
                <w:rFonts w:ascii="宋体" w:hAnsi="宋体"/>
                <w:snapToGrid w:val="0"/>
                <w:kern w:val="0"/>
              </w:rPr>
            </w:pPr>
          </w:p>
        </w:tc>
      </w:tr>
      <w:tr w:rsidR="00216E33" w14:paraId="3B327D65" w14:textId="77777777" w:rsidTr="004664EA">
        <w:tc>
          <w:tcPr>
            <w:tcW w:w="1559" w:type="dxa"/>
          </w:tcPr>
          <w:p w14:paraId="3C042DE1" w14:textId="77777777" w:rsidR="00216E33" w:rsidRDefault="00216E33" w:rsidP="004664EA">
            <w:pPr>
              <w:jc w:val="center"/>
              <w:rPr>
                <w:rFonts w:ascii="宋体" w:hAnsi="宋体"/>
                <w:snapToGrid w:val="0"/>
                <w:kern w:val="0"/>
              </w:rPr>
            </w:pPr>
            <w:r>
              <w:rPr>
                <w:rFonts w:ascii="宋体" w:hAnsi="宋体" w:hint="eastAsia"/>
                <w:snapToGrid w:val="0"/>
                <w:kern w:val="0"/>
              </w:rPr>
              <w:t>客户名称</w:t>
            </w:r>
          </w:p>
        </w:tc>
        <w:tc>
          <w:tcPr>
            <w:tcW w:w="1701" w:type="dxa"/>
          </w:tcPr>
          <w:p w14:paraId="0760D7B3" w14:textId="77777777" w:rsidR="00216E33" w:rsidRDefault="00216E33" w:rsidP="004664EA">
            <w:pPr>
              <w:jc w:val="center"/>
              <w:rPr>
                <w:rFonts w:ascii="宋体" w:hAnsi="宋体"/>
                <w:snapToGrid w:val="0"/>
                <w:kern w:val="0"/>
              </w:rPr>
            </w:pPr>
          </w:p>
        </w:tc>
        <w:tc>
          <w:tcPr>
            <w:tcW w:w="1134" w:type="dxa"/>
          </w:tcPr>
          <w:p w14:paraId="293FA208"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0937C2A2" w14:textId="77777777" w:rsidR="00216E33" w:rsidRDefault="00216E33" w:rsidP="004664EA">
            <w:pPr>
              <w:jc w:val="center"/>
              <w:rPr>
                <w:rFonts w:ascii="宋体" w:hAnsi="宋体"/>
                <w:snapToGrid w:val="0"/>
                <w:kern w:val="0"/>
              </w:rPr>
            </w:pPr>
          </w:p>
        </w:tc>
      </w:tr>
      <w:tr w:rsidR="00216E33" w14:paraId="55ECF673" w14:textId="77777777" w:rsidTr="004664EA">
        <w:tc>
          <w:tcPr>
            <w:tcW w:w="1559" w:type="dxa"/>
          </w:tcPr>
          <w:p w14:paraId="1B015C8B" w14:textId="77777777" w:rsidR="00216E33" w:rsidRDefault="00216E33" w:rsidP="004664EA">
            <w:pPr>
              <w:jc w:val="center"/>
              <w:rPr>
                <w:rFonts w:ascii="宋体" w:hAnsi="宋体"/>
                <w:snapToGrid w:val="0"/>
                <w:kern w:val="0"/>
              </w:rPr>
            </w:pPr>
            <w:r>
              <w:rPr>
                <w:rFonts w:ascii="宋体" w:hAnsi="宋体" w:hint="eastAsia"/>
                <w:snapToGrid w:val="0"/>
                <w:kern w:val="0"/>
              </w:rPr>
              <w:t>联系电话</w:t>
            </w:r>
          </w:p>
        </w:tc>
        <w:tc>
          <w:tcPr>
            <w:tcW w:w="1701" w:type="dxa"/>
          </w:tcPr>
          <w:p w14:paraId="1E47F399" w14:textId="77777777" w:rsidR="00216E33" w:rsidRDefault="00216E33" w:rsidP="004664EA">
            <w:pPr>
              <w:jc w:val="center"/>
              <w:rPr>
                <w:rFonts w:ascii="宋体" w:hAnsi="宋体"/>
                <w:snapToGrid w:val="0"/>
                <w:kern w:val="0"/>
              </w:rPr>
            </w:pPr>
          </w:p>
        </w:tc>
        <w:tc>
          <w:tcPr>
            <w:tcW w:w="1134" w:type="dxa"/>
          </w:tcPr>
          <w:p w14:paraId="495909C6"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77D8DEEC" w14:textId="77777777" w:rsidR="00216E33" w:rsidRDefault="00216E33" w:rsidP="004664EA">
            <w:pPr>
              <w:jc w:val="center"/>
              <w:rPr>
                <w:rFonts w:ascii="宋体" w:hAnsi="宋体"/>
                <w:snapToGrid w:val="0"/>
                <w:kern w:val="0"/>
              </w:rPr>
            </w:pPr>
          </w:p>
        </w:tc>
      </w:tr>
      <w:tr w:rsidR="00216E33" w14:paraId="11137A30" w14:textId="77777777" w:rsidTr="004664EA">
        <w:tc>
          <w:tcPr>
            <w:tcW w:w="1559" w:type="dxa"/>
          </w:tcPr>
          <w:p w14:paraId="7EB77736" w14:textId="77777777" w:rsidR="00216E33" w:rsidRDefault="00216E33" w:rsidP="004664EA">
            <w:pPr>
              <w:jc w:val="center"/>
              <w:rPr>
                <w:rFonts w:ascii="宋体" w:hAnsi="宋体"/>
                <w:snapToGrid w:val="0"/>
                <w:kern w:val="0"/>
              </w:rPr>
            </w:pPr>
            <w:r>
              <w:rPr>
                <w:rFonts w:ascii="宋体" w:hAnsi="宋体" w:hint="eastAsia"/>
                <w:snapToGrid w:val="0"/>
                <w:kern w:val="0"/>
              </w:rPr>
              <w:t>业务状态</w:t>
            </w:r>
          </w:p>
        </w:tc>
        <w:tc>
          <w:tcPr>
            <w:tcW w:w="1701" w:type="dxa"/>
          </w:tcPr>
          <w:p w14:paraId="5F653FDC" w14:textId="77777777" w:rsidR="00216E33" w:rsidRDefault="00216E33" w:rsidP="004664EA">
            <w:pPr>
              <w:jc w:val="center"/>
              <w:rPr>
                <w:rFonts w:ascii="宋体" w:hAnsi="宋体"/>
                <w:snapToGrid w:val="0"/>
                <w:kern w:val="0"/>
              </w:rPr>
            </w:pPr>
          </w:p>
        </w:tc>
        <w:tc>
          <w:tcPr>
            <w:tcW w:w="1134" w:type="dxa"/>
          </w:tcPr>
          <w:p w14:paraId="4A4FD4D4"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73A4B728" w14:textId="77777777" w:rsidR="00216E33" w:rsidRDefault="00216E33" w:rsidP="004664EA">
            <w:pPr>
              <w:jc w:val="center"/>
              <w:rPr>
                <w:rFonts w:ascii="宋体" w:hAnsi="宋体"/>
                <w:snapToGrid w:val="0"/>
                <w:kern w:val="0"/>
              </w:rPr>
            </w:pPr>
          </w:p>
        </w:tc>
      </w:tr>
      <w:tr w:rsidR="00216E33" w14:paraId="2C9820DC" w14:textId="77777777" w:rsidTr="004664EA">
        <w:tc>
          <w:tcPr>
            <w:tcW w:w="1559" w:type="dxa"/>
          </w:tcPr>
          <w:p w14:paraId="33433245" w14:textId="77777777" w:rsidR="00216E33" w:rsidRDefault="00216E33" w:rsidP="004664EA">
            <w:pPr>
              <w:jc w:val="center"/>
              <w:rPr>
                <w:rFonts w:ascii="宋体" w:hAnsi="宋体"/>
                <w:snapToGrid w:val="0"/>
                <w:kern w:val="0"/>
              </w:rPr>
            </w:pPr>
            <w:r>
              <w:rPr>
                <w:rFonts w:ascii="宋体" w:hAnsi="宋体" w:hint="eastAsia"/>
                <w:snapToGrid w:val="0"/>
                <w:kern w:val="0"/>
              </w:rPr>
              <w:t>业务进度</w:t>
            </w:r>
          </w:p>
        </w:tc>
        <w:tc>
          <w:tcPr>
            <w:tcW w:w="1701" w:type="dxa"/>
          </w:tcPr>
          <w:p w14:paraId="33EC48B3" w14:textId="77777777" w:rsidR="00216E33" w:rsidRDefault="00216E33" w:rsidP="004664EA">
            <w:pPr>
              <w:jc w:val="center"/>
              <w:rPr>
                <w:rFonts w:ascii="宋体" w:hAnsi="宋体"/>
                <w:snapToGrid w:val="0"/>
                <w:kern w:val="0"/>
              </w:rPr>
            </w:pPr>
          </w:p>
        </w:tc>
        <w:tc>
          <w:tcPr>
            <w:tcW w:w="1134" w:type="dxa"/>
          </w:tcPr>
          <w:p w14:paraId="0AADC762"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47C6B199" w14:textId="77777777" w:rsidR="00216E33" w:rsidRDefault="00216E33" w:rsidP="004664EA">
            <w:pPr>
              <w:jc w:val="center"/>
              <w:rPr>
                <w:rFonts w:ascii="宋体" w:hAnsi="宋体"/>
                <w:snapToGrid w:val="0"/>
                <w:kern w:val="0"/>
              </w:rPr>
            </w:pPr>
          </w:p>
        </w:tc>
      </w:tr>
      <w:tr w:rsidR="00216E33" w14:paraId="14E34F34" w14:textId="77777777" w:rsidTr="004664EA">
        <w:tc>
          <w:tcPr>
            <w:tcW w:w="1559" w:type="dxa"/>
          </w:tcPr>
          <w:p w14:paraId="63316F70" w14:textId="77777777" w:rsidR="00216E33" w:rsidRDefault="00216E33" w:rsidP="004664EA">
            <w:pPr>
              <w:jc w:val="center"/>
              <w:rPr>
                <w:rFonts w:ascii="宋体" w:hAnsi="宋体"/>
                <w:snapToGrid w:val="0"/>
                <w:kern w:val="0"/>
              </w:rPr>
            </w:pPr>
            <w:r>
              <w:rPr>
                <w:rFonts w:ascii="宋体" w:hAnsi="宋体" w:hint="eastAsia"/>
                <w:snapToGrid w:val="0"/>
                <w:kern w:val="0"/>
              </w:rPr>
              <w:t>每页</w:t>
            </w:r>
            <w:r>
              <w:rPr>
                <w:rFonts w:ascii="宋体" w:hAnsi="宋体"/>
                <w:snapToGrid w:val="0"/>
                <w:kern w:val="0"/>
              </w:rPr>
              <w:t>行数</w:t>
            </w:r>
          </w:p>
        </w:tc>
        <w:tc>
          <w:tcPr>
            <w:tcW w:w="1701" w:type="dxa"/>
          </w:tcPr>
          <w:p w14:paraId="7A8CFB84" w14:textId="77777777" w:rsidR="00216E33" w:rsidRDefault="00216E33" w:rsidP="004664EA">
            <w:pPr>
              <w:jc w:val="center"/>
              <w:rPr>
                <w:rFonts w:ascii="宋体" w:hAnsi="宋体"/>
                <w:snapToGrid w:val="0"/>
                <w:kern w:val="0"/>
              </w:rPr>
            </w:pPr>
          </w:p>
        </w:tc>
        <w:tc>
          <w:tcPr>
            <w:tcW w:w="1134" w:type="dxa"/>
          </w:tcPr>
          <w:p w14:paraId="0D9A035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68801645" w14:textId="77777777" w:rsidR="00216E33" w:rsidRDefault="00216E33" w:rsidP="004664EA">
            <w:pPr>
              <w:jc w:val="center"/>
              <w:rPr>
                <w:rFonts w:ascii="宋体" w:hAnsi="宋体"/>
                <w:snapToGrid w:val="0"/>
                <w:kern w:val="0"/>
              </w:rPr>
            </w:pPr>
          </w:p>
        </w:tc>
      </w:tr>
      <w:tr w:rsidR="00216E33" w14:paraId="37FB6676" w14:textId="77777777" w:rsidTr="004664EA">
        <w:tc>
          <w:tcPr>
            <w:tcW w:w="1559" w:type="dxa"/>
          </w:tcPr>
          <w:p w14:paraId="6F623436" w14:textId="77777777" w:rsidR="00216E33" w:rsidRDefault="00216E33" w:rsidP="004664EA">
            <w:pPr>
              <w:jc w:val="center"/>
              <w:rPr>
                <w:rFonts w:ascii="宋体" w:hAnsi="宋体"/>
                <w:snapToGrid w:val="0"/>
                <w:kern w:val="0"/>
              </w:rPr>
            </w:pPr>
            <w:r>
              <w:rPr>
                <w:rFonts w:ascii="宋体" w:hAnsi="宋体" w:hint="eastAsia"/>
                <w:snapToGrid w:val="0"/>
                <w:kern w:val="0"/>
              </w:rPr>
              <w:t>起始</w:t>
            </w:r>
            <w:r>
              <w:rPr>
                <w:rFonts w:ascii="宋体" w:hAnsi="宋体"/>
                <w:snapToGrid w:val="0"/>
                <w:kern w:val="0"/>
              </w:rPr>
              <w:t>条数</w:t>
            </w:r>
          </w:p>
        </w:tc>
        <w:tc>
          <w:tcPr>
            <w:tcW w:w="1701" w:type="dxa"/>
          </w:tcPr>
          <w:p w14:paraId="2579EFE8" w14:textId="77777777" w:rsidR="00216E33" w:rsidRDefault="00216E33" w:rsidP="004664EA">
            <w:pPr>
              <w:jc w:val="center"/>
              <w:rPr>
                <w:rFonts w:ascii="宋体" w:hAnsi="宋体"/>
                <w:snapToGrid w:val="0"/>
                <w:kern w:val="0"/>
              </w:rPr>
            </w:pPr>
          </w:p>
        </w:tc>
        <w:tc>
          <w:tcPr>
            <w:tcW w:w="1134" w:type="dxa"/>
          </w:tcPr>
          <w:p w14:paraId="51F56D86"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F778A24" w14:textId="77777777" w:rsidR="00216E33" w:rsidRDefault="00216E33" w:rsidP="004664EA">
            <w:pPr>
              <w:jc w:val="center"/>
              <w:rPr>
                <w:rFonts w:ascii="宋体" w:hAnsi="宋体"/>
                <w:snapToGrid w:val="0"/>
                <w:kern w:val="0"/>
              </w:rPr>
            </w:pPr>
          </w:p>
        </w:tc>
      </w:tr>
    </w:tbl>
    <w:p w14:paraId="42969F79" w14:textId="77777777" w:rsidR="00216E33" w:rsidRDefault="00216E33" w:rsidP="00216E33"/>
    <w:p w14:paraId="2770C04C" w14:textId="77777777" w:rsidR="00216E33" w:rsidRDefault="00216E33" w:rsidP="00216E33">
      <w:pPr>
        <w:pStyle w:val="5"/>
        <w:tabs>
          <w:tab w:val="left" w:pos="1112"/>
        </w:tabs>
      </w:pPr>
      <w:r>
        <w:rPr>
          <w:rFonts w:hint="eastAsia"/>
        </w:rPr>
        <w:t>输出</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4F7FA1FE" w14:textId="77777777" w:rsidTr="00CC0BFD">
        <w:tc>
          <w:tcPr>
            <w:tcW w:w="1559" w:type="dxa"/>
            <w:shd w:val="clear" w:color="auto" w:fill="E0E0E0"/>
          </w:tcPr>
          <w:p w14:paraId="2B8DE732"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7DEB3CDB"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48A99A4"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434FAA1" w14:textId="77777777" w:rsidR="00216E33" w:rsidRDefault="00216E33" w:rsidP="004664EA">
            <w:pPr>
              <w:jc w:val="center"/>
              <w:rPr>
                <w:b/>
                <w:snapToGrid w:val="0"/>
                <w:kern w:val="0"/>
              </w:rPr>
            </w:pPr>
            <w:r>
              <w:rPr>
                <w:rFonts w:hint="eastAsia"/>
                <w:b/>
                <w:snapToGrid w:val="0"/>
                <w:kern w:val="0"/>
              </w:rPr>
              <w:t>备注</w:t>
            </w:r>
          </w:p>
        </w:tc>
      </w:tr>
      <w:tr w:rsidR="00216E33" w14:paraId="3C2024A2" w14:textId="77777777" w:rsidTr="00CC0BFD">
        <w:tc>
          <w:tcPr>
            <w:tcW w:w="1559" w:type="dxa"/>
          </w:tcPr>
          <w:p w14:paraId="6E766D41" w14:textId="77777777" w:rsidR="00216E33" w:rsidRDefault="00216E33" w:rsidP="004664EA">
            <w:pPr>
              <w:jc w:val="center"/>
              <w:rPr>
                <w:rFonts w:ascii="宋体" w:hAnsi="宋体"/>
                <w:snapToGrid w:val="0"/>
                <w:kern w:val="0"/>
              </w:rPr>
            </w:pPr>
            <w:r>
              <w:rPr>
                <w:rFonts w:ascii="宋体" w:hAnsi="宋体" w:hint="eastAsia"/>
                <w:snapToGrid w:val="0"/>
                <w:kern w:val="0"/>
              </w:rPr>
              <w:t>总行数</w:t>
            </w:r>
          </w:p>
        </w:tc>
        <w:tc>
          <w:tcPr>
            <w:tcW w:w="1701" w:type="dxa"/>
          </w:tcPr>
          <w:p w14:paraId="504A4A9A" w14:textId="77777777" w:rsidR="00216E33" w:rsidRDefault="00216E33" w:rsidP="004664EA">
            <w:pPr>
              <w:jc w:val="left"/>
              <w:rPr>
                <w:rFonts w:ascii="宋体" w:hAnsi="宋体"/>
                <w:snapToGrid w:val="0"/>
                <w:kern w:val="0"/>
              </w:rPr>
            </w:pPr>
          </w:p>
        </w:tc>
        <w:tc>
          <w:tcPr>
            <w:tcW w:w="1134" w:type="dxa"/>
          </w:tcPr>
          <w:p w14:paraId="4D1CD6AD"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tcPr>
          <w:p w14:paraId="666497CB" w14:textId="77777777" w:rsidR="00216E33" w:rsidRDefault="00216E33" w:rsidP="004664EA">
            <w:pPr>
              <w:jc w:val="left"/>
              <w:rPr>
                <w:rFonts w:ascii="宋体" w:hAnsi="宋体"/>
                <w:snapToGrid w:val="0"/>
                <w:kern w:val="0"/>
              </w:rPr>
            </w:pPr>
          </w:p>
        </w:tc>
      </w:tr>
      <w:tr w:rsidR="00216E33" w14:paraId="43E136BE" w14:textId="77777777" w:rsidTr="00CC0BFD">
        <w:tc>
          <w:tcPr>
            <w:tcW w:w="7513" w:type="dxa"/>
            <w:gridSpan w:val="4"/>
          </w:tcPr>
          <w:p w14:paraId="382A252E" w14:textId="77777777" w:rsidR="00216E33" w:rsidRDefault="00216E33" w:rsidP="004664EA">
            <w:pPr>
              <w:jc w:val="center"/>
              <w:rPr>
                <w:rFonts w:ascii="宋体" w:hAnsi="宋体"/>
                <w:snapToGrid w:val="0"/>
                <w:kern w:val="0"/>
              </w:rPr>
            </w:pPr>
            <w:r>
              <w:rPr>
                <w:rFonts w:ascii="宋体" w:hAnsi="宋体" w:hint="eastAsia"/>
                <w:snapToGrid w:val="0"/>
                <w:kern w:val="0"/>
              </w:rPr>
              <w:t>业务进度列表LIST</w:t>
            </w:r>
          </w:p>
        </w:tc>
      </w:tr>
      <w:tr w:rsidR="00216E33" w14:paraId="58EF9D8F" w14:textId="77777777" w:rsidTr="00CC0BFD">
        <w:tc>
          <w:tcPr>
            <w:tcW w:w="1559" w:type="dxa"/>
          </w:tcPr>
          <w:p w14:paraId="31FDF97B" w14:textId="77777777" w:rsidR="00216E33" w:rsidRDefault="00216E33" w:rsidP="004664EA">
            <w:pPr>
              <w:jc w:val="center"/>
              <w:rPr>
                <w:rFonts w:ascii="宋体" w:hAnsi="宋体"/>
                <w:snapToGrid w:val="0"/>
                <w:kern w:val="0"/>
              </w:rPr>
            </w:pPr>
            <w:r>
              <w:rPr>
                <w:rFonts w:ascii="宋体" w:hAnsi="宋体" w:hint="eastAsia"/>
                <w:snapToGrid w:val="0"/>
                <w:kern w:val="0"/>
              </w:rPr>
              <w:t>客户唯一标识</w:t>
            </w:r>
          </w:p>
        </w:tc>
        <w:tc>
          <w:tcPr>
            <w:tcW w:w="1701" w:type="dxa"/>
          </w:tcPr>
          <w:p w14:paraId="7758B115" w14:textId="77777777" w:rsidR="00216E33" w:rsidRDefault="00216E33" w:rsidP="004664EA">
            <w:pPr>
              <w:jc w:val="left"/>
              <w:rPr>
                <w:rFonts w:ascii="宋体" w:hAnsi="宋体"/>
                <w:snapToGrid w:val="0"/>
                <w:kern w:val="0"/>
              </w:rPr>
            </w:pPr>
          </w:p>
        </w:tc>
        <w:tc>
          <w:tcPr>
            <w:tcW w:w="1134" w:type="dxa"/>
          </w:tcPr>
          <w:p w14:paraId="208E64D2" w14:textId="77777777" w:rsidR="00216E33" w:rsidRDefault="00216E33" w:rsidP="004664EA">
            <w:pPr>
              <w:jc w:val="left"/>
              <w:rPr>
                <w:rFonts w:ascii="宋体" w:hAnsi="宋体"/>
                <w:snapToGrid w:val="0"/>
                <w:kern w:val="0"/>
              </w:rPr>
            </w:pPr>
            <w:r>
              <w:rPr>
                <w:rFonts w:ascii="宋体" w:hAnsi="宋体"/>
                <w:snapToGrid w:val="0"/>
                <w:kern w:val="0"/>
              </w:rPr>
              <w:t>Y</w:t>
            </w:r>
          </w:p>
        </w:tc>
        <w:tc>
          <w:tcPr>
            <w:tcW w:w="3119" w:type="dxa"/>
          </w:tcPr>
          <w:p w14:paraId="11BE9F3D" w14:textId="77777777" w:rsidR="00216E33" w:rsidRDefault="00216E33" w:rsidP="004664EA">
            <w:pPr>
              <w:jc w:val="left"/>
              <w:rPr>
                <w:rFonts w:ascii="宋体" w:hAnsi="宋体"/>
                <w:snapToGrid w:val="0"/>
                <w:kern w:val="0"/>
              </w:rPr>
            </w:pPr>
          </w:p>
        </w:tc>
      </w:tr>
      <w:tr w:rsidR="00216E33" w14:paraId="1552BFAD" w14:textId="77777777" w:rsidTr="00CC0BFD">
        <w:tc>
          <w:tcPr>
            <w:tcW w:w="1559" w:type="dxa"/>
          </w:tcPr>
          <w:p w14:paraId="03B5D831" w14:textId="77777777" w:rsidR="00216E33" w:rsidRDefault="00216E33" w:rsidP="004664EA">
            <w:pPr>
              <w:jc w:val="center"/>
              <w:rPr>
                <w:rFonts w:ascii="宋体" w:hAnsi="宋体"/>
                <w:snapToGrid w:val="0"/>
                <w:kern w:val="0"/>
              </w:rPr>
            </w:pPr>
            <w:r>
              <w:rPr>
                <w:rFonts w:ascii="宋体" w:hAnsi="宋体" w:hint="eastAsia"/>
                <w:snapToGrid w:val="0"/>
                <w:kern w:val="0"/>
              </w:rPr>
              <w:t>业务唯一标识</w:t>
            </w:r>
          </w:p>
        </w:tc>
        <w:tc>
          <w:tcPr>
            <w:tcW w:w="1701" w:type="dxa"/>
          </w:tcPr>
          <w:p w14:paraId="723381C6" w14:textId="77777777" w:rsidR="00216E33" w:rsidRDefault="00216E33" w:rsidP="004664EA">
            <w:pPr>
              <w:jc w:val="left"/>
              <w:rPr>
                <w:rFonts w:ascii="宋体" w:hAnsi="宋体"/>
                <w:snapToGrid w:val="0"/>
                <w:kern w:val="0"/>
              </w:rPr>
            </w:pPr>
          </w:p>
        </w:tc>
        <w:tc>
          <w:tcPr>
            <w:tcW w:w="1134" w:type="dxa"/>
          </w:tcPr>
          <w:p w14:paraId="3D068F0D"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tcPr>
          <w:p w14:paraId="3FAAC4F5" w14:textId="77777777" w:rsidR="00216E33" w:rsidRDefault="00216E33" w:rsidP="004664EA">
            <w:pPr>
              <w:jc w:val="left"/>
              <w:rPr>
                <w:rFonts w:ascii="宋体" w:hAnsi="宋体"/>
                <w:snapToGrid w:val="0"/>
                <w:kern w:val="0"/>
              </w:rPr>
            </w:pPr>
          </w:p>
        </w:tc>
      </w:tr>
      <w:tr w:rsidR="00216E33" w14:paraId="02CAC86F" w14:textId="77777777" w:rsidTr="00CC0BFD">
        <w:tc>
          <w:tcPr>
            <w:tcW w:w="1559" w:type="dxa"/>
          </w:tcPr>
          <w:p w14:paraId="22900D11" w14:textId="77777777" w:rsidR="00216E33" w:rsidRDefault="00216E33" w:rsidP="004664EA">
            <w:pPr>
              <w:jc w:val="center"/>
              <w:rPr>
                <w:rFonts w:ascii="宋体" w:hAnsi="宋体"/>
                <w:snapToGrid w:val="0"/>
                <w:kern w:val="0"/>
              </w:rPr>
            </w:pPr>
            <w:r>
              <w:rPr>
                <w:rFonts w:ascii="宋体" w:hAnsi="宋体"/>
                <w:snapToGrid w:val="0"/>
                <w:kern w:val="0"/>
              </w:rPr>
              <w:t>客户名称</w:t>
            </w:r>
          </w:p>
        </w:tc>
        <w:tc>
          <w:tcPr>
            <w:tcW w:w="1701" w:type="dxa"/>
          </w:tcPr>
          <w:p w14:paraId="0B520804" w14:textId="77777777" w:rsidR="00216E33" w:rsidRDefault="00216E33" w:rsidP="004664EA">
            <w:pPr>
              <w:jc w:val="left"/>
              <w:rPr>
                <w:rFonts w:ascii="宋体" w:hAnsi="宋体"/>
                <w:snapToGrid w:val="0"/>
                <w:kern w:val="0"/>
              </w:rPr>
            </w:pPr>
          </w:p>
        </w:tc>
        <w:tc>
          <w:tcPr>
            <w:tcW w:w="1134" w:type="dxa"/>
          </w:tcPr>
          <w:p w14:paraId="650A35D3"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tcPr>
          <w:p w14:paraId="53BFDE94" w14:textId="77777777" w:rsidR="00216E33" w:rsidRDefault="00216E33" w:rsidP="004664EA">
            <w:pPr>
              <w:jc w:val="left"/>
              <w:rPr>
                <w:rFonts w:ascii="宋体" w:hAnsi="宋体"/>
                <w:snapToGrid w:val="0"/>
                <w:kern w:val="0"/>
              </w:rPr>
            </w:pPr>
          </w:p>
        </w:tc>
      </w:tr>
      <w:tr w:rsidR="00216E33" w14:paraId="224BEE50" w14:textId="77777777" w:rsidTr="00CC0BFD">
        <w:tc>
          <w:tcPr>
            <w:tcW w:w="1559" w:type="dxa"/>
          </w:tcPr>
          <w:p w14:paraId="3877F6AF" w14:textId="77777777" w:rsidR="00216E33" w:rsidRDefault="00216E33" w:rsidP="004664EA">
            <w:pPr>
              <w:jc w:val="center"/>
              <w:rPr>
                <w:rFonts w:ascii="宋体" w:hAnsi="宋体"/>
                <w:snapToGrid w:val="0"/>
                <w:kern w:val="0"/>
              </w:rPr>
            </w:pPr>
            <w:r>
              <w:rPr>
                <w:rFonts w:ascii="宋体" w:hAnsi="宋体"/>
                <w:snapToGrid w:val="0"/>
                <w:kern w:val="0"/>
              </w:rPr>
              <w:t>联系电话</w:t>
            </w:r>
          </w:p>
        </w:tc>
        <w:tc>
          <w:tcPr>
            <w:tcW w:w="1701" w:type="dxa"/>
          </w:tcPr>
          <w:p w14:paraId="6D3F5F6E" w14:textId="77777777" w:rsidR="00216E33" w:rsidRDefault="00216E33" w:rsidP="004664EA">
            <w:pPr>
              <w:jc w:val="left"/>
              <w:rPr>
                <w:rFonts w:ascii="宋体" w:hAnsi="宋体"/>
                <w:snapToGrid w:val="0"/>
                <w:kern w:val="0"/>
              </w:rPr>
            </w:pPr>
          </w:p>
        </w:tc>
        <w:tc>
          <w:tcPr>
            <w:tcW w:w="1134" w:type="dxa"/>
          </w:tcPr>
          <w:p w14:paraId="333CF739"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tcPr>
          <w:p w14:paraId="44E50DB7" w14:textId="77777777" w:rsidR="00216E33" w:rsidRDefault="00216E33" w:rsidP="004664EA">
            <w:pPr>
              <w:jc w:val="left"/>
              <w:rPr>
                <w:rFonts w:ascii="宋体" w:hAnsi="宋体"/>
                <w:snapToGrid w:val="0"/>
                <w:kern w:val="0"/>
              </w:rPr>
            </w:pPr>
          </w:p>
        </w:tc>
      </w:tr>
      <w:tr w:rsidR="00216E33" w14:paraId="16463829" w14:textId="77777777" w:rsidTr="00CC0BFD">
        <w:tc>
          <w:tcPr>
            <w:tcW w:w="1559" w:type="dxa"/>
          </w:tcPr>
          <w:p w14:paraId="56023BD1" w14:textId="77777777" w:rsidR="00216E33" w:rsidRDefault="00216E33" w:rsidP="004664EA">
            <w:pPr>
              <w:jc w:val="center"/>
              <w:rPr>
                <w:rFonts w:ascii="宋体" w:hAnsi="宋体"/>
                <w:snapToGrid w:val="0"/>
                <w:kern w:val="0"/>
              </w:rPr>
            </w:pPr>
            <w:r>
              <w:rPr>
                <w:rFonts w:ascii="宋体" w:hAnsi="宋体"/>
                <w:snapToGrid w:val="0"/>
                <w:kern w:val="0"/>
              </w:rPr>
              <w:t>业务进度</w:t>
            </w:r>
          </w:p>
        </w:tc>
        <w:tc>
          <w:tcPr>
            <w:tcW w:w="1701" w:type="dxa"/>
          </w:tcPr>
          <w:p w14:paraId="2EBDA914" w14:textId="77777777" w:rsidR="00216E33" w:rsidRDefault="00216E33" w:rsidP="004664EA">
            <w:pPr>
              <w:jc w:val="left"/>
              <w:rPr>
                <w:rFonts w:ascii="宋体" w:hAnsi="宋体"/>
                <w:snapToGrid w:val="0"/>
                <w:kern w:val="0"/>
              </w:rPr>
            </w:pPr>
          </w:p>
        </w:tc>
        <w:tc>
          <w:tcPr>
            <w:tcW w:w="1134" w:type="dxa"/>
          </w:tcPr>
          <w:p w14:paraId="3D0C2A2D"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tcPr>
          <w:p w14:paraId="16BAC5E2" w14:textId="77777777" w:rsidR="00216E33" w:rsidRDefault="00216E33" w:rsidP="004664EA">
            <w:pPr>
              <w:jc w:val="left"/>
              <w:rPr>
                <w:rFonts w:ascii="宋体" w:hAnsi="宋体"/>
                <w:snapToGrid w:val="0"/>
                <w:kern w:val="0"/>
              </w:rPr>
            </w:pPr>
          </w:p>
        </w:tc>
      </w:tr>
      <w:tr w:rsidR="00216E33" w14:paraId="0551ED14" w14:textId="77777777" w:rsidTr="00CC0BFD">
        <w:tc>
          <w:tcPr>
            <w:tcW w:w="1559" w:type="dxa"/>
          </w:tcPr>
          <w:p w14:paraId="1EE53432" w14:textId="77777777" w:rsidR="00216E33" w:rsidRDefault="00216E33" w:rsidP="004664EA">
            <w:pPr>
              <w:jc w:val="center"/>
              <w:rPr>
                <w:rFonts w:ascii="宋体" w:hAnsi="宋体"/>
                <w:snapToGrid w:val="0"/>
                <w:kern w:val="0"/>
              </w:rPr>
            </w:pPr>
            <w:r>
              <w:rPr>
                <w:rFonts w:ascii="宋体" w:hAnsi="宋体"/>
                <w:snapToGrid w:val="0"/>
                <w:kern w:val="0"/>
              </w:rPr>
              <w:t>业务状态</w:t>
            </w:r>
          </w:p>
        </w:tc>
        <w:tc>
          <w:tcPr>
            <w:tcW w:w="1701" w:type="dxa"/>
          </w:tcPr>
          <w:p w14:paraId="5A101796" w14:textId="77777777" w:rsidR="00216E33" w:rsidRDefault="00216E33" w:rsidP="004664EA">
            <w:pPr>
              <w:jc w:val="left"/>
              <w:rPr>
                <w:rFonts w:ascii="宋体" w:hAnsi="宋体"/>
                <w:snapToGrid w:val="0"/>
                <w:kern w:val="0"/>
              </w:rPr>
            </w:pPr>
          </w:p>
        </w:tc>
        <w:tc>
          <w:tcPr>
            <w:tcW w:w="1134" w:type="dxa"/>
          </w:tcPr>
          <w:p w14:paraId="3665C2E3" w14:textId="77777777" w:rsidR="00216E33" w:rsidRDefault="00216E33" w:rsidP="004664EA">
            <w:pPr>
              <w:jc w:val="left"/>
              <w:rPr>
                <w:rFonts w:ascii="宋体" w:hAnsi="宋体"/>
                <w:snapToGrid w:val="0"/>
                <w:kern w:val="0"/>
              </w:rPr>
            </w:pPr>
            <w:r>
              <w:rPr>
                <w:rFonts w:ascii="宋体" w:hAnsi="宋体" w:hint="eastAsia"/>
                <w:snapToGrid w:val="0"/>
                <w:kern w:val="0"/>
              </w:rPr>
              <w:t>Y</w:t>
            </w:r>
          </w:p>
        </w:tc>
        <w:tc>
          <w:tcPr>
            <w:tcW w:w="3119" w:type="dxa"/>
          </w:tcPr>
          <w:p w14:paraId="78F25FCB" w14:textId="77777777" w:rsidR="00216E33" w:rsidRDefault="00216E33" w:rsidP="004664EA">
            <w:pPr>
              <w:jc w:val="left"/>
              <w:rPr>
                <w:rFonts w:ascii="宋体" w:hAnsi="宋体"/>
                <w:snapToGrid w:val="0"/>
                <w:kern w:val="0"/>
              </w:rPr>
            </w:pPr>
          </w:p>
        </w:tc>
      </w:tr>
      <w:tr w:rsidR="00CC0BFD" w:rsidRPr="00736667" w14:paraId="0C58CA37" w14:textId="77777777" w:rsidTr="00CC0BFD">
        <w:tblPrEx>
          <w:tblLook w:val="01E0" w:firstRow="1" w:lastRow="1" w:firstColumn="1" w:lastColumn="1" w:noHBand="0" w:noVBand="0"/>
        </w:tblPrEx>
        <w:tc>
          <w:tcPr>
            <w:tcW w:w="1559" w:type="dxa"/>
            <w:shd w:val="clear" w:color="auto" w:fill="auto"/>
          </w:tcPr>
          <w:p w14:paraId="200FE1B6" w14:textId="2225893F" w:rsidR="00CC0BFD" w:rsidRDefault="00CC0BFD" w:rsidP="00FE37D0">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状态描述</w:t>
            </w:r>
          </w:p>
        </w:tc>
        <w:tc>
          <w:tcPr>
            <w:tcW w:w="1701" w:type="dxa"/>
            <w:shd w:val="clear" w:color="auto" w:fill="auto"/>
          </w:tcPr>
          <w:p w14:paraId="1C52CD60" w14:textId="77777777" w:rsidR="00CC0BFD" w:rsidRDefault="00CC0BFD" w:rsidP="005026B1">
            <w:pPr>
              <w:jc w:val="left"/>
              <w:rPr>
                <w:rFonts w:ascii="宋体" w:hAnsi="宋体"/>
                <w:snapToGrid w:val="0"/>
                <w:kern w:val="0"/>
              </w:rPr>
            </w:pPr>
          </w:p>
        </w:tc>
        <w:tc>
          <w:tcPr>
            <w:tcW w:w="1134" w:type="dxa"/>
            <w:shd w:val="clear" w:color="auto" w:fill="auto"/>
          </w:tcPr>
          <w:p w14:paraId="2F9D8F94" w14:textId="77777777" w:rsidR="00CC0BFD" w:rsidRDefault="00CC0BFD" w:rsidP="005026B1">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A99E0FB" w14:textId="2F19FB5C" w:rsidR="00CC0BFD" w:rsidRPr="00736667" w:rsidRDefault="00CC0BFD" w:rsidP="005026B1">
            <w:pPr>
              <w:jc w:val="left"/>
              <w:rPr>
                <w:rFonts w:ascii="宋体" w:hAnsi="宋体"/>
                <w:snapToGrid w:val="0"/>
                <w:kern w:val="0"/>
              </w:rPr>
            </w:pPr>
          </w:p>
        </w:tc>
      </w:tr>
      <w:tr w:rsidR="00FE37D0" w:rsidRPr="00736667" w14:paraId="7CAAB41D" w14:textId="77777777" w:rsidTr="00CC0BFD">
        <w:tblPrEx>
          <w:tblLook w:val="01E0" w:firstRow="1" w:lastRow="1" w:firstColumn="1" w:lastColumn="1" w:noHBand="0" w:noVBand="0"/>
        </w:tblPrEx>
        <w:tc>
          <w:tcPr>
            <w:tcW w:w="1559" w:type="dxa"/>
            <w:shd w:val="clear" w:color="auto" w:fill="auto"/>
          </w:tcPr>
          <w:p w14:paraId="17216466" w14:textId="4580112C" w:rsidR="00FE37D0" w:rsidRDefault="00FE37D0" w:rsidP="00FE37D0">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进度描述</w:t>
            </w:r>
          </w:p>
        </w:tc>
        <w:tc>
          <w:tcPr>
            <w:tcW w:w="1701" w:type="dxa"/>
            <w:shd w:val="clear" w:color="auto" w:fill="auto"/>
          </w:tcPr>
          <w:p w14:paraId="77155E9D" w14:textId="77777777" w:rsidR="00FE37D0" w:rsidRDefault="00FE37D0" w:rsidP="005026B1">
            <w:pPr>
              <w:jc w:val="left"/>
              <w:rPr>
                <w:rFonts w:ascii="宋体" w:hAnsi="宋体"/>
                <w:snapToGrid w:val="0"/>
                <w:kern w:val="0"/>
              </w:rPr>
            </w:pPr>
          </w:p>
        </w:tc>
        <w:tc>
          <w:tcPr>
            <w:tcW w:w="1134" w:type="dxa"/>
            <w:shd w:val="clear" w:color="auto" w:fill="auto"/>
          </w:tcPr>
          <w:p w14:paraId="09DBAAC5" w14:textId="5D1FADCF" w:rsidR="00FE37D0" w:rsidRDefault="00FE37D0" w:rsidP="005026B1">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B32F340" w14:textId="77777777" w:rsidR="00FE37D0" w:rsidDel="00FE37D0" w:rsidRDefault="00FE37D0" w:rsidP="005026B1">
            <w:pPr>
              <w:jc w:val="left"/>
              <w:rPr>
                <w:rFonts w:ascii="宋体" w:hAnsi="宋体"/>
                <w:snapToGrid w:val="0"/>
                <w:kern w:val="0"/>
              </w:rPr>
            </w:pPr>
          </w:p>
        </w:tc>
      </w:tr>
    </w:tbl>
    <w:p w14:paraId="3300D555" w14:textId="77777777" w:rsidR="00216E33" w:rsidRPr="006C76E5" w:rsidRDefault="00216E33" w:rsidP="00216E33"/>
    <w:p w14:paraId="4204F924"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业务</w:t>
      </w:r>
      <w:r>
        <w:rPr>
          <w:rFonts w:ascii="黑体" w:hAnsi="黑体"/>
        </w:rPr>
        <w:t>明细</w:t>
      </w:r>
    </w:p>
    <w:p w14:paraId="53D6BD0F" w14:textId="77777777" w:rsidR="00216E33" w:rsidRDefault="00216E33" w:rsidP="00216E33">
      <w:pPr>
        <w:pStyle w:val="5"/>
        <w:tabs>
          <w:tab w:val="left" w:pos="1112"/>
        </w:tabs>
      </w:pPr>
      <w:r>
        <w:rPr>
          <w:rFonts w:hint="eastAsia"/>
        </w:rPr>
        <w:t>功能</w:t>
      </w:r>
      <w:r>
        <w:t>描述</w:t>
      </w:r>
    </w:p>
    <w:p w14:paraId="701FC043" w14:textId="77777777" w:rsidR="00216E33" w:rsidRPr="004A5AF9" w:rsidRDefault="00216E33" w:rsidP="00216E33">
      <w:pPr>
        <w:tabs>
          <w:tab w:val="left" w:pos="0"/>
          <w:tab w:val="left" w:pos="900"/>
          <w:tab w:val="left" w:pos="108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4336C8">
        <w:rPr>
          <w:rFonts w:ascii="宋体" w:hAnsi="宋体"/>
          <w:kern w:val="0"/>
          <w:szCs w:val="21"/>
        </w:rPr>
        <w:t>实现</w:t>
      </w:r>
      <w:r w:rsidRPr="004336C8">
        <w:rPr>
          <w:rFonts w:ascii="宋体" w:hAnsi="宋体" w:hint="eastAsia"/>
          <w:kern w:val="0"/>
          <w:szCs w:val="21"/>
        </w:rPr>
        <w:t>APP客户端</w:t>
      </w:r>
      <w:r w:rsidRPr="004336C8">
        <w:rPr>
          <w:rFonts w:ascii="宋体" w:hAnsi="宋体"/>
          <w:kern w:val="0"/>
          <w:szCs w:val="21"/>
        </w:rPr>
        <w:t>渠道人</w:t>
      </w:r>
      <w:r w:rsidRPr="004336C8">
        <w:rPr>
          <w:rFonts w:ascii="宋体" w:hAnsi="宋体" w:hint="eastAsia"/>
          <w:kern w:val="0"/>
          <w:szCs w:val="21"/>
        </w:rPr>
        <w:t>对业务</w:t>
      </w:r>
      <w:r>
        <w:rPr>
          <w:rFonts w:ascii="宋体" w:hAnsi="宋体" w:hint="eastAsia"/>
          <w:kern w:val="0"/>
          <w:szCs w:val="21"/>
        </w:rPr>
        <w:t>的</w:t>
      </w:r>
      <w:r w:rsidRPr="004336C8">
        <w:rPr>
          <w:rFonts w:ascii="宋体" w:hAnsi="宋体" w:hint="eastAsia"/>
          <w:kern w:val="0"/>
          <w:szCs w:val="21"/>
        </w:rPr>
        <w:t>进度明细查看的功能。</w:t>
      </w:r>
    </w:p>
    <w:p w14:paraId="0D1FC60D" w14:textId="77777777" w:rsidR="00216E33" w:rsidRDefault="00216E33" w:rsidP="00216E33">
      <w:pPr>
        <w:pStyle w:val="5"/>
        <w:tabs>
          <w:tab w:val="left" w:pos="1112"/>
        </w:tabs>
      </w:pPr>
      <w:r>
        <w:rPr>
          <w:rFonts w:hint="eastAsia"/>
        </w:rPr>
        <w:lastRenderedPageBreak/>
        <w:t>处理流程</w:t>
      </w:r>
    </w:p>
    <w:p w14:paraId="16FD9001" w14:textId="77777777" w:rsidR="00216E33" w:rsidRDefault="00216E33" w:rsidP="00216E33">
      <w:pPr>
        <w:spacing w:line="360" w:lineRule="auto"/>
        <w:ind w:left="289" w:firstLine="420"/>
        <w:rPr>
          <w:rFonts w:ascii="宋体" w:hAnsi="宋体"/>
          <w:b/>
          <w:sz w:val="24"/>
          <w:szCs w:val="24"/>
        </w:rPr>
      </w:pPr>
      <w:r>
        <w:rPr>
          <w:rFonts w:ascii="宋体" w:hAnsi="宋体"/>
          <w:b/>
          <w:noProof/>
          <w:sz w:val="24"/>
          <w:szCs w:val="24"/>
        </w:rPr>
        <w:drawing>
          <wp:inline distT="0" distB="0" distL="0" distR="0" wp14:anchorId="13D7D048" wp14:editId="595E1DE4">
            <wp:extent cx="5270500" cy="1974850"/>
            <wp:effectExtent l="0" t="0" r="6350" b="6350"/>
            <wp:docPr id="4" name="图片 4" descr="业务进度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业务进度明细"/>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0500" cy="1974850"/>
                    </a:xfrm>
                    <a:prstGeom prst="rect">
                      <a:avLst/>
                    </a:prstGeom>
                    <a:noFill/>
                    <a:ln>
                      <a:noFill/>
                    </a:ln>
                  </pic:spPr>
                </pic:pic>
              </a:graphicData>
            </a:graphic>
          </wp:inline>
        </w:drawing>
      </w:r>
    </w:p>
    <w:p w14:paraId="188A4172" w14:textId="77777777" w:rsidR="00216E33" w:rsidRPr="00F644BD" w:rsidRDefault="00216E33" w:rsidP="00216E33">
      <w:pPr>
        <w:spacing w:line="360" w:lineRule="auto"/>
        <w:ind w:left="289" w:firstLine="420"/>
        <w:rPr>
          <w:rFonts w:ascii="宋体" w:hAnsi="宋体"/>
          <w:b/>
          <w:sz w:val="24"/>
          <w:szCs w:val="24"/>
        </w:rPr>
      </w:pPr>
      <w:r w:rsidRPr="00F644BD">
        <w:rPr>
          <w:rFonts w:ascii="宋体" w:hAnsi="宋体" w:hint="eastAsia"/>
          <w:b/>
          <w:sz w:val="24"/>
          <w:szCs w:val="24"/>
        </w:rPr>
        <w:t>【流程描述】</w:t>
      </w:r>
    </w:p>
    <w:p w14:paraId="0AFD660B" w14:textId="77777777" w:rsidR="00216E33" w:rsidRPr="00545002" w:rsidRDefault="00216E33">
      <w:pPr>
        <w:numPr>
          <w:ilvl w:val="0"/>
          <w:numId w:val="45"/>
        </w:numPr>
        <w:spacing w:line="360" w:lineRule="auto"/>
        <w:rPr>
          <w:rFonts w:ascii="宋体" w:hAnsi="宋体"/>
          <w:szCs w:val="21"/>
        </w:rPr>
        <w:pPrChange w:id="981" w:author="wangq" w:date="2017-08-21T17:25:00Z">
          <w:pPr>
            <w:numPr>
              <w:numId w:val="58"/>
            </w:numPr>
            <w:spacing w:line="360" w:lineRule="auto"/>
            <w:ind w:left="1980" w:hanging="360"/>
          </w:pPr>
        </w:pPrChange>
      </w:pPr>
      <w:r w:rsidRPr="00545002">
        <w:rPr>
          <w:rFonts w:ascii="宋体" w:hAnsi="宋体" w:hint="eastAsia"/>
          <w:szCs w:val="21"/>
        </w:rPr>
        <w:t>已登录的注册用户；</w:t>
      </w:r>
    </w:p>
    <w:p w14:paraId="36406D3E" w14:textId="77777777" w:rsidR="00216E33" w:rsidRPr="00545002" w:rsidRDefault="00216E33">
      <w:pPr>
        <w:numPr>
          <w:ilvl w:val="0"/>
          <w:numId w:val="45"/>
        </w:numPr>
        <w:spacing w:line="360" w:lineRule="auto"/>
        <w:rPr>
          <w:rFonts w:ascii="宋体" w:hAnsi="宋体"/>
          <w:szCs w:val="21"/>
        </w:rPr>
        <w:pPrChange w:id="982" w:author="wangq" w:date="2017-08-21T17:25:00Z">
          <w:pPr>
            <w:numPr>
              <w:numId w:val="58"/>
            </w:numPr>
            <w:spacing w:line="360" w:lineRule="auto"/>
            <w:ind w:left="1980" w:hanging="360"/>
          </w:pPr>
        </w:pPrChange>
      </w:pPr>
      <w:r w:rsidRPr="00545002">
        <w:rPr>
          <w:rFonts w:ascii="宋体" w:hAnsi="宋体"/>
          <w:szCs w:val="21"/>
        </w:rPr>
        <w:t>进入</w:t>
      </w:r>
      <w:r>
        <w:rPr>
          <w:rFonts w:ascii="宋体" w:hAnsi="宋体"/>
          <w:szCs w:val="21"/>
        </w:rPr>
        <w:t>业务进度界面点击需要查看明细的数据</w:t>
      </w:r>
      <w:r w:rsidRPr="00545002">
        <w:rPr>
          <w:rFonts w:ascii="宋体" w:hAnsi="宋体" w:hint="eastAsia"/>
          <w:szCs w:val="21"/>
        </w:rPr>
        <w:t>；</w:t>
      </w:r>
    </w:p>
    <w:p w14:paraId="60ABB4AB" w14:textId="154250AC" w:rsidR="00216E33" w:rsidRPr="004A5AF9" w:rsidRDefault="00216E33">
      <w:pPr>
        <w:numPr>
          <w:ilvl w:val="0"/>
          <w:numId w:val="45"/>
        </w:numPr>
        <w:spacing w:line="360" w:lineRule="auto"/>
        <w:rPr>
          <w:rFonts w:ascii="宋体" w:hAnsi="宋体"/>
          <w:szCs w:val="21"/>
        </w:rPr>
        <w:pPrChange w:id="983" w:author="wangq" w:date="2017-08-21T17:25:00Z">
          <w:pPr>
            <w:numPr>
              <w:numId w:val="58"/>
            </w:numPr>
            <w:spacing w:line="360" w:lineRule="auto"/>
            <w:ind w:left="1980" w:hanging="360"/>
          </w:pPr>
        </w:pPrChange>
      </w:pPr>
      <w:r>
        <w:rPr>
          <w:rFonts w:ascii="宋体" w:hAnsi="宋体" w:hint="eastAsia"/>
          <w:szCs w:val="21"/>
        </w:rPr>
        <w:t>调用微服务：</w:t>
      </w:r>
      <w:r w:rsidRPr="004A5AF9">
        <w:rPr>
          <w:rFonts w:ascii="宋体" w:hAnsi="宋体" w:hint="eastAsia"/>
          <w:szCs w:val="21"/>
        </w:rPr>
        <w:t>app业务管理-业务明细</w:t>
      </w:r>
      <w:r w:rsidR="009B4249">
        <w:rPr>
          <w:rFonts w:ascii="宋体" w:hAnsi="宋体" w:hint="eastAsia"/>
          <w:szCs w:val="21"/>
        </w:rPr>
        <w:t>查看</w:t>
      </w:r>
      <w:r w:rsidRPr="004A5AF9">
        <w:rPr>
          <w:rFonts w:ascii="宋体" w:hAnsi="宋体" w:hint="eastAsia"/>
          <w:szCs w:val="21"/>
        </w:rPr>
        <w:t>；</w:t>
      </w:r>
    </w:p>
    <w:p w14:paraId="363EF976" w14:textId="77777777" w:rsidR="00216E33" w:rsidRPr="00545002" w:rsidRDefault="00216E33">
      <w:pPr>
        <w:numPr>
          <w:ilvl w:val="0"/>
          <w:numId w:val="45"/>
        </w:numPr>
        <w:spacing w:line="360" w:lineRule="auto"/>
        <w:rPr>
          <w:rFonts w:ascii="宋体" w:hAnsi="宋体"/>
          <w:szCs w:val="21"/>
        </w:rPr>
        <w:pPrChange w:id="984" w:author="wangq" w:date="2017-08-21T17:25:00Z">
          <w:pPr>
            <w:numPr>
              <w:numId w:val="58"/>
            </w:numPr>
            <w:spacing w:line="360" w:lineRule="auto"/>
            <w:ind w:left="1980" w:hanging="360"/>
          </w:pPr>
        </w:pPrChange>
      </w:pPr>
      <w:r>
        <w:rPr>
          <w:rFonts w:ascii="宋体" w:hAnsi="宋体"/>
          <w:szCs w:val="21"/>
        </w:rPr>
        <w:t>解析返回查询结果</w:t>
      </w:r>
      <w:r w:rsidRPr="00545002">
        <w:rPr>
          <w:rFonts w:ascii="宋体" w:hAnsi="宋体" w:hint="eastAsia"/>
          <w:szCs w:val="21"/>
        </w:rPr>
        <w:t>；</w:t>
      </w:r>
    </w:p>
    <w:p w14:paraId="28F4E894" w14:textId="77777777" w:rsidR="00216E33" w:rsidRPr="004657FE" w:rsidRDefault="00216E33" w:rsidP="00216E33">
      <w:pPr>
        <w:pStyle w:val="5"/>
        <w:tabs>
          <w:tab w:val="left" w:pos="1112"/>
        </w:tabs>
      </w:pPr>
      <w:r>
        <w:rPr>
          <w:rFonts w:hint="eastAsia"/>
        </w:rPr>
        <w:t>输入</w:t>
      </w:r>
    </w:p>
    <w:p w14:paraId="568B3EE5" w14:textId="2C1DA11D" w:rsidR="00216E33" w:rsidRDefault="00216E33" w:rsidP="00216E33">
      <w:r>
        <w:rPr>
          <w:rFonts w:hint="eastAsia"/>
        </w:rPr>
        <w:t xml:space="preserve">      </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9B4249" w:rsidRPr="00736667" w14:paraId="48D9E661" w14:textId="77777777" w:rsidTr="009B4249">
        <w:tc>
          <w:tcPr>
            <w:tcW w:w="1559" w:type="dxa"/>
            <w:tcBorders>
              <w:top w:val="single" w:sz="4" w:space="0" w:color="auto"/>
              <w:left w:val="single" w:sz="4" w:space="0" w:color="auto"/>
              <w:bottom w:val="single" w:sz="4" w:space="0" w:color="auto"/>
              <w:right w:val="single" w:sz="4" w:space="0" w:color="auto"/>
            </w:tcBorders>
            <w:shd w:val="clear" w:color="auto" w:fill="E0E0E0"/>
          </w:tcPr>
          <w:p w14:paraId="015C6242" w14:textId="77777777" w:rsidR="009B4249" w:rsidRPr="009B4249" w:rsidRDefault="009B4249" w:rsidP="00220EBC">
            <w:pPr>
              <w:jc w:val="center"/>
              <w:rPr>
                <w:rFonts w:ascii="宋体" w:hAnsi="宋体"/>
                <w:snapToGrid w:val="0"/>
                <w:kern w:val="0"/>
              </w:rPr>
            </w:pPr>
            <w:r w:rsidRPr="009B4249">
              <w:rPr>
                <w:rFonts w:ascii="宋体" w:hAnsi="宋体" w:hint="eastAsia"/>
                <w:snapToGrid w:val="0"/>
                <w:kern w:val="0"/>
              </w:rPr>
              <w:t>输入要素</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50323426" w14:textId="77777777" w:rsidR="009B4249" w:rsidRPr="009B4249" w:rsidRDefault="009B4249" w:rsidP="00220EBC">
            <w:pPr>
              <w:jc w:val="center"/>
              <w:rPr>
                <w:rFonts w:ascii="宋体" w:hAnsi="宋体"/>
                <w:snapToGrid w:val="0"/>
                <w:kern w:val="0"/>
              </w:rPr>
            </w:pPr>
            <w:r w:rsidRPr="009B4249">
              <w:rPr>
                <w:rFonts w:ascii="宋体" w:hAnsi="宋体" w:hint="eastAsia"/>
                <w:snapToGrid w:val="0"/>
                <w:kern w:val="0"/>
              </w:rPr>
              <w:t>字</w:t>
            </w:r>
            <w:r w:rsidRPr="009B4249">
              <w:rPr>
                <w:rFonts w:ascii="宋体" w:hAnsi="宋体"/>
                <w:snapToGrid w:val="0"/>
                <w:kern w:val="0"/>
              </w:rPr>
              <w:t>段名</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31077C29" w14:textId="77777777" w:rsidR="009B4249" w:rsidRPr="009B4249" w:rsidRDefault="009B4249" w:rsidP="00220EBC">
            <w:pPr>
              <w:jc w:val="center"/>
              <w:rPr>
                <w:rFonts w:ascii="宋体" w:hAnsi="宋体"/>
                <w:snapToGrid w:val="0"/>
                <w:kern w:val="0"/>
              </w:rPr>
            </w:pPr>
            <w:r w:rsidRPr="009B4249">
              <w:rPr>
                <w:rFonts w:ascii="宋体" w:hAnsi="宋体" w:hint="eastAsia"/>
                <w:snapToGrid w:val="0"/>
                <w:kern w:val="0"/>
              </w:rPr>
              <w:t>是否</w:t>
            </w:r>
            <w:r w:rsidRPr="009B4249">
              <w:rPr>
                <w:rFonts w:ascii="宋体" w:hAnsi="宋体"/>
                <w:snapToGrid w:val="0"/>
                <w:kern w:val="0"/>
              </w:rPr>
              <w:t>必填</w:t>
            </w:r>
          </w:p>
        </w:tc>
        <w:tc>
          <w:tcPr>
            <w:tcW w:w="3119" w:type="dxa"/>
            <w:tcBorders>
              <w:top w:val="single" w:sz="4" w:space="0" w:color="auto"/>
              <w:left w:val="single" w:sz="4" w:space="0" w:color="auto"/>
              <w:bottom w:val="single" w:sz="4" w:space="0" w:color="auto"/>
              <w:right w:val="single" w:sz="4" w:space="0" w:color="auto"/>
            </w:tcBorders>
            <w:shd w:val="clear" w:color="auto" w:fill="E0E0E0"/>
          </w:tcPr>
          <w:p w14:paraId="0732F47C" w14:textId="77777777" w:rsidR="009B4249" w:rsidRPr="009B4249" w:rsidRDefault="009B4249" w:rsidP="00220EBC">
            <w:pPr>
              <w:jc w:val="center"/>
              <w:rPr>
                <w:rFonts w:ascii="宋体" w:hAnsi="宋体"/>
                <w:snapToGrid w:val="0"/>
                <w:kern w:val="0"/>
              </w:rPr>
            </w:pPr>
            <w:r w:rsidRPr="009B4249">
              <w:rPr>
                <w:rFonts w:ascii="宋体" w:hAnsi="宋体" w:hint="eastAsia"/>
                <w:snapToGrid w:val="0"/>
                <w:kern w:val="0"/>
              </w:rPr>
              <w:t>备注</w:t>
            </w:r>
          </w:p>
        </w:tc>
      </w:tr>
      <w:tr w:rsidR="009B4249" w:rsidRPr="00736667" w14:paraId="7120E6BA" w14:textId="77777777" w:rsidTr="009B4249">
        <w:tc>
          <w:tcPr>
            <w:tcW w:w="1559" w:type="dxa"/>
            <w:tcBorders>
              <w:top w:val="single" w:sz="4" w:space="0" w:color="auto"/>
              <w:left w:val="single" w:sz="4" w:space="0" w:color="auto"/>
              <w:bottom w:val="single" w:sz="4" w:space="0" w:color="auto"/>
              <w:right w:val="single" w:sz="4" w:space="0" w:color="auto"/>
            </w:tcBorders>
            <w:shd w:val="clear" w:color="auto" w:fill="auto"/>
          </w:tcPr>
          <w:p w14:paraId="6A67ECF4" w14:textId="77777777" w:rsidR="009B4249" w:rsidRPr="00736667" w:rsidRDefault="009B4249" w:rsidP="009B4249">
            <w:pPr>
              <w:jc w:val="center"/>
              <w:rPr>
                <w:rFonts w:ascii="宋体" w:hAnsi="宋体"/>
                <w:snapToGrid w:val="0"/>
                <w:kern w:val="0"/>
              </w:rPr>
            </w:pPr>
            <w:r>
              <w:rPr>
                <w:rFonts w:ascii="宋体" w:hAnsi="宋体" w:hint="eastAsia"/>
                <w:snapToGrid w:val="0"/>
                <w:kern w:val="0"/>
              </w:rPr>
              <w:t>数据</w:t>
            </w:r>
            <w:r>
              <w:rPr>
                <w:rFonts w:ascii="宋体" w:hAnsi="宋体"/>
                <w:snapToGrid w:val="0"/>
                <w:kern w:val="0"/>
              </w:rPr>
              <w:t>来源</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FFA450D" w14:textId="77777777" w:rsidR="009B4249" w:rsidRPr="00736667" w:rsidRDefault="009B4249" w:rsidP="009B4249">
            <w:pPr>
              <w:jc w:val="center"/>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37D998" w14:textId="77777777" w:rsidR="009B4249" w:rsidRPr="00736667" w:rsidRDefault="009B4249" w:rsidP="009B4249">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0CA355D8" w14:textId="77777777" w:rsidR="009B4249" w:rsidRPr="00736667" w:rsidRDefault="009B4249" w:rsidP="009B4249">
            <w:pPr>
              <w:jc w:val="center"/>
              <w:rPr>
                <w:rFonts w:ascii="宋体" w:hAnsi="宋体"/>
                <w:snapToGrid w:val="0"/>
                <w:kern w:val="0"/>
              </w:rPr>
            </w:pPr>
          </w:p>
        </w:tc>
      </w:tr>
      <w:tr w:rsidR="009B4249" w:rsidRPr="00736667" w14:paraId="47F24D7F" w14:textId="77777777" w:rsidTr="009B4249">
        <w:tc>
          <w:tcPr>
            <w:tcW w:w="1559" w:type="dxa"/>
            <w:tcBorders>
              <w:top w:val="single" w:sz="4" w:space="0" w:color="auto"/>
              <w:left w:val="single" w:sz="4" w:space="0" w:color="auto"/>
              <w:bottom w:val="single" w:sz="4" w:space="0" w:color="auto"/>
              <w:right w:val="single" w:sz="4" w:space="0" w:color="auto"/>
            </w:tcBorders>
            <w:shd w:val="clear" w:color="auto" w:fill="auto"/>
          </w:tcPr>
          <w:p w14:paraId="164074AB" w14:textId="77777777" w:rsidR="009B4249" w:rsidRPr="00736667" w:rsidRDefault="009B4249" w:rsidP="009B4249">
            <w:pPr>
              <w:jc w:val="center"/>
              <w:rPr>
                <w:rFonts w:ascii="宋体" w:hAnsi="宋体"/>
                <w:snapToGrid w:val="0"/>
                <w:kern w:val="0"/>
              </w:rPr>
            </w:pPr>
            <w:r>
              <w:rPr>
                <w:rFonts w:ascii="宋体" w:hAnsi="宋体" w:hint="eastAsia"/>
                <w:snapToGrid w:val="0"/>
                <w:kern w:val="0"/>
              </w:rPr>
              <w:t>渠道</w:t>
            </w:r>
            <w:r>
              <w:rPr>
                <w:rFonts w:ascii="宋体" w:hAnsi="宋体"/>
                <w:snapToGrid w:val="0"/>
                <w:kern w:val="0"/>
              </w:rPr>
              <w:t>人</w:t>
            </w:r>
            <w:r>
              <w:rPr>
                <w:rFonts w:ascii="宋体" w:hAnsi="宋体" w:hint="eastAsia"/>
                <w:snapToGrid w:val="0"/>
                <w:kern w:val="0"/>
              </w:rPr>
              <w:t>唯一</w:t>
            </w:r>
            <w:r>
              <w:rPr>
                <w:rFonts w:ascii="宋体" w:hAnsi="宋体"/>
                <w:snapToGrid w:val="0"/>
                <w:kern w:val="0"/>
              </w:rPr>
              <w:t>标识</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1C88AC7" w14:textId="77777777" w:rsidR="009B4249" w:rsidRPr="00736667" w:rsidRDefault="009B4249" w:rsidP="009B4249">
            <w:pPr>
              <w:jc w:val="center"/>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80D925" w14:textId="77777777" w:rsidR="009B4249" w:rsidRPr="00736667" w:rsidRDefault="009B4249" w:rsidP="009B4249">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7B174D02" w14:textId="77777777" w:rsidR="009B4249" w:rsidRPr="00736667" w:rsidRDefault="009B4249" w:rsidP="009B4249">
            <w:pPr>
              <w:jc w:val="center"/>
              <w:rPr>
                <w:rFonts w:ascii="宋体" w:hAnsi="宋体"/>
                <w:snapToGrid w:val="0"/>
                <w:kern w:val="0"/>
              </w:rPr>
            </w:pPr>
          </w:p>
        </w:tc>
      </w:tr>
      <w:tr w:rsidR="009B4249" w:rsidRPr="00736667" w14:paraId="6A1DDFE4" w14:textId="77777777" w:rsidTr="009B4249">
        <w:tc>
          <w:tcPr>
            <w:tcW w:w="1559" w:type="dxa"/>
            <w:tcBorders>
              <w:top w:val="single" w:sz="4" w:space="0" w:color="auto"/>
              <w:left w:val="single" w:sz="4" w:space="0" w:color="auto"/>
              <w:bottom w:val="single" w:sz="4" w:space="0" w:color="auto"/>
              <w:right w:val="single" w:sz="4" w:space="0" w:color="auto"/>
            </w:tcBorders>
            <w:shd w:val="clear" w:color="auto" w:fill="auto"/>
          </w:tcPr>
          <w:p w14:paraId="3593E012" w14:textId="77777777" w:rsidR="009B4249" w:rsidRDefault="009B4249" w:rsidP="009B4249">
            <w:pPr>
              <w:jc w:val="center"/>
              <w:rPr>
                <w:rFonts w:ascii="宋体" w:hAnsi="宋体"/>
                <w:snapToGrid w:val="0"/>
                <w:kern w:val="0"/>
              </w:rPr>
            </w:pPr>
            <w:r>
              <w:rPr>
                <w:rFonts w:ascii="宋体" w:hAnsi="宋体" w:hint="eastAsia"/>
                <w:snapToGrid w:val="0"/>
                <w:kern w:val="0"/>
              </w:rPr>
              <w:t>业务</w:t>
            </w:r>
            <w:r>
              <w:rPr>
                <w:rFonts w:ascii="宋体" w:hAnsi="宋体"/>
                <w:snapToGrid w:val="0"/>
                <w:kern w:val="0"/>
              </w:rPr>
              <w:t>唯一标识</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507F1B4" w14:textId="77777777" w:rsidR="009B4249" w:rsidRDefault="009B4249" w:rsidP="009B4249">
            <w:pPr>
              <w:jc w:val="center"/>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D02DBB" w14:textId="77777777" w:rsidR="009B4249" w:rsidRDefault="009B4249" w:rsidP="009B4249">
            <w:pPr>
              <w:jc w:val="center"/>
              <w:rPr>
                <w:rFonts w:ascii="宋体" w:hAnsi="宋体"/>
                <w:snapToGrid w:val="0"/>
                <w:kern w:val="0"/>
              </w:rPr>
            </w:pPr>
            <w:r>
              <w:rPr>
                <w:rFonts w:ascii="宋体" w:hAnsi="宋体"/>
                <w:snapToGrid w:val="0"/>
                <w:kern w:val="0"/>
              </w:rPr>
              <w:t>Y</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79772045" w14:textId="77777777" w:rsidR="009B4249" w:rsidRPr="00736667" w:rsidRDefault="009B4249" w:rsidP="009B4249">
            <w:pPr>
              <w:jc w:val="center"/>
              <w:rPr>
                <w:rFonts w:ascii="宋体" w:hAnsi="宋体"/>
                <w:snapToGrid w:val="0"/>
                <w:kern w:val="0"/>
              </w:rPr>
            </w:pPr>
          </w:p>
        </w:tc>
      </w:tr>
    </w:tbl>
    <w:p w14:paraId="25603CED" w14:textId="77777777" w:rsidR="00216E33" w:rsidRDefault="00216E33" w:rsidP="00216E33"/>
    <w:p w14:paraId="780E2523" w14:textId="77777777" w:rsidR="00216E33" w:rsidRPr="002B7961" w:rsidRDefault="00216E33" w:rsidP="00216E33">
      <w:pPr>
        <w:pStyle w:val="5"/>
        <w:tabs>
          <w:tab w:val="left" w:pos="1112"/>
        </w:tabs>
      </w:pPr>
      <w:r>
        <w:rPr>
          <w:rFonts w:hint="eastAsia"/>
        </w:rPr>
        <w:t>输出</w:t>
      </w:r>
    </w:p>
    <w:p w14:paraId="51B3B623" w14:textId="07BAAC15" w:rsidR="00216E33" w:rsidRPr="002B7961" w:rsidRDefault="00216E33" w:rsidP="00216E33">
      <w:r>
        <w:rPr>
          <w:rFonts w:hint="eastAsia"/>
        </w:rPr>
        <w:t xml:space="preserve">      </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15969952" w14:textId="77777777" w:rsidTr="009B4249">
        <w:tc>
          <w:tcPr>
            <w:tcW w:w="1559" w:type="dxa"/>
            <w:shd w:val="clear" w:color="auto" w:fill="E0E0E0"/>
          </w:tcPr>
          <w:p w14:paraId="765F3175"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3CF9400D"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11B17F3"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772AE54" w14:textId="77777777" w:rsidR="00216E33" w:rsidRDefault="00216E33" w:rsidP="004664EA">
            <w:pPr>
              <w:jc w:val="center"/>
              <w:rPr>
                <w:b/>
                <w:snapToGrid w:val="0"/>
                <w:kern w:val="0"/>
              </w:rPr>
            </w:pPr>
            <w:r>
              <w:rPr>
                <w:rFonts w:hint="eastAsia"/>
                <w:b/>
                <w:snapToGrid w:val="0"/>
                <w:kern w:val="0"/>
              </w:rPr>
              <w:t>备注</w:t>
            </w:r>
          </w:p>
        </w:tc>
      </w:tr>
      <w:tr w:rsidR="009B4249" w:rsidRPr="00736667" w14:paraId="35EF0D04" w14:textId="77777777" w:rsidTr="009B4249">
        <w:tblPrEx>
          <w:tblLook w:val="01E0" w:firstRow="1" w:lastRow="1" w:firstColumn="1" w:lastColumn="1" w:noHBand="0" w:noVBand="0"/>
        </w:tblPrEx>
        <w:tc>
          <w:tcPr>
            <w:tcW w:w="1559" w:type="dxa"/>
            <w:shd w:val="clear" w:color="auto" w:fill="auto"/>
          </w:tcPr>
          <w:p w14:paraId="68792C11" w14:textId="77777777" w:rsidR="009B4249" w:rsidRPr="00736667" w:rsidRDefault="009B4249" w:rsidP="00220EBC">
            <w:pPr>
              <w:jc w:val="left"/>
              <w:rPr>
                <w:rFonts w:ascii="宋体" w:hAnsi="宋体"/>
                <w:snapToGrid w:val="0"/>
                <w:kern w:val="0"/>
              </w:rPr>
            </w:pPr>
            <w:r>
              <w:rPr>
                <w:rFonts w:ascii="宋体" w:hAnsi="宋体" w:hint="eastAsia"/>
                <w:snapToGrid w:val="0"/>
                <w:kern w:val="0"/>
              </w:rPr>
              <w:t>业务</w:t>
            </w:r>
            <w:r>
              <w:rPr>
                <w:rFonts w:ascii="宋体" w:hAnsi="宋体"/>
                <w:snapToGrid w:val="0"/>
                <w:kern w:val="0"/>
              </w:rPr>
              <w:t>状态</w:t>
            </w:r>
          </w:p>
        </w:tc>
        <w:tc>
          <w:tcPr>
            <w:tcW w:w="1701" w:type="dxa"/>
            <w:shd w:val="clear" w:color="auto" w:fill="auto"/>
          </w:tcPr>
          <w:p w14:paraId="0B9C708E" w14:textId="77777777" w:rsidR="009B4249" w:rsidRPr="00736667" w:rsidRDefault="009B4249" w:rsidP="00220EBC">
            <w:pPr>
              <w:jc w:val="left"/>
              <w:rPr>
                <w:rFonts w:ascii="宋体" w:hAnsi="宋体"/>
                <w:snapToGrid w:val="0"/>
                <w:kern w:val="0"/>
              </w:rPr>
            </w:pPr>
          </w:p>
        </w:tc>
        <w:tc>
          <w:tcPr>
            <w:tcW w:w="1134" w:type="dxa"/>
            <w:shd w:val="clear" w:color="auto" w:fill="auto"/>
          </w:tcPr>
          <w:p w14:paraId="0B96AC0A" w14:textId="77777777" w:rsidR="009B4249" w:rsidRPr="00736667" w:rsidRDefault="009B4249"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E52B4CE" w14:textId="77777777" w:rsidR="009B4249" w:rsidRPr="00736667" w:rsidRDefault="009B4249" w:rsidP="00220EBC">
            <w:pPr>
              <w:jc w:val="left"/>
              <w:rPr>
                <w:rFonts w:ascii="宋体" w:hAnsi="宋体"/>
                <w:snapToGrid w:val="0"/>
                <w:kern w:val="0"/>
              </w:rPr>
            </w:pPr>
          </w:p>
        </w:tc>
      </w:tr>
      <w:tr w:rsidR="009B4249" w:rsidRPr="00736667" w14:paraId="33E4CD97" w14:textId="77777777" w:rsidTr="009B4249">
        <w:tblPrEx>
          <w:tblLook w:val="01E0" w:firstRow="1" w:lastRow="1" w:firstColumn="1" w:lastColumn="1" w:noHBand="0" w:noVBand="0"/>
        </w:tblPrEx>
        <w:tc>
          <w:tcPr>
            <w:tcW w:w="1559" w:type="dxa"/>
            <w:shd w:val="clear" w:color="auto" w:fill="auto"/>
          </w:tcPr>
          <w:p w14:paraId="2ED3258D" w14:textId="77777777" w:rsidR="009B4249" w:rsidRPr="00736667" w:rsidRDefault="009B4249" w:rsidP="00220EBC">
            <w:pPr>
              <w:jc w:val="left"/>
              <w:rPr>
                <w:rFonts w:ascii="宋体" w:hAnsi="宋体"/>
                <w:snapToGrid w:val="0"/>
                <w:kern w:val="0"/>
              </w:rPr>
            </w:pPr>
            <w:r>
              <w:rPr>
                <w:rFonts w:ascii="宋体" w:hAnsi="宋体" w:hint="eastAsia"/>
                <w:snapToGrid w:val="0"/>
                <w:kern w:val="0"/>
              </w:rPr>
              <w:t>资金</w:t>
            </w:r>
            <w:r>
              <w:rPr>
                <w:rFonts w:ascii="宋体" w:hAnsi="宋体"/>
                <w:snapToGrid w:val="0"/>
                <w:kern w:val="0"/>
              </w:rPr>
              <w:t>方名称</w:t>
            </w:r>
          </w:p>
        </w:tc>
        <w:tc>
          <w:tcPr>
            <w:tcW w:w="1701" w:type="dxa"/>
            <w:shd w:val="clear" w:color="auto" w:fill="auto"/>
          </w:tcPr>
          <w:p w14:paraId="7554568E" w14:textId="77777777" w:rsidR="009B4249" w:rsidRPr="00736667" w:rsidRDefault="009B4249" w:rsidP="00220EBC">
            <w:pPr>
              <w:jc w:val="left"/>
              <w:rPr>
                <w:rFonts w:ascii="宋体" w:hAnsi="宋体"/>
                <w:snapToGrid w:val="0"/>
                <w:kern w:val="0"/>
              </w:rPr>
            </w:pPr>
          </w:p>
        </w:tc>
        <w:tc>
          <w:tcPr>
            <w:tcW w:w="1134" w:type="dxa"/>
            <w:shd w:val="clear" w:color="auto" w:fill="auto"/>
          </w:tcPr>
          <w:p w14:paraId="3F89789A" w14:textId="77777777" w:rsidR="009B4249" w:rsidRPr="00736667" w:rsidRDefault="009B4249"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7E47EE5" w14:textId="77777777" w:rsidR="009B4249" w:rsidRPr="00736667" w:rsidRDefault="009B4249" w:rsidP="00220EBC">
            <w:pPr>
              <w:jc w:val="left"/>
              <w:rPr>
                <w:rFonts w:ascii="宋体" w:hAnsi="宋体"/>
                <w:snapToGrid w:val="0"/>
                <w:kern w:val="0"/>
              </w:rPr>
            </w:pPr>
          </w:p>
        </w:tc>
      </w:tr>
      <w:tr w:rsidR="009B4249" w:rsidRPr="00736667" w14:paraId="1FCF5AAB" w14:textId="77777777" w:rsidTr="009B4249">
        <w:tblPrEx>
          <w:tblLook w:val="01E0" w:firstRow="1" w:lastRow="1" w:firstColumn="1" w:lastColumn="1" w:noHBand="0" w:noVBand="0"/>
        </w:tblPrEx>
        <w:tc>
          <w:tcPr>
            <w:tcW w:w="1559" w:type="dxa"/>
            <w:shd w:val="clear" w:color="auto" w:fill="auto"/>
          </w:tcPr>
          <w:p w14:paraId="6BAFEEBF" w14:textId="77777777" w:rsidR="009B4249" w:rsidRDefault="009B4249" w:rsidP="00220EBC">
            <w:pPr>
              <w:jc w:val="left"/>
              <w:rPr>
                <w:rFonts w:ascii="宋体" w:hAnsi="宋体"/>
                <w:snapToGrid w:val="0"/>
                <w:kern w:val="0"/>
              </w:rPr>
            </w:pPr>
            <w:r>
              <w:rPr>
                <w:rFonts w:ascii="宋体" w:hAnsi="宋体" w:hint="eastAsia"/>
                <w:snapToGrid w:val="0"/>
                <w:kern w:val="0"/>
              </w:rPr>
              <w:t>产品首次</w:t>
            </w:r>
            <w:r>
              <w:rPr>
                <w:rFonts w:ascii="宋体" w:hAnsi="宋体"/>
                <w:snapToGrid w:val="0"/>
                <w:kern w:val="0"/>
              </w:rPr>
              <w:t>申请名称</w:t>
            </w:r>
          </w:p>
        </w:tc>
        <w:tc>
          <w:tcPr>
            <w:tcW w:w="1701" w:type="dxa"/>
            <w:shd w:val="clear" w:color="auto" w:fill="auto"/>
          </w:tcPr>
          <w:p w14:paraId="57670DDF" w14:textId="77777777" w:rsidR="009B4249" w:rsidRPr="00736667" w:rsidRDefault="009B4249" w:rsidP="00220EBC">
            <w:pPr>
              <w:jc w:val="left"/>
              <w:rPr>
                <w:rFonts w:ascii="宋体" w:hAnsi="宋体"/>
                <w:snapToGrid w:val="0"/>
                <w:kern w:val="0"/>
              </w:rPr>
            </w:pPr>
          </w:p>
        </w:tc>
        <w:tc>
          <w:tcPr>
            <w:tcW w:w="1134" w:type="dxa"/>
            <w:shd w:val="clear" w:color="auto" w:fill="auto"/>
          </w:tcPr>
          <w:p w14:paraId="278C00DA" w14:textId="77777777" w:rsidR="009B4249" w:rsidRDefault="009B4249"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10960B2" w14:textId="77777777" w:rsidR="009B4249" w:rsidRPr="00736667" w:rsidRDefault="009B4249" w:rsidP="00220EBC">
            <w:pPr>
              <w:jc w:val="left"/>
              <w:rPr>
                <w:rFonts w:ascii="宋体" w:hAnsi="宋体"/>
                <w:snapToGrid w:val="0"/>
                <w:kern w:val="0"/>
              </w:rPr>
            </w:pPr>
          </w:p>
        </w:tc>
      </w:tr>
      <w:tr w:rsidR="009B4249" w:rsidRPr="00736667" w14:paraId="4B7BB541" w14:textId="77777777" w:rsidTr="009B4249">
        <w:tblPrEx>
          <w:tblLook w:val="01E0" w:firstRow="1" w:lastRow="1" w:firstColumn="1" w:lastColumn="1" w:noHBand="0" w:noVBand="0"/>
        </w:tblPrEx>
        <w:tc>
          <w:tcPr>
            <w:tcW w:w="1559" w:type="dxa"/>
            <w:shd w:val="clear" w:color="auto" w:fill="auto"/>
          </w:tcPr>
          <w:p w14:paraId="70D608F7" w14:textId="77777777" w:rsidR="009B4249" w:rsidRDefault="009B4249" w:rsidP="00220EBC">
            <w:pPr>
              <w:jc w:val="left"/>
              <w:rPr>
                <w:rFonts w:ascii="宋体" w:hAnsi="宋体"/>
                <w:snapToGrid w:val="0"/>
                <w:kern w:val="0"/>
              </w:rPr>
            </w:pPr>
            <w:r>
              <w:rPr>
                <w:rFonts w:ascii="宋体" w:hAnsi="宋体" w:hint="eastAsia"/>
                <w:snapToGrid w:val="0"/>
                <w:kern w:val="0"/>
              </w:rPr>
              <w:t>借款</w:t>
            </w:r>
            <w:r>
              <w:rPr>
                <w:rFonts w:ascii="宋体" w:hAnsi="宋体"/>
                <w:snapToGrid w:val="0"/>
                <w:kern w:val="0"/>
              </w:rPr>
              <w:t>金额</w:t>
            </w:r>
          </w:p>
        </w:tc>
        <w:tc>
          <w:tcPr>
            <w:tcW w:w="1701" w:type="dxa"/>
            <w:shd w:val="clear" w:color="auto" w:fill="auto"/>
          </w:tcPr>
          <w:p w14:paraId="5E22EA6F" w14:textId="77777777" w:rsidR="009B4249" w:rsidRDefault="009B4249" w:rsidP="00220EBC">
            <w:pPr>
              <w:jc w:val="left"/>
              <w:rPr>
                <w:rFonts w:ascii="宋体" w:hAnsi="宋体"/>
                <w:snapToGrid w:val="0"/>
                <w:kern w:val="0"/>
              </w:rPr>
            </w:pPr>
          </w:p>
        </w:tc>
        <w:tc>
          <w:tcPr>
            <w:tcW w:w="1134" w:type="dxa"/>
            <w:shd w:val="clear" w:color="auto" w:fill="auto"/>
          </w:tcPr>
          <w:p w14:paraId="7C888427" w14:textId="77777777" w:rsidR="009B4249" w:rsidRDefault="009B4249" w:rsidP="00220EBC">
            <w:pPr>
              <w:jc w:val="left"/>
              <w:rPr>
                <w:rFonts w:ascii="宋体" w:hAnsi="宋体"/>
                <w:snapToGrid w:val="0"/>
                <w:kern w:val="0"/>
              </w:rPr>
            </w:pPr>
            <w:r>
              <w:rPr>
                <w:rFonts w:ascii="宋体" w:hAnsi="宋体"/>
                <w:snapToGrid w:val="0"/>
                <w:kern w:val="0"/>
              </w:rPr>
              <w:t>Y</w:t>
            </w:r>
          </w:p>
        </w:tc>
        <w:tc>
          <w:tcPr>
            <w:tcW w:w="3119" w:type="dxa"/>
            <w:shd w:val="clear" w:color="auto" w:fill="auto"/>
          </w:tcPr>
          <w:p w14:paraId="1C42D896" w14:textId="77777777" w:rsidR="009B4249" w:rsidRPr="00736667" w:rsidRDefault="009B4249" w:rsidP="00220EBC">
            <w:pPr>
              <w:jc w:val="left"/>
              <w:rPr>
                <w:rFonts w:ascii="宋体" w:hAnsi="宋体"/>
                <w:snapToGrid w:val="0"/>
                <w:kern w:val="0"/>
              </w:rPr>
            </w:pPr>
            <w:r>
              <w:rPr>
                <w:rFonts w:ascii="宋体" w:hAnsi="宋体" w:hint="eastAsia"/>
                <w:snapToGrid w:val="0"/>
                <w:kern w:val="0"/>
              </w:rPr>
              <w:t>业务进度</w:t>
            </w:r>
            <w:r>
              <w:rPr>
                <w:rFonts w:ascii="宋体" w:hAnsi="宋体"/>
                <w:snapToGrid w:val="0"/>
                <w:kern w:val="0"/>
              </w:rPr>
              <w:t>不为</w:t>
            </w:r>
            <w:r>
              <w:rPr>
                <w:rFonts w:ascii="宋体" w:hAnsi="宋体" w:hint="eastAsia"/>
                <w:snapToGrid w:val="0"/>
                <w:kern w:val="0"/>
              </w:rPr>
              <w:t>放款</w:t>
            </w:r>
            <w:r>
              <w:rPr>
                <w:rFonts w:ascii="宋体" w:hAnsi="宋体"/>
                <w:snapToGrid w:val="0"/>
                <w:kern w:val="0"/>
              </w:rPr>
              <w:t>时，皆显示</w:t>
            </w:r>
            <w:r>
              <w:rPr>
                <w:rFonts w:ascii="宋体" w:hAnsi="宋体" w:hint="eastAsia"/>
                <w:snapToGrid w:val="0"/>
                <w:kern w:val="0"/>
              </w:rPr>
              <w:t>申请</w:t>
            </w:r>
            <w:r>
              <w:rPr>
                <w:rFonts w:ascii="宋体" w:hAnsi="宋体"/>
                <w:snapToGrid w:val="0"/>
                <w:kern w:val="0"/>
              </w:rPr>
              <w:t>类型数据</w:t>
            </w:r>
          </w:p>
        </w:tc>
      </w:tr>
      <w:tr w:rsidR="009B4249" w:rsidRPr="00736667" w14:paraId="04C40C97" w14:textId="77777777" w:rsidTr="009B4249">
        <w:tblPrEx>
          <w:tblLook w:val="01E0" w:firstRow="1" w:lastRow="1" w:firstColumn="1" w:lastColumn="1" w:noHBand="0" w:noVBand="0"/>
        </w:tblPrEx>
        <w:tc>
          <w:tcPr>
            <w:tcW w:w="1559" w:type="dxa"/>
            <w:shd w:val="clear" w:color="auto" w:fill="auto"/>
          </w:tcPr>
          <w:p w14:paraId="63E55262" w14:textId="77777777" w:rsidR="009B4249" w:rsidRDefault="009B4249" w:rsidP="00220EBC">
            <w:pPr>
              <w:jc w:val="left"/>
              <w:rPr>
                <w:rFonts w:ascii="宋体" w:hAnsi="宋体"/>
                <w:snapToGrid w:val="0"/>
                <w:kern w:val="0"/>
              </w:rPr>
            </w:pPr>
            <w:r>
              <w:rPr>
                <w:rFonts w:ascii="宋体" w:hAnsi="宋体" w:hint="eastAsia"/>
                <w:snapToGrid w:val="0"/>
                <w:kern w:val="0"/>
              </w:rPr>
              <w:lastRenderedPageBreak/>
              <w:t>借款</w:t>
            </w:r>
            <w:r>
              <w:rPr>
                <w:rFonts w:ascii="宋体" w:hAnsi="宋体"/>
                <w:snapToGrid w:val="0"/>
                <w:kern w:val="0"/>
              </w:rPr>
              <w:t>期限</w:t>
            </w:r>
          </w:p>
        </w:tc>
        <w:tc>
          <w:tcPr>
            <w:tcW w:w="1701" w:type="dxa"/>
            <w:shd w:val="clear" w:color="auto" w:fill="auto"/>
          </w:tcPr>
          <w:p w14:paraId="6F965649" w14:textId="77777777" w:rsidR="009B4249" w:rsidRDefault="009B4249" w:rsidP="00220EBC">
            <w:pPr>
              <w:jc w:val="left"/>
              <w:rPr>
                <w:rFonts w:ascii="宋体" w:hAnsi="宋体"/>
                <w:snapToGrid w:val="0"/>
                <w:kern w:val="0"/>
              </w:rPr>
            </w:pPr>
          </w:p>
        </w:tc>
        <w:tc>
          <w:tcPr>
            <w:tcW w:w="1134" w:type="dxa"/>
            <w:shd w:val="clear" w:color="auto" w:fill="auto"/>
          </w:tcPr>
          <w:p w14:paraId="757922CE" w14:textId="77777777" w:rsidR="009B4249" w:rsidRDefault="009B4249"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3393571" w14:textId="77777777" w:rsidR="009B4249" w:rsidRPr="00736667" w:rsidRDefault="009B4249" w:rsidP="00220EBC">
            <w:pPr>
              <w:jc w:val="left"/>
              <w:rPr>
                <w:rFonts w:ascii="宋体" w:hAnsi="宋体"/>
                <w:snapToGrid w:val="0"/>
                <w:kern w:val="0"/>
              </w:rPr>
            </w:pPr>
            <w:r w:rsidRPr="005D3AE4">
              <w:rPr>
                <w:rFonts w:ascii="宋体" w:hAnsi="宋体" w:hint="eastAsia"/>
                <w:snapToGrid w:val="0"/>
                <w:kern w:val="0"/>
              </w:rPr>
              <w:t>业务进度</w:t>
            </w:r>
            <w:r w:rsidRPr="005D3AE4">
              <w:rPr>
                <w:rFonts w:ascii="宋体" w:hAnsi="宋体"/>
                <w:snapToGrid w:val="0"/>
                <w:kern w:val="0"/>
              </w:rPr>
              <w:t>不为</w:t>
            </w:r>
            <w:r w:rsidRPr="005D3AE4">
              <w:rPr>
                <w:rFonts w:ascii="宋体" w:hAnsi="宋体" w:hint="eastAsia"/>
                <w:snapToGrid w:val="0"/>
                <w:kern w:val="0"/>
              </w:rPr>
              <w:t>放款</w:t>
            </w:r>
            <w:r w:rsidRPr="005D3AE4">
              <w:rPr>
                <w:rFonts w:ascii="宋体" w:hAnsi="宋体"/>
                <w:snapToGrid w:val="0"/>
                <w:kern w:val="0"/>
              </w:rPr>
              <w:t>时，皆显示</w:t>
            </w:r>
            <w:r w:rsidRPr="005D3AE4">
              <w:rPr>
                <w:rFonts w:ascii="宋体" w:hAnsi="宋体" w:hint="eastAsia"/>
                <w:snapToGrid w:val="0"/>
                <w:kern w:val="0"/>
              </w:rPr>
              <w:t>申请</w:t>
            </w:r>
            <w:r w:rsidRPr="005D3AE4">
              <w:rPr>
                <w:rFonts w:ascii="宋体" w:hAnsi="宋体"/>
                <w:snapToGrid w:val="0"/>
                <w:kern w:val="0"/>
              </w:rPr>
              <w:t>类型数据</w:t>
            </w:r>
          </w:p>
        </w:tc>
      </w:tr>
      <w:tr w:rsidR="009B4249" w:rsidRPr="00736667" w14:paraId="77BC5F9A" w14:textId="77777777" w:rsidTr="009B4249">
        <w:tblPrEx>
          <w:tblLook w:val="01E0" w:firstRow="1" w:lastRow="1" w:firstColumn="1" w:lastColumn="1" w:noHBand="0" w:noVBand="0"/>
        </w:tblPrEx>
        <w:tc>
          <w:tcPr>
            <w:tcW w:w="1559" w:type="dxa"/>
            <w:shd w:val="clear" w:color="auto" w:fill="auto"/>
          </w:tcPr>
          <w:p w14:paraId="7023BCD7" w14:textId="77777777" w:rsidR="009B4249" w:rsidRDefault="009B4249" w:rsidP="00220EBC">
            <w:pPr>
              <w:jc w:val="left"/>
              <w:rPr>
                <w:rFonts w:ascii="宋体" w:hAnsi="宋体"/>
                <w:snapToGrid w:val="0"/>
                <w:kern w:val="0"/>
              </w:rPr>
            </w:pPr>
            <w:r>
              <w:rPr>
                <w:rFonts w:ascii="宋体" w:hAnsi="宋体" w:hint="eastAsia"/>
                <w:snapToGrid w:val="0"/>
                <w:kern w:val="0"/>
              </w:rPr>
              <w:t>借款</w:t>
            </w:r>
            <w:r>
              <w:rPr>
                <w:rFonts w:ascii="宋体" w:hAnsi="宋体"/>
                <w:snapToGrid w:val="0"/>
                <w:kern w:val="0"/>
              </w:rPr>
              <w:t>利率</w:t>
            </w:r>
          </w:p>
        </w:tc>
        <w:tc>
          <w:tcPr>
            <w:tcW w:w="1701" w:type="dxa"/>
            <w:shd w:val="clear" w:color="auto" w:fill="auto"/>
          </w:tcPr>
          <w:p w14:paraId="261088F5" w14:textId="77777777" w:rsidR="009B4249" w:rsidRDefault="009B4249" w:rsidP="00220EBC">
            <w:pPr>
              <w:jc w:val="left"/>
              <w:rPr>
                <w:rFonts w:ascii="宋体" w:hAnsi="宋体"/>
                <w:snapToGrid w:val="0"/>
                <w:kern w:val="0"/>
              </w:rPr>
            </w:pPr>
          </w:p>
        </w:tc>
        <w:tc>
          <w:tcPr>
            <w:tcW w:w="1134" w:type="dxa"/>
            <w:shd w:val="clear" w:color="auto" w:fill="auto"/>
          </w:tcPr>
          <w:p w14:paraId="6362D46D" w14:textId="77777777" w:rsidR="009B4249" w:rsidRDefault="009B4249"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17C46FE" w14:textId="77777777" w:rsidR="009B4249" w:rsidRPr="00736667" w:rsidRDefault="009B4249" w:rsidP="00220EBC">
            <w:pPr>
              <w:jc w:val="left"/>
              <w:rPr>
                <w:rFonts w:ascii="宋体" w:hAnsi="宋体"/>
                <w:snapToGrid w:val="0"/>
                <w:kern w:val="0"/>
              </w:rPr>
            </w:pPr>
            <w:r w:rsidRPr="005D3AE4">
              <w:rPr>
                <w:rFonts w:ascii="宋体" w:hAnsi="宋体" w:hint="eastAsia"/>
                <w:snapToGrid w:val="0"/>
                <w:kern w:val="0"/>
              </w:rPr>
              <w:t>业务进度</w:t>
            </w:r>
            <w:r w:rsidRPr="005D3AE4">
              <w:rPr>
                <w:rFonts w:ascii="宋体" w:hAnsi="宋体"/>
                <w:snapToGrid w:val="0"/>
                <w:kern w:val="0"/>
              </w:rPr>
              <w:t>不为</w:t>
            </w:r>
            <w:r w:rsidRPr="005D3AE4">
              <w:rPr>
                <w:rFonts w:ascii="宋体" w:hAnsi="宋体" w:hint="eastAsia"/>
                <w:snapToGrid w:val="0"/>
                <w:kern w:val="0"/>
              </w:rPr>
              <w:t>放款</w:t>
            </w:r>
            <w:r w:rsidRPr="005D3AE4">
              <w:rPr>
                <w:rFonts w:ascii="宋体" w:hAnsi="宋体"/>
                <w:snapToGrid w:val="0"/>
                <w:kern w:val="0"/>
              </w:rPr>
              <w:t>时，皆显示</w:t>
            </w:r>
            <w:r w:rsidRPr="005D3AE4">
              <w:rPr>
                <w:rFonts w:ascii="宋体" w:hAnsi="宋体" w:hint="eastAsia"/>
                <w:snapToGrid w:val="0"/>
                <w:kern w:val="0"/>
              </w:rPr>
              <w:t>申请</w:t>
            </w:r>
            <w:r w:rsidRPr="005D3AE4">
              <w:rPr>
                <w:rFonts w:ascii="宋体" w:hAnsi="宋体"/>
                <w:snapToGrid w:val="0"/>
                <w:kern w:val="0"/>
              </w:rPr>
              <w:t>类型数据</w:t>
            </w:r>
          </w:p>
        </w:tc>
      </w:tr>
      <w:tr w:rsidR="009B4249" w:rsidRPr="00736667" w14:paraId="16AF96E8" w14:textId="77777777" w:rsidTr="009B4249">
        <w:tblPrEx>
          <w:tblLook w:val="01E0" w:firstRow="1" w:lastRow="1" w:firstColumn="1" w:lastColumn="1" w:noHBand="0" w:noVBand="0"/>
        </w:tblPrEx>
        <w:tc>
          <w:tcPr>
            <w:tcW w:w="1559" w:type="dxa"/>
            <w:shd w:val="clear" w:color="auto" w:fill="auto"/>
          </w:tcPr>
          <w:p w14:paraId="10AC9547" w14:textId="77777777" w:rsidR="009B4249" w:rsidRDefault="009B4249" w:rsidP="00220EBC">
            <w:pPr>
              <w:jc w:val="left"/>
              <w:rPr>
                <w:rFonts w:ascii="宋体" w:hAnsi="宋体"/>
                <w:snapToGrid w:val="0"/>
                <w:kern w:val="0"/>
              </w:rPr>
            </w:pPr>
            <w:r>
              <w:rPr>
                <w:rFonts w:ascii="宋体" w:hAnsi="宋体" w:hint="eastAsia"/>
                <w:snapToGrid w:val="0"/>
                <w:kern w:val="0"/>
              </w:rPr>
              <w:t>还款</w:t>
            </w:r>
            <w:r>
              <w:rPr>
                <w:rFonts w:ascii="宋体" w:hAnsi="宋体"/>
                <w:snapToGrid w:val="0"/>
                <w:kern w:val="0"/>
              </w:rPr>
              <w:t>方式</w:t>
            </w:r>
          </w:p>
        </w:tc>
        <w:tc>
          <w:tcPr>
            <w:tcW w:w="1701" w:type="dxa"/>
            <w:shd w:val="clear" w:color="auto" w:fill="auto"/>
          </w:tcPr>
          <w:p w14:paraId="47E781DC" w14:textId="77777777" w:rsidR="009B4249" w:rsidRDefault="009B4249" w:rsidP="00220EBC">
            <w:pPr>
              <w:jc w:val="left"/>
              <w:rPr>
                <w:rFonts w:ascii="宋体" w:hAnsi="宋体"/>
                <w:snapToGrid w:val="0"/>
                <w:kern w:val="0"/>
              </w:rPr>
            </w:pPr>
          </w:p>
        </w:tc>
        <w:tc>
          <w:tcPr>
            <w:tcW w:w="1134" w:type="dxa"/>
            <w:shd w:val="clear" w:color="auto" w:fill="auto"/>
          </w:tcPr>
          <w:p w14:paraId="176DB030" w14:textId="77777777" w:rsidR="009B4249" w:rsidRDefault="009B4249"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60CDE0D" w14:textId="77777777" w:rsidR="009B4249" w:rsidRPr="00736667" w:rsidRDefault="009B4249" w:rsidP="00220EBC">
            <w:pPr>
              <w:jc w:val="left"/>
              <w:rPr>
                <w:rFonts w:ascii="宋体" w:hAnsi="宋体"/>
                <w:snapToGrid w:val="0"/>
                <w:kern w:val="0"/>
              </w:rPr>
            </w:pPr>
            <w:r w:rsidRPr="005D3AE4">
              <w:rPr>
                <w:rFonts w:ascii="宋体" w:hAnsi="宋体" w:hint="eastAsia"/>
                <w:snapToGrid w:val="0"/>
                <w:kern w:val="0"/>
              </w:rPr>
              <w:t>业务进度</w:t>
            </w:r>
            <w:r w:rsidRPr="005D3AE4">
              <w:rPr>
                <w:rFonts w:ascii="宋体" w:hAnsi="宋体"/>
                <w:snapToGrid w:val="0"/>
                <w:kern w:val="0"/>
              </w:rPr>
              <w:t>不为</w:t>
            </w:r>
            <w:r w:rsidRPr="005D3AE4">
              <w:rPr>
                <w:rFonts w:ascii="宋体" w:hAnsi="宋体" w:hint="eastAsia"/>
                <w:snapToGrid w:val="0"/>
                <w:kern w:val="0"/>
              </w:rPr>
              <w:t>放款</w:t>
            </w:r>
            <w:r w:rsidRPr="005D3AE4">
              <w:rPr>
                <w:rFonts w:ascii="宋体" w:hAnsi="宋体"/>
                <w:snapToGrid w:val="0"/>
                <w:kern w:val="0"/>
              </w:rPr>
              <w:t>时，皆显示</w:t>
            </w:r>
            <w:r w:rsidRPr="005D3AE4">
              <w:rPr>
                <w:rFonts w:ascii="宋体" w:hAnsi="宋体" w:hint="eastAsia"/>
                <w:snapToGrid w:val="0"/>
                <w:kern w:val="0"/>
              </w:rPr>
              <w:t>申请</w:t>
            </w:r>
            <w:r w:rsidRPr="005D3AE4">
              <w:rPr>
                <w:rFonts w:ascii="宋体" w:hAnsi="宋体"/>
                <w:snapToGrid w:val="0"/>
                <w:kern w:val="0"/>
              </w:rPr>
              <w:t>类型数据</w:t>
            </w:r>
          </w:p>
        </w:tc>
      </w:tr>
    </w:tbl>
    <w:p w14:paraId="4F5C88FF" w14:textId="77777777" w:rsidR="00216E33" w:rsidRDefault="00216E33" w:rsidP="00216E33"/>
    <w:p w14:paraId="2C0089A3" w14:textId="77777777" w:rsidR="00216E33" w:rsidRDefault="00216E33" w:rsidP="00216E33"/>
    <w:p w14:paraId="2BACF461" w14:textId="77777777" w:rsidR="00216E33" w:rsidRDefault="00216E33" w:rsidP="00216E33">
      <w:pPr>
        <w:pStyle w:val="3"/>
        <w:tabs>
          <w:tab w:val="left" w:pos="1080"/>
        </w:tabs>
        <w:spacing w:beforeLines="50" w:before="156" w:after="0" w:line="360" w:lineRule="auto"/>
        <w:rPr>
          <w:rFonts w:ascii="黑体" w:eastAsia="黑体" w:hAnsi="黑体"/>
          <w:sz w:val="28"/>
          <w:szCs w:val="28"/>
        </w:rPr>
      </w:pPr>
      <w:bookmarkStart w:id="985" w:name="_Toc486335837"/>
      <w:r>
        <w:rPr>
          <w:rFonts w:ascii="黑体" w:eastAsia="黑体" w:hAnsi="黑体" w:hint="eastAsia"/>
          <w:sz w:val="28"/>
          <w:szCs w:val="28"/>
        </w:rPr>
        <w:t>借款申请</w:t>
      </w:r>
      <w:bookmarkEnd w:id="985"/>
    </w:p>
    <w:p w14:paraId="2527EFA0"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需求录入</w:t>
      </w:r>
    </w:p>
    <w:p w14:paraId="0820A46C" w14:textId="77777777" w:rsidR="00216E33" w:rsidRDefault="00216E33" w:rsidP="00216E33">
      <w:pPr>
        <w:pStyle w:val="5"/>
        <w:tabs>
          <w:tab w:val="left" w:pos="1112"/>
        </w:tabs>
      </w:pPr>
      <w:r>
        <w:rPr>
          <w:rFonts w:hint="eastAsia"/>
        </w:rPr>
        <w:t>功能</w:t>
      </w:r>
      <w:r>
        <w:t>描述</w:t>
      </w:r>
    </w:p>
    <w:p w14:paraId="675067CC" w14:textId="77777777" w:rsidR="00216E33" w:rsidRPr="004336C8" w:rsidRDefault="00216E33" w:rsidP="00216E33">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4336C8">
        <w:rPr>
          <w:rFonts w:ascii="宋体" w:hAnsi="宋体"/>
          <w:kern w:val="0"/>
          <w:szCs w:val="21"/>
        </w:rPr>
        <w:t>实现</w:t>
      </w:r>
      <w:r w:rsidRPr="004336C8">
        <w:rPr>
          <w:rFonts w:ascii="宋体" w:hAnsi="宋体" w:hint="eastAsia"/>
          <w:kern w:val="0"/>
          <w:szCs w:val="21"/>
        </w:rPr>
        <w:t>APP客户端</w:t>
      </w:r>
      <w:r w:rsidRPr="004336C8">
        <w:rPr>
          <w:rFonts w:ascii="宋体" w:hAnsi="宋体"/>
          <w:kern w:val="0"/>
          <w:szCs w:val="21"/>
        </w:rPr>
        <w:t>渠道人</w:t>
      </w:r>
      <w:r>
        <w:rPr>
          <w:rFonts w:ascii="宋体" w:hAnsi="宋体" w:hint="eastAsia"/>
          <w:kern w:val="0"/>
          <w:szCs w:val="21"/>
        </w:rPr>
        <w:t>进行业务需求录入</w:t>
      </w:r>
      <w:r w:rsidRPr="004336C8">
        <w:rPr>
          <w:rFonts w:ascii="宋体" w:hAnsi="宋体" w:hint="eastAsia"/>
          <w:kern w:val="0"/>
          <w:szCs w:val="21"/>
        </w:rPr>
        <w:t>功能。</w:t>
      </w:r>
    </w:p>
    <w:p w14:paraId="12AAEF87" w14:textId="77777777" w:rsidR="00216E33" w:rsidRDefault="00216E33" w:rsidP="00216E33">
      <w:pPr>
        <w:pStyle w:val="5"/>
        <w:tabs>
          <w:tab w:val="left" w:pos="1112"/>
        </w:tabs>
      </w:pPr>
      <w:r>
        <w:rPr>
          <w:rFonts w:hint="eastAsia"/>
        </w:rPr>
        <w:t>处理流程</w:t>
      </w:r>
    </w:p>
    <w:p w14:paraId="42B3CF88" w14:textId="77777777" w:rsidR="00216E33" w:rsidRPr="00DA553B" w:rsidRDefault="00216E33" w:rsidP="00216E33">
      <w:r>
        <w:rPr>
          <w:rFonts w:hint="eastAsia"/>
        </w:rPr>
        <w:t xml:space="preserve"> </w:t>
      </w:r>
      <w:commentRangeStart w:id="986"/>
      <w:r>
        <w:rPr>
          <w:rFonts w:hint="eastAsia"/>
          <w:noProof/>
        </w:rPr>
        <w:drawing>
          <wp:inline distT="0" distB="0" distL="0" distR="0" wp14:anchorId="0AADA0F7" wp14:editId="4204D987">
            <wp:extent cx="5270500" cy="1758950"/>
            <wp:effectExtent l="0" t="0" r="6350" b="0"/>
            <wp:docPr id="3" name="图片 3" descr="需求录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需求录入"/>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0500" cy="1758950"/>
                    </a:xfrm>
                    <a:prstGeom prst="rect">
                      <a:avLst/>
                    </a:prstGeom>
                    <a:noFill/>
                    <a:ln>
                      <a:noFill/>
                    </a:ln>
                  </pic:spPr>
                </pic:pic>
              </a:graphicData>
            </a:graphic>
          </wp:inline>
        </w:drawing>
      </w:r>
      <w:commentRangeEnd w:id="986"/>
      <w:r w:rsidR="0025348D">
        <w:rPr>
          <w:rStyle w:val="af3"/>
          <w:rFonts w:ascii="Times New Roman" w:hAnsi="Times New Roman"/>
        </w:rPr>
        <w:commentReference w:id="986"/>
      </w:r>
    </w:p>
    <w:p w14:paraId="072D64CF" w14:textId="77777777" w:rsidR="00216E33" w:rsidRDefault="00216E33" w:rsidP="00216E33">
      <w:pPr>
        <w:spacing w:line="360" w:lineRule="auto"/>
        <w:ind w:left="289" w:firstLine="420"/>
        <w:rPr>
          <w:b/>
          <w:sz w:val="24"/>
          <w:szCs w:val="24"/>
        </w:rPr>
      </w:pPr>
      <w:r>
        <w:rPr>
          <w:rFonts w:hint="eastAsia"/>
          <w:b/>
          <w:sz w:val="24"/>
          <w:szCs w:val="24"/>
        </w:rPr>
        <w:t>【流程描述】</w:t>
      </w:r>
    </w:p>
    <w:p w14:paraId="738108DA" w14:textId="77777777" w:rsidR="00216E33" w:rsidRDefault="00216E33">
      <w:pPr>
        <w:numPr>
          <w:ilvl w:val="2"/>
          <w:numId w:val="28"/>
        </w:numPr>
        <w:spacing w:line="360" w:lineRule="auto"/>
        <w:ind w:left="1909" w:hanging="360"/>
        <w:rPr>
          <w:szCs w:val="21"/>
        </w:rPr>
        <w:pPrChange w:id="987" w:author="wangq" w:date="2017-08-21T17:25:00Z">
          <w:pPr>
            <w:numPr>
              <w:ilvl w:val="2"/>
              <w:numId w:val="39"/>
            </w:numPr>
            <w:spacing w:line="360" w:lineRule="auto"/>
            <w:ind w:left="1909" w:hanging="360"/>
          </w:pPr>
        </w:pPrChange>
      </w:pPr>
      <w:r>
        <w:rPr>
          <w:rFonts w:hint="eastAsia"/>
          <w:szCs w:val="21"/>
        </w:rPr>
        <w:t>已登录的注册用户；</w:t>
      </w:r>
    </w:p>
    <w:p w14:paraId="383D811E" w14:textId="77777777" w:rsidR="00216E33" w:rsidRPr="00FC799C" w:rsidRDefault="00216E33">
      <w:pPr>
        <w:numPr>
          <w:ilvl w:val="2"/>
          <w:numId w:val="28"/>
        </w:numPr>
        <w:spacing w:line="360" w:lineRule="auto"/>
        <w:ind w:left="1909" w:hanging="360"/>
        <w:rPr>
          <w:szCs w:val="21"/>
        </w:rPr>
        <w:pPrChange w:id="988" w:author="wangq" w:date="2017-08-21T17:25:00Z">
          <w:pPr>
            <w:numPr>
              <w:ilvl w:val="2"/>
              <w:numId w:val="39"/>
            </w:numPr>
            <w:spacing w:line="360" w:lineRule="auto"/>
            <w:ind w:left="1909" w:hanging="360"/>
          </w:pPr>
        </w:pPrChange>
      </w:pPr>
      <w:r>
        <w:rPr>
          <w:szCs w:val="21"/>
        </w:rPr>
        <w:t>首页点击</w:t>
      </w:r>
      <w:r>
        <w:rPr>
          <w:rFonts w:hint="eastAsia"/>
          <w:szCs w:val="21"/>
        </w:rPr>
        <w:t>“申请贷款”进入“需求录入”界面；</w:t>
      </w:r>
    </w:p>
    <w:p w14:paraId="2A8F215C" w14:textId="77777777" w:rsidR="00216E33" w:rsidRDefault="00216E33">
      <w:pPr>
        <w:numPr>
          <w:ilvl w:val="2"/>
          <w:numId w:val="28"/>
        </w:numPr>
        <w:spacing w:line="360" w:lineRule="auto"/>
        <w:ind w:left="1909" w:hanging="360"/>
        <w:rPr>
          <w:szCs w:val="21"/>
        </w:rPr>
        <w:pPrChange w:id="989" w:author="wangq" w:date="2017-08-21T17:25:00Z">
          <w:pPr>
            <w:numPr>
              <w:ilvl w:val="2"/>
              <w:numId w:val="39"/>
            </w:numPr>
            <w:spacing w:line="360" w:lineRule="auto"/>
            <w:ind w:left="1909" w:hanging="360"/>
          </w:pPr>
        </w:pPrChange>
      </w:pPr>
      <w:r>
        <w:rPr>
          <w:szCs w:val="21"/>
        </w:rPr>
        <w:t>调用微服务</w:t>
      </w:r>
      <w:r>
        <w:rPr>
          <w:rFonts w:hint="eastAsia"/>
          <w:szCs w:val="21"/>
        </w:rPr>
        <w:t>：</w:t>
      </w:r>
    </w:p>
    <w:p w14:paraId="1924C503" w14:textId="36D490B2" w:rsidR="00216E33" w:rsidRDefault="00076E97" w:rsidP="00216E33">
      <w:pPr>
        <w:spacing w:line="360" w:lineRule="auto"/>
        <w:ind w:left="1909"/>
        <w:rPr>
          <w:szCs w:val="21"/>
        </w:rPr>
      </w:pPr>
      <w:r>
        <w:rPr>
          <w:szCs w:val="21"/>
        </w:rPr>
        <w:t>a</w:t>
      </w:r>
      <w:r w:rsidR="00216E33">
        <w:rPr>
          <w:rFonts w:hint="eastAsia"/>
          <w:szCs w:val="21"/>
        </w:rPr>
        <w:t>).</w:t>
      </w:r>
      <w:r w:rsidR="00216E33" w:rsidRPr="00FC799C">
        <w:rPr>
          <w:szCs w:val="21"/>
        </w:rPr>
        <w:t xml:space="preserve"> </w:t>
      </w:r>
      <w:r w:rsidR="00216E33">
        <w:rPr>
          <w:szCs w:val="21"/>
        </w:rPr>
        <w:t>app</w:t>
      </w:r>
      <w:r w:rsidR="00216E33">
        <w:rPr>
          <w:szCs w:val="21"/>
        </w:rPr>
        <w:t>业务管理</w:t>
      </w:r>
      <w:r w:rsidR="00216E33">
        <w:rPr>
          <w:rFonts w:hint="eastAsia"/>
          <w:szCs w:val="21"/>
        </w:rPr>
        <w:t>-</w:t>
      </w:r>
      <w:r w:rsidR="00216E33">
        <w:rPr>
          <w:rFonts w:hint="eastAsia"/>
          <w:szCs w:val="21"/>
        </w:rPr>
        <w:t>产品匹配；</w:t>
      </w:r>
    </w:p>
    <w:p w14:paraId="411964A2" w14:textId="77777777" w:rsidR="00216E33" w:rsidRDefault="00216E33">
      <w:pPr>
        <w:numPr>
          <w:ilvl w:val="2"/>
          <w:numId w:val="28"/>
        </w:numPr>
        <w:spacing w:line="360" w:lineRule="auto"/>
        <w:ind w:left="1909" w:hanging="360"/>
        <w:rPr>
          <w:szCs w:val="21"/>
        </w:rPr>
        <w:pPrChange w:id="990" w:author="wangq" w:date="2017-08-21T17:25:00Z">
          <w:pPr>
            <w:numPr>
              <w:ilvl w:val="2"/>
              <w:numId w:val="39"/>
            </w:numPr>
            <w:spacing w:line="360" w:lineRule="auto"/>
            <w:ind w:left="1909" w:hanging="360"/>
          </w:pPr>
        </w:pPrChange>
      </w:pPr>
      <w:r>
        <w:rPr>
          <w:szCs w:val="21"/>
        </w:rPr>
        <w:t>解析返回结果</w:t>
      </w:r>
      <w:r>
        <w:rPr>
          <w:rFonts w:hint="eastAsia"/>
          <w:szCs w:val="21"/>
        </w:rPr>
        <w:t>。</w:t>
      </w:r>
    </w:p>
    <w:p w14:paraId="06366A6E" w14:textId="77777777" w:rsidR="00216E33" w:rsidRDefault="00216E33" w:rsidP="00216E33">
      <w:pPr>
        <w:pStyle w:val="5"/>
        <w:tabs>
          <w:tab w:val="left" w:pos="1112"/>
        </w:tabs>
      </w:pPr>
      <w:r>
        <w:rPr>
          <w:rFonts w:hint="eastAsia"/>
        </w:rPr>
        <w:lastRenderedPageBreak/>
        <w:t>输入</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1E0F0A8F" w14:textId="77777777" w:rsidTr="004664EA">
        <w:tc>
          <w:tcPr>
            <w:tcW w:w="1559" w:type="dxa"/>
            <w:shd w:val="clear" w:color="auto" w:fill="E0E0E0"/>
          </w:tcPr>
          <w:p w14:paraId="709DADB0"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6C1D2DD3"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673DF47"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64988BA" w14:textId="77777777" w:rsidR="00216E33" w:rsidRDefault="00216E33" w:rsidP="004664EA">
            <w:pPr>
              <w:jc w:val="center"/>
              <w:rPr>
                <w:b/>
                <w:snapToGrid w:val="0"/>
                <w:kern w:val="0"/>
              </w:rPr>
            </w:pPr>
            <w:r>
              <w:rPr>
                <w:rFonts w:hint="eastAsia"/>
                <w:b/>
                <w:snapToGrid w:val="0"/>
                <w:kern w:val="0"/>
              </w:rPr>
              <w:t>备注</w:t>
            </w:r>
          </w:p>
        </w:tc>
      </w:tr>
      <w:tr w:rsidR="00216E33" w14:paraId="6A6F48BF" w14:textId="77777777" w:rsidTr="004664EA">
        <w:tc>
          <w:tcPr>
            <w:tcW w:w="1559" w:type="dxa"/>
          </w:tcPr>
          <w:p w14:paraId="4214D243" w14:textId="77777777" w:rsidR="00216E33" w:rsidRDefault="00216E33" w:rsidP="004664EA">
            <w:pPr>
              <w:jc w:val="center"/>
              <w:rPr>
                <w:rFonts w:ascii="宋体" w:hAnsi="宋体"/>
                <w:snapToGrid w:val="0"/>
                <w:kern w:val="0"/>
              </w:rPr>
            </w:pPr>
            <w:r>
              <w:rPr>
                <w:rFonts w:ascii="宋体" w:hAnsi="宋体" w:hint="eastAsia"/>
                <w:snapToGrid w:val="0"/>
                <w:kern w:val="0"/>
              </w:rPr>
              <w:t>数据来源</w:t>
            </w:r>
          </w:p>
        </w:tc>
        <w:tc>
          <w:tcPr>
            <w:tcW w:w="1701" w:type="dxa"/>
          </w:tcPr>
          <w:p w14:paraId="33D324AA" w14:textId="77777777" w:rsidR="00216E33" w:rsidRDefault="00216E33" w:rsidP="004664EA">
            <w:pPr>
              <w:jc w:val="center"/>
              <w:rPr>
                <w:rFonts w:ascii="宋体" w:hAnsi="宋体"/>
                <w:snapToGrid w:val="0"/>
                <w:kern w:val="0"/>
              </w:rPr>
            </w:pPr>
          </w:p>
        </w:tc>
        <w:tc>
          <w:tcPr>
            <w:tcW w:w="1134" w:type="dxa"/>
          </w:tcPr>
          <w:p w14:paraId="46325CC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151F3CE1" w14:textId="77777777" w:rsidR="00216E33" w:rsidRDefault="00216E33" w:rsidP="004664EA">
            <w:pPr>
              <w:jc w:val="center"/>
              <w:rPr>
                <w:rFonts w:ascii="宋体" w:hAnsi="宋体"/>
                <w:snapToGrid w:val="0"/>
                <w:kern w:val="0"/>
              </w:rPr>
            </w:pPr>
          </w:p>
        </w:tc>
      </w:tr>
      <w:tr w:rsidR="00216E33" w14:paraId="3EB99F08" w14:textId="77777777" w:rsidTr="004664EA">
        <w:tc>
          <w:tcPr>
            <w:tcW w:w="1559" w:type="dxa"/>
          </w:tcPr>
          <w:p w14:paraId="4A46AC64"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tcPr>
          <w:p w14:paraId="14504C7A" w14:textId="77777777" w:rsidR="00216E33" w:rsidRDefault="00216E33" w:rsidP="004664EA">
            <w:pPr>
              <w:jc w:val="center"/>
              <w:rPr>
                <w:rFonts w:ascii="宋体" w:hAnsi="宋体"/>
                <w:snapToGrid w:val="0"/>
                <w:kern w:val="0"/>
              </w:rPr>
            </w:pPr>
          </w:p>
        </w:tc>
        <w:tc>
          <w:tcPr>
            <w:tcW w:w="1134" w:type="dxa"/>
          </w:tcPr>
          <w:p w14:paraId="6792971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7DBC5FF1" w14:textId="77777777" w:rsidR="00216E33" w:rsidRDefault="00216E33" w:rsidP="004664EA">
            <w:pPr>
              <w:jc w:val="center"/>
              <w:rPr>
                <w:rFonts w:ascii="宋体" w:hAnsi="宋体"/>
                <w:snapToGrid w:val="0"/>
                <w:kern w:val="0"/>
              </w:rPr>
            </w:pPr>
          </w:p>
        </w:tc>
      </w:tr>
      <w:tr w:rsidR="00216E33" w14:paraId="60D1347C" w14:textId="77777777" w:rsidTr="004664EA">
        <w:tc>
          <w:tcPr>
            <w:tcW w:w="1559" w:type="dxa"/>
          </w:tcPr>
          <w:p w14:paraId="7216C0C2" w14:textId="77777777" w:rsidR="00216E33" w:rsidRDefault="00216E33" w:rsidP="004664EA">
            <w:pPr>
              <w:jc w:val="center"/>
              <w:rPr>
                <w:rFonts w:ascii="宋体" w:hAnsi="宋体"/>
                <w:snapToGrid w:val="0"/>
                <w:kern w:val="0"/>
              </w:rPr>
            </w:pPr>
            <w:r>
              <w:rPr>
                <w:rFonts w:ascii="宋体" w:hAnsi="宋体" w:hint="eastAsia"/>
                <w:snapToGrid w:val="0"/>
                <w:kern w:val="0"/>
              </w:rPr>
              <w:t>借款金额</w:t>
            </w:r>
          </w:p>
        </w:tc>
        <w:tc>
          <w:tcPr>
            <w:tcW w:w="1701" w:type="dxa"/>
          </w:tcPr>
          <w:p w14:paraId="6DEDBDEC" w14:textId="77777777" w:rsidR="00216E33" w:rsidRDefault="00216E33" w:rsidP="004664EA">
            <w:pPr>
              <w:jc w:val="center"/>
              <w:rPr>
                <w:rFonts w:ascii="宋体" w:hAnsi="宋体"/>
                <w:snapToGrid w:val="0"/>
                <w:kern w:val="0"/>
              </w:rPr>
            </w:pPr>
          </w:p>
        </w:tc>
        <w:tc>
          <w:tcPr>
            <w:tcW w:w="1134" w:type="dxa"/>
          </w:tcPr>
          <w:p w14:paraId="549BF2DB"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7DC09997" w14:textId="77777777" w:rsidR="00216E33" w:rsidRDefault="00216E33" w:rsidP="004664EA">
            <w:pPr>
              <w:jc w:val="center"/>
              <w:rPr>
                <w:rFonts w:ascii="宋体" w:hAnsi="宋体"/>
                <w:snapToGrid w:val="0"/>
                <w:kern w:val="0"/>
              </w:rPr>
            </w:pPr>
          </w:p>
        </w:tc>
      </w:tr>
      <w:tr w:rsidR="00216E33" w14:paraId="4CCE3698" w14:textId="77777777" w:rsidTr="004664EA">
        <w:tc>
          <w:tcPr>
            <w:tcW w:w="1559" w:type="dxa"/>
          </w:tcPr>
          <w:p w14:paraId="54D751FC" w14:textId="77777777" w:rsidR="00216E33" w:rsidRDefault="00216E33" w:rsidP="004664EA">
            <w:pPr>
              <w:jc w:val="center"/>
              <w:rPr>
                <w:rFonts w:ascii="宋体" w:hAnsi="宋体"/>
                <w:snapToGrid w:val="0"/>
                <w:kern w:val="0"/>
              </w:rPr>
            </w:pPr>
            <w:r>
              <w:rPr>
                <w:rFonts w:ascii="宋体" w:hAnsi="宋体" w:hint="eastAsia"/>
                <w:snapToGrid w:val="0"/>
                <w:kern w:val="0"/>
              </w:rPr>
              <w:t>期望利率</w:t>
            </w:r>
          </w:p>
        </w:tc>
        <w:tc>
          <w:tcPr>
            <w:tcW w:w="1701" w:type="dxa"/>
          </w:tcPr>
          <w:p w14:paraId="637121B0" w14:textId="77777777" w:rsidR="00216E33" w:rsidRDefault="00216E33" w:rsidP="004664EA">
            <w:pPr>
              <w:jc w:val="center"/>
              <w:rPr>
                <w:rFonts w:ascii="宋体" w:hAnsi="宋体"/>
                <w:snapToGrid w:val="0"/>
                <w:kern w:val="0"/>
              </w:rPr>
            </w:pPr>
          </w:p>
        </w:tc>
        <w:tc>
          <w:tcPr>
            <w:tcW w:w="1134" w:type="dxa"/>
          </w:tcPr>
          <w:p w14:paraId="0626416C"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4A86F9B" w14:textId="77777777" w:rsidR="00216E33" w:rsidRDefault="00216E33" w:rsidP="004664EA">
            <w:pPr>
              <w:jc w:val="center"/>
              <w:rPr>
                <w:rFonts w:ascii="宋体" w:hAnsi="宋体"/>
                <w:snapToGrid w:val="0"/>
                <w:kern w:val="0"/>
              </w:rPr>
            </w:pPr>
          </w:p>
        </w:tc>
      </w:tr>
      <w:tr w:rsidR="00216E33" w14:paraId="0B2BFFD0" w14:textId="77777777" w:rsidTr="004664EA">
        <w:tc>
          <w:tcPr>
            <w:tcW w:w="1559" w:type="dxa"/>
          </w:tcPr>
          <w:p w14:paraId="1E114248" w14:textId="77777777" w:rsidR="00216E33" w:rsidRDefault="00216E33" w:rsidP="004664EA">
            <w:pPr>
              <w:jc w:val="center"/>
              <w:rPr>
                <w:rFonts w:ascii="宋体" w:hAnsi="宋体"/>
                <w:snapToGrid w:val="0"/>
                <w:kern w:val="0"/>
              </w:rPr>
            </w:pPr>
            <w:r>
              <w:rPr>
                <w:rFonts w:ascii="宋体" w:hAnsi="宋体" w:hint="eastAsia"/>
                <w:snapToGrid w:val="0"/>
                <w:kern w:val="0"/>
              </w:rPr>
              <w:t>担保方式</w:t>
            </w:r>
          </w:p>
        </w:tc>
        <w:tc>
          <w:tcPr>
            <w:tcW w:w="1701" w:type="dxa"/>
          </w:tcPr>
          <w:p w14:paraId="17288E90" w14:textId="77777777" w:rsidR="00216E33" w:rsidRDefault="00216E33" w:rsidP="004664EA">
            <w:pPr>
              <w:jc w:val="center"/>
              <w:rPr>
                <w:rFonts w:ascii="宋体" w:hAnsi="宋体"/>
                <w:snapToGrid w:val="0"/>
                <w:kern w:val="0"/>
              </w:rPr>
            </w:pPr>
          </w:p>
        </w:tc>
        <w:tc>
          <w:tcPr>
            <w:tcW w:w="1134" w:type="dxa"/>
          </w:tcPr>
          <w:p w14:paraId="09F1EBF4"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20F5A79D" w14:textId="77777777" w:rsidR="00216E33" w:rsidRDefault="00216E33" w:rsidP="004664EA">
            <w:pPr>
              <w:jc w:val="center"/>
              <w:rPr>
                <w:rFonts w:ascii="宋体" w:hAnsi="宋体"/>
                <w:snapToGrid w:val="0"/>
                <w:kern w:val="0"/>
              </w:rPr>
            </w:pPr>
            <w:r>
              <w:rPr>
                <w:rFonts w:ascii="宋体" w:hAnsi="宋体"/>
                <w:snapToGrid w:val="0"/>
                <w:kern w:val="0"/>
              </w:rPr>
              <w:t>信用</w:t>
            </w:r>
            <w:r>
              <w:rPr>
                <w:rFonts w:ascii="宋体" w:hAnsi="宋体" w:hint="eastAsia"/>
                <w:snapToGrid w:val="0"/>
                <w:kern w:val="0"/>
              </w:rPr>
              <w:t>、抵押</w:t>
            </w:r>
          </w:p>
        </w:tc>
      </w:tr>
      <w:tr w:rsidR="00216E33" w14:paraId="77CB7671" w14:textId="77777777" w:rsidTr="004664EA">
        <w:tc>
          <w:tcPr>
            <w:tcW w:w="1559" w:type="dxa"/>
          </w:tcPr>
          <w:p w14:paraId="320196DF" w14:textId="77777777" w:rsidR="00216E33" w:rsidRDefault="00216E33" w:rsidP="004664EA">
            <w:pPr>
              <w:jc w:val="center"/>
              <w:rPr>
                <w:rFonts w:ascii="宋体" w:hAnsi="宋体"/>
                <w:snapToGrid w:val="0"/>
                <w:kern w:val="0"/>
              </w:rPr>
            </w:pPr>
            <w:r>
              <w:rPr>
                <w:rFonts w:ascii="宋体" w:hAnsi="宋体" w:hint="eastAsia"/>
                <w:snapToGrid w:val="0"/>
                <w:kern w:val="0"/>
              </w:rPr>
              <w:t>担保类型</w:t>
            </w:r>
          </w:p>
        </w:tc>
        <w:tc>
          <w:tcPr>
            <w:tcW w:w="1701" w:type="dxa"/>
          </w:tcPr>
          <w:p w14:paraId="0205A75B" w14:textId="77777777" w:rsidR="00216E33" w:rsidRDefault="00216E33" w:rsidP="004664EA">
            <w:pPr>
              <w:jc w:val="center"/>
              <w:rPr>
                <w:rFonts w:ascii="宋体" w:hAnsi="宋体"/>
                <w:snapToGrid w:val="0"/>
                <w:kern w:val="0"/>
              </w:rPr>
            </w:pPr>
          </w:p>
        </w:tc>
        <w:tc>
          <w:tcPr>
            <w:tcW w:w="1134" w:type="dxa"/>
          </w:tcPr>
          <w:p w14:paraId="2DF20655"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38E9AE2B" w14:textId="77777777" w:rsidR="00216E33" w:rsidRDefault="00216E33" w:rsidP="004664EA">
            <w:pPr>
              <w:jc w:val="center"/>
              <w:rPr>
                <w:rFonts w:ascii="宋体" w:hAnsi="宋体"/>
                <w:snapToGrid w:val="0"/>
                <w:kern w:val="0"/>
              </w:rPr>
            </w:pPr>
            <w:r>
              <w:rPr>
                <w:rFonts w:ascii="宋体" w:hAnsi="宋体"/>
                <w:snapToGrid w:val="0"/>
                <w:kern w:val="0"/>
              </w:rPr>
              <w:t>担保方式需选择抵押才需要</w:t>
            </w:r>
            <w:r>
              <w:rPr>
                <w:rFonts w:ascii="宋体" w:hAnsi="宋体" w:hint="eastAsia"/>
                <w:snapToGrid w:val="0"/>
                <w:kern w:val="0"/>
              </w:rPr>
              <w:t>（</w:t>
            </w:r>
            <w:r>
              <w:rPr>
                <w:rFonts w:ascii="宋体" w:hAnsi="宋体"/>
                <w:snapToGrid w:val="0"/>
                <w:kern w:val="0"/>
              </w:rPr>
              <w:t>车辆</w:t>
            </w:r>
            <w:r>
              <w:rPr>
                <w:rFonts w:ascii="宋体" w:hAnsi="宋体" w:hint="eastAsia"/>
                <w:snapToGrid w:val="0"/>
                <w:kern w:val="0"/>
              </w:rPr>
              <w:t>、</w:t>
            </w:r>
            <w:r>
              <w:rPr>
                <w:rFonts w:ascii="宋体" w:hAnsi="宋体"/>
                <w:snapToGrid w:val="0"/>
                <w:kern w:val="0"/>
              </w:rPr>
              <w:t>房产</w:t>
            </w:r>
            <w:r>
              <w:rPr>
                <w:rFonts w:ascii="宋体" w:hAnsi="宋体" w:hint="eastAsia"/>
                <w:snapToGrid w:val="0"/>
                <w:kern w:val="0"/>
              </w:rPr>
              <w:t>）</w:t>
            </w:r>
          </w:p>
        </w:tc>
      </w:tr>
      <w:tr w:rsidR="00216E33" w:rsidRPr="006A6A86" w14:paraId="1C9D5C35" w14:textId="77777777" w:rsidTr="004664EA">
        <w:tc>
          <w:tcPr>
            <w:tcW w:w="1559" w:type="dxa"/>
          </w:tcPr>
          <w:p w14:paraId="538BD08D" w14:textId="77777777" w:rsidR="00216E33" w:rsidRDefault="00216E33" w:rsidP="004664EA">
            <w:pPr>
              <w:jc w:val="center"/>
              <w:rPr>
                <w:rFonts w:ascii="宋体" w:hAnsi="宋体"/>
                <w:snapToGrid w:val="0"/>
                <w:kern w:val="0"/>
              </w:rPr>
            </w:pPr>
            <w:r>
              <w:rPr>
                <w:rFonts w:ascii="宋体" w:hAnsi="宋体" w:hint="eastAsia"/>
                <w:snapToGrid w:val="0"/>
                <w:kern w:val="0"/>
              </w:rPr>
              <w:t>是否在押</w:t>
            </w:r>
          </w:p>
        </w:tc>
        <w:tc>
          <w:tcPr>
            <w:tcW w:w="1701" w:type="dxa"/>
          </w:tcPr>
          <w:p w14:paraId="35CC82AC" w14:textId="77777777" w:rsidR="00216E33" w:rsidRDefault="00216E33" w:rsidP="004664EA">
            <w:pPr>
              <w:jc w:val="center"/>
              <w:rPr>
                <w:rFonts w:ascii="宋体" w:hAnsi="宋体"/>
                <w:snapToGrid w:val="0"/>
                <w:kern w:val="0"/>
              </w:rPr>
            </w:pPr>
          </w:p>
        </w:tc>
        <w:tc>
          <w:tcPr>
            <w:tcW w:w="1134" w:type="dxa"/>
          </w:tcPr>
          <w:p w14:paraId="01BDC4F9"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683A38AE" w14:textId="77777777" w:rsidR="00216E33" w:rsidRDefault="00216E33" w:rsidP="004664EA">
            <w:pPr>
              <w:jc w:val="center"/>
              <w:rPr>
                <w:rFonts w:ascii="宋体" w:hAnsi="宋体"/>
                <w:snapToGrid w:val="0"/>
                <w:kern w:val="0"/>
              </w:rPr>
            </w:pPr>
            <w:r>
              <w:rPr>
                <w:rFonts w:ascii="宋体" w:hAnsi="宋体" w:hint="eastAsia"/>
                <w:snapToGrid w:val="0"/>
                <w:kern w:val="0"/>
              </w:rPr>
              <w:t>担保类型需选择房产才需要</w:t>
            </w:r>
          </w:p>
        </w:tc>
      </w:tr>
      <w:tr w:rsidR="00216E33" w:rsidRPr="006A6A86" w14:paraId="6BD17669" w14:textId="77777777" w:rsidTr="004664EA">
        <w:tc>
          <w:tcPr>
            <w:tcW w:w="1559" w:type="dxa"/>
          </w:tcPr>
          <w:p w14:paraId="5BE7246F" w14:textId="77777777" w:rsidR="00216E33" w:rsidRDefault="00216E33" w:rsidP="004664EA">
            <w:pPr>
              <w:jc w:val="center"/>
              <w:rPr>
                <w:rFonts w:ascii="宋体" w:hAnsi="宋体"/>
                <w:snapToGrid w:val="0"/>
                <w:kern w:val="0"/>
              </w:rPr>
            </w:pPr>
            <w:r>
              <w:rPr>
                <w:rFonts w:ascii="宋体" w:hAnsi="宋体" w:hint="eastAsia"/>
                <w:snapToGrid w:val="0"/>
                <w:kern w:val="0"/>
              </w:rPr>
              <w:t>房产类型</w:t>
            </w:r>
          </w:p>
        </w:tc>
        <w:tc>
          <w:tcPr>
            <w:tcW w:w="1701" w:type="dxa"/>
          </w:tcPr>
          <w:p w14:paraId="4D6DA598" w14:textId="77777777" w:rsidR="00216E33" w:rsidRDefault="00216E33" w:rsidP="004664EA">
            <w:pPr>
              <w:jc w:val="center"/>
              <w:rPr>
                <w:rFonts w:ascii="宋体" w:hAnsi="宋体"/>
                <w:snapToGrid w:val="0"/>
                <w:kern w:val="0"/>
              </w:rPr>
            </w:pPr>
          </w:p>
        </w:tc>
        <w:tc>
          <w:tcPr>
            <w:tcW w:w="1134" w:type="dxa"/>
          </w:tcPr>
          <w:p w14:paraId="027687F2"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184A0C95" w14:textId="77777777" w:rsidR="00216E33" w:rsidRDefault="00216E33" w:rsidP="004664EA">
            <w:pPr>
              <w:jc w:val="center"/>
              <w:rPr>
                <w:rFonts w:ascii="宋体" w:hAnsi="宋体"/>
                <w:snapToGrid w:val="0"/>
                <w:kern w:val="0"/>
              </w:rPr>
            </w:pPr>
            <w:r>
              <w:rPr>
                <w:rFonts w:ascii="宋体" w:hAnsi="宋体" w:hint="eastAsia"/>
                <w:snapToGrid w:val="0"/>
                <w:kern w:val="0"/>
              </w:rPr>
              <w:t>担保类型需选择房产才需要</w:t>
            </w:r>
          </w:p>
        </w:tc>
      </w:tr>
      <w:tr w:rsidR="00216E33" w14:paraId="70DADF4C" w14:textId="77777777" w:rsidTr="004664EA">
        <w:tc>
          <w:tcPr>
            <w:tcW w:w="1559" w:type="dxa"/>
          </w:tcPr>
          <w:p w14:paraId="5DB89985" w14:textId="77777777" w:rsidR="00216E33" w:rsidRDefault="00216E33" w:rsidP="004664EA">
            <w:pPr>
              <w:jc w:val="center"/>
              <w:rPr>
                <w:rFonts w:ascii="宋体" w:hAnsi="宋体"/>
                <w:snapToGrid w:val="0"/>
                <w:kern w:val="0"/>
              </w:rPr>
            </w:pPr>
            <w:r>
              <w:rPr>
                <w:rFonts w:ascii="宋体" w:hAnsi="宋体" w:hint="eastAsia"/>
                <w:snapToGrid w:val="0"/>
                <w:kern w:val="0"/>
              </w:rPr>
              <w:t>操作标识</w:t>
            </w:r>
          </w:p>
        </w:tc>
        <w:tc>
          <w:tcPr>
            <w:tcW w:w="1701" w:type="dxa"/>
          </w:tcPr>
          <w:p w14:paraId="0DE67B6E" w14:textId="77777777" w:rsidR="00216E33" w:rsidRDefault="00216E33" w:rsidP="004664EA">
            <w:pPr>
              <w:jc w:val="center"/>
              <w:rPr>
                <w:rFonts w:ascii="宋体" w:hAnsi="宋体"/>
                <w:snapToGrid w:val="0"/>
                <w:kern w:val="0"/>
              </w:rPr>
            </w:pPr>
          </w:p>
        </w:tc>
        <w:tc>
          <w:tcPr>
            <w:tcW w:w="1134" w:type="dxa"/>
          </w:tcPr>
          <w:p w14:paraId="5E19E4F4"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2271551C" w14:textId="77777777" w:rsidR="00216E33" w:rsidRDefault="00216E33" w:rsidP="004664EA">
            <w:pPr>
              <w:jc w:val="center"/>
              <w:rPr>
                <w:rFonts w:ascii="宋体" w:hAnsi="宋体"/>
                <w:snapToGrid w:val="0"/>
                <w:kern w:val="0"/>
              </w:rPr>
            </w:pPr>
          </w:p>
        </w:tc>
      </w:tr>
    </w:tbl>
    <w:p w14:paraId="17B5556E" w14:textId="77777777" w:rsidR="00216E33" w:rsidRDefault="00216E33" w:rsidP="00216E33"/>
    <w:p w14:paraId="229B2951" w14:textId="77777777" w:rsidR="00216E33" w:rsidRDefault="00216E33" w:rsidP="00216E33">
      <w:pPr>
        <w:pStyle w:val="5"/>
        <w:tabs>
          <w:tab w:val="left" w:pos="1112"/>
        </w:tabs>
      </w:pPr>
      <w:r>
        <w:rPr>
          <w:rFonts w:hint="eastAsia"/>
        </w:rPr>
        <w:t>输出</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47BB31A1" w14:textId="77777777" w:rsidTr="004664EA">
        <w:tc>
          <w:tcPr>
            <w:tcW w:w="1559" w:type="dxa"/>
            <w:shd w:val="clear" w:color="auto" w:fill="E0E0E0"/>
          </w:tcPr>
          <w:p w14:paraId="358CBF6D"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73987882"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3B54111B"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32118A5" w14:textId="77777777" w:rsidR="00216E33" w:rsidRDefault="00216E33" w:rsidP="004664EA">
            <w:pPr>
              <w:jc w:val="center"/>
              <w:rPr>
                <w:b/>
                <w:snapToGrid w:val="0"/>
                <w:kern w:val="0"/>
              </w:rPr>
            </w:pPr>
            <w:r>
              <w:rPr>
                <w:rFonts w:hint="eastAsia"/>
                <w:b/>
                <w:snapToGrid w:val="0"/>
                <w:kern w:val="0"/>
              </w:rPr>
              <w:t>备注</w:t>
            </w:r>
          </w:p>
        </w:tc>
      </w:tr>
      <w:tr w:rsidR="00216E33" w14:paraId="0B0F5911" w14:textId="77777777" w:rsidTr="004664EA">
        <w:tc>
          <w:tcPr>
            <w:tcW w:w="7513" w:type="dxa"/>
            <w:gridSpan w:val="4"/>
          </w:tcPr>
          <w:p w14:paraId="736BD676" w14:textId="77777777" w:rsidR="00216E33" w:rsidRDefault="00216E33" w:rsidP="004664EA">
            <w:pPr>
              <w:jc w:val="center"/>
              <w:rPr>
                <w:rFonts w:ascii="宋体" w:hAnsi="宋体"/>
                <w:snapToGrid w:val="0"/>
                <w:kern w:val="0"/>
              </w:rPr>
            </w:pPr>
            <w:r>
              <w:rPr>
                <w:rFonts w:ascii="宋体" w:hAnsi="宋体"/>
                <w:snapToGrid w:val="0"/>
                <w:kern w:val="0"/>
              </w:rPr>
              <w:t>产品</w:t>
            </w:r>
            <w:r>
              <w:rPr>
                <w:rFonts w:ascii="宋体" w:hAnsi="宋体" w:hint="eastAsia"/>
                <w:snapToGrid w:val="0"/>
                <w:kern w:val="0"/>
              </w:rPr>
              <w:t>LIST</w:t>
            </w:r>
          </w:p>
        </w:tc>
      </w:tr>
      <w:tr w:rsidR="00216E33" w14:paraId="20515EA7" w14:textId="77777777" w:rsidTr="004664EA">
        <w:tc>
          <w:tcPr>
            <w:tcW w:w="1559" w:type="dxa"/>
          </w:tcPr>
          <w:p w14:paraId="66D89FBD" w14:textId="77777777" w:rsidR="00216E33" w:rsidRDefault="00216E33" w:rsidP="004664EA">
            <w:pPr>
              <w:jc w:val="center"/>
              <w:rPr>
                <w:rFonts w:ascii="宋体" w:hAnsi="宋体"/>
                <w:snapToGrid w:val="0"/>
                <w:kern w:val="0"/>
              </w:rPr>
            </w:pPr>
            <w:r>
              <w:rPr>
                <w:rFonts w:ascii="宋体" w:hAnsi="宋体" w:hint="eastAsia"/>
                <w:snapToGrid w:val="0"/>
                <w:kern w:val="0"/>
              </w:rPr>
              <w:t>产品唯一标识</w:t>
            </w:r>
          </w:p>
        </w:tc>
        <w:tc>
          <w:tcPr>
            <w:tcW w:w="1701" w:type="dxa"/>
          </w:tcPr>
          <w:p w14:paraId="1F750934" w14:textId="77777777" w:rsidR="00216E33" w:rsidRDefault="00216E33" w:rsidP="004664EA">
            <w:pPr>
              <w:jc w:val="center"/>
              <w:rPr>
                <w:rFonts w:ascii="宋体" w:hAnsi="宋体"/>
                <w:snapToGrid w:val="0"/>
                <w:kern w:val="0"/>
              </w:rPr>
            </w:pPr>
          </w:p>
        </w:tc>
        <w:tc>
          <w:tcPr>
            <w:tcW w:w="1134" w:type="dxa"/>
          </w:tcPr>
          <w:p w14:paraId="67EEC6D0"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E4DF8DF" w14:textId="77777777" w:rsidR="00216E33" w:rsidRDefault="00216E33" w:rsidP="004664EA">
            <w:pPr>
              <w:jc w:val="center"/>
              <w:rPr>
                <w:rFonts w:ascii="宋体" w:hAnsi="宋体"/>
                <w:snapToGrid w:val="0"/>
                <w:kern w:val="0"/>
              </w:rPr>
            </w:pPr>
          </w:p>
        </w:tc>
      </w:tr>
      <w:tr w:rsidR="00216E33" w14:paraId="36E7B279" w14:textId="77777777" w:rsidTr="004664EA">
        <w:tc>
          <w:tcPr>
            <w:tcW w:w="1559" w:type="dxa"/>
          </w:tcPr>
          <w:p w14:paraId="6CA8E5C3" w14:textId="77777777" w:rsidR="00216E33" w:rsidRDefault="00216E33" w:rsidP="004664EA">
            <w:pPr>
              <w:jc w:val="center"/>
              <w:rPr>
                <w:rFonts w:ascii="宋体" w:hAnsi="宋体"/>
                <w:snapToGrid w:val="0"/>
                <w:kern w:val="0"/>
              </w:rPr>
            </w:pPr>
            <w:r>
              <w:rPr>
                <w:rFonts w:ascii="宋体" w:hAnsi="宋体"/>
                <w:snapToGrid w:val="0"/>
                <w:kern w:val="0"/>
              </w:rPr>
              <w:t>产品名称</w:t>
            </w:r>
          </w:p>
        </w:tc>
        <w:tc>
          <w:tcPr>
            <w:tcW w:w="1701" w:type="dxa"/>
          </w:tcPr>
          <w:p w14:paraId="2683536A" w14:textId="77777777" w:rsidR="00216E33" w:rsidRDefault="00216E33" w:rsidP="004664EA">
            <w:pPr>
              <w:jc w:val="center"/>
              <w:rPr>
                <w:rFonts w:ascii="宋体" w:hAnsi="宋体"/>
                <w:snapToGrid w:val="0"/>
                <w:kern w:val="0"/>
              </w:rPr>
            </w:pPr>
          </w:p>
        </w:tc>
        <w:tc>
          <w:tcPr>
            <w:tcW w:w="1134" w:type="dxa"/>
          </w:tcPr>
          <w:p w14:paraId="1723E0CD"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5673E366" w14:textId="77777777" w:rsidR="00216E33" w:rsidRDefault="00216E33" w:rsidP="004664EA">
            <w:pPr>
              <w:jc w:val="center"/>
              <w:rPr>
                <w:rFonts w:ascii="宋体" w:hAnsi="宋体"/>
                <w:snapToGrid w:val="0"/>
                <w:kern w:val="0"/>
              </w:rPr>
            </w:pPr>
          </w:p>
        </w:tc>
      </w:tr>
      <w:tr w:rsidR="00216E33" w14:paraId="36BBBD36" w14:textId="77777777" w:rsidTr="004664EA">
        <w:tc>
          <w:tcPr>
            <w:tcW w:w="1559" w:type="dxa"/>
          </w:tcPr>
          <w:p w14:paraId="71B68D71" w14:textId="77777777" w:rsidR="00216E33" w:rsidRDefault="00216E33" w:rsidP="004664EA">
            <w:pPr>
              <w:jc w:val="center"/>
              <w:rPr>
                <w:rFonts w:ascii="宋体" w:hAnsi="宋体"/>
                <w:snapToGrid w:val="0"/>
                <w:kern w:val="0"/>
              </w:rPr>
            </w:pPr>
            <w:r>
              <w:rPr>
                <w:rFonts w:ascii="宋体" w:hAnsi="宋体"/>
                <w:snapToGrid w:val="0"/>
                <w:kern w:val="0"/>
              </w:rPr>
              <w:t>匹配百分比</w:t>
            </w:r>
          </w:p>
        </w:tc>
        <w:tc>
          <w:tcPr>
            <w:tcW w:w="1701" w:type="dxa"/>
          </w:tcPr>
          <w:p w14:paraId="035D1ED1" w14:textId="77777777" w:rsidR="00216E33" w:rsidRDefault="00216E33" w:rsidP="004664EA">
            <w:pPr>
              <w:jc w:val="center"/>
              <w:rPr>
                <w:rFonts w:ascii="宋体" w:hAnsi="宋体"/>
                <w:snapToGrid w:val="0"/>
                <w:kern w:val="0"/>
              </w:rPr>
            </w:pPr>
          </w:p>
        </w:tc>
        <w:tc>
          <w:tcPr>
            <w:tcW w:w="1134" w:type="dxa"/>
          </w:tcPr>
          <w:p w14:paraId="2673E7A8"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78AE68E" w14:textId="77777777" w:rsidR="00216E33" w:rsidRDefault="00216E33" w:rsidP="004664EA">
            <w:pPr>
              <w:jc w:val="center"/>
              <w:rPr>
                <w:rFonts w:ascii="宋体" w:hAnsi="宋体"/>
                <w:snapToGrid w:val="0"/>
                <w:kern w:val="0"/>
              </w:rPr>
            </w:pPr>
          </w:p>
        </w:tc>
      </w:tr>
      <w:tr w:rsidR="00216E33" w14:paraId="50877FB3" w14:textId="77777777" w:rsidTr="004664EA">
        <w:tc>
          <w:tcPr>
            <w:tcW w:w="1559" w:type="dxa"/>
          </w:tcPr>
          <w:p w14:paraId="5B56A279" w14:textId="77777777" w:rsidR="00216E33" w:rsidRDefault="00216E33" w:rsidP="004664EA">
            <w:pPr>
              <w:jc w:val="center"/>
              <w:rPr>
                <w:rFonts w:ascii="宋体" w:hAnsi="宋体"/>
                <w:snapToGrid w:val="0"/>
                <w:kern w:val="0"/>
              </w:rPr>
            </w:pPr>
            <w:r>
              <w:rPr>
                <w:rFonts w:ascii="宋体" w:hAnsi="宋体" w:hint="eastAsia"/>
                <w:snapToGrid w:val="0"/>
                <w:kern w:val="0"/>
              </w:rPr>
              <w:t>最高放款金额</w:t>
            </w:r>
          </w:p>
        </w:tc>
        <w:tc>
          <w:tcPr>
            <w:tcW w:w="1701" w:type="dxa"/>
          </w:tcPr>
          <w:p w14:paraId="25A3DE57" w14:textId="77777777" w:rsidR="00216E33" w:rsidRDefault="00216E33" w:rsidP="004664EA">
            <w:pPr>
              <w:jc w:val="center"/>
              <w:rPr>
                <w:rFonts w:ascii="宋体" w:hAnsi="宋体"/>
                <w:snapToGrid w:val="0"/>
                <w:kern w:val="0"/>
              </w:rPr>
            </w:pPr>
          </w:p>
        </w:tc>
        <w:tc>
          <w:tcPr>
            <w:tcW w:w="1134" w:type="dxa"/>
          </w:tcPr>
          <w:p w14:paraId="1A95760A"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72DE2D94" w14:textId="77777777" w:rsidR="00216E33" w:rsidRDefault="00216E33" w:rsidP="004664EA">
            <w:pPr>
              <w:jc w:val="center"/>
              <w:rPr>
                <w:rFonts w:ascii="宋体" w:hAnsi="宋体"/>
                <w:snapToGrid w:val="0"/>
                <w:kern w:val="0"/>
              </w:rPr>
            </w:pPr>
          </w:p>
        </w:tc>
      </w:tr>
      <w:tr w:rsidR="00216E33" w14:paraId="21913132" w14:textId="77777777" w:rsidTr="004664EA">
        <w:tc>
          <w:tcPr>
            <w:tcW w:w="1559" w:type="dxa"/>
          </w:tcPr>
          <w:p w14:paraId="793AD675" w14:textId="77777777" w:rsidR="00216E33" w:rsidRDefault="00216E33" w:rsidP="004664EA">
            <w:pPr>
              <w:jc w:val="center"/>
              <w:rPr>
                <w:rFonts w:ascii="宋体" w:hAnsi="宋体"/>
                <w:snapToGrid w:val="0"/>
                <w:kern w:val="0"/>
              </w:rPr>
            </w:pPr>
            <w:r>
              <w:rPr>
                <w:rFonts w:ascii="宋体" w:hAnsi="宋体" w:hint="eastAsia"/>
                <w:snapToGrid w:val="0"/>
                <w:kern w:val="0"/>
              </w:rPr>
              <w:t>月息</w:t>
            </w:r>
          </w:p>
        </w:tc>
        <w:tc>
          <w:tcPr>
            <w:tcW w:w="1701" w:type="dxa"/>
          </w:tcPr>
          <w:p w14:paraId="61423DF0" w14:textId="77777777" w:rsidR="00216E33" w:rsidRDefault="00216E33" w:rsidP="004664EA">
            <w:pPr>
              <w:jc w:val="center"/>
              <w:rPr>
                <w:rFonts w:ascii="宋体" w:hAnsi="宋体"/>
                <w:snapToGrid w:val="0"/>
                <w:kern w:val="0"/>
              </w:rPr>
            </w:pPr>
          </w:p>
        </w:tc>
        <w:tc>
          <w:tcPr>
            <w:tcW w:w="1134" w:type="dxa"/>
          </w:tcPr>
          <w:p w14:paraId="454F0EB5"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4F40C86" w14:textId="77777777" w:rsidR="00216E33" w:rsidRDefault="00216E33" w:rsidP="004664EA">
            <w:pPr>
              <w:jc w:val="center"/>
              <w:rPr>
                <w:rFonts w:ascii="宋体" w:hAnsi="宋体"/>
                <w:snapToGrid w:val="0"/>
                <w:kern w:val="0"/>
              </w:rPr>
            </w:pPr>
          </w:p>
        </w:tc>
      </w:tr>
      <w:tr w:rsidR="00216E33" w14:paraId="77F947C1" w14:textId="77777777" w:rsidTr="004664EA">
        <w:tc>
          <w:tcPr>
            <w:tcW w:w="1559" w:type="dxa"/>
          </w:tcPr>
          <w:p w14:paraId="5A190DB3" w14:textId="77777777" w:rsidR="00216E33" w:rsidRDefault="00216E33" w:rsidP="004664EA">
            <w:pPr>
              <w:jc w:val="center"/>
              <w:rPr>
                <w:rFonts w:ascii="宋体" w:hAnsi="宋体"/>
                <w:snapToGrid w:val="0"/>
                <w:kern w:val="0"/>
              </w:rPr>
            </w:pPr>
            <w:r>
              <w:rPr>
                <w:rFonts w:ascii="宋体" w:hAnsi="宋体" w:hint="eastAsia"/>
                <w:snapToGrid w:val="0"/>
                <w:kern w:val="0"/>
              </w:rPr>
              <w:t>还款方式</w:t>
            </w:r>
          </w:p>
        </w:tc>
        <w:tc>
          <w:tcPr>
            <w:tcW w:w="1701" w:type="dxa"/>
          </w:tcPr>
          <w:p w14:paraId="0E2F7142" w14:textId="77777777" w:rsidR="00216E33" w:rsidRDefault="00216E33" w:rsidP="004664EA">
            <w:pPr>
              <w:jc w:val="center"/>
              <w:rPr>
                <w:rFonts w:ascii="宋体" w:hAnsi="宋体"/>
                <w:snapToGrid w:val="0"/>
                <w:kern w:val="0"/>
              </w:rPr>
            </w:pPr>
          </w:p>
        </w:tc>
        <w:tc>
          <w:tcPr>
            <w:tcW w:w="1134" w:type="dxa"/>
          </w:tcPr>
          <w:p w14:paraId="4D18B3AA"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7B14D8F" w14:textId="77777777" w:rsidR="00216E33" w:rsidRDefault="00216E33" w:rsidP="004664EA">
            <w:pPr>
              <w:jc w:val="center"/>
              <w:rPr>
                <w:rFonts w:ascii="宋体" w:hAnsi="宋体"/>
                <w:snapToGrid w:val="0"/>
                <w:kern w:val="0"/>
              </w:rPr>
            </w:pPr>
          </w:p>
        </w:tc>
      </w:tr>
    </w:tbl>
    <w:p w14:paraId="3142AB07" w14:textId="77777777" w:rsidR="00216E33" w:rsidRPr="006A7E73" w:rsidRDefault="00216E33" w:rsidP="00216E33"/>
    <w:p w14:paraId="65A80561" w14:textId="77777777" w:rsidR="00216E33" w:rsidRDefault="00216E33" w:rsidP="00216E33">
      <w:pPr>
        <w:pStyle w:val="4"/>
        <w:tabs>
          <w:tab w:val="left" w:pos="942"/>
          <w:tab w:val="num" w:pos="1566"/>
        </w:tabs>
        <w:ind w:left="1531" w:hanging="580"/>
        <w:rPr>
          <w:rFonts w:ascii="黑体" w:hAnsi="黑体"/>
        </w:rPr>
      </w:pPr>
      <w:r>
        <w:rPr>
          <w:rFonts w:ascii="黑体" w:hAnsi="黑体"/>
        </w:rPr>
        <w:t>产品匹配</w:t>
      </w:r>
    </w:p>
    <w:p w14:paraId="79E35245" w14:textId="77777777" w:rsidR="00216E33" w:rsidRDefault="00216E33" w:rsidP="00216E33">
      <w:pPr>
        <w:pStyle w:val="5"/>
        <w:tabs>
          <w:tab w:val="left" w:pos="1112"/>
        </w:tabs>
      </w:pPr>
      <w:r>
        <w:rPr>
          <w:rFonts w:hint="eastAsia"/>
        </w:rPr>
        <w:t>功能</w:t>
      </w:r>
      <w:r>
        <w:t>描述</w:t>
      </w:r>
    </w:p>
    <w:p w14:paraId="20D820D2" w14:textId="77777777" w:rsidR="00216E33" w:rsidRPr="004336C8" w:rsidRDefault="00216E33" w:rsidP="00216E33">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4336C8">
        <w:rPr>
          <w:rFonts w:ascii="宋体" w:hAnsi="宋体"/>
          <w:kern w:val="0"/>
          <w:szCs w:val="21"/>
        </w:rPr>
        <w:t>实现</w:t>
      </w:r>
      <w:r w:rsidRPr="004336C8">
        <w:rPr>
          <w:rFonts w:ascii="宋体" w:hAnsi="宋体" w:hint="eastAsia"/>
          <w:kern w:val="0"/>
          <w:szCs w:val="21"/>
        </w:rPr>
        <w:t>APP客户端</w:t>
      </w:r>
      <w:r>
        <w:rPr>
          <w:rFonts w:ascii="宋体" w:hAnsi="宋体" w:hint="eastAsia"/>
          <w:kern w:val="0"/>
          <w:szCs w:val="21"/>
        </w:rPr>
        <w:t>对需求录入进行智能匹配的</w:t>
      </w:r>
      <w:r w:rsidRPr="004336C8">
        <w:rPr>
          <w:rFonts w:ascii="宋体" w:hAnsi="宋体" w:hint="eastAsia"/>
          <w:kern w:val="0"/>
          <w:szCs w:val="21"/>
        </w:rPr>
        <w:t>功能。</w:t>
      </w:r>
    </w:p>
    <w:p w14:paraId="1E6FE697" w14:textId="77777777" w:rsidR="00216E33" w:rsidRDefault="00216E33" w:rsidP="00216E33">
      <w:pPr>
        <w:pStyle w:val="5"/>
        <w:tabs>
          <w:tab w:val="left" w:pos="1112"/>
        </w:tabs>
      </w:pPr>
      <w:r>
        <w:rPr>
          <w:rFonts w:hint="eastAsia"/>
        </w:rPr>
        <w:lastRenderedPageBreak/>
        <w:t>处理流程</w:t>
      </w:r>
    </w:p>
    <w:p w14:paraId="45EE0194" w14:textId="77777777" w:rsidR="00216E33" w:rsidRDefault="00216E33" w:rsidP="00216E33">
      <w:pPr>
        <w:spacing w:line="360" w:lineRule="auto"/>
        <w:ind w:left="289" w:firstLine="420"/>
        <w:rPr>
          <w:rFonts w:ascii="宋体" w:hAnsi="宋体"/>
          <w:b/>
          <w:sz w:val="24"/>
          <w:szCs w:val="24"/>
        </w:rPr>
      </w:pPr>
      <w:r>
        <w:rPr>
          <w:rFonts w:ascii="宋体" w:hAnsi="宋体"/>
          <w:b/>
          <w:noProof/>
          <w:sz w:val="24"/>
          <w:szCs w:val="24"/>
        </w:rPr>
        <w:drawing>
          <wp:inline distT="0" distB="0" distL="0" distR="0" wp14:anchorId="4F19F9EB" wp14:editId="32957919">
            <wp:extent cx="5270500" cy="1727200"/>
            <wp:effectExtent l="0" t="0" r="6350" b="6350"/>
            <wp:docPr id="2" name="图片 2" descr="产品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产品匹配"/>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0500" cy="1727200"/>
                    </a:xfrm>
                    <a:prstGeom prst="rect">
                      <a:avLst/>
                    </a:prstGeom>
                    <a:noFill/>
                    <a:ln>
                      <a:noFill/>
                    </a:ln>
                  </pic:spPr>
                </pic:pic>
              </a:graphicData>
            </a:graphic>
          </wp:inline>
        </w:drawing>
      </w:r>
    </w:p>
    <w:p w14:paraId="56BF529F" w14:textId="77777777" w:rsidR="00216E33" w:rsidRPr="00F644BD" w:rsidRDefault="00216E33" w:rsidP="00216E33">
      <w:pPr>
        <w:spacing w:line="360" w:lineRule="auto"/>
        <w:ind w:left="289" w:firstLine="420"/>
        <w:rPr>
          <w:rFonts w:ascii="宋体" w:hAnsi="宋体"/>
          <w:b/>
          <w:sz w:val="24"/>
          <w:szCs w:val="24"/>
        </w:rPr>
      </w:pPr>
      <w:r w:rsidRPr="00F644BD">
        <w:rPr>
          <w:rFonts w:ascii="宋体" w:hAnsi="宋体" w:hint="eastAsia"/>
          <w:b/>
          <w:sz w:val="24"/>
          <w:szCs w:val="24"/>
        </w:rPr>
        <w:t>【流程描述】</w:t>
      </w:r>
    </w:p>
    <w:p w14:paraId="04D17F06" w14:textId="77777777" w:rsidR="00216E33" w:rsidRDefault="00216E33">
      <w:pPr>
        <w:numPr>
          <w:ilvl w:val="2"/>
          <w:numId w:val="20"/>
        </w:numPr>
        <w:spacing w:line="360" w:lineRule="auto"/>
        <w:ind w:left="1909" w:hanging="360"/>
        <w:rPr>
          <w:rFonts w:ascii="宋体" w:hAnsi="宋体"/>
          <w:szCs w:val="21"/>
        </w:rPr>
        <w:pPrChange w:id="991" w:author="wangq" w:date="2017-08-21T17:25:00Z">
          <w:pPr>
            <w:numPr>
              <w:ilvl w:val="2"/>
              <w:numId w:val="29"/>
            </w:numPr>
            <w:spacing w:line="360" w:lineRule="auto"/>
            <w:ind w:left="1909" w:hanging="360"/>
          </w:pPr>
        </w:pPrChange>
      </w:pPr>
      <w:r w:rsidRPr="00545002">
        <w:rPr>
          <w:rFonts w:ascii="宋体" w:hAnsi="宋体" w:hint="eastAsia"/>
          <w:szCs w:val="21"/>
        </w:rPr>
        <w:t>已登录的注册用户；</w:t>
      </w:r>
    </w:p>
    <w:p w14:paraId="7402B3D0" w14:textId="77777777" w:rsidR="00216E33" w:rsidRDefault="00216E33">
      <w:pPr>
        <w:numPr>
          <w:ilvl w:val="2"/>
          <w:numId w:val="20"/>
        </w:numPr>
        <w:spacing w:line="360" w:lineRule="auto"/>
        <w:ind w:left="1909" w:hanging="360"/>
        <w:rPr>
          <w:rFonts w:ascii="宋体" w:hAnsi="宋体"/>
          <w:szCs w:val="21"/>
        </w:rPr>
        <w:pPrChange w:id="992" w:author="wangq" w:date="2017-08-21T17:25:00Z">
          <w:pPr>
            <w:numPr>
              <w:ilvl w:val="2"/>
              <w:numId w:val="29"/>
            </w:numPr>
            <w:spacing w:line="360" w:lineRule="auto"/>
            <w:ind w:left="1909" w:hanging="360"/>
          </w:pPr>
        </w:pPrChange>
      </w:pPr>
      <w:r>
        <w:rPr>
          <w:rFonts w:ascii="宋体" w:hAnsi="宋体"/>
          <w:szCs w:val="21"/>
        </w:rPr>
        <w:t>需求录入后进入产品匹配界面</w:t>
      </w:r>
      <w:r>
        <w:rPr>
          <w:rFonts w:ascii="宋体" w:hAnsi="宋体" w:hint="eastAsia"/>
          <w:szCs w:val="21"/>
        </w:rPr>
        <w:t>，</w:t>
      </w:r>
      <w:r>
        <w:rPr>
          <w:rFonts w:ascii="宋体" w:hAnsi="宋体"/>
          <w:szCs w:val="21"/>
        </w:rPr>
        <w:t>选择需要的产品进入查看产品明细</w:t>
      </w:r>
      <w:r>
        <w:rPr>
          <w:rFonts w:ascii="宋体" w:hAnsi="宋体" w:hint="eastAsia"/>
          <w:szCs w:val="21"/>
        </w:rPr>
        <w:t>；</w:t>
      </w:r>
    </w:p>
    <w:p w14:paraId="26B919F7" w14:textId="082F5245" w:rsidR="00216E33" w:rsidRDefault="00216E33">
      <w:pPr>
        <w:numPr>
          <w:ilvl w:val="2"/>
          <w:numId w:val="20"/>
        </w:numPr>
        <w:spacing w:line="360" w:lineRule="auto"/>
        <w:ind w:left="1909" w:hanging="360"/>
        <w:rPr>
          <w:rFonts w:ascii="宋体" w:hAnsi="宋体"/>
          <w:szCs w:val="21"/>
        </w:rPr>
        <w:pPrChange w:id="993" w:author="wangq" w:date="2017-08-21T17:25:00Z">
          <w:pPr>
            <w:numPr>
              <w:ilvl w:val="2"/>
              <w:numId w:val="29"/>
            </w:numPr>
            <w:spacing w:line="360" w:lineRule="auto"/>
            <w:ind w:left="1909" w:hanging="360"/>
          </w:pPr>
        </w:pPrChange>
      </w:pPr>
      <w:r>
        <w:rPr>
          <w:rFonts w:ascii="宋体" w:hAnsi="宋体"/>
          <w:szCs w:val="21"/>
        </w:rPr>
        <w:t>调用微服务</w:t>
      </w:r>
      <w:r>
        <w:rPr>
          <w:rFonts w:ascii="宋体" w:hAnsi="宋体" w:hint="eastAsia"/>
          <w:szCs w:val="21"/>
        </w:rPr>
        <w:t>-</w:t>
      </w:r>
      <w:r>
        <w:rPr>
          <w:rFonts w:ascii="宋体" w:hAnsi="宋体"/>
          <w:szCs w:val="21"/>
        </w:rPr>
        <w:t>app业务管理</w:t>
      </w:r>
      <w:r>
        <w:rPr>
          <w:rFonts w:ascii="宋体" w:hAnsi="宋体" w:hint="eastAsia"/>
          <w:szCs w:val="21"/>
        </w:rPr>
        <w:t>-</w:t>
      </w:r>
      <w:r>
        <w:rPr>
          <w:rFonts w:ascii="宋体" w:hAnsi="宋体"/>
          <w:szCs w:val="21"/>
        </w:rPr>
        <w:t>产品</w:t>
      </w:r>
      <w:r w:rsidR="00B816E2">
        <w:rPr>
          <w:rFonts w:ascii="宋体" w:hAnsi="宋体" w:hint="eastAsia"/>
          <w:szCs w:val="21"/>
        </w:rPr>
        <w:t>详细查询</w:t>
      </w:r>
      <w:r>
        <w:rPr>
          <w:rFonts w:ascii="宋体" w:hAnsi="宋体" w:hint="eastAsia"/>
          <w:szCs w:val="21"/>
        </w:rPr>
        <w:t>；</w:t>
      </w:r>
    </w:p>
    <w:p w14:paraId="2625E5AF" w14:textId="77777777" w:rsidR="00216E33" w:rsidRPr="00545002" w:rsidRDefault="00216E33">
      <w:pPr>
        <w:numPr>
          <w:ilvl w:val="2"/>
          <w:numId w:val="20"/>
        </w:numPr>
        <w:spacing w:line="360" w:lineRule="auto"/>
        <w:ind w:left="1909" w:hanging="360"/>
        <w:rPr>
          <w:rFonts w:ascii="宋体" w:hAnsi="宋体"/>
          <w:szCs w:val="21"/>
        </w:rPr>
        <w:pPrChange w:id="994" w:author="wangq" w:date="2017-08-21T17:25:00Z">
          <w:pPr>
            <w:numPr>
              <w:ilvl w:val="2"/>
              <w:numId w:val="29"/>
            </w:numPr>
            <w:spacing w:line="360" w:lineRule="auto"/>
            <w:ind w:left="1909" w:hanging="360"/>
          </w:pPr>
        </w:pPrChange>
      </w:pPr>
      <w:r>
        <w:rPr>
          <w:rFonts w:ascii="宋体" w:hAnsi="宋体"/>
          <w:szCs w:val="21"/>
        </w:rPr>
        <w:t>解析返回结果</w:t>
      </w:r>
    </w:p>
    <w:p w14:paraId="16E932F5" w14:textId="77777777" w:rsidR="00216E33" w:rsidRDefault="00216E33" w:rsidP="00216E33">
      <w:pPr>
        <w:pStyle w:val="5"/>
        <w:tabs>
          <w:tab w:val="left" w:pos="1112"/>
        </w:tabs>
      </w:pPr>
      <w:r>
        <w:rPr>
          <w:rFonts w:hint="eastAsia"/>
        </w:rPr>
        <w:t>输入</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6"/>
        <w:gridCol w:w="1304"/>
        <w:gridCol w:w="1134"/>
        <w:gridCol w:w="3119"/>
      </w:tblGrid>
      <w:tr w:rsidR="00216E33" w14:paraId="66873DEF" w14:textId="77777777" w:rsidTr="004664EA">
        <w:tc>
          <w:tcPr>
            <w:tcW w:w="1956" w:type="dxa"/>
            <w:shd w:val="clear" w:color="auto" w:fill="E0E0E0"/>
          </w:tcPr>
          <w:p w14:paraId="0B54A651" w14:textId="77777777" w:rsidR="00216E33" w:rsidRDefault="00216E33" w:rsidP="004664EA">
            <w:pPr>
              <w:jc w:val="center"/>
              <w:rPr>
                <w:b/>
                <w:snapToGrid w:val="0"/>
                <w:kern w:val="0"/>
              </w:rPr>
            </w:pPr>
            <w:r>
              <w:rPr>
                <w:rFonts w:hint="eastAsia"/>
                <w:b/>
                <w:snapToGrid w:val="0"/>
                <w:kern w:val="0"/>
              </w:rPr>
              <w:t>输入要素</w:t>
            </w:r>
          </w:p>
        </w:tc>
        <w:tc>
          <w:tcPr>
            <w:tcW w:w="1304" w:type="dxa"/>
            <w:shd w:val="clear" w:color="auto" w:fill="E0E0E0"/>
          </w:tcPr>
          <w:p w14:paraId="497D2593"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6117626D"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5927CA42" w14:textId="77777777" w:rsidR="00216E33" w:rsidRDefault="00216E33" w:rsidP="004664EA">
            <w:pPr>
              <w:jc w:val="center"/>
              <w:rPr>
                <w:b/>
                <w:snapToGrid w:val="0"/>
                <w:kern w:val="0"/>
              </w:rPr>
            </w:pPr>
            <w:r>
              <w:rPr>
                <w:rFonts w:hint="eastAsia"/>
                <w:b/>
                <w:snapToGrid w:val="0"/>
                <w:kern w:val="0"/>
              </w:rPr>
              <w:t>备注</w:t>
            </w:r>
          </w:p>
        </w:tc>
      </w:tr>
      <w:tr w:rsidR="00216E33" w14:paraId="53BB5FC6" w14:textId="77777777" w:rsidTr="004664EA">
        <w:tc>
          <w:tcPr>
            <w:tcW w:w="1956" w:type="dxa"/>
          </w:tcPr>
          <w:p w14:paraId="6D5FF29B" w14:textId="77777777" w:rsidR="00216E33" w:rsidRDefault="00216E33" w:rsidP="004664EA">
            <w:pPr>
              <w:jc w:val="center"/>
              <w:rPr>
                <w:rFonts w:ascii="宋体" w:hAnsi="宋体"/>
                <w:snapToGrid w:val="0"/>
                <w:kern w:val="0"/>
              </w:rPr>
            </w:pPr>
            <w:r>
              <w:rPr>
                <w:rFonts w:ascii="宋体" w:hAnsi="宋体" w:hint="eastAsia"/>
                <w:snapToGrid w:val="0"/>
                <w:kern w:val="0"/>
              </w:rPr>
              <w:t>数据来源</w:t>
            </w:r>
          </w:p>
        </w:tc>
        <w:tc>
          <w:tcPr>
            <w:tcW w:w="1304" w:type="dxa"/>
          </w:tcPr>
          <w:p w14:paraId="14EB1D05" w14:textId="77777777" w:rsidR="00216E33" w:rsidRDefault="00216E33" w:rsidP="004664EA">
            <w:pPr>
              <w:jc w:val="center"/>
              <w:rPr>
                <w:rFonts w:ascii="宋体" w:hAnsi="宋体"/>
                <w:snapToGrid w:val="0"/>
                <w:kern w:val="0"/>
              </w:rPr>
            </w:pPr>
          </w:p>
        </w:tc>
        <w:tc>
          <w:tcPr>
            <w:tcW w:w="1134" w:type="dxa"/>
          </w:tcPr>
          <w:p w14:paraId="1AC51446"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15A77189" w14:textId="77777777" w:rsidR="00216E33" w:rsidRDefault="00216E33" w:rsidP="004664EA">
            <w:pPr>
              <w:jc w:val="center"/>
              <w:rPr>
                <w:rFonts w:ascii="宋体" w:hAnsi="宋体"/>
                <w:snapToGrid w:val="0"/>
                <w:kern w:val="0"/>
              </w:rPr>
            </w:pPr>
          </w:p>
        </w:tc>
      </w:tr>
      <w:tr w:rsidR="00216E33" w14:paraId="520C2BF3" w14:textId="77777777" w:rsidTr="004664EA">
        <w:tc>
          <w:tcPr>
            <w:tcW w:w="1956" w:type="dxa"/>
          </w:tcPr>
          <w:p w14:paraId="565601F3"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304" w:type="dxa"/>
          </w:tcPr>
          <w:p w14:paraId="3C95AB02" w14:textId="77777777" w:rsidR="00216E33" w:rsidRDefault="00216E33" w:rsidP="004664EA">
            <w:pPr>
              <w:jc w:val="center"/>
              <w:rPr>
                <w:rFonts w:ascii="宋体" w:hAnsi="宋体"/>
                <w:snapToGrid w:val="0"/>
                <w:kern w:val="0"/>
              </w:rPr>
            </w:pPr>
          </w:p>
        </w:tc>
        <w:tc>
          <w:tcPr>
            <w:tcW w:w="1134" w:type="dxa"/>
          </w:tcPr>
          <w:p w14:paraId="54CE3C80"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6F3CD00" w14:textId="77777777" w:rsidR="00216E33" w:rsidRDefault="00216E33" w:rsidP="004664EA">
            <w:pPr>
              <w:jc w:val="center"/>
              <w:rPr>
                <w:rFonts w:ascii="宋体" w:hAnsi="宋体"/>
                <w:snapToGrid w:val="0"/>
                <w:kern w:val="0"/>
              </w:rPr>
            </w:pPr>
          </w:p>
        </w:tc>
      </w:tr>
      <w:tr w:rsidR="00216E33" w14:paraId="7D6AE59A" w14:textId="77777777" w:rsidTr="004664EA">
        <w:tc>
          <w:tcPr>
            <w:tcW w:w="1956" w:type="dxa"/>
          </w:tcPr>
          <w:p w14:paraId="37FEF6E6" w14:textId="77777777" w:rsidR="00216E33" w:rsidRDefault="00216E33" w:rsidP="004664EA">
            <w:pPr>
              <w:jc w:val="center"/>
              <w:rPr>
                <w:rFonts w:ascii="宋体" w:hAnsi="宋体"/>
                <w:snapToGrid w:val="0"/>
                <w:kern w:val="0"/>
              </w:rPr>
            </w:pPr>
            <w:r>
              <w:rPr>
                <w:rFonts w:ascii="宋体" w:hAnsi="宋体" w:hint="eastAsia"/>
                <w:snapToGrid w:val="0"/>
                <w:kern w:val="0"/>
              </w:rPr>
              <w:t>产品唯一标识</w:t>
            </w:r>
          </w:p>
        </w:tc>
        <w:tc>
          <w:tcPr>
            <w:tcW w:w="1304" w:type="dxa"/>
          </w:tcPr>
          <w:p w14:paraId="4B52A56E" w14:textId="77777777" w:rsidR="00216E33" w:rsidRDefault="00216E33" w:rsidP="004664EA">
            <w:pPr>
              <w:jc w:val="center"/>
              <w:rPr>
                <w:rFonts w:ascii="宋体" w:hAnsi="宋体"/>
                <w:snapToGrid w:val="0"/>
                <w:kern w:val="0"/>
              </w:rPr>
            </w:pPr>
          </w:p>
        </w:tc>
        <w:tc>
          <w:tcPr>
            <w:tcW w:w="1134" w:type="dxa"/>
          </w:tcPr>
          <w:p w14:paraId="3CA13890"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1003D0B8" w14:textId="77777777" w:rsidR="00216E33" w:rsidRDefault="00216E33" w:rsidP="004664EA">
            <w:pPr>
              <w:jc w:val="center"/>
              <w:rPr>
                <w:rFonts w:ascii="宋体" w:hAnsi="宋体"/>
                <w:snapToGrid w:val="0"/>
                <w:kern w:val="0"/>
              </w:rPr>
            </w:pPr>
          </w:p>
        </w:tc>
      </w:tr>
    </w:tbl>
    <w:p w14:paraId="08F73F15" w14:textId="77777777" w:rsidR="00216E33" w:rsidRPr="002B7961" w:rsidRDefault="00216E33" w:rsidP="00216E33">
      <w:pPr>
        <w:pStyle w:val="5"/>
        <w:tabs>
          <w:tab w:val="left" w:pos="1112"/>
        </w:tabs>
      </w:pPr>
      <w:r>
        <w:rPr>
          <w:rFonts w:hint="eastAsia"/>
        </w:rPr>
        <w:t>输出</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6"/>
        <w:gridCol w:w="1309"/>
        <w:gridCol w:w="1134"/>
        <w:gridCol w:w="3119"/>
      </w:tblGrid>
      <w:tr w:rsidR="00216E33" w14:paraId="0BC96481" w14:textId="77777777" w:rsidTr="00041BC9">
        <w:tc>
          <w:tcPr>
            <w:tcW w:w="1956" w:type="dxa"/>
            <w:shd w:val="clear" w:color="auto" w:fill="E0E0E0"/>
          </w:tcPr>
          <w:p w14:paraId="103BBF1B" w14:textId="77777777" w:rsidR="00216E33" w:rsidRDefault="00216E33" w:rsidP="004664EA">
            <w:pPr>
              <w:jc w:val="center"/>
              <w:rPr>
                <w:b/>
                <w:snapToGrid w:val="0"/>
                <w:kern w:val="0"/>
              </w:rPr>
            </w:pPr>
            <w:r>
              <w:rPr>
                <w:rFonts w:hint="eastAsia"/>
                <w:b/>
                <w:snapToGrid w:val="0"/>
                <w:kern w:val="0"/>
              </w:rPr>
              <w:t>输入要素</w:t>
            </w:r>
          </w:p>
        </w:tc>
        <w:tc>
          <w:tcPr>
            <w:tcW w:w="1309" w:type="dxa"/>
            <w:shd w:val="clear" w:color="auto" w:fill="E0E0E0"/>
          </w:tcPr>
          <w:p w14:paraId="5F1F244E"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48C0B8B3"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247A883D" w14:textId="77777777" w:rsidR="00216E33" w:rsidRDefault="00216E33" w:rsidP="004664EA">
            <w:pPr>
              <w:jc w:val="center"/>
              <w:rPr>
                <w:b/>
                <w:snapToGrid w:val="0"/>
                <w:kern w:val="0"/>
              </w:rPr>
            </w:pPr>
            <w:r>
              <w:rPr>
                <w:rFonts w:hint="eastAsia"/>
                <w:b/>
                <w:snapToGrid w:val="0"/>
                <w:kern w:val="0"/>
              </w:rPr>
              <w:t>备注</w:t>
            </w:r>
          </w:p>
        </w:tc>
      </w:tr>
      <w:tr w:rsidR="00216E33" w14:paraId="59BA28E0" w14:textId="77777777" w:rsidTr="00041BC9">
        <w:tc>
          <w:tcPr>
            <w:tcW w:w="1956" w:type="dxa"/>
            <w:tcBorders>
              <w:top w:val="single" w:sz="4" w:space="0" w:color="auto"/>
              <w:left w:val="single" w:sz="4" w:space="0" w:color="auto"/>
              <w:bottom w:val="single" w:sz="4" w:space="0" w:color="auto"/>
              <w:right w:val="single" w:sz="4" w:space="0" w:color="auto"/>
            </w:tcBorders>
          </w:tcPr>
          <w:p w14:paraId="48216242" w14:textId="77777777" w:rsidR="00216E33" w:rsidRDefault="00216E33" w:rsidP="004664EA">
            <w:pPr>
              <w:jc w:val="center"/>
              <w:rPr>
                <w:rFonts w:ascii="宋体" w:hAnsi="宋体"/>
                <w:snapToGrid w:val="0"/>
                <w:kern w:val="0"/>
              </w:rPr>
            </w:pPr>
            <w:r>
              <w:rPr>
                <w:rFonts w:ascii="宋体" w:hAnsi="宋体" w:hint="eastAsia"/>
                <w:snapToGrid w:val="0"/>
                <w:kern w:val="0"/>
              </w:rPr>
              <w:t>产品唯一标识</w:t>
            </w:r>
          </w:p>
        </w:tc>
        <w:tc>
          <w:tcPr>
            <w:tcW w:w="1309" w:type="dxa"/>
            <w:tcBorders>
              <w:top w:val="single" w:sz="4" w:space="0" w:color="auto"/>
              <w:left w:val="single" w:sz="4" w:space="0" w:color="auto"/>
              <w:bottom w:val="single" w:sz="4" w:space="0" w:color="auto"/>
              <w:right w:val="single" w:sz="4" w:space="0" w:color="auto"/>
            </w:tcBorders>
          </w:tcPr>
          <w:p w14:paraId="43C35D10" w14:textId="77777777" w:rsidR="00216E33" w:rsidRDefault="00216E33" w:rsidP="004664EA">
            <w:pPr>
              <w:jc w:val="center"/>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tcPr>
          <w:p w14:paraId="38D5F58C"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tcPr>
          <w:p w14:paraId="0339C152" w14:textId="77777777" w:rsidR="00216E33" w:rsidRDefault="00216E33" w:rsidP="004664EA">
            <w:pPr>
              <w:jc w:val="center"/>
              <w:rPr>
                <w:rFonts w:ascii="宋体" w:hAnsi="宋体"/>
                <w:snapToGrid w:val="0"/>
                <w:kern w:val="0"/>
              </w:rPr>
            </w:pPr>
          </w:p>
        </w:tc>
      </w:tr>
      <w:tr w:rsidR="00BE1D4A" w:rsidRPr="00736667" w14:paraId="41E57EF2" w14:textId="77777777" w:rsidTr="00041BC9">
        <w:tblPrEx>
          <w:tblLook w:val="01E0" w:firstRow="1" w:lastRow="1" w:firstColumn="1" w:lastColumn="1" w:noHBand="0" w:noVBand="0"/>
        </w:tblPrEx>
        <w:tc>
          <w:tcPr>
            <w:tcW w:w="1956" w:type="dxa"/>
            <w:shd w:val="clear" w:color="auto" w:fill="auto"/>
          </w:tcPr>
          <w:p w14:paraId="0330AB11" w14:textId="77777777" w:rsidR="00BE1D4A" w:rsidRPr="00195C39" w:rsidRDefault="00BE1D4A" w:rsidP="00220EBC">
            <w:pPr>
              <w:jc w:val="left"/>
              <w:rPr>
                <w:rFonts w:ascii="宋体" w:hAnsi="宋体"/>
                <w:snapToGrid w:val="0"/>
                <w:kern w:val="0"/>
              </w:rPr>
            </w:pPr>
            <w:r>
              <w:rPr>
                <w:rFonts w:ascii="宋体" w:hAnsi="宋体" w:hint="eastAsia"/>
                <w:snapToGrid w:val="0"/>
                <w:kern w:val="0"/>
              </w:rPr>
              <w:t>产品名称</w:t>
            </w:r>
          </w:p>
        </w:tc>
        <w:tc>
          <w:tcPr>
            <w:tcW w:w="1309" w:type="dxa"/>
            <w:shd w:val="clear" w:color="auto" w:fill="auto"/>
          </w:tcPr>
          <w:p w14:paraId="7D1F5C66" w14:textId="77777777" w:rsidR="00BE1D4A" w:rsidRPr="00195C39" w:rsidRDefault="00BE1D4A" w:rsidP="00220EBC">
            <w:pPr>
              <w:jc w:val="left"/>
              <w:rPr>
                <w:rFonts w:ascii="宋体" w:hAnsi="宋体"/>
                <w:snapToGrid w:val="0"/>
                <w:kern w:val="0"/>
              </w:rPr>
            </w:pPr>
            <w:r w:rsidRPr="00653406">
              <w:rPr>
                <w:rFonts w:ascii="宋体" w:hAnsi="宋体"/>
                <w:snapToGrid w:val="0"/>
                <w:kern w:val="0"/>
              </w:rPr>
              <w:t>PROD_ NAME</w:t>
            </w:r>
          </w:p>
        </w:tc>
        <w:tc>
          <w:tcPr>
            <w:tcW w:w="1134" w:type="dxa"/>
            <w:shd w:val="clear" w:color="auto" w:fill="auto"/>
          </w:tcPr>
          <w:p w14:paraId="3728C239" w14:textId="77777777" w:rsidR="00BE1D4A" w:rsidRDefault="00BE1D4A" w:rsidP="00220EBC">
            <w:pPr>
              <w:jc w:val="left"/>
              <w:rPr>
                <w:rFonts w:ascii="宋体" w:hAnsi="宋体"/>
                <w:snapToGrid w:val="0"/>
                <w:kern w:val="0"/>
              </w:rPr>
            </w:pPr>
            <w:r>
              <w:rPr>
                <w:rFonts w:ascii="宋体" w:hAnsi="宋体"/>
                <w:snapToGrid w:val="0"/>
                <w:kern w:val="0"/>
              </w:rPr>
              <w:t>Y</w:t>
            </w:r>
          </w:p>
        </w:tc>
        <w:tc>
          <w:tcPr>
            <w:tcW w:w="3119" w:type="dxa"/>
            <w:shd w:val="clear" w:color="auto" w:fill="auto"/>
          </w:tcPr>
          <w:p w14:paraId="31AFD75B" w14:textId="77777777" w:rsidR="00BE1D4A" w:rsidRPr="00736667" w:rsidRDefault="00BE1D4A" w:rsidP="00220EBC">
            <w:pPr>
              <w:jc w:val="left"/>
              <w:rPr>
                <w:rFonts w:ascii="宋体" w:hAnsi="宋体"/>
                <w:snapToGrid w:val="0"/>
                <w:kern w:val="0"/>
              </w:rPr>
            </w:pPr>
          </w:p>
        </w:tc>
      </w:tr>
      <w:tr w:rsidR="00BE1D4A" w:rsidRPr="00736667" w14:paraId="71C854F5" w14:textId="77777777" w:rsidTr="00041BC9">
        <w:tblPrEx>
          <w:tblLook w:val="01E0" w:firstRow="1" w:lastRow="1" w:firstColumn="1" w:lastColumn="1" w:noHBand="0" w:noVBand="0"/>
        </w:tblPrEx>
        <w:tc>
          <w:tcPr>
            <w:tcW w:w="1956" w:type="dxa"/>
            <w:shd w:val="clear" w:color="auto" w:fill="auto"/>
            <w:vAlign w:val="center"/>
          </w:tcPr>
          <w:p w14:paraId="1C43EF4B" w14:textId="77777777" w:rsidR="00BE1D4A" w:rsidRDefault="00BE1D4A" w:rsidP="00220EBC">
            <w:pPr>
              <w:jc w:val="left"/>
              <w:rPr>
                <w:rFonts w:ascii="宋体" w:hAnsi="宋体"/>
                <w:snapToGrid w:val="0"/>
                <w:kern w:val="0"/>
              </w:rPr>
            </w:pPr>
            <w:r>
              <w:rPr>
                <w:rFonts w:hint="eastAsia"/>
                <w:sz w:val="20"/>
                <w:szCs w:val="20"/>
              </w:rPr>
              <w:t>返佣比例</w:t>
            </w:r>
          </w:p>
        </w:tc>
        <w:tc>
          <w:tcPr>
            <w:tcW w:w="1309" w:type="dxa"/>
            <w:shd w:val="clear" w:color="auto" w:fill="auto"/>
          </w:tcPr>
          <w:p w14:paraId="753FE0DE" w14:textId="77777777" w:rsidR="00BE1D4A" w:rsidRDefault="00BE1D4A" w:rsidP="00220EBC">
            <w:pPr>
              <w:jc w:val="left"/>
              <w:rPr>
                <w:rFonts w:ascii="宋体" w:hAnsi="宋体"/>
                <w:snapToGrid w:val="0"/>
                <w:kern w:val="0"/>
              </w:rPr>
            </w:pPr>
            <w:r w:rsidRPr="008775B4">
              <w:rPr>
                <w:rFonts w:ascii="宋体" w:hAnsi="宋体"/>
                <w:snapToGrid w:val="0"/>
                <w:kern w:val="0"/>
              </w:rPr>
              <w:t>COMMISSION_RATIO</w:t>
            </w:r>
          </w:p>
        </w:tc>
        <w:tc>
          <w:tcPr>
            <w:tcW w:w="1134" w:type="dxa"/>
            <w:shd w:val="clear" w:color="auto" w:fill="auto"/>
          </w:tcPr>
          <w:p w14:paraId="2EA28F93" w14:textId="77777777" w:rsidR="00BE1D4A" w:rsidRDefault="00BE1D4A"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D6AB5AC" w14:textId="77777777" w:rsidR="00BE1D4A" w:rsidRPr="00736667" w:rsidRDefault="00BE1D4A" w:rsidP="00220EBC">
            <w:pPr>
              <w:jc w:val="left"/>
              <w:rPr>
                <w:rFonts w:ascii="宋体" w:hAnsi="宋体"/>
                <w:snapToGrid w:val="0"/>
                <w:kern w:val="0"/>
              </w:rPr>
            </w:pPr>
          </w:p>
        </w:tc>
      </w:tr>
      <w:tr w:rsidR="00BE1D4A" w:rsidRPr="00736667" w14:paraId="6E24337B" w14:textId="77777777" w:rsidTr="00041BC9">
        <w:tblPrEx>
          <w:tblLook w:val="01E0" w:firstRow="1" w:lastRow="1" w:firstColumn="1" w:lastColumn="1" w:noHBand="0" w:noVBand="0"/>
        </w:tblPrEx>
        <w:tc>
          <w:tcPr>
            <w:tcW w:w="1956" w:type="dxa"/>
            <w:shd w:val="clear" w:color="auto" w:fill="auto"/>
            <w:vAlign w:val="center"/>
          </w:tcPr>
          <w:p w14:paraId="2D70342A" w14:textId="77777777" w:rsidR="00BE1D4A" w:rsidRDefault="00BE1D4A" w:rsidP="00220EBC">
            <w:pPr>
              <w:jc w:val="left"/>
              <w:rPr>
                <w:rFonts w:ascii="宋体" w:hAnsi="宋体"/>
                <w:snapToGrid w:val="0"/>
                <w:kern w:val="0"/>
              </w:rPr>
            </w:pPr>
            <w:r>
              <w:rPr>
                <w:rFonts w:hint="eastAsia"/>
                <w:sz w:val="20"/>
                <w:szCs w:val="20"/>
              </w:rPr>
              <w:t>最大期限</w:t>
            </w:r>
          </w:p>
        </w:tc>
        <w:tc>
          <w:tcPr>
            <w:tcW w:w="1309" w:type="dxa"/>
            <w:shd w:val="clear" w:color="auto" w:fill="auto"/>
            <w:vAlign w:val="center"/>
          </w:tcPr>
          <w:p w14:paraId="448DFE28" w14:textId="77777777" w:rsidR="00BE1D4A" w:rsidRDefault="00BE1D4A" w:rsidP="00220EBC">
            <w:pPr>
              <w:jc w:val="left"/>
              <w:rPr>
                <w:rFonts w:ascii="宋体" w:hAnsi="宋体"/>
                <w:snapToGrid w:val="0"/>
                <w:kern w:val="0"/>
              </w:rPr>
            </w:pPr>
            <w:r>
              <w:rPr>
                <w:rFonts w:hint="eastAsia"/>
                <w:sz w:val="20"/>
                <w:szCs w:val="20"/>
              </w:rPr>
              <w:t>MAX_TERM</w:t>
            </w:r>
          </w:p>
        </w:tc>
        <w:tc>
          <w:tcPr>
            <w:tcW w:w="1134" w:type="dxa"/>
            <w:shd w:val="clear" w:color="auto" w:fill="auto"/>
          </w:tcPr>
          <w:p w14:paraId="165C28A3" w14:textId="77777777" w:rsidR="00BE1D4A" w:rsidRDefault="00BE1D4A"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688FC277" w14:textId="77777777" w:rsidR="00BE1D4A" w:rsidRPr="00736667" w:rsidRDefault="00BE1D4A" w:rsidP="00220EBC">
            <w:pPr>
              <w:jc w:val="left"/>
              <w:rPr>
                <w:rFonts w:ascii="宋体" w:hAnsi="宋体"/>
                <w:snapToGrid w:val="0"/>
                <w:kern w:val="0"/>
              </w:rPr>
            </w:pPr>
          </w:p>
        </w:tc>
      </w:tr>
      <w:tr w:rsidR="00BE1D4A" w:rsidRPr="00736667" w14:paraId="205440C2" w14:textId="77777777" w:rsidTr="00041BC9">
        <w:tblPrEx>
          <w:tblLook w:val="01E0" w:firstRow="1" w:lastRow="1" w:firstColumn="1" w:lastColumn="1" w:noHBand="0" w:noVBand="0"/>
        </w:tblPrEx>
        <w:tc>
          <w:tcPr>
            <w:tcW w:w="1956" w:type="dxa"/>
            <w:shd w:val="clear" w:color="auto" w:fill="auto"/>
            <w:vAlign w:val="center"/>
          </w:tcPr>
          <w:p w14:paraId="7DD7F73B" w14:textId="77777777" w:rsidR="00BE1D4A" w:rsidRDefault="00BE1D4A" w:rsidP="00220EBC">
            <w:pPr>
              <w:jc w:val="left"/>
              <w:rPr>
                <w:rFonts w:ascii="宋体" w:hAnsi="宋体"/>
                <w:snapToGrid w:val="0"/>
                <w:kern w:val="0"/>
              </w:rPr>
            </w:pPr>
            <w:r>
              <w:rPr>
                <w:rFonts w:hint="eastAsia"/>
                <w:sz w:val="20"/>
                <w:szCs w:val="20"/>
              </w:rPr>
              <w:t>最小期限</w:t>
            </w:r>
          </w:p>
        </w:tc>
        <w:tc>
          <w:tcPr>
            <w:tcW w:w="1309" w:type="dxa"/>
            <w:shd w:val="clear" w:color="auto" w:fill="auto"/>
            <w:vAlign w:val="center"/>
          </w:tcPr>
          <w:p w14:paraId="613494E2" w14:textId="77777777" w:rsidR="00BE1D4A" w:rsidRDefault="00BE1D4A" w:rsidP="00220EBC">
            <w:pPr>
              <w:jc w:val="left"/>
              <w:rPr>
                <w:rFonts w:ascii="宋体" w:hAnsi="宋体"/>
                <w:snapToGrid w:val="0"/>
                <w:kern w:val="0"/>
              </w:rPr>
            </w:pPr>
            <w:r>
              <w:rPr>
                <w:rFonts w:hint="eastAsia"/>
                <w:sz w:val="20"/>
                <w:szCs w:val="20"/>
              </w:rPr>
              <w:t>MIN_TERM</w:t>
            </w:r>
          </w:p>
        </w:tc>
        <w:tc>
          <w:tcPr>
            <w:tcW w:w="1134" w:type="dxa"/>
            <w:shd w:val="clear" w:color="auto" w:fill="auto"/>
          </w:tcPr>
          <w:p w14:paraId="39408515" w14:textId="77777777" w:rsidR="00BE1D4A" w:rsidRDefault="00BE1D4A"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7B3E4E71" w14:textId="77777777" w:rsidR="00BE1D4A" w:rsidRPr="00736667" w:rsidRDefault="00BE1D4A" w:rsidP="00220EBC">
            <w:pPr>
              <w:jc w:val="left"/>
              <w:rPr>
                <w:rFonts w:ascii="宋体" w:hAnsi="宋体"/>
                <w:snapToGrid w:val="0"/>
                <w:kern w:val="0"/>
              </w:rPr>
            </w:pPr>
          </w:p>
        </w:tc>
      </w:tr>
      <w:tr w:rsidR="00BE1D4A" w:rsidRPr="00736667" w14:paraId="5012F72A" w14:textId="77777777" w:rsidTr="00041BC9">
        <w:tblPrEx>
          <w:tblLook w:val="01E0" w:firstRow="1" w:lastRow="1" w:firstColumn="1" w:lastColumn="1" w:noHBand="0" w:noVBand="0"/>
        </w:tblPrEx>
        <w:tc>
          <w:tcPr>
            <w:tcW w:w="1956" w:type="dxa"/>
            <w:shd w:val="clear" w:color="auto" w:fill="auto"/>
            <w:vAlign w:val="center"/>
          </w:tcPr>
          <w:p w14:paraId="5B45281E" w14:textId="77777777" w:rsidR="00BE1D4A" w:rsidRDefault="00BE1D4A" w:rsidP="00220EBC">
            <w:pPr>
              <w:jc w:val="left"/>
              <w:rPr>
                <w:sz w:val="20"/>
                <w:szCs w:val="20"/>
              </w:rPr>
            </w:pPr>
            <w:r>
              <w:rPr>
                <w:rFonts w:hint="eastAsia"/>
                <w:sz w:val="20"/>
                <w:szCs w:val="20"/>
              </w:rPr>
              <w:t>最大利率</w:t>
            </w:r>
          </w:p>
        </w:tc>
        <w:tc>
          <w:tcPr>
            <w:tcW w:w="1309" w:type="dxa"/>
            <w:shd w:val="clear" w:color="auto" w:fill="auto"/>
            <w:vAlign w:val="center"/>
          </w:tcPr>
          <w:p w14:paraId="0720F858" w14:textId="77777777" w:rsidR="00BE1D4A" w:rsidRDefault="00BE1D4A" w:rsidP="00220EBC">
            <w:pPr>
              <w:jc w:val="left"/>
              <w:rPr>
                <w:rFonts w:ascii="宋体" w:hAnsi="宋体"/>
                <w:snapToGrid w:val="0"/>
                <w:kern w:val="0"/>
              </w:rPr>
            </w:pPr>
            <w:r>
              <w:rPr>
                <w:rFonts w:hint="eastAsia"/>
                <w:sz w:val="20"/>
                <w:szCs w:val="20"/>
              </w:rPr>
              <w:t>MAX_RATE</w:t>
            </w:r>
          </w:p>
        </w:tc>
        <w:tc>
          <w:tcPr>
            <w:tcW w:w="1134" w:type="dxa"/>
            <w:shd w:val="clear" w:color="auto" w:fill="auto"/>
          </w:tcPr>
          <w:p w14:paraId="16E3FB99" w14:textId="77777777" w:rsidR="00BE1D4A" w:rsidRDefault="00BE1D4A"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4337D5D4" w14:textId="77777777" w:rsidR="00BE1D4A" w:rsidRPr="00736667" w:rsidRDefault="00BE1D4A" w:rsidP="00220EBC">
            <w:pPr>
              <w:jc w:val="left"/>
              <w:rPr>
                <w:rFonts w:ascii="宋体" w:hAnsi="宋体"/>
                <w:snapToGrid w:val="0"/>
                <w:kern w:val="0"/>
              </w:rPr>
            </w:pPr>
          </w:p>
        </w:tc>
      </w:tr>
      <w:tr w:rsidR="00BE1D4A" w:rsidRPr="00736667" w14:paraId="29D0ADC6" w14:textId="77777777" w:rsidTr="00041BC9">
        <w:tblPrEx>
          <w:tblLook w:val="01E0" w:firstRow="1" w:lastRow="1" w:firstColumn="1" w:lastColumn="1" w:noHBand="0" w:noVBand="0"/>
        </w:tblPrEx>
        <w:tc>
          <w:tcPr>
            <w:tcW w:w="1956" w:type="dxa"/>
            <w:shd w:val="clear" w:color="auto" w:fill="auto"/>
            <w:vAlign w:val="center"/>
          </w:tcPr>
          <w:p w14:paraId="02A0D53C" w14:textId="77777777" w:rsidR="00BE1D4A" w:rsidRDefault="00BE1D4A" w:rsidP="00220EBC">
            <w:pPr>
              <w:jc w:val="left"/>
              <w:rPr>
                <w:sz w:val="20"/>
                <w:szCs w:val="20"/>
              </w:rPr>
            </w:pPr>
            <w:r>
              <w:rPr>
                <w:rFonts w:hint="eastAsia"/>
                <w:sz w:val="20"/>
                <w:szCs w:val="20"/>
              </w:rPr>
              <w:t>最小利率</w:t>
            </w:r>
          </w:p>
        </w:tc>
        <w:tc>
          <w:tcPr>
            <w:tcW w:w="1309" w:type="dxa"/>
            <w:shd w:val="clear" w:color="auto" w:fill="auto"/>
            <w:vAlign w:val="center"/>
          </w:tcPr>
          <w:p w14:paraId="6F212381" w14:textId="77777777" w:rsidR="00BE1D4A" w:rsidRDefault="00BE1D4A" w:rsidP="00220EBC">
            <w:pPr>
              <w:jc w:val="left"/>
              <w:rPr>
                <w:rFonts w:ascii="宋体" w:hAnsi="宋体"/>
                <w:snapToGrid w:val="0"/>
                <w:kern w:val="0"/>
              </w:rPr>
            </w:pPr>
            <w:r>
              <w:rPr>
                <w:rFonts w:hint="eastAsia"/>
                <w:sz w:val="20"/>
                <w:szCs w:val="20"/>
              </w:rPr>
              <w:t>MIN_RATE</w:t>
            </w:r>
          </w:p>
        </w:tc>
        <w:tc>
          <w:tcPr>
            <w:tcW w:w="1134" w:type="dxa"/>
            <w:shd w:val="clear" w:color="auto" w:fill="auto"/>
          </w:tcPr>
          <w:p w14:paraId="655BFB5B" w14:textId="77777777" w:rsidR="00BE1D4A" w:rsidRDefault="00BE1D4A"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4C6CDC5" w14:textId="77777777" w:rsidR="00BE1D4A" w:rsidRPr="00736667" w:rsidRDefault="00BE1D4A" w:rsidP="00220EBC">
            <w:pPr>
              <w:jc w:val="left"/>
              <w:rPr>
                <w:rFonts w:ascii="宋体" w:hAnsi="宋体"/>
                <w:snapToGrid w:val="0"/>
                <w:kern w:val="0"/>
              </w:rPr>
            </w:pPr>
          </w:p>
        </w:tc>
      </w:tr>
      <w:tr w:rsidR="00BE1D4A" w:rsidRPr="00736667" w14:paraId="0605F786" w14:textId="77777777" w:rsidTr="00041BC9">
        <w:tblPrEx>
          <w:tblLook w:val="01E0" w:firstRow="1" w:lastRow="1" w:firstColumn="1" w:lastColumn="1" w:noHBand="0" w:noVBand="0"/>
        </w:tblPrEx>
        <w:tc>
          <w:tcPr>
            <w:tcW w:w="1956" w:type="dxa"/>
            <w:shd w:val="clear" w:color="auto" w:fill="auto"/>
            <w:vAlign w:val="center"/>
          </w:tcPr>
          <w:p w14:paraId="45A7490A" w14:textId="77777777" w:rsidR="00BE1D4A" w:rsidRDefault="00BE1D4A" w:rsidP="00220EBC">
            <w:pPr>
              <w:jc w:val="left"/>
              <w:rPr>
                <w:sz w:val="20"/>
                <w:szCs w:val="20"/>
              </w:rPr>
            </w:pPr>
            <w:r>
              <w:rPr>
                <w:rFonts w:hint="eastAsia"/>
                <w:sz w:val="20"/>
                <w:szCs w:val="20"/>
              </w:rPr>
              <w:t>最大贷款金额</w:t>
            </w:r>
          </w:p>
        </w:tc>
        <w:tc>
          <w:tcPr>
            <w:tcW w:w="1309" w:type="dxa"/>
            <w:shd w:val="clear" w:color="auto" w:fill="auto"/>
          </w:tcPr>
          <w:p w14:paraId="3DA9E2BE" w14:textId="77777777" w:rsidR="00BE1D4A" w:rsidRDefault="00BE1D4A" w:rsidP="00220EBC">
            <w:pPr>
              <w:jc w:val="left"/>
              <w:rPr>
                <w:rFonts w:ascii="宋体" w:hAnsi="宋体"/>
                <w:snapToGrid w:val="0"/>
                <w:kern w:val="0"/>
              </w:rPr>
            </w:pPr>
            <w:r w:rsidRPr="008775B4">
              <w:rPr>
                <w:rFonts w:ascii="宋体" w:hAnsi="宋体"/>
                <w:snapToGrid w:val="0"/>
                <w:kern w:val="0"/>
              </w:rPr>
              <w:t>MAX_LOAN_AMT</w:t>
            </w:r>
          </w:p>
        </w:tc>
        <w:tc>
          <w:tcPr>
            <w:tcW w:w="1134" w:type="dxa"/>
            <w:shd w:val="clear" w:color="auto" w:fill="auto"/>
          </w:tcPr>
          <w:p w14:paraId="396C7242" w14:textId="77777777" w:rsidR="00BE1D4A" w:rsidRDefault="00BE1D4A"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106822A6" w14:textId="77777777" w:rsidR="00BE1D4A" w:rsidRPr="00736667" w:rsidRDefault="00BE1D4A" w:rsidP="00220EBC">
            <w:pPr>
              <w:jc w:val="left"/>
              <w:rPr>
                <w:rFonts w:ascii="宋体" w:hAnsi="宋体"/>
                <w:snapToGrid w:val="0"/>
                <w:kern w:val="0"/>
              </w:rPr>
            </w:pPr>
          </w:p>
        </w:tc>
      </w:tr>
      <w:tr w:rsidR="00BE1D4A" w:rsidRPr="00736667" w14:paraId="7555F0FF" w14:textId="77777777" w:rsidTr="00041BC9">
        <w:tblPrEx>
          <w:tblLook w:val="01E0" w:firstRow="1" w:lastRow="1" w:firstColumn="1" w:lastColumn="1" w:noHBand="0" w:noVBand="0"/>
        </w:tblPrEx>
        <w:tc>
          <w:tcPr>
            <w:tcW w:w="1956" w:type="dxa"/>
            <w:shd w:val="clear" w:color="auto" w:fill="auto"/>
            <w:vAlign w:val="center"/>
          </w:tcPr>
          <w:p w14:paraId="2DF59284" w14:textId="77777777" w:rsidR="00BE1D4A" w:rsidRDefault="00BE1D4A" w:rsidP="00220EBC">
            <w:pPr>
              <w:jc w:val="left"/>
              <w:rPr>
                <w:sz w:val="20"/>
                <w:szCs w:val="20"/>
              </w:rPr>
            </w:pPr>
            <w:r>
              <w:rPr>
                <w:rFonts w:hint="eastAsia"/>
                <w:sz w:val="20"/>
                <w:szCs w:val="20"/>
              </w:rPr>
              <w:t>最小贷款金额</w:t>
            </w:r>
          </w:p>
        </w:tc>
        <w:tc>
          <w:tcPr>
            <w:tcW w:w="1309" w:type="dxa"/>
            <w:shd w:val="clear" w:color="auto" w:fill="auto"/>
          </w:tcPr>
          <w:p w14:paraId="4102ACB1" w14:textId="77777777" w:rsidR="00BE1D4A" w:rsidRDefault="00BE1D4A" w:rsidP="00220EBC">
            <w:pPr>
              <w:jc w:val="left"/>
              <w:rPr>
                <w:rFonts w:ascii="宋体" w:hAnsi="宋体"/>
                <w:snapToGrid w:val="0"/>
                <w:kern w:val="0"/>
              </w:rPr>
            </w:pPr>
            <w:r w:rsidRPr="008775B4">
              <w:rPr>
                <w:rFonts w:ascii="宋体" w:hAnsi="宋体"/>
                <w:snapToGrid w:val="0"/>
                <w:kern w:val="0"/>
              </w:rPr>
              <w:t>MIN_LOAN_AMT</w:t>
            </w:r>
          </w:p>
        </w:tc>
        <w:tc>
          <w:tcPr>
            <w:tcW w:w="1134" w:type="dxa"/>
            <w:shd w:val="clear" w:color="auto" w:fill="auto"/>
          </w:tcPr>
          <w:p w14:paraId="1EA7DADE" w14:textId="77777777" w:rsidR="00BE1D4A" w:rsidRDefault="00BE1D4A"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288444F3" w14:textId="77777777" w:rsidR="00BE1D4A" w:rsidRPr="00736667" w:rsidRDefault="00BE1D4A" w:rsidP="00220EBC">
            <w:pPr>
              <w:jc w:val="left"/>
              <w:rPr>
                <w:rFonts w:ascii="宋体" w:hAnsi="宋体"/>
                <w:snapToGrid w:val="0"/>
                <w:kern w:val="0"/>
              </w:rPr>
            </w:pPr>
          </w:p>
        </w:tc>
      </w:tr>
      <w:tr w:rsidR="00BE1D4A" w:rsidRPr="00736667" w14:paraId="762C96E8" w14:textId="77777777" w:rsidTr="00041BC9">
        <w:tblPrEx>
          <w:tblLook w:val="01E0" w:firstRow="1" w:lastRow="1" w:firstColumn="1" w:lastColumn="1" w:noHBand="0" w:noVBand="0"/>
        </w:tblPrEx>
        <w:tc>
          <w:tcPr>
            <w:tcW w:w="1956" w:type="dxa"/>
            <w:shd w:val="clear" w:color="auto" w:fill="auto"/>
            <w:vAlign w:val="center"/>
          </w:tcPr>
          <w:p w14:paraId="7D0B54DA" w14:textId="275C0ADF" w:rsidR="00BE1D4A" w:rsidRDefault="00D04D2F" w:rsidP="00220EBC">
            <w:pPr>
              <w:jc w:val="left"/>
              <w:rPr>
                <w:sz w:val="20"/>
                <w:szCs w:val="20"/>
              </w:rPr>
            </w:pPr>
            <w:r>
              <w:rPr>
                <w:rFonts w:hint="eastAsia"/>
                <w:sz w:val="20"/>
                <w:szCs w:val="20"/>
              </w:rPr>
              <w:lastRenderedPageBreak/>
              <w:t>申请</w:t>
            </w:r>
            <w:r>
              <w:rPr>
                <w:sz w:val="20"/>
                <w:szCs w:val="20"/>
              </w:rPr>
              <w:t>条件</w:t>
            </w:r>
          </w:p>
        </w:tc>
        <w:tc>
          <w:tcPr>
            <w:tcW w:w="1309" w:type="dxa"/>
            <w:shd w:val="clear" w:color="auto" w:fill="auto"/>
          </w:tcPr>
          <w:p w14:paraId="36C336E4" w14:textId="77777777" w:rsidR="00BE1D4A" w:rsidRDefault="00BE1D4A" w:rsidP="00220EBC">
            <w:pPr>
              <w:jc w:val="left"/>
              <w:rPr>
                <w:rFonts w:ascii="宋体" w:hAnsi="宋体"/>
                <w:snapToGrid w:val="0"/>
                <w:kern w:val="0"/>
              </w:rPr>
            </w:pPr>
            <w:r w:rsidRPr="00551FB9">
              <w:rPr>
                <w:rFonts w:ascii="宋体" w:hAnsi="宋体"/>
                <w:snapToGrid w:val="0"/>
                <w:kern w:val="0"/>
              </w:rPr>
              <w:t>PROD_DESC1</w:t>
            </w:r>
          </w:p>
        </w:tc>
        <w:tc>
          <w:tcPr>
            <w:tcW w:w="1134" w:type="dxa"/>
            <w:shd w:val="clear" w:color="auto" w:fill="auto"/>
          </w:tcPr>
          <w:p w14:paraId="7A1DA0DE" w14:textId="77777777" w:rsidR="00BE1D4A" w:rsidRDefault="00BE1D4A"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DB14EE5" w14:textId="77777777" w:rsidR="00BE1D4A" w:rsidRPr="00736667" w:rsidRDefault="00BE1D4A" w:rsidP="00220EBC">
            <w:pPr>
              <w:jc w:val="left"/>
              <w:rPr>
                <w:rFonts w:ascii="宋体" w:hAnsi="宋体"/>
                <w:snapToGrid w:val="0"/>
                <w:kern w:val="0"/>
              </w:rPr>
            </w:pPr>
          </w:p>
        </w:tc>
      </w:tr>
      <w:tr w:rsidR="00BE1D4A" w:rsidRPr="00736667" w14:paraId="49FE3A7F" w14:textId="77777777" w:rsidTr="00041BC9">
        <w:tblPrEx>
          <w:tblLook w:val="01E0" w:firstRow="1" w:lastRow="1" w:firstColumn="1" w:lastColumn="1" w:noHBand="0" w:noVBand="0"/>
        </w:tblPrEx>
        <w:tc>
          <w:tcPr>
            <w:tcW w:w="1956" w:type="dxa"/>
            <w:shd w:val="clear" w:color="auto" w:fill="auto"/>
            <w:vAlign w:val="center"/>
          </w:tcPr>
          <w:p w14:paraId="27A63BD1" w14:textId="2F1162E4" w:rsidR="00BE1D4A" w:rsidRDefault="00D04D2F" w:rsidP="00220EBC">
            <w:pPr>
              <w:jc w:val="left"/>
              <w:rPr>
                <w:sz w:val="20"/>
                <w:szCs w:val="20"/>
              </w:rPr>
            </w:pPr>
            <w:r>
              <w:rPr>
                <w:rFonts w:hint="eastAsia"/>
                <w:sz w:val="20"/>
                <w:szCs w:val="20"/>
              </w:rPr>
              <w:t>所需</w:t>
            </w:r>
            <w:r>
              <w:rPr>
                <w:sz w:val="20"/>
                <w:szCs w:val="20"/>
              </w:rPr>
              <w:t>材料</w:t>
            </w:r>
          </w:p>
        </w:tc>
        <w:tc>
          <w:tcPr>
            <w:tcW w:w="1309" w:type="dxa"/>
            <w:shd w:val="clear" w:color="auto" w:fill="auto"/>
          </w:tcPr>
          <w:p w14:paraId="2F518C61" w14:textId="77777777" w:rsidR="00BE1D4A" w:rsidRDefault="00BE1D4A" w:rsidP="00220EBC">
            <w:pPr>
              <w:jc w:val="left"/>
              <w:rPr>
                <w:rFonts w:ascii="宋体" w:hAnsi="宋体"/>
                <w:snapToGrid w:val="0"/>
                <w:kern w:val="0"/>
              </w:rPr>
            </w:pPr>
            <w:r w:rsidRPr="00551FB9">
              <w:rPr>
                <w:rFonts w:ascii="宋体" w:hAnsi="宋体"/>
                <w:snapToGrid w:val="0"/>
                <w:kern w:val="0"/>
              </w:rPr>
              <w:t>PROD_DESC2</w:t>
            </w:r>
          </w:p>
        </w:tc>
        <w:tc>
          <w:tcPr>
            <w:tcW w:w="1134" w:type="dxa"/>
            <w:shd w:val="clear" w:color="auto" w:fill="auto"/>
          </w:tcPr>
          <w:p w14:paraId="66833BB4" w14:textId="77777777" w:rsidR="00BE1D4A" w:rsidRDefault="00BE1D4A" w:rsidP="00220EBC">
            <w:pPr>
              <w:jc w:val="left"/>
              <w:rPr>
                <w:rFonts w:ascii="宋体" w:hAnsi="宋体"/>
                <w:snapToGrid w:val="0"/>
                <w:kern w:val="0"/>
              </w:rPr>
            </w:pPr>
            <w:r>
              <w:rPr>
                <w:rFonts w:ascii="宋体" w:hAnsi="宋体" w:hint="eastAsia"/>
                <w:snapToGrid w:val="0"/>
                <w:kern w:val="0"/>
              </w:rPr>
              <w:t>Y</w:t>
            </w:r>
          </w:p>
        </w:tc>
        <w:tc>
          <w:tcPr>
            <w:tcW w:w="3119" w:type="dxa"/>
            <w:shd w:val="clear" w:color="auto" w:fill="auto"/>
          </w:tcPr>
          <w:p w14:paraId="539659C2" w14:textId="77777777" w:rsidR="00BE1D4A" w:rsidRPr="00736667" w:rsidRDefault="00BE1D4A" w:rsidP="00220EBC">
            <w:pPr>
              <w:jc w:val="left"/>
              <w:rPr>
                <w:rFonts w:ascii="宋体" w:hAnsi="宋体"/>
                <w:snapToGrid w:val="0"/>
                <w:kern w:val="0"/>
              </w:rPr>
            </w:pPr>
          </w:p>
        </w:tc>
      </w:tr>
      <w:tr w:rsidR="00216E33" w14:paraId="52915AF6" w14:textId="77777777" w:rsidTr="00041BC9">
        <w:tc>
          <w:tcPr>
            <w:tcW w:w="1956" w:type="dxa"/>
            <w:tcBorders>
              <w:top w:val="single" w:sz="4" w:space="0" w:color="auto"/>
              <w:left w:val="single" w:sz="4" w:space="0" w:color="auto"/>
              <w:bottom w:val="single" w:sz="4" w:space="0" w:color="auto"/>
              <w:right w:val="single" w:sz="4" w:space="0" w:color="auto"/>
            </w:tcBorders>
          </w:tcPr>
          <w:p w14:paraId="55BEFB28" w14:textId="77777777" w:rsidR="00216E33" w:rsidRDefault="00216E33" w:rsidP="004664EA">
            <w:pPr>
              <w:jc w:val="center"/>
              <w:rPr>
                <w:rFonts w:ascii="宋体" w:hAnsi="宋体"/>
                <w:snapToGrid w:val="0"/>
                <w:kern w:val="0"/>
              </w:rPr>
            </w:pPr>
            <w:r>
              <w:rPr>
                <w:rFonts w:ascii="宋体" w:hAnsi="宋体" w:hint="eastAsia"/>
                <w:snapToGrid w:val="0"/>
                <w:kern w:val="0"/>
              </w:rPr>
              <w:t>最快放款时间</w:t>
            </w:r>
          </w:p>
        </w:tc>
        <w:tc>
          <w:tcPr>
            <w:tcW w:w="1309" w:type="dxa"/>
            <w:tcBorders>
              <w:top w:val="single" w:sz="4" w:space="0" w:color="auto"/>
              <w:left w:val="single" w:sz="4" w:space="0" w:color="auto"/>
              <w:bottom w:val="single" w:sz="4" w:space="0" w:color="auto"/>
              <w:right w:val="single" w:sz="4" w:space="0" w:color="auto"/>
            </w:tcBorders>
          </w:tcPr>
          <w:p w14:paraId="1AB61FF3" w14:textId="77777777" w:rsidR="00216E33" w:rsidRDefault="00216E33" w:rsidP="004664EA">
            <w:pPr>
              <w:jc w:val="center"/>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tcPr>
          <w:p w14:paraId="57F46EC3"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tcPr>
          <w:p w14:paraId="574A259A" w14:textId="77777777" w:rsidR="00216E33" w:rsidRDefault="00216E33" w:rsidP="004664EA">
            <w:pPr>
              <w:jc w:val="center"/>
              <w:rPr>
                <w:rFonts w:ascii="宋体" w:hAnsi="宋体"/>
                <w:snapToGrid w:val="0"/>
                <w:kern w:val="0"/>
              </w:rPr>
            </w:pPr>
          </w:p>
        </w:tc>
      </w:tr>
      <w:tr w:rsidR="00CC4B2A" w14:paraId="30999716" w14:textId="77777777" w:rsidTr="00041BC9">
        <w:tc>
          <w:tcPr>
            <w:tcW w:w="1956" w:type="dxa"/>
            <w:tcBorders>
              <w:top w:val="single" w:sz="4" w:space="0" w:color="auto"/>
              <w:left w:val="single" w:sz="4" w:space="0" w:color="auto"/>
              <w:bottom w:val="single" w:sz="4" w:space="0" w:color="auto"/>
              <w:right w:val="single" w:sz="4" w:space="0" w:color="auto"/>
            </w:tcBorders>
          </w:tcPr>
          <w:p w14:paraId="62ED0289" w14:textId="0A1F4E20" w:rsidR="00CC4B2A" w:rsidRDefault="00CC4B2A" w:rsidP="004664EA">
            <w:pPr>
              <w:jc w:val="center"/>
              <w:rPr>
                <w:rFonts w:ascii="宋体" w:hAnsi="宋体"/>
                <w:snapToGrid w:val="0"/>
                <w:kern w:val="0"/>
              </w:rPr>
            </w:pPr>
            <w:r>
              <w:rPr>
                <w:rFonts w:ascii="宋体" w:hAnsi="宋体" w:hint="eastAsia"/>
                <w:snapToGrid w:val="0"/>
                <w:kern w:val="0"/>
              </w:rPr>
              <w:t>还款</w:t>
            </w:r>
            <w:r>
              <w:rPr>
                <w:rFonts w:ascii="宋体" w:hAnsi="宋体"/>
                <w:snapToGrid w:val="0"/>
                <w:kern w:val="0"/>
              </w:rPr>
              <w:t>方式</w:t>
            </w:r>
          </w:p>
        </w:tc>
        <w:tc>
          <w:tcPr>
            <w:tcW w:w="1309" w:type="dxa"/>
            <w:tcBorders>
              <w:top w:val="single" w:sz="4" w:space="0" w:color="auto"/>
              <w:left w:val="single" w:sz="4" w:space="0" w:color="auto"/>
              <w:bottom w:val="single" w:sz="4" w:space="0" w:color="auto"/>
              <w:right w:val="single" w:sz="4" w:space="0" w:color="auto"/>
            </w:tcBorders>
          </w:tcPr>
          <w:p w14:paraId="3987220E" w14:textId="77777777" w:rsidR="00CC4B2A" w:rsidRDefault="00CC4B2A" w:rsidP="004664EA">
            <w:pPr>
              <w:jc w:val="center"/>
              <w:rPr>
                <w:rFonts w:ascii="宋体" w:hAnsi="宋体"/>
                <w:snapToGrid w:val="0"/>
                <w:kern w:val="0"/>
              </w:rPr>
            </w:pPr>
          </w:p>
        </w:tc>
        <w:tc>
          <w:tcPr>
            <w:tcW w:w="1134" w:type="dxa"/>
            <w:tcBorders>
              <w:top w:val="single" w:sz="4" w:space="0" w:color="auto"/>
              <w:left w:val="single" w:sz="4" w:space="0" w:color="auto"/>
              <w:bottom w:val="single" w:sz="4" w:space="0" w:color="auto"/>
              <w:right w:val="single" w:sz="4" w:space="0" w:color="auto"/>
            </w:tcBorders>
          </w:tcPr>
          <w:p w14:paraId="1032363A" w14:textId="6E04DB8B" w:rsidR="00CC4B2A" w:rsidRDefault="00CC4B2A" w:rsidP="004664EA">
            <w:pPr>
              <w:jc w:val="center"/>
              <w:rPr>
                <w:rFonts w:ascii="宋体" w:hAnsi="宋体"/>
                <w:snapToGrid w:val="0"/>
                <w:kern w:val="0"/>
              </w:rPr>
            </w:pPr>
            <w:r>
              <w:rPr>
                <w:rFonts w:ascii="宋体" w:hAnsi="宋体" w:hint="eastAsia"/>
                <w:snapToGrid w:val="0"/>
                <w:kern w:val="0"/>
              </w:rPr>
              <w:t>Y</w:t>
            </w:r>
          </w:p>
        </w:tc>
        <w:tc>
          <w:tcPr>
            <w:tcW w:w="3119" w:type="dxa"/>
            <w:tcBorders>
              <w:top w:val="single" w:sz="4" w:space="0" w:color="auto"/>
              <w:left w:val="single" w:sz="4" w:space="0" w:color="auto"/>
              <w:bottom w:val="single" w:sz="4" w:space="0" w:color="auto"/>
              <w:right w:val="single" w:sz="4" w:space="0" w:color="auto"/>
            </w:tcBorders>
          </w:tcPr>
          <w:p w14:paraId="7156F8F4" w14:textId="29410388" w:rsidR="00CC4B2A" w:rsidRDefault="00CC4B2A" w:rsidP="004664EA">
            <w:pPr>
              <w:jc w:val="center"/>
              <w:rPr>
                <w:rFonts w:ascii="宋体" w:hAnsi="宋体"/>
                <w:snapToGrid w:val="0"/>
                <w:kern w:val="0"/>
              </w:rPr>
            </w:pPr>
            <w:r>
              <w:rPr>
                <w:rFonts w:ascii="宋体" w:hAnsi="宋体" w:hint="eastAsia"/>
                <w:snapToGrid w:val="0"/>
                <w:kern w:val="0"/>
              </w:rPr>
              <w:t>若产品</w:t>
            </w:r>
            <w:r>
              <w:rPr>
                <w:rFonts w:ascii="宋体" w:hAnsi="宋体"/>
                <w:snapToGrid w:val="0"/>
                <w:kern w:val="0"/>
              </w:rPr>
              <w:t>匹配对应的</w:t>
            </w:r>
            <w:r>
              <w:rPr>
                <w:rFonts w:ascii="宋体" w:hAnsi="宋体" w:hint="eastAsia"/>
                <w:snapToGrid w:val="0"/>
                <w:kern w:val="0"/>
              </w:rPr>
              <w:t>还款</w:t>
            </w:r>
            <w:r>
              <w:rPr>
                <w:rFonts w:ascii="宋体" w:hAnsi="宋体"/>
                <w:snapToGrid w:val="0"/>
                <w:kern w:val="0"/>
              </w:rPr>
              <w:t>方式则显示申请时的还款方式，否则显示该产品默认的还款方式（</w:t>
            </w:r>
            <w:r>
              <w:rPr>
                <w:rFonts w:ascii="宋体" w:hAnsi="宋体" w:hint="eastAsia"/>
                <w:snapToGrid w:val="0"/>
                <w:kern w:val="0"/>
              </w:rPr>
              <w:t>如果</w:t>
            </w:r>
            <w:r>
              <w:rPr>
                <w:rFonts w:ascii="宋体" w:hAnsi="宋体"/>
                <w:snapToGrid w:val="0"/>
                <w:kern w:val="0"/>
              </w:rPr>
              <w:t>多种方式则默认显示第一种）</w:t>
            </w:r>
          </w:p>
        </w:tc>
      </w:tr>
      <w:tr w:rsidR="00216E33" w14:paraId="2BB9C129" w14:textId="77777777" w:rsidTr="00041BC9">
        <w:tc>
          <w:tcPr>
            <w:tcW w:w="1956" w:type="dxa"/>
          </w:tcPr>
          <w:p w14:paraId="203ACE18" w14:textId="77777777" w:rsidR="00216E33" w:rsidRDefault="00216E33" w:rsidP="004664EA">
            <w:pPr>
              <w:jc w:val="center"/>
              <w:rPr>
                <w:rFonts w:ascii="宋体" w:hAnsi="宋体"/>
                <w:snapToGrid w:val="0"/>
                <w:kern w:val="0"/>
              </w:rPr>
            </w:pPr>
            <w:r>
              <w:rPr>
                <w:rFonts w:ascii="宋体" w:hAnsi="宋体" w:hint="eastAsia"/>
                <w:snapToGrid w:val="0"/>
                <w:kern w:val="0"/>
              </w:rPr>
              <w:t>申请条件</w:t>
            </w:r>
          </w:p>
        </w:tc>
        <w:tc>
          <w:tcPr>
            <w:tcW w:w="1309" w:type="dxa"/>
          </w:tcPr>
          <w:p w14:paraId="0B0131EF" w14:textId="77777777" w:rsidR="00216E33" w:rsidRDefault="00216E33" w:rsidP="004664EA">
            <w:pPr>
              <w:jc w:val="center"/>
              <w:rPr>
                <w:rFonts w:ascii="宋体" w:hAnsi="宋体"/>
                <w:snapToGrid w:val="0"/>
                <w:kern w:val="0"/>
              </w:rPr>
            </w:pPr>
          </w:p>
        </w:tc>
        <w:tc>
          <w:tcPr>
            <w:tcW w:w="1134" w:type="dxa"/>
          </w:tcPr>
          <w:p w14:paraId="47E54EAD"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3082D2C" w14:textId="77777777" w:rsidR="00216E33" w:rsidRDefault="00216E33" w:rsidP="004664EA">
            <w:pPr>
              <w:jc w:val="center"/>
              <w:rPr>
                <w:rFonts w:ascii="宋体" w:hAnsi="宋体"/>
                <w:snapToGrid w:val="0"/>
                <w:kern w:val="0"/>
              </w:rPr>
            </w:pPr>
          </w:p>
        </w:tc>
      </w:tr>
      <w:tr w:rsidR="00216E33" w14:paraId="3C31F76A" w14:textId="77777777" w:rsidTr="00041BC9">
        <w:tc>
          <w:tcPr>
            <w:tcW w:w="1956" w:type="dxa"/>
          </w:tcPr>
          <w:p w14:paraId="10340303" w14:textId="77777777" w:rsidR="00216E33" w:rsidRDefault="00216E33" w:rsidP="004664EA">
            <w:pPr>
              <w:jc w:val="center"/>
              <w:rPr>
                <w:rFonts w:ascii="宋体" w:hAnsi="宋体"/>
                <w:snapToGrid w:val="0"/>
                <w:kern w:val="0"/>
              </w:rPr>
            </w:pPr>
            <w:r>
              <w:rPr>
                <w:rFonts w:ascii="宋体" w:hAnsi="宋体" w:hint="eastAsia"/>
                <w:snapToGrid w:val="0"/>
                <w:kern w:val="0"/>
              </w:rPr>
              <w:t>所需材料</w:t>
            </w:r>
          </w:p>
        </w:tc>
        <w:tc>
          <w:tcPr>
            <w:tcW w:w="1309" w:type="dxa"/>
          </w:tcPr>
          <w:p w14:paraId="366437A6" w14:textId="77777777" w:rsidR="00216E33" w:rsidRDefault="00216E33" w:rsidP="004664EA">
            <w:pPr>
              <w:jc w:val="center"/>
              <w:rPr>
                <w:rFonts w:ascii="宋体" w:hAnsi="宋体"/>
                <w:snapToGrid w:val="0"/>
                <w:kern w:val="0"/>
              </w:rPr>
            </w:pPr>
          </w:p>
        </w:tc>
        <w:tc>
          <w:tcPr>
            <w:tcW w:w="1134" w:type="dxa"/>
          </w:tcPr>
          <w:p w14:paraId="3DB79F91"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4871435C" w14:textId="77777777" w:rsidR="00216E33" w:rsidRDefault="00216E33" w:rsidP="004664EA">
            <w:pPr>
              <w:jc w:val="center"/>
              <w:rPr>
                <w:rFonts w:ascii="宋体" w:hAnsi="宋体"/>
                <w:snapToGrid w:val="0"/>
                <w:kern w:val="0"/>
              </w:rPr>
            </w:pPr>
          </w:p>
        </w:tc>
      </w:tr>
    </w:tbl>
    <w:p w14:paraId="4BC842CA" w14:textId="77777777" w:rsidR="00216E33" w:rsidRDefault="00216E33" w:rsidP="00216E33"/>
    <w:p w14:paraId="5CB720B7" w14:textId="77777777" w:rsidR="00216E33" w:rsidRDefault="00216E33" w:rsidP="00216E33">
      <w:pPr>
        <w:pStyle w:val="4"/>
        <w:tabs>
          <w:tab w:val="left" w:pos="942"/>
          <w:tab w:val="num" w:pos="1566"/>
        </w:tabs>
        <w:ind w:left="1531" w:hanging="580"/>
        <w:rPr>
          <w:rFonts w:ascii="黑体" w:hAnsi="黑体"/>
        </w:rPr>
      </w:pPr>
      <w:r>
        <w:rPr>
          <w:rFonts w:ascii="黑体" w:hAnsi="黑体" w:hint="eastAsia"/>
        </w:rPr>
        <w:t>贷款申请</w:t>
      </w:r>
    </w:p>
    <w:p w14:paraId="786EE471" w14:textId="77777777" w:rsidR="00216E33" w:rsidRDefault="00216E33" w:rsidP="00216E33">
      <w:pPr>
        <w:pStyle w:val="5"/>
        <w:tabs>
          <w:tab w:val="left" w:pos="1112"/>
        </w:tabs>
      </w:pPr>
      <w:r>
        <w:rPr>
          <w:rFonts w:hint="eastAsia"/>
        </w:rPr>
        <w:t>功能</w:t>
      </w:r>
      <w:r>
        <w:t>描述</w:t>
      </w:r>
    </w:p>
    <w:p w14:paraId="513ECCB1" w14:textId="77777777" w:rsidR="00216E33" w:rsidRPr="004336C8" w:rsidRDefault="00216E33" w:rsidP="00216E33">
      <w:pPr>
        <w:tabs>
          <w:tab w:val="left" w:pos="0"/>
          <w:tab w:val="left" w:pos="900"/>
          <w:tab w:val="left" w:pos="1320"/>
          <w:tab w:val="left" w:pos="2160"/>
          <w:tab w:val="left" w:pos="2880"/>
          <w:tab w:val="left" w:pos="3600"/>
          <w:tab w:val="left" w:pos="4320"/>
        </w:tabs>
        <w:autoSpaceDE w:val="0"/>
        <w:autoSpaceDN w:val="0"/>
        <w:adjustRightInd w:val="0"/>
        <w:spacing w:line="360" w:lineRule="auto"/>
        <w:ind w:leftChars="428" w:left="899" w:firstLine="1"/>
        <w:jc w:val="left"/>
        <w:rPr>
          <w:rFonts w:ascii="宋体" w:hAnsi="宋体"/>
          <w:kern w:val="0"/>
          <w:szCs w:val="21"/>
        </w:rPr>
      </w:pPr>
      <w:r>
        <w:rPr>
          <w:rFonts w:ascii="宋体" w:hAnsi="宋体"/>
          <w:kern w:val="0"/>
          <w:sz w:val="24"/>
          <w:szCs w:val="21"/>
        </w:rPr>
        <w:tab/>
      </w:r>
      <w:r w:rsidRPr="004336C8">
        <w:rPr>
          <w:rFonts w:ascii="宋体" w:hAnsi="宋体"/>
          <w:kern w:val="0"/>
          <w:szCs w:val="21"/>
        </w:rPr>
        <w:t>实现</w:t>
      </w:r>
      <w:r w:rsidRPr="004336C8">
        <w:rPr>
          <w:rFonts w:ascii="宋体" w:hAnsi="宋体" w:hint="eastAsia"/>
          <w:kern w:val="0"/>
          <w:szCs w:val="21"/>
        </w:rPr>
        <w:t>APP客户端</w:t>
      </w:r>
      <w:r>
        <w:rPr>
          <w:rFonts w:ascii="宋体" w:hAnsi="宋体"/>
          <w:kern w:val="0"/>
          <w:szCs w:val="21"/>
        </w:rPr>
        <w:t>渠道人</w:t>
      </w:r>
      <w:r>
        <w:rPr>
          <w:rFonts w:ascii="宋体" w:hAnsi="宋体" w:hint="eastAsia"/>
          <w:kern w:val="0"/>
          <w:szCs w:val="21"/>
        </w:rPr>
        <w:t>在智能匹配后进行贷款申请的</w:t>
      </w:r>
      <w:r w:rsidRPr="004336C8">
        <w:rPr>
          <w:rFonts w:ascii="宋体" w:hAnsi="宋体" w:hint="eastAsia"/>
          <w:kern w:val="0"/>
          <w:szCs w:val="21"/>
        </w:rPr>
        <w:t>功能。</w:t>
      </w:r>
    </w:p>
    <w:p w14:paraId="713F9610" w14:textId="77777777" w:rsidR="00216E33" w:rsidRDefault="00216E33" w:rsidP="00216E33">
      <w:pPr>
        <w:pStyle w:val="5"/>
        <w:tabs>
          <w:tab w:val="left" w:pos="1112"/>
        </w:tabs>
      </w:pPr>
      <w:r>
        <w:rPr>
          <w:rFonts w:hint="eastAsia"/>
        </w:rPr>
        <w:t>处理流程</w:t>
      </w:r>
    </w:p>
    <w:p w14:paraId="2F6CD601" w14:textId="77777777" w:rsidR="00216E33" w:rsidRDefault="00216E33" w:rsidP="00216E33">
      <w:pPr>
        <w:spacing w:line="360" w:lineRule="auto"/>
        <w:ind w:left="289" w:firstLine="420"/>
        <w:rPr>
          <w:rFonts w:ascii="宋体" w:hAnsi="宋体"/>
          <w:b/>
          <w:sz w:val="24"/>
          <w:szCs w:val="24"/>
        </w:rPr>
      </w:pPr>
      <w:r>
        <w:rPr>
          <w:rFonts w:ascii="宋体" w:hAnsi="宋体"/>
          <w:b/>
          <w:noProof/>
          <w:sz w:val="24"/>
          <w:szCs w:val="24"/>
        </w:rPr>
        <w:drawing>
          <wp:inline distT="0" distB="0" distL="0" distR="0" wp14:anchorId="2B538DEC" wp14:editId="3F786868">
            <wp:extent cx="5270500" cy="2197100"/>
            <wp:effectExtent l="0" t="0" r="6350" b="0"/>
            <wp:docPr id="1" name="图片 1" descr="贷款申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贷款申请"/>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0500" cy="2197100"/>
                    </a:xfrm>
                    <a:prstGeom prst="rect">
                      <a:avLst/>
                    </a:prstGeom>
                    <a:noFill/>
                    <a:ln>
                      <a:noFill/>
                    </a:ln>
                  </pic:spPr>
                </pic:pic>
              </a:graphicData>
            </a:graphic>
          </wp:inline>
        </w:drawing>
      </w:r>
    </w:p>
    <w:p w14:paraId="7D5AB74E" w14:textId="77777777" w:rsidR="00216E33" w:rsidRPr="00F644BD" w:rsidRDefault="00216E33" w:rsidP="00216E33">
      <w:pPr>
        <w:spacing w:line="360" w:lineRule="auto"/>
        <w:ind w:left="289" w:firstLine="420"/>
        <w:rPr>
          <w:rFonts w:ascii="宋体" w:hAnsi="宋体"/>
          <w:b/>
          <w:sz w:val="24"/>
          <w:szCs w:val="24"/>
        </w:rPr>
      </w:pPr>
      <w:r w:rsidRPr="00F644BD">
        <w:rPr>
          <w:rFonts w:ascii="宋体" w:hAnsi="宋体" w:hint="eastAsia"/>
          <w:b/>
          <w:sz w:val="24"/>
          <w:szCs w:val="24"/>
        </w:rPr>
        <w:t>【流程描述】</w:t>
      </w:r>
    </w:p>
    <w:p w14:paraId="1C372E77" w14:textId="77777777" w:rsidR="00216E33" w:rsidRDefault="00216E33">
      <w:pPr>
        <w:numPr>
          <w:ilvl w:val="0"/>
          <w:numId w:val="127"/>
        </w:numPr>
        <w:spacing w:line="360" w:lineRule="auto"/>
        <w:rPr>
          <w:rFonts w:ascii="宋体" w:hAnsi="宋体"/>
          <w:szCs w:val="21"/>
        </w:rPr>
        <w:pPrChange w:id="995" w:author="wangq" w:date="2017-08-21T17:25:00Z">
          <w:pPr>
            <w:numPr>
              <w:numId w:val="145"/>
            </w:numPr>
            <w:spacing w:line="360" w:lineRule="auto"/>
            <w:ind w:left="1620" w:hanging="360"/>
          </w:pPr>
        </w:pPrChange>
      </w:pPr>
      <w:r w:rsidRPr="00545002">
        <w:rPr>
          <w:rFonts w:ascii="宋体" w:hAnsi="宋体" w:hint="eastAsia"/>
          <w:szCs w:val="21"/>
        </w:rPr>
        <w:t>已登录的注册用户；</w:t>
      </w:r>
    </w:p>
    <w:p w14:paraId="0BFE39EA" w14:textId="77777777" w:rsidR="00216E33" w:rsidRDefault="00216E33">
      <w:pPr>
        <w:numPr>
          <w:ilvl w:val="0"/>
          <w:numId w:val="127"/>
        </w:numPr>
        <w:spacing w:line="360" w:lineRule="auto"/>
        <w:rPr>
          <w:rFonts w:ascii="宋体" w:hAnsi="宋体"/>
          <w:szCs w:val="21"/>
        </w:rPr>
        <w:pPrChange w:id="996" w:author="wangq" w:date="2017-08-21T17:25:00Z">
          <w:pPr>
            <w:numPr>
              <w:numId w:val="145"/>
            </w:numPr>
            <w:spacing w:line="360" w:lineRule="auto"/>
            <w:ind w:left="1620" w:hanging="360"/>
          </w:pPr>
        </w:pPrChange>
      </w:pPr>
      <w:r>
        <w:rPr>
          <w:rFonts w:ascii="宋体" w:hAnsi="宋体"/>
          <w:szCs w:val="21"/>
        </w:rPr>
        <w:t>进入产品明细界面</w:t>
      </w:r>
      <w:r>
        <w:rPr>
          <w:rFonts w:ascii="宋体" w:hAnsi="宋体" w:hint="eastAsia"/>
          <w:szCs w:val="21"/>
        </w:rPr>
        <w:t>，</w:t>
      </w:r>
      <w:r>
        <w:rPr>
          <w:rFonts w:ascii="宋体" w:hAnsi="宋体"/>
          <w:szCs w:val="21"/>
        </w:rPr>
        <w:t>点击录入信息</w:t>
      </w:r>
      <w:r>
        <w:rPr>
          <w:rFonts w:ascii="宋体" w:hAnsi="宋体" w:hint="eastAsia"/>
          <w:szCs w:val="21"/>
        </w:rPr>
        <w:t>（抵押物和借款人）；</w:t>
      </w:r>
    </w:p>
    <w:p w14:paraId="33007FB4" w14:textId="77777777" w:rsidR="00216E33" w:rsidRPr="00FC799C" w:rsidRDefault="00216E33">
      <w:pPr>
        <w:numPr>
          <w:ilvl w:val="0"/>
          <w:numId w:val="127"/>
        </w:numPr>
        <w:spacing w:line="360" w:lineRule="auto"/>
        <w:rPr>
          <w:rFonts w:ascii="宋体" w:hAnsi="宋体"/>
          <w:szCs w:val="21"/>
        </w:rPr>
        <w:pPrChange w:id="997" w:author="wangq" w:date="2017-08-21T17:25:00Z">
          <w:pPr>
            <w:numPr>
              <w:numId w:val="145"/>
            </w:numPr>
            <w:spacing w:line="360" w:lineRule="auto"/>
            <w:ind w:left="1620" w:hanging="360"/>
          </w:pPr>
        </w:pPrChange>
      </w:pPr>
      <w:r>
        <w:rPr>
          <w:rFonts w:ascii="宋体" w:hAnsi="宋体"/>
          <w:szCs w:val="21"/>
        </w:rPr>
        <w:t>调用微服务</w:t>
      </w:r>
      <w:r>
        <w:rPr>
          <w:rFonts w:ascii="宋体" w:hAnsi="宋体" w:hint="eastAsia"/>
          <w:szCs w:val="21"/>
        </w:rPr>
        <w:t>:</w:t>
      </w:r>
      <w:r w:rsidRPr="00FC799C">
        <w:rPr>
          <w:rFonts w:ascii="宋体" w:hAnsi="宋体"/>
          <w:szCs w:val="21"/>
        </w:rPr>
        <w:t>app业务管理</w:t>
      </w:r>
      <w:r w:rsidRPr="00FC799C">
        <w:rPr>
          <w:rFonts w:ascii="宋体" w:hAnsi="宋体" w:hint="eastAsia"/>
          <w:szCs w:val="21"/>
        </w:rPr>
        <w:t>-</w:t>
      </w:r>
      <w:r w:rsidRPr="00FC799C">
        <w:rPr>
          <w:rFonts w:ascii="宋体" w:hAnsi="宋体"/>
          <w:szCs w:val="21"/>
        </w:rPr>
        <w:t>贷款申请</w:t>
      </w:r>
      <w:r w:rsidRPr="00FC799C">
        <w:rPr>
          <w:rFonts w:ascii="宋体" w:hAnsi="宋体" w:hint="eastAsia"/>
          <w:szCs w:val="21"/>
        </w:rPr>
        <w:t>；</w:t>
      </w:r>
    </w:p>
    <w:p w14:paraId="352FF0FC" w14:textId="77777777" w:rsidR="00216E33" w:rsidRPr="00545002" w:rsidRDefault="00216E33">
      <w:pPr>
        <w:numPr>
          <w:ilvl w:val="0"/>
          <w:numId w:val="127"/>
        </w:numPr>
        <w:spacing w:line="360" w:lineRule="auto"/>
        <w:rPr>
          <w:rFonts w:ascii="宋体" w:hAnsi="宋体"/>
          <w:szCs w:val="21"/>
        </w:rPr>
        <w:pPrChange w:id="998" w:author="wangq" w:date="2017-08-21T17:25:00Z">
          <w:pPr>
            <w:numPr>
              <w:numId w:val="145"/>
            </w:numPr>
            <w:spacing w:line="360" w:lineRule="auto"/>
            <w:ind w:left="1620" w:hanging="360"/>
          </w:pPr>
        </w:pPrChange>
      </w:pPr>
      <w:r>
        <w:rPr>
          <w:rFonts w:ascii="宋体" w:hAnsi="宋体"/>
          <w:szCs w:val="21"/>
        </w:rPr>
        <w:t>解析返回结果</w:t>
      </w:r>
      <w:r>
        <w:rPr>
          <w:rFonts w:ascii="宋体" w:hAnsi="宋体" w:hint="eastAsia"/>
          <w:szCs w:val="21"/>
        </w:rPr>
        <w:t>。</w:t>
      </w:r>
    </w:p>
    <w:p w14:paraId="0B3CD029" w14:textId="77777777" w:rsidR="00216E33" w:rsidRPr="004657FE" w:rsidRDefault="00216E33" w:rsidP="00216E33">
      <w:pPr>
        <w:pStyle w:val="5"/>
        <w:tabs>
          <w:tab w:val="left" w:pos="1112"/>
        </w:tabs>
      </w:pPr>
      <w:r>
        <w:rPr>
          <w:rFonts w:hint="eastAsia"/>
        </w:rPr>
        <w:lastRenderedPageBreak/>
        <w:t>输入</w:t>
      </w:r>
    </w:p>
    <w:p w14:paraId="370A7BDA" w14:textId="77777777" w:rsidR="00216E33" w:rsidRDefault="00216E33" w:rsidP="00216E33">
      <w:r>
        <w:rPr>
          <w:rFonts w:hint="eastAsia"/>
        </w:rPr>
        <w:t xml:space="preserve">      </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0E124CA2" w14:textId="77777777" w:rsidTr="004664EA">
        <w:tc>
          <w:tcPr>
            <w:tcW w:w="1559" w:type="dxa"/>
            <w:shd w:val="clear" w:color="auto" w:fill="E0E0E0"/>
          </w:tcPr>
          <w:p w14:paraId="283E3490"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75732E08"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5EB9F22C"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1E8C7933" w14:textId="77777777" w:rsidR="00216E33" w:rsidRDefault="00216E33" w:rsidP="004664EA">
            <w:pPr>
              <w:jc w:val="center"/>
              <w:rPr>
                <w:b/>
                <w:snapToGrid w:val="0"/>
                <w:kern w:val="0"/>
              </w:rPr>
            </w:pPr>
            <w:r>
              <w:rPr>
                <w:rFonts w:hint="eastAsia"/>
                <w:b/>
                <w:snapToGrid w:val="0"/>
                <w:kern w:val="0"/>
              </w:rPr>
              <w:t>备注</w:t>
            </w:r>
          </w:p>
        </w:tc>
      </w:tr>
      <w:tr w:rsidR="00216E33" w14:paraId="0288AC67" w14:textId="77777777" w:rsidTr="004664EA">
        <w:tc>
          <w:tcPr>
            <w:tcW w:w="1559" w:type="dxa"/>
          </w:tcPr>
          <w:p w14:paraId="6F1291AE" w14:textId="77777777" w:rsidR="00216E33" w:rsidRDefault="00216E33" w:rsidP="004664EA">
            <w:pPr>
              <w:jc w:val="center"/>
              <w:rPr>
                <w:rFonts w:ascii="宋体" w:hAnsi="宋体"/>
                <w:snapToGrid w:val="0"/>
                <w:kern w:val="0"/>
              </w:rPr>
            </w:pPr>
            <w:r>
              <w:rPr>
                <w:rFonts w:ascii="宋体" w:hAnsi="宋体"/>
                <w:snapToGrid w:val="0"/>
                <w:kern w:val="0"/>
              </w:rPr>
              <w:t>数据来源</w:t>
            </w:r>
          </w:p>
        </w:tc>
        <w:tc>
          <w:tcPr>
            <w:tcW w:w="1701" w:type="dxa"/>
          </w:tcPr>
          <w:p w14:paraId="366BAE35" w14:textId="77777777" w:rsidR="00216E33" w:rsidRDefault="00216E33" w:rsidP="004664EA">
            <w:pPr>
              <w:jc w:val="center"/>
              <w:rPr>
                <w:rFonts w:ascii="宋体" w:hAnsi="宋体"/>
                <w:snapToGrid w:val="0"/>
                <w:kern w:val="0"/>
              </w:rPr>
            </w:pPr>
          </w:p>
        </w:tc>
        <w:tc>
          <w:tcPr>
            <w:tcW w:w="1134" w:type="dxa"/>
          </w:tcPr>
          <w:p w14:paraId="5C06F39B"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11BC5EAC" w14:textId="77777777" w:rsidR="00216E33" w:rsidRDefault="00216E33" w:rsidP="004664EA">
            <w:pPr>
              <w:jc w:val="center"/>
              <w:rPr>
                <w:rFonts w:ascii="宋体" w:hAnsi="宋体"/>
                <w:snapToGrid w:val="0"/>
                <w:kern w:val="0"/>
              </w:rPr>
            </w:pPr>
          </w:p>
        </w:tc>
      </w:tr>
      <w:tr w:rsidR="00216E33" w14:paraId="6B4512A6" w14:textId="77777777" w:rsidTr="004664EA">
        <w:tc>
          <w:tcPr>
            <w:tcW w:w="1559" w:type="dxa"/>
          </w:tcPr>
          <w:p w14:paraId="504A9C92" w14:textId="77777777" w:rsidR="00216E33" w:rsidRDefault="00216E33" w:rsidP="004664EA">
            <w:pPr>
              <w:jc w:val="center"/>
              <w:rPr>
                <w:rFonts w:ascii="宋体" w:hAnsi="宋体"/>
                <w:snapToGrid w:val="0"/>
                <w:kern w:val="0"/>
              </w:rPr>
            </w:pPr>
            <w:r>
              <w:rPr>
                <w:rFonts w:ascii="宋体" w:hAnsi="宋体" w:hint="eastAsia"/>
                <w:snapToGrid w:val="0"/>
                <w:kern w:val="0"/>
              </w:rPr>
              <w:t>渠道人唯一标识</w:t>
            </w:r>
          </w:p>
        </w:tc>
        <w:tc>
          <w:tcPr>
            <w:tcW w:w="1701" w:type="dxa"/>
          </w:tcPr>
          <w:p w14:paraId="59656CE0" w14:textId="77777777" w:rsidR="00216E33" w:rsidRDefault="00216E33" w:rsidP="004664EA">
            <w:pPr>
              <w:jc w:val="center"/>
              <w:rPr>
                <w:rFonts w:ascii="宋体" w:hAnsi="宋体"/>
                <w:snapToGrid w:val="0"/>
                <w:kern w:val="0"/>
              </w:rPr>
            </w:pPr>
          </w:p>
        </w:tc>
        <w:tc>
          <w:tcPr>
            <w:tcW w:w="1134" w:type="dxa"/>
          </w:tcPr>
          <w:p w14:paraId="230EA412"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3B90017" w14:textId="77777777" w:rsidR="00216E33" w:rsidRDefault="00216E33" w:rsidP="004664EA">
            <w:pPr>
              <w:jc w:val="center"/>
              <w:rPr>
                <w:rFonts w:ascii="宋体" w:hAnsi="宋体"/>
                <w:snapToGrid w:val="0"/>
                <w:kern w:val="0"/>
              </w:rPr>
            </w:pPr>
          </w:p>
        </w:tc>
      </w:tr>
      <w:tr w:rsidR="00095965" w14:paraId="6D7470B7" w14:textId="77777777" w:rsidTr="004664EA">
        <w:tc>
          <w:tcPr>
            <w:tcW w:w="1559" w:type="dxa"/>
          </w:tcPr>
          <w:p w14:paraId="01A3FE1A" w14:textId="67B2B32B" w:rsidR="00095965" w:rsidRDefault="00095965" w:rsidP="004664EA">
            <w:pPr>
              <w:jc w:val="center"/>
              <w:rPr>
                <w:rFonts w:ascii="宋体" w:hAnsi="宋体"/>
                <w:snapToGrid w:val="0"/>
                <w:kern w:val="0"/>
              </w:rPr>
            </w:pPr>
            <w:r>
              <w:rPr>
                <w:rFonts w:ascii="宋体" w:hAnsi="宋体" w:hint="eastAsia"/>
                <w:snapToGrid w:val="0"/>
                <w:kern w:val="0"/>
              </w:rPr>
              <w:t>产品</w:t>
            </w:r>
            <w:r>
              <w:rPr>
                <w:rFonts w:ascii="宋体" w:hAnsi="宋体"/>
                <w:snapToGrid w:val="0"/>
                <w:kern w:val="0"/>
              </w:rPr>
              <w:t>唯一标识</w:t>
            </w:r>
          </w:p>
        </w:tc>
        <w:tc>
          <w:tcPr>
            <w:tcW w:w="1701" w:type="dxa"/>
          </w:tcPr>
          <w:p w14:paraId="0B57E43F" w14:textId="77777777" w:rsidR="00095965" w:rsidRDefault="00095965" w:rsidP="004664EA">
            <w:pPr>
              <w:jc w:val="center"/>
              <w:rPr>
                <w:rFonts w:ascii="宋体" w:hAnsi="宋体"/>
                <w:snapToGrid w:val="0"/>
                <w:kern w:val="0"/>
              </w:rPr>
            </w:pPr>
          </w:p>
        </w:tc>
        <w:tc>
          <w:tcPr>
            <w:tcW w:w="1134" w:type="dxa"/>
          </w:tcPr>
          <w:p w14:paraId="45DBEC3A" w14:textId="4D905CA6" w:rsidR="00095965" w:rsidRDefault="00095965" w:rsidP="004664EA">
            <w:pPr>
              <w:jc w:val="center"/>
              <w:rPr>
                <w:rFonts w:ascii="宋体" w:hAnsi="宋体"/>
                <w:snapToGrid w:val="0"/>
                <w:kern w:val="0"/>
              </w:rPr>
            </w:pPr>
            <w:r>
              <w:rPr>
                <w:rFonts w:ascii="宋体" w:hAnsi="宋体" w:hint="eastAsia"/>
                <w:snapToGrid w:val="0"/>
                <w:kern w:val="0"/>
              </w:rPr>
              <w:t>Y</w:t>
            </w:r>
          </w:p>
        </w:tc>
        <w:tc>
          <w:tcPr>
            <w:tcW w:w="3119" w:type="dxa"/>
          </w:tcPr>
          <w:p w14:paraId="210239E9" w14:textId="77777777" w:rsidR="00095965" w:rsidRDefault="00095965" w:rsidP="004664EA">
            <w:pPr>
              <w:jc w:val="center"/>
              <w:rPr>
                <w:rFonts w:ascii="宋体" w:hAnsi="宋体"/>
                <w:snapToGrid w:val="0"/>
                <w:kern w:val="0"/>
              </w:rPr>
            </w:pPr>
          </w:p>
        </w:tc>
      </w:tr>
      <w:tr w:rsidR="00216E33" w14:paraId="60441F8D" w14:textId="77777777" w:rsidTr="004664EA">
        <w:tc>
          <w:tcPr>
            <w:tcW w:w="1559" w:type="dxa"/>
          </w:tcPr>
          <w:p w14:paraId="53E94F28"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操作标识</w:t>
            </w:r>
          </w:p>
        </w:tc>
        <w:tc>
          <w:tcPr>
            <w:tcW w:w="1701" w:type="dxa"/>
          </w:tcPr>
          <w:p w14:paraId="388E9E41" w14:textId="77777777" w:rsidR="00216E33" w:rsidRDefault="00216E33" w:rsidP="004664EA">
            <w:pPr>
              <w:jc w:val="center"/>
              <w:rPr>
                <w:rFonts w:ascii="宋体" w:hAnsi="宋体"/>
                <w:snapToGrid w:val="0"/>
                <w:kern w:val="0"/>
              </w:rPr>
            </w:pPr>
          </w:p>
        </w:tc>
        <w:tc>
          <w:tcPr>
            <w:tcW w:w="1134" w:type="dxa"/>
          </w:tcPr>
          <w:p w14:paraId="5259EC98"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5ED659E9" w14:textId="77777777" w:rsidR="00216E33" w:rsidRDefault="00216E33" w:rsidP="004664EA">
            <w:pPr>
              <w:jc w:val="center"/>
              <w:rPr>
                <w:rFonts w:ascii="宋体" w:hAnsi="宋体"/>
                <w:snapToGrid w:val="0"/>
                <w:kern w:val="0"/>
              </w:rPr>
            </w:pPr>
          </w:p>
        </w:tc>
      </w:tr>
      <w:tr w:rsidR="00095965" w14:paraId="0738F11A" w14:textId="77777777" w:rsidTr="00095965">
        <w:tc>
          <w:tcPr>
            <w:tcW w:w="1559" w:type="dxa"/>
          </w:tcPr>
          <w:p w14:paraId="671CBEBF" w14:textId="77777777" w:rsidR="00095965" w:rsidRDefault="00095965" w:rsidP="00095965">
            <w:pPr>
              <w:jc w:val="center"/>
              <w:rPr>
                <w:rFonts w:ascii="宋体" w:hAnsi="宋体"/>
                <w:snapToGrid w:val="0"/>
                <w:kern w:val="0"/>
              </w:rPr>
            </w:pPr>
            <w:r>
              <w:rPr>
                <w:rFonts w:ascii="宋体" w:hAnsi="宋体" w:hint="eastAsia"/>
                <w:snapToGrid w:val="0"/>
                <w:kern w:val="0"/>
              </w:rPr>
              <w:t xml:space="preserve">  </w:t>
            </w:r>
            <w:r>
              <w:rPr>
                <w:rFonts w:ascii="宋体" w:hAnsi="宋体"/>
                <w:snapToGrid w:val="0"/>
                <w:kern w:val="0"/>
              </w:rPr>
              <w:t>客户姓名</w:t>
            </w:r>
          </w:p>
        </w:tc>
        <w:tc>
          <w:tcPr>
            <w:tcW w:w="1701" w:type="dxa"/>
          </w:tcPr>
          <w:p w14:paraId="54CE8E83" w14:textId="77777777" w:rsidR="00095965" w:rsidRDefault="00095965" w:rsidP="00095965">
            <w:pPr>
              <w:jc w:val="center"/>
              <w:rPr>
                <w:rFonts w:ascii="宋体" w:hAnsi="宋体"/>
                <w:snapToGrid w:val="0"/>
                <w:kern w:val="0"/>
              </w:rPr>
            </w:pPr>
          </w:p>
        </w:tc>
        <w:tc>
          <w:tcPr>
            <w:tcW w:w="1134" w:type="dxa"/>
          </w:tcPr>
          <w:p w14:paraId="133E0B5D" w14:textId="77777777" w:rsidR="00095965" w:rsidRDefault="00095965" w:rsidP="00095965">
            <w:pPr>
              <w:jc w:val="center"/>
              <w:rPr>
                <w:rFonts w:ascii="宋体" w:hAnsi="宋体"/>
                <w:snapToGrid w:val="0"/>
                <w:kern w:val="0"/>
              </w:rPr>
            </w:pPr>
            <w:r>
              <w:rPr>
                <w:rFonts w:ascii="宋体" w:hAnsi="宋体" w:hint="eastAsia"/>
                <w:snapToGrid w:val="0"/>
                <w:kern w:val="0"/>
              </w:rPr>
              <w:t>Y</w:t>
            </w:r>
          </w:p>
        </w:tc>
        <w:tc>
          <w:tcPr>
            <w:tcW w:w="3119" w:type="dxa"/>
          </w:tcPr>
          <w:p w14:paraId="4E46A51C" w14:textId="77777777" w:rsidR="00095965" w:rsidRDefault="00095965" w:rsidP="00095965">
            <w:pPr>
              <w:jc w:val="center"/>
              <w:rPr>
                <w:rFonts w:ascii="宋体" w:hAnsi="宋体"/>
                <w:snapToGrid w:val="0"/>
                <w:kern w:val="0"/>
              </w:rPr>
            </w:pPr>
          </w:p>
        </w:tc>
      </w:tr>
      <w:tr w:rsidR="00095965" w14:paraId="2A75B688" w14:textId="77777777" w:rsidTr="00095965">
        <w:tc>
          <w:tcPr>
            <w:tcW w:w="1559" w:type="dxa"/>
          </w:tcPr>
          <w:p w14:paraId="2E862253" w14:textId="77777777" w:rsidR="00095965" w:rsidRDefault="00095965" w:rsidP="00095965">
            <w:pPr>
              <w:ind w:firstLineChars="100" w:firstLine="210"/>
              <w:jc w:val="center"/>
              <w:rPr>
                <w:rFonts w:ascii="宋体" w:hAnsi="宋体"/>
                <w:snapToGrid w:val="0"/>
                <w:kern w:val="0"/>
              </w:rPr>
            </w:pPr>
            <w:r>
              <w:rPr>
                <w:rFonts w:ascii="宋体" w:hAnsi="宋体" w:hint="eastAsia"/>
                <w:snapToGrid w:val="0"/>
                <w:kern w:val="0"/>
              </w:rPr>
              <w:t>身份证号</w:t>
            </w:r>
          </w:p>
        </w:tc>
        <w:tc>
          <w:tcPr>
            <w:tcW w:w="1701" w:type="dxa"/>
          </w:tcPr>
          <w:p w14:paraId="6ADFA69D" w14:textId="77777777" w:rsidR="00095965" w:rsidRDefault="00095965" w:rsidP="00095965">
            <w:pPr>
              <w:jc w:val="center"/>
              <w:rPr>
                <w:rFonts w:ascii="宋体" w:hAnsi="宋体"/>
                <w:snapToGrid w:val="0"/>
                <w:kern w:val="0"/>
              </w:rPr>
            </w:pPr>
          </w:p>
        </w:tc>
        <w:tc>
          <w:tcPr>
            <w:tcW w:w="1134" w:type="dxa"/>
          </w:tcPr>
          <w:p w14:paraId="2107B46C" w14:textId="77777777" w:rsidR="00095965" w:rsidRDefault="00095965" w:rsidP="00095965">
            <w:pPr>
              <w:jc w:val="center"/>
              <w:rPr>
                <w:rFonts w:ascii="宋体" w:hAnsi="宋体"/>
                <w:snapToGrid w:val="0"/>
                <w:kern w:val="0"/>
              </w:rPr>
            </w:pPr>
            <w:r>
              <w:rPr>
                <w:rFonts w:ascii="宋体" w:hAnsi="宋体" w:hint="eastAsia"/>
                <w:snapToGrid w:val="0"/>
                <w:kern w:val="0"/>
              </w:rPr>
              <w:t>Y</w:t>
            </w:r>
          </w:p>
        </w:tc>
        <w:tc>
          <w:tcPr>
            <w:tcW w:w="3119" w:type="dxa"/>
          </w:tcPr>
          <w:p w14:paraId="3FA14F8D" w14:textId="77777777" w:rsidR="00095965" w:rsidRDefault="00095965" w:rsidP="00095965">
            <w:pPr>
              <w:jc w:val="center"/>
              <w:rPr>
                <w:rFonts w:ascii="宋体" w:hAnsi="宋体"/>
                <w:snapToGrid w:val="0"/>
                <w:kern w:val="0"/>
              </w:rPr>
            </w:pPr>
          </w:p>
        </w:tc>
      </w:tr>
      <w:tr w:rsidR="00095965" w14:paraId="6DDD2E75" w14:textId="77777777" w:rsidTr="00095965">
        <w:tc>
          <w:tcPr>
            <w:tcW w:w="1559" w:type="dxa"/>
          </w:tcPr>
          <w:p w14:paraId="00E83EE0" w14:textId="77777777" w:rsidR="00095965" w:rsidRDefault="00095965" w:rsidP="00095965">
            <w:pPr>
              <w:ind w:firstLineChars="100" w:firstLine="210"/>
              <w:jc w:val="center"/>
              <w:rPr>
                <w:rFonts w:ascii="宋体" w:hAnsi="宋体"/>
                <w:snapToGrid w:val="0"/>
                <w:kern w:val="0"/>
              </w:rPr>
            </w:pPr>
            <w:r>
              <w:rPr>
                <w:rFonts w:ascii="宋体" w:hAnsi="宋体" w:hint="eastAsia"/>
                <w:snapToGrid w:val="0"/>
                <w:kern w:val="0"/>
              </w:rPr>
              <w:t>婚姻状况</w:t>
            </w:r>
          </w:p>
        </w:tc>
        <w:tc>
          <w:tcPr>
            <w:tcW w:w="1701" w:type="dxa"/>
          </w:tcPr>
          <w:p w14:paraId="68C0C514" w14:textId="77777777" w:rsidR="00095965" w:rsidRDefault="00095965" w:rsidP="00095965">
            <w:pPr>
              <w:jc w:val="center"/>
              <w:rPr>
                <w:rFonts w:ascii="宋体" w:hAnsi="宋体"/>
                <w:snapToGrid w:val="0"/>
                <w:kern w:val="0"/>
              </w:rPr>
            </w:pPr>
          </w:p>
        </w:tc>
        <w:tc>
          <w:tcPr>
            <w:tcW w:w="1134" w:type="dxa"/>
          </w:tcPr>
          <w:p w14:paraId="465588D4" w14:textId="77777777" w:rsidR="00095965" w:rsidRDefault="00095965" w:rsidP="00095965">
            <w:pPr>
              <w:jc w:val="center"/>
              <w:rPr>
                <w:rFonts w:ascii="宋体" w:hAnsi="宋体"/>
                <w:snapToGrid w:val="0"/>
                <w:kern w:val="0"/>
              </w:rPr>
            </w:pPr>
            <w:r>
              <w:rPr>
                <w:rFonts w:ascii="宋体" w:hAnsi="宋体" w:hint="eastAsia"/>
                <w:snapToGrid w:val="0"/>
                <w:kern w:val="0"/>
              </w:rPr>
              <w:t>Y</w:t>
            </w:r>
          </w:p>
        </w:tc>
        <w:tc>
          <w:tcPr>
            <w:tcW w:w="3119" w:type="dxa"/>
          </w:tcPr>
          <w:p w14:paraId="5A6EF5EB" w14:textId="77777777" w:rsidR="00095965" w:rsidRDefault="00095965" w:rsidP="00095965">
            <w:pPr>
              <w:jc w:val="center"/>
              <w:rPr>
                <w:rFonts w:ascii="宋体" w:hAnsi="宋体"/>
                <w:snapToGrid w:val="0"/>
                <w:kern w:val="0"/>
              </w:rPr>
            </w:pPr>
          </w:p>
        </w:tc>
      </w:tr>
      <w:tr w:rsidR="00F40FFD" w14:paraId="03641A3D" w14:textId="77777777" w:rsidTr="006B113C">
        <w:tc>
          <w:tcPr>
            <w:tcW w:w="1559" w:type="dxa"/>
          </w:tcPr>
          <w:p w14:paraId="245060AE" w14:textId="77777777" w:rsidR="00F40FFD" w:rsidRDefault="00F40FFD" w:rsidP="006B113C">
            <w:pPr>
              <w:ind w:firstLineChars="100" w:firstLine="210"/>
              <w:jc w:val="center"/>
              <w:rPr>
                <w:rFonts w:ascii="宋体" w:hAnsi="宋体"/>
                <w:snapToGrid w:val="0"/>
                <w:kern w:val="0"/>
              </w:rPr>
            </w:pPr>
            <w:r>
              <w:rPr>
                <w:rFonts w:ascii="宋体" w:hAnsi="宋体" w:hint="eastAsia"/>
                <w:snapToGrid w:val="0"/>
                <w:kern w:val="0"/>
              </w:rPr>
              <w:t>职业类别</w:t>
            </w:r>
          </w:p>
        </w:tc>
        <w:tc>
          <w:tcPr>
            <w:tcW w:w="1701" w:type="dxa"/>
          </w:tcPr>
          <w:p w14:paraId="3A99B17A" w14:textId="77777777" w:rsidR="00F40FFD" w:rsidRDefault="00F40FFD" w:rsidP="006B113C">
            <w:pPr>
              <w:jc w:val="center"/>
              <w:rPr>
                <w:rFonts w:ascii="宋体" w:hAnsi="宋体"/>
                <w:snapToGrid w:val="0"/>
                <w:kern w:val="0"/>
              </w:rPr>
            </w:pPr>
          </w:p>
        </w:tc>
        <w:tc>
          <w:tcPr>
            <w:tcW w:w="1134" w:type="dxa"/>
          </w:tcPr>
          <w:p w14:paraId="353A6CFD" w14:textId="77777777" w:rsidR="00F40FFD" w:rsidRDefault="00F40FFD" w:rsidP="006B113C">
            <w:pPr>
              <w:jc w:val="center"/>
              <w:rPr>
                <w:rFonts w:ascii="宋体" w:hAnsi="宋体"/>
                <w:snapToGrid w:val="0"/>
                <w:kern w:val="0"/>
              </w:rPr>
            </w:pPr>
            <w:r>
              <w:rPr>
                <w:rFonts w:ascii="宋体" w:hAnsi="宋体" w:hint="eastAsia"/>
                <w:snapToGrid w:val="0"/>
                <w:kern w:val="0"/>
              </w:rPr>
              <w:t>N</w:t>
            </w:r>
          </w:p>
        </w:tc>
        <w:tc>
          <w:tcPr>
            <w:tcW w:w="3119" w:type="dxa"/>
          </w:tcPr>
          <w:p w14:paraId="1D73ED52" w14:textId="77777777" w:rsidR="00F40FFD" w:rsidRDefault="00F40FFD" w:rsidP="006B113C">
            <w:pPr>
              <w:jc w:val="center"/>
              <w:rPr>
                <w:rFonts w:ascii="宋体" w:hAnsi="宋体"/>
                <w:snapToGrid w:val="0"/>
                <w:kern w:val="0"/>
              </w:rPr>
            </w:pPr>
          </w:p>
        </w:tc>
      </w:tr>
      <w:tr w:rsidR="00095965" w14:paraId="1E3941DE" w14:textId="77777777" w:rsidTr="00095965">
        <w:tc>
          <w:tcPr>
            <w:tcW w:w="1559" w:type="dxa"/>
          </w:tcPr>
          <w:p w14:paraId="51F443CB" w14:textId="671E5C3B" w:rsidR="00095965" w:rsidRDefault="00F40FFD" w:rsidP="00095965">
            <w:pPr>
              <w:ind w:firstLineChars="100" w:firstLine="210"/>
              <w:jc w:val="center"/>
              <w:rPr>
                <w:rFonts w:ascii="宋体" w:hAnsi="宋体"/>
                <w:snapToGrid w:val="0"/>
                <w:kern w:val="0"/>
              </w:rPr>
            </w:pPr>
            <w:r>
              <w:rPr>
                <w:rFonts w:ascii="宋体" w:hAnsi="宋体" w:hint="eastAsia"/>
                <w:snapToGrid w:val="0"/>
                <w:kern w:val="0"/>
              </w:rPr>
              <w:t>借</w:t>
            </w:r>
            <w:r w:rsidR="00095965">
              <w:rPr>
                <w:rFonts w:ascii="宋体" w:hAnsi="宋体"/>
                <w:snapToGrid w:val="0"/>
                <w:kern w:val="0"/>
              </w:rPr>
              <w:t>款</w:t>
            </w:r>
            <w:r>
              <w:rPr>
                <w:rFonts w:ascii="宋体" w:hAnsi="宋体" w:hint="eastAsia"/>
                <w:snapToGrid w:val="0"/>
                <w:kern w:val="0"/>
              </w:rPr>
              <w:t>金额</w:t>
            </w:r>
          </w:p>
        </w:tc>
        <w:tc>
          <w:tcPr>
            <w:tcW w:w="1701" w:type="dxa"/>
          </w:tcPr>
          <w:p w14:paraId="22D9AB20" w14:textId="77777777" w:rsidR="00095965" w:rsidRDefault="00095965" w:rsidP="00095965">
            <w:pPr>
              <w:jc w:val="center"/>
              <w:rPr>
                <w:rFonts w:ascii="宋体" w:hAnsi="宋体"/>
                <w:snapToGrid w:val="0"/>
                <w:kern w:val="0"/>
              </w:rPr>
            </w:pPr>
          </w:p>
        </w:tc>
        <w:tc>
          <w:tcPr>
            <w:tcW w:w="1134" w:type="dxa"/>
          </w:tcPr>
          <w:p w14:paraId="13869F14" w14:textId="19F85695" w:rsidR="00095965" w:rsidRDefault="00F40FFD" w:rsidP="00095965">
            <w:pPr>
              <w:jc w:val="center"/>
              <w:rPr>
                <w:rFonts w:ascii="宋体" w:hAnsi="宋体"/>
                <w:snapToGrid w:val="0"/>
                <w:kern w:val="0"/>
              </w:rPr>
            </w:pPr>
            <w:r>
              <w:rPr>
                <w:rFonts w:ascii="宋体" w:hAnsi="宋体" w:hint="eastAsia"/>
                <w:snapToGrid w:val="0"/>
                <w:kern w:val="0"/>
              </w:rPr>
              <w:t>Y</w:t>
            </w:r>
          </w:p>
        </w:tc>
        <w:tc>
          <w:tcPr>
            <w:tcW w:w="3119" w:type="dxa"/>
          </w:tcPr>
          <w:p w14:paraId="2E917B70" w14:textId="77777777" w:rsidR="00095965" w:rsidRDefault="00095965" w:rsidP="00095965">
            <w:pPr>
              <w:jc w:val="center"/>
              <w:rPr>
                <w:rFonts w:ascii="宋体" w:hAnsi="宋体"/>
                <w:snapToGrid w:val="0"/>
                <w:kern w:val="0"/>
              </w:rPr>
            </w:pPr>
          </w:p>
        </w:tc>
      </w:tr>
      <w:tr w:rsidR="00095965" w14:paraId="3CF76686" w14:textId="77777777" w:rsidTr="00095965">
        <w:tc>
          <w:tcPr>
            <w:tcW w:w="1559" w:type="dxa"/>
          </w:tcPr>
          <w:p w14:paraId="65781CBB" w14:textId="32B28D8E" w:rsidR="00095965" w:rsidRDefault="00F40FFD" w:rsidP="00095965">
            <w:pPr>
              <w:ind w:firstLineChars="100" w:firstLine="210"/>
              <w:jc w:val="center"/>
              <w:rPr>
                <w:rFonts w:ascii="宋体" w:hAnsi="宋体"/>
                <w:snapToGrid w:val="0"/>
                <w:kern w:val="0"/>
              </w:rPr>
            </w:pPr>
            <w:r>
              <w:rPr>
                <w:rFonts w:ascii="宋体" w:hAnsi="宋体" w:hint="eastAsia"/>
                <w:snapToGrid w:val="0"/>
                <w:kern w:val="0"/>
              </w:rPr>
              <w:t>期望</w:t>
            </w:r>
            <w:r>
              <w:rPr>
                <w:rFonts w:ascii="宋体" w:hAnsi="宋体"/>
                <w:snapToGrid w:val="0"/>
                <w:kern w:val="0"/>
              </w:rPr>
              <w:t>期限</w:t>
            </w:r>
          </w:p>
        </w:tc>
        <w:tc>
          <w:tcPr>
            <w:tcW w:w="1701" w:type="dxa"/>
          </w:tcPr>
          <w:p w14:paraId="4BF31D88" w14:textId="77777777" w:rsidR="00095965" w:rsidRDefault="00095965" w:rsidP="00095965">
            <w:pPr>
              <w:jc w:val="center"/>
              <w:rPr>
                <w:rFonts w:ascii="宋体" w:hAnsi="宋体"/>
                <w:snapToGrid w:val="0"/>
                <w:kern w:val="0"/>
              </w:rPr>
            </w:pPr>
          </w:p>
        </w:tc>
        <w:tc>
          <w:tcPr>
            <w:tcW w:w="1134" w:type="dxa"/>
          </w:tcPr>
          <w:p w14:paraId="48C0BDF3" w14:textId="45B60A79" w:rsidR="00095965" w:rsidRDefault="00F40FFD" w:rsidP="00095965">
            <w:pPr>
              <w:jc w:val="center"/>
              <w:rPr>
                <w:rFonts w:ascii="宋体" w:hAnsi="宋体"/>
                <w:snapToGrid w:val="0"/>
                <w:kern w:val="0"/>
              </w:rPr>
            </w:pPr>
            <w:r>
              <w:rPr>
                <w:rFonts w:ascii="宋体" w:hAnsi="宋体" w:hint="eastAsia"/>
                <w:snapToGrid w:val="0"/>
                <w:kern w:val="0"/>
              </w:rPr>
              <w:t>Y</w:t>
            </w:r>
          </w:p>
        </w:tc>
        <w:tc>
          <w:tcPr>
            <w:tcW w:w="3119" w:type="dxa"/>
          </w:tcPr>
          <w:p w14:paraId="2544016D" w14:textId="77777777" w:rsidR="00095965" w:rsidRDefault="00095965" w:rsidP="00095965">
            <w:pPr>
              <w:jc w:val="center"/>
              <w:rPr>
                <w:rFonts w:ascii="宋体" w:hAnsi="宋体"/>
                <w:snapToGrid w:val="0"/>
                <w:kern w:val="0"/>
              </w:rPr>
            </w:pPr>
          </w:p>
        </w:tc>
      </w:tr>
      <w:tr w:rsidR="00095965" w14:paraId="2F1F4722" w14:textId="77777777" w:rsidTr="00095965">
        <w:tc>
          <w:tcPr>
            <w:tcW w:w="1559" w:type="dxa"/>
          </w:tcPr>
          <w:p w14:paraId="355D8778" w14:textId="58AA90AD" w:rsidR="00095965" w:rsidRDefault="00F40FFD" w:rsidP="00095965">
            <w:pPr>
              <w:ind w:firstLineChars="100" w:firstLine="210"/>
              <w:jc w:val="center"/>
              <w:rPr>
                <w:rFonts w:ascii="宋体" w:hAnsi="宋体"/>
                <w:snapToGrid w:val="0"/>
                <w:kern w:val="0"/>
              </w:rPr>
            </w:pPr>
            <w:r>
              <w:rPr>
                <w:rFonts w:ascii="宋体" w:hAnsi="宋体" w:hint="eastAsia"/>
                <w:snapToGrid w:val="0"/>
                <w:kern w:val="0"/>
              </w:rPr>
              <w:t>期望</w:t>
            </w:r>
            <w:r>
              <w:rPr>
                <w:rFonts w:ascii="宋体" w:hAnsi="宋体"/>
                <w:snapToGrid w:val="0"/>
                <w:kern w:val="0"/>
              </w:rPr>
              <w:t>利率</w:t>
            </w:r>
          </w:p>
        </w:tc>
        <w:tc>
          <w:tcPr>
            <w:tcW w:w="1701" w:type="dxa"/>
          </w:tcPr>
          <w:p w14:paraId="6022CF33" w14:textId="77777777" w:rsidR="00095965" w:rsidRDefault="00095965" w:rsidP="00095965">
            <w:pPr>
              <w:jc w:val="center"/>
              <w:rPr>
                <w:rFonts w:ascii="宋体" w:hAnsi="宋体"/>
                <w:snapToGrid w:val="0"/>
                <w:kern w:val="0"/>
              </w:rPr>
            </w:pPr>
          </w:p>
        </w:tc>
        <w:tc>
          <w:tcPr>
            <w:tcW w:w="1134" w:type="dxa"/>
          </w:tcPr>
          <w:p w14:paraId="3273B1BE" w14:textId="6678DCA8" w:rsidR="00095965" w:rsidRDefault="00F40FFD" w:rsidP="00095965">
            <w:pPr>
              <w:jc w:val="center"/>
              <w:rPr>
                <w:rFonts w:ascii="宋体" w:hAnsi="宋体"/>
                <w:snapToGrid w:val="0"/>
                <w:kern w:val="0"/>
              </w:rPr>
            </w:pPr>
            <w:r>
              <w:rPr>
                <w:rFonts w:ascii="宋体" w:hAnsi="宋体" w:hint="eastAsia"/>
                <w:snapToGrid w:val="0"/>
                <w:kern w:val="0"/>
              </w:rPr>
              <w:t>Y</w:t>
            </w:r>
          </w:p>
        </w:tc>
        <w:tc>
          <w:tcPr>
            <w:tcW w:w="3119" w:type="dxa"/>
          </w:tcPr>
          <w:p w14:paraId="1B76942D" w14:textId="77777777" w:rsidR="00095965" w:rsidRDefault="00095965" w:rsidP="00095965">
            <w:pPr>
              <w:jc w:val="center"/>
              <w:rPr>
                <w:rFonts w:ascii="宋体" w:hAnsi="宋体"/>
                <w:snapToGrid w:val="0"/>
                <w:kern w:val="0"/>
              </w:rPr>
            </w:pPr>
          </w:p>
        </w:tc>
      </w:tr>
      <w:tr w:rsidR="00095965" w14:paraId="74E348F2" w14:textId="77777777" w:rsidTr="00095965">
        <w:tc>
          <w:tcPr>
            <w:tcW w:w="1559" w:type="dxa"/>
          </w:tcPr>
          <w:p w14:paraId="210E7F86" w14:textId="36577307" w:rsidR="00095965" w:rsidRDefault="00F40FFD" w:rsidP="00095965">
            <w:pPr>
              <w:ind w:firstLineChars="100" w:firstLine="210"/>
              <w:jc w:val="center"/>
              <w:rPr>
                <w:rFonts w:ascii="宋体" w:hAnsi="宋体"/>
                <w:snapToGrid w:val="0"/>
                <w:kern w:val="0"/>
              </w:rPr>
            </w:pPr>
            <w:r>
              <w:rPr>
                <w:rFonts w:ascii="宋体" w:hAnsi="宋体" w:hint="eastAsia"/>
                <w:snapToGrid w:val="0"/>
                <w:kern w:val="0"/>
              </w:rPr>
              <w:t>还款</w:t>
            </w:r>
            <w:r>
              <w:rPr>
                <w:rFonts w:ascii="宋体" w:hAnsi="宋体"/>
                <w:snapToGrid w:val="0"/>
                <w:kern w:val="0"/>
              </w:rPr>
              <w:t>方式</w:t>
            </w:r>
          </w:p>
        </w:tc>
        <w:tc>
          <w:tcPr>
            <w:tcW w:w="1701" w:type="dxa"/>
          </w:tcPr>
          <w:p w14:paraId="443F0AC6" w14:textId="77777777" w:rsidR="00095965" w:rsidRDefault="00095965" w:rsidP="00095965">
            <w:pPr>
              <w:jc w:val="center"/>
              <w:rPr>
                <w:rFonts w:ascii="宋体" w:hAnsi="宋体"/>
                <w:snapToGrid w:val="0"/>
                <w:kern w:val="0"/>
              </w:rPr>
            </w:pPr>
          </w:p>
        </w:tc>
        <w:tc>
          <w:tcPr>
            <w:tcW w:w="1134" w:type="dxa"/>
          </w:tcPr>
          <w:p w14:paraId="418D38A1" w14:textId="66F52AD3" w:rsidR="00095965" w:rsidRDefault="00F40FFD" w:rsidP="00095965">
            <w:pPr>
              <w:jc w:val="center"/>
              <w:rPr>
                <w:rFonts w:ascii="宋体" w:hAnsi="宋体"/>
                <w:snapToGrid w:val="0"/>
                <w:kern w:val="0"/>
              </w:rPr>
            </w:pPr>
            <w:r>
              <w:rPr>
                <w:rFonts w:ascii="宋体" w:hAnsi="宋体" w:hint="eastAsia"/>
                <w:snapToGrid w:val="0"/>
                <w:kern w:val="0"/>
              </w:rPr>
              <w:t>Y</w:t>
            </w:r>
          </w:p>
        </w:tc>
        <w:tc>
          <w:tcPr>
            <w:tcW w:w="3119" w:type="dxa"/>
          </w:tcPr>
          <w:p w14:paraId="61C24523" w14:textId="77777777" w:rsidR="00095965" w:rsidRDefault="00095965" w:rsidP="00095965">
            <w:pPr>
              <w:jc w:val="center"/>
              <w:rPr>
                <w:rFonts w:ascii="宋体" w:hAnsi="宋体"/>
                <w:snapToGrid w:val="0"/>
                <w:kern w:val="0"/>
              </w:rPr>
            </w:pPr>
          </w:p>
        </w:tc>
      </w:tr>
      <w:tr w:rsidR="00F40FFD" w14:paraId="4C94E946" w14:textId="77777777" w:rsidTr="00095965">
        <w:tc>
          <w:tcPr>
            <w:tcW w:w="1559" w:type="dxa"/>
          </w:tcPr>
          <w:p w14:paraId="76D32191" w14:textId="4F4F4D0D" w:rsidR="00F40FFD" w:rsidRDefault="00F40FFD" w:rsidP="00095965">
            <w:pPr>
              <w:ind w:firstLineChars="100" w:firstLine="210"/>
              <w:jc w:val="center"/>
              <w:rPr>
                <w:rFonts w:ascii="宋体" w:hAnsi="宋体"/>
                <w:snapToGrid w:val="0"/>
                <w:kern w:val="0"/>
              </w:rPr>
            </w:pPr>
            <w:r>
              <w:rPr>
                <w:rFonts w:ascii="宋体" w:hAnsi="宋体" w:hint="eastAsia"/>
                <w:snapToGrid w:val="0"/>
                <w:kern w:val="0"/>
              </w:rPr>
              <w:t>担保</w:t>
            </w:r>
            <w:r>
              <w:rPr>
                <w:rFonts w:ascii="宋体" w:hAnsi="宋体"/>
                <w:snapToGrid w:val="0"/>
                <w:kern w:val="0"/>
              </w:rPr>
              <w:t>方式</w:t>
            </w:r>
          </w:p>
        </w:tc>
        <w:tc>
          <w:tcPr>
            <w:tcW w:w="1701" w:type="dxa"/>
          </w:tcPr>
          <w:p w14:paraId="1CBBA1DA" w14:textId="77777777" w:rsidR="00F40FFD" w:rsidRDefault="00F40FFD" w:rsidP="00095965">
            <w:pPr>
              <w:jc w:val="center"/>
              <w:rPr>
                <w:rFonts w:ascii="宋体" w:hAnsi="宋体"/>
                <w:snapToGrid w:val="0"/>
                <w:kern w:val="0"/>
              </w:rPr>
            </w:pPr>
          </w:p>
        </w:tc>
        <w:tc>
          <w:tcPr>
            <w:tcW w:w="1134" w:type="dxa"/>
          </w:tcPr>
          <w:p w14:paraId="653CEA81" w14:textId="304BCC9B" w:rsidR="00F40FFD" w:rsidRDefault="00F40FFD" w:rsidP="00095965">
            <w:pPr>
              <w:jc w:val="center"/>
              <w:rPr>
                <w:rFonts w:ascii="宋体" w:hAnsi="宋体"/>
                <w:snapToGrid w:val="0"/>
                <w:kern w:val="0"/>
              </w:rPr>
            </w:pPr>
            <w:r>
              <w:rPr>
                <w:rFonts w:ascii="宋体" w:hAnsi="宋体" w:hint="eastAsia"/>
                <w:snapToGrid w:val="0"/>
                <w:kern w:val="0"/>
              </w:rPr>
              <w:t>Y</w:t>
            </w:r>
          </w:p>
        </w:tc>
        <w:tc>
          <w:tcPr>
            <w:tcW w:w="3119" w:type="dxa"/>
          </w:tcPr>
          <w:p w14:paraId="6CFD4D8C" w14:textId="77777777" w:rsidR="00F40FFD" w:rsidRDefault="00F40FFD" w:rsidP="00095965">
            <w:pPr>
              <w:jc w:val="center"/>
              <w:rPr>
                <w:rFonts w:ascii="宋体" w:hAnsi="宋体"/>
                <w:snapToGrid w:val="0"/>
                <w:kern w:val="0"/>
              </w:rPr>
            </w:pPr>
          </w:p>
        </w:tc>
      </w:tr>
      <w:tr w:rsidR="00F40FFD" w14:paraId="5E00082E" w14:textId="77777777" w:rsidTr="00095965">
        <w:tc>
          <w:tcPr>
            <w:tcW w:w="1559" w:type="dxa"/>
          </w:tcPr>
          <w:p w14:paraId="6C4082DE" w14:textId="2F7E0098" w:rsidR="00F40FFD" w:rsidRDefault="00F40FFD" w:rsidP="00095965">
            <w:pPr>
              <w:ind w:firstLineChars="100" w:firstLine="210"/>
              <w:jc w:val="center"/>
              <w:rPr>
                <w:rFonts w:ascii="宋体" w:hAnsi="宋体"/>
                <w:snapToGrid w:val="0"/>
                <w:kern w:val="0"/>
              </w:rPr>
            </w:pPr>
            <w:r>
              <w:rPr>
                <w:rFonts w:ascii="宋体" w:hAnsi="宋体" w:hint="eastAsia"/>
                <w:snapToGrid w:val="0"/>
                <w:kern w:val="0"/>
              </w:rPr>
              <w:t>担保</w:t>
            </w:r>
            <w:r>
              <w:rPr>
                <w:rFonts w:ascii="宋体" w:hAnsi="宋体"/>
                <w:snapToGrid w:val="0"/>
                <w:kern w:val="0"/>
              </w:rPr>
              <w:t>类型</w:t>
            </w:r>
          </w:p>
        </w:tc>
        <w:tc>
          <w:tcPr>
            <w:tcW w:w="1701" w:type="dxa"/>
          </w:tcPr>
          <w:p w14:paraId="01E975CA" w14:textId="77777777" w:rsidR="00F40FFD" w:rsidRDefault="00F40FFD" w:rsidP="00095965">
            <w:pPr>
              <w:jc w:val="center"/>
              <w:rPr>
                <w:rFonts w:ascii="宋体" w:hAnsi="宋体"/>
                <w:snapToGrid w:val="0"/>
                <w:kern w:val="0"/>
              </w:rPr>
            </w:pPr>
          </w:p>
        </w:tc>
        <w:tc>
          <w:tcPr>
            <w:tcW w:w="1134" w:type="dxa"/>
          </w:tcPr>
          <w:p w14:paraId="745872AA" w14:textId="0FE9A448" w:rsidR="00F40FFD" w:rsidRDefault="00F40FFD" w:rsidP="00095965">
            <w:pPr>
              <w:jc w:val="center"/>
              <w:rPr>
                <w:rFonts w:ascii="宋体" w:hAnsi="宋体"/>
                <w:snapToGrid w:val="0"/>
                <w:kern w:val="0"/>
              </w:rPr>
            </w:pPr>
            <w:r>
              <w:rPr>
                <w:rFonts w:ascii="宋体" w:hAnsi="宋体" w:hint="eastAsia"/>
                <w:snapToGrid w:val="0"/>
                <w:kern w:val="0"/>
              </w:rPr>
              <w:t>N</w:t>
            </w:r>
          </w:p>
        </w:tc>
        <w:tc>
          <w:tcPr>
            <w:tcW w:w="3119" w:type="dxa"/>
          </w:tcPr>
          <w:p w14:paraId="0033CB04" w14:textId="18CA9009" w:rsidR="00F40FFD" w:rsidRDefault="00F40FFD" w:rsidP="00095965">
            <w:pPr>
              <w:jc w:val="center"/>
              <w:rPr>
                <w:rFonts w:ascii="宋体" w:hAnsi="宋体"/>
                <w:snapToGrid w:val="0"/>
                <w:kern w:val="0"/>
              </w:rPr>
            </w:pPr>
            <w:r>
              <w:rPr>
                <w:rFonts w:ascii="宋体" w:hAnsi="宋体" w:hint="eastAsia"/>
                <w:snapToGrid w:val="0"/>
                <w:kern w:val="0"/>
              </w:rPr>
              <w:t>担保</w:t>
            </w:r>
            <w:r>
              <w:rPr>
                <w:rFonts w:ascii="宋体" w:hAnsi="宋体"/>
                <w:snapToGrid w:val="0"/>
                <w:kern w:val="0"/>
              </w:rPr>
              <w:t>方式为抵押时不能为空</w:t>
            </w:r>
          </w:p>
        </w:tc>
      </w:tr>
      <w:tr w:rsidR="00F40FFD" w14:paraId="762DFFD9" w14:textId="77777777" w:rsidTr="00095965">
        <w:tc>
          <w:tcPr>
            <w:tcW w:w="1559" w:type="dxa"/>
          </w:tcPr>
          <w:p w14:paraId="7F5C7270" w14:textId="5DBD276F" w:rsidR="00F40FFD" w:rsidRDefault="00F40FFD" w:rsidP="00095965">
            <w:pPr>
              <w:ind w:firstLineChars="100" w:firstLine="210"/>
              <w:jc w:val="center"/>
              <w:rPr>
                <w:rFonts w:ascii="宋体" w:hAnsi="宋体"/>
                <w:snapToGrid w:val="0"/>
                <w:kern w:val="0"/>
              </w:rPr>
            </w:pPr>
            <w:r>
              <w:rPr>
                <w:rFonts w:ascii="宋体" w:hAnsi="宋体" w:hint="eastAsia"/>
                <w:snapToGrid w:val="0"/>
                <w:kern w:val="0"/>
              </w:rPr>
              <w:t>附件</w:t>
            </w:r>
          </w:p>
        </w:tc>
        <w:tc>
          <w:tcPr>
            <w:tcW w:w="1701" w:type="dxa"/>
          </w:tcPr>
          <w:p w14:paraId="189F258E" w14:textId="77777777" w:rsidR="00F40FFD" w:rsidRDefault="00F40FFD" w:rsidP="00095965">
            <w:pPr>
              <w:jc w:val="center"/>
              <w:rPr>
                <w:rFonts w:ascii="宋体" w:hAnsi="宋体"/>
                <w:snapToGrid w:val="0"/>
                <w:kern w:val="0"/>
              </w:rPr>
            </w:pPr>
          </w:p>
        </w:tc>
        <w:tc>
          <w:tcPr>
            <w:tcW w:w="1134" w:type="dxa"/>
          </w:tcPr>
          <w:p w14:paraId="2C707D99" w14:textId="3C9EB40D" w:rsidR="00F40FFD" w:rsidRDefault="00F40FFD" w:rsidP="00095965">
            <w:pPr>
              <w:jc w:val="center"/>
              <w:rPr>
                <w:rFonts w:ascii="宋体" w:hAnsi="宋体"/>
                <w:snapToGrid w:val="0"/>
                <w:kern w:val="0"/>
              </w:rPr>
            </w:pPr>
            <w:r>
              <w:rPr>
                <w:rFonts w:ascii="宋体" w:hAnsi="宋体" w:hint="eastAsia"/>
                <w:snapToGrid w:val="0"/>
                <w:kern w:val="0"/>
              </w:rPr>
              <w:t>N</w:t>
            </w:r>
          </w:p>
        </w:tc>
        <w:tc>
          <w:tcPr>
            <w:tcW w:w="3119" w:type="dxa"/>
          </w:tcPr>
          <w:p w14:paraId="728F1538" w14:textId="77777777" w:rsidR="00F40FFD" w:rsidRDefault="00F40FFD" w:rsidP="00095965">
            <w:pPr>
              <w:jc w:val="center"/>
              <w:rPr>
                <w:rFonts w:ascii="宋体" w:hAnsi="宋体"/>
                <w:snapToGrid w:val="0"/>
                <w:kern w:val="0"/>
              </w:rPr>
            </w:pPr>
          </w:p>
        </w:tc>
      </w:tr>
      <w:tr w:rsidR="00216E33" w14:paraId="05E89C61" w14:textId="77777777" w:rsidTr="004664EA">
        <w:tc>
          <w:tcPr>
            <w:tcW w:w="7513" w:type="dxa"/>
            <w:gridSpan w:val="4"/>
          </w:tcPr>
          <w:p w14:paraId="307B513F" w14:textId="2E0462BE" w:rsidR="00216E33" w:rsidRDefault="00F40FFD" w:rsidP="004664EA">
            <w:pPr>
              <w:jc w:val="center"/>
              <w:rPr>
                <w:rFonts w:ascii="宋体" w:hAnsi="宋体"/>
                <w:snapToGrid w:val="0"/>
                <w:kern w:val="0"/>
              </w:rPr>
            </w:pPr>
            <w:r>
              <w:rPr>
                <w:rFonts w:hint="eastAsia"/>
              </w:rPr>
              <w:t>房产</w:t>
            </w:r>
            <w:r w:rsidR="00216E33">
              <w:rPr>
                <w:rFonts w:hint="eastAsia"/>
              </w:rPr>
              <w:t>抵押物信息</w:t>
            </w:r>
            <w:r w:rsidR="00216E33">
              <w:rPr>
                <w:rFonts w:hint="eastAsia"/>
              </w:rPr>
              <w:t>LIST</w:t>
            </w:r>
          </w:p>
        </w:tc>
      </w:tr>
      <w:tr w:rsidR="00216E33" w14:paraId="1D593F5A" w14:textId="77777777" w:rsidTr="004664EA">
        <w:tc>
          <w:tcPr>
            <w:tcW w:w="1559" w:type="dxa"/>
          </w:tcPr>
          <w:p w14:paraId="47C3FB72" w14:textId="3F3C9CCF" w:rsidR="00216E33" w:rsidRDefault="00095965" w:rsidP="004664EA">
            <w:pPr>
              <w:jc w:val="center"/>
              <w:rPr>
                <w:rFonts w:ascii="宋体" w:hAnsi="宋体"/>
                <w:snapToGrid w:val="0"/>
                <w:kern w:val="0"/>
              </w:rPr>
            </w:pPr>
            <w:r>
              <w:rPr>
                <w:rFonts w:ascii="宋体" w:hAnsi="宋体" w:hint="eastAsia"/>
                <w:snapToGrid w:val="0"/>
                <w:kern w:val="0"/>
              </w:rPr>
              <w:t xml:space="preserve">  </w:t>
            </w:r>
            <w:r w:rsidR="00216E33">
              <w:rPr>
                <w:rFonts w:ascii="宋体" w:hAnsi="宋体" w:hint="eastAsia"/>
                <w:snapToGrid w:val="0"/>
                <w:kern w:val="0"/>
              </w:rPr>
              <w:t>房产证号</w:t>
            </w:r>
          </w:p>
        </w:tc>
        <w:tc>
          <w:tcPr>
            <w:tcW w:w="1701" w:type="dxa"/>
          </w:tcPr>
          <w:p w14:paraId="449225D2" w14:textId="77777777" w:rsidR="00216E33" w:rsidRDefault="00216E33" w:rsidP="004664EA">
            <w:pPr>
              <w:jc w:val="center"/>
              <w:rPr>
                <w:rFonts w:ascii="宋体" w:hAnsi="宋体"/>
                <w:snapToGrid w:val="0"/>
                <w:kern w:val="0"/>
              </w:rPr>
            </w:pPr>
          </w:p>
        </w:tc>
        <w:tc>
          <w:tcPr>
            <w:tcW w:w="1134" w:type="dxa"/>
          </w:tcPr>
          <w:p w14:paraId="35C1C839"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662B11DD" w14:textId="77777777" w:rsidR="00216E33" w:rsidRDefault="00216E33" w:rsidP="004664EA">
            <w:pPr>
              <w:jc w:val="center"/>
              <w:rPr>
                <w:rFonts w:ascii="宋体" w:hAnsi="宋体"/>
                <w:snapToGrid w:val="0"/>
                <w:kern w:val="0"/>
              </w:rPr>
            </w:pPr>
          </w:p>
        </w:tc>
      </w:tr>
      <w:tr w:rsidR="00216E33" w14:paraId="57B64CE2" w14:textId="77777777" w:rsidTr="004664EA">
        <w:tc>
          <w:tcPr>
            <w:tcW w:w="1559" w:type="dxa"/>
          </w:tcPr>
          <w:p w14:paraId="03E02109"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小区名称</w:t>
            </w:r>
          </w:p>
        </w:tc>
        <w:tc>
          <w:tcPr>
            <w:tcW w:w="1701" w:type="dxa"/>
          </w:tcPr>
          <w:p w14:paraId="486018BB" w14:textId="77777777" w:rsidR="00216E33" w:rsidRDefault="00216E33" w:rsidP="004664EA">
            <w:pPr>
              <w:jc w:val="center"/>
              <w:rPr>
                <w:rFonts w:ascii="宋体" w:hAnsi="宋体"/>
                <w:snapToGrid w:val="0"/>
                <w:kern w:val="0"/>
              </w:rPr>
            </w:pPr>
          </w:p>
        </w:tc>
        <w:tc>
          <w:tcPr>
            <w:tcW w:w="1134" w:type="dxa"/>
          </w:tcPr>
          <w:p w14:paraId="29A19C32"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37F1F0F9" w14:textId="77777777" w:rsidR="00216E33" w:rsidRDefault="00216E33" w:rsidP="004664EA">
            <w:pPr>
              <w:jc w:val="center"/>
              <w:rPr>
                <w:rFonts w:ascii="宋体" w:hAnsi="宋体"/>
                <w:snapToGrid w:val="0"/>
                <w:kern w:val="0"/>
              </w:rPr>
            </w:pPr>
          </w:p>
        </w:tc>
      </w:tr>
      <w:tr w:rsidR="00216E33" w14:paraId="07A4951D" w14:textId="77777777" w:rsidTr="004664EA">
        <w:tc>
          <w:tcPr>
            <w:tcW w:w="1559" w:type="dxa"/>
          </w:tcPr>
          <w:p w14:paraId="07B05E6F"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详细地址</w:t>
            </w:r>
          </w:p>
        </w:tc>
        <w:tc>
          <w:tcPr>
            <w:tcW w:w="1701" w:type="dxa"/>
          </w:tcPr>
          <w:p w14:paraId="1423841F" w14:textId="77777777" w:rsidR="00216E33" w:rsidRDefault="00216E33" w:rsidP="004664EA">
            <w:pPr>
              <w:jc w:val="center"/>
              <w:rPr>
                <w:rFonts w:ascii="宋体" w:hAnsi="宋体"/>
                <w:snapToGrid w:val="0"/>
                <w:kern w:val="0"/>
              </w:rPr>
            </w:pPr>
          </w:p>
        </w:tc>
        <w:tc>
          <w:tcPr>
            <w:tcW w:w="1134" w:type="dxa"/>
          </w:tcPr>
          <w:p w14:paraId="31904ACA"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79203B3" w14:textId="77777777" w:rsidR="00216E33" w:rsidRDefault="00216E33" w:rsidP="004664EA">
            <w:pPr>
              <w:jc w:val="center"/>
              <w:rPr>
                <w:rFonts w:ascii="宋体" w:hAnsi="宋体"/>
                <w:snapToGrid w:val="0"/>
                <w:kern w:val="0"/>
              </w:rPr>
            </w:pPr>
          </w:p>
        </w:tc>
      </w:tr>
      <w:tr w:rsidR="00216E33" w14:paraId="475D2127" w14:textId="77777777" w:rsidTr="004664EA">
        <w:tc>
          <w:tcPr>
            <w:tcW w:w="1559" w:type="dxa"/>
          </w:tcPr>
          <w:p w14:paraId="71D0288B"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建筑面积</w:t>
            </w:r>
          </w:p>
        </w:tc>
        <w:tc>
          <w:tcPr>
            <w:tcW w:w="1701" w:type="dxa"/>
          </w:tcPr>
          <w:p w14:paraId="59B040AD" w14:textId="77777777" w:rsidR="00216E33" w:rsidRDefault="00216E33" w:rsidP="004664EA">
            <w:pPr>
              <w:jc w:val="center"/>
              <w:rPr>
                <w:rFonts w:ascii="宋体" w:hAnsi="宋体"/>
                <w:snapToGrid w:val="0"/>
                <w:kern w:val="0"/>
              </w:rPr>
            </w:pPr>
          </w:p>
        </w:tc>
        <w:tc>
          <w:tcPr>
            <w:tcW w:w="1134" w:type="dxa"/>
          </w:tcPr>
          <w:p w14:paraId="59AE0124"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36EA92F" w14:textId="77777777" w:rsidR="00216E33" w:rsidRDefault="00216E33" w:rsidP="004664EA">
            <w:pPr>
              <w:jc w:val="center"/>
              <w:rPr>
                <w:rFonts w:ascii="宋体" w:hAnsi="宋体"/>
                <w:snapToGrid w:val="0"/>
                <w:kern w:val="0"/>
              </w:rPr>
            </w:pPr>
          </w:p>
        </w:tc>
      </w:tr>
      <w:tr w:rsidR="00216E33" w14:paraId="3EBF0D9C" w14:textId="77777777" w:rsidTr="004664EA">
        <w:tc>
          <w:tcPr>
            <w:tcW w:w="1559" w:type="dxa"/>
          </w:tcPr>
          <w:p w14:paraId="5ACDAE08" w14:textId="77777777" w:rsidR="00216E33" w:rsidRDefault="00216E33" w:rsidP="004664EA">
            <w:pPr>
              <w:ind w:firstLineChars="100" w:firstLine="210"/>
              <w:jc w:val="center"/>
              <w:rPr>
                <w:rFonts w:ascii="宋体" w:hAnsi="宋体"/>
                <w:snapToGrid w:val="0"/>
                <w:kern w:val="0"/>
              </w:rPr>
            </w:pPr>
            <w:r>
              <w:rPr>
                <w:rFonts w:ascii="宋体" w:hAnsi="宋体" w:hint="eastAsia"/>
                <w:snapToGrid w:val="0"/>
                <w:kern w:val="0"/>
              </w:rPr>
              <w:t>房产用途</w:t>
            </w:r>
          </w:p>
        </w:tc>
        <w:tc>
          <w:tcPr>
            <w:tcW w:w="1701" w:type="dxa"/>
          </w:tcPr>
          <w:p w14:paraId="1F9A5315" w14:textId="77777777" w:rsidR="00216E33" w:rsidRDefault="00216E33" w:rsidP="004664EA">
            <w:pPr>
              <w:jc w:val="center"/>
              <w:rPr>
                <w:rFonts w:ascii="宋体" w:hAnsi="宋体"/>
                <w:snapToGrid w:val="0"/>
                <w:kern w:val="0"/>
              </w:rPr>
            </w:pPr>
          </w:p>
        </w:tc>
        <w:tc>
          <w:tcPr>
            <w:tcW w:w="1134" w:type="dxa"/>
          </w:tcPr>
          <w:p w14:paraId="7E720EDD" w14:textId="77777777" w:rsidR="00216E33" w:rsidRDefault="00216E33" w:rsidP="004664EA">
            <w:pPr>
              <w:jc w:val="center"/>
              <w:rPr>
                <w:rFonts w:ascii="宋体" w:hAnsi="宋体"/>
                <w:snapToGrid w:val="0"/>
                <w:kern w:val="0"/>
              </w:rPr>
            </w:pPr>
            <w:r>
              <w:rPr>
                <w:rFonts w:ascii="宋体" w:hAnsi="宋体" w:hint="eastAsia"/>
                <w:snapToGrid w:val="0"/>
                <w:kern w:val="0"/>
              </w:rPr>
              <w:t>N</w:t>
            </w:r>
          </w:p>
        </w:tc>
        <w:tc>
          <w:tcPr>
            <w:tcW w:w="3119" w:type="dxa"/>
          </w:tcPr>
          <w:p w14:paraId="78B12400" w14:textId="77777777" w:rsidR="00216E33" w:rsidRDefault="00216E33" w:rsidP="004664EA">
            <w:pPr>
              <w:jc w:val="center"/>
              <w:rPr>
                <w:rFonts w:ascii="宋体" w:hAnsi="宋体"/>
                <w:snapToGrid w:val="0"/>
                <w:kern w:val="0"/>
              </w:rPr>
            </w:pPr>
          </w:p>
        </w:tc>
      </w:tr>
      <w:tr w:rsidR="00F40FFD" w14:paraId="0313D314" w14:textId="77777777" w:rsidTr="006B113C">
        <w:tc>
          <w:tcPr>
            <w:tcW w:w="1559" w:type="dxa"/>
          </w:tcPr>
          <w:p w14:paraId="5E386327" w14:textId="77777777" w:rsidR="00F40FFD" w:rsidRDefault="00F40FFD" w:rsidP="006B113C">
            <w:pPr>
              <w:ind w:firstLineChars="100" w:firstLine="210"/>
              <w:jc w:val="center"/>
              <w:rPr>
                <w:rFonts w:ascii="宋体" w:hAnsi="宋体"/>
                <w:snapToGrid w:val="0"/>
                <w:kern w:val="0"/>
              </w:rPr>
            </w:pPr>
            <w:r>
              <w:rPr>
                <w:rFonts w:ascii="宋体" w:hAnsi="宋体" w:hint="eastAsia"/>
                <w:snapToGrid w:val="0"/>
                <w:kern w:val="0"/>
              </w:rPr>
              <w:t>房产性质</w:t>
            </w:r>
          </w:p>
        </w:tc>
        <w:tc>
          <w:tcPr>
            <w:tcW w:w="1701" w:type="dxa"/>
          </w:tcPr>
          <w:p w14:paraId="3440CA6D" w14:textId="77777777" w:rsidR="00F40FFD" w:rsidRDefault="00F40FFD" w:rsidP="006B113C">
            <w:pPr>
              <w:jc w:val="center"/>
              <w:rPr>
                <w:rFonts w:ascii="宋体" w:hAnsi="宋体"/>
                <w:snapToGrid w:val="0"/>
                <w:kern w:val="0"/>
              </w:rPr>
            </w:pPr>
          </w:p>
        </w:tc>
        <w:tc>
          <w:tcPr>
            <w:tcW w:w="1134" w:type="dxa"/>
          </w:tcPr>
          <w:p w14:paraId="34A289B8" w14:textId="77777777" w:rsidR="00F40FFD" w:rsidRDefault="00F40FFD" w:rsidP="006B113C">
            <w:pPr>
              <w:jc w:val="center"/>
              <w:rPr>
                <w:rFonts w:ascii="宋体" w:hAnsi="宋体"/>
                <w:snapToGrid w:val="0"/>
                <w:kern w:val="0"/>
              </w:rPr>
            </w:pPr>
            <w:r>
              <w:rPr>
                <w:rFonts w:ascii="宋体" w:hAnsi="宋体" w:hint="eastAsia"/>
                <w:snapToGrid w:val="0"/>
                <w:kern w:val="0"/>
              </w:rPr>
              <w:t>N</w:t>
            </w:r>
          </w:p>
        </w:tc>
        <w:tc>
          <w:tcPr>
            <w:tcW w:w="3119" w:type="dxa"/>
          </w:tcPr>
          <w:p w14:paraId="5A8A34AE" w14:textId="77777777" w:rsidR="00F40FFD" w:rsidRDefault="00F40FFD" w:rsidP="006B113C">
            <w:pPr>
              <w:jc w:val="center"/>
              <w:rPr>
                <w:rFonts w:ascii="宋体" w:hAnsi="宋体"/>
                <w:snapToGrid w:val="0"/>
                <w:kern w:val="0"/>
              </w:rPr>
            </w:pPr>
          </w:p>
        </w:tc>
      </w:tr>
      <w:tr w:rsidR="00933251" w14:paraId="4896E7DC" w14:textId="77777777" w:rsidTr="006B113C">
        <w:tc>
          <w:tcPr>
            <w:tcW w:w="1559" w:type="dxa"/>
          </w:tcPr>
          <w:p w14:paraId="476881F3" w14:textId="5E48F366" w:rsidR="00933251" w:rsidRDefault="00933251" w:rsidP="006B113C">
            <w:pPr>
              <w:ind w:firstLineChars="100" w:firstLine="210"/>
              <w:jc w:val="center"/>
              <w:rPr>
                <w:rFonts w:ascii="宋体" w:hAnsi="宋体"/>
                <w:snapToGrid w:val="0"/>
                <w:kern w:val="0"/>
              </w:rPr>
            </w:pPr>
            <w:r>
              <w:rPr>
                <w:rFonts w:ascii="宋体" w:hAnsi="宋体" w:hint="eastAsia"/>
                <w:snapToGrid w:val="0"/>
                <w:kern w:val="0"/>
              </w:rPr>
              <w:t>是</w:t>
            </w:r>
            <w:r>
              <w:rPr>
                <w:rFonts w:ascii="宋体" w:hAnsi="宋体"/>
                <w:snapToGrid w:val="0"/>
                <w:kern w:val="0"/>
              </w:rPr>
              <w:t>否在押</w:t>
            </w:r>
          </w:p>
        </w:tc>
        <w:tc>
          <w:tcPr>
            <w:tcW w:w="1701" w:type="dxa"/>
          </w:tcPr>
          <w:p w14:paraId="0F4E1DAC" w14:textId="77777777" w:rsidR="00933251" w:rsidRDefault="00933251" w:rsidP="006B113C">
            <w:pPr>
              <w:jc w:val="center"/>
              <w:rPr>
                <w:rFonts w:ascii="宋体" w:hAnsi="宋体"/>
                <w:snapToGrid w:val="0"/>
                <w:kern w:val="0"/>
              </w:rPr>
            </w:pPr>
          </w:p>
        </w:tc>
        <w:tc>
          <w:tcPr>
            <w:tcW w:w="1134" w:type="dxa"/>
          </w:tcPr>
          <w:p w14:paraId="42D51385" w14:textId="4E769DAB" w:rsidR="00933251" w:rsidRDefault="00933251" w:rsidP="006B113C">
            <w:pPr>
              <w:jc w:val="center"/>
              <w:rPr>
                <w:rFonts w:ascii="宋体" w:hAnsi="宋体"/>
                <w:snapToGrid w:val="0"/>
                <w:kern w:val="0"/>
              </w:rPr>
            </w:pPr>
            <w:r>
              <w:rPr>
                <w:rFonts w:ascii="宋体" w:hAnsi="宋体" w:hint="eastAsia"/>
                <w:snapToGrid w:val="0"/>
                <w:kern w:val="0"/>
              </w:rPr>
              <w:t>N</w:t>
            </w:r>
          </w:p>
        </w:tc>
        <w:tc>
          <w:tcPr>
            <w:tcW w:w="3119" w:type="dxa"/>
          </w:tcPr>
          <w:p w14:paraId="035AAC76" w14:textId="77777777" w:rsidR="00933251" w:rsidRDefault="00933251" w:rsidP="006B113C">
            <w:pPr>
              <w:jc w:val="center"/>
              <w:rPr>
                <w:rFonts w:ascii="宋体" w:hAnsi="宋体"/>
                <w:snapToGrid w:val="0"/>
                <w:kern w:val="0"/>
              </w:rPr>
            </w:pPr>
          </w:p>
        </w:tc>
      </w:tr>
      <w:tr w:rsidR="00F40FFD" w14:paraId="5E1DA66C" w14:textId="77777777" w:rsidTr="006B113C">
        <w:tc>
          <w:tcPr>
            <w:tcW w:w="7513" w:type="dxa"/>
            <w:gridSpan w:val="4"/>
          </w:tcPr>
          <w:p w14:paraId="09C177CD" w14:textId="3CDA7422" w:rsidR="00F40FFD" w:rsidRDefault="00F40FFD" w:rsidP="006B113C">
            <w:pPr>
              <w:jc w:val="center"/>
              <w:rPr>
                <w:rFonts w:ascii="宋体" w:hAnsi="宋体"/>
                <w:snapToGrid w:val="0"/>
                <w:kern w:val="0"/>
              </w:rPr>
            </w:pPr>
            <w:r>
              <w:rPr>
                <w:rFonts w:hint="eastAsia"/>
              </w:rPr>
              <w:t>车辆抵押物信息</w:t>
            </w:r>
            <w:r>
              <w:rPr>
                <w:rFonts w:hint="eastAsia"/>
              </w:rPr>
              <w:t>LIST</w:t>
            </w:r>
          </w:p>
        </w:tc>
      </w:tr>
      <w:tr w:rsidR="00F40FFD" w14:paraId="76C8239F" w14:textId="77777777" w:rsidTr="006B113C">
        <w:tc>
          <w:tcPr>
            <w:tcW w:w="1559" w:type="dxa"/>
          </w:tcPr>
          <w:p w14:paraId="32866ADB" w14:textId="094A14F3" w:rsidR="00F40FFD" w:rsidRDefault="00F40FFD" w:rsidP="00F40FFD">
            <w:pPr>
              <w:jc w:val="center"/>
              <w:rPr>
                <w:rFonts w:ascii="宋体" w:hAnsi="宋体"/>
                <w:snapToGrid w:val="0"/>
                <w:kern w:val="0"/>
              </w:rPr>
            </w:pPr>
            <w:r>
              <w:rPr>
                <w:rFonts w:ascii="宋体" w:hAnsi="宋体" w:hint="eastAsia"/>
                <w:snapToGrid w:val="0"/>
                <w:kern w:val="0"/>
              </w:rPr>
              <w:t xml:space="preserve">  车辆</w:t>
            </w:r>
            <w:r>
              <w:rPr>
                <w:rFonts w:ascii="宋体" w:hAnsi="宋体"/>
                <w:snapToGrid w:val="0"/>
                <w:kern w:val="0"/>
              </w:rPr>
              <w:t>品牌</w:t>
            </w:r>
          </w:p>
        </w:tc>
        <w:tc>
          <w:tcPr>
            <w:tcW w:w="1701" w:type="dxa"/>
          </w:tcPr>
          <w:p w14:paraId="69BE236E" w14:textId="77777777" w:rsidR="00F40FFD" w:rsidRDefault="00F40FFD" w:rsidP="006B113C">
            <w:pPr>
              <w:jc w:val="center"/>
              <w:rPr>
                <w:rFonts w:ascii="宋体" w:hAnsi="宋体"/>
                <w:snapToGrid w:val="0"/>
                <w:kern w:val="0"/>
              </w:rPr>
            </w:pPr>
          </w:p>
        </w:tc>
        <w:tc>
          <w:tcPr>
            <w:tcW w:w="1134" w:type="dxa"/>
          </w:tcPr>
          <w:p w14:paraId="3E6224ED" w14:textId="77777777" w:rsidR="00F40FFD" w:rsidRDefault="00F40FFD" w:rsidP="006B113C">
            <w:pPr>
              <w:jc w:val="center"/>
              <w:rPr>
                <w:rFonts w:ascii="宋体" w:hAnsi="宋体"/>
                <w:snapToGrid w:val="0"/>
                <w:kern w:val="0"/>
              </w:rPr>
            </w:pPr>
            <w:r>
              <w:rPr>
                <w:rFonts w:ascii="宋体" w:hAnsi="宋体" w:hint="eastAsia"/>
                <w:snapToGrid w:val="0"/>
                <w:kern w:val="0"/>
              </w:rPr>
              <w:t>Y</w:t>
            </w:r>
          </w:p>
        </w:tc>
        <w:tc>
          <w:tcPr>
            <w:tcW w:w="3119" w:type="dxa"/>
          </w:tcPr>
          <w:p w14:paraId="562F7C80" w14:textId="77777777" w:rsidR="00F40FFD" w:rsidRDefault="00F40FFD" w:rsidP="006B113C">
            <w:pPr>
              <w:jc w:val="center"/>
              <w:rPr>
                <w:rFonts w:ascii="宋体" w:hAnsi="宋体"/>
                <w:snapToGrid w:val="0"/>
                <w:kern w:val="0"/>
              </w:rPr>
            </w:pPr>
          </w:p>
        </w:tc>
      </w:tr>
      <w:tr w:rsidR="00F40FFD" w14:paraId="540508E8" w14:textId="77777777" w:rsidTr="006B113C">
        <w:tc>
          <w:tcPr>
            <w:tcW w:w="1559" w:type="dxa"/>
          </w:tcPr>
          <w:p w14:paraId="770B84E4" w14:textId="5CAEF682" w:rsidR="00F40FFD" w:rsidRDefault="00F40FFD" w:rsidP="006B113C">
            <w:pPr>
              <w:ind w:firstLineChars="100" w:firstLine="210"/>
              <w:jc w:val="center"/>
              <w:rPr>
                <w:rFonts w:ascii="宋体" w:hAnsi="宋体"/>
                <w:snapToGrid w:val="0"/>
                <w:kern w:val="0"/>
              </w:rPr>
            </w:pPr>
            <w:r>
              <w:rPr>
                <w:rFonts w:ascii="宋体" w:hAnsi="宋体" w:hint="eastAsia"/>
                <w:snapToGrid w:val="0"/>
                <w:kern w:val="0"/>
              </w:rPr>
              <w:t>车辆</w:t>
            </w:r>
            <w:r>
              <w:rPr>
                <w:rFonts w:ascii="宋体" w:hAnsi="宋体"/>
                <w:snapToGrid w:val="0"/>
                <w:kern w:val="0"/>
              </w:rPr>
              <w:t>所在地</w:t>
            </w:r>
          </w:p>
        </w:tc>
        <w:tc>
          <w:tcPr>
            <w:tcW w:w="1701" w:type="dxa"/>
          </w:tcPr>
          <w:p w14:paraId="0FF62208" w14:textId="77777777" w:rsidR="00F40FFD" w:rsidRDefault="00F40FFD" w:rsidP="006B113C">
            <w:pPr>
              <w:jc w:val="center"/>
              <w:rPr>
                <w:rFonts w:ascii="宋体" w:hAnsi="宋体"/>
                <w:snapToGrid w:val="0"/>
                <w:kern w:val="0"/>
              </w:rPr>
            </w:pPr>
          </w:p>
        </w:tc>
        <w:tc>
          <w:tcPr>
            <w:tcW w:w="1134" w:type="dxa"/>
          </w:tcPr>
          <w:p w14:paraId="7084427A" w14:textId="77777777" w:rsidR="00F40FFD" w:rsidRDefault="00F40FFD" w:rsidP="006B113C">
            <w:pPr>
              <w:jc w:val="center"/>
              <w:rPr>
                <w:rFonts w:ascii="宋体" w:hAnsi="宋体"/>
                <w:snapToGrid w:val="0"/>
                <w:kern w:val="0"/>
              </w:rPr>
            </w:pPr>
            <w:r>
              <w:rPr>
                <w:rFonts w:ascii="宋体" w:hAnsi="宋体" w:hint="eastAsia"/>
                <w:snapToGrid w:val="0"/>
                <w:kern w:val="0"/>
              </w:rPr>
              <w:t>Y</w:t>
            </w:r>
          </w:p>
        </w:tc>
        <w:tc>
          <w:tcPr>
            <w:tcW w:w="3119" w:type="dxa"/>
          </w:tcPr>
          <w:p w14:paraId="1CF73DA8" w14:textId="77777777" w:rsidR="00F40FFD" w:rsidRDefault="00F40FFD" w:rsidP="006B113C">
            <w:pPr>
              <w:jc w:val="center"/>
              <w:rPr>
                <w:rFonts w:ascii="宋体" w:hAnsi="宋体"/>
                <w:snapToGrid w:val="0"/>
                <w:kern w:val="0"/>
              </w:rPr>
            </w:pPr>
          </w:p>
        </w:tc>
      </w:tr>
      <w:tr w:rsidR="00F40FFD" w14:paraId="0E2B231C" w14:textId="77777777" w:rsidTr="006B113C">
        <w:tc>
          <w:tcPr>
            <w:tcW w:w="1559" w:type="dxa"/>
          </w:tcPr>
          <w:p w14:paraId="603392EE" w14:textId="28BA52D6" w:rsidR="00F40FFD" w:rsidRDefault="00F40FFD" w:rsidP="00F40FFD">
            <w:pPr>
              <w:ind w:firstLineChars="100" w:firstLine="210"/>
              <w:jc w:val="center"/>
              <w:rPr>
                <w:rFonts w:ascii="宋体" w:hAnsi="宋体"/>
                <w:snapToGrid w:val="0"/>
                <w:kern w:val="0"/>
              </w:rPr>
            </w:pPr>
            <w:r>
              <w:rPr>
                <w:rFonts w:ascii="宋体" w:hAnsi="宋体" w:hint="eastAsia"/>
                <w:snapToGrid w:val="0"/>
                <w:kern w:val="0"/>
              </w:rPr>
              <w:t>牌照</w:t>
            </w:r>
            <w:r>
              <w:rPr>
                <w:rFonts w:ascii="宋体" w:hAnsi="宋体"/>
                <w:snapToGrid w:val="0"/>
                <w:kern w:val="0"/>
              </w:rPr>
              <w:t>所在地</w:t>
            </w:r>
          </w:p>
        </w:tc>
        <w:tc>
          <w:tcPr>
            <w:tcW w:w="1701" w:type="dxa"/>
          </w:tcPr>
          <w:p w14:paraId="3598AED2" w14:textId="77777777" w:rsidR="00F40FFD" w:rsidRDefault="00F40FFD" w:rsidP="006B113C">
            <w:pPr>
              <w:jc w:val="center"/>
              <w:rPr>
                <w:rFonts w:ascii="宋体" w:hAnsi="宋体"/>
                <w:snapToGrid w:val="0"/>
                <w:kern w:val="0"/>
              </w:rPr>
            </w:pPr>
          </w:p>
        </w:tc>
        <w:tc>
          <w:tcPr>
            <w:tcW w:w="1134" w:type="dxa"/>
          </w:tcPr>
          <w:p w14:paraId="3D777984" w14:textId="77777777" w:rsidR="00F40FFD" w:rsidRDefault="00F40FFD" w:rsidP="006B113C">
            <w:pPr>
              <w:jc w:val="center"/>
              <w:rPr>
                <w:rFonts w:ascii="宋体" w:hAnsi="宋体"/>
                <w:snapToGrid w:val="0"/>
                <w:kern w:val="0"/>
              </w:rPr>
            </w:pPr>
            <w:r>
              <w:rPr>
                <w:rFonts w:ascii="宋体" w:hAnsi="宋体" w:hint="eastAsia"/>
                <w:snapToGrid w:val="0"/>
                <w:kern w:val="0"/>
              </w:rPr>
              <w:t>Y</w:t>
            </w:r>
          </w:p>
        </w:tc>
        <w:tc>
          <w:tcPr>
            <w:tcW w:w="3119" w:type="dxa"/>
          </w:tcPr>
          <w:p w14:paraId="2B7DA4E1" w14:textId="77777777" w:rsidR="00F40FFD" w:rsidRDefault="00F40FFD" w:rsidP="006B113C">
            <w:pPr>
              <w:jc w:val="center"/>
              <w:rPr>
                <w:rFonts w:ascii="宋体" w:hAnsi="宋体"/>
                <w:snapToGrid w:val="0"/>
                <w:kern w:val="0"/>
              </w:rPr>
            </w:pPr>
          </w:p>
        </w:tc>
      </w:tr>
      <w:tr w:rsidR="00F40FFD" w14:paraId="744FCF1B" w14:textId="77777777" w:rsidTr="006B113C">
        <w:tc>
          <w:tcPr>
            <w:tcW w:w="1559" w:type="dxa"/>
          </w:tcPr>
          <w:p w14:paraId="27EE94B5" w14:textId="49F5807F" w:rsidR="00F40FFD" w:rsidRDefault="00F40FFD" w:rsidP="006B113C">
            <w:pPr>
              <w:ind w:firstLineChars="100" w:firstLine="210"/>
              <w:jc w:val="center"/>
              <w:rPr>
                <w:rFonts w:ascii="宋体" w:hAnsi="宋体"/>
                <w:snapToGrid w:val="0"/>
                <w:kern w:val="0"/>
              </w:rPr>
            </w:pPr>
            <w:r>
              <w:rPr>
                <w:rFonts w:ascii="宋体" w:hAnsi="宋体" w:hint="eastAsia"/>
                <w:snapToGrid w:val="0"/>
                <w:kern w:val="0"/>
              </w:rPr>
              <w:t>购买</w:t>
            </w:r>
            <w:r>
              <w:rPr>
                <w:rFonts w:ascii="宋体" w:hAnsi="宋体"/>
                <w:snapToGrid w:val="0"/>
                <w:kern w:val="0"/>
              </w:rPr>
              <w:t>时间</w:t>
            </w:r>
          </w:p>
        </w:tc>
        <w:tc>
          <w:tcPr>
            <w:tcW w:w="1701" w:type="dxa"/>
          </w:tcPr>
          <w:p w14:paraId="06CBABB0" w14:textId="77777777" w:rsidR="00F40FFD" w:rsidRDefault="00F40FFD" w:rsidP="006B113C">
            <w:pPr>
              <w:jc w:val="center"/>
              <w:rPr>
                <w:rFonts w:ascii="宋体" w:hAnsi="宋体"/>
                <w:snapToGrid w:val="0"/>
                <w:kern w:val="0"/>
              </w:rPr>
            </w:pPr>
          </w:p>
        </w:tc>
        <w:tc>
          <w:tcPr>
            <w:tcW w:w="1134" w:type="dxa"/>
          </w:tcPr>
          <w:p w14:paraId="4E8640CD" w14:textId="65212AB3" w:rsidR="00F40FFD" w:rsidRDefault="00F40FFD" w:rsidP="006B113C">
            <w:pPr>
              <w:jc w:val="center"/>
              <w:rPr>
                <w:rFonts w:ascii="宋体" w:hAnsi="宋体"/>
                <w:snapToGrid w:val="0"/>
                <w:kern w:val="0"/>
              </w:rPr>
            </w:pPr>
            <w:r>
              <w:rPr>
                <w:rFonts w:ascii="宋体" w:hAnsi="宋体"/>
                <w:snapToGrid w:val="0"/>
                <w:kern w:val="0"/>
              </w:rPr>
              <w:t>N</w:t>
            </w:r>
          </w:p>
        </w:tc>
        <w:tc>
          <w:tcPr>
            <w:tcW w:w="3119" w:type="dxa"/>
          </w:tcPr>
          <w:p w14:paraId="0F70C55A" w14:textId="77777777" w:rsidR="00F40FFD" w:rsidRDefault="00F40FFD" w:rsidP="006B113C">
            <w:pPr>
              <w:jc w:val="center"/>
              <w:rPr>
                <w:rFonts w:ascii="宋体" w:hAnsi="宋体"/>
                <w:snapToGrid w:val="0"/>
                <w:kern w:val="0"/>
              </w:rPr>
            </w:pPr>
          </w:p>
        </w:tc>
      </w:tr>
      <w:tr w:rsidR="00F40FFD" w14:paraId="2F42B757" w14:textId="77777777" w:rsidTr="006B113C">
        <w:tc>
          <w:tcPr>
            <w:tcW w:w="1559" w:type="dxa"/>
          </w:tcPr>
          <w:p w14:paraId="34C92E9A" w14:textId="635B6250" w:rsidR="00F40FFD" w:rsidRDefault="00F40FFD" w:rsidP="006B113C">
            <w:pPr>
              <w:ind w:firstLineChars="100" w:firstLine="210"/>
              <w:jc w:val="center"/>
              <w:rPr>
                <w:rFonts w:ascii="宋体" w:hAnsi="宋体"/>
                <w:snapToGrid w:val="0"/>
                <w:kern w:val="0"/>
              </w:rPr>
            </w:pPr>
            <w:r>
              <w:rPr>
                <w:rFonts w:ascii="宋体" w:hAnsi="宋体" w:hint="eastAsia"/>
                <w:snapToGrid w:val="0"/>
                <w:kern w:val="0"/>
              </w:rPr>
              <w:t>行驶</w:t>
            </w:r>
            <w:r>
              <w:rPr>
                <w:rFonts w:ascii="宋体" w:hAnsi="宋体"/>
                <w:snapToGrid w:val="0"/>
                <w:kern w:val="0"/>
              </w:rPr>
              <w:t>里程</w:t>
            </w:r>
          </w:p>
        </w:tc>
        <w:tc>
          <w:tcPr>
            <w:tcW w:w="1701" w:type="dxa"/>
          </w:tcPr>
          <w:p w14:paraId="250DA416" w14:textId="77777777" w:rsidR="00F40FFD" w:rsidRDefault="00F40FFD" w:rsidP="006B113C">
            <w:pPr>
              <w:jc w:val="center"/>
              <w:rPr>
                <w:rFonts w:ascii="宋体" w:hAnsi="宋体"/>
                <w:snapToGrid w:val="0"/>
                <w:kern w:val="0"/>
              </w:rPr>
            </w:pPr>
          </w:p>
        </w:tc>
        <w:tc>
          <w:tcPr>
            <w:tcW w:w="1134" w:type="dxa"/>
          </w:tcPr>
          <w:p w14:paraId="175CA72D" w14:textId="77777777" w:rsidR="00F40FFD" w:rsidRDefault="00F40FFD" w:rsidP="006B113C">
            <w:pPr>
              <w:jc w:val="center"/>
              <w:rPr>
                <w:rFonts w:ascii="宋体" w:hAnsi="宋体"/>
                <w:snapToGrid w:val="0"/>
                <w:kern w:val="0"/>
              </w:rPr>
            </w:pPr>
            <w:r>
              <w:rPr>
                <w:rFonts w:ascii="宋体" w:hAnsi="宋体" w:hint="eastAsia"/>
                <w:snapToGrid w:val="0"/>
                <w:kern w:val="0"/>
              </w:rPr>
              <w:t>N</w:t>
            </w:r>
          </w:p>
        </w:tc>
        <w:tc>
          <w:tcPr>
            <w:tcW w:w="3119" w:type="dxa"/>
          </w:tcPr>
          <w:p w14:paraId="58863240" w14:textId="77777777" w:rsidR="00F40FFD" w:rsidRDefault="00F40FFD" w:rsidP="006B113C">
            <w:pPr>
              <w:jc w:val="center"/>
              <w:rPr>
                <w:rFonts w:ascii="宋体" w:hAnsi="宋体"/>
                <w:snapToGrid w:val="0"/>
                <w:kern w:val="0"/>
              </w:rPr>
            </w:pPr>
          </w:p>
        </w:tc>
      </w:tr>
      <w:tr w:rsidR="00F40FFD" w14:paraId="6724F506" w14:textId="77777777" w:rsidTr="006B113C">
        <w:tc>
          <w:tcPr>
            <w:tcW w:w="1559" w:type="dxa"/>
          </w:tcPr>
          <w:p w14:paraId="2D804246" w14:textId="3621AB32" w:rsidR="00F40FFD" w:rsidRDefault="00F40FFD" w:rsidP="006B113C">
            <w:pPr>
              <w:ind w:firstLineChars="100" w:firstLine="210"/>
              <w:jc w:val="center"/>
              <w:rPr>
                <w:rFonts w:ascii="宋体" w:hAnsi="宋体"/>
                <w:snapToGrid w:val="0"/>
                <w:kern w:val="0"/>
              </w:rPr>
            </w:pPr>
            <w:r>
              <w:rPr>
                <w:rFonts w:ascii="宋体" w:hAnsi="宋体" w:hint="eastAsia"/>
                <w:snapToGrid w:val="0"/>
                <w:kern w:val="0"/>
              </w:rPr>
              <w:t>牌照</w:t>
            </w:r>
            <w:r>
              <w:rPr>
                <w:rFonts w:ascii="宋体" w:hAnsi="宋体"/>
                <w:snapToGrid w:val="0"/>
                <w:kern w:val="0"/>
              </w:rPr>
              <w:t>号码</w:t>
            </w:r>
          </w:p>
        </w:tc>
        <w:tc>
          <w:tcPr>
            <w:tcW w:w="1701" w:type="dxa"/>
          </w:tcPr>
          <w:p w14:paraId="2C7B3DB7" w14:textId="77777777" w:rsidR="00F40FFD" w:rsidRDefault="00F40FFD" w:rsidP="006B113C">
            <w:pPr>
              <w:jc w:val="center"/>
              <w:rPr>
                <w:rFonts w:ascii="宋体" w:hAnsi="宋体"/>
                <w:snapToGrid w:val="0"/>
                <w:kern w:val="0"/>
              </w:rPr>
            </w:pPr>
          </w:p>
        </w:tc>
        <w:tc>
          <w:tcPr>
            <w:tcW w:w="1134" w:type="dxa"/>
          </w:tcPr>
          <w:p w14:paraId="0EFB577F" w14:textId="77777777" w:rsidR="00F40FFD" w:rsidRDefault="00F40FFD" w:rsidP="006B113C">
            <w:pPr>
              <w:jc w:val="center"/>
              <w:rPr>
                <w:rFonts w:ascii="宋体" w:hAnsi="宋体"/>
                <w:snapToGrid w:val="0"/>
                <w:kern w:val="0"/>
              </w:rPr>
            </w:pPr>
            <w:r>
              <w:rPr>
                <w:rFonts w:ascii="宋体" w:hAnsi="宋体" w:hint="eastAsia"/>
                <w:snapToGrid w:val="0"/>
                <w:kern w:val="0"/>
              </w:rPr>
              <w:t>N</w:t>
            </w:r>
          </w:p>
        </w:tc>
        <w:tc>
          <w:tcPr>
            <w:tcW w:w="3119" w:type="dxa"/>
          </w:tcPr>
          <w:p w14:paraId="5B585796" w14:textId="77777777" w:rsidR="00F40FFD" w:rsidRDefault="00F40FFD" w:rsidP="006B113C">
            <w:pPr>
              <w:jc w:val="center"/>
              <w:rPr>
                <w:rFonts w:ascii="宋体" w:hAnsi="宋体"/>
                <w:snapToGrid w:val="0"/>
                <w:kern w:val="0"/>
              </w:rPr>
            </w:pPr>
          </w:p>
        </w:tc>
      </w:tr>
    </w:tbl>
    <w:p w14:paraId="3E312514" w14:textId="77777777" w:rsidR="00216E33" w:rsidRDefault="00216E33" w:rsidP="00216E33">
      <w:pPr>
        <w:ind w:firstLineChars="300" w:firstLine="630"/>
      </w:pPr>
    </w:p>
    <w:p w14:paraId="7E68436F" w14:textId="77777777" w:rsidR="00216E33" w:rsidRPr="002B7961" w:rsidRDefault="00216E33" w:rsidP="00216E33">
      <w:pPr>
        <w:pStyle w:val="5"/>
        <w:tabs>
          <w:tab w:val="left" w:pos="1112"/>
        </w:tabs>
      </w:pPr>
      <w:r>
        <w:rPr>
          <w:rFonts w:hint="eastAsia"/>
        </w:rPr>
        <w:t>输出</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701"/>
        <w:gridCol w:w="1134"/>
        <w:gridCol w:w="3119"/>
      </w:tblGrid>
      <w:tr w:rsidR="00216E33" w14:paraId="0D26ADCB" w14:textId="77777777" w:rsidTr="004664EA">
        <w:tc>
          <w:tcPr>
            <w:tcW w:w="1559" w:type="dxa"/>
            <w:shd w:val="clear" w:color="auto" w:fill="E0E0E0"/>
          </w:tcPr>
          <w:p w14:paraId="00EFEAFF" w14:textId="77777777" w:rsidR="00216E33" w:rsidRDefault="00216E33" w:rsidP="004664EA">
            <w:pPr>
              <w:jc w:val="center"/>
              <w:rPr>
                <w:b/>
                <w:snapToGrid w:val="0"/>
                <w:kern w:val="0"/>
              </w:rPr>
            </w:pPr>
            <w:r>
              <w:rPr>
                <w:rFonts w:hint="eastAsia"/>
                <w:b/>
                <w:snapToGrid w:val="0"/>
                <w:kern w:val="0"/>
              </w:rPr>
              <w:t>输入要素</w:t>
            </w:r>
          </w:p>
        </w:tc>
        <w:tc>
          <w:tcPr>
            <w:tcW w:w="1701" w:type="dxa"/>
            <w:shd w:val="clear" w:color="auto" w:fill="E0E0E0"/>
          </w:tcPr>
          <w:p w14:paraId="0F16DAE2" w14:textId="77777777" w:rsidR="00216E33" w:rsidRDefault="00216E33" w:rsidP="004664EA">
            <w:pPr>
              <w:jc w:val="center"/>
              <w:rPr>
                <w:b/>
                <w:snapToGrid w:val="0"/>
                <w:kern w:val="0"/>
              </w:rPr>
            </w:pPr>
            <w:r>
              <w:rPr>
                <w:rFonts w:hint="eastAsia"/>
                <w:b/>
                <w:snapToGrid w:val="0"/>
                <w:kern w:val="0"/>
              </w:rPr>
              <w:t>字</w:t>
            </w:r>
            <w:r>
              <w:rPr>
                <w:b/>
                <w:snapToGrid w:val="0"/>
                <w:kern w:val="0"/>
              </w:rPr>
              <w:t>段名</w:t>
            </w:r>
          </w:p>
        </w:tc>
        <w:tc>
          <w:tcPr>
            <w:tcW w:w="1134" w:type="dxa"/>
            <w:shd w:val="clear" w:color="auto" w:fill="E0E0E0"/>
          </w:tcPr>
          <w:p w14:paraId="7AD7C3F3" w14:textId="77777777" w:rsidR="00216E33" w:rsidRDefault="00216E33" w:rsidP="004664EA">
            <w:pPr>
              <w:jc w:val="center"/>
              <w:rPr>
                <w:b/>
                <w:snapToGrid w:val="0"/>
                <w:kern w:val="0"/>
              </w:rPr>
            </w:pPr>
            <w:r>
              <w:rPr>
                <w:rFonts w:hint="eastAsia"/>
                <w:b/>
                <w:snapToGrid w:val="0"/>
                <w:kern w:val="0"/>
              </w:rPr>
              <w:t>是否</w:t>
            </w:r>
            <w:r>
              <w:rPr>
                <w:b/>
                <w:snapToGrid w:val="0"/>
                <w:kern w:val="0"/>
              </w:rPr>
              <w:t>必填</w:t>
            </w:r>
          </w:p>
        </w:tc>
        <w:tc>
          <w:tcPr>
            <w:tcW w:w="3119" w:type="dxa"/>
            <w:shd w:val="clear" w:color="auto" w:fill="E0E0E0"/>
          </w:tcPr>
          <w:p w14:paraId="4285414B" w14:textId="77777777" w:rsidR="00216E33" w:rsidRDefault="00216E33" w:rsidP="004664EA">
            <w:pPr>
              <w:jc w:val="center"/>
              <w:rPr>
                <w:b/>
                <w:snapToGrid w:val="0"/>
                <w:kern w:val="0"/>
              </w:rPr>
            </w:pPr>
            <w:r>
              <w:rPr>
                <w:rFonts w:hint="eastAsia"/>
                <w:b/>
                <w:snapToGrid w:val="0"/>
                <w:kern w:val="0"/>
              </w:rPr>
              <w:t>备注</w:t>
            </w:r>
          </w:p>
        </w:tc>
      </w:tr>
      <w:tr w:rsidR="00216E33" w14:paraId="31D6E13B" w14:textId="77777777" w:rsidTr="004664EA">
        <w:tc>
          <w:tcPr>
            <w:tcW w:w="1559" w:type="dxa"/>
          </w:tcPr>
          <w:p w14:paraId="1FE60C88" w14:textId="77777777" w:rsidR="00216E33" w:rsidRDefault="00216E33" w:rsidP="004664EA">
            <w:pPr>
              <w:jc w:val="center"/>
              <w:rPr>
                <w:rFonts w:ascii="宋体" w:hAnsi="宋体"/>
                <w:snapToGrid w:val="0"/>
                <w:kern w:val="0"/>
              </w:rPr>
            </w:pPr>
            <w:r>
              <w:rPr>
                <w:rFonts w:ascii="宋体" w:hAnsi="宋体" w:hint="eastAsia"/>
                <w:snapToGrid w:val="0"/>
                <w:kern w:val="0"/>
              </w:rPr>
              <w:t>业务唯一标示</w:t>
            </w:r>
          </w:p>
        </w:tc>
        <w:tc>
          <w:tcPr>
            <w:tcW w:w="1701" w:type="dxa"/>
          </w:tcPr>
          <w:p w14:paraId="577B7155" w14:textId="77777777" w:rsidR="00216E33" w:rsidRDefault="00216E33" w:rsidP="004664EA">
            <w:pPr>
              <w:jc w:val="center"/>
              <w:rPr>
                <w:rFonts w:ascii="宋体" w:hAnsi="宋体"/>
                <w:snapToGrid w:val="0"/>
                <w:kern w:val="0"/>
              </w:rPr>
            </w:pPr>
          </w:p>
        </w:tc>
        <w:tc>
          <w:tcPr>
            <w:tcW w:w="1134" w:type="dxa"/>
          </w:tcPr>
          <w:p w14:paraId="35B79F00"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605B83A9" w14:textId="77777777" w:rsidR="00216E33" w:rsidRDefault="00216E33" w:rsidP="004664EA">
            <w:pPr>
              <w:jc w:val="center"/>
              <w:rPr>
                <w:rFonts w:ascii="宋体" w:hAnsi="宋体"/>
                <w:snapToGrid w:val="0"/>
                <w:kern w:val="0"/>
              </w:rPr>
            </w:pPr>
          </w:p>
        </w:tc>
      </w:tr>
      <w:tr w:rsidR="00216E33" w14:paraId="48AAD558" w14:textId="77777777" w:rsidTr="004664EA">
        <w:tc>
          <w:tcPr>
            <w:tcW w:w="1559" w:type="dxa"/>
          </w:tcPr>
          <w:p w14:paraId="1B8B716C" w14:textId="77777777" w:rsidR="00216E33" w:rsidRDefault="00216E33" w:rsidP="004664EA">
            <w:pPr>
              <w:jc w:val="center"/>
              <w:rPr>
                <w:rFonts w:ascii="宋体" w:hAnsi="宋体"/>
                <w:snapToGrid w:val="0"/>
                <w:kern w:val="0"/>
              </w:rPr>
            </w:pPr>
            <w:r>
              <w:rPr>
                <w:rFonts w:ascii="宋体" w:hAnsi="宋体" w:hint="eastAsia"/>
                <w:snapToGrid w:val="0"/>
                <w:kern w:val="0"/>
              </w:rPr>
              <w:lastRenderedPageBreak/>
              <w:t>操作结果</w:t>
            </w:r>
          </w:p>
        </w:tc>
        <w:tc>
          <w:tcPr>
            <w:tcW w:w="1701" w:type="dxa"/>
          </w:tcPr>
          <w:p w14:paraId="4F8AFFAB" w14:textId="77777777" w:rsidR="00216E33" w:rsidRDefault="00216E33" w:rsidP="004664EA">
            <w:pPr>
              <w:jc w:val="center"/>
              <w:rPr>
                <w:rFonts w:ascii="宋体" w:hAnsi="宋体"/>
                <w:snapToGrid w:val="0"/>
                <w:kern w:val="0"/>
              </w:rPr>
            </w:pPr>
          </w:p>
        </w:tc>
        <w:tc>
          <w:tcPr>
            <w:tcW w:w="1134" w:type="dxa"/>
          </w:tcPr>
          <w:p w14:paraId="227F2F3F" w14:textId="77777777" w:rsidR="00216E33" w:rsidRDefault="00216E33" w:rsidP="004664EA">
            <w:pPr>
              <w:jc w:val="center"/>
              <w:rPr>
                <w:rFonts w:ascii="宋体" w:hAnsi="宋体"/>
                <w:snapToGrid w:val="0"/>
                <w:kern w:val="0"/>
              </w:rPr>
            </w:pPr>
            <w:r>
              <w:rPr>
                <w:rFonts w:ascii="宋体" w:hAnsi="宋体" w:hint="eastAsia"/>
                <w:snapToGrid w:val="0"/>
                <w:kern w:val="0"/>
              </w:rPr>
              <w:t>Y</w:t>
            </w:r>
          </w:p>
        </w:tc>
        <w:tc>
          <w:tcPr>
            <w:tcW w:w="3119" w:type="dxa"/>
          </w:tcPr>
          <w:p w14:paraId="04443B7D" w14:textId="77777777" w:rsidR="00216E33" w:rsidRDefault="00216E33" w:rsidP="004664EA">
            <w:pPr>
              <w:jc w:val="center"/>
              <w:rPr>
                <w:rFonts w:ascii="宋体" w:hAnsi="宋体"/>
                <w:snapToGrid w:val="0"/>
                <w:kern w:val="0"/>
              </w:rPr>
            </w:pPr>
          </w:p>
        </w:tc>
      </w:tr>
      <w:tr w:rsidR="00216E33" w14:paraId="543E48D2" w14:textId="77777777" w:rsidTr="004664EA">
        <w:tc>
          <w:tcPr>
            <w:tcW w:w="1559" w:type="dxa"/>
          </w:tcPr>
          <w:p w14:paraId="5CC76DE1" w14:textId="77777777" w:rsidR="00216E33" w:rsidRDefault="00216E33" w:rsidP="004664EA">
            <w:pPr>
              <w:jc w:val="center"/>
              <w:rPr>
                <w:rFonts w:ascii="宋体" w:hAnsi="宋体"/>
                <w:snapToGrid w:val="0"/>
                <w:kern w:val="0"/>
              </w:rPr>
            </w:pPr>
            <w:r>
              <w:rPr>
                <w:rFonts w:ascii="宋体" w:hAnsi="宋体" w:hint="eastAsia"/>
                <w:snapToGrid w:val="0"/>
                <w:kern w:val="0"/>
              </w:rPr>
              <w:t>结果描述</w:t>
            </w:r>
          </w:p>
        </w:tc>
        <w:tc>
          <w:tcPr>
            <w:tcW w:w="1701" w:type="dxa"/>
          </w:tcPr>
          <w:p w14:paraId="69CF3391" w14:textId="77777777" w:rsidR="00216E33" w:rsidRDefault="00216E33" w:rsidP="004664EA">
            <w:pPr>
              <w:jc w:val="center"/>
              <w:rPr>
                <w:rFonts w:ascii="宋体" w:hAnsi="宋体"/>
                <w:snapToGrid w:val="0"/>
                <w:kern w:val="0"/>
              </w:rPr>
            </w:pPr>
          </w:p>
        </w:tc>
        <w:tc>
          <w:tcPr>
            <w:tcW w:w="1134" w:type="dxa"/>
          </w:tcPr>
          <w:p w14:paraId="4CFA31EB" w14:textId="77777777" w:rsidR="00216E33" w:rsidRDefault="00216E33" w:rsidP="004664EA">
            <w:pPr>
              <w:jc w:val="center"/>
              <w:rPr>
                <w:rFonts w:ascii="宋体" w:hAnsi="宋体"/>
                <w:snapToGrid w:val="0"/>
                <w:kern w:val="0"/>
              </w:rPr>
            </w:pPr>
            <w:r>
              <w:rPr>
                <w:rFonts w:ascii="宋体" w:hAnsi="宋体"/>
                <w:snapToGrid w:val="0"/>
                <w:kern w:val="0"/>
              </w:rPr>
              <w:t>N</w:t>
            </w:r>
          </w:p>
        </w:tc>
        <w:tc>
          <w:tcPr>
            <w:tcW w:w="3119" w:type="dxa"/>
          </w:tcPr>
          <w:p w14:paraId="3559E1F5" w14:textId="77777777" w:rsidR="00216E33" w:rsidRDefault="00216E33" w:rsidP="004664EA">
            <w:pPr>
              <w:jc w:val="center"/>
              <w:rPr>
                <w:rFonts w:ascii="宋体" w:hAnsi="宋体"/>
                <w:snapToGrid w:val="0"/>
                <w:kern w:val="0"/>
              </w:rPr>
            </w:pPr>
          </w:p>
        </w:tc>
      </w:tr>
    </w:tbl>
    <w:p w14:paraId="747C91CD" w14:textId="77777777" w:rsidR="00216E33" w:rsidRDefault="00216E33" w:rsidP="00216E33"/>
    <w:p w14:paraId="69F26CCA" w14:textId="77777777" w:rsidR="00216E33" w:rsidRDefault="00216E33" w:rsidP="00216E33"/>
    <w:p w14:paraId="14448363" w14:textId="77777777" w:rsidR="00BF6BAD" w:rsidRDefault="00BF6BAD" w:rsidP="00BF6BAD"/>
    <w:p w14:paraId="68DA1357" w14:textId="6A3C0840" w:rsidR="00AA4BAD" w:rsidRDefault="00AA4BAD" w:rsidP="00AA4BAD">
      <w:pPr>
        <w:pStyle w:val="2"/>
        <w:tabs>
          <w:tab w:val="left" w:pos="602"/>
        </w:tabs>
        <w:spacing w:beforeLines="50" w:before="156" w:afterLines="50" w:after="156" w:line="360" w:lineRule="auto"/>
        <w:ind w:left="578" w:hanging="578"/>
        <w:rPr>
          <w:rFonts w:ascii="黑体" w:eastAsia="黑体" w:hAnsi="黑体" w:cs="宋体"/>
        </w:rPr>
      </w:pPr>
      <w:r>
        <w:rPr>
          <w:rFonts w:ascii="黑体" w:eastAsia="黑体" w:hAnsi="黑体" w:cs="宋体" w:hint="eastAsia"/>
        </w:rPr>
        <w:t>数据</w:t>
      </w:r>
      <w:r>
        <w:rPr>
          <w:rFonts w:ascii="黑体" w:eastAsia="黑体" w:hAnsi="黑体" w:cs="宋体"/>
        </w:rPr>
        <w:t>推送</w:t>
      </w:r>
    </w:p>
    <w:p w14:paraId="6F3B9991" w14:textId="77777777" w:rsidR="0044792D" w:rsidRDefault="0044792D" w:rsidP="0044792D">
      <w:pPr>
        <w:pStyle w:val="3"/>
        <w:rPr>
          <w:rFonts w:ascii="黑体" w:eastAsia="黑体" w:hAnsi="黑体"/>
          <w:sz w:val="28"/>
          <w:szCs w:val="28"/>
        </w:rPr>
      </w:pPr>
      <w:r w:rsidRPr="00AD2614">
        <w:rPr>
          <w:rFonts w:ascii="黑体" w:eastAsia="黑体" w:hAnsi="黑体" w:hint="eastAsia"/>
          <w:sz w:val="28"/>
          <w:szCs w:val="28"/>
        </w:rPr>
        <w:t>返佣转账数据推送</w:t>
      </w:r>
    </w:p>
    <w:p w14:paraId="5C7F3FB1" w14:textId="77777777" w:rsidR="0044792D" w:rsidRDefault="0044792D" w:rsidP="0044792D">
      <w:pPr>
        <w:pStyle w:val="4"/>
      </w:pPr>
      <w:r>
        <w:rPr>
          <w:rFonts w:hint="eastAsia"/>
        </w:rPr>
        <w:t>功能</w:t>
      </w:r>
      <w:r>
        <w:t>描述</w:t>
      </w:r>
    </w:p>
    <w:p w14:paraId="18BB586C" w14:textId="77777777" w:rsidR="0044792D" w:rsidRDefault="0044792D" w:rsidP="0044792D">
      <w:pPr>
        <w:tabs>
          <w:tab w:val="left" w:pos="0"/>
          <w:tab w:val="left" w:pos="1326"/>
          <w:tab w:val="left" w:pos="2160"/>
          <w:tab w:val="left" w:pos="2880"/>
          <w:tab w:val="left" w:pos="3600"/>
          <w:tab w:val="left" w:pos="4320"/>
        </w:tabs>
        <w:autoSpaceDE w:val="0"/>
        <w:autoSpaceDN w:val="0"/>
        <w:adjustRightInd w:val="0"/>
        <w:spacing w:line="360" w:lineRule="auto"/>
        <w:jc w:val="left"/>
        <w:rPr>
          <w:rFonts w:ascii="宋体" w:hAnsi="宋体"/>
          <w:kern w:val="0"/>
          <w:szCs w:val="21"/>
        </w:rPr>
      </w:pPr>
      <w:r>
        <w:rPr>
          <w:rFonts w:ascii="宋体" w:hAnsi="宋体"/>
          <w:kern w:val="0"/>
          <w:szCs w:val="21"/>
        </w:rPr>
        <w:tab/>
      </w:r>
      <w:r>
        <w:rPr>
          <w:rFonts w:ascii="宋体" w:hAnsi="宋体" w:hint="eastAsia"/>
          <w:kern w:val="0"/>
          <w:szCs w:val="21"/>
        </w:rPr>
        <w:t>业务</w:t>
      </w:r>
      <w:r>
        <w:rPr>
          <w:rFonts w:ascii="宋体" w:hAnsi="宋体"/>
          <w:kern w:val="0"/>
          <w:szCs w:val="21"/>
        </w:rPr>
        <w:t>管理返佣转账功能调用，用于将业务数据推送到</w:t>
      </w:r>
      <w:r>
        <w:rPr>
          <w:rFonts w:ascii="宋体" w:hAnsi="宋体" w:hint="eastAsia"/>
          <w:kern w:val="0"/>
          <w:szCs w:val="21"/>
        </w:rPr>
        <w:t>MS</w:t>
      </w:r>
      <w:r>
        <w:rPr>
          <w:rFonts w:ascii="宋体" w:hAnsi="宋体"/>
          <w:kern w:val="0"/>
          <w:szCs w:val="21"/>
        </w:rPr>
        <w:t>-YJ</w:t>
      </w:r>
      <w:r>
        <w:rPr>
          <w:rFonts w:ascii="宋体" w:hAnsi="宋体" w:hint="eastAsia"/>
          <w:kern w:val="0"/>
          <w:szCs w:val="21"/>
        </w:rPr>
        <w:t>库</w:t>
      </w:r>
      <w:r w:rsidRPr="003366A2">
        <w:rPr>
          <w:rFonts w:ascii="宋体" w:hAnsi="宋体" w:hint="eastAsia"/>
          <w:kern w:val="0"/>
          <w:szCs w:val="21"/>
        </w:rPr>
        <w:t>。</w:t>
      </w:r>
    </w:p>
    <w:p w14:paraId="4D9EA4E3" w14:textId="603C6AC2" w:rsidR="0044792D" w:rsidRDefault="00A00F04" w:rsidP="004D605D">
      <w:pPr>
        <w:pStyle w:val="4"/>
        <w:tabs>
          <w:tab w:val="clear" w:pos="1142"/>
          <w:tab w:val="num" w:pos="942"/>
        </w:tabs>
        <w:ind w:left="907" w:hanging="179"/>
      </w:pPr>
      <w:r>
        <w:rPr>
          <w:rFonts w:hint="eastAsia"/>
        </w:rPr>
        <w:t>处理流程</w:t>
      </w:r>
    </w:p>
    <w:p w14:paraId="08D87776" w14:textId="6FD7E4D5" w:rsidR="00A00F04" w:rsidRDefault="00A00F04">
      <w:pPr>
        <w:pStyle w:val="afb"/>
        <w:numPr>
          <w:ilvl w:val="0"/>
          <w:numId w:val="230"/>
        </w:numPr>
        <w:ind w:firstLineChars="0"/>
        <w:pPrChange w:id="999" w:author="wangq" w:date="2017-08-21T17:25:00Z">
          <w:pPr>
            <w:pStyle w:val="afb"/>
            <w:numPr>
              <w:numId w:val="273"/>
            </w:numPr>
            <w:tabs>
              <w:tab w:val="num" w:pos="360"/>
              <w:tab w:val="num" w:pos="720"/>
            </w:tabs>
            <w:ind w:left="720" w:firstLineChars="0" w:hanging="720"/>
          </w:pPr>
        </w:pPrChange>
      </w:pPr>
      <w:r>
        <w:rPr>
          <w:rFonts w:hint="eastAsia"/>
        </w:rPr>
        <w:t>修改</w:t>
      </w:r>
      <w:r w:rsidRPr="00A00F04">
        <w:rPr>
          <w:rFonts w:hint="eastAsia"/>
        </w:rPr>
        <w:t>业务申请表基础信息</w:t>
      </w:r>
      <w:r>
        <w:rPr>
          <w:rFonts w:hint="eastAsia"/>
        </w:rPr>
        <w:t>的</w:t>
      </w:r>
      <w:r>
        <w:t>数据状态为提交审核</w:t>
      </w:r>
    </w:p>
    <w:p w14:paraId="115FA2F5" w14:textId="27140EE0" w:rsidR="00A00F04" w:rsidRDefault="00A00F04">
      <w:pPr>
        <w:pStyle w:val="afb"/>
        <w:numPr>
          <w:ilvl w:val="0"/>
          <w:numId w:val="230"/>
        </w:numPr>
        <w:ind w:firstLineChars="0"/>
        <w:pPrChange w:id="1000" w:author="wangq" w:date="2017-08-21T17:25:00Z">
          <w:pPr>
            <w:pStyle w:val="afb"/>
            <w:numPr>
              <w:numId w:val="273"/>
            </w:numPr>
            <w:tabs>
              <w:tab w:val="num" w:pos="360"/>
              <w:tab w:val="num" w:pos="720"/>
            </w:tabs>
            <w:ind w:left="720" w:firstLineChars="0" w:hanging="720"/>
          </w:pPr>
        </w:pPrChange>
      </w:pPr>
      <w:r>
        <w:rPr>
          <w:rFonts w:hint="eastAsia"/>
        </w:rPr>
        <w:t>将</w:t>
      </w:r>
      <w:r>
        <w:t>数据写入佣金管理库（</w:t>
      </w:r>
      <w:r>
        <w:t>MS-YJ</w:t>
      </w:r>
      <w:r>
        <w:rPr>
          <w:rFonts w:hint="eastAsia"/>
        </w:rPr>
        <w:t>）</w:t>
      </w:r>
    </w:p>
    <w:p w14:paraId="5A2887E2" w14:textId="77777777" w:rsidR="0044792D" w:rsidRDefault="0044792D" w:rsidP="0044792D">
      <w:pPr>
        <w:pStyle w:val="4"/>
      </w:pPr>
      <w:r>
        <w:rPr>
          <w:rFonts w:hint="eastAsia"/>
        </w:rPr>
        <w:t>数据</w:t>
      </w:r>
      <w:r>
        <w:t>库表</w:t>
      </w:r>
    </w:p>
    <w:p w14:paraId="4DA515FA" w14:textId="441A3E20" w:rsidR="00A00F04" w:rsidRDefault="00A00F04" w:rsidP="004D605D">
      <w:pPr>
        <w:ind w:left="420" w:firstLine="290"/>
      </w:pPr>
      <w:r w:rsidRPr="00A00F04">
        <w:rPr>
          <w:rFonts w:hint="eastAsia"/>
        </w:rPr>
        <w:t>业务申请表基础信息</w:t>
      </w:r>
    </w:p>
    <w:p w14:paraId="02093CDD" w14:textId="77777777" w:rsidR="00A00F04" w:rsidRDefault="00A00F04" w:rsidP="00A00F04">
      <w:pPr>
        <w:ind w:left="420" w:firstLine="290"/>
      </w:pPr>
      <w:r>
        <w:rPr>
          <w:rFonts w:hint="eastAsia"/>
        </w:rPr>
        <w:t>资方入账流水临时表</w:t>
      </w:r>
    </w:p>
    <w:p w14:paraId="3770AA93" w14:textId="77777777" w:rsidR="00A00F04" w:rsidRDefault="00A00F04" w:rsidP="00A00F04">
      <w:pPr>
        <w:ind w:left="420" w:firstLine="290"/>
      </w:pPr>
      <w:r>
        <w:rPr>
          <w:rFonts w:hint="eastAsia"/>
        </w:rPr>
        <w:t>资方入账流水凭证临时表</w:t>
      </w:r>
    </w:p>
    <w:p w14:paraId="720AED86" w14:textId="784C9D65" w:rsidR="00A00F04" w:rsidRDefault="00A00F04" w:rsidP="004D605D">
      <w:pPr>
        <w:ind w:left="420" w:firstLine="290"/>
      </w:pPr>
      <w:r>
        <w:rPr>
          <w:rFonts w:hint="eastAsia"/>
        </w:rPr>
        <w:t>资方入账流水业务临时表</w:t>
      </w:r>
    </w:p>
    <w:p w14:paraId="478B7D78" w14:textId="77777777" w:rsidR="00A00F04" w:rsidRDefault="00A00F04" w:rsidP="004D605D">
      <w:pPr>
        <w:ind w:left="420" w:firstLine="290"/>
      </w:pPr>
    </w:p>
    <w:p w14:paraId="4D59331E" w14:textId="77777777" w:rsidR="00A00F04" w:rsidRPr="00A00F04" w:rsidRDefault="00A00F04" w:rsidP="004D605D">
      <w:pPr>
        <w:ind w:left="420" w:firstLine="290"/>
      </w:pPr>
    </w:p>
    <w:p w14:paraId="5FF1C6C3" w14:textId="4E4B4520" w:rsidR="0044792D" w:rsidRDefault="0044792D" w:rsidP="0044792D">
      <w:pPr>
        <w:pStyle w:val="3"/>
        <w:rPr>
          <w:rFonts w:ascii="黑体" w:eastAsia="黑体" w:hAnsi="黑体"/>
          <w:sz w:val="28"/>
          <w:szCs w:val="28"/>
        </w:rPr>
      </w:pPr>
      <w:r w:rsidRPr="0044792D">
        <w:rPr>
          <w:rFonts w:ascii="黑体" w:eastAsia="黑体" w:hAnsi="黑体" w:hint="eastAsia"/>
          <w:sz w:val="28"/>
          <w:szCs w:val="28"/>
        </w:rPr>
        <w:t>提现审核数据推送（微服务库-&gt;业务管理库）</w:t>
      </w:r>
      <w:r w:rsidR="00774D26">
        <w:rPr>
          <w:rFonts w:ascii="黑体" w:eastAsia="黑体" w:hAnsi="黑体" w:hint="eastAsia"/>
          <w:sz w:val="28"/>
          <w:szCs w:val="28"/>
        </w:rPr>
        <w:t>163</w:t>
      </w:r>
    </w:p>
    <w:p w14:paraId="596302A0" w14:textId="77777777" w:rsidR="0044792D" w:rsidRDefault="0044792D" w:rsidP="0044792D">
      <w:pPr>
        <w:pStyle w:val="4"/>
      </w:pPr>
      <w:r>
        <w:rPr>
          <w:rFonts w:hint="eastAsia"/>
        </w:rPr>
        <w:t>功能</w:t>
      </w:r>
      <w:r>
        <w:t>描述</w:t>
      </w:r>
    </w:p>
    <w:p w14:paraId="5883BE58" w14:textId="0F8A442B" w:rsidR="0044792D" w:rsidRPr="004D605D" w:rsidRDefault="00A00F04" w:rsidP="004D605D">
      <w:pPr>
        <w:tabs>
          <w:tab w:val="left" w:pos="993"/>
          <w:tab w:val="left" w:pos="1326"/>
          <w:tab w:val="left" w:pos="2160"/>
          <w:tab w:val="left" w:pos="2880"/>
          <w:tab w:val="left" w:pos="3600"/>
          <w:tab w:val="left" w:pos="4320"/>
        </w:tabs>
        <w:autoSpaceDE w:val="0"/>
        <w:autoSpaceDN w:val="0"/>
        <w:adjustRightInd w:val="0"/>
        <w:spacing w:line="360" w:lineRule="auto"/>
        <w:ind w:leftChars="431" w:left="905"/>
        <w:jc w:val="left"/>
        <w:rPr>
          <w:rFonts w:ascii="宋体" w:hAnsi="宋体"/>
          <w:kern w:val="0"/>
          <w:szCs w:val="21"/>
        </w:rPr>
      </w:pPr>
      <w:r>
        <w:rPr>
          <w:rFonts w:ascii="宋体" w:hAnsi="宋体"/>
          <w:kern w:val="0"/>
          <w:szCs w:val="21"/>
        </w:rPr>
        <w:tab/>
      </w:r>
      <w:r>
        <w:rPr>
          <w:rFonts w:ascii="宋体" w:hAnsi="宋体"/>
          <w:kern w:val="0"/>
          <w:szCs w:val="21"/>
        </w:rPr>
        <w:tab/>
      </w:r>
      <w:r w:rsidR="00C87AA8">
        <w:rPr>
          <w:rFonts w:ascii="宋体" w:hAnsi="宋体" w:hint="eastAsia"/>
          <w:kern w:val="0"/>
          <w:szCs w:val="21"/>
        </w:rPr>
        <w:t>将</w:t>
      </w:r>
      <w:r w:rsidR="00C87AA8">
        <w:rPr>
          <w:rFonts w:ascii="宋体" w:hAnsi="宋体"/>
          <w:kern w:val="0"/>
          <w:szCs w:val="21"/>
        </w:rPr>
        <w:t>渠道人的提现申请数据推送</w:t>
      </w:r>
      <w:r w:rsidR="00C87AA8">
        <w:rPr>
          <w:rFonts w:ascii="宋体" w:hAnsi="宋体" w:hint="eastAsia"/>
          <w:kern w:val="0"/>
          <w:szCs w:val="21"/>
        </w:rPr>
        <w:t>到</w:t>
      </w:r>
      <w:r w:rsidR="00C87AA8">
        <w:rPr>
          <w:rFonts w:ascii="宋体" w:hAnsi="宋体"/>
          <w:kern w:val="0"/>
          <w:szCs w:val="21"/>
        </w:rPr>
        <w:t>佣金</w:t>
      </w:r>
      <w:r w:rsidR="00C87AA8">
        <w:rPr>
          <w:rFonts w:ascii="宋体" w:hAnsi="宋体" w:hint="eastAsia"/>
          <w:kern w:val="0"/>
          <w:szCs w:val="21"/>
        </w:rPr>
        <w:t>管理</w:t>
      </w:r>
      <w:r w:rsidR="00C87AA8">
        <w:rPr>
          <w:rFonts w:ascii="宋体" w:hAnsi="宋体"/>
          <w:kern w:val="0"/>
          <w:szCs w:val="21"/>
        </w:rPr>
        <w:t>库中。</w:t>
      </w:r>
    </w:p>
    <w:p w14:paraId="512A29BB" w14:textId="0956C784" w:rsidR="0044792D" w:rsidRDefault="00A00F04" w:rsidP="0044792D">
      <w:pPr>
        <w:pStyle w:val="4"/>
      </w:pPr>
      <w:r>
        <w:rPr>
          <w:rFonts w:hint="eastAsia"/>
        </w:rPr>
        <w:t>处理</w:t>
      </w:r>
      <w:r>
        <w:t>流程</w:t>
      </w:r>
    </w:p>
    <w:p w14:paraId="3EB4A852" w14:textId="0ABF0A2D" w:rsidR="00C14DF3" w:rsidRDefault="00C14DF3">
      <w:pPr>
        <w:pStyle w:val="afb"/>
        <w:numPr>
          <w:ilvl w:val="0"/>
          <w:numId w:val="231"/>
        </w:numPr>
        <w:ind w:firstLineChars="0"/>
        <w:pPrChange w:id="1001" w:author="wangq" w:date="2017-08-21T17:25:00Z">
          <w:pPr>
            <w:pStyle w:val="afb"/>
            <w:numPr>
              <w:numId w:val="274"/>
            </w:numPr>
            <w:tabs>
              <w:tab w:val="num" w:pos="360"/>
              <w:tab w:val="num" w:pos="720"/>
            </w:tabs>
            <w:ind w:left="720" w:firstLineChars="0" w:hanging="720"/>
          </w:pPr>
        </w:pPrChange>
      </w:pPr>
      <w:r>
        <w:rPr>
          <w:rFonts w:hint="eastAsia"/>
        </w:rPr>
        <w:t>MS-YJ</w:t>
      </w:r>
      <w:r>
        <w:rPr>
          <w:rFonts w:hint="eastAsia"/>
        </w:rPr>
        <w:t>记</w:t>
      </w:r>
      <w:r>
        <w:t>佣金提现申请表且交易状态为待审核</w:t>
      </w:r>
      <w:r>
        <w:rPr>
          <w:rFonts w:hint="eastAsia"/>
        </w:rPr>
        <w:t>,</w:t>
      </w:r>
      <w:r w:rsidRPr="00C14DF3">
        <w:rPr>
          <w:rFonts w:hint="eastAsia"/>
        </w:rPr>
        <w:t xml:space="preserve"> </w:t>
      </w:r>
      <w:r w:rsidRPr="00C14DF3">
        <w:rPr>
          <w:rFonts w:hint="eastAsia"/>
        </w:rPr>
        <w:t>佣金汇总表</w:t>
      </w:r>
      <w:r>
        <w:rPr>
          <w:rFonts w:hint="eastAsia"/>
        </w:rPr>
        <w:t>金额</w:t>
      </w:r>
      <w:r>
        <w:t>做相应的调整</w:t>
      </w:r>
      <w:r>
        <w:rPr>
          <w:rFonts w:hint="eastAsia"/>
        </w:rPr>
        <w:t>。</w:t>
      </w:r>
    </w:p>
    <w:p w14:paraId="03F28E0D" w14:textId="2B1BCD77" w:rsidR="00C14DF3" w:rsidRDefault="00C14DF3">
      <w:pPr>
        <w:pStyle w:val="afb"/>
        <w:numPr>
          <w:ilvl w:val="0"/>
          <w:numId w:val="231"/>
        </w:numPr>
        <w:ind w:firstLineChars="0"/>
        <w:pPrChange w:id="1002" w:author="wangq" w:date="2017-08-21T17:25:00Z">
          <w:pPr>
            <w:pStyle w:val="afb"/>
            <w:numPr>
              <w:numId w:val="274"/>
            </w:numPr>
            <w:tabs>
              <w:tab w:val="num" w:pos="360"/>
              <w:tab w:val="num" w:pos="720"/>
            </w:tabs>
            <w:ind w:left="720" w:firstLineChars="0" w:hanging="720"/>
          </w:pPr>
        </w:pPrChange>
      </w:pPr>
      <w:r>
        <w:lastRenderedPageBreak/>
        <w:t>BS-YJ</w:t>
      </w:r>
      <w:r>
        <w:rPr>
          <w:rFonts w:hint="eastAsia"/>
        </w:rPr>
        <w:t>记</w:t>
      </w:r>
      <w:r>
        <w:t>佣金申请审核表</w:t>
      </w:r>
      <w:r>
        <w:rPr>
          <w:rFonts w:hint="eastAsia"/>
        </w:rPr>
        <w:t>且交易</w:t>
      </w:r>
      <w:r>
        <w:t>状态为待审核</w:t>
      </w:r>
      <w:r>
        <w:rPr>
          <w:rFonts w:hint="eastAsia"/>
        </w:rPr>
        <w:t>,</w:t>
      </w:r>
      <w:r w:rsidRPr="00C14DF3">
        <w:rPr>
          <w:rFonts w:hint="eastAsia"/>
        </w:rPr>
        <w:t xml:space="preserve"> </w:t>
      </w:r>
      <w:r w:rsidRPr="00C14DF3">
        <w:rPr>
          <w:rFonts w:hint="eastAsia"/>
        </w:rPr>
        <w:t>佣金汇总</w:t>
      </w:r>
      <w:r>
        <w:rPr>
          <w:rFonts w:hint="eastAsia"/>
        </w:rPr>
        <w:t>冗余</w:t>
      </w:r>
      <w:r w:rsidRPr="00C14DF3">
        <w:rPr>
          <w:rFonts w:hint="eastAsia"/>
        </w:rPr>
        <w:t>表</w:t>
      </w:r>
      <w:r>
        <w:rPr>
          <w:rFonts w:hint="eastAsia"/>
        </w:rPr>
        <w:t>金额</w:t>
      </w:r>
      <w:r>
        <w:t>做相应的调整</w:t>
      </w:r>
      <w:r>
        <w:rPr>
          <w:rFonts w:hint="eastAsia"/>
        </w:rPr>
        <w:t>。</w:t>
      </w:r>
    </w:p>
    <w:p w14:paraId="421FCDCD" w14:textId="7AC91730" w:rsidR="00A00F04" w:rsidRPr="00A00F04" w:rsidRDefault="00A00F04" w:rsidP="00A00F04">
      <w:pPr>
        <w:pStyle w:val="4"/>
      </w:pPr>
      <w:r>
        <w:rPr>
          <w:rFonts w:hint="eastAsia"/>
        </w:rPr>
        <w:t>数据</w:t>
      </w:r>
      <w:r>
        <w:t>库表</w:t>
      </w:r>
    </w:p>
    <w:p w14:paraId="4665E23D" w14:textId="6A10D7AC" w:rsidR="00A00F04" w:rsidRPr="00900F99" w:rsidRDefault="00900F99" w:rsidP="004D605D">
      <w:pPr>
        <w:ind w:left="737"/>
      </w:pPr>
      <w:r>
        <w:t>佣金提现申请表</w:t>
      </w:r>
      <w:r>
        <w:rPr>
          <w:rFonts w:hint="eastAsia"/>
        </w:rPr>
        <w:t>（</w:t>
      </w:r>
      <w:r>
        <w:t>MS-YJ</w:t>
      </w:r>
      <w:r>
        <w:rPr>
          <w:rFonts w:hint="eastAsia"/>
        </w:rPr>
        <w:t>）</w:t>
      </w:r>
    </w:p>
    <w:p w14:paraId="42934906" w14:textId="0D57DBE7" w:rsidR="00900F99" w:rsidRDefault="00900F99" w:rsidP="004D605D">
      <w:pPr>
        <w:ind w:left="737"/>
      </w:pPr>
      <w:r w:rsidRPr="00C14DF3">
        <w:rPr>
          <w:rFonts w:hint="eastAsia"/>
        </w:rPr>
        <w:t>佣金汇总表</w:t>
      </w:r>
      <w:r>
        <w:rPr>
          <w:rFonts w:hint="eastAsia"/>
        </w:rPr>
        <w:t>（</w:t>
      </w:r>
      <w:r>
        <w:t>MS-YJ</w:t>
      </w:r>
      <w:r>
        <w:rPr>
          <w:rFonts w:hint="eastAsia"/>
        </w:rPr>
        <w:t>）</w:t>
      </w:r>
    </w:p>
    <w:p w14:paraId="27654386" w14:textId="20F26EBE" w:rsidR="00900F99" w:rsidRDefault="00900F99" w:rsidP="004D605D">
      <w:pPr>
        <w:ind w:left="737"/>
      </w:pPr>
      <w:r>
        <w:t>佣金申请审核表</w:t>
      </w:r>
      <w:r>
        <w:rPr>
          <w:rFonts w:hint="eastAsia"/>
        </w:rPr>
        <w:t>（</w:t>
      </w:r>
      <w:r>
        <w:t>BS-YJ</w:t>
      </w:r>
      <w:r>
        <w:rPr>
          <w:rFonts w:hint="eastAsia"/>
        </w:rPr>
        <w:t>）</w:t>
      </w:r>
    </w:p>
    <w:p w14:paraId="044E0D0D" w14:textId="20953600" w:rsidR="00900F99" w:rsidRPr="00A00F04" w:rsidRDefault="00900F99" w:rsidP="004D605D">
      <w:pPr>
        <w:ind w:left="737"/>
      </w:pPr>
      <w:r w:rsidRPr="00C14DF3">
        <w:rPr>
          <w:rFonts w:hint="eastAsia"/>
        </w:rPr>
        <w:t>佣金汇总</w:t>
      </w:r>
      <w:r>
        <w:rPr>
          <w:rFonts w:hint="eastAsia"/>
        </w:rPr>
        <w:t>冗余</w:t>
      </w:r>
      <w:r w:rsidRPr="00C14DF3">
        <w:rPr>
          <w:rFonts w:hint="eastAsia"/>
        </w:rPr>
        <w:t>表</w:t>
      </w:r>
      <w:r>
        <w:rPr>
          <w:rFonts w:hint="eastAsia"/>
        </w:rPr>
        <w:t>（</w:t>
      </w:r>
      <w:r>
        <w:t>BS-YJ</w:t>
      </w:r>
      <w:r>
        <w:rPr>
          <w:rFonts w:hint="eastAsia"/>
        </w:rPr>
        <w:t>）</w:t>
      </w:r>
    </w:p>
    <w:p w14:paraId="598FDD20" w14:textId="3F169EB0" w:rsidR="0044792D" w:rsidRDefault="00A470C1" w:rsidP="00A470C1">
      <w:pPr>
        <w:pStyle w:val="3"/>
        <w:rPr>
          <w:rFonts w:ascii="黑体" w:eastAsia="黑体" w:hAnsi="黑体"/>
          <w:sz w:val="28"/>
          <w:szCs w:val="28"/>
        </w:rPr>
      </w:pPr>
      <w:r w:rsidRPr="00A470C1">
        <w:rPr>
          <w:rFonts w:ascii="黑体" w:eastAsia="黑体" w:hAnsi="黑体" w:hint="eastAsia"/>
          <w:sz w:val="28"/>
          <w:szCs w:val="28"/>
        </w:rPr>
        <w:t>提现审核确认数据推送（业务管理库-&gt;微服务库）</w:t>
      </w:r>
    </w:p>
    <w:p w14:paraId="7F22E791" w14:textId="77777777" w:rsidR="0044792D" w:rsidRDefault="0044792D" w:rsidP="0044792D">
      <w:pPr>
        <w:pStyle w:val="4"/>
      </w:pPr>
      <w:r>
        <w:rPr>
          <w:rFonts w:hint="eastAsia"/>
        </w:rPr>
        <w:t>功能</w:t>
      </w:r>
      <w:r>
        <w:t>描述</w:t>
      </w:r>
    </w:p>
    <w:p w14:paraId="791AA8CC" w14:textId="055393DC" w:rsidR="0044792D" w:rsidRPr="00D93006" w:rsidRDefault="0044792D" w:rsidP="004D605D">
      <w:pPr>
        <w:tabs>
          <w:tab w:val="left" w:pos="1326"/>
          <w:tab w:val="left" w:pos="2160"/>
          <w:tab w:val="left" w:pos="2880"/>
          <w:tab w:val="left" w:pos="3600"/>
          <w:tab w:val="left" w:pos="4320"/>
        </w:tabs>
        <w:autoSpaceDE w:val="0"/>
        <w:autoSpaceDN w:val="0"/>
        <w:adjustRightInd w:val="0"/>
        <w:spacing w:line="360" w:lineRule="auto"/>
        <w:ind w:leftChars="472" w:left="991"/>
        <w:jc w:val="left"/>
        <w:rPr>
          <w:rFonts w:ascii="宋体" w:hAnsi="宋体"/>
          <w:kern w:val="0"/>
          <w:szCs w:val="21"/>
        </w:rPr>
      </w:pPr>
      <w:r>
        <w:rPr>
          <w:rFonts w:ascii="宋体" w:hAnsi="宋体"/>
          <w:kern w:val="0"/>
          <w:szCs w:val="21"/>
        </w:rPr>
        <w:tab/>
      </w:r>
      <w:r w:rsidR="003E3FF9">
        <w:rPr>
          <w:rFonts w:ascii="宋体" w:hAnsi="宋体" w:hint="eastAsia"/>
          <w:kern w:val="0"/>
          <w:szCs w:val="21"/>
        </w:rPr>
        <w:t>提现</w:t>
      </w:r>
      <w:r w:rsidR="003E3FF9">
        <w:rPr>
          <w:rFonts w:ascii="宋体" w:hAnsi="宋体"/>
          <w:kern w:val="0"/>
          <w:szCs w:val="21"/>
        </w:rPr>
        <w:t>审核操作</w:t>
      </w:r>
      <w:r>
        <w:rPr>
          <w:rFonts w:ascii="宋体" w:hAnsi="宋体"/>
          <w:kern w:val="0"/>
          <w:szCs w:val="21"/>
        </w:rPr>
        <w:t>，用于将</w:t>
      </w:r>
      <w:r w:rsidR="003E3FF9">
        <w:rPr>
          <w:rFonts w:ascii="宋体" w:hAnsi="宋体" w:hint="eastAsia"/>
          <w:kern w:val="0"/>
          <w:szCs w:val="21"/>
        </w:rPr>
        <w:t>BS-YJ数据</w:t>
      </w:r>
      <w:r>
        <w:rPr>
          <w:rFonts w:ascii="宋体" w:hAnsi="宋体"/>
          <w:kern w:val="0"/>
          <w:szCs w:val="21"/>
        </w:rPr>
        <w:t>推送到</w:t>
      </w:r>
      <w:r>
        <w:rPr>
          <w:rFonts w:ascii="宋体" w:hAnsi="宋体" w:hint="eastAsia"/>
          <w:kern w:val="0"/>
          <w:szCs w:val="21"/>
        </w:rPr>
        <w:t>MS</w:t>
      </w:r>
      <w:r>
        <w:rPr>
          <w:rFonts w:ascii="宋体" w:hAnsi="宋体"/>
          <w:kern w:val="0"/>
          <w:szCs w:val="21"/>
        </w:rPr>
        <w:t>-YJ</w:t>
      </w:r>
      <w:r>
        <w:rPr>
          <w:rFonts w:ascii="宋体" w:hAnsi="宋体" w:hint="eastAsia"/>
          <w:kern w:val="0"/>
          <w:szCs w:val="21"/>
        </w:rPr>
        <w:t>库</w:t>
      </w:r>
      <w:r w:rsidRPr="003366A2">
        <w:rPr>
          <w:rFonts w:ascii="宋体" w:hAnsi="宋体" w:hint="eastAsia"/>
          <w:kern w:val="0"/>
          <w:szCs w:val="21"/>
        </w:rPr>
        <w:t>。</w:t>
      </w:r>
      <w:r w:rsidR="003E3FF9">
        <w:rPr>
          <w:rFonts w:ascii="宋体" w:hAnsi="宋体" w:hint="eastAsia"/>
          <w:kern w:val="0"/>
          <w:szCs w:val="21"/>
        </w:rPr>
        <w:t>（若不</w:t>
      </w:r>
      <w:r w:rsidR="003E3FF9">
        <w:rPr>
          <w:rFonts w:ascii="宋体" w:hAnsi="宋体"/>
          <w:kern w:val="0"/>
          <w:szCs w:val="21"/>
        </w:rPr>
        <w:t>需要审核的数据则由定时任务自动执行）</w:t>
      </w:r>
    </w:p>
    <w:p w14:paraId="0ECA9585" w14:textId="77777777" w:rsidR="0044792D" w:rsidRPr="005077AD" w:rsidRDefault="0044792D" w:rsidP="0044792D"/>
    <w:p w14:paraId="0CD6C917" w14:textId="2BF7C840" w:rsidR="0044792D" w:rsidRDefault="003E3FF9" w:rsidP="0044792D">
      <w:pPr>
        <w:pStyle w:val="4"/>
      </w:pPr>
      <w:r>
        <w:rPr>
          <w:rFonts w:hint="eastAsia"/>
        </w:rPr>
        <w:t>处理</w:t>
      </w:r>
      <w:r>
        <w:t>流程</w:t>
      </w:r>
    </w:p>
    <w:p w14:paraId="5BCA156B" w14:textId="050FF959" w:rsidR="003E3FF9" w:rsidRDefault="003E3FF9">
      <w:pPr>
        <w:pStyle w:val="afb"/>
        <w:numPr>
          <w:ilvl w:val="0"/>
          <w:numId w:val="232"/>
        </w:numPr>
        <w:ind w:firstLineChars="0"/>
        <w:pPrChange w:id="1003" w:author="wangq" w:date="2017-08-21T17:25:00Z">
          <w:pPr>
            <w:pStyle w:val="afb"/>
            <w:numPr>
              <w:numId w:val="275"/>
            </w:numPr>
            <w:tabs>
              <w:tab w:val="num" w:pos="360"/>
              <w:tab w:val="num" w:pos="720"/>
            </w:tabs>
            <w:ind w:left="720" w:firstLineChars="0" w:hanging="720"/>
          </w:pPr>
        </w:pPrChange>
      </w:pPr>
      <w:r>
        <w:rPr>
          <w:rFonts w:hint="eastAsia"/>
        </w:rPr>
        <w:t>修改</w:t>
      </w:r>
      <w:r>
        <w:t>佣金申请审核表的交易状态为待支付</w:t>
      </w:r>
    </w:p>
    <w:p w14:paraId="26ED2C8E" w14:textId="18420E15" w:rsidR="0044792D" w:rsidRPr="002C600C" w:rsidRDefault="003E3FF9">
      <w:pPr>
        <w:pStyle w:val="afb"/>
        <w:numPr>
          <w:ilvl w:val="0"/>
          <w:numId w:val="232"/>
        </w:numPr>
        <w:ind w:firstLineChars="0"/>
        <w:pPrChange w:id="1004" w:author="wangq" w:date="2017-08-21T17:25:00Z">
          <w:pPr>
            <w:pStyle w:val="afb"/>
            <w:numPr>
              <w:numId w:val="275"/>
            </w:numPr>
            <w:tabs>
              <w:tab w:val="num" w:pos="360"/>
              <w:tab w:val="num" w:pos="720"/>
            </w:tabs>
            <w:ind w:left="720" w:firstLineChars="0" w:hanging="720"/>
          </w:pPr>
        </w:pPrChange>
      </w:pPr>
      <w:r>
        <w:rPr>
          <w:rFonts w:hint="eastAsia"/>
        </w:rPr>
        <w:t>修改</w:t>
      </w:r>
      <w:r>
        <w:t>佣金提现申请表的交易状态为待支付</w:t>
      </w:r>
    </w:p>
    <w:p w14:paraId="73D31C13" w14:textId="77777777" w:rsidR="0044792D" w:rsidRDefault="0044792D" w:rsidP="0044792D">
      <w:pPr>
        <w:pStyle w:val="4"/>
      </w:pPr>
      <w:r>
        <w:rPr>
          <w:rFonts w:hint="eastAsia"/>
        </w:rPr>
        <w:t>数据</w:t>
      </w:r>
      <w:r>
        <w:t>库表</w:t>
      </w:r>
    </w:p>
    <w:p w14:paraId="476B36AA" w14:textId="77777777" w:rsidR="003E3FF9" w:rsidRDefault="003E3FF9" w:rsidP="003E3FF9">
      <w:pPr>
        <w:ind w:left="737"/>
      </w:pPr>
      <w:r>
        <w:t>佣金提现申请表</w:t>
      </w:r>
      <w:r>
        <w:rPr>
          <w:rFonts w:hint="eastAsia"/>
        </w:rPr>
        <w:t>（</w:t>
      </w:r>
      <w:r>
        <w:t>MS-YJ</w:t>
      </w:r>
      <w:r>
        <w:rPr>
          <w:rFonts w:hint="eastAsia"/>
        </w:rPr>
        <w:t>）</w:t>
      </w:r>
    </w:p>
    <w:p w14:paraId="71EE7DB8" w14:textId="5A2E2A63" w:rsidR="003E3FF9" w:rsidRDefault="003E3FF9" w:rsidP="003E3FF9">
      <w:pPr>
        <w:ind w:left="737"/>
      </w:pPr>
      <w:r>
        <w:t>佣金提现申请</w:t>
      </w:r>
      <w:r>
        <w:rPr>
          <w:rFonts w:hint="eastAsia"/>
        </w:rPr>
        <w:t>历史</w:t>
      </w:r>
      <w:r>
        <w:t>表</w:t>
      </w:r>
      <w:r>
        <w:rPr>
          <w:rFonts w:hint="eastAsia"/>
        </w:rPr>
        <w:t>（</w:t>
      </w:r>
      <w:r>
        <w:t>MS-YJ</w:t>
      </w:r>
      <w:r>
        <w:rPr>
          <w:rFonts w:hint="eastAsia"/>
        </w:rPr>
        <w:t>）</w:t>
      </w:r>
    </w:p>
    <w:p w14:paraId="6FF70101" w14:textId="45F98332" w:rsidR="003E3FF9" w:rsidRPr="003E3FF9" w:rsidRDefault="003E3FF9" w:rsidP="003E3FF9">
      <w:pPr>
        <w:ind w:left="737"/>
      </w:pPr>
      <w:r>
        <w:t>佣金申请审核表</w:t>
      </w:r>
      <w:r>
        <w:rPr>
          <w:rFonts w:hint="eastAsia"/>
        </w:rPr>
        <w:t>（</w:t>
      </w:r>
      <w:r>
        <w:t>BS-YJ</w:t>
      </w:r>
      <w:r>
        <w:rPr>
          <w:rFonts w:hint="eastAsia"/>
        </w:rPr>
        <w:t>）</w:t>
      </w:r>
    </w:p>
    <w:p w14:paraId="5AD51A11" w14:textId="102AEF62" w:rsidR="003E3FF9" w:rsidRDefault="003E3FF9" w:rsidP="003E3FF9">
      <w:pPr>
        <w:ind w:left="737"/>
      </w:pPr>
      <w:r>
        <w:t>佣金申请审核</w:t>
      </w:r>
      <w:r>
        <w:rPr>
          <w:rFonts w:hint="eastAsia"/>
        </w:rPr>
        <w:t>历史</w:t>
      </w:r>
      <w:r>
        <w:t>表</w:t>
      </w:r>
      <w:r>
        <w:rPr>
          <w:rFonts w:hint="eastAsia"/>
        </w:rPr>
        <w:t>（</w:t>
      </w:r>
      <w:r>
        <w:t>BS-YJ</w:t>
      </w:r>
      <w:r>
        <w:rPr>
          <w:rFonts w:hint="eastAsia"/>
        </w:rPr>
        <w:t>）</w:t>
      </w:r>
    </w:p>
    <w:p w14:paraId="3922F314" w14:textId="77777777" w:rsidR="003E3FF9" w:rsidRPr="003E3FF9" w:rsidRDefault="003E3FF9" w:rsidP="004D605D"/>
    <w:p w14:paraId="04E8F29A" w14:textId="4A395756" w:rsidR="0044792D" w:rsidRDefault="00B83154" w:rsidP="00B83154">
      <w:pPr>
        <w:pStyle w:val="3"/>
        <w:rPr>
          <w:rFonts w:ascii="黑体" w:eastAsia="黑体" w:hAnsi="黑体"/>
          <w:sz w:val="28"/>
          <w:szCs w:val="28"/>
        </w:rPr>
      </w:pPr>
      <w:r w:rsidRPr="00B83154">
        <w:rPr>
          <w:rFonts w:ascii="黑体" w:eastAsia="黑体" w:hAnsi="黑体" w:hint="eastAsia"/>
          <w:sz w:val="28"/>
          <w:szCs w:val="28"/>
        </w:rPr>
        <w:t>凭证补录数据推送（业务管理库-&gt;微服务库）</w:t>
      </w:r>
      <w:r>
        <w:rPr>
          <w:rFonts w:ascii="黑体" w:eastAsia="黑体" w:hAnsi="黑体" w:hint="eastAsia"/>
          <w:sz w:val="28"/>
          <w:szCs w:val="28"/>
        </w:rPr>
        <w:t>165</w:t>
      </w:r>
      <w:r w:rsidR="000B672C">
        <w:rPr>
          <w:rFonts w:ascii="黑体" w:eastAsia="黑体" w:hAnsi="黑体"/>
          <w:sz w:val="28"/>
          <w:szCs w:val="28"/>
        </w:rPr>
        <w:t>,169</w:t>
      </w:r>
    </w:p>
    <w:p w14:paraId="77AFAE6C" w14:textId="77777777" w:rsidR="0044792D" w:rsidRDefault="0044792D" w:rsidP="0044792D">
      <w:pPr>
        <w:pStyle w:val="4"/>
      </w:pPr>
      <w:r>
        <w:rPr>
          <w:rFonts w:hint="eastAsia"/>
        </w:rPr>
        <w:t>功能</w:t>
      </w:r>
      <w:r>
        <w:t>描述</w:t>
      </w:r>
    </w:p>
    <w:p w14:paraId="45570B32" w14:textId="1F87D2DB" w:rsidR="0044792D" w:rsidRPr="004D605D" w:rsidRDefault="0044792D" w:rsidP="004D605D">
      <w:pPr>
        <w:tabs>
          <w:tab w:val="left" w:pos="0"/>
          <w:tab w:val="left" w:pos="1326"/>
          <w:tab w:val="left" w:pos="2160"/>
          <w:tab w:val="left" w:pos="2880"/>
          <w:tab w:val="left" w:pos="3600"/>
          <w:tab w:val="left" w:pos="4320"/>
        </w:tabs>
        <w:autoSpaceDE w:val="0"/>
        <w:autoSpaceDN w:val="0"/>
        <w:adjustRightInd w:val="0"/>
        <w:spacing w:line="360" w:lineRule="auto"/>
        <w:jc w:val="left"/>
        <w:rPr>
          <w:rFonts w:ascii="宋体" w:hAnsi="宋体"/>
          <w:kern w:val="0"/>
          <w:szCs w:val="21"/>
        </w:rPr>
      </w:pPr>
      <w:r>
        <w:rPr>
          <w:rFonts w:ascii="宋体" w:hAnsi="宋体"/>
          <w:kern w:val="0"/>
          <w:szCs w:val="21"/>
        </w:rPr>
        <w:tab/>
      </w:r>
      <w:r w:rsidR="00B83154">
        <w:rPr>
          <w:rFonts w:ascii="宋体" w:hAnsi="宋体" w:hint="eastAsia"/>
          <w:kern w:val="0"/>
          <w:szCs w:val="21"/>
        </w:rPr>
        <w:t>财务</w:t>
      </w:r>
      <w:r w:rsidR="00B83154">
        <w:rPr>
          <w:rFonts w:ascii="宋体" w:hAnsi="宋体"/>
          <w:kern w:val="0"/>
          <w:szCs w:val="21"/>
        </w:rPr>
        <w:t>确</w:t>
      </w:r>
      <w:r w:rsidR="00B83154">
        <w:rPr>
          <w:rFonts w:ascii="宋体" w:hAnsi="宋体" w:hint="eastAsia"/>
          <w:kern w:val="0"/>
          <w:szCs w:val="21"/>
        </w:rPr>
        <w:t>认线</w:t>
      </w:r>
      <w:r w:rsidR="00B83154">
        <w:rPr>
          <w:rFonts w:ascii="宋体" w:hAnsi="宋体"/>
          <w:kern w:val="0"/>
          <w:szCs w:val="21"/>
        </w:rPr>
        <w:t>下转账后</w:t>
      </w:r>
      <w:r w:rsidR="00B83154">
        <w:rPr>
          <w:rFonts w:ascii="宋体" w:hAnsi="宋体" w:hint="eastAsia"/>
          <w:kern w:val="0"/>
          <w:szCs w:val="21"/>
        </w:rPr>
        <w:t>，补录</w:t>
      </w:r>
      <w:r w:rsidR="00B83154">
        <w:rPr>
          <w:rFonts w:ascii="宋体" w:hAnsi="宋体"/>
          <w:kern w:val="0"/>
          <w:szCs w:val="21"/>
        </w:rPr>
        <w:t>相关凭证数据</w:t>
      </w:r>
      <w:r w:rsidR="00B83154">
        <w:rPr>
          <w:rFonts w:ascii="宋体" w:hAnsi="宋体" w:hint="eastAsia"/>
          <w:kern w:val="0"/>
          <w:szCs w:val="21"/>
        </w:rPr>
        <w:t>，BS-YJ数据推送至MS-YJ,</w:t>
      </w:r>
      <w:r w:rsidR="00B83154">
        <w:rPr>
          <w:rFonts w:ascii="宋体" w:hAnsi="宋体"/>
          <w:kern w:val="0"/>
          <w:szCs w:val="21"/>
        </w:rPr>
        <w:t>MS-PG</w:t>
      </w:r>
      <w:r w:rsidRPr="003366A2">
        <w:rPr>
          <w:rFonts w:ascii="宋体" w:hAnsi="宋体" w:hint="eastAsia"/>
          <w:kern w:val="0"/>
          <w:szCs w:val="21"/>
        </w:rPr>
        <w:t>。</w:t>
      </w:r>
    </w:p>
    <w:p w14:paraId="37554A57" w14:textId="4FF47B58" w:rsidR="0044792D" w:rsidRDefault="00B83154" w:rsidP="0044792D">
      <w:pPr>
        <w:pStyle w:val="4"/>
      </w:pPr>
      <w:r>
        <w:rPr>
          <w:rFonts w:hint="eastAsia"/>
        </w:rPr>
        <w:lastRenderedPageBreak/>
        <w:t>处理</w:t>
      </w:r>
      <w:r>
        <w:t>流程</w:t>
      </w:r>
    </w:p>
    <w:p w14:paraId="5E11C8E4" w14:textId="45D11668" w:rsidR="0044792D" w:rsidRDefault="00B83154">
      <w:pPr>
        <w:pStyle w:val="afb"/>
        <w:numPr>
          <w:ilvl w:val="0"/>
          <w:numId w:val="233"/>
        </w:numPr>
        <w:ind w:firstLineChars="0"/>
        <w:pPrChange w:id="1005" w:author="wangq" w:date="2017-08-21T17:25:00Z">
          <w:pPr>
            <w:pStyle w:val="afb"/>
            <w:numPr>
              <w:numId w:val="276"/>
            </w:numPr>
            <w:tabs>
              <w:tab w:val="num" w:pos="360"/>
              <w:tab w:val="num" w:pos="720"/>
            </w:tabs>
            <w:ind w:left="720" w:firstLineChars="0" w:hanging="720"/>
          </w:pPr>
        </w:pPrChange>
      </w:pPr>
      <w:r>
        <w:rPr>
          <w:rFonts w:hint="eastAsia"/>
        </w:rPr>
        <w:t>写</w:t>
      </w:r>
      <w:r>
        <w:t>凭证流水表</w:t>
      </w:r>
      <w:r>
        <w:rPr>
          <w:rFonts w:hint="eastAsia"/>
        </w:rPr>
        <w:t>、更新</w:t>
      </w:r>
      <w:r>
        <w:t>佣金汇总表</w:t>
      </w:r>
      <w:r>
        <w:rPr>
          <w:rFonts w:hint="eastAsia"/>
        </w:rPr>
        <w:t>（</w:t>
      </w:r>
      <w:r>
        <w:t>冗余）</w:t>
      </w:r>
      <w:r>
        <w:rPr>
          <w:rFonts w:hint="eastAsia"/>
        </w:rPr>
        <w:t>的</w:t>
      </w:r>
      <w:r>
        <w:t>金额和佣金申请审核</w:t>
      </w:r>
      <w:r>
        <w:rPr>
          <w:rFonts w:hint="eastAsia"/>
        </w:rPr>
        <w:t>表</w:t>
      </w:r>
      <w:r>
        <w:t>的状态。</w:t>
      </w:r>
    </w:p>
    <w:p w14:paraId="404D179B" w14:textId="1AED26AD" w:rsidR="00B83154" w:rsidRDefault="00BF027F">
      <w:pPr>
        <w:pStyle w:val="afb"/>
        <w:numPr>
          <w:ilvl w:val="0"/>
          <w:numId w:val="233"/>
        </w:numPr>
        <w:ind w:firstLineChars="0"/>
        <w:pPrChange w:id="1006" w:author="wangq" w:date="2017-08-21T17:25:00Z">
          <w:pPr>
            <w:pStyle w:val="afb"/>
            <w:numPr>
              <w:numId w:val="276"/>
            </w:numPr>
            <w:tabs>
              <w:tab w:val="num" w:pos="360"/>
              <w:tab w:val="num" w:pos="720"/>
            </w:tabs>
            <w:ind w:left="720" w:firstLineChars="0" w:hanging="720"/>
          </w:pPr>
        </w:pPrChange>
      </w:pPr>
      <w:r>
        <w:rPr>
          <w:rFonts w:hint="eastAsia"/>
        </w:rPr>
        <w:t>更新</w:t>
      </w:r>
      <w:r>
        <w:t>佣金汇总表</w:t>
      </w:r>
      <w:r>
        <w:rPr>
          <w:rFonts w:hint="eastAsia"/>
        </w:rPr>
        <w:t>的</w:t>
      </w:r>
      <w:r>
        <w:t>金额和</w:t>
      </w:r>
      <w:r w:rsidRPr="00BF027F">
        <w:rPr>
          <w:rFonts w:hint="eastAsia"/>
        </w:rPr>
        <w:t>佣金提现申请表</w:t>
      </w:r>
      <w:r>
        <w:rPr>
          <w:rFonts w:hint="eastAsia"/>
        </w:rPr>
        <w:t>状态</w:t>
      </w:r>
    </w:p>
    <w:p w14:paraId="16F187F4" w14:textId="3FF047F3" w:rsidR="00BF027F" w:rsidRPr="002C600C" w:rsidRDefault="00BF027F">
      <w:pPr>
        <w:pStyle w:val="afb"/>
        <w:numPr>
          <w:ilvl w:val="0"/>
          <w:numId w:val="233"/>
        </w:numPr>
        <w:ind w:firstLineChars="0"/>
        <w:pPrChange w:id="1007" w:author="wangq" w:date="2017-08-21T17:25:00Z">
          <w:pPr>
            <w:pStyle w:val="afb"/>
            <w:numPr>
              <w:numId w:val="276"/>
            </w:numPr>
            <w:tabs>
              <w:tab w:val="num" w:pos="360"/>
              <w:tab w:val="num" w:pos="720"/>
            </w:tabs>
            <w:ind w:left="720" w:firstLineChars="0" w:hanging="720"/>
          </w:pPr>
        </w:pPrChange>
      </w:pPr>
      <w:r>
        <w:rPr>
          <w:rFonts w:hint="eastAsia"/>
        </w:rPr>
        <w:t>写消息</w:t>
      </w:r>
      <w:r>
        <w:t>记录表</w:t>
      </w:r>
    </w:p>
    <w:p w14:paraId="6B54B222" w14:textId="77777777" w:rsidR="0044792D" w:rsidRDefault="0044792D" w:rsidP="0044792D">
      <w:pPr>
        <w:pStyle w:val="4"/>
      </w:pPr>
      <w:r>
        <w:rPr>
          <w:rFonts w:hint="eastAsia"/>
        </w:rPr>
        <w:t>数据</w:t>
      </w:r>
      <w:r>
        <w:t>库表</w:t>
      </w:r>
    </w:p>
    <w:p w14:paraId="4F3B1034" w14:textId="77777777" w:rsidR="00BF027F" w:rsidRDefault="00BF027F" w:rsidP="00BF027F">
      <w:pPr>
        <w:ind w:left="737"/>
      </w:pPr>
      <w:r>
        <w:t>佣金提现申请表</w:t>
      </w:r>
      <w:r>
        <w:rPr>
          <w:rFonts w:hint="eastAsia"/>
        </w:rPr>
        <w:t>（</w:t>
      </w:r>
      <w:r>
        <w:t>MS-YJ</w:t>
      </w:r>
      <w:r>
        <w:rPr>
          <w:rFonts w:hint="eastAsia"/>
        </w:rPr>
        <w:t>）</w:t>
      </w:r>
    </w:p>
    <w:p w14:paraId="27E968D1" w14:textId="77777777" w:rsidR="00BF027F" w:rsidRDefault="00BF027F" w:rsidP="00BF027F">
      <w:pPr>
        <w:ind w:left="737"/>
      </w:pPr>
      <w:r>
        <w:t>佣金提现申请</w:t>
      </w:r>
      <w:r>
        <w:rPr>
          <w:rFonts w:hint="eastAsia"/>
        </w:rPr>
        <w:t>历史</w:t>
      </w:r>
      <w:r>
        <w:t>表</w:t>
      </w:r>
      <w:r>
        <w:rPr>
          <w:rFonts w:hint="eastAsia"/>
        </w:rPr>
        <w:t>（</w:t>
      </w:r>
      <w:r>
        <w:t>MS-YJ</w:t>
      </w:r>
      <w:r>
        <w:rPr>
          <w:rFonts w:hint="eastAsia"/>
        </w:rPr>
        <w:t>）</w:t>
      </w:r>
    </w:p>
    <w:p w14:paraId="6B50AB73" w14:textId="549CA25A" w:rsidR="00BF027F" w:rsidRPr="00BF027F" w:rsidRDefault="00BF027F" w:rsidP="00BF027F">
      <w:pPr>
        <w:ind w:left="737"/>
      </w:pPr>
      <w:r w:rsidRPr="00C14DF3">
        <w:rPr>
          <w:rFonts w:hint="eastAsia"/>
        </w:rPr>
        <w:t>佣金汇总表</w:t>
      </w:r>
      <w:r>
        <w:rPr>
          <w:rFonts w:hint="eastAsia"/>
        </w:rPr>
        <w:t>（</w:t>
      </w:r>
      <w:r>
        <w:t>MS-YJ</w:t>
      </w:r>
      <w:r>
        <w:rPr>
          <w:rFonts w:hint="eastAsia"/>
        </w:rPr>
        <w:t>）</w:t>
      </w:r>
    </w:p>
    <w:p w14:paraId="4066F02B" w14:textId="77777777" w:rsidR="00BF027F" w:rsidRPr="003E3FF9" w:rsidRDefault="00BF027F" w:rsidP="00BF027F">
      <w:pPr>
        <w:ind w:left="737"/>
      </w:pPr>
      <w:r>
        <w:t>佣金申请审核表</w:t>
      </w:r>
      <w:r>
        <w:rPr>
          <w:rFonts w:hint="eastAsia"/>
        </w:rPr>
        <w:t>（</w:t>
      </w:r>
      <w:r>
        <w:t>BS-YJ</w:t>
      </w:r>
      <w:r>
        <w:rPr>
          <w:rFonts w:hint="eastAsia"/>
        </w:rPr>
        <w:t>）</w:t>
      </w:r>
    </w:p>
    <w:p w14:paraId="48187E15" w14:textId="77777777" w:rsidR="00BF027F" w:rsidRDefault="00BF027F" w:rsidP="00BF027F">
      <w:pPr>
        <w:ind w:left="737"/>
      </w:pPr>
      <w:r>
        <w:t>佣金申请审核</w:t>
      </w:r>
      <w:r>
        <w:rPr>
          <w:rFonts w:hint="eastAsia"/>
        </w:rPr>
        <w:t>历史</w:t>
      </w:r>
      <w:r>
        <w:t>表</w:t>
      </w:r>
      <w:r>
        <w:rPr>
          <w:rFonts w:hint="eastAsia"/>
        </w:rPr>
        <w:t>（</w:t>
      </w:r>
      <w:r>
        <w:t>BS-YJ</w:t>
      </w:r>
      <w:r>
        <w:rPr>
          <w:rFonts w:hint="eastAsia"/>
        </w:rPr>
        <w:t>）</w:t>
      </w:r>
    </w:p>
    <w:p w14:paraId="6CD992CE" w14:textId="77777777" w:rsidR="00BF027F" w:rsidRDefault="00BF027F" w:rsidP="00BF027F">
      <w:pPr>
        <w:ind w:left="737"/>
      </w:pPr>
      <w:r w:rsidRPr="00C14DF3">
        <w:rPr>
          <w:rFonts w:hint="eastAsia"/>
        </w:rPr>
        <w:t>佣金汇总</w:t>
      </w:r>
      <w:r>
        <w:rPr>
          <w:rFonts w:hint="eastAsia"/>
        </w:rPr>
        <w:t>冗余</w:t>
      </w:r>
      <w:r w:rsidRPr="00C14DF3">
        <w:rPr>
          <w:rFonts w:hint="eastAsia"/>
        </w:rPr>
        <w:t>表</w:t>
      </w:r>
      <w:r>
        <w:rPr>
          <w:rFonts w:hint="eastAsia"/>
        </w:rPr>
        <w:t>（</w:t>
      </w:r>
      <w:r>
        <w:t>BS-YJ</w:t>
      </w:r>
      <w:r>
        <w:rPr>
          <w:rFonts w:hint="eastAsia"/>
        </w:rPr>
        <w:t>）</w:t>
      </w:r>
    </w:p>
    <w:p w14:paraId="180D2945" w14:textId="3C4E72C1" w:rsidR="00BF027F" w:rsidRPr="00A00F04" w:rsidRDefault="00BF027F" w:rsidP="00BF027F">
      <w:pPr>
        <w:ind w:left="737"/>
      </w:pPr>
      <w:r w:rsidRPr="00BF027F">
        <w:rPr>
          <w:rFonts w:hint="eastAsia"/>
        </w:rPr>
        <w:t>消息记录表</w:t>
      </w:r>
      <w:r>
        <w:rPr>
          <w:rFonts w:hint="eastAsia"/>
        </w:rPr>
        <w:t>(</w:t>
      </w:r>
      <w:r>
        <w:t>MS-PG</w:t>
      </w:r>
      <w:r>
        <w:rPr>
          <w:rFonts w:hint="eastAsia"/>
        </w:rPr>
        <w:t>)</w:t>
      </w:r>
    </w:p>
    <w:p w14:paraId="605A9D02" w14:textId="77777777" w:rsidR="00BF027F" w:rsidRPr="00BF027F" w:rsidRDefault="00BF027F" w:rsidP="004D605D">
      <w:pPr>
        <w:ind w:left="737"/>
      </w:pPr>
    </w:p>
    <w:p w14:paraId="2B42C45B" w14:textId="5C4D8E98" w:rsidR="0044792D" w:rsidRDefault="000B672C" w:rsidP="000B672C">
      <w:pPr>
        <w:pStyle w:val="3"/>
        <w:rPr>
          <w:rFonts w:ascii="黑体" w:eastAsia="黑体" w:hAnsi="黑体"/>
          <w:sz w:val="28"/>
          <w:szCs w:val="28"/>
        </w:rPr>
      </w:pPr>
      <w:r w:rsidRPr="000B672C">
        <w:rPr>
          <w:rFonts w:ascii="黑体" w:eastAsia="黑体" w:hAnsi="黑体" w:hint="eastAsia"/>
          <w:sz w:val="28"/>
          <w:szCs w:val="28"/>
        </w:rPr>
        <w:t>返佣入账审核确认推送（业务管理库-&gt;微服务库）</w:t>
      </w:r>
      <w:r>
        <w:rPr>
          <w:rFonts w:ascii="黑体" w:eastAsia="黑体" w:hAnsi="黑体"/>
          <w:sz w:val="28"/>
          <w:szCs w:val="28"/>
        </w:rPr>
        <w:t>135</w:t>
      </w:r>
      <w:r>
        <w:rPr>
          <w:rFonts w:ascii="黑体" w:eastAsia="黑体" w:hAnsi="黑体" w:hint="eastAsia"/>
          <w:sz w:val="28"/>
          <w:szCs w:val="28"/>
        </w:rPr>
        <w:t>，16</w:t>
      </w:r>
      <w:r>
        <w:rPr>
          <w:rFonts w:ascii="黑体" w:eastAsia="黑体" w:hAnsi="黑体"/>
          <w:sz w:val="28"/>
          <w:szCs w:val="28"/>
        </w:rPr>
        <w:t>7</w:t>
      </w:r>
      <w:r>
        <w:rPr>
          <w:rFonts w:ascii="黑体" w:eastAsia="黑体" w:hAnsi="黑体" w:hint="eastAsia"/>
          <w:sz w:val="28"/>
          <w:szCs w:val="28"/>
        </w:rPr>
        <w:t>，168</w:t>
      </w:r>
    </w:p>
    <w:p w14:paraId="3B73903B" w14:textId="77777777" w:rsidR="0044792D" w:rsidRDefault="0044792D" w:rsidP="0044792D">
      <w:pPr>
        <w:pStyle w:val="4"/>
      </w:pPr>
      <w:r>
        <w:rPr>
          <w:rFonts w:hint="eastAsia"/>
        </w:rPr>
        <w:t>功能</w:t>
      </w:r>
      <w:r>
        <w:t>描述</w:t>
      </w:r>
    </w:p>
    <w:p w14:paraId="16F1E722" w14:textId="2BC948D1" w:rsidR="0044792D" w:rsidRPr="004D605D" w:rsidRDefault="0044792D" w:rsidP="004D605D">
      <w:pPr>
        <w:tabs>
          <w:tab w:val="left" w:pos="0"/>
          <w:tab w:val="left" w:pos="1326"/>
          <w:tab w:val="left" w:pos="2160"/>
          <w:tab w:val="left" w:pos="2880"/>
          <w:tab w:val="left" w:pos="3600"/>
          <w:tab w:val="left" w:pos="4320"/>
        </w:tabs>
        <w:autoSpaceDE w:val="0"/>
        <w:autoSpaceDN w:val="0"/>
        <w:adjustRightInd w:val="0"/>
        <w:spacing w:line="360" w:lineRule="auto"/>
        <w:jc w:val="left"/>
        <w:rPr>
          <w:rFonts w:ascii="宋体" w:hAnsi="宋体"/>
          <w:kern w:val="0"/>
          <w:szCs w:val="21"/>
        </w:rPr>
      </w:pPr>
      <w:r>
        <w:rPr>
          <w:rFonts w:ascii="宋体" w:hAnsi="宋体"/>
          <w:kern w:val="0"/>
          <w:szCs w:val="21"/>
        </w:rPr>
        <w:tab/>
      </w:r>
      <w:r>
        <w:rPr>
          <w:rFonts w:ascii="宋体" w:hAnsi="宋体" w:hint="eastAsia"/>
          <w:kern w:val="0"/>
          <w:szCs w:val="21"/>
        </w:rPr>
        <w:t>业务</w:t>
      </w:r>
      <w:r>
        <w:rPr>
          <w:rFonts w:ascii="宋体" w:hAnsi="宋体"/>
          <w:kern w:val="0"/>
          <w:szCs w:val="21"/>
        </w:rPr>
        <w:t>管理返佣</w:t>
      </w:r>
      <w:r w:rsidR="000B672C">
        <w:rPr>
          <w:rFonts w:ascii="宋体" w:hAnsi="宋体" w:hint="eastAsia"/>
          <w:kern w:val="0"/>
          <w:szCs w:val="21"/>
        </w:rPr>
        <w:t>入</w:t>
      </w:r>
      <w:r>
        <w:rPr>
          <w:rFonts w:ascii="宋体" w:hAnsi="宋体"/>
          <w:kern w:val="0"/>
          <w:szCs w:val="21"/>
        </w:rPr>
        <w:t>账</w:t>
      </w:r>
      <w:r w:rsidR="000B672C">
        <w:rPr>
          <w:rFonts w:ascii="宋体" w:hAnsi="宋体" w:hint="eastAsia"/>
          <w:kern w:val="0"/>
          <w:szCs w:val="21"/>
        </w:rPr>
        <w:t>审核</w:t>
      </w:r>
      <w:r>
        <w:rPr>
          <w:rFonts w:ascii="宋体" w:hAnsi="宋体"/>
          <w:kern w:val="0"/>
          <w:szCs w:val="21"/>
        </w:rPr>
        <w:t>功能调用，</w:t>
      </w:r>
      <w:r w:rsidR="000B672C">
        <w:rPr>
          <w:rFonts w:ascii="宋体" w:hAnsi="宋体" w:hint="eastAsia"/>
          <w:kern w:val="0"/>
          <w:szCs w:val="21"/>
        </w:rPr>
        <w:t>审核</w:t>
      </w:r>
      <w:r w:rsidR="000B672C">
        <w:rPr>
          <w:rFonts w:ascii="宋体" w:hAnsi="宋体"/>
          <w:kern w:val="0"/>
          <w:szCs w:val="21"/>
        </w:rPr>
        <w:t>通过后，</w:t>
      </w:r>
      <w:r w:rsidR="000B672C">
        <w:rPr>
          <w:rFonts w:ascii="宋体" w:hAnsi="宋体" w:hint="eastAsia"/>
          <w:kern w:val="0"/>
          <w:szCs w:val="21"/>
        </w:rPr>
        <w:t>BS-YJ数据推送至</w:t>
      </w:r>
      <w:r w:rsidR="000B672C">
        <w:rPr>
          <w:rFonts w:ascii="宋体" w:hAnsi="宋体"/>
          <w:kern w:val="0"/>
          <w:szCs w:val="21"/>
        </w:rPr>
        <w:t>MS-YJ,MS-EM,MS-BP</w:t>
      </w:r>
      <w:r w:rsidRPr="003366A2">
        <w:rPr>
          <w:rFonts w:ascii="宋体" w:hAnsi="宋体" w:hint="eastAsia"/>
          <w:kern w:val="0"/>
          <w:szCs w:val="21"/>
        </w:rPr>
        <w:t>。</w:t>
      </w:r>
    </w:p>
    <w:p w14:paraId="593CC7AF" w14:textId="02856C9D" w:rsidR="0044792D" w:rsidRDefault="00B83154" w:rsidP="0044792D">
      <w:pPr>
        <w:pStyle w:val="4"/>
      </w:pPr>
      <w:r>
        <w:rPr>
          <w:rFonts w:hint="eastAsia"/>
        </w:rPr>
        <w:t>处理</w:t>
      </w:r>
      <w:r>
        <w:t>流程</w:t>
      </w:r>
    </w:p>
    <w:p w14:paraId="63FB40A8" w14:textId="6FCC1BED" w:rsidR="000B672C" w:rsidRDefault="000B672C">
      <w:pPr>
        <w:pStyle w:val="afb"/>
        <w:numPr>
          <w:ilvl w:val="0"/>
          <w:numId w:val="234"/>
        </w:numPr>
        <w:ind w:firstLineChars="0"/>
        <w:pPrChange w:id="1008" w:author="wangq" w:date="2017-08-21T17:25:00Z">
          <w:pPr>
            <w:pStyle w:val="afb"/>
            <w:numPr>
              <w:numId w:val="277"/>
            </w:numPr>
            <w:tabs>
              <w:tab w:val="num" w:pos="360"/>
              <w:tab w:val="num" w:pos="720"/>
            </w:tabs>
            <w:ind w:left="720" w:firstLineChars="0" w:hanging="720"/>
          </w:pPr>
        </w:pPrChange>
      </w:pPr>
      <w:r>
        <w:rPr>
          <w:rFonts w:hint="eastAsia"/>
        </w:rPr>
        <w:t>写</w:t>
      </w:r>
      <w:r>
        <w:t>入凭证流水表、更新佣金</w:t>
      </w:r>
      <w:r>
        <w:rPr>
          <w:rFonts w:hint="eastAsia"/>
        </w:rPr>
        <w:t>汇总</w:t>
      </w:r>
      <w:r>
        <w:t>表（冗余）金额、营业外收入流水表</w:t>
      </w:r>
      <w:r>
        <w:rPr>
          <w:rFonts w:hint="eastAsia"/>
        </w:rPr>
        <w:t>。</w:t>
      </w:r>
    </w:p>
    <w:p w14:paraId="67ED9FE7" w14:textId="01DBFED6" w:rsidR="000B672C" w:rsidRDefault="000B672C">
      <w:pPr>
        <w:pStyle w:val="afb"/>
        <w:numPr>
          <w:ilvl w:val="0"/>
          <w:numId w:val="234"/>
        </w:numPr>
        <w:ind w:firstLineChars="0"/>
        <w:pPrChange w:id="1009" w:author="wangq" w:date="2017-08-21T17:25:00Z">
          <w:pPr>
            <w:pStyle w:val="afb"/>
            <w:numPr>
              <w:numId w:val="277"/>
            </w:numPr>
            <w:tabs>
              <w:tab w:val="num" w:pos="360"/>
              <w:tab w:val="num" w:pos="720"/>
            </w:tabs>
            <w:ind w:left="720" w:firstLineChars="0" w:hanging="720"/>
          </w:pPr>
        </w:pPrChange>
      </w:pPr>
      <w:r>
        <w:rPr>
          <w:rFonts w:hint="eastAsia"/>
        </w:rPr>
        <w:t>写</w:t>
      </w:r>
      <w:r>
        <w:t>入</w:t>
      </w:r>
      <w:r>
        <w:rPr>
          <w:rFonts w:hint="eastAsia"/>
        </w:rPr>
        <w:t>资方</w:t>
      </w:r>
      <w:r>
        <w:t>入账</w:t>
      </w:r>
      <w:r>
        <w:rPr>
          <w:rFonts w:hint="eastAsia"/>
        </w:rPr>
        <w:t>流水主</w:t>
      </w:r>
      <w:r>
        <w:t>表</w:t>
      </w:r>
      <w:r>
        <w:rPr>
          <w:rFonts w:hint="eastAsia"/>
        </w:rPr>
        <w:t>、</w:t>
      </w:r>
      <w:r>
        <w:t>资方入账流水凭证主表、资</w:t>
      </w:r>
      <w:r>
        <w:rPr>
          <w:rFonts w:hint="eastAsia"/>
        </w:rPr>
        <w:t>方</w:t>
      </w:r>
      <w:r>
        <w:t>入账流</w:t>
      </w:r>
      <w:r>
        <w:rPr>
          <w:rFonts w:hint="eastAsia"/>
        </w:rPr>
        <w:t>水</w:t>
      </w:r>
      <w:r>
        <w:t>业务主表</w:t>
      </w:r>
      <w:r>
        <w:rPr>
          <w:rFonts w:hint="eastAsia"/>
        </w:rPr>
        <w:t>、</w:t>
      </w:r>
      <w:r>
        <w:t>更新佣金汇总表金额。</w:t>
      </w:r>
    </w:p>
    <w:p w14:paraId="0458382F" w14:textId="7DEB4970" w:rsidR="000B672C" w:rsidRDefault="000B672C">
      <w:pPr>
        <w:pStyle w:val="afb"/>
        <w:numPr>
          <w:ilvl w:val="0"/>
          <w:numId w:val="234"/>
        </w:numPr>
        <w:ind w:firstLineChars="0"/>
        <w:pPrChange w:id="1010" w:author="wangq" w:date="2017-08-21T17:25:00Z">
          <w:pPr>
            <w:pStyle w:val="afb"/>
            <w:numPr>
              <w:numId w:val="277"/>
            </w:numPr>
            <w:tabs>
              <w:tab w:val="num" w:pos="360"/>
              <w:tab w:val="num" w:pos="720"/>
            </w:tabs>
            <w:ind w:left="720" w:firstLineChars="0" w:hanging="720"/>
          </w:pPr>
        </w:pPrChange>
      </w:pPr>
      <w:r>
        <w:rPr>
          <w:rFonts w:hint="eastAsia"/>
        </w:rPr>
        <w:t>写</w:t>
      </w:r>
      <w:r>
        <w:t>入业务评价表</w:t>
      </w:r>
    </w:p>
    <w:p w14:paraId="466D3F21" w14:textId="4A751377" w:rsidR="000B672C" w:rsidRPr="000B672C" w:rsidRDefault="000B672C">
      <w:pPr>
        <w:pStyle w:val="afb"/>
        <w:numPr>
          <w:ilvl w:val="0"/>
          <w:numId w:val="234"/>
        </w:numPr>
        <w:ind w:firstLineChars="0"/>
        <w:pPrChange w:id="1011" w:author="wangq" w:date="2017-08-21T17:25:00Z">
          <w:pPr>
            <w:pStyle w:val="afb"/>
            <w:numPr>
              <w:numId w:val="277"/>
            </w:numPr>
            <w:tabs>
              <w:tab w:val="num" w:pos="360"/>
              <w:tab w:val="num" w:pos="720"/>
            </w:tabs>
            <w:ind w:left="720" w:firstLineChars="0" w:hanging="720"/>
          </w:pPr>
        </w:pPrChange>
      </w:pPr>
      <w:r>
        <w:rPr>
          <w:rFonts w:hint="eastAsia"/>
        </w:rPr>
        <w:t>更新</w:t>
      </w:r>
      <w:r>
        <w:t>业务申请表</w:t>
      </w:r>
      <w:r>
        <w:rPr>
          <w:rFonts w:hint="eastAsia"/>
        </w:rPr>
        <w:t>进度状态</w:t>
      </w:r>
      <w:r>
        <w:t>为已放款</w:t>
      </w:r>
    </w:p>
    <w:p w14:paraId="0BC57798" w14:textId="77777777" w:rsidR="0044792D" w:rsidRPr="002C600C" w:rsidRDefault="0044792D" w:rsidP="0044792D"/>
    <w:p w14:paraId="3189AEBA" w14:textId="77777777" w:rsidR="0044792D" w:rsidRPr="00B9261B" w:rsidRDefault="0044792D" w:rsidP="0044792D">
      <w:pPr>
        <w:pStyle w:val="4"/>
      </w:pPr>
      <w:r>
        <w:rPr>
          <w:rFonts w:hint="eastAsia"/>
        </w:rPr>
        <w:t>数据</w:t>
      </w:r>
      <w:r>
        <w:t>库表</w:t>
      </w:r>
    </w:p>
    <w:p w14:paraId="73791EBF" w14:textId="3A98E573" w:rsidR="000B672C" w:rsidRDefault="000B672C" w:rsidP="000B672C">
      <w:pPr>
        <w:ind w:left="737"/>
      </w:pPr>
      <w:r>
        <w:rPr>
          <w:rFonts w:hint="eastAsia"/>
        </w:rPr>
        <w:t>凭证</w:t>
      </w:r>
      <w:r>
        <w:t>流水表</w:t>
      </w:r>
      <w:r>
        <w:rPr>
          <w:rFonts w:hint="eastAsia"/>
        </w:rPr>
        <w:t>（</w:t>
      </w:r>
      <w:r>
        <w:t>BS-YJ</w:t>
      </w:r>
      <w:r>
        <w:rPr>
          <w:rFonts w:hint="eastAsia"/>
        </w:rPr>
        <w:t>）</w:t>
      </w:r>
    </w:p>
    <w:p w14:paraId="51916090" w14:textId="094B7B00" w:rsidR="000B672C" w:rsidRDefault="000B672C" w:rsidP="000B672C">
      <w:pPr>
        <w:ind w:left="737"/>
      </w:pPr>
      <w:r>
        <w:rPr>
          <w:rFonts w:hint="eastAsia"/>
        </w:rPr>
        <w:lastRenderedPageBreak/>
        <w:t>佣金汇总</w:t>
      </w:r>
      <w:r>
        <w:t>表（冗余）</w:t>
      </w:r>
      <w:r>
        <w:rPr>
          <w:rFonts w:hint="eastAsia"/>
        </w:rPr>
        <w:t>（</w:t>
      </w:r>
      <w:r>
        <w:t>BS-YJ</w:t>
      </w:r>
      <w:r>
        <w:rPr>
          <w:rFonts w:hint="eastAsia"/>
        </w:rPr>
        <w:t>）</w:t>
      </w:r>
    </w:p>
    <w:p w14:paraId="71B627E0" w14:textId="16A752E8" w:rsidR="000B672C" w:rsidRDefault="000B672C" w:rsidP="000B672C">
      <w:pPr>
        <w:ind w:left="737"/>
      </w:pPr>
      <w:r>
        <w:rPr>
          <w:rFonts w:hint="eastAsia"/>
        </w:rPr>
        <w:t>佣金汇总</w:t>
      </w:r>
      <w:r>
        <w:t>历史表（冗余）</w:t>
      </w:r>
      <w:r>
        <w:rPr>
          <w:rFonts w:hint="eastAsia"/>
        </w:rPr>
        <w:t>（</w:t>
      </w:r>
      <w:r>
        <w:t>BS-YJ</w:t>
      </w:r>
      <w:r>
        <w:rPr>
          <w:rFonts w:hint="eastAsia"/>
        </w:rPr>
        <w:t>）</w:t>
      </w:r>
    </w:p>
    <w:p w14:paraId="4A70A7D0" w14:textId="2FBA6DF1" w:rsidR="000B672C" w:rsidRPr="000B672C" w:rsidRDefault="000B672C" w:rsidP="000B672C">
      <w:pPr>
        <w:ind w:left="737"/>
      </w:pPr>
      <w:r>
        <w:rPr>
          <w:rFonts w:hint="eastAsia"/>
        </w:rPr>
        <w:t>营业</w:t>
      </w:r>
      <w:r>
        <w:t>外收入流水表</w:t>
      </w:r>
      <w:r>
        <w:rPr>
          <w:rFonts w:hint="eastAsia"/>
        </w:rPr>
        <w:t>（</w:t>
      </w:r>
      <w:r>
        <w:t>BS-YJ</w:t>
      </w:r>
      <w:r>
        <w:rPr>
          <w:rFonts w:hint="eastAsia"/>
        </w:rPr>
        <w:t>）</w:t>
      </w:r>
    </w:p>
    <w:p w14:paraId="683BDCC5" w14:textId="6BFC40A5" w:rsidR="000B672C" w:rsidRDefault="000B672C" w:rsidP="000B672C">
      <w:pPr>
        <w:ind w:left="737"/>
      </w:pPr>
      <w:r>
        <w:rPr>
          <w:rFonts w:hint="eastAsia"/>
        </w:rPr>
        <w:t>资方</w:t>
      </w:r>
      <w:r>
        <w:t>入账</w:t>
      </w:r>
      <w:r>
        <w:rPr>
          <w:rFonts w:hint="eastAsia"/>
        </w:rPr>
        <w:t>流水主</w:t>
      </w:r>
      <w:r>
        <w:t>表</w:t>
      </w:r>
      <w:r>
        <w:rPr>
          <w:rFonts w:hint="eastAsia"/>
        </w:rPr>
        <w:t>（</w:t>
      </w:r>
      <w:r>
        <w:t>MS-YJ</w:t>
      </w:r>
      <w:r>
        <w:rPr>
          <w:rFonts w:hint="eastAsia"/>
        </w:rPr>
        <w:t>）</w:t>
      </w:r>
    </w:p>
    <w:p w14:paraId="5B916268" w14:textId="05FA1A92" w:rsidR="000B672C" w:rsidRDefault="000B672C" w:rsidP="000B672C">
      <w:pPr>
        <w:ind w:left="737"/>
      </w:pPr>
      <w:r>
        <w:t>资方入账流水凭证主表</w:t>
      </w:r>
      <w:r>
        <w:rPr>
          <w:rFonts w:hint="eastAsia"/>
        </w:rPr>
        <w:t>（</w:t>
      </w:r>
      <w:r>
        <w:t>MS-YJ</w:t>
      </w:r>
      <w:r>
        <w:rPr>
          <w:rFonts w:hint="eastAsia"/>
        </w:rPr>
        <w:t>）</w:t>
      </w:r>
    </w:p>
    <w:p w14:paraId="7A431C2B" w14:textId="38D41CE2" w:rsidR="000B672C" w:rsidRDefault="000B672C" w:rsidP="000B672C">
      <w:pPr>
        <w:ind w:left="737"/>
      </w:pPr>
      <w:r>
        <w:t>资</w:t>
      </w:r>
      <w:r>
        <w:rPr>
          <w:rFonts w:hint="eastAsia"/>
        </w:rPr>
        <w:t>方</w:t>
      </w:r>
      <w:r>
        <w:t>入账流</w:t>
      </w:r>
      <w:r>
        <w:rPr>
          <w:rFonts w:hint="eastAsia"/>
        </w:rPr>
        <w:t>水</w:t>
      </w:r>
      <w:r>
        <w:t>业务主表</w:t>
      </w:r>
      <w:r>
        <w:rPr>
          <w:rFonts w:hint="eastAsia"/>
        </w:rPr>
        <w:t>（</w:t>
      </w:r>
      <w:r>
        <w:t>MS-YJ</w:t>
      </w:r>
      <w:r>
        <w:rPr>
          <w:rFonts w:hint="eastAsia"/>
        </w:rPr>
        <w:t>）</w:t>
      </w:r>
    </w:p>
    <w:p w14:paraId="0AE5D59A" w14:textId="2E16B96C" w:rsidR="000B672C" w:rsidRDefault="000B672C" w:rsidP="000B672C">
      <w:pPr>
        <w:ind w:left="737"/>
      </w:pPr>
      <w:r>
        <w:t>佣金汇总表</w:t>
      </w:r>
      <w:r>
        <w:rPr>
          <w:rFonts w:hint="eastAsia"/>
        </w:rPr>
        <w:t>（</w:t>
      </w:r>
      <w:r>
        <w:t>MS-YJ</w:t>
      </w:r>
      <w:r>
        <w:rPr>
          <w:rFonts w:hint="eastAsia"/>
        </w:rPr>
        <w:t>）</w:t>
      </w:r>
    </w:p>
    <w:p w14:paraId="1B6B8026" w14:textId="4AE3D8D4" w:rsidR="000B672C" w:rsidRDefault="000B672C" w:rsidP="000B672C">
      <w:pPr>
        <w:ind w:left="737"/>
      </w:pPr>
      <w:r>
        <w:t>业务评价表</w:t>
      </w:r>
      <w:r>
        <w:rPr>
          <w:rFonts w:hint="eastAsia"/>
        </w:rPr>
        <w:t>（</w:t>
      </w:r>
      <w:r>
        <w:t>MS-EM</w:t>
      </w:r>
      <w:r>
        <w:rPr>
          <w:rFonts w:hint="eastAsia"/>
        </w:rPr>
        <w:t>）</w:t>
      </w:r>
    </w:p>
    <w:p w14:paraId="5219633F" w14:textId="479505D0" w:rsidR="000B672C" w:rsidRDefault="000B672C" w:rsidP="000B672C">
      <w:pPr>
        <w:ind w:left="737"/>
      </w:pPr>
      <w:r>
        <w:t>业务申请表</w:t>
      </w:r>
      <w:r>
        <w:rPr>
          <w:rFonts w:hint="eastAsia"/>
        </w:rPr>
        <w:t>（</w:t>
      </w:r>
      <w:r>
        <w:t>MS-BP</w:t>
      </w:r>
      <w:r>
        <w:rPr>
          <w:rFonts w:hint="eastAsia"/>
        </w:rPr>
        <w:t>）</w:t>
      </w:r>
    </w:p>
    <w:p w14:paraId="43E38804" w14:textId="77777777" w:rsidR="000B672C" w:rsidRPr="000B672C" w:rsidRDefault="000B672C" w:rsidP="000B672C">
      <w:pPr>
        <w:ind w:left="737"/>
      </w:pPr>
    </w:p>
    <w:p w14:paraId="637C5AA0" w14:textId="77777777" w:rsidR="00ED230C" w:rsidRPr="000E4470" w:rsidRDefault="00ED230C" w:rsidP="004D605D">
      <w:pPr>
        <w:ind w:left="431"/>
      </w:pPr>
    </w:p>
    <w:p w14:paraId="34AD939A" w14:textId="77777777" w:rsidR="007C6978" w:rsidRPr="00EE3FA7" w:rsidRDefault="007C6978" w:rsidP="005B62FC">
      <w:pPr>
        <w:ind w:left="420" w:firstLine="420"/>
      </w:pPr>
    </w:p>
    <w:p w14:paraId="02044EDE" w14:textId="77777777" w:rsidR="005B62FC" w:rsidRPr="00D53E8E" w:rsidRDefault="005B62FC" w:rsidP="005B62FC">
      <w:pPr>
        <w:pStyle w:val="1"/>
        <w:spacing w:beforeLines="100" w:before="312" w:afterLines="100" w:after="312" w:line="360" w:lineRule="auto"/>
        <w:ind w:left="431" w:hanging="431"/>
        <w:rPr>
          <w:rFonts w:ascii="黑体" w:eastAsia="黑体" w:hAnsi="黑体"/>
          <w:kern w:val="28"/>
          <w:sz w:val="36"/>
          <w:szCs w:val="36"/>
        </w:rPr>
      </w:pPr>
      <w:bookmarkStart w:id="1012" w:name="_Toc486335839"/>
      <w:r w:rsidRPr="00D53E8E">
        <w:rPr>
          <w:rFonts w:ascii="黑体" w:eastAsia="黑体" w:hAnsi="黑体" w:hint="eastAsia"/>
          <w:kern w:val="28"/>
          <w:sz w:val="36"/>
          <w:szCs w:val="36"/>
        </w:rPr>
        <w:t>接口设计表</w:t>
      </w:r>
      <w:bookmarkEnd w:id="1012"/>
    </w:p>
    <w:p w14:paraId="7A525EE8" w14:textId="77777777" w:rsidR="005B62FC" w:rsidRPr="00F07366" w:rsidRDefault="005B62FC" w:rsidP="005B62FC"/>
    <w:p w14:paraId="450FD655" w14:textId="77777777" w:rsidR="005B62FC" w:rsidRDefault="005B62FC" w:rsidP="005B62FC">
      <w:pPr>
        <w:pStyle w:val="1"/>
        <w:spacing w:beforeLines="100" w:before="312" w:afterLines="100" w:after="312" w:line="360" w:lineRule="auto"/>
        <w:ind w:left="431" w:hanging="431"/>
        <w:rPr>
          <w:rFonts w:ascii="黑体" w:eastAsia="黑体" w:hAnsi="黑体"/>
          <w:kern w:val="28"/>
          <w:sz w:val="36"/>
          <w:szCs w:val="36"/>
        </w:rPr>
      </w:pPr>
      <w:bookmarkStart w:id="1013" w:name="_Toc486335840"/>
      <w:r w:rsidRPr="00D53E8E">
        <w:rPr>
          <w:rFonts w:ascii="黑体" w:eastAsia="黑体" w:hAnsi="黑体" w:hint="eastAsia"/>
          <w:kern w:val="28"/>
          <w:sz w:val="36"/>
          <w:szCs w:val="36"/>
        </w:rPr>
        <w:t>功能列表</w:t>
      </w:r>
      <w:bookmarkEnd w:id="1013"/>
    </w:p>
    <w:tbl>
      <w:tblPr>
        <w:tblW w:w="11100" w:type="dxa"/>
        <w:tblLook w:val="04A0" w:firstRow="1" w:lastRow="0" w:firstColumn="1" w:lastColumn="0" w:noHBand="0" w:noVBand="1"/>
      </w:tblPr>
      <w:tblGrid>
        <w:gridCol w:w="1080"/>
        <w:gridCol w:w="2440"/>
        <w:gridCol w:w="1360"/>
        <w:gridCol w:w="6220"/>
      </w:tblGrid>
      <w:tr w:rsidR="003D1106" w:rsidRPr="003D1106" w14:paraId="704D2CD0" w14:textId="77777777" w:rsidTr="003D1106">
        <w:trPr>
          <w:trHeight w:val="270"/>
        </w:trPr>
        <w:tc>
          <w:tcPr>
            <w:tcW w:w="1080" w:type="dxa"/>
            <w:tcBorders>
              <w:top w:val="nil"/>
              <w:left w:val="nil"/>
              <w:bottom w:val="nil"/>
              <w:right w:val="nil"/>
            </w:tcBorders>
            <w:shd w:val="clear" w:color="auto" w:fill="auto"/>
            <w:noWrap/>
            <w:vAlign w:val="center"/>
            <w:hideMark/>
          </w:tcPr>
          <w:p w14:paraId="3500471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功能编号</w:t>
            </w:r>
          </w:p>
        </w:tc>
        <w:tc>
          <w:tcPr>
            <w:tcW w:w="2440" w:type="dxa"/>
            <w:tcBorders>
              <w:top w:val="nil"/>
              <w:left w:val="nil"/>
              <w:bottom w:val="nil"/>
              <w:right w:val="nil"/>
            </w:tcBorders>
            <w:shd w:val="clear" w:color="auto" w:fill="auto"/>
            <w:noWrap/>
            <w:vAlign w:val="center"/>
            <w:hideMark/>
          </w:tcPr>
          <w:p w14:paraId="66B4F0E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所属系统</w:t>
            </w:r>
          </w:p>
        </w:tc>
        <w:tc>
          <w:tcPr>
            <w:tcW w:w="1360" w:type="dxa"/>
            <w:tcBorders>
              <w:top w:val="nil"/>
              <w:left w:val="nil"/>
              <w:bottom w:val="nil"/>
              <w:right w:val="nil"/>
            </w:tcBorders>
            <w:shd w:val="clear" w:color="auto" w:fill="auto"/>
            <w:noWrap/>
            <w:vAlign w:val="center"/>
            <w:hideMark/>
          </w:tcPr>
          <w:p w14:paraId="468BF30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所属板块</w:t>
            </w:r>
          </w:p>
        </w:tc>
        <w:tc>
          <w:tcPr>
            <w:tcW w:w="6220" w:type="dxa"/>
            <w:tcBorders>
              <w:top w:val="nil"/>
              <w:left w:val="nil"/>
              <w:bottom w:val="nil"/>
              <w:right w:val="nil"/>
            </w:tcBorders>
            <w:shd w:val="clear" w:color="auto" w:fill="auto"/>
            <w:noWrap/>
            <w:vAlign w:val="center"/>
            <w:hideMark/>
          </w:tcPr>
          <w:p w14:paraId="01F6B36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任务名称</w:t>
            </w:r>
          </w:p>
        </w:tc>
      </w:tr>
      <w:tr w:rsidR="003D1106" w:rsidRPr="003D1106" w14:paraId="1A4E609D" w14:textId="77777777" w:rsidTr="003D1106">
        <w:trPr>
          <w:trHeight w:val="270"/>
        </w:trPr>
        <w:tc>
          <w:tcPr>
            <w:tcW w:w="1080" w:type="dxa"/>
            <w:tcBorders>
              <w:top w:val="nil"/>
              <w:left w:val="nil"/>
              <w:bottom w:val="nil"/>
              <w:right w:val="nil"/>
            </w:tcBorders>
            <w:shd w:val="clear" w:color="000000" w:fill="D9D9D9"/>
            <w:noWrap/>
            <w:vAlign w:val="center"/>
            <w:hideMark/>
          </w:tcPr>
          <w:p w14:paraId="5BBD22D2"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w:t>
            </w:r>
          </w:p>
        </w:tc>
        <w:tc>
          <w:tcPr>
            <w:tcW w:w="2440" w:type="dxa"/>
            <w:tcBorders>
              <w:top w:val="nil"/>
              <w:left w:val="nil"/>
              <w:bottom w:val="nil"/>
              <w:right w:val="nil"/>
            </w:tcBorders>
            <w:shd w:val="clear" w:color="000000" w:fill="B3D5FF"/>
            <w:noWrap/>
            <w:vAlign w:val="center"/>
            <w:hideMark/>
          </w:tcPr>
          <w:p w14:paraId="01EDBB6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183BA54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4340717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用户密码登录</w:t>
            </w:r>
          </w:p>
        </w:tc>
      </w:tr>
      <w:tr w:rsidR="003D1106" w:rsidRPr="003D1106" w14:paraId="40E24699" w14:textId="77777777" w:rsidTr="003D1106">
        <w:trPr>
          <w:trHeight w:val="270"/>
        </w:trPr>
        <w:tc>
          <w:tcPr>
            <w:tcW w:w="1080" w:type="dxa"/>
            <w:tcBorders>
              <w:top w:val="nil"/>
              <w:left w:val="nil"/>
              <w:bottom w:val="nil"/>
              <w:right w:val="nil"/>
            </w:tcBorders>
            <w:shd w:val="clear" w:color="000000" w:fill="D9D9D9"/>
            <w:noWrap/>
            <w:vAlign w:val="center"/>
            <w:hideMark/>
          </w:tcPr>
          <w:p w14:paraId="4BDD3436"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2</w:t>
            </w:r>
          </w:p>
        </w:tc>
        <w:tc>
          <w:tcPr>
            <w:tcW w:w="2440" w:type="dxa"/>
            <w:tcBorders>
              <w:top w:val="nil"/>
              <w:left w:val="nil"/>
              <w:bottom w:val="nil"/>
              <w:right w:val="nil"/>
            </w:tcBorders>
            <w:shd w:val="clear" w:color="000000" w:fill="B3D5FF"/>
            <w:noWrap/>
            <w:vAlign w:val="center"/>
            <w:hideMark/>
          </w:tcPr>
          <w:p w14:paraId="0028D8E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3A15F53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776D8DB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分页查询系统用户</w:t>
            </w:r>
          </w:p>
        </w:tc>
      </w:tr>
      <w:tr w:rsidR="003D1106" w:rsidRPr="003D1106" w14:paraId="1725EE06" w14:textId="77777777" w:rsidTr="003D1106">
        <w:trPr>
          <w:trHeight w:val="270"/>
        </w:trPr>
        <w:tc>
          <w:tcPr>
            <w:tcW w:w="1080" w:type="dxa"/>
            <w:tcBorders>
              <w:top w:val="nil"/>
              <w:left w:val="nil"/>
              <w:bottom w:val="nil"/>
              <w:right w:val="nil"/>
            </w:tcBorders>
            <w:shd w:val="clear" w:color="000000" w:fill="D9D9D9"/>
            <w:noWrap/>
            <w:vAlign w:val="center"/>
            <w:hideMark/>
          </w:tcPr>
          <w:p w14:paraId="43BB408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3</w:t>
            </w:r>
          </w:p>
        </w:tc>
        <w:tc>
          <w:tcPr>
            <w:tcW w:w="2440" w:type="dxa"/>
            <w:tcBorders>
              <w:top w:val="nil"/>
              <w:left w:val="nil"/>
              <w:bottom w:val="nil"/>
              <w:right w:val="nil"/>
            </w:tcBorders>
            <w:shd w:val="clear" w:color="000000" w:fill="B3D5FF"/>
            <w:noWrap/>
            <w:vAlign w:val="center"/>
            <w:hideMark/>
          </w:tcPr>
          <w:p w14:paraId="01A6AEC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728B727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6AB404B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系统用户新增</w:t>
            </w:r>
          </w:p>
        </w:tc>
      </w:tr>
      <w:tr w:rsidR="003D1106" w:rsidRPr="003D1106" w14:paraId="197A005E" w14:textId="77777777" w:rsidTr="003D1106">
        <w:trPr>
          <w:trHeight w:val="270"/>
        </w:trPr>
        <w:tc>
          <w:tcPr>
            <w:tcW w:w="1080" w:type="dxa"/>
            <w:tcBorders>
              <w:top w:val="nil"/>
              <w:left w:val="nil"/>
              <w:bottom w:val="nil"/>
              <w:right w:val="nil"/>
            </w:tcBorders>
            <w:shd w:val="clear" w:color="000000" w:fill="D9D9D9"/>
            <w:noWrap/>
            <w:vAlign w:val="center"/>
            <w:hideMark/>
          </w:tcPr>
          <w:p w14:paraId="2529143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4</w:t>
            </w:r>
          </w:p>
        </w:tc>
        <w:tc>
          <w:tcPr>
            <w:tcW w:w="2440" w:type="dxa"/>
            <w:tcBorders>
              <w:top w:val="nil"/>
              <w:left w:val="nil"/>
              <w:bottom w:val="nil"/>
              <w:right w:val="nil"/>
            </w:tcBorders>
            <w:shd w:val="clear" w:color="000000" w:fill="B3D5FF"/>
            <w:noWrap/>
            <w:vAlign w:val="center"/>
            <w:hideMark/>
          </w:tcPr>
          <w:p w14:paraId="33F9C9D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10C01B1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34DCE64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系统用户登录</w:t>
            </w:r>
          </w:p>
        </w:tc>
      </w:tr>
      <w:tr w:rsidR="003D1106" w:rsidRPr="003D1106" w14:paraId="6E9E265B" w14:textId="77777777" w:rsidTr="003D1106">
        <w:trPr>
          <w:trHeight w:val="270"/>
        </w:trPr>
        <w:tc>
          <w:tcPr>
            <w:tcW w:w="1080" w:type="dxa"/>
            <w:tcBorders>
              <w:top w:val="nil"/>
              <w:left w:val="nil"/>
              <w:bottom w:val="nil"/>
              <w:right w:val="nil"/>
            </w:tcBorders>
            <w:shd w:val="clear" w:color="000000" w:fill="D9D9D9"/>
            <w:noWrap/>
            <w:vAlign w:val="center"/>
            <w:hideMark/>
          </w:tcPr>
          <w:p w14:paraId="786CC4D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5</w:t>
            </w:r>
          </w:p>
        </w:tc>
        <w:tc>
          <w:tcPr>
            <w:tcW w:w="2440" w:type="dxa"/>
            <w:tcBorders>
              <w:top w:val="nil"/>
              <w:left w:val="nil"/>
              <w:bottom w:val="nil"/>
              <w:right w:val="nil"/>
            </w:tcBorders>
            <w:shd w:val="clear" w:color="000000" w:fill="B3D5FF"/>
            <w:noWrap/>
            <w:vAlign w:val="center"/>
            <w:hideMark/>
          </w:tcPr>
          <w:p w14:paraId="7FC7D91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30DF82A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09A3DE9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系统用户角色新增</w:t>
            </w:r>
          </w:p>
        </w:tc>
      </w:tr>
      <w:tr w:rsidR="003D1106" w:rsidRPr="003D1106" w14:paraId="32611394" w14:textId="77777777" w:rsidTr="003D1106">
        <w:trPr>
          <w:trHeight w:val="270"/>
        </w:trPr>
        <w:tc>
          <w:tcPr>
            <w:tcW w:w="1080" w:type="dxa"/>
            <w:tcBorders>
              <w:top w:val="nil"/>
              <w:left w:val="nil"/>
              <w:bottom w:val="nil"/>
              <w:right w:val="nil"/>
            </w:tcBorders>
            <w:shd w:val="clear" w:color="000000" w:fill="D9D9D9"/>
            <w:noWrap/>
            <w:vAlign w:val="center"/>
            <w:hideMark/>
          </w:tcPr>
          <w:p w14:paraId="44326E6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6</w:t>
            </w:r>
          </w:p>
        </w:tc>
        <w:tc>
          <w:tcPr>
            <w:tcW w:w="2440" w:type="dxa"/>
            <w:tcBorders>
              <w:top w:val="nil"/>
              <w:left w:val="nil"/>
              <w:bottom w:val="nil"/>
              <w:right w:val="nil"/>
            </w:tcBorders>
            <w:shd w:val="clear" w:color="000000" w:fill="B3D5FF"/>
            <w:noWrap/>
            <w:vAlign w:val="center"/>
            <w:hideMark/>
          </w:tcPr>
          <w:p w14:paraId="5DC2AE0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109A198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02D14C1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系统功能权限新增</w:t>
            </w:r>
          </w:p>
        </w:tc>
      </w:tr>
      <w:tr w:rsidR="003D1106" w:rsidRPr="003D1106" w14:paraId="6361245F" w14:textId="77777777" w:rsidTr="003D1106">
        <w:trPr>
          <w:trHeight w:val="270"/>
        </w:trPr>
        <w:tc>
          <w:tcPr>
            <w:tcW w:w="1080" w:type="dxa"/>
            <w:tcBorders>
              <w:top w:val="nil"/>
              <w:left w:val="nil"/>
              <w:bottom w:val="nil"/>
              <w:right w:val="nil"/>
            </w:tcBorders>
            <w:shd w:val="clear" w:color="000000" w:fill="D9D9D9"/>
            <w:noWrap/>
            <w:vAlign w:val="center"/>
            <w:hideMark/>
          </w:tcPr>
          <w:p w14:paraId="5138ECF5"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7</w:t>
            </w:r>
          </w:p>
        </w:tc>
        <w:tc>
          <w:tcPr>
            <w:tcW w:w="2440" w:type="dxa"/>
            <w:tcBorders>
              <w:top w:val="nil"/>
              <w:left w:val="nil"/>
              <w:bottom w:val="nil"/>
              <w:right w:val="nil"/>
            </w:tcBorders>
            <w:shd w:val="clear" w:color="000000" w:fill="B3D5FF"/>
            <w:noWrap/>
            <w:vAlign w:val="center"/>
            <w:hideMark/>
          </w:tcPr>
          <w:p w14:paraId="0FE75BD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39BAB24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4A56149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用户角色配置</w:t>
            </w:r>
          </w:p>
        </w:tc>
      </w:tr>
      <w:tr w:rsidR="003D1106" w:rsidRPr="003D1106" w14:paraId="7F03DFD5" w14:textId="77777777" w:rsidTr="003D1106">
        <w:trPr>
          <w:trHeight w:val="270"/>
        </w:trPr>
        <w:tc>
          <w:tcPr>
            <w:tcW w:w="1080" w:type="dxa"/>
            <w:tcBorders>
              <w:top w:val="nil"/>
              <w:left w:val="nil"/>
              <w:bottom w:val="nil"/>
              <w:right w:val="nil"/>
            </w:tcBorders>
            <w:shd w:val="clear" w:color="000000" w:fill="D9D9D9"/>
            <w:noWrap/>
            <w:vAlign w:val="center"/>
            <w:hideMark/>
          </w:tcPr>
          <w:p w14:paraId="20BD34D8"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8</w:t>
            </w:r>
          </w:p>
        </w:tc>
        <w:tc>
          <w:tcPr>
            <w:tcW w:w="2440" w:type="dxa"/>
            <w:tcBorders>
              <w:top w:val="nil"/>
              <w:left w:val="nil"/>
              <w:bottom w:val="nil"/>
              <w:right w:val="nil"/>
            </w:tcBorders>
            <w:shd w:val="clear" w:color="000000" w:fill="B3D5FF"/>
            <w:noWrap/>
            <w:vAlign w:val="center"/>
            <w:hideMark/>
          </w:tcPr>
          <w:p w14:paraId="15A0FE4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5C47283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30DF3BB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角色权限配置</w:t>
            </w:r>
          </w:p>
        </w:tc>
      </w:tr>
      <w:tr w:rsidR="003D1106" w:rsidRPr="003D1106" w14:paraId="3DCBE596" w14:textId="77777777" w:rsidTr="003D1106">
        <w:trPr>
          <w:trHeight w:val="270"/>
        </w:trPr>
        <w:tc>
          <w:tcPr>
            <w:tcW w:w="1080" w:type="dxa"/>
            <w:tcBorders>
              <w:top w:val="nil"/>
              <w:left w:val="nil"/>
              <w:bottom w:val="nil"/>
              <w:right w:val="nil"/>
            </w:tcBorders>
            <w:shd w:val="clear" w:color="000000" w:fill="D9D9D9"/>
            <w:noWrap/>
            <w:vAlign w:val="center"/>
            <w:hideMark/>
          </w:tcPr>
          <w:p w14:paraId="52AED93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9</w:t>
            </w:r>
          </w:p>
        </w:tc>
        <w:tc>
          <w:tcPr>
            <w:tcW w:w="2440" w:type="dxa"/>
            <w:tcBorders>
              <w:top w:val="nil"/>
              <w:left w:val="nil"/>
              <w:bottom w:val="nil"/>
              <w:right w:val="nil"/>
            </w:tcBorders>
            <w:shd w:val="clear" w:color="000000" w:fill="B3D5FF"/>
            <w:noWrap/>
            <w:vAlign w:val="center"/>
            <w:hideMark/>
          </w:tcPr>
          <w:p w14:paraId="18D060D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0D1EBDC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6F62D68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查询用户角色</w:t>
            </w:r>
          </w:p>
        </w:tc>
      </w:tr>
      <w:tr w:rsidR="003D1106" w:rsidRPr="003D1106" w14:paraId="0D5F7389" w14:textId="77777777" w:rsidTr="003D1106">
        <w:trPr>
          <w:trHeight w:val="270"/>
        </w:trPr>
        <w:tc>
          <w:tcPr>
            <w:tcW w:w="1080" w:type="dxa"/>
            <w:tcBorders>
              <w:top w:val="nil"/>
              <w:left w:val="nil"/>
              <w:bottom w:val="nil"/>
              <w:right w:val="nil"/>
            </w:tcBorders>
            <w:shd w:val="clear" w:color="000000" w:fill="D9D9D9"/>
            <w:noWrap/>
            <w:vAlign w:val="center"/>
            <w:hideMark/>
          </w:tcPr>
          <w:p w14:paraId="52337359"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10</w:t>
            </w:r>
          </w:p>
        </w:tc>
        <w:tc>
          <w:tcPr>
            <w:tcW w:w="2440" w:type="dxa"/>
            <w:tcBorders>
              <w:top w:val="nil"/>
              <w:left w:val="nil"/>
              <w:bottom w:val="nil"/>
              <w:right w:val="nil"/>
            </w:tcBorders>
            <w:shd w:val="clear" w:color="000000" w:fill="B3D5FF"/>
            <w:noWrap/>
            <w:vAlign w:val="center"/>
            <w:hideMark/>
          </w:tcPr>
          <w:p w14:paraId="1ADCFE9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2B1FB7D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7ADD0D9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查询用户权限列表</w:t>
            </w:r>
          </w:p>
        </w:tc>
      </w:tr>
      <w:tr w:rsidR="003D1106" w:rsidRPr="003D1106" w14:paraId="78690C72" w14:textId="77777777" w:rsidTr="003D1106">
        <w:trPr>
          <w:trHeight w:val="270"/>
        </w:trPr>
        <w:tc>
          <w:tcPr>
            <w:tcW w:w="1080" w:type="dxa"/>
            <w:tcBorders>
              <w:top w:val="nil"/>
              <w:left w:val="nil"/>
              <w:bottom w:val="nil"/>
              <w:right w:val="nil"/>
            </w:tcBorders>
            <w:shd w:val="clear" w:color="000000" w:fill="D9D9D9"/>
            <w:noWrap/>
            <w:vAlign w:val="center"/>
            <w:hideMark/>
          </w:tcPr>
          <w:p w14:paraId="21E0173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11</w:t>
            </w:r>
          </w:p>
        </w:tc>
        <w:tc>
          <w:tcPr>
            <w:tcW w:w="2440" w:type="dxa"/>
            <w:tcBorders>
              <w:top w:val="nil"/>
              <w:left w:val="nil"/>
              <w:bottom w:val="nil"/>
              <w:right w:val="nil"/>
            </w:tcBorders>
            <w:shd w:val="clear" w:color="000000" w:fill="B3D5FF"/>
            <w:noWrap/>
            <w:vAlign w:val="center"/>
            <w:hideMark/>
          </w:tcPr>
          <w:p w14:paraId="2CE7D85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5563A4B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6AB3379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资金方用户新增</w:t>
            </w:r>
          </w:p>
        </w:tc>
      </w:tr>
      <w:tr w:rsidR="003D1106" w:rsidRPr="003D1106" w14:paraId="361364B8" w14:textId="77777777" w:rsidTr="003D1106">
        <w:trPr>
          <w:trHeight w:val="270"/>
        </w:trPr>
        <w:tc>
          <w:tcPr>
            <w:tcW w:w="1080" w:type="dxa"/>
            <w:tcBorders>
              <w:top w:val="nil"/>
              <w:left w:val="nil"/>
              <w:bottom w:val="nil"/>
              <w:right w:val="nil"/>
            </w:tcBorders>
            <w:shd w:val="clear" w:color="000000" w:fill="D9D9D9"/>
            <w:noWrap/>
            <w:vAlign w:val="center"/>
            <w:hideMark/>
          </w:tcPr>
          <w:p w14:paraId="710F7B21"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12</w:t>
            </w:r>
          </w:p>
        </w:tc>
        <w:tc>
          <w:tcPr>
            <w:tcW w:w="2440" w:type="dxa"/>
            <w:tcBorders>
              <w:top w:val="nil"/>
              <w:left w:val="nil"/>
              <w:bottom w:val="nil"/>
              <w:right w:val="nil"/>
            </w:tcBorders>
            <w:shd w:val="clear" w:color="000000" w:fill="EACDFF"/>
            <w:noWrap/>
            <w:vAlign w:val="center"/>
            <w:hideMark/>
          </w:tcPr>
          <w:p w14:paraId="79F39BC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EACDFF"/>
            <w:noWrap/>
            <w:vAlign w:val="center"/>
            <w:hideMark/>
          </w:tcPr>
          <w:p w14:paraId="11ACAFD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28E3612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资金方新增</w:t>
            </w:r>
          </w:p>
        </w:tc>
      </w:tr>
      <w:tr w:rsidR="003D1106" w:rsidRPr="003D1106" w14:paraId="155147E1" w14:textId="77777777" w:rsidTr="003D1106">
        <w:trPr>
          <w:trHeight w:val="270"/>
        </w:trPr>
        <w:tc>
          <w:tcPr>
            <w:tcW w:w="1080" w:type="dxa"/>
            <w:tcBorders>
              <w:top w:val="nil"/>
              <w:left w:val="nil"/>
              <w:bottom w:val="nil"/>
              <w:right w:val="nil"/>
            </w:tcBorders>
            <w:shd w:val="clear" w:color="000000" w:fill="D9D9D9"/>
            <w:noWrap/>
            <w:vAlign w:val="center"/>
            <w:hideMark/>
          </w:tcPr>
          <w:p w14:paraId="210BC63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w:t>
            </w:r>
          </w:p>
        </w:tc>
        <w:tc>
          <w:tcPr>
            <w:tcW w:w="2440" w:type="dxa"/>
            <w:tcBorders>
              <w:top w:val="nil"/>
              <w:left w:val="nil"/>
              <w:bottom w:val="nil"/>
              <w:right w:val="nil"/>
            </w:tcBorders>
            <w:shd w:val="clear" w:color="000000" w:fill="B3D5FF"/>
            <w:noWrap/>
            <w:vAlign w:val="center"/>
            <w:hideMark/>
          </w:tcPr>
          <w:p w14:paraId="5BC081A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033BA53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B3D5FF"/>
            <w:noWrap/>
            <w:vAlign w:val="center"/>
            <w:hideMark/>
          </w:tcPr>
          <w:p w14:paraId="223CE60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资金方用户登录</w:t>
            </w:r>
          </w:p>
        </w:tc>
      </w:tr>
      <w:tr w:rsidR="003D1106" w:rsidRPr="003D1106" w14:paraId="5D73B396" w14:textId="77777777" w:rsidTr="003D1106">
        <w:trPr>
          <w:trHeight w:val="270"/>
        </w:trPr>
        <w:tc>
          <w:tcPr>
            <w:tcW w:w="1080" w:type="dxa"/>
            <w:tcBorders>
              <w:top w:val="nil"/>
              <w:left w:val="nil"/>
              <w:bottom w:val="nil"/>
              <w:right w:val="nil"/>
            </w:tcBorders>
            <w:shd w:val="clear" w:color="000000" w:fill="D9D9D9"/>
            <w:noWrap/>
            <w:vAlign w:val="center"/>
            <w:hideMark/>
          </w:tcPr>
          <w:p w14:paraId="6A3F4918"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14</w:t>
            </w:r>
          </w:p>
        </w:tc>
        <w:tc>
          <w:tcPr>
            <w:tcW w:w="2440" w:type="dxa"/>
            <w:tcBorders>
              <w:top w:val="nil"/>
              <w:left w:val="nil"/>
              <w:bottom w:val="nil"/>
              <w:right w:val="nil"/>
            </w:tcBorders>
            <w:shd w:val="clear" w:color="000000" w:fill="B3D5FF"/>
            <w:noWrap/>
            <w:vAlign w:val="center"/>
            <w:hideMark/>
          </w:tcPr>
          <w:p w14:paraId="18E40D1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7FD5F58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4E3835C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实名认证</w:t>
            </w:r>
          </w:p>
        </w:tc>
      </w:tr>
      <w:tr w:rsidR="003D1106" w:rsidRPr="003D1106" w14:paraId="2026BD56" w14:textId="77777777" w:rsidTr="003D1106">
        <w:trPr>
          <w:trHeight w:val="270"/>
        </w:trPr>
        <w:tc>
          <w:tcPr>
            <w:tcW w:w="1080" w:type="dxa"/>
            <w:tcBorders>
              <w:top w:val="nil"/>
              <w:left w:val="nil"/>
              <w:bottom w:val="nil"/>
              <w:right w:val="nil"/>
            </w:tcBorders>
            <w:shd w:val="clear" w:color="000000" w:fill="D9D9D9"/>
            <w:noWrap/>
            <w:vAlign w:val="center"/>
            <w:hideMark/>
          </w:tcPr>
          <w:p w14:paraId="3ABD6659"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15</w:t>
            </w:r>
          </w:p>
        </w:tc>
        <w:tc>
          <w:tcPr>
            <w:tcW w:w="2440" w:type="dxa"/>
            <w:tcBorders>
              <w:top w:val="nil"/>
              <w:left w:val="nil"/>
              <w:bottom w:val="nil"/>
              <w:right w:val="nil"/>
            </w:tcBorders>
            <w:shd w:val="clear" w:color="000000" w:fill="B3D5FF"/>
            <w:noWrap/>
            <w:vAlign w:val="center"/>
            <w:hideMark/>
          </w:tcPr>
          <w:p w14:paraId="0F0C2A8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60C8D18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131B7A1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修改头像</w:t>
            </w:r>
          </w:p>
        </w:tc>
      </w:tr>
      <w:tr w:rsidR="003D1106" w:rsidRPr="003D1106" w14:paraId="3B6BCF37" w14:textId="77777777" w:rsidTr="003D1106">
        <w:trPr>
          <w:trHeight w:val="270"/>
        </w:trPr>
        <w:tc>
          <w:tcPr>
            <w:tcW w:w="1080" w:type="dxa"/>
            <w:tcBorders>
              <w:top w:val="nil"/>
              <w:left w:val="nil"/>
              <w:bottom w:val="nil"/>
              <w:right w:val="nil"/>
            </w:tcBorders>
            <w:shd w:val="clear" w:color="000000" w:fill="D9D9D9"/>
            <w:noWrap/>
            <w:vAlign w:val="center"/>
            <w:hideMark/>
          </w:tcPr>
          <w:p w14:paraId="093A59F2"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16</w:t>
            </w:r>
          </w:p>
        </w:tc>
        <w:tc>
          <w:tcPr>
            <w:tcW w:w="2440" w:type="dxa"/>
            <w:tcBorders>
              <w:top w:val="nil"/>
              <w:left w:val="nil"/>
              <w:bottom w:val="nil"/>
              <w:right w:val="nil"/>
            </w:tcBorders>
            <w:shd w:val="clear" w:color="000000" w:fill="B3D5FF"/>
            <w:noWrap/>
            <w:vAlign w:val="center"/>
            <w:hideMark/>
          </w:tcPr>
          <w:p w14:paraId="1E995A4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7C28321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2D15E12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用户注册</w:t>
            </w:r>
          </w:p>
        </w:tc>
      </w:tr>
      <w:tr w:rsidR="003D1106" w:rsidRPr="003D1106" w14:paraId="5B9AC5BA" w14:textId="77777777" w:rsidTr="003D1106">
        <w:trPr>
          <w:trHeight w:val="270"/>
        </w:trPr>
        <w:tc>
          <w:tcPr>
            <w:tcW w:w="1080" w:type="dxa"/>
            <w:tcBorders>
              <w:top w:val="nil"/>
              <w:left w:val="nil"/>
              <w:bottom w:val="nil"/>
              <w:right w:val="nil"/>
            </w:tcBorders>
            <w:shd w:val="clear" w:color="000000" w:fill="D9D9D9"/>
            <w:noWrap/>
            <w:vAlign w:val="center"/>
            <w:hideMark/>
          </w:tcPr>
          <w:p w14:paraId="31F94B58"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17</w:t>
            </w:r>
          </w:p>
        </w:tc>
        <w:tc>
          <w:tcPr>
            <w:tcW w:w="2440" w:type="dxa"/>
            <w:tcBorders>
              <w:top w:val="nil"/>
              <w:left w:val="nil"/>
              <w:bottom w:val="nil"/>
              <w:right w:val="nil"/>
            </w:tcBorders>
            <w:shd w:val="clear" w:color="000000" w:fill="B3D5FF"/>
            <w:noWrap/>
            <w:vAlign w:val="center"/>
            <w:hideMark/>
          </w:tcPr>
          <w:p w14:paraId="43CC4B0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0F683AF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2CABF31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用户验证码登录</w:t>
            </w:r>
          </w:p>
        </w:tc>
      </w:tr>
      <w:tr w:rsidR="003D1106" w:rsidRPr="003D1106" w14:paraId="2ACD24B2" w14:textId="77777777" w:rsidTr="003D1106">
        <w:trPr>
          <w:trHeight w:val="270"/>
        </w:trPr>
        <w:tc>
          <w:tcPr>
            <w:tcW w:w="1080" w:type="dxa"/>
            <w:tcBorders>
              <w:top w:val="nil"/>
              <w:left w:val="nil"/>
              <w:bottom w:val="nil"/>
              <w:right w:val="nil"/>
            </w:tcBorders>
            <w:shd w:val="clear" w:color="000000" w:fill="D9D9D9"/>
            <w:noWrap/>
            <w:vAlign w:val="center"/>
            <w:hideMark/>
          </w:tcPr>
          <w:p w14:paraId="5BA045C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18</w:t>
            </w:r>
          </w:p>
        </w:tc>
        <w:tc>
          <w:tcPr>
            <w:tcW w:w="2440" w:type="dxa"/>
            <w:tcBorders>
              <w:top w:val="nil"/>
              <w:left w:val="nil"/>
              <w:bottom w:val="nil"/>
              <w:right w:val="nil"/>
            </w:tcBorders>
            <w:shd w:val="clear" w:color="000000" w:fill="B3D5FF"/>
            <w:noWrap/>
            <w:vAlign w:val="center"/>
            <w:hideMark/>
          </w:tcPr>
          <w:p w14:paraId="2EA137D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79E7D91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4E804B1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获取操作验证码</w:t>
            </w:r>
          </w:p>
        </w:tc>
      </w:tr>
      <w:tr w:rsidR="003D1106" w:rsidRPr="003D1106" w14:paraId="5B650248" w14:textId="77777777" w:rsidTr="003D1106">
        <w:trPr>
          <w:trHeight w:val="270"/>
        </w:trPr>
        <w:tc>
          <w:tcPr>
            <w:tcW w:w="1080" w:type="dxa"/>
            <w:tcBorders>
              <w:top w:val="nil"/>
              <w:left w:val="nil"/>
              <w:bottom w:val="nil"/>
              <w:right w:val="nil"/>
            </w:tcBorders>
            <w:shd w:val="clear" w:color="000000" w:fill="D9D9D9"/>
            <w:noWrap/>
            <w:vAlign w:val="center"/>
            <w:hideMark/>
          </w:tcPr>
          <w:p w14:paraId="1B057FC2"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19</w:t>
            </w:r>
          </w:p>
        </w:tc>
        <w:tc>
          <w:tcPr>
            <w:tcW w:w="2440" w:type="dxa"/>
            <w:tcBorders>
              <w:top w:val="nil"/>
              <w:left w:val="nil"/>
              <w:bottom w:val="nil"/>
              <w:right w:val="nil"/>
            </w:tcBorders>
            <w:shd w:val="clear" w:color="000000" w:fill="B3D5FF"/>
            <w:noWrap/>
            <w:vAlign w:val="center"/>
            <w:hideMark/>
          </w:tcPr>
          <w:p w14:paraId="3D02E6B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33596E3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08E52FB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获取注册验证码</w:t>
            </w:r>
          </w:p>
        </w:tc>
      </w:tr>
      <w:tr w:rsidR="003D1106" w:rsidRPr="003D1106" w14:paraId="6F5E37F1" w14:textId="77777777" w:rsidTr="003D1106">
        <w:trPr>
          <w:trHeight w:val="270"/>
        </w:trPr>
        <w:tc>
          <w:tcPr>
            <w:tcW w:w="1080" w:type="dxa"/>
            <w:tcBorders>
              <w:top w:val="nil"/>
              <w:left w:val="nil"/>
              <w:bottom w:val="nil"/>
              <w:right w:val="nil"/>
            </w:tcBorders>
            <w:shd w:val="clear" w:color="000000" w:fill="D9D9D9"/>
            <w:noWrap/>
            <w:vAlign w:val="center"/>
            <w:hideMark/>
          </w:tcPr>
          <w:p w14:paraId="4D156CD5"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20</w:t>
            </w:r>
          </w:p>
        </w:tc>
        <w:tc>
          <w:tcPr>
            <w:tcW w:w="2440" w:type="dxa"/>
            <w:tcBorders>
              <w:top w:val="nil"/>
              <w:left w:val="nil"/>
              <w:bottom w:val="nil"/>
              <w:right w:val="nil"/>
            </w:tcBorders>
            <w:shd w:val="clear" w:color="000000" w:fill="B3D5FF"/>
            <w:noWrap/>
            <w:vAlign w:val="center"/>
            <w:hideMark/>
          </w:tcPr>
          <w:p w14:paraId="49FCF7B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08B7837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033A51B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获取登录验证码</w:t>
            </w:r>
          </w:p>
        </w:tc>
      </w:tr>
      <w:tr w:rsidR="003D1106" w:rsidRPr="003D1106" w14:paraId="056246C6" w14:textId="77777777" w:rsidTr="003D1106">
        <w:trPr>
          <w:trHeight w:val="270"/>
        </w:trPr>
        <w:tc>
          <w:tcPr>
            <w:tcW w:w="1080" w:type="dxa"/>
            <w:tcBorders>
              <w:top w:val="nil"/>
              <w:left w:val="nil"/>
              <w:bottom w:val="nil"/>
              <w:right w:val="nil"/>
            </w:tcBorders>
            <w:shd w:val="clear" w:color="000000" w:fill="D9D9D9"/>
            <w:noWrap/>
            <w:vAlign w:val="center"/>
            <w:hideMark/>
          </w:tcPr>
          <w:p w14:paraId="0C94FD8F"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21</w:t>
            </w:r>
          </w:p>
        </w:tc>
        <w:tc>
          <w:tcPr>
            <w:tcW w:w="2440" w:type="dxa"/>
            <w:tcBorders>
              <w:top w:val="nil"/>
              <w:left w:val="nil"/>
              <w:bottom w:val="nil"/>
              <w:right w:val="nil"/>
            </w:tcBorders>
            <w:shd w:val="clear" w:color="000000" w:fill="B3D5FF"/>
            <w:noWrap/>
            <w:vAlign w:val="center"/>
            <w:hideMark/>
          </w:tcPr>
          <w:p w14:paraId="4AD01BC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2CC7AB4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03022C1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分页查询角色</w:t>
            </w:r>
          </w:p>
        </w:tc>
      </w:tr>
      <w:tr w:rsidR="003D1106" w:rsidRPr="003D1106" w14:paraId="1CA76D78" w14:textId="77777777" w:rsidTr="003D1106">
        <w:trPr>
          <w:trHeight w:val="270"/>
        </w:trPr>
        <w:tc>
          <w:tcPr>
            <w:tcW w:w="1080" w:type="dxa"/>
            <w:tcBorders>
              <w:top w:val="nil"/>
              <w:left w:val="nil"/>
              <w:bottom w:val="nil"/>
              <w:right w:val="nil"/>
            </w:tcBorders>
            <w:shd w:val="clear" w:color="000000" w:fill="D9D9D9"/>
            <w:noWrap/>
            <w:vAlign w:val="center"/>
            <w:hideMark/>
          </w:tcPr>
          <w:p w14:paraId="2641DA4C"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lastRenderedPageBreak/>
              <w:t>22</w:t>
            </w:r>
          </w:p>
        </w:tc>
        <w:tc>
          <w:tcPr>
            <w:tcW w:w="2440" w:type="dxa"/>
            <w:tcBorders>
              <w:top w:val="nil"/>
              <w:left w:val="nil"/>
              <w:bottom w:val="nil"/>
              <w:right w:val="nil"/>
            </w:tcBorders>
            <w:shd w:val="clear" w:color="000000" w:fill="B3D5FF"/>
            <w:noWrap/>
            <w:vAlign w:val="center"/>
            <w:hideMark/>
          </w:tcPr>
          <w:p w14:paraId="4760613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577DDD0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1295ECB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系统用户角色修改</w:t>
            </w:r>
          </w:p>
        </w:tc>
      </w:tr>
      <w:tr w:rsidR="003D1106" w:rsidRPr="003D1106" w14:paraId="5AA8CEDE" w14:textId="77777777" w:rsidTr="003D1106">
        <w:trPr>
          <w:trHeight w:val="270"/>
        </w:trPr>
        <w:tc>
          <w:tcPr>
            <w:tcW w:w="1080" w:type="dxa"/>
            <w:tcBorders>
              <w:top w:val="nil"/>
              <w:left w:val="nil"/>
              <w:bottom w:val="nil"/>
              <w:right w:val="nil"/>
            </w:tcBorders>
            <w:shd w:val="clear" w:color="000000" w:fill="D9D9D9"/>
            <w:noWrap/>
            <w:vAlign w:val="center"/>
            <w:hideMark/>
          </w:tcPr>
          <w:p w14:paraId="5E1F5C86"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23</w:t>
            </w:r>
          </w:p>
        </w:tc>
        <w:tc>
          <w:tcPr>
            <w:tcW w:w="2440" w:type="dxa"/>
            <w:tcBorders>
              <w:top w:val="nil"/>
              <w:left w:val="nil"/>
              <w:bottom w:val="nil"/>
              <w:right w:val="nil"/>
            </w:tcBorders>
            <w:shd w:val="clear" w:color="000000" w:fill="B3D5FF"/>
            <w:noWrap/>
            <w:vAlign w:val="center"/>
            <w:hideMark/>
          </w:tcPr>
          <w:p w14:paraId="742D68E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0D1E592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604F3B7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分布查询功能权限</w:t>
            </w:r>
          </w:p>
        </w:tc>
      </w:tr>
      <w:tr w:rsidR="003D1106" w:rsidRPr="003D1106" w14:paraId="1203C390" w14:textId="77777777" w:rsidTr="003D1106">
        <w:trPr>
          <w:trHeight w:val="270"/>
        </w:trPr>
        <w:tc>
          <w:tcPr>
            <w:tcW w:w="1080" w:type="dxa"/>
            <w:tcBorders>
              <w:top w:val="nil"/>
              <w:left w:val="nil"/>
              <w:bottom w:val="nil"/>
              <w:right w:val="nil"/>
            </w:tcBorders>
            <w:shd w:val="clear" w:color="000000" w:fill="D9D9D9"/>
            <w:noWrap/>
            <w:vAlign w:val="center"/>
            <w:hideMark/>
          </w:tcPr>
          <w:p w14:paraId="191512E9"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24</w:t>
            </w:r>
          </w:p>
        </w:tc>
        <w:tc>
          <w:tcPr>
            <w:tcW w:w="2440" w:type="dxa"/>
            <w:tcBorders>
              <w:top w:val="nil"/>
              <w:left w:val="nil"/>
              <w:bottom w:val="nil"/>
              <w:right w:val="nil"/>
            </w:tcBorders>
            <w:shd w:val="clear" w:color="000000" w:fill="B3D5FF"/>
            <w:noWrap/>
            <w:vAlign w:val="center"/>
            <w:hideMark/>
          </w:tcPr>
          <w:p w14:paraId="58833C9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3DB7BBA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4CA5DC5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系统功能权限修改</w:t>
            </w:r>
          </w:p>
        </w:tc>
      </w:tr>
      <w:tr w:rsidR="003D1106" w:rsidRPr="003D1106" w14:paraId="713EF677" w14:textId="77777777" w:rsidTr="003D1106">
        <w:trPr>
          <w:trHeight w:val="270"/>
        </w:trPr>
        <w:tc>
          <w:tcPr>
            <w:tcW w:w="1080" w:type="dxa"/>
            <w:tcBorders>
              <w:top w:val="nil"/>
              <w:left w:val="nil"/>
              <w:bottom w:val="nil"/>
              <w:right w:val="nil"/>
            </w:tcBorders>
            <w:shd w:val="clear" w:color="000000" w:fill="D9D9D9"/>
            <w:noWrap/>
            <w:vAlign w:val="center"/>
            <w:hideMark/>
          </w:tcPr>
          <w:p w14:paraId="357234BE"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25</w:t>
            </w:r>
          </w:p>
        </w:tc>
        <w:tc>
          <w:tcPr>
            <w:tcW w:w="2440" w:type="dxa"/>
            <w:tcBorders>
              <w:top w:val="nil"/>
              <w:left w:val="nil"/>
              <w:bottom w:val="nil"/>
              <w:right w:val="nil"/>
            </w:tcBorders>
            <w:shd w:val="clear" w:color="000000" w:fill="B3D5FF"/>
            <w:noWrap/>
            <w:vAlign w:val="center"/>
            <w:hideMark/>
          </w:tcPr>
          <w:p w14:paraId="795E372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2E770D7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284B711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分页查询渠道人用户</w:t>
            </w:r>
          </w:p>
        </w:tc>
      </w:tr>
      <w:tr w:rsidR="003D1106" w:rsidRPr="003D1106" w14:paraId="7154251D" w14:textId="77777777" w:rsidTr="003D1106">
        <w:trPr>
          <w:trHeight w:val="270"/>
        </w:trPr>
        <w:tc>
          <w:tcPr>
            <w:tcW w:w="1080" w:type="dxa"/>
            <w:tcBorders>
              <w:top w:val="nil"/>
              <w:left w:val="nil"/>
              <w:bottom w:val="nil"/>
              <w:right w:val="nil"/>
            </w:tcBorders>
            <w:shd w:val="clear" w:color="000000" w:fill="D9D9D9"/>
            <w:noWrap/>
            <w:vAlign w:val="center"/>
            <w:hideMark/>
          </w:tcPr>
          <w:p w14:paraId="17823562"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26</w:t>
            </w:r>
          </w:p>
        </w:tc>
        <w:tc>
          <w:tcPr>
            <w:tcW w:w="2440" w:type="dxa"/>
            <w:tcBorders>
              <w:top w:val="nil"/>
              <w:left w:val="nil"/>
              <w:bottom w:val="nil"/>
              <w:right w:val="nil"/>
            </w:tcBorders>
            <w:shd w:val="clear" w:color="000000" w:fill="B3D5FF"/>
            <w:noWrap/>
            <w:vAlign w:val="center"/>
            <w:hideMark/>
          </w:tcPr>
          <w:p w14:paraId="7946B7B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2902830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606A83E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冻结提现</w:t>
            </w:r>
          </w:p>
        </w:tc>
      </w:tr>
      <w:tr w:rsidR="003D1106" w:rsidRPr="003D1106" w14:paraId="373C543D" w14:textId="77777777" w:rsidTr="003D1106">
        <w:trPr>
          <w:trHeight w:val="270"/>
        </w:trPr>
        <w:tc>
          <w:tcPr>
            <w:tcW w:w="1080" w:type="dxa"/>
            <w:tcBorders>
              <w:top w:val="nil"/>
              <w:left w:val="nil"/>
              <w:bottom w:val="nil"/>
              <w:right w:val="nil"/>
            </w:tcBorders>
            <w:shd w:val="clear" w:color="000000" w:fill="D9D9D9"/>
            <w:noWrap/>
            <w:vAlign w:val="center"/>
            <w:hideMark/>
          </w:tcPr>
          <w:p w14:paraId="4420B9B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27</w:t>
            </w:r>
          </w:p>
        </w:tc>
        <w:tc>
          <w:tcPr>
            <w:tcW w:w="2440" w:type="dxa"/>
            <w:tcBorders>
              <w:top w:val="nil"/>
              <w:left w:val="nil"/>
              <w:bottom w:val="nil"/>
              <w:right w:val="nil"/>
            </w:tcBorders>
            <w:shd w:val="clear" w:color="000000" w:fill="B3D5FF"/>
            <w:noWrap/>
            <w:vAlign w:val="center"/>
            <w:hideMark/>
          </w:tcPr>
          <w:p w14:paraId="3681051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0EACD68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17AF32C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分页查询资金方用户</w:t>
            </w:r>
          </w:p>
        </w:tc>
      </w:tr>
      <w:tr w:rsidR="003D1106" w:rsidRPr="003D1106" w14:paraId="1668062C" w14:textId="77777777" w:rsidTr="003D1106">
        <w:trPr>
          <w:trHeight w:val="270"/>
        </w:trPr>
        <w:tc>
          <w:tcPr>
            <w:tcW w:w="1080" w:type="dxa"/>
            <w:tcBorders>
              <w:top w:val="nil"/>
              <w:left w:val="nil"/>
              <w:bottom w:val="nil"/>
              <w:right w:val="nil"/>
            </w:tcBorders>
            <w:shd w:val="clear" w:color="000000" w:fill="D9D9D9"/>
            <w:noWrap/>
            <w:vAlign w:val="center"/>
            <w:hideMark/>
          </w:tcPr>
          <w:p w14:paraId="20786E5F"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28</w:t>
            </w:r>
          </w:p>
        </w:tc>
        <w:tc>
          <w:tcPr>
            <w:tcW w:w="2440" w:type="dxa"/>
            <w:tcBorders>
              <w:top w:val="nil"/>
              <w:left w:val="nil"/>
              <w:bottom w:val="nil"/>
              <w:right w:val="nil"/>
            </w:tcBorders>
            <w:shd w:val="clear" w:color="000000" w:fill="B3D5FF"/>
            <w:noWrap/>
            <w:vAlign w:val="center"/>
            <w:hideMark/>
          </w:tcPr>
          <w:p w14:paraId="472EED8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6E5C3F8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63FDB07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资金方用户修改</w:t>
            </w:r>
          </w:p>
        </w:tc>
      </w:tr>
      <w:tr w:rsidR="003D1106" w:rsidRPr="003D1106" w14:paraId="09FF0FEF" w14:textId="77777777" w:rsidTr="003D1106">
        <w:trPr>
          <w:trHeight w:val="270"/>
        </w:trPr>
        <w:tc>
          <w:tcPr>
            <w:tcW w:w="1080" w:type="dxa"/>
            <w:tcBorders>
              <w:top w:val="nil"/>
              <w:left w:val="nil"/>
              <w:bottom w:val="nil"/>
              <w:right w:val="nil"/>
            </w:tcBorders>
            <w:shd w:val="clear" w:color="000000" w:fill="D9D9D9"/>
            <w:noWrap/>
            <w:vAlign w:val="center"/>
            <w:hideMark/>
          </w:tcPr>
          <w:p w14:paraId="2FC1954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29</w:t>
            </w:r>
          </w:p>
        </w:tc>
        <w:tc>
          <w:tcPr>
            <w:tcW w:w="2440" w:type="dxa"/>
            <w:tcBorders>
              <w:top w:val="nil"/>
              <w:left w:val="nil"/>
              <w:bottom w:val="nil"/>
              <w:right w:val="nil"/>
            </w:tcBorders>
            <w:shd w:val="clear" w:color="000000" w:fill="B3D5FF"/>
            <w:noWrap/>
            <w:vAlign w:val="center"/>
            <w:hideMark/>
          </w:tcPr>
          <w:p w14:paraId="3087E58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687E7DF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57B3062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分页查询资金方信息</w:t>
            </w:r>
          </w:p>
        </w:tc>
      </w:tr>
      <w:tr w:rsidR="003D1106" w:rsidRPr="003D1106" w14:paraId="6DD007AB" w14:textId="77777777" w:rsidTr="003D1106">
        <w:trPr>
          <w:trHeight w:val="270"/>
        </w:trPr>
        <w:tc>
          <w:tcPr>
            <w:tcW w:w="1080" w:type="dxa"/>
            <w:tcBorders>
              <w:top w:val="nil"/>
              <w:left w:val="nil"/>
              <w:bottom w:val="nil"/>
              <w:right w:val="nil"/>
            </w:tcBorders>
            <w:shd w:val="clear" w:color="000000" w:fill="D9D9D9"/>
            <w:noWrap/>
            <w:vAlign w:val="center"/>
            <w:hideMark/>
          </w:tcPr>
          <w:p w14:paraId="1913058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30</w:t>
            </w:r>
          </w:p>
        </w:tc>
        <w:tc>
          <w:tcPr>
            <w:tcW w:w="2440" w:type="dxa"/>
            <w:tcBorders>
              <w:top w:val="nil"/>
              <w:left w:val="nil"/>
              <w:bottom w:val="nil"/>
              <w:right w:val="nil"/>
            </w:tcBorders>
            <w:shd w:val="clear" w:color="000000" w:fill="EACDFF"/>
            <w:noWrap/>
            <w:vAlign w:val="center"/>
            <w:hideMark/>
          </w:tcPr>
          <w:p w14:paraId="09C83E1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EACDFF"/>
            <w:noWrap/>
            <w:vAlign w:val="center"/>
            <w:hideMark/>
          </w:tcPr>
          <w:p w14:paraId="6202288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07DABEA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资金方修改</w:t>
            </w:r>
          </w:p>
        </w:tc>
      </w:tr>
      <w:tr w:rsidR="003D1106" w:rsidRPr="003D1106" w14:paraId="0B678FAE" w14:textId="77777777" w:rsidTr="003D1106">
        <w:trPr>
          <w:trHeight w:val="270"/>
        </w:trPr>
        <w:tc>
          <w:tcPr>
            <w:tcW w:w="1080" w:type="dxa"/>
            <w:tcBorders>
              <w:top w:val="nil"/>
              <w:left w:val="nil"/>
              <w:bottom w:val="nil"/>
              <w:right w:val="nil"/>
            </w:tcBorders>
            <w:shd w:val="clear" w:color="000000" w:fill="D9D9D9"/>
            <w:noWrap/>
            <w:vAlign w:val="center"/>
            <w:hideMark/>
          </w:tcPr>
          <w:p w14:paraId="60C31B8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31</w:t>
            </w:r>
          </w:p>
        </w:tc>
        <w:tc>
          <w:tcPr>
            <w:tcW w:w="2440" w:type="dxa"/>
            <w:tcBorders>
              <w:top w:val="nil"/>
              <w:left w:val="nil"/>
              <w:bottom w:val="nil"/>
              <w:right w:val="nil"/>
            </w:tcBorders>
            <w:shd w:val="clear" w:color="000000" w:fill="B3D5FF"/>
            <w:noWrap/>
            <w:vAlign w:val="center"/>
            <w:hideMark/>
          </w:tcPr>
          <w:p w14:paraId="38035C1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73F1911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1558D17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修改手机号</w:t>
            </w:r>
          </w:p>
        </w:tc>
      </w:tr>
      <w:tr w:rsidR="003D1106" w:rsidRPr="003D1106" w14:paraId="5F317ECC" w14:textId="77777777" w:rsidTr="003D1106">
        <w:trPr>
          <w:trHeight w:val="270"/>
        </w:trPr>
        <w:tc>
          <w:tcPr>
            <w:tcW w:w="1080" w:type="dxa"/>
            <w:tcBorders>
              <w:top w:val="nil"/>
              <w:left w:val="nil"/>
              <w:bottom w:val="nil"/>
              <w:right w:val="nil"/>
            </w:tcBorders>
            <w:shd w:val="clear" w:color="000000" w:fill="D9D9D9"/>
            <w:noWrap/>
            <w:vAlign w:val="center"/>
            <w:hideMark/>
          </w:tcPr>
          <w:p w14:paraId="1EFFBF75"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32</w:t>
            </w:r>
          </w:p>
        </w:tc>
        <w:tc>
          <w:tcPr>
            <w:tcW w:w="2440" w:type="dxa"/>
            <w:tcBorders>
              <w:top w:val="nil"/>
              <w:left w:val="nil"/>
              <w:bottom w:val="nil"/>
              <w:right w:val="nil"/>
            </w:tcBorders>
            <w:shd w:val="clear" w:color="000000" w:fill="B3D5FF"/>
            <w:noWrap/>
            <w:vAlign w:val="center"/>
            <w:hideMark/>
          </w:tcPr>
          <w:p w14:paraId="5460BCA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1E3221A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04417BA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修改登录密码</w:t>
            </w:r>
          </w:p>
        </w:tc>
      </w:tr>
      <w:tr w:rsidR="003D1106" w:rsidRPr="003D1106" w14:paraId="5EE90038" w14:textId="77777777" w:rsidTr="003D1106">
        <w:trPr>
          <w:trHeight w:val="270"/>
        </w:trPr>
        <w:tc>
          <w:tcPr>
            <w:tcW w:w="1080" w:type="dxa"/>
            <w:tcBorders>
              <w:top w:val="nil"/>
              <w:left w:val="nil"/>
              <w:bottom w:val="nil"/>
              <w:right w:val="nil"/>
            </w:tcBorders>
            <w:shd w:val="clear" w:color="000000" w:fill="D9D9D9"/>
            <w:noWrap/>
            <w:vAlign w:val="center"/>
            <w:hideMark/>
          </w:tcPr>
          <w:p w14:paraId="08DA3CBE"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33</w:t>
            </w:r>
          </w:p>
        </w:tc>
        <w:tc>
          <w:tcPr>
            <w:tcW w:w="2440" w:type="dxa"/>
            <w:tcBorders>
              <w:top w:val="nil"/>
              <w:left w:val="nil"/>
              <w:bottom w:val="nil"/>
              <w:right w:val="nil"/>
            </w:tcBorders>
            <w:shd w:val="clear" w:color="000000" w:fill="B3D5FF"/>
            <w:noWrap/>
            <w:vAlign w:val="center"/>
            <w:hideMark/>
          </w:tcPr>
          <w:p w14:paraId="3758F65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6AEEBBE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63AC2A8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修改交易密码</w:t>
            </w:r>
          </w:p>
        </w:tc>
      </w:tr>
      <w:tr w:rsidR="003D1106" w:rsidRPr="003D1106" w14:paraId="70A504C9" w14:textId="77777777" w:rsidTr="003D1106">
        <w:trPr>
          <w:trHeight w:val="270"/>
        </w:trPr>
        <w:tc>
          <w:tcPr>
            <w:tcW w:w="1080" w:type="dxa"/>
            <w:tcBorders>
              <w:top w:val="nil"/>
              <w:left w:val="nil"/>
              <w:bottom w:val="nil"/>
              <w:right w:val="nil"/>
            </w:tcBorders>
            <w:shd w:val="clear" w:color="000000" w:fill="D9D9D9"/>
            <w:noWrap/>
            <w:vAlign w:val="center"/>
            <w:hideMark/>
          </w:tcPr>
          <w:p w14:paraId="2BBA4980"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34</w:t>
            </w:r>
          </w:p>
        </w:tc>
        <w:tc>
          <w:tcPr>
            <w:tcW w:w="2440" w:type="dxa"/>
            <w:tcBorders>
              <w:top w:val="nil"/>
              <w:left w:val="nil"/>
              <w:bottom w:val="nil"/>
              <w:right w:val="nil"/>
            </w:tcBorders>
            <w:shd w:val="clear" w:color="000000" w:fill="B3D5FF"/>
            <w:noWrap/>
            <w:vAlign w:val="center"/>
            <w:hideMark/>
          </w:tcPr>
          <w:p w14:paraId="24A26F3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0691884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1825792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找回交易密码</w:t>
            </w:r>
          </w:p>
        </w:tc>
      </w:tr>
      <w:tr w:rsidR="003D1106" w:rsidRPr="003D1106" w14:paraId="0D31859E" w14:textId="77777777" w:rsidTr="003D1106">
        <w:trPr>
          <w:trHeight w:val="270"/>
        </w:trPr>
        <w:tc>
          <w:tcPr>
            <w:tcW w:w="1080" w:type="dxa"/>
            <w:tcBorders>
              <w:top w:val="nil"/>
              <w:left w:val="nil"/>
              <w:bottom w:val="nil"/>
              <w:right w:val="nil"/>
            </w:tcBorders>
            <w:shd w:val="clear" w:color="000000" w:fill="D9D9D9"/>
            <w:noWrap/>
            <w:vAlign w:val="center"/>
            <w:hideMark/>
          </w:tcPr>
          <w:p w14:paraId="05B58165"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35</w:t>
            </w:r>
          </w:p>
        </w:tc>
        <w:tc>
          <w:tcPr>
            <w:tcW w:w="2440" w:type="dxa"/>
            <w:tcBorders>
              <w:top w:val="nil"/>
              <w:left w:val="nil"/>
              <w:bottom w:val="nil"/>
              <w:right w:val="nil"/>
            </w:tcBorders>
            <w:shd w:val="clear" w:color="000000" w:fill="B3D5FF"/>
            <w:noWrap/>
            <w:vAlign w:val="center"/>
            <w:hideMark/>
          </w:tcPr>
          <w:p w14:paraId="1F31A23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4E29A78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3D5FF"/>
            <w:noWrap/>
            <w:vAlign w:val="center"/>
            <w:hideMark/>
          </w:tcPr>
          <w:p w14:paraId="2F0C7D5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基础信息维护</w:t>
            </w:r>
          </w:p>
        </w:tc>
      </w:tr>
      <w:tr w:rsidR="003D1106" w:rsidRPr="003D1106" w14:paraId="7868DC28" w14:textId="77777777" w:rsidTr="003D1106">
        <w:trPr>
          <w:trHeight w:val="270"/>
        </w:trPr>
        <w:tc>
          <w:tcPr>
            <w:tcW w:w="1080" w:type="dxa"/>
            <w:tcBorders>
              <w:top w:val="nil"/>
              <w:left w:val="nil"/>
              <w:bottom w:val="nil"/>
              <w:right w:val="nil"/>
            </w:tcBorders>
            <w:shd w:val="clear" w:color="000000" w:fill="D9D9D9"/>
            <w:noWrap/>
            <w:vAlign w:val="center"/>
            <w:hideMark/>
          </w:tcPr>
          <w:p w14:paraId="3FDFC069"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36</w:t>
            </w:r>
          </w:p>
        </w:tc>
        <w:tc>
          <w:tcPr>
            <w:tcW w:w="2440" w:type="dxa"/>
            <w:tcBorders>
              <w:top w:val="nil"/>
              <w:left w:val="nil"/>
              <w:bottom w:val="nil"/>
              <w:right w:val="nil"/>
            </w:tcBorders>
            <w:shd w:val="clear" w:color="000000" w:fill="B3D5FF"/>
            <w:noWrap/>
            <w:vAlign w:val="center"/>
            <w:hideMark/>
          </w:tcPr>
          <w:p w14:paraId="05E556F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4A45D48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73F77C4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系统用户修改</w:t>
            </w:r>
          </w:p>
        </w:tc>
      </w:tr>
      <w:tr w:rsidR="003D1106" w:rsidRPr="003D1106" w14:paraId="53134ADA" w14:textId="77777777" w:rsidTr="003D1106">
        <w:trPr>
          <w:trHeight w:val="270"/>
        </w:trPr>
        <w:tc>
          <w:tcPr>
            <w:tcW w:w="1080" w:type="dxa"/>
            <w:tcBorders>
              <w:top w:val="nil"/>
              <w:left w:val="nil"/>
              <w:bottom w:val="nil"/>
              <w:right w:val="nil"/>
            </w:tcBorders>
            <w:shd w:val="clear" w:color="000000" w:fill="D9D9D9"/>
            <w:noWrap/>
            <w:vAlign w:val="center"/>
            <w:hideMark/>
          </w:tcPr>
          <w:p w14:paraId="69D2D54D"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37</w:t>
            </w:r>
          </w:p>
        </w:tc>
        <w:tc>
          <w:tcPr>
            <w:tcW w:w="2440" w:type="dxa"/>
            <w:tcBorders>
              <w:top w:val="nil"/>
              <w:left w:val="nil"/>
              <w:bottom w:val="nil"/>
              <w:right w:val="nil"/>
            </w:tcBorders>
            <w:shd w:val="clear" w:color="000000" w:fill="B3D5FF"/>
            <w:noWrap/>
            <w:vAlign w:val="center"/>
            <w:hideMark/>
          </w:tcPr>
          <w:p w14:paraId="584DE50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3F5839A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36A7812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修改密码</w:t>
            </w:r>
          </w:p>
        </w:tc>
      </w:tr>
      <w:tr w:rsidR="003D1106" w:rsidRPr="003D1106" w14:paraId="1D5FE82D" w14:textId="77777777" w:rsidTr="003D1106">
        <w:trPr>
          <w:trHeight w:val="270"/>
        </w:trPr>
        <w:tc>
          <w:tcPr>
            <w:tcW w:w="1080" w:type="dxa"/>
            <w:tcBorders>
              <w:top w:val="nil"/>
              <w:left w:val="nil"/>
              <w:bottom w:val="nil"/>
              <w:right w:val="nil"/>
            </w:tcBorders>
            <w:shd w:val="clear" w:color="000000" w:fill="D9D9D9"/>
            <w:noWrap/>
            <w:vAlign w:val="center"/>
            <w:hideMark/>
          </w:tcPr>
          <w:p w14:paraId="262B6D2E"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38</w:t>
            </w:r>
          </w:p>
        </w:tc>
        <w:tc>
          <w:tcPr>
            <w:tcW w:w="2440" w:type="dxa"/>
            <w:tcBorders>
              <w:top w:val="nil"/>
              <w:left w:val="nil"/>
              <w:bottom w:val="nil"/>
              <w:right w:val="nil"/>
            </w:tcBorders>
            <w:shd w:val="clear" w:color="000000" w:fill="B3D5FF"/>
            <w:noWrap/>
            <w:vAlign w:val="center"/>
            <w:hideMark/>
          </w:tcPr>
          <w:p w14:paraId="6B084B5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383F02F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6461F77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密码重置</w:t>
            </w:r>
          </w:p>
        </w:tc>
      </w:tr>
      <w:tr w:rsidR="003D1106" w:rsidRPr="003D1106" w14:paraId="431C3B35" w14:textId="77777777" w:rsidTr="003D1106">
        <w:trPr>
          <w:trHeight w:val="270"/>
        </w:trPr>
        <w:tc>
          <w:tcPr>
            <w:tcW w:w="1080" w:type="dxa"/>
            <w:tcBorders>
              <w:top w:val="nil"/>
              <w:left w:val="nil"/>
              <w:bottom w:val="nil"/>
              <w:right w:val="nil"/>
            </w:tcBorders>
            <w:shd w:val="clear" w:color="000000" w:fill="D9D9D9"/>
            <w:noWrap/>
            <w:vAlign w:val="center"/>
            <w:hideMark/>
          </w:tcPr>
          <w:p w14:paraId="035ACC8F"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39</w:t>
            </w:r>
          </w:p>
        </w:tc>
        <w:tc>
          <w:tcPr>
            <w:tcW w:w="2440" w:type="dxa"/>
            <w:tcBorders>
              <w:top w:val="nil"/>
              <w:left w:val="nil"/>
              <w:bottom w:val="nil"/>
              <w:right w:val="nil"/>
            </w:tcBorders>
            <w:shd w:val="clear" w:color="000000" w:fill="B3D5FF"/>
            <w:noWrap/>
            <w:vAlign w:val="center"/>
            <w:hideMark/>
          </w:tcPr>
          <w:p w14:paraId="4D6644F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6771A33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0D8F076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系统用户锁定/解锁用户</w:t>
            </w:r>
          </w:p>
        </w:tc>
      </w:tr>
      <w:tr w:rsidR="003D1106" w:rsidRPr="003D1106" w14:paraId="09B7078F" w14:textId="77777777" w:rsidTr="003D1106">
        <w:trPr>
          <w:trHeight w:val="270"/>
        </w:trPr>
        <w:tc>
          <w:tcPr>
            <w:tcW w:w="1080" w:type="dxa"/>
            <w:tcBorders>
              <w:top w:val="nil"/>
              <w:left w:val="nil"/>
              <w:bottom w:val="nil"/>
              <w:right w:val="nil"/>
            </w:tcBorders>
            <w:shd w:val="clear" w:color="000000" w:fill="D9D9D9"/>
            <w:noWrap/>
            <w:vAlign w:val="center"/>
            <w:hideMark/>
          </w:tcPr>
          <w:p w14:paraId="2D1847F5"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40</w:t>
            </w:r>
          </w:p>
        </w:tc>
        <w:tc>
          <w:tcPr>
            <w:tcW w:w="2440" w:type="dxa"/>
            <w:tcBorders>
              <w:top w:val="nil"/>
              <w:left w:val="nil"/>
              <w:bottom w:val="nil"/>
              <w:right w:val="nil"/>
            </w:tcBorders>
            <w:shd w:val="clear" w:color="000000" w:fill="B3D5FF"/>
            <w:noWrap/>
            <w:vAlign w:val="center"/>
            <w:hideMark/>
          </w:tcPr>
          <w:p w14:paraId="178D447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2188677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08F7139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系统用户角色删除</w:t>
            </w:r>
          </w:p>
        </w:tc>
      </w:tr>
      <w:tr w:rsidR="003D1106" w:rsidRPr="003D1106" w14:paraId="684FCD59" w14:textId="77777777" w:rsidTr="003D1106">
        <w:trPr>
          <w:trHeight w:val="270"/>
        </w:trPr>
        <w:tc>
          <w:tcPr>
            <w:tcW w:w="1080" w:type="dxa"/>
            <w:tcBorders>
              <w:top w:val="nil"/>
              <w:left w:val="nil"/>
              <w:bottom w:val="nil"/>
              <w:right w:val="nil"/>
            </w:tcBorders>
            <w:shd w:val="clear" w:color="000000" w:fill="D9D9D9"/>
            <w:noWrap/>
            <w:vAlign w:val="center"/>
            <w:hideMark/>
          </w:tcPr>
          <w:p w14:paraId="4DA9B6E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41</w:t>
            </w:r>
          </w:p>
        </w:tc>
        <w:tc>
          <w:tcPr>
            <w:tcW w:w="2440" w:type="dxa"/>
            <w:tcBorders>
              <w:top w:val="nil"/>
              <w:left w:val="nil"/>
              <w:bottom w:val="nil"/>
              <w:right w:val="nil"/>
            </w:tcBorders>
            <w:shd w:val="clear" w:color="000000" w:fill="B3D5FF"/>
            <w:noWrap/>
            <w:vAlign w:val="center"/>
            <w:hideMark/>
          </w:tcPr>
          <w:p w14:paraId="02DB112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292E502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70C59E1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系统功能权限删除</w:t>
            </w:r>
          </w:p>
        </w:tc>
      </w:tr>
      <w:tr w:rsidR="003D1106" w:rsidRPr="003D1106" w14:paraId="53DEFB78" w14:textId="77777777" w:rsidTr="003D1106">
        <w:trPr>
          <w:trHeight w:val="270"/>
        </w:trPr>
        <w:tc>
          <w:tcPr>
            <w:tcW w:w="1080" w:type="dxa"/>
            <w:tcBorders>
              <w:top w:val="nil"/>
              <w:left w:val="nil"/>
              <w:bottom w:val="nil"/>
              <w:right w:val="nil"/>
            </w:tcBorders>
            <w:shd w:val="clear" w:color="000000" w:fill="D9D9D9"/>
            <w:noWrap/>
            <w:vAlign w:val="center"/>
            <w:hideMark/>
          </w:tcPr>
          <w:p w14:paraId="5885B14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42</w:t>
            </w:r>
          </w:p>
        </w:tc>
        <w:tc>
          <w:tcPr>
            <w:tcW w:w="2440" w:type="dxa"/>
            <w:tcBorders>
              <w:top w:val="nil"/>
              <w:left w:val="nil"/>
              <w:bottom w:val="nil"/>
              <w:right w:val="nil"/>
            </w:tcBorders>
            <w:shd w:val="clear" w:color="000000" w:fill="B3D5FF"/>
            <w:noWrap/>
            <w:vAlign w:val="center"/>
            <w:hideMark/>
          </w:tcPr>
          <w:p w14:paraId="1BEE40B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1E34889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6069BF5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查询渠道人用户</w:t>
            </w:r>
          </w:p>
        </w:tc>
      </w:tr>
      <w:tr w:rsidR="003D1106" w:rsidRPr="003D1106" w14:paraId="56725281" w14:textId="77777777" w:rsidTr="003D1106">
        <w:trPr>
          <w:trHeight w:val="270"/>
        </w:trPr>
        <w:tc>
          <w:tcPr>
            <w:tcW w:w="1080" w:type="dxa"/>
            <w:tcBorders>
              <w:top w:val="nil"/>
              <w:left w:val="nil"/>
              <w:bottom w:val="nil"/>
              <w:right w:val="nil"/>
            </w:tcBorders>
            <w:shd w:val="clear" w:color="000000" w:fill="D9D9D9"/>
            <w:noWrap/>
            <w:vAlign w:val="center"/>
            <w:hideMark/>
          </w:tcPr>
          <w:p w14:paraId="2C621CA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43</w:t>
            </w:r>
          </w:p>
        </w:tc>
        <w:tc>
          <w:tcPr>
            <w:tcW w:w="2440" w:type="dxa"/>
            <w:tcBorders>
              <w:top w:val="nil"/>
              <w:left w:val="nil"/>
              <w:bottom w:val="nil"/>
              <w:right w:val="nil"/>
            </w:tcBorders>
            <w:shd w:val="clear" w:color="000000" w:fill="B3D5FF"/>
            <w:noWrap/>
            <w:vAlign w:val="center"/>
            <w:hideMark/>
          </w:tcPr>
          <w:p w14:paraId="4AF15E3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28B895B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4C543B4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锁定渠道人用户</w:t>
            </w:r>
          </w:p>
        </w:tc>
      </w:tr>
      <w:tr w:rsidR="003D1106" w:rsidRPr="003D1106" w14:paraId="05F46496" w14:textId="77777777" w:rsidTr="003D1106">
        <w:trPr>
          <w:trHeight w:val="270"/>
        </w:trPr>
        <w:tc>
          <w:tcPr>
            <w:tcW w:w="1080" w:type="dxa"/>
            <w:tcBorders>
              <w:top w:val="nil"/>
              <w:left w:val="nil"/>
              <w:bottom w:val="nil"/>
              <w:right w:val="nil"/>
            </w:tcBorders>
            <w:shd w:val="clear" w:color="000000" w:fill="D9D9D9"/>
            <w:noWrap/>
            <w:vAlign w:val="center"/>
            <w:hideMark/>
          </w:tcPr>
          <w:p w14:paraId="7AD3FE8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44</w:t>
            </w:r>
          </w:p>
        </w:tc>
        <w:tc>
          <w:tcPr>
            <w:tcW w:w="2440" w:type="dxa"/>
            <w:tcBorders>
              <w:top w:val="nil"/>
              <w:left w:val="nil"/>
              <w:bottom w:val="nil"/>
              <w:right w:val="nil"/>
            </w:tcBorders>
            <w:shd w:val="clear" w:color="000000" w:fill="B3D5FF"/>
            <w:noWrap/>
            <w:vAlign w:val="center"/>
            <w:hideMark/>
          </w:tcPr>
          <w:p w14:paraId="31D918F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709FF9A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443A26E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修改渠道人用户分值</w:t>
            </w:r>
          </w:p>
        </w:tc>
      </w:tr>
      <w:tr w:rsidR="003D1106" w:rsidRPr="003D1106" w14:paraId="4BCA7776" w14:textId="77777777" w:rsidTr="003D1106">
        <w:trPr>
          <w:trHeight w:val="270"/>
        </w:trPr>
        <w:tc>
          <w:tcPr>
            <w:tcW w:w="1080" w:type="dxa"/>
            <w:tcBorders>
              <w:top w:val="nil"/>
              <w:left w:val="nil"/>
              <w:bottom w:val="nil"/>
              <w:right w:val="nil"/>
            </w:tcBorders>
            <w:shd w:val="clear" w:color="000000" w:fill="D9D9D9"/>
            <w:noWrap/>
            <w:vAlign w:val="center"/>
            <w:hideMark/>
          </w:tcPr>
          <w:p w14:paraId="0BC38618"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45</w:t>
            </w:r>
          </w:p>
        </w:tc>
        <w:tc>
          <w:tcPr>
            <w:tcW w:w="2440" w:type="dxa"/>
            <w:tcBorders>
              <w:top w:val="nil"/>
              <w:left w:val="nil"/>
              <w:bottom w:val="nil"/>
              <w:right w:val="nil"/>
            </w:tcBorders>
            <w:shd w:val="clear" w:color="000000" w:fill="B3D5FF"/>
            <w:noWrap/>
            <w:vAlign w:val="center"/>
            <w:hideMark/>
          </w:tcPr>
          <w:p w14:paraId="66FBF1A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6A72709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4355C09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资金方用户查看</w:t>
            </w:r>
          </w:p>
        </w:tc>
      </w:tr>
      <w:tr w:rsidR="003D1106" w:rsidRPr="003D1106" w14:paraId="7DA0F910" w14:textId="77777777" w:rsidTr="003D1106">
        <w:trPr>
          <w:trHeight w:val="270"/>
        </w:trPr>
        <w:tc>
          <w:tcPr>
            <w:tcW w:w="1080" w:type="dxa"/>
            <w:tcBorders>
              <w:top w:val="nil"/>
              <w:left w:val="nil"/>
              <w:bottom w:val="nil"/>
              <w:right w:val="nil"/>
            </w:tcBorders>
            <w:shd w:val="clear" w:color="000000" w:fill="D9D9D9"/>
            <w:noWrap/>
            <w:vAlign w:val="center"/>
            <w:hideMark/>
          </w:tcPr>
          <w:p w14:paraId="3155C77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46</w:t>
            </w:r>
          </w:p>
        </w:tc>
        <w:tc>
          <w:tcPr>
            <w:tcW w:w="2440" w:type="dxa"/>
            <w:tcBorders>
              <w:top w:val="nil"/>
              <w:left w:val="nil"/>
              <w:bottom w:val="nil"/>
              <w:right w:val="nil"/>
            </w:tcBorders>
            <w:shd w:val="clear" w:color="000000" w:fill="B3D5FF"/>
            <w:noWrap/>
            <w:vAlign w:val="center"/>
            <w:hideMark/>
          </w:tcPr>
          <w:p w14:paraId="42D181F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B3D5FF"/>
            <w:noWrap/>
            <w:vAlign w:val="center"/>
            <w:hideMark/>
          </w:tcPr>
          <w:p w14:paraId="7A73858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3D5FF"/>
            <w:noWrap/>
            <w:vAlign w:val="center"/>
            <w:hideMark/>
          </w:tcPr>
          <w:p w14:paraId="3CD6204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资金方用户密码修改</w:t>
            </w:r>
          </w:p>
        </w:tc>
      </w:tr>
      <w:tr w:rsidR="003D1106" w:rsidRPr="003D1106" w14:paraId="471231C9" w14:textId="77777777" w:rsidTr="003D1106">
        <w:trPr>
          <w:trHeight w:val="270"/>
        </w:trPr>
        <w:tc>
          <w:tcPr>
            <w:tcW w:w="1080" w:type="dxa"/>
            <w:tcBorders>
              <w:top w:val="nil"/>
              <w:left w:val="nil"/>
              <w:bottom w:val="nil"/>
              <w:right w:val="nil"/>
            </w:tcBorders>
            <w:shd w:val="clear" w:color="000000" w:fill="D9D9D9"/>
            <w:noWrap/>
            <w:vAlign w:val="center"/>
            <w:hideMark/>
          </w:tcPr>
          <w:p w14:paraId="237FE0A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47</w:t>
            </w:r>
          </w:p>
        </w:tc>
        <w:tc>
          <w:tcPr>
            <w:tcW w:w="2440" w:type="dxa"/>
            <w:tcBorders>
              <w:top w:val="nil"/>
              <w:left w:val="nil"/>
              <w:bottom w:val="nil"/>
              <w:right w:val="nil"/>
            </w:tcBorders>
            <w:shd w:val="clear" w:color="000000" w:fill="EACDFF"/>
            <w:noWrap/>
            <w:vAlign w:val="center"/>
            <w:hideMark/>
          </w:tcPr>
          <w:p w14:paraId="7BD9909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EACDFF"/>
            <w:noWrap/>
            <w:vAlign w:val="center"/>
            <w:hideMark/>
          </w:tcPr>
          <w:p w14:paraId="648C3C8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72FBF5D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资金方查看</w:t>
            </w:r>
          </w:p>
        </w:tc>
      </w:tr>
      <w:tr w:rsidR="003D1106" w:rsidRPr="003D1106" w14:paraId="334C87EE" w14:textId="77777777" w:rsidTr="003D1106">
        <w:trPr>
          <w:trHeight w:val="270"/>
        </w:trPr>
        <w:tc>
          <w:tcPr>
            <w:tcW w:w="1080" w:type="dxa"/>
            <w:tcBorders>
              <w:top w:val="nil"/>
              <w:left w:val="nil"/>
              <w:bottom w:val="nil"/>
              <w:right w:val="nil"/>
            </w:tcBorders>
            <w:shd w:val="clear" w:color="000000" w:fill="D9D9D9"/>
            <w:noWrap/>
            <w:vAlign w:val="center"/>
            <w:hideMark/>
          </w:tcPr>
          <w:p w14:paraId="200CC45D"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48</w:t>
            </w:r>
          </w:p>
        </w:tc>
        <w:tc>
          <w:tcPr>
            <w:tcW w:w="2440" w:type="dxa"/>
            <w:tcBorders>
              <w:top w:val="nil"/>
              <w:left w:val="nil"/>
              <w:bottom w:val="nil"/>
              <w:right w:val="nil"/>
            </w:tcBorders>
            <w:shd w:val="clear" w:color="000000" w:fill="EACDFF"/>
            <w:noWrap/>
            <w:vAlign w:val="center"/>
            <w:hideMark/>
          </w:tcPr>
          <w:p w14:paraId="24D5DD2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EACDFF"/>
            <w:noWrap/>
            <w:vAlign w:val="center"/>
            <w:hideMark/>
          </w:tcPr>
          <w:p w14:paraId="3B930CC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135EB4D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资金方锁定/解锁</w:t>
            </w:r>
          </w:p>
        </w:tc>
      </w:tr>
      <w:tr w:rsidR="003D1106" w:rsidRPr="003D1106" w14:paraId="7E1D9796" w14:textId="77777777" w:rsidTr="003D1106">
        <w:trPr>
          <w:trHeight w:val="270"/>
        </w:trPr>
        <w:tc>
          <w:tcPr>
            <w:tcW w:w="1080" w:type="dxa"/>
            <w:tcBorders>
              <w:top w:val="nil"/>
              <w:left w:val="nil"/>
              <w:bottom w:val="nil"/>
              <w:right w:val="nil"/>
            </w:tcBorders>
            <w:shd w:val="clear" w:color="000000" w:fill="D9D9D9"/>
            <w:noWrap/>
            <w:vAlign w:val="center"/>
            <w:hideMark/>
          </w:tcPr>
          <w:p w14:paraId="1A07778D"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49</w:t>
            </w:r>
          </w:p>
        </w:tc>
        <w:tc>
          <w:tcPr>
            <w:tcW w:w="2440" w:type="dxa"/>
            <w:tcBorders>
              <w:top w:val="nil"/>
              <w:left w:val="nil"/>
              <w:bottom w:val="nil"/>
              <w:right w:val="nil"/>
            </w:tcBorders>
            <w:shd w:val="clear" w:color="000000" w:fill="EACDFF"/>
            <w:noWrap/>
            <w:vAlign w:val="center"/>
            <w:hideMark/>
          </w:tcPr>
          <w:p w14:paraId="2B8217A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EACDFF"/>
            <w:noWrap/>
            <w:vAlign w:val="center"/>
            <w:hideMark/>
          </w:tcPr>
          <w:p w14:paraId="38D1C9F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ACDFF"/>
            <w:noWrap/>
            <w:vAlign w:val="center"/>
            <w:hideMark/>
          </w:tcPr>
          <w:p w14:paraId="633EDFD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资金方基本信息查看</w:t>
            </w:r>
          </w:p>
        </w:tc>
      </w:tr>
      <w:tr w:rsidR="003D1106" w:rsidRPr="003D1106" w14:paraId="441422C5" w14:textId="77777777" w:rsidTr="003D1106">
        <w:trPr>
          <w:trHeight w:val="270"/>
        </w:trPr>
        <w:tc>
          <w:tcPr>
            <w:tcW w:w="1080" w:type="dxa"/>
            <w:tcBorders>
              <w:top w:val="nil"/>
              <w:left w:val="nil"/>
              <w:bottom w:val="nil"/>
              <w:right w:val="nil"/>
            </w:tcBorders>
            <w:shd w:val="clear" w:color="000000" w:fill="D9D9D9"/>
            <w:noWrap/>
            <w:vAlign w:val="center"/>
            <w:hideMark/>
          </w:tcPr>
          <w:p w14:paraId="504D51F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50</w:t>
            </w:r>
          </w:p>
        </w:tc>
        <w:tc>
          <w:tcPr>
            <w:tcW w:w="2440" w:type="dxa"/>
            <w:tcBorders>
              <w:top w:val="nil"/>
              <w:left w:val="nil"/>
              <w:bottom w:val="nil"/>
              <w:right w:val="nil"/>
            </w:tcBorders>
            <w:shd w:val="clear" w:color="000000" w:fill="C00000"/>
            <w:noWrap/>
            <w:vAlign w:val="center"/>
            <w:hideMark/>
          </w:tcPr>
          <w:p w14:paraId="414DA5E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C00000"/>
            <w:noWrap/>
            <w:vAlign w:val="center"/>
            <w:hideMark/>
          </w:tcPr>
          <w:p w14:paraId="5AE170F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C00000"/>
            <w:noWrap/>
            <w:vAlign w:val="center"/>
            <w:hideMark/>
          </w:tcPr>
          <w:p w14:paraId="15B7B7D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资金方修改密码</w:t>
            </w:r>
          </w:p>
        </w:tc>
      </w:tr>
      <w:tr w:rsidR="003D1106" w:rsidRPr="003D1106" w14:paraId="7C5AB28F" w14:textId="77777777" w:rsidTr="003D1106">
        <w:trPr>
          <w:trHeight w:val="270"/>
        </w:trPr>
        <w:tc>
          <w:tcPr>
            <w:tcW w:w="1080" w:type="dxa"/>
            <w:tcBorders>
              <w:top w:val="nil"/>
              <w:left w:val="nil"/>
              <w:bottom w:val="nil"/>
              <w:right w:val="nil"/>
            </w:tcBorders>
            <w:shd w:val="clear" w:color="000000" w:fill="D9D9D9"/>
            <w:noWrap/>
            <w:vAlign w:val="center"/>
            <w:hideMark/>
          </w:tcPr>
          <w:p w14:paraId="5386C8D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51</w:t>
            </w:r>
          </w:p>
        </w:tc>
        <w:tc>
          <w:tcPr>
            <w:tcW w:w="2440" w:type="dxa"/>
            <w:tcBorders>
              <w:top w:val="nil"/>
              <w:left w:val="nil"/>
              <w:bottom w:val="nil"/>
              <w:right w:val="nil"/>
            </w:tcBorders>
            <w:shd w:val="clear" w:color="000000" w:fill="EACDFF"/>
            <w:noWrap/>
            <w:vAlign w:val="center"/>
            <w:hideMark/>
          </w:tcPr>
          <w:p w14:paraId="74D3C1C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微服务-用户管理</w:t>
            </w:r>
          </w:p>
        </w:tc>
        <w:tc>
          <w:tcPr>
            <w:tcW w:w="1360" w:type="dxa"/>
            <w:tcBorders>
              <w:top w:val="nil"/>
              <w:left w:val="nil"/>
              <w:bottom w:val="nil"/>
              <w:right w:val="nil"/>
            </w:tcBorders>
            <w:shd w:val="clear" w:color="000000" w:fill="EACDFF"/>
            <w:noWrap/>
            <w:vAlign w:val="center"/>
            <w:hideMark/>
          </w:tcPr>
          <w:p w14:paraId="7ABF1D0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ACDFF"/>
            <w:noWrap/>
            <w:vAlign w:val="center"/>
            <w:hideMark/>
          </w:tcPr>
          <w:p w14:paraId="10C8A47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资金方基础信息维护</w:t>
            </w:r>
          </w:p>
        </w:tc>
      </w:tr>
      <w:tr w:rsidR="003D1106" w:rsidRPr="003D1106" w14:paraId="476C8999" w14:textId="77777777" w:rsidTr="003D1106">
        <w:trPr>
          <w:trHeight w:val="270"/>
        </w:trPr>
        <w:tc>
          <w:tcPr>
            <w:tcW w:w="1080" w:type="dxa"/>
            <w:tcBorders>
              <w:top w:val="nil"/>
              <w:left w:val="nil"/>
              <w:bottom w:val="nil"/>
              <w:right w:val="nil"/>
            </w:tcBorders>
            <w:shd w:val="clear" w:color="000000" w:fill="D9D9D9"/>
            <w:noWrap/>
            <w:vAlign w:val="center"/>
            <w:hideMark/>
          </w:tcPr>
          <w:p w14:paraId="3E811AC6"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52</w:t>
            </w:r>
          </w:p>
        </w:tc>
        <w:tc>
          <w:tcPr>
            <w:tcW w:w="2440" w:type="dxa"/>
            <w:tcBorders>
              <w:top w:val="nil"/>
              <w:left w:val="nil"/>
              <w:bottom w:val="nil"/>
              <w:right w:val="nil"/>
            </w:tcBorders>
            <w:shd w:val="clear" w:color="000000" w:fill="B1FFAB"/>
            <w:noWrap/>
            <w:vAlign w:val="center"/>
            <w:hideMark/>
          </w:tcPr>
          <w:p w14:paraId="79ECFD7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13C4886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1FFAB"/>
            <w:noWrap/>
            <w:vAlign w:val="center"/>
            <w:hideMark/>
          </w:tcPr>
          <w:p w14:paraId="75B1F76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渠道人分页查询消息</w:t>
            </w:r>
          </w:p>
        </w:tc>
      </w:tr>
      <w:tr w:rsidR="003D1106" w:rsidRPr="003D1106" w14:paraId="4A9D3700" w14:textId="77777777" w:rsidTr="003D1106">
        <w:trPr>
          <w:trHeight w:val="270"/>
        </w:trPr>
        <w:tc>
          <w:tcPr>
            <w:tcW w:w="1080" w:type="dxa"/>
            <w:tcBorders>
              <w:top w:val="nil"/>
              <w:left w:val="nil"/>
              <w:bottom w:val="nil"/>
              <w:right w:val="nil"/>
            </w:tcBorders>
            <w:shd w:val="clear" w:color="000000" w:fill="D9D9D9"/>
            <w:noWrap/>
            <w:vAlign w:val="center"/>
            <w:hideMark/>
          </w:tcPr>
          <w:p w14:paraId="29E79D82"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53</w:t>
            </w:r>
          </w:p>
        </w:tc>
        <w:tc>
          <w:tcPr>
            <w:tcW w:w="2440" w:type="dxa"/>
            <w:tcBorders>
              <w:top w:val="nil"/>
              <w:left w:val="nil"/>
              <w:bottom w:val="nil"/>
              <w:right w:val="nil"/>
            </w:tcBorders>
            <w:shd w:val="clear" w:color="000000" w:fill="B1FFAB"/>
            <w:noWrap/>
            <w:vAlign w:val="center"/>
            <w:hideMark/>
          </w:tcPr>
          <w:p w14:paraId="35923F6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4697D8B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1FFAB"/>
            <w:noWrap/>
            <w:vAlign w:val="center"/>
            <w:hideMark/>
          </w:tcPr>
          <w:p w14:paraId="4A62C7F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渠道人消息明细查看</w:t>
            </w:r>
          </w:p>
        </w:tc>
      </w:tr>
      <w:tr w:rsidR="003D1106" w:rsidRPr="003D1106" w14:paraId="74F421CD" w14:textId="77777777" w:rsidTr="003D1106">
        <w:trPr>
          <w:trHeight w:val="270"/>
        </w:trPr>
        <w:tc>
          <w:tcPr>
            <w:tcW w:w="1080" w:type="dxa"/>
            <w:tcBorders>
              <w:top w:val="nil"/>
              <w:left w:val="nil"/>
              <w:bottom w:val="nil"/>
              <w:right w:val="nil"/>
            </w:tcBorders>
            <w:shd w:val="clear" w:color="000000" w:fill="D9D9D9"/>
            <w:noWrap/>
            <w:vAlign w:val="center"/>
            <w:hideMark/>
          </w:tcPr>
          <w:p w14:paraId="0C53DBA9"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54</w:t>
            </w:r>
          </w:p>
        </w:tc>
        <w:tc>
          <w:tcPr>
            <w:tcW w:w="2440" w:type="dxa"/>
            <w:tcBorders>
              <w:top w:val="nil"/>
              <w:left w:val="nil"/>
              <w:bottom w:val="nil"/>
              <w:right w:val="nil"/>
            </w:tcBorders>
            <w:shd w:val="clear" w:color="000000" w:fill="B1FFAB"/>
            <w:noWrap/>
            <w:vAlign w:val="center"/>
            <w:hideMark/>
          </w:tcPr>
          <w:p w14:paraId="081EA20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1A3A08B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1FFAB"/>
            <w:noWrap/>
            <w:vAlign w:val="center"/>
            <w:hideMark/>
          </w:tcPr>
          <w:p w14:paraId="3F6DDE4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分页查询消息</w:t>
            </w:r>
          </w:p>
        </w:tc>
      </w:tr>
      <w:tr w:rsidR="003D1106" w:rsidRPr="003D1106" w14:paraId="6157E91F" w14:textId="77777777" w:rsidTr="003D1106">
        <w:trPr>
          <w:trHeight w:val="270"/>
        </w:trPr>
        <w:tc>
          <w:tcPr>
            <w:tcW w:w="1080" w:type="dxa"/>
            <w:tcBorders>
              <w:top w:val="nil"/>
              <w:left w:val="nil"/>
              <w:bottom w:val="nil"/>
              <w:right w:val="nil"/>
            </w:tcBorders>
            <w:shd w:val="clear" w:color="000000" w:fill="D9D9D9"/>
            <w:noWrap/>
            <w:vAlign w:val="center"/>
            <w:hideMark/>
          </w:tcPr>
          <w:p w14:paraId="54C1AC88"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55</w:t>
            </w:r>
          </w:p>
        </w:tc>
        <w:tc>
          <w:tcPr>
            <w:tcW w:w="2440" w:type="dxa"/>
            <w:tcBorders>
              <w:top w:val="nil"/>
              <w:left w:val="nil"/>
              <w:bottom w:val="nil"/>
              <w:right w:val="nil"/>
            </w:tcBorders>
            <w:shd w:val="clear" w:color="000000" w:fill="B1FFAB"/>
            <w:noWrap/>
            <w:vAlign w:val="center"/>
            <w:hideMark/>
          </w:tcPr>
          <w:p w14:paraId="2504CF6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449453E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1FFAB"/>
            <w:noWrap/>
            <w:vAlign w:val="center"/>
            <w:hideMark/>
          </w:tcPr>
          <w:p w14:paraId="0964212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消息明细查看</w:t>
            </w:r>
          </w:p>
        </w:tc>
      </w:tr>
      <w:tr w:rsidR="003D1106" w:rsidRPr="003D1106" w14:paraId="2B5F35F3" w14:textId="77777777" w:rsidTr="003D1106">
        <w:trPr>
          <w:trHeight w:val="270"/>
        </w:trPr>
        <w:tc>
          <w:tcPr>
            <w:tcW w:w="1080" w:type="dxa"/>
            <w:tcBorders>
              <w:top w:val="nil"/>
              <w:left w:val="nil"/>
              <w:bottom w:val="nil"/>
              <w:right w:val="nil"/>
            </w:tcBorders>
            <w:shd w:val="clear" w:color="000000" w:fill="D9D9D9"/>
            <w:noWrap/>
            <w:vAlign w:val="center"/>
            <w:hideMark/>
          </w:tcPr>
          <w:p w14:paraId="049726F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56</w:t>
            </w:r>
          </w:p>
        </w:tc>
        <w:tc>
          <w:tcPr>
            <w:tcW w:w="2440" w:type="dxa"/>
            <w:tcBorders>
              <w:top w:val="nil"/>
              <w:left w:val="nil"/>
              <w:bottom w:val="nil"/>
              <w:right w:val="nil"/>
            </w:tcBorders>
            <w:shd w:val="clear" w:color="000000" w:fill="B1FFAB"/>
            <w:noWrap/>
            <w:vAlign w:val="center"/>
            <w:hideMark/>
          </w:tcPr>
          <w:p w14:paraId="35BE063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5600CF2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1FFAB"/>
            <w:noWrap/>
            <w:vAlign w:val="center"/>
            <w:hideMark/>
          </w:tcPr>
          <w:p w14:paraId="781727C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消息模板修改</w:t>
            </w:r>
          </w:p>
        </w:tc>
      </w:tr>
      <w:tr w:rsidR="003D1106" w:rsidRPr="003D1106" w14:paraId="6D3996CE" w14:textId="77777777" w:rsidTr="003D1106">
        <w:trPr>
          <w:trHeight w:val="270"/>
        </w:trPr>
        <w:tc>
          <w:tcPr>
            <w:tcW w:w="1080" w:type="dxa"/>
            <w:tcBorders>
              <w:top w:val="nil"/>
              <w:left w:val="nil"/>
              <w:bottom w:val="nil"/>
              <w:right w:val="nil"/>
            </w:tcBorders>
            <w:shd w:val="clear" w:color="000000" w:fill="D9D9D9"/>
            <w:noWrap/>
            <w:vAlign w:val="center"/>
            <w:hideMark/>
          </w:tcPr>
          <w:p w14:paraId="7EA5679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57</w:t>
            </w:r>
          </w:p>
        </w:tc>
        <w:tc>
          <w:tcPr>
            <w:tcW w:w="2440" w:type="dxa"/>
            <w:tcBorders>
              <w:top w:val="nil"/>
              <w:left w:val="nil"/>
              <w:bottom w:val="nil"/>
              <w:right w:val="nil"/>
            </w:tcBorders>
            <w:shd w:val="clear" w:color="000000" w:fill="B1FFAB"/>
            <w:noWrap/>
            <w:vAlign w:val="center"/>
            <w:hideMark/>
          </w:tcPr>
          <w:p w14:paraId="2A84148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28143E8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1FFAB"/>
            <w:noWrap/>
            <w:vAlign w:val="center"/>
            <w:hideMark/>
          </w:tcPr>
          <w:p w14:paraId="2BAED54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消息发送/推送</w:t>
            </w:r>
          </w:p>
        </w:tc>
      </w:tr>
      <w:tr w:rsidR="003D1106" w:rsidRPr="003D1106" w14:paraId="587B7103" w14:textId="77777777" w:rsidTr="003D1106">
        <w:trPr>
          <w:trHeight w:val="270"/>
        </w:trPr>
        <w:tc>
          <w:tcPr>
            <w:tcW w:w="1080" w:type="dxa"/>
            <w:tcBorders>
              <w:top w:val="nil"/>
              <w:left w:val="nil"/>
              <w:bottom w:val="nil"/>
              <w:right w:val="nil"/>
            </w:tcBorders>
            <w:shd w:val="clear" w:color="000000" w:fill="D9D9D9"/>
            <w:noWrap/>
            <w:vAlign w:val="center"/>
            <w:hideMark/>
          </w:tcPr>
          <w:p w14:paraId="555B40A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58</w:t>
            </w:r>
          </w:p>
        </w:tc>
        <w:tc>
          <w:tcPr>
            <w:tcW w:w="2440" w:type="dxa"/>
            <w:tcBorders>
              <w:top w:val="nil"/>
              <w:left w:val="nil"/>
              <w:bottom w:val="nil"/>
              <w:right w:val="nil"/>
            </w:tcBorders>
            <w:shd w:val="clear" w:color="000000" w:fill="B1FFAB"/>
            <w:noWrap/>
            <w:vAlign w:val="center"/>
            <w:hideMark/>
          </w:tcPr>
          <w:p w14:paraId="28CBAB5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2878372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1FFAB"/>
            <w:noWrap/>
            <w:vAlign w:val="center"/>
            <w:hideMark/>
          </w:tcPr>
          <w:p w14:paraId="26E91FF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消息模板添加</w:t>
            </w:r>
          </w:p>
        </w:tc>
      </w:tr>
      <w:tr w:rsidR="003D1106" w:rsidRPr="003D1106" w14:paraId="057EFA62" w14:textId="77777777" w:rsidTr="003D1106">
        <w:trPr>
          <w:trHeight w:val="270"/>
        </w:trPr>
        <w:tc>
          <w:tcPr>
            <w:tcW w:w="1080" w:type="dxa"/>
            <w:tcBorders>
              <w:top w:val="nil"/>
              <w:left w:val="nil"/>
              <w:bottom w:val="nil"/>
              <w:right w:val="nil"/>
            </w:tcBorders>
            <w:shd w:val="clear" w:color="000000" w:fill="D9D9D9"/>
            <w:noWrap/>
            <w:vAlign w:val="center"/>
            <w:hideMark/>
          </w:tcPr>
          <w:p w14:paraId="12AB61B9"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59</w:t>
            </w:r>
          </w:p>
        </w:tc>
        <w:tc>
          <w:tcPr>
            <w:tcW w:w="2440" w:type="dxa"/>
            <w:tcBorders>
              <w:top w:val="nil"/>
              <w:left w:val="nil"/>
              <w:bottom w:val="nil"/>
              <w:right w:val="nil"/>
            </w:tcBorders>
            <w:shd w:val="clear" w:color="000000" w:fill="B1FFAB"/>
            <w:noWrap/>
            <w:vAlign w:val="center"/>
            <w:hideMark/>
          </w:tcPr>
          <w:p w14:paraId="53D0C3A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0AEFE36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1FFAB"/>
            <w:noWrap/>
            <w:vAlign w:val="center"/>
            <w:hideMark/>
          </w:tcPr>
          <w:p w14:paraId="2FF2825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消息模板分页查询</w:t>
            </w:r>
          </w:p>
        </w:tc>
      </w:tr>
      <w:tr w:rsidR="003D1106" w:rsidRPr="003D1106" w14:paraId="567A0938" w14:textId="77777777" w:rsidTr="003D1106">
        <w:trPr>
          <w:trHeight w:val="270"/>
        </w:trPr>
        <w:tc>
          <w:tcPr>
            <w:tcW w:w="1080" w:type="dxa"/>
            <w:tcBorders>
              <w:top w:val="nil"/>
              <w:left w:val="nil"/>
              <w:bottom w:val="nil"/>
              <w:right w:val="nil"/>
            </w:tcBorders>
            <w:shd w:val="clear" w:color="000000" w:fill="D9D9D9"/>
            <w:noWrap/>
            <w:vAlign w:val="center"/>
            <w:hideMark/>
          </w:tcPr>
          <w:p w14:paraId="73582C9C"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60</w:t>
            </w:r>
          </w:p>
        </w:tc>
        <w:tc>
          <w:tcPr>
            <w:tcW w:w="2440" w:type="dxa"/>
            <w:tcBorders>
              <w:top w:val="nil"/>
              <w:left w:val="nil"/>
              <w:bottom w:val="nil"/>
              <w:right w:val="nil"/>
            </w:tcBorders>
            <w:shd w:val="clear" w:color="000000" w:fill="B1FFAB"/>
            <w:noWrap/>
            <w:vAlign w:val="center"/>
            <w:hideMark/>
          </w:tcPr>
          <w:p w14:paraId="18B4408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561D400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1FFAB"/>
            <w:noWrap/>
            <w:vAlign w:val="center"/>
            <w:hideMark/>
          </w:tcPr>
          <w:p w14:paraId="3B2D5DF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渠道人意见反馈</w:t>
            </w:r>
          </w:p>
        </w:tc>
      </w:tr>
      <w:tr w:rsidR="003D1106" w:rsidRPr="003D1106" w14:paraId="619A8AB7" w14:textId="77777777" w:rsidTr="003D1106">
        <w:trPr>
          <w:trHeight w:val="270"/>
        </w:trPr>
        <w:tc>
          <w:tcPr>
            <w:tcW w:w="1080" w:type="dxa"/>
            <w:tcBorders>
              <w:top w:val="nil"/>
              <w:left w:val="nil"/>
              <w:bottom w:val="nil"/>
              <w:right w:val="nil"/>
            </w:tcBorders>
            <w:shd w:val="clear" w:color="000000" w:fill="D9D9D9"/>
            <w:noWrap/>
            <w:vAlign w:val="center"/>
            <w:hideMark/>
          </w:tcPr>
          <w:p w14:paraId="22C0904C"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61</w:t>
            </w:r>
          </w:p>
        </w:tc>
        <w:tc>
          <w:tcPr>
            <w:tcW w:w="2440" w:type="dxa"/>
            <w:tcBorders>
              <w:top w:val="nil"/>
              <w:left w:val="nil"/>
              <w:bottom w:val="nil"/>
              <w:right w:val="nil"/>
            </w:tcBorders>
            <w:shd w:val="clear" w:color="000000" w:fill="B1FFAB"/>
            <w:noWrap/>
            <w:vAlign w:val="center"/>
            <w:hideMark/>
          </w:tcPr>
          <w:p w14:paraId="506C7D1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6D08A2A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1FFAB"/>
            <w:noWrap/>
            <w:vAlign w:val="center"/>
            <w:hideMark/>
          </w:tcPr>
          <w:p w14:paraId="7F54570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用户指南</w:t>
            </w:r>
          </w:p>
        </w:tc>
      </w:tr>
      <w:tr w:rsidR="003D1106" w:rsidRPr="003D1106" w14:paraId="45486849" w14:textId="77777777" w:rsidTr="003D1106">
        <w:trPr>
          <w:trHeight w:val="270"/>
        </w:trPr>
        <w:tc>
          <w:tcPr>
            <w:tcW w:w="1080" w:type="dxa"/>
            <w:tcBorders>
              <w:top w:val="nil"/>
              <w:left w:val="nil"/>
              <w:bottom w:val="nil"/>
              <w:right w:val="nil"/>
            </w:tcBorders>
            <w:shd w:val="clear" w:color="000000" w:fill="D9D9D9"/>
            <w:noWrap/>
            <w:vAlign w:val="center"/>
            <w:hideMark/>
          </w:tcPr>
          <w:p w14:paraId="00C88818"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62</w:t>
            </w:r>
          </w:p>
        </w:tc>
        <w:tc>
          <w:tcPr>
            <w:tcW w:w="2440" w:type="dxa"/>
            <w:tcBorders>
              <w:top w:val="nil"/>
              <w:left w:val="nil"/>
              <w:bottom w:val="nil"/>
              <w:right w:val="nil"/>
            </w:tcBorders>
            <w:shd w:val="clear" w:color="000000" w:fill="B1FFAB"/>
            <w:noWrap/>
            <w:vAlign w:val="center"/>
            <w:hideMark/>
          </w:tcPr>
          <w:p w14:paraId="2819ACA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7C0060E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1FFAB"/>
            <w:noWrap/>
            <w:vAlign w:val="center"/>
            <w:hideMark/>
          </w:tcPr>
          <w:p w14:paraId="359236A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版本更新</w:t>
            </w:r>
          </w:p>
        </w:tc>
      </w:tr>
      <w:tr w:rsidR="003D1106" w:rsidRPr="003D1106" w14:paraId="5E1EF773" w14:textId="77777777" w:rsidTr="003D1106">
        <w:trPr>
          <w:trHeight w:val="270"/>
        </w:trPr>
        <w:tc>
          <w:tcPr>
            <w:tcW w:w="1080" w:type="dxa"/>
            <w:tcBorders>
              <w:top w:val="nil"/>
              <w:left w:val="nil"/>
              <w:bottom w:val="nil"/>
              <w:right w:val="nil"/>
            </w:tcBorders>
            <w:shd w:val="clear" w:color="000000" w:fill="D9D9D9"/>
            <w:noWrap/>
            <w:vAlign w:val="center"/>
            <w:hideMark/>
          </w:tcPr>
          <w:p w14:paraId="05D57F68"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63</w:t>
            </w:r>
          </w:p>
        </w:tc>
        <w:tc>
          <w:tcPr>
            <w:tcW w:w="2440" w:type="dxa"/>
            <w:tcBorders>
              <w:top w:val="nil"/>
              <w:left w:val="nil"/>
              <w:bottom w:val="nil"/>
              <w:right w:val="nil"/>
            </w:tcBorders>
            <w:shd w:val="clear" w:color="000000" w:fill="B1FFAB"/>
            <w:noWrap/>
            <w:vAlign w:val="center"/>
            <w:hideMark/>
          </w:tcPr>
          <w:p w14:paraId="6A8565D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1A9FBCC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1FFAB"/>
            <w:noWrap/>
            <w:vAlign w:val="center"/>
            <w:hideMark/>
          </w:tcPr>
          <w:p w14:paraId="7D19B41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法律条款</w:t>
            </w:r>
          </w:p>
        </w:tc>
      </w:tr>
      <w:tr w:rsidR="003D1106" w:rsidRPr="003D1106" w14:paraId="7E4CE5ED" w14:textId="77777777" w:rsidTr="003D1106">
        <w:trPr>
          <w:trHeight w:val="270"/>
        </w:trPr>
        <w:tc>
          <w:tcPr>
            <w:tcW w:w="1080" w:type="dxa"/>
            <w:tcBorders>
              <w:top w:val="nil"/>
              <w:left w:val="nil"/>
              <w:bottom w:val="nil"/>
              <w:right w:val="nil"/>
            </w:tcBorders>
            <w:shd w:val="clear" w:color="000000" w:fill="D9D9D9"/>
            <w:noWrap/>
            <w:vAlign w:val="center"/>
            <w:hideMark/>
          </w:tcPr>
          <w:p w14:paraId="6507E4FF"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64</w:t>
            </w:r>
          </w:p>
        </w:tc>
        <w:tc>
          <w:tcPr>
            <w:tcW w:w="2440" w:type="dxa"/>
            <w:tcBorders>
              <w:top w:val="nil"/>
              <w:left w:val="nil"/>
              <w:bottom w:val="nil"/>
              <w:right w:val="nil"/>
            </w:tcBorders>
            <w:shd w:val="clear" w:color="000000" w:fill="B1FFAB"/>
            <w:noWrap/>
            <w:vAlign w:val="center"/>
            <w:hideMark/>
          </w:tcPr>
          <w:p w14:paraId="7AE8EBE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54AE813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1FFAB"/>
            <w:noWrap/>
            <w:vAlign w:val="center"/>
            <w:hideMark/>
          </w:tcPr>
          <w:p w14:paraId="459EF5E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关于平台</w:t>
            </w:r>
          </w:p>
        </w:tc>
      </w:tr>
      <w:tr w:rsidR="003D1106" w:rsidRPr="003D1106" w14:paraId="5A07134F" w14:textId="77777777" w:rsidTr="003D1106">
        <w:trPr>
          <w:trHeight w:val="270"/>
        </w:trPr>
        <w:tc>
          <w:tcPr>
            <w:tcW w:w="1080" w:type="dxa"/>
            <w:tcBorders>
              <w:top w:val="nil"/>
              <w:left w:val="nil"/>
              <w:bottom w:val="nil"/>
              <w:right w:val="nil"/>
            </w:tcBorders>
            <w:shd w:val="clear" w:color="000000" w:fill="D9D9D9"/>
            <w:noWrap/>
            <w:vAlign w:val="center"/>
            <w:hideMark/>
          </w:tcPr>
          <w:p w14:paraId="671D9FB8"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65</w:t>
            </w:r>
          </w:p>
        </w:tc>
        <w:tc>
          <w:tcPr>
            <w:tcW w:w="2440" w:type="dxa"/>
            <w:tcBorders>
              <w:top w:val="nil"/>
              <w:left w:val="nil"/>
              <w:bottom w:val="nil"/>
              <w:right w:val="nil"/>
            </w:tcBorders>
            <w:shd w:val="clear" w:color="000000" w:fill="B1FFAB"/>
            <w:noWrap/>
            <w:vAlign w:val="center"/>
            <w:hideMark/>
          </w:tcPr>
          <w:p w14:paraId="768541F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71407EB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B1FFAB"/>
            <w:noWrap/>
            <w:vAlign w:val="center"/>
            <w:hideMark/>
          </w:tcPr>
          <w:p w14:paraId="52491DB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邀请好友</w:t>
            </w:r>
          </w:p>
        </w:tc>
      </w:tr>
      <w:tr w:rsidR="003D1106" w:rsidRPr="003D1106" w14:paraId="13FB335F" w14:textId="77777777" w:rsidTr="003D1106">
        <w:trPr>
          <w:trHeight w:val="270"/>
        </w:trPr>
        <w:tc>
          <w:tcPr>
            <w:tcW w:w="1080" w:type="dxa"/>
            <w:tcBorders>
              <w:top w:val="nil"/>
              <w:left w:val="nil"/>
              <w:bottom w:val="nil"/>
              <w:right w:val="nil"/>
            </w:tcBorders>
            <w:shd w:val="clear" w:color="000000" w:fill="D9D9D9"/>
            <w:noWrap/>
            <w:vAlign w:val="center"/>
            <w:hideMark/>
          </w:tcPr>
          <w:p w14:paraId="5C7C9F41"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lastRenderedPageBreak/>
              <w:t>66</w:t>
            </w:r>
          </w:p>
        </w:tc>
        <w:tc>
          <w:tcPr>
            <w:tcW w:w="2440" w:type="dxa"/>
            <w:tcBorders>
              <w:top w:val="nil"/>
              <w:left w:val="nil"/>
              <w:bottom w:val="nil"/>
              <w:right w:val="nil"/>
            </w:tcBorders>
            <w:shd w:val="clear" w:color="000000" w:fill="B1FFAB"/>
            <w:noWrap/>
            <w:vAlign w:val="center"/>
            <w:hideMark/>
          </w:tcPr>
          <w:p w14:paraId="33F66D7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0FD304F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1FFAB"/>
            <w:noWrap/>
            <w:vAlign w:val="center"/>
            <w:hideMark/>
          </w:tcPr>
          <w:p w14:paraId="2D72462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分页意见查询</w:t>
            </w:r>
          </w:p>
        </w:tc>
      </w:tr>
      <w:tr w:rsidR="003D1106" w:rsidRPr="003D1106" w14:paraId="22CB882E" w14:textId="77777777" w:rsidTr="003D1106">
        <w:trPr>
          <w:trHeight w:val="270"/>
        </w:trPr>
        <w:tc>
          <w:tcPr>
            <w:tcW w:w="1080" w:type="dxa"/>
            <w:tcBorders>
              <w:top w:val="nil"/>
              <w:left w:val="nil"/>
              <w:bottom w:val="nil"/>
              <w:right w:val="nil"/>
            </w:tcBorders>
            <w:shd w:val="clear" w:color="000000" w:fill="D9D9D9"/>
            <w:noWrap/>
            <w:vAlign w:val="center"/>
            <w:hideMark/>
          </w:tcPr>
          <w:p w14:paraId="26EE8321"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67</w:t>
            </w:r>
          </w:p>
        </w:tc>
        <w:tc>
          <w:tcPr>
            <w:tcW w:w="2440" w:type="dxa"/>
            <w:tcBorders>
              <w:top w:val="nil"/>
              <w:left w:val="nil"/>
              <w:bottom w:val="nil"/>
              <w:right w:val="nil"/>
            </w:tcBorders>
            <w:shd w:val="clear" w:color="000000" w:fill="B1FFAB"/>
            <w:noWrap/>
            <w:vAlign w:val="center"/>
            <w:hideMark/>
          </w:tcPr>
          <w:p w14:paraId="272944A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753AC4C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1FFAB"/>
            <w:noWrap/>
            <w:vAlign w:val="center"/>
            <w:hideMark/>
          </w:tcPr>
          <w:p w14:paraId="6A9CF76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意见回复</w:t>
            </w:r>
          </w:p>
        </w:tc>
      </w:tr>
      <w:tr w:rsidR="003D1106" w:rsidRPr="003D1106" w14:paraId="26FDFAEF" w14:textId="77777777" w:rsidTr="003D1106">
        <w:trPr>
          <w:trHeight w:val="270"/>
        </w:trPr>
        <w:tc>
          <w:tcPr>
            <w:tcW w:w="1080" w:type="dxa"/>
            <w:tcBorders>
              <w:top w:val="nil"/>
              <w:left w:val="nil"/>
              <w:bottom w:val="nil"/>
              <w:right w:val="nil"/>
            </w:tcBorders>
            <w:shd w:val="clear" w:color="000000" w:fill="D9D9D9"/>
            <w:noWrap/>
            <w:vAlign w:val="center"/>
            <w:hideMark/>
          </w:tcPr>
          <w:p w14:paraId="7533FFCF"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68</w:t>
            </w:r>
          </w:p>
        </w:tc>
        <w:tc>
          <w:tcPr>
            <w:tcW w:w="2440" w:type="dxa"/>
            <w:tcBorders>
              <w:top w:val="nil"/>
              <w:left w:val="nil"/>
              <w:bottom w:val="nil"/>
              <w:right w:val="nil"/>
            </w:tcBorders>
            <w:shd w:val="clear" w:color="000000" w:fill="B1FFAB"/>
            <w:noWrap/>
            <w:vAlign w:val="center"/>
            <w:hideMark/>
          </w:tcPr>
          <w:p w14:paraId="66E9A3C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2C3C112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1FFAB"/>
            <w:noWrap/>
            <w:vAlign w:val="center"/>
            <w:hideMark/>
          </w:tcPr>
          <w:p w14:paraId="176C0B6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意见详细</w:t>
            </w:r>
          </w:p>
        </w:tc>
      </w:tr>
      <w:tr w:rsidR="003D1106" w:rsidRPr="003D1106" w14:paraId="24BA048D" w14:textId="77777777" w:rsidTr="003D1106">
        <w:trPr>
          <w:trHeight w:val="270"/>
        </w:trPr>
        <w:tc>
          <w:tcPr>
            <w:tcW w:w="1080" w:type="dxa"/>
            <w:tcBorders>
              <w:top w:val="nil"/>
              <w:left w:val="nil"/>
              <w:bottom w:val="nil"/>
              <w:right w:val="nil"/>
            </w:tcBorders>
            <w:shd w:val="clear" w:color="000000" w:fill="D9D9D9"/>
            <w:noWrap/>
            <w:vAlign w:val="center"/>
            <w:hideMark/>
          </w:tcPr>
          <w:p w14:paraId="7890631C"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69</w:t>
            </w:r>
          </w:p>
        </w:tc>
        <w:tc>
          <w:tcPr>
            <w:tcW w:w="2440" w:type="dxa"/>
            <w:tcBorders>
              <w:top w:val="nil"/>
              <w:left w:val="nil"/>
              <w:bottom w:val="nil"/>
              <w:right w:val="nil"/>
            </w:tcBorders>
            <w:shd w:val="clear" w:color="000000" w:fill="B1FFAB"/>
            <w:noWrap/>
            <w:vAlign w:val="center"/>
            <w:hideMark/>
          </w:tcPr>
          <w:p w14:paraId="5637238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1C5AE3B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B1FFAB"/>
            <w:noWrap/>
            <w:vAlign w:val="center"/>
            <w:hideMark/>
          </w:tcPr>
          <w:p w14:paraId="65DE85A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消息模板删除</w:t>
            </w:r>
          </w:p>
        </w:tc>
      </w:tr>
      <w:tr w:rsidR="003D1106" w:rsidRPr="003D1106" w14:paraId="12C6727F" w14:textId="77777777" w:rsidTr="003D1106">
        <w:trPr>
          <w:trHeight w:val="270"/>
        </w:trPr>
        <w:tc>
          <w:tcPr>
            <w:tcW w:w="1080" w:type="dxa"/>
            <w:tcBorders>
              <w:top w:val="nil"/>
              <w:left w:val="nil"/>
              <w:bottom w:val="nil"/>
              <w:right w:val="nil"/>
            </w:tcBorders>
            <w:shd w:val="clear" w:color="000000" w:fill="D9D9D9"/>
            <w:noWrap/>
            <w:vAlign w:val="center"/>
            <w:hideMark/>
          </w:tcPr>
          <w:p w14:paraId="0F4D677F"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70</w:t>
            </w:r>
          </w:p>
        </w:tc>
        <w:tc>
          <w:tcPr>
            <w:tcW w:w="2440" w:type="dxa"/>
            <w:tcBorders>
              <w:top w:val="nil"/>
              <w:left w:val="nil"/>
              <w:bottom w:val="nil"/>
              <w:right w:val="nil"/>
            </w:tcBorders>
            <w:shd w:val="clear" w:color="000000" w:fill="B1FFAB"/>
            <w:noWrap/>
            <w:vAlign w:val="center"/>
            <w:hideMark/>
          </w:tcPr>
          <w:p w14:paraId="2788378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2FC7C97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B1FFAB"/>
            <w:noWrap/>
            <w:vAlign w:val="center"/>
            <w:hideMark/>
          </w:tcPr>
          <w:p w14:paraId="1E89427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资金方分页查询消息</w:t>
            </w:r>
          </w:p>
        </w:tc>
      </w:tr>
      <w:tr w:rsidR="003D1106" w:rsidRPr="003D1106" w14:paraId="1CDA436C" w14:textId="77777777" w:rsidTr="003D1106">
        <w:trPr>
          <w:trHeight w:val="270"/>
        </w:trPr>
        <w:tc>
          <w:tcPr>
            <w:tcW w:w="1080" w:type="dxa"/>
            <w:tcBorders>
              <w:top w:val="nil"/>
              <w:left w:val="nil"/>
              <w:bottom w:val="nil"/>
              <w:right w:val="nil"/>
            </w:tcBorders>
            <w:shd w:val="clear" w:color="000000" w:fill="D9D9D9"/>
            <w:noWrap/>
            <w:vAlign w:val="center"/>
            <w:hideMark/>
          </w:tcPr>
          <w:p w14:paraId="6223214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71</w:t>
            </w:r>
          </w:p>
        </w:tc>
        <w:tc>
          <w:tcPr>
            <w:tcW w:w="2440" w:type="dxa"/>
            <w:tcBorders>
              <w:top w:val="nil"/>
              <w:left w:val="nil"/>
              <w:bottom w:val="nil"/>
              <w:right w:val="nil"/>
            </w:tcBorders>
            <w:shd w:val="clear" w:color="000000" w:fill="B1FFAB"/>
            <w:noWrap/>
            <w:vAlign w:val="center"/>
            <w:hideMark/>
          </w:tcPr>
          <w:p w14:paraId="78C0113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7B61007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B1FFAB"/>
            <w:noWrap/>
            <w:vAlign w:val="center"/>
            <w:hideMark/>
          </w:tcPr>
          <w:p w14:paraId="535C73F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资金方消息明细查看</w:t>
            </w:r>
          </w:p>
        </w:tc>
      </w:tr>
      <w:tr w:rsidR="003D1106" w:rsidRPr="003D1106" w14:paraId="521103B7" w14:textId="77777777" w:rsidTr="003D1106">
        <w:trPr>
          <w:trHeight w:val="270"/>
        </w:trPr>
        <w:tc>
          <w:tcPr>
            <w:tcW w:w="1080" w:type="dxa"/>
            <w:tcBorders>
              <w:top w:val="nil"/>
              <w:left w:val="nil"/>
              <w:bottom w:val="nil"/>
              <w:right w:val="nil"/>
            </w:tcBorders>
            <w:shd w:val="clear" w:color="000000" w:fill="D9D9D9"/>
            <w:noWrap/>
            <w:vAlign w:val="center"/>
            <w:hideMark/>
          </w:tcPr>
          <w:p w14:paraId="7C593489"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72</w:t>
            </w:r>
          </w:p>
        </w:tc>
        <w:tc>
          <w:tcPr>
            <w:tcW w:w="2440" w:type="dxa"/>
            <w:tcBorders>
              <w:top w:val="nil"/>
              <w:left w:val="nil"/>
              <w:bottom w:val="nil"/>
              <w:right w:val="nil"/>
            </w:tcBorders>
            <w:shd w:val="clear" w:color="000000" w:fill="B1FFAB"/>
            <w:noWrap/>
            <w:vAlign w:val="center"/>
            <w:hideMark/>
          </w:tcPr>
          <w:p w14:paraId="054175B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3B4DB06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B1FFAB"/>
            <w:noWrap/>
            <w:vAlign w:val="center"/>
            <w:hideMark/>
          </w:tcPr>
          <w:p w14:paraId="2E74CE0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资金方意见反馈</w:t>
            </w:r>
          </w:p>
        </w:tc>
      </w:tr>
      <w:tr w:rsidR="003D1106" w:rsidRPr="003D1106" w14:paraId="385D8C8E" w14:textId="77777777" w:rsidTr="003D1106">
        <w:trPr>
          <w:trHeight w:val="270"/>
        </w:trPr>
        <w:tc>
          <w:tcPr>
            <w:tcW w:w="1080" w:type="dxa"/>
            <w:tcBorders>
              <w:top w:val="nil"/>
              <w:left w:val="nil"/>
              <w:bottom w:val="nil"/>
              <w:right w:val="nil"/>
            </w:tcBorders>
            <w:shd w:val="clear" w:color="000000" w:fill="D9D9D9"/>
            <w:noWrap/>
            <w:vAlign w:val="center"/>
            <w:hideMark/>
          </w:tcPr>
          <w:p w14:paraId="71C8522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73</w:t>
            </w:r>
          </w:p>
        </w:tc>
        <w:tc>
          <w:tcPr>
            <w:tcW w:w="2440" w:type="dxa"/>
            <w:tcBorders>
              <w:top w:val="nil"/>
              <w:left w:val="nil"/>
              <w:bottom w:val="nil"/>
              <w:right w:val="nil"/>
            </w:tcBorders>
            <w:shd w:val="clear" w:color="000000" w:fill="ECFFAF"/>
            <w:noWrap/>
            <w:vAlign w:val="center"/>
            <w:hideMark/>
          </w:tcPr>
          <w:p w14:paraId="2D0497B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243DBAA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ECFFAF"/>
            <w:noWrap/>
            <w:vAlign w:val="center"/>
            <w:hideMark/>
          </w:tcPr>
          <w:p w14:paraId="6F2D4FD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渠道人业务评价明细</w:t>
            </w:r>
          </w:p>
        </w:tc>
      </w:tr>
      <w:tr w:rsidR="003D1106" w:rsidRPr="003D1106" w14:paraId="45B1EAF4" w14:textId="77777777" w:rsidTr="003D1106">
        <w:trPr>
          <w:trHeight w:val="270"/>
        </w:trPr>
        <w:tc>
          <w:tcPr>
            <w:tcW w:w="1080" w:type="dxa"/>
            <w:tcBorders>
              <w:top w:val="nil"/>
              <w:left w:val="nil"/>
              <w:bottom w:val="nil"/>
              <w:right w:val="nil"/>
            </w:tcBorders>
            <w:shd w:val="clear" w:color="000000" w:fill="D9D9D9"/>
            <w:noWrap/>
            <w:vAlign w:val="center"/>
            <w:hideMark/>
          </w:tcPr>
          <w:p w14:paraId="77E5F122"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74</w:t>
            </w:r>
          </w:p>
        </w:tc>
        <w:tc>
          <w:tcPr>
            <w:tcW w:w="2440" w:type="dxa"/>
            <w:tcBorders>
              <w:top w:val="nil"/>
              <w:left w:val="nil"/>
              <w:bottom w:val="nil"/>
              <w:right w:val="nil"/>
            </w:tcBorders>
            <w:shd w:val="clear" w:color="000000" w:fill="ECFFAF"/>
            <w:noWrap/>
            <w:vAlign w:val="center"/>
            <w:hideMark/>
          </w:tcPr>
          <w:p w14:paraId="4B60A57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55B92A8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ECFFAF"/>
            <w:noWrap/>
            <w:vAlign w:val="center"/>
            <w:hideMark/>
          </w:tcPr>
          <w:p w14:paraId="3BA1B53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渠道人业务评价</w:t>
            </w:r>
          </w:p>
        </w:tc>
      </w:tr>
      <w:tr w:rsidR="003D1106" w:rsidRPr="003D1106" w14:paraId="1FA8E685" w14:textId="77777777" w:rsidTr="003D1106">
        <w:trPr>
          <w:trHeight w:val="270"/>
        </w:trPr>
        <w:tc>
          <w:tcPr>
            <w:tcW w:w="1080" w:type="dxa"/>
            <w:tcBorders>
              <w:top w:val="nil"/>
              <w:left w:val="nil"/>
              <w:bottom w:val="nil"/>
              <w:right w:val="nil"/>
            </w:tcBorders>
            <w:shd w:val="clear" w:color="000000" w:fill="D9D9D9"/>
            <w:noWrap/>
            <w:vAlign w:val="center"/>
            <w:hideMark/>
          </w:tcPr>
          <w:p w14:paraId="558F62A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75</w:t>
            </w:r>
          </w:p>
        </w:tc>
        <w:tc>
          <w:tcPr>
            <w:tcW w:w="2440" w:type="dxa"/>
            <w:tcBorders>
              <w:top w:val="nil"/>
              <w:left w:val="nil"/>
              <w:bottom w:val="nil"/>
              <w:right w:val="nil"/>
            </w:tcBorders>
            <w:shd w:val="clear" w:color="000000" w:fill="ECFFAF"/>
            <w:noWrap/>
            <w:vAlign w:val="center"/>
            <w:hideMark/>
          </w:tcPr>
          <w:p w14:paraId="78C8ED4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4F4458C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CFFAF"/>
            <w:noWrap/>
            <w:vAlign w:val="center"/>
            <w:hideMark/>
          </w:tcPr>
          <w:p w14:paraId="0C0E679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分页查询业务评价</w:t>
            </w:r>
          </w:p>
        </w:tc>
      </w:tr>
      <w:tr w:rsidR="003D1106" w:rsidRPr="003D1106" w14:paraId="22CB12A3" w14:textId="77777777" w:rsidTr="003D1106">
        <w:trPr>
          <w:trHeight w:val="255"/>
        </w:trPr>
        <w:tc>
          <w:tcPr>
            <w:tcW w:w="1080" w:type="dxa"/>
            <w:tcBorders>
              <w:top w:val="nil"/>
              <w:left w:val="nil"/>
              <w:bottom w:val="nil"/>
              <w:right w:val="nil"/>
            </w:tcBorders>
            <w:shd w:val="clear" w:color="000000" w:fill="D9D9D9"/>
            <w:noWrap/>
            <w:vAlign w:val="center"/>
            <w:hideMark/>
          </w:tcPr>
          <w:p w14:paraId="2DA04DE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76</w:t>
            </w:r>
          </w:p>
        </w:tc>
        <w:tc>
          <w:tcPr>
            <w:tcW w:w="2440" w:type="dxa"/>
            <w:tcBorders>
              <w:top w:val="nil"/>
              <w:left w:val="nil"/>
              <w:bottom w:val="nil"/>
              <w:right w:val="nil"/>
            </w:tcBorders>
            <w:shd w:val="clear" w:color="000000" w:fill="ECFFAF"/>
            <w:noWrap/>
            <w:vAlign w:val="center"/>
            <w:hideMark/>
          </w:tcPr>
          <w:p w14:paraId="79D9DC6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35EA3A4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CFFAF"/>
            <w:noWrap/>
            <w:vAlign w:val="center"/>
            <w:hideMark/>
          </w:tcPr>
          <w:p w14:paraId="75CBB42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分页查询评价标签</w:t>
            </w:r>
          </w:p>
        </w:tc>
      </w:tr>
      <w:tr w:rsidR="003D1106" w:rsidRPr="003D1106" w14:paraId="022CB8CF" w14:textId="77777777" w:rsidTr="003D1106">
        <w:trPr>
          <w:trHeight w:val="255"/>
        </w:trPr>
        <w:tc>
          <w:tcPr>
            <w:tcW w:w="1080" w:type="dxa"/>
            <w:tcBorders>
              <w:top w:val="nil"/>
              <w:left w:val="nil"/>
              <w:bottom w:val="nil"/>
              <w:right w:val="nil"/>
            </w:tcBorders>
            <w:shd w:val="clear" w:color="000000" w:fill="D9D9D9"/>
            <w:noWrap/>
            <w:vAlign w:val="center"/>
            <w:hideMark/>
          </w:tcPr>
          <w:p w14:paraId="6396C25E"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77</w:t>
            </w:r>
          </w:p>
        </w:tc>
        <w:tc>
          <w:tcPr>
            <w:tcW w:w="2440" w:type="dxa"/>
            <w:tcBorders>
              <w:top w:val="nil"/>
              <w:left w:val="nil"/>
              <w:bottom w:val="nil"/>
              <w:right w:val="nil"/>
            </w:tcBorders>
            <w:shd w:val="clear" w:color="000000" w:fill="ECFFAF"/>
            <w:noWrap/>
            <w:vAlign w:val="center"/>
            <w:hideMark/>
          </w:tcPr>
          <w:p w14:paraId="29AB711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311EF44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CFFAF"/>
            <w:noWrap/>
            <w:vAlign w:val="center"/>
            <w:hideMark/>
          </w:tcPr>
          <w:p w14:paraId="0B8ED92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业务评价（仅做为业务数据接口）</w:t>
            </w:r>
          </w:p>
        </w:tc>
      </w:tr>
      <w:tr w:rsidR="003D1106" w:rsidRPr="003D1106" w14:paraId="7B5E2672" w14:textId="77777777" w:rsidTr="003D1106">
        <w:trPr>
          <w:trHeight w:val="255"/>
        </w:trPr>
        <w:tc>
          <w:tcPr>
            <w:tcW w:w="1080" w:type="dxa"/>
            <w:tcBorders>
              <w:top w:val="nil"/>
              <w:left w:val="nil"/>
              <w:bottom w:val="nil"/>
              <w:right w:val="nil"/>
            </w:tcBorders>
            <w:shd w:val="clear" w:color="000000" w:fill="D9D9D9"/>
            <w:noWrap/>
            <w:vAlign w:val="center"/>
            <w:hideMark/>
          </w:tcPr>
          <w:p w14:paraId="08BA8D4F"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78</w:t>
            </w:r>
          </w:p>
        </w:tc>
        <w:tc>
          <w:tcPr>
            <w:tcW w:w="2440" w:type="dxa"/>
            <w:tcBorders>
              <w:top w:val="nil"/>
              <w:left w:val="nil"/>
              <w:bottom w:val="nil"/>
              <w:right w:val="nil"/>
            </w:tcBorders>
            <w:shd w:val="clear" w:color="000000" w:fill="ECFFAF"/>
            <w:noWrap/>
            <w:vAlign w:val="center"/>
            <w:hideMark/>
          </w:tcPr>
          <w:p w14:paraId="77CBB45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5CD2579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ECFFAF"/>
            <w:noWrap/>
            <w:vAlign w:val="center"/>
            <w:hideMark/>
          </w:tcPr>
          <w:p w14:paraId="0C783A3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渠道人分页查询业务评价</w:t>
            </w:r>
          </w:p>
        </w:tc>
      </w:tr>
      <w:tr w:rsidR="003D1106" w:rsidRPr="003D1106" w14:paraId="424D71D5" w14:textId="77777777" w:rsidTr="003D1106">
        <w:trPr>
          <w:trHeight w:val="255"/>
        </w:trPr>
        <w:tc>
          <w:tcPr>
            <w:tcW w:w="1080" w:type="dxa"/>
            <w:tcBorders>
              <w:top w:val="nil"/>
              <w:left w:val="nil"/>
              <w:bottom w:val="nil"/>
              <w:right w:val="nil"/>
            </w:tcBorders>
            <w:shd w:val="clear" w:color="000000" w:fill="D9D9D9"/>
            <w:noWrap/>
            <w:vAlign w:val="center"/>
            <w:hideMark/>
          </w:tcPr>
          <w:p w14:paraId="65F5D4C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79</w:t>
            </w:r>
          </w:p>
        </w:tc>
        <w:tc>
          <w:tcPr>
            <w:tcW w:w="2440" w:type="dxa"/>
            <w:tcBorders>
              <w:top w:val="nil"/>
              <w:left w:val="nil"/>
              <w:bottom w:val="nil"/>
              <w:right w:val="nil"/>
            </w:tcBorders>
            <w:shd w:val="clear" w:color="000000" w:fill="ECFFAF"/>
            <w:noWrap/>
            <w:vAlign w:val="center"/>
            <w:hideMark/>
          </w:tcPr>
          <w:p w14:paraId="22F0CFC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0B5EE37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CFFAF"/>
            <w:noWrap/>
            <w:vAlign w:val="center"/>
            <w:hideMark/>
          </w:tcPr>
          <w:p w14:paraId="52487F6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评价标签新增</w:t>
            </w:r>
          </w:p>
        </w:tc>
      </w:tr>
      <w:tr w:rsidR="003D1106" w:rsidRPr="003D1106" w14:paraId="7EFB087D" w14:textId="77777777" w:rsidTr="003D1106">
        <w:trPr>
          <w:trHeight w:val="255"/>
        </w:trPr>
        <w:tc>
          <w:tcPr>
            <w:tcW w:w="1080" w:type="dxa"/>
            <w:tcBorders>
              <w:top w:val="nil"/>
              <w:left w:val="nil"/>
              <w:bottom w:val="nil"/>
              <w:right w:val="nil"/>
            </w:tcBorders>
            <w:shd w:val="clear" w:color="000000" w:fill="D9D9D9"/>
            <w:noWrap/>
            <w:vAlign w:val="center"/>
            <w:hideMark/>
          </w:tcPr>
          <w:p w14:paraId="3014CE2C"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80</w:t>
            </w:r>
          </w:p>
        </w:tc>
        <w:tc>
          <w:tcPr>
            <w:tcW w:w="2440" w:type="dxa"/>
            <w:tcBorders>
              <w:top w:val="nil"/>
              <w:left w:val="nil"/>
              <w:bottom w:val="nil"/>
              <w:right w:val="nil"/>
            </w:tcBorders>
            <w:shd w:val="clear" w:color="000000" w:fill="ECFFAF"/>
            <w:noWrap/>
            <w:vAlign w:val="center"/>
            <w:hideMark/>
          </w:tcPr>
          <w:p w14:paraId="2936470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224E9CC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CFFAF"/>
            <w:noWrap/>
            <w:vAlign w:val="center"/>
            <w:hideMark/>
          </w:tcPr>
          <w:p w14:paraId="3CE02BB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评价标签删除</w:t>
            </w:r>
          </w:p>
        </w:tc>
      </w:tr>
      <w:tr w:rsidR="003D1106" w:rsidRPr="003D1106" w14:paraId="0D6B8264" w14:textId="77777777" w:rsidTr="003D1106">
        <w:trPr>
          <w:trHeight w:val="270"/>
        </w:trPr>
        <w:tc>
          <w:tcPr>
            <w:tcW w:w="1080" w:type="dxa"/>
            <w:tcBorders>
              <w:top w:val="nil"/>
              <w:left w:val="nil"/>
              <w:bottom w:val="nil"/>
              <w:right w:val="nil"/>
            </w:tcBorders>
            <w:shd w:val="clear" w:color="000000" w:fill="D9D9D9"/>
            <w:noWrap/>
            <w:vAlign w:val="center"/>
            <w:hideMark/>
          </w:tcPr>
          <w:p w14:paraId="7F8195E6"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81</w:t>
            </w:r>
          </w:p>
        </w:tc>
        <w:tc>
          <w:tcPr>
            <w:tcW w:w="2440" w:type="dxa"/>
            <w:tcBorders>
              <w:top w:val="nil"/>
              <w:left w:val="nil"/>
              <w:bottom w:val="nil"/>
              <w:right w:val="nil"/>
            </w:tcBorders>
            <w:shd w:val="clear" w:color="000000" w:fill="ECFFAF"/>
            <w:noWrap/>
            <w:vAlign w:val="center"/>
            <w:hideMark/>
          </w:tcPr>
          <w:p w14:paraId="2960876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77363A3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CFFAF"/>
            <w:noWrap/>
            <w:vAlign w:val="center"/>
            <w:hideMark/>
          </w:tcPr>
          <w:p w14:paraId="7664A06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评价敏感词添加</w:t>
            </w:r>
          </w:p>
        </w:tc>
      </w:tr>
      <w:tr w:rsidR="003D1106" w:rsidRPr="003D1106" w14:paraId="38FD0318" w14:textId="77777777" w:rsidTr="003D1106">
        <w:trPr>
          <w:trHeight w:val="270"/>
        </w:trPr>
        <w:tc>
          <w:tcPr>
            <w:tcW w:w="1080" w:type="dxa"/>
            <w:tcBorders>
              <w:top w:val="nil"/>
              <w:left w:val="nil"/>
              <w:bottom w:val="nil"/>
              <w:right w:val="nil"/>
            </w:tcBorders>
            <w:shd w:val="clear" w:color="000000" w:fill="D9D9D9"/>
            <w:noWrap/>
            <w:vAlign w:val="center"/>
            <w:hideMark/>
          </w:tcPr>
          <w:p w14:paraId="7075F57D"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82</w:t>
            </w:r>
          </w:p>
        </w:tc>
        <w:tc>
          <w:tcPr>
            <w:tcW w:w="2440" w:type="dxa"/>
            <w:tcBorders>
              <w:top w:val="nil"/>
              <w:left w:val="nil"/>
              <w:bottom w:val="nil"/>
              <w:right w:val="nil"/>
            </w:tcBorders>
            <w:shd w:val="clear" w:color="000000" w:fill="ECFFAF"/>
            <w:noWrap/>
            <w:vAlign w:val="center"/>
            <w:hideMark/>
          </w:tcPr>
          <w:p w14:paraId="7857C15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59A0BCB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CFFAF"/>
            <w:noWrap/>
            <w:vAlign w:val="center"/>
            <w:hideMark/>
          </w:tcPr>
          <w:p w14:paraId="06745C1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评价敏感词修改</w:t>
            </w:r>
          </w:p>
        </w:tc>
      </w:tr>
      <w:tr w:rsidR="003D1106" w:rsidRPr="003D1106" w14:paraId="4A02826D" w14:textId="77777777" w:rsidTr="003D1106">
        <w:trPr>
          <w:trHeight w:val="270"/>
        </w:trPr>
        <w:tc>
          <w:tcPr>
            <w:tcW w:w="1080" w:type="dxa"/>
            <w:tcBorders>
              <w:top w:val="nil"/>
              <w:left w:val="nil"/>
              <w:bottom w:val="nil"/>
              <w:right w:val="nil"/>
            </w:tcBorders>
            <w:shd w:val="clear" w:color="000000" w:fill="D9D9D9"/>
            <w:noWrap/>
            <w:vAlign w:val="center"/>
            <w:hideMark/>
          </w:tcPr>
          <w:p w14:paraId="5D6C806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83</w:t>
            </w:r>
          </w:p>
        </w:tc>
        <w:tc>
          <w:tcPr>
            <w:tcW w:w="2440" w:type="dxa"/>
            <w:tcBorders>
              <w:top w:val="nil"/>
              <w:left w:val="nil"/>
              <w:bottom w:val="nil"/>
              <w:right w:val="nil"/>
            </w:tcBorders>
            <w:shd w:val="clear" w:color="000000" w:fill="ECFFAF"/>
            <w:noWrap/>
            <w:vAlign w:val="center"/>
            <w:hideMark/>
          </w:tcPr>
          <w:p w14:paraId="2687546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30BDAA7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CFFAF"/>
            <w:noWrap/>
            <w:vAlign w:val="center"/>
            <w:hideMark/>
          </w:tcPr>
          <w:p w14:paraId="77426AA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评价敏感词分页查询</w:t>
            </w:r>
          </w:p>
        </w:tc>
      </w:tr>
      <w:tr w:rsidR="003D1106" w:rsidRPr="003D1106" w14:paraId="1910CCDF" w14:textId="77777777" w:rsidTr="003D1106">
        <w:trPr>
          <w:trHeight w:val="270"/>
        </w:trPr>
        <w:tc>
          <w:tcPr>
            <w:tcW w:w="1080" w:type="dxa"/>
            <w:tcBorders>
              <w:top w:val="nil"/>
              <w:left w:val="nil"/>
              <w:bottom w:val="nil"/>
              <w:right w:val="nil"/>
            </w:tcBorders>
            <w:shd w:val="clear" w:color="000000" w:fill="D9D9D9"/>
            <w:noWrap/>
            <w:vAlign w:val="center"/>
            <w:hideMark/>
          </w:tcPr>
          <w:p w14:paraId="5D526FE1"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84</w:t>
            </w:r>
          </w:p>
        </w:tc>
        <w:tc>
          <w:tcPr>
            <w:tcW w:w="2440" w:type="dxa"/>
            <w:tcBorders>
              <w:top w:val="nil"/>
              <w:left w:val="nil"/>
              <w:bottom w:val="nil"/>
              <w:right w:val="nil"/>
            </w:tcBorders>
            <w:shd w:val="clear" w:color="000000" w:fill="ECFFAF"/>
            <w:noWrap/>
            <w:vAlign w:val="center"/>
            <w:hideMark/>
          </w:tcPr>
          <w:p w14:paraId="3E9AF43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5998986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CFFAF"/>
            <w:noWrap/>
            <w:vAlign w:val="center"/>
            <w:hideMark/>
          </w:tcPr>
          <w:p w14:paraId="4E1BBC3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评价敏感词删除</w:t>
            </w:r>
          </w:p>
        </w:tc>
      </w:tr>
      <w:tr w:rsidR="003D1106" w:rsidRPr="003D1106" w14:paraId="459D0140" w14:textId="77777777" w:rsidTr="003D1106">
        <w:trPr>
          <w:trHeight w:val="270"/>
        </w:trPr>
        <w:tc>
          <w:tcPr>
            <w:tcW w:w="1080" w:type="dxa"/>
            <w:tcBorders>
              <w:top w:val="nil"/>
              <w:left w:val="nil"/>
              <w:bottom w:val="nil"/>
              <w:right w:val="nil"/>
            </w:tcBorders>
            <w:shd w:val="clear" w:color="000000" w:fill="D9D9D9"/>
            <w:noWrap/>
            <w:vAlign w:val="center"/>
            <w:hideMark/>
          </w:tcPr>
          <w:p w14:paraId="34904BA6"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85</w:t>
            </w:r>
          </w:p>
        </w:tc>
        <w:tc>
          <w:tcPr>
            <w:tcW w:w="2440" w:type="dxa"/>
            <w:tcBorders>
              <w:top w:val="nil"/>
              <w:left w:val="nil"/>
              <w:bottom w:val="nil"/>
              <w:right w:val="nil"/>
            </w:tcBorders>
            <w:shd w:val="clear" w:color="000000" w:fill="ECFFAF"/>
            <w:noWrap/>
            <w:vAlign w:val="center"/>
            <w:hideMark/>
          </w:tcPr>
          <w:p w14:paraId="1EB2E17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4F807AF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CFFAF"/>
            <w:noWrap/>
            <w:vAlign w:val="center"/>
            <w:hideMark/>
          </w:tcPr>
          <w:p w14:paraId="0EFAC67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资金方分页查询业务评价</w:t>
            </w:r>
          </w:p>
        </w:tc>
      </w:tr>
      <w:tr w:rsidR="003D1106" w:rsidRPr="003D1106" w14:paraId="45020494" w14:textId="77777777" w:rsidTr="003D1106">
        <w:trPr>
          <w:trHeight w:val="270"/>
        </w:trPr>
        <w:tc>
          <w:tcPr>
            <w:tcW w:w="1080" w:type="dxa"/>
            <w:tcBorders>
              <w:top w:val="nil"/>
              <w:left w:val="nil"/>
              <w:bottom w:val="nil"/>
              <w:right w:val="nil"/>
            </w:tcBorders>
            <w:shd w:val="clear" w:color="000000" w:fill="D9D9D9"/>
            <w:noWrap/>
            <w:vAlign w:val="center"/>
            <w:hideMark/>
          </w:tcPr>
          <w:p w14:paraId="3345C04E"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86</w:t>
            </w:r>
          </w:p>
        </w:tc>
        <w:tc>
          <w:tcPr>
            <w:tcW w:w="2440" w:type="dxa"/>
            <w:tcBorders>
              <w:top w:val="nil"/>
              <w:left w:val="nil"/>
              <w:bottom w:val="nil"/>
              <w:right w:val="nil"/>
            </w:tcBorders>
            <w:shd w:val="clear" w:color="000000" w:fill="ECFFAF"/>
            <w:noWrap/>
            <w:vAlign w:val="center"/>
            <w:hideMark/>
          </w:tcPr>
          <w:p w14:paraId="15EF31D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14573C0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CFFAF"/>
            <w:noWrap/>
            <w:vAlign w:val="center"/>
            <w:hideMark/>
          </w:tcPr>
          <w:p w14:paraId="71A794B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资金方业务评价明细</w:t>
            </w:r>
          </w:p>
        </w:tc>
      </w:tr>
      <w:tr w:rsidR="003D1106" w:rsidRPr="003D1106" w14:paraId="52015195" w14:textId="77777777" w:rsidTr="003D1106">
        <w:trPr>
          <w:trHeight w:val="270"/>
        </w:trPr>
        <w:tc>
          <w:tcPr>
            <w:tcW w:w="1080" w:type="dxa"/>
            <w:tcBorders>
              <w:top w:val="nil"/>
              <w:left w:val="nil"/>
              <w:bottom w:val="nil"/>
              <w:right w:val="nil"/>
            </w:tcBorders>
            <w:shd w:val="clear" w:color="000000" w:fill="D9D9D9"/>
            <w:noWrap/>
            <w:vAlign w:val="center"/>
            <w:hideMark/>
          </w:tcPr>
          <w:p w14:paraId="79768D96"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87</w:t>
            </w:r>
          </w:p>
        </w:tc>
        <w:tc>
          <w:tcPr>
            <w:tcW w:w="2440" w:type="dxa"/>
            <w:tcBorders>
              <w:top w:val="nil"/>
              <w:left w:val="nil"/>
              <w:bottom w:val="nil"/>
              <w:right w:val="nil"/>
            </w:tcBorders>
            <w:shd w:val="clear" w:color="000000" w:fill="ECFFAF"/>
            <w:noWrap/>
            <w:vAlign w:val="center"/>
            <w:hideMark/>
          </w:tcPr>
          <w:p w14:paraId="54229BF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4EC54E7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CFFAF"/>
            <w:noWrap/>
            <w:vAlign w:val="center"/>
            <w:hideMark/>
          </w:tcPr>
          <w:p w14:paraId="0260AE0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资金方业务评价</w:t>
            </w:r>
          </w:p>
        </w:tc>
      </w:tr>
      <w:tr w:rsidR="003D1106" w:rsidRPr="003D1106" w14:paraId="05FBD181" w14:textId="77777777" w:rsidTr="003D1106">
        <w:trPr>
          <w:trHeight w:val="270"/>
        </w:trPr>
        <w:tc>
          <w:tcPr>
            <w:tcW w:w="1080" w:type="dxa"/>
            <w:tcBorders>
              <w:top w:val="nil"/>
              <w:left w:val="nil"/>
              <w:bottom w:val="nil"/>
              <w:right w:val="nil"/>
            </w:tcBorders>
            <w:shd w:val="clear" w:color="000000" w:fill="D9D9D9"/>
            <w:noWrap/>
            <w:vAlign w:val="center"/>
            <w:hideMark/>
          </w:tcPr>
          <w:p w14:paraId="17A39175"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88</w:t>
            </w:r>
          </w:p>
        </w:tc>
        <w:tc>
          <w:tcPr>
            <w:tcW w:w="2440" w:type="dxa"/>
            <w:tcBorders>
              <w:top w:val="nil"/>
              <w:left w:val="nil"/>
              <w:bottom w:val="nil"/>
              <w:right w:val="nil"/>
            </w:tcBorders>
            <w:shd w:val="clear" w:color="000000" w:fill="EACDFF"/>
            <w:noWrap/>
            <w:vAlign w:val="center"/>
            <w:hideMark/>
          </w:tcPr>
          <w:p w14:paraId="790FF53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743E41C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136E353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分页查询产品审核</w:t>
            </w:r>
          </w:p>
        </w:tc>
      </w:tr>
      <w:tr w:rsidR="003D1106" w:rsidRPr="003D1106" w14:paraId="28846663" w14:textId="77777777" w:rsidTr="003D1106">
        <w:trPr>
          <w:trHeight w:val="270"/>
        </w:trPr>
        <w:tc>
          <w:tcPr>
            <w:tcW w:w="1080" w:type="dxa"/>
            <w:tcBorders>
              <w:top w:val="nil"/>
              <w:left w:val="nil"/>
              <w:bottom w:val="nil"/>
              <w:right w:val="nil"/>
            </w:tcBorders>
            <w:shd w:val="clear" w:color="000000" w:fill="D9D9D9"/>
            <w:noWrap/>
            <w:vAlign w:val="center"/>
            <w:hideMark/>
          </w:tcPr>
          <w:p w14:paraId="28A0EB86"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89</w:t>
            </w:r>
          </w:p>
        </w:tc>
        <w:tc>
          <w:tcPr>
            <w:tcW w:w="2440" w:type="dxa"/>
            <w:tcBorders>
              <w:top w:val="nil"/>
              <w:left w:val="nil"/>
              <w:bottom w:val="nil"/>
              <w:right w:val="nil"/>
            </w:tcBorders>
            <w:shd w:val="clear" w:color="000000" w:fill="EACDFF"/>
            <w:noWrap/>
            <w:vAlign w:val="center"/>
            <w:hideMark/>
          </w:tcPr>
          <w:p w14:paraId="40784D3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6237398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7BA5F3B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产品审核详细</w:t>
            </w:r>
          </w:p>
        </w:tc>
      </w:tr>
      <w:tr w:rsidR="003D1106" w:rsidRPr="003D1106" w14:paraId="0471F9AA" w14:textId="77777777" w:rsidTr="003D1106">
        <w:trPr>
          <w:trHeight w:val="270"/>
        </w:trPr>
        <w:tc>
          <w:tcPr>
            <w:tcW w:w="1080" w:type="dxa"/>
            <w:tcBorders>
              <w:top w:val="nil"/>
              <w:left w:val="nil"/>
              <w:bottom w:val="nil"/>
              <w:right w:val="nil"/>
            </w:tcBorders>
            <w:shd w:val="clear" w:color="000000" w:fill="D9D9D9"/>
            <w:noWrap/>
            <w:vAlign w:val="center"/>
            <w:hideMark/>
          </w:tcPr>
          <w:p w14:paraId="7A58BDCD"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90</w:t>
            </w:r>
          </w:p>
        </w:tc>
        <w:tc>
          <w:tcPr>
            <w:tcW w:w="2440" w:type="dxa"/>
            <w:tcBorders>
              <w:top w:val="nil"/>
              <w:left w:val="nil"/>
              <w:bottom w:val="nil"/>
              <w:right w:val="nil"/>
            </w:tcBorders>
            <w:shd w:val="clear" w:color="000000" w:fill="EACDFF"/>
            <w:noWrap/>
            <w:vAlign w:val="center"/>
            <w:hideMark/>
          </w:tcPr>
          <w:p w14:paraId="3976598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0C54A9C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2701A05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产品修改</w:t>
            </w:r>
          </w:p>
        </w:tc>
      </w:tr>
      <w:tr w:rsidR="003D1106" w:rsidRPr="003D1106" w14:paraId="129EAC1C" w14:textId="77777777" w:rsidTr="003D1106">
        <w:trPr>
          <w:trHeight w:val="270"/>
        </w:trPr>
        <w:tc>
          <w:tcPr>
            <w:tcW w:w="1080" w:type="dxa"/>
            <w:tcBorders>
              <w:top w:val="nil"/>
              <w:left w:val="nil"/>
              <w:bottom w:val="nil"/>
              <w:right w:val="nil"/>
            </w:tcBorders>
            <w:shd w:val="clear" w:color="000000" w:fill="D9D9D9"/>
            <w:noWrap/>
            <w:vAlign w:val="center"/>
            <w:hideMark/>
          </w:tcPr>
          <w:p w14:paraId="23839520"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91</w:t>
            </w:r>
          </w:p>
        </w:tc>
        <w:tc>
          <w:tcPr>
            <w:tcW w:w="2440" w:type="dxa"/>
            <w:tcBorders>
              <w:top w:val="nil"/>
              <w:left w:val="nil"/>
              <w:bottom w:val="nil"/>
              <w:right w:val="nil"/>
            </w:tcBorders>
            <w:shd w:val="clear" w:color="000000" w:fill="EACDFF"/>
            <w:noWrap/>
            <w:vAlign w:val="center"/>
            <w:hideMark/>
          </w:tcPr>
          <w:p w14:paraId="09FCA01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3B96D71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ACDFF"/>
            <w:noWrap/>
            <w:vAlign w:val="center"/>
            <w:hideMark/>
          </w:tcPr>
          <w:p w14:paraId="24C7734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资金方产品修改</w:t>
            </w:r>
          </w:p>
        </w:tc>
      </w:tr>
      <w:tr w:rsidR="003D1106" w:rsidRPr="003D1106" w14:paraId="08983890" w14:textId="77777777" w:rsidTr="003D1106">
        <w:trPr>
          <w:trHeight w:val="270"/>
        </w:trPr>
        <w:tc>
          <w:tcPr>
            <w:tcW w:w="1080" w:type="dxa"/>
            <w:tcBorders>
              <w:top w:val="nil"/>
              <w:left w:val="nil"/>
              <w:bottom w:val="nil"/>
              <w:right w:val="nil"/>
            </w:tcBorders>
            <w:shd w:val="clear" w:color="000000" w:fill="D9D9D9"/>
            <w:noWrap/>
            <w:vAlign w:val="center"/>
            <w:hideMark/>
          </w:tcPr>
          <w:p w14:paraId="6C3D79EC"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92</w:t>
            </w:r>
          </w:p>
        </w:tc>
        <w:tc>
          <w:tcPr>
            <w:tcW w:w="2440" w:type="dxa"/>
            <w:tcBorders>
              <w:top w:val="nil"/>
              <w:left w:val="nil"/>
              <w:bottom w:val="nil"/>
              <w:right w:val="nil"/>
            </w:tcBorders>
            <w:shd w:val="clear" w:color="000000" w:fill="EACDFF"/>
            <w:noWrap/>
            <w:vAlign w:val="center"/>
            <w:hideMark/>
          </w:tcPr>
          <w:p w14:paraId="0D7B451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4D15CAE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5817154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产品添加</w:t>
            </w:r>
          </w:p>
        </w:tc>
      </w:tr>
      <w:tr w:rsidR="003D1106" w:rsidRPr="003D1106" w14:paraId="5707765A" w14:textId="77777777" w:rsidTr="003D1106">
        <w:trPr>
          <w:trHeight w:val="270"/>
        </w:trPr>
        <w:tc>
          <w:tcPr>
            <w:tcW w:w="1080" w:type="dxa"/>
            <w:tcBorders>
              <w:top w:val="nil"/>
              <w:left w:val="nil"/>
              <w:bottom w:val="nil"/>
              <w:right w:val="nil"/>
            </w:tcBorders>
            <w:shd w:val="clear" w:color="000000" w:fill="D9D9D9"/>
            <w:noWrap/>
            <w:vAlign w:val="center"/>
            <w:hideMark/>
          </w:tcPr>
          <w:p w14:paraId="52BE91C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93</w:t>
            </w:r>
          </w:p>
        </w:tc>
        <w:tc>
          <w:tcPr>
            <w:tcW w:w="2440" w:type="dxa"/>
            <w:tcBorders>
              <w:top w:val="nil"/>
              <w:left w:val="nil"/>
              <w:bottom w:val="nil"/>
              <w:right w:val="nil"/>
            </w:tcBorders>
            <w:shd w:val="clear" w:color="000000" w:fill="EACDFF"/>
            <w:noWrap/>
            <w:vAlign w:val="center"/>
            <w:hideMark/>
          </w:tcPr>
          <w:p w14:paraId="73EB523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25BECAE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237B94C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产品发布</w:t>
            </w:r>
          </w:p>
        </w:tc>
      </w:tr>
      <w:tr w:rsidR="003D1106" w:rsidRPr="003D1106" w14:paraId="37DB6DDE" w14:textId="77777777" w:rsidTr="003D1106">
        <w:trPr>
          <w:trHeight w:val="270"/>
        </w:trPr>
        <w:tc>
          <w:tcPr>
            <w:tcW w:w="1080" w:type="dxa"/>
            <w:tcBorders>
              <w:top w:val="nil"/>
              <w:left w:val="nil"/>
              <w:bottom w:val="nil"/>
              <w:right w:val="nil"/>
            </w:tcBorders>
            <w:shd w:val="clear" w:color="000000" w:fill="D9D9D9"/>
            <w:noWrap/>
            <w:vAlign w:val="center"/>
            <w:hideMark/>
          </w:tcPr>
          <w:p w14:paraId="54542F4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94</w:t>
            </w:r>
          </w:p>
        </w:tc>
        <w:tc>
          <w:tcPr>
            <w:tcW w:w="2440" w:type="dxa"/>
            <w:tcBorders>
              <w:top w:val="nil"/>
              <w:left w:val="nil"/>
              <w:bottom w:val="nil"/>
              <w:right w:val="nil"/>
            </w:tcBorders>
            <w:shd w:val="clear" w:color="000000" w:fill="EACDFF"/>
            <w:noWrap/>
            <w:vAlign w:val="center"/>
            <w:hideMark/>
          </w:tcPr>
          <w:p w14:paraId="3CA7067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6EB0FD1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16EA5C1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产品发布审核</w:t>
            </w:r>
          </w:p>
        </w:tc>
      </w:tr>
      <w:tr w:rsidR="003D1106" w:rsidRPr="003D1106" w14:paraId="350C39F1" w14:textId="77777777" w:rsidTr="003D1106">
        <w:trPr>
          <w:trHeight w:val="270"/>
        </w:trPr>
        <w:tc>
          <w:tcPr>
            <w:tcW w:w="1080" w:type="dxa"/>
            <w:tcBorders>
              <w:top w:val="nil"/>
              <w:left w:val="nil"/>
              <w:bottom w:val="nil"/>
              <w:right w:val="nil"/>
            </w:tcBorders>
            <w:shd w:val="clear" w:color="000000" w:fill="D9D9D9"/>
            <w:noWrap/>
            <w:vAlign w:val="center"/>
            <w:hideMark/>
          </w:tcPr>
          <w:p w14:paraId="7812A820"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95</w:t>
            </w:r>
          </w:p>
        </w:tc>
        <w:tc>
          <w:tcPr>
            <w:tcW w:w="2440" w:type="dxa"/>
            <w:tcBorders>
              <w:top w:val="nil"/>
              <w:left w:val="nil"/>
              <w:bottom w:val="nil"/>
              <w:right w:val="nil"/>
            </w:tcBorders>
            <w:shd w:val="clear" w:color="000000" w:fill="EACDFF"/>
            <w:noWrap/>
            <w:vAlign w:val="center"/>
            <w:hideMark/>
          </w:tcPr>
          <w:p w14:paraId="7EC8C29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76DE1B8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ACDFF"/>
            <w:noWrap/>
            <w:vAlign w:val="center"/>
            <w:hideMark/>
          </w:tcPr>
          <w:p w14:paraId="41D21F6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资金方产品添加</w:t>
            </w:r>
          </w:p>
        </w:tc>
      </w:tr>
      <w:tr w:rsidR="003D1106" w:rsidRPr="003D1106" w14:paraId="18E0D70E" w14:textId="77777777" w:rsidTr="003D1106">
        <w:trPr>
          <w:trHeight w:val="270"/>
        </w:trPr>
        <w:tc>
          <w:tcPr>
            <w:tcW w:w="1080" w:type="dxa"/>
            <w:tcBorders>
              <w:top w:val="nil"/>
              <w:left w:val="nil"/>
              <w:bottom w:val="nil"/>
              <w:right w:val="nil"/>
            </w:tcBorders>
            <w:shd w:val="clear" w:color="000000" w:fill="D9D9D9"/>
            <w:noWrap/>
            <w:vAlign w:val="center"/>
            <w:hideMark/>
          </w:tcPr>
          <w:p w14:paraId="3117A5DF"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96</w:t>
            </w:r>
          </w:p>
        </w:tc>
        <w:tc>
          <w:tcPr>
            <w:tcW w:w="2440" w:type="dxa"/>
            <w:tcBorders>
              <w:top w:val="nil"/>
              <w:left w:val="nil"/>
              <w:bottom w:val="nil"/>
              <w:right w:val="nil"/>
            </w:tcBorders>
            <w:shd w:val="clear" w:color="000000" w:fill="EACDFF"/>
            <w:noWrap/>
            <w:vAlign w:val="center"/>
            <w:hideMark/>
          </w:tcPr>
          <w:p w14:paraId="7343354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745EBEE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ACDFF"/>
            <w:noWrap/>
            <w:vAlign w:val="center"/>
            <w:hideMark/>
          </w:tcPr>
          <w:p w14:paraId="71CE780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资金方产品发布</w:t>
            </w:r>
          </w:p>
        </w:tc>
      </w:tr>
      <w:tr w:rsidR="003D1106" w:rsidRPr="003D1106" w14:paraId="41D2FEBA" w14:textId="77777777" w:rsidTr="003D1106">
        <w:trPr>
          <w:trHeight w:val="270"/>
        </w:trPr>
        <w:tc>
          <w:tcPr>
            <w:tcW w:w="1080" w:type="dxa"/>
            <w:tcBorders>
              <w:top w:val="nil"/>
              <w:left w:val="nil"/>
              <w:bottom w:val="nil"/>
              <w:right w:val="nil"/>
            </w:tcBorders>
            <w:shd w:val="clear" w:color="000000" w:fill="D9D9D9"/>
            <w:noWrap/>
            <w:vAlign w:val="center"/>
            <w:hideMark/>
          </w:tcPr>
          <w:p w14:paraId="04A6F47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97</w:t>
            </w:r>
          </w:p>
        </w:tc>
        <w:tc>
          <w:tcPr>
            <w:tcW w:w="2440" w:type="dxa"/>
            <w:tcBorders>
              <w:top w:val="nil"/>
              <w:left w:val="nil"/>
              <w:bottom w:val="nil"/>
              <w:right w:val="nil"/>
            </w:tcBorders>
            <w:shd w:val="clear" w:color="000000" w:fill="EACDFF"/>
            <w:noWrap/>
            <w:vAlign w:val="center"/>
            <w:hideMark/>
          </w:tcPr>
          <w:p w14:paraId="13FCBAB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6194D22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254E244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产品下架</w:t>
            </w:r>
          </w:p>
        </w:tc>
      </w:tr>
      <w:tr w:rsidR="003D1106" w:rsidRPr="003D1106" w14:paraId="53F847C2" w14:textId="77777777" w:rsidTr="003D1106">
        <w:trPr>
          <w:trHeight w:val="270"/>
        </w:trPr>
        <w:tc>
          <w:tcPr>
            <w:tcW w:w="1080" w:type="dxa"/>
            <w:tcBorders>
              <w:top w:val="nil"/>
              <w:left w:val="nil"/>
              <w:bottom w:val="nil"/>
              <w:right w:val="nil"/>
            </w:tcBorders>
            <w:shd w:val="clear" w:color="000000" w:fill="D9D9D9"/>
            <w:noWrap/>
            <w:vAlign w:val="center"/>
            <w:hideMark/>
          </w:tcPr>
          <w:p w14:paraId="56830939"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98</w:t>
            </w:r>
          </w:p>
        </w:tc>
        <w:tc>
          <w:tcPr>
            <w:tcW w:w="2440" w:type="dxa"/>
            <w:tcBorders>
              <w:top w:val="nil"/>
              <w:left w:val="nil"/>
              <w:bottom w:val="nil"/>
              <w:right w:val="nil"/>
            </w:tcBorders>
            <w:shd w:val="clear" w:color="000000" w:fill="EACDFF"/>
            <w:noWrap/>
            <w:vAlign w:val="center"/>
            <w:hideMark/>
          </w:tcPr>
          <w:p w14:paraId="7C05BFD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039ECAF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7DDE4B3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产品下架审核</w:t>
            </w:r>
          </w:p>
        </w:tc>
      </w:tr>
      <w:tr w:rsidR="003D1106" w:rsidRPr="003D1106" w14:paraId="604687BE" w14:textId="77777777" w:rsidTr="003D1106">
        <w:trPr>
          <w:trHeight w:val="270"/>
        </w:trPr>
        <w:tc>
          <w:tcPr>
            <w:tcW w:w="1080" w:type="dxa"/>
            <w:tcBorders>
              <w:top w:val="nil"/>
              <w:left w:val="nil"/>
              <w:bottom w:val="nil"/>
              <w:right w:val="nil"/>
            </w:tcBorders>
            <w:shd w:val="clear" w:color="000000" w:fill="D9D9D9"/>
            <w:noWrap/>
            <w:vAlign w:val="center"/>
            <w:hideMark/>
          </w:tcPr>
          <w:p w14:paraId="76E5C21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99</w:t>
            </w:r>
          </w:p>
        </w:tc>
        <w:tc>
          <w:tcPr>
            <w:tcW w:w="2440" w:type="dxa"/>
            <w:tcBorders>
              <w:top w:val="nil"/>
              <w:left w:val="nil"/>
              <w:bottom w:val="nil"/>
              <w:right w:val="nil"/>
            </w:tcBorders>
            <w:shd w:val="clear" w:color="000000" w:fill="EACDFF"/>
            <w:noWrap/>
            <w:vAlign w:val="center"/>
            <w:hideMark/>
          </w:tcPr>
          <w:p w14:paraId="67545D7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2A92D8E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ACDFF"/>
            <w:noWrap/>
            <w:vAlign w:val="center"/>
            <w:hideMark/>
          </w:tcPr>
          <w:p w14:paraId="5E96F51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资金方产品下架</w:t>
            </w:r>
          </w:p>
        </w:tc>
      </w:tr>
      <w:tr w:rsidR="003D1106" w:rsidRPr="003D1106" w14:paraId="49240D46" w14:textId="77777777" w:rsidTr="003D1106">
        <w:trPr>
          <w:trHeight w:val="270"/>
        </w:trPr>
        <w:tc>
          <w:tcPr>
            <w:tcW w:w="1080" w:type="dxa"/>
            <w:tcBorders>
              <w:top w:val="nil"/>
              <w:left w:val="nil"/>
              <w:bottom w:val="nil"/>
              <w:right w:val="nil"/>
            </w:tcBorders>
            <w:shd w:val="clear" w:color="000000" w:fill="D9D9D9"/>
            <w:noWrap/>
            <w:vAlign w:val="center"/>
            <w:hideMark/>
          </w:tcPr>
          <w:p w14:paraId="0CD269EE"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100</w:t>
            </w:r>
          </w:p>
        </w:tc>
        <w:tc>
          <w:tcPr>
            <w:tcW w:w="2440" w:type="dxa"/>
            <w:tcBorders>
              <w:top w:val="nil"/>
              <w:left w:val="nil"/>
              <w:bottom w:val="nil"/>
              <w:right w:val="nil"/>
            </w:tcBorders>
            <w:shd w:val="clear" w:color="000000" w:fill="EACDFF"/>
            <w:noWrap/>
            <w:vAlign w:val="center"/>
            <w:hideMark/>
          </w:tcPr>
          <w:p w14:paraId="7F36842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697800C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EACDFF"/>
            <w:noWrap/>
            <w:vAlign w:val="center"/>
            <w:hideMark/>
          </w:tcPr>
          <w:p w14:paraId="3BC329B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渠道人分页查询客户</w:t>
            </w:r>
          </w:p>
        </w:tc>
      </w:tr>
      <w:tr w:rsidR="003D1106" w:rsidRPr="003D1106" w14:paraId="7F357A6F" w14:textId="77777777" w:rsidTr="003D1106">
        <w:trPr>
          <w:trHeight w:val="270"/>
        </w:trPr>
        <w:tc>
          <w:tcPr>
            <w:tcW w:w="1080" w:type="dxa"/>
            <w:tcBorders>
              <w:top w:val="nil"/>
              <w:left w:val="nil"/>
              <w:bottom w:val="nil"/>
              <w:right w:val="nil"/>
            </w:tcBorders>
            <w:shd w:val="clear" w:color="000000" w:fill="D9D9D9"/>
            <w:noWrap/>
            <w:vAlign w:val="center"/>
            <w:hideMark/>
          </w:tcPr>
          <w:p w14:paraId="071E0E5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101</w:t>
            </w:r>
          </w:p>
        </w:tc>
        <w:tc>
          <w:tcPr>
            <w:tcW w:w="2440" w:type="dxa"/>
            <w:tcBorders>
              <w:top w:val="nil"/>
              <w:left w:val="nil"/>
              <w:bottom w:val="nil"/>
              <w:right w:val="nil"/>
            </w:tcBorders>
            <w:shd w:val="clear" w:color="000000" w:fill="EACDFF"/>
            <w:noWrap/>
            <w:vAlign w:val="center"/>
            <w:hideMark/>
          </w:tcPr>
          <w:p w14:paraId="27183C1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67C682E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EACDFF"/>
            <w:noWrap/>
            <w:vAlign w:val="center"/>
            <w:hideMark/>
          </w:tcPr>
          <w:p w14:paraId="45984FA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渠道人客户明细查看</w:t>
            </w:r>
          </w:p>
        </w:tc>
      </w:tr>
      <w:tr w:rsidR="003D1106" w:rsidRPr="003D1106" w14:paraId="20D97A02" w14:textId="77777777" w:rsidTr="003D1106">
        <w:trPr>
          <w:trHeight w:val="270"/>
        </w:trPr>
        <w:tc>
          <w:tcPr>
            <w:tcW w:w="1080" w:type="dxa"/>
            <w:tcBorders>
              <w:top w:val="nil"/>
              <w:left w:val="nil"/>
              <w:bottom w:val="nil"/>
              <w:right w:val="nil"/>
            </w:tcBorders>
            <w:shd w:val="clear" w:color="000000" w:fill="D9D9D9"/>
            <w:noWrap/>
            <w:vAlign w:val="center"/>
            <w:hideMark/>
          </w:tcPr>
          <w:p w14:paraId="41A6E551"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102</w:t>
            </w:r>
          </w:p>
        </w:tc>
        <w:tc>
          <w:tcPr>
            <w:tcW w:w="2440" w:type="dxa"/>
            <w:tcBorders>
              <w:top w:val="nil"/>
              <w:left w:val="nil"/>
              <w:bottom w:val="nil"/>
              <w:right w:val="nil"/>
            </w:tcBorders>
            <w:shd w:val="clear" w:color="000000" w:fill="EACDFF"/>
            <w:noWrap/>
            <w:vAlign w:val="center"/>
            <w:hideMark/>
          </w:tcPr>
          <w:p w14:paraId="3AB82AF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46553E1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EACDFF"/>
            <w:noWrap/>
            <w:vAlign w:val="center"/>
            <w:hideMark/>
          </w:tcPr>
          <w:p w14:paraId="4F3AE11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渠道人分页查询客户业务列表</w:t>
            </w:r>
          </w:p>
        </w:tc>
      </w:tr>
      <w:tr w:rsidR="003D1106" w:rsidRPr="003D1106" w14:paraId="6495BE15" w14:textId="77777777" w:rsidTr="003D1106">
        <w:trPr>
          <w:trHeight w:val="270"/>
        </w:trPr>
        <w:tc>
          <w:tcPr>
            <w:tcW w:w="1080" w:type="dxa"/>
            <w:tcBorders>
              <w:top w:val="nil"/>
              <w:left w:val="nil"/>
              <w:bottom w:val="nil"/>
              <w:right w:val="nil"/>
            </w:tcBorders>
            <w:shd w:val="clear" w:color="000000" w:fill="D9D9D9"/>
            <w:noWrap/>
            <w:vAlign w:val="center"/>
            <w:hideMark/>
          </w:tcPr>
          <w:p w14:paraId="522A6BF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103</w:t>
            </w:r>
          </w:p>
        </w:tc>
        <w:tc>
          <w:tcPr>
            <w:tcW w:w="2440" w:type="dxa"/>
            <w:tcBorders>
              <w:top w:val="nil"/>
              <w:left w:val="nil"/>
              <w:bottom w:val="nil"/>
              <w:right w:val="nil"/>
            </w:tcBorders>
            <w:shd w:val="clear" w:color="000000" w:fill="EACDFF"/>
            <w:noWrap/>
            <w:vAlign w:val="center"/>
            <w:hideMark/>
          </w:tcPr>
          <w:p w14:paraId="407D3A1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1F29C61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EACDFF"/>
            <w:noWrap/>
            <w:vAlign w:val="center"/>
            <w:hideMark/>
          </w:tcPr>
          <w:p w14:paraId="20A13C5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产品详细查询</w:t>
            </w:r>
          </w:p>
        </w:tc>
      </w:tr>
      <w:tr w:rsidR="003D1106" w:rsidRPr="003D1106" w14:paraId="602E1BAE" w14:textId="77777777" w:rsidTr="003D1106">
        <w:trPr>
          <w:trHeight w:val="270"/>
        </w:trPr>
        <w:tc>
          <w:tcPr>
            <w:tcW w:w="1080" w:type="dxa"/>
            <w:tcBorders>
              <w:top w:val="nil"/>
              <w:left w:val="nil"/>
              <w:bottom w:val="nil"/>
              <w:right w:val="nil"/>
            </w:tcBorders>
            <w:shd w:val="clear" w:color="000000" w:fill="D9D9D9"/>
            <w:noWrap/>
            <w:vAlign w:val="center"/>
            <w:hideMark/>
          </w:tcPr>
          <w:p w14:paraId="5FAA26F6"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104</w:t>
            </w:r>
          </w:p>
        </w:tc>
        <w:tc>
          <w:tcPr>
            <w:tcW w:w="2440" w:type="dxa"/>
            <w:tcBorders>
              <w:top w:val="nil"/>
              <w:left w:val="nil"/>
              <w:bottom w:val="nil"/>
              <w:right w:val="nil"/>
            </w:tcBorders>
            <w:shd w:val="clear" w:color="000000" w:fill="EACDFF"/>
            <w:noWrap/>
            <w:vAlign w:val="center"/>
            <w:hideMark/>
          </w:tcPr>
          <w:p w14:paraId="1DA5847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71D7553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6CED219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分页查询业务</w:t>
            </w:r>
          </w:p>
        </w:tc>
      </w:tr>
      <w:tr w:rsidR="003D1106" w:rsidRPr="003D1106" w14:paraId="515E42EC" w14:textId="77777777" w:rsidTr="003D1106">
        <w:trPr>
          <w:trHeight w:val="270"/>
        </w:trPr>
        <w:tc>
          <w:tcPr>
            <w:tcW w:w="1080" w:type="dxa"/>
            <w:tcBorders>
              <w:top w:val="nil"/>
              <w:left w:val="nil"/>
              <w:bottom w:val="nil"/>
              <w:right w:val="nil"/>
            </w:tcBorders>
            <w:shd w:val="clear" w:color="000000" w:fill="D9D9D9"/>
            <w:noWrap/>
            <w:vAlign w:val="center"/>
            <w:hideMark/>
          </w:tcPr>
          <w:p w14:paraId="63E8D839"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105</w:t>
            </w:r>
          </w:p>
        </w:tc>
        <w:tc>
          <w:tcPr>
            <w:tcW w:w="2440" w:type="dxa"/>
            <w:tcBorders>
              <w:top w:val="nil"/>
              <w:left w:val="nil"/>
              <w:bottom w:val="nil"/>
              <w:right w:val="nil"/>
            </w:tcBorders>
            <w:shd w:val="clear" w:color="000000" w:fill="EACDFF"/>
            <w:noWrap/>
            <w:vAlign w:val="center"/>
            <w:hideMark/>
          </w:tcPr>
          <w:p w14:paraId="76BBDFC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208452F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0F6FDC2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分页查询客户业务列表</w:t>
            </w:r>
          </w:p>
        </w:tc>
      </w:tr>
      <w:tr w:rsidR="003D1106" w:rsidRPr="003D1106" w14:paraId="4FA1F1EE" w14:textId="77777777" w:rsidTr="003D1106">
        <w:trPr>
          <w:trHeight w:val="270"/>
        </w:trPr>
        <w:tc>
          <w:tcPr>
            <w:tcW w:w="1080" w:type="dxa"/>
            <w:tcBorders>
              <w:top w:val="nil"/>
              <w:left w:val="nil"/>
              <w:bottom w:val="nil"/>
              <w:right w:val="nil"/>
            </w:tcBorders>
            <w:shd w:val="clear" w:color="000000" w:fill="D9D9D9"/>
            <w:noWrap/>
            <w:vAlign w:val="center"/>
            <w:hideMark/>
          </w:tcPr>
          <w:p w14:paraId="283A47C1"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106</w:t>
            </w:r>
          </w:p>
        </w:tc>
        <w:tc>
          <w:tcPr>
            <w:tcW w:w="2440" w:type="dxa"/>
            <w:tcBorders>
              <w:top w:val="nil"/>
              <w:left w:val="nil"/>
              <w:bottom w:val="nil"/>
              <w:right w:val="nil"/>
            </w:tcBorders>
            <w:shd w:val="clear" w:color="000000" w:fill="EACDFF"/>
            <w:noWrap/>
            <w:vAlign w:val="center"/>
            <w:hideMark/>
          </w:tcPr>
          <w:p w14:paraId="5EDF7FC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3F366FE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ACDFF"/>
            <w:noWrap/>
            <w:vAlign w:val="center"/>
            <w:hideMark/>
          </w:tcPr>
          <w:p w14:paraId="2670C77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业务进度变更</w:t>
            </w:r>
          </w:p>
        </w:tc>
      </w:tr>
      <w:tr w:rsidR="003D1106" w:rsidRPr="003D1106" w14:paraId="60AD3E2C" w14:textId="77777777" w:rsidTr="003D1106">
        <w:trPr>
          <w:trHeight w:val="270"/>
        </w:trPr>
        <w:tc>
          <w:tcPr>
            <w:tcW w:w="1080" w:type="dxa"/>
            <w:tcBorders>
              <w:top w:val="nil"/>
              <w:left w:val="nil"/>
              <w:bottom w:val="nil"/>
              <w:right w:val="nil"/>
            </w:tcBorders>
            <w:shd w:val="clear" w:color="000000" w:fill="D9D9D9"/>
            <w:noWrap/>
            <w:vAlign w:val="center"/>
            <w:hideMark/>
          </w:tcPr>
          <w:p w14:paraId="12CB2A6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107</w:t>
            </w:r>
          </w:p>
        </w:tc>
        <w:tc>
          <w:tcPr>
            <w:tcW w:w="2440" w:type="dxa"/>
            <w:tcBorders>
              <w:top w:val="nil"/>
              <w:left w:val="nil"/>
              <w:bottom w:val="nil"/>
              <w:right w:val="nil"/>
            </w:tcBorders>
            <w:shd w:val="clear" w:color="000000" w:fill="EACDFF"/>
            <w:noWrap/>
            <w:vAlign w:val="center"/>
            <w:hideMark/>
          </w:tcPr>
          <w:p w14:paraId="17267D5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3AA28CB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ACDFF"/>
            <w:noWrap/>
            <w:vAlign w:val="center"/>
            <w:hideMark/>
          </w:tcPr>
          <w:p w14:paraId="08FCAE0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业务确认放款</w:t>
            </w:r>
          </w:p>
        </w:tc>
      </w:tr>
      <w:tr w:rsidR="003D1106" w:rsidRPr="003D1106" w14:paraId="373B1289" w14:textId="77777777" w:rsidTr="003D1106">
        <w:trPr>
          <w:trHeight w:val="270"/>
        </w:trPr>
        <w:tc>
          <w:tcPr>
            <w:tcW w:w="1080" w:type="dxa"/>
            <w:tcBorders>
              <w:top w:val="nil"/>
              <w:left w:val="nil"/>
              <w:bottom w:val="nil"/>
              <w:right w:val="nil"/>
            </w:tcBorders>
            <w:shd w:val="clear" w:color="000000" w:fill="D9D9D9"/>
            <w:noWrap/>
            <w:vAlign w:val="center"/>
            <w:hideMark/>
          </w:tcPr>
          <w:p w14:paraId="713712F2"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108</w:t>
            </w:r>
          </w:p>
        </w:tc>
        <w:tc>
          <w:tcPr>
            <w:tcW w:w="2440" w:type="dxa"/>
            <w:tcBorders>
              <w:top w:val="nil"/>
              <w:left w:val="nil"/>
              <w:bottom w:val="nil"/>
              <w:right w:val="nil"/>
            </w:tcBorders>
            <w:shd w:val="clear" w:color="000000" w:fill="EACDFF"/>
            <w:noWrap/>
            <w:vAlign w:val="center"/>
            <w:hideMark/>
          </w:tcPr>
          <w:p w14:paraId="68DEBC8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43F2A4F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EACDFF"/>
            <w:noWrap/>
            <w:vAlign w:val="center"/>
            <w:hideMark/>
          </w:tcPr>
          <w:p w14:paraId="4EAF541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渠道人分页查询业务</w:t>
            </w:r>
          </w:p>
        </w:tc>
      </w:tr>
      <w:tr w:rsidR="003D1106" w:rsidRPr="003D1106" w14:paraId="3B812CD8" w14:textId="77777777" w:rsidTr="003D1106">
        <w:trPr>
          <w:trHeight w:val="270"/>
        </w:trPr>
        <w:tc>
          <w:tcPr>
            <w:tcW w:w="1080" w:type="dxa"/>
            <w:tcBorders>
              <w:top w:val="nil"/>
              <w:left w:val="nil"/>
              <w:bottom w:val="nil"/>
              <w:right w:val="nil"/>
            </w:tcBorders>
            <w:shd w:val="clear" w:color="000000" w:fill="D9D9D9"/>
            <w:noWrap/>
            <w:vAlign w:val="center"/>
            <w:hideMark/>
          </w:tcPr>
          <w:p w14:paraId="7042F379"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109</w:t>
            </w:r>
          </w:p>
        </w:tc>
        <w:tc>
          <w:tcPr>
            <w:tcW w:w="2440" w:type="dxa"/>
            <w:tcBorders>
              <w:top w:val="nil"/>
              <w:left w:val="nil"/>
              <w:bottom w:val="nil"/>
              <w:right w:val="nil"/>
            </w:tcBorders>
            <w:shd w:val="clear" w:color="000000" w:fill="EACDFF"/>
            <w:noWrap/>
            <w:vAlign w:val="center"/>
            <w:hideMark/>
          </w:tcPr>
          <w:p w14:paraId="538363C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729724F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EACDFF"/>
            <w:noWrap/>
            <w:vAlign w:val="center"/>
            <w:hideMark/>
          </w:tcPr>
          <w:p w14:paraId="2B717AC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渠道人业务明细查看</w:t>
            </w:r>
          </w:p>
        </w:tc>
      </w:tr>
      <w:tr w:rsidR="003D1106" w:rsidRPr="003D1106" w14:paraId="5C671080" w14:textId="77777777" w:rsidTr="003D1106">
        <w:trPr>
          <w:trHeight w:val="270"/>
        </w:trPr>
        <w:tc>
          <w:tcPr>
            <w:tcW w:w="1080" w:type="dxa"/>
            <w:tcBorders>
              <w:top w:val="nil"/>
              <w:left w:val="nil"/>
              <w:bottom w:val="nil"/>
              <w:right w:val="nil"/>
            </w:tcBorders>
            <w:shd w:val="clear" w:color="000000" w:fill="D9D9D9"/>
            <w:noWrap/>
            <w:vAlign w:val="center"/>
            <w:hideMark/>
          </w:tcPr>
          <w:p w14:paraId="65A2258C"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lastRenderedPageBreak/>
              <w:t>110</w:t>
            </w:r>
          </w:p>
        </w:tc>
        <w:tc>
          <w:tcPr>
            <w:tcW w:w="2440" w:type="dxa"/>
            <w:tcBorders>
              <w:top w:val="nil"/>
              <w:left w:val="nil"/>
              <w:bottom w:val="nil"/>
              <w:right w:val="nil"/>
            </w:tcBorders>
            <w:shd w:val="clear" w:color="000000" w:fill="EACDFF"/>
            <w:noWrap/>
            <w:vAlign w:val="center"/>
            <w:hideMark/>
          </w:tcPr>
          <w:p w14:paraId="188745D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188F757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EACDFF"/>
            <w:noWrap/>
            <w:vAlign w:val="center"/>
            <w:hideMark/>
          </w:tcPr>
          <w:p w14:paraId="5299413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产品匹配</w:t>
            </w:r>
          </w:p>
        </w:tc>
      </w:tr>
      <w:tr w:rsidR="003D1106" w:rsidRPr="003D1106" w14:paraId="16E16D99" w14:textId="77777777" w:rsidTr="003D1106">
        <w:trPr>
          <w:trHeight w:val="270"/>
        </w:trPr>
        <w:tc>
          <w:tcPr>
            <w:tcW w:w="1080" w:type="dxa"/>
            <w:tcBorders>
              <w:top w:val="nil"/>
              <w:left w:val="nil"/>
              <w:bottom w:val="nil"/>
              <w:right w:val="nil"/>
            </w:tcBorders>
            <w:shd w:val="clear" w:color="000000" w:fill="D9D9D9"/>
            <w:noWrap/>
            <w:vAlign w:val="center"/>
            <w:hideMark/>
          </w:tcPr>
          <w:p w14:paraId="78F0E992"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111</w:t>
            </w:r>
          </w:p>
        </w:tc>
        <w:tc>
          <w:tcPr>
            <w:tcW w:w="2440" w:type="dxa"/>
            <w:tcBorders>
              <w:top w:val="nil"/>
              <w:left w:val="nil"/>
              <w:bottom w:val="nil"/>
              <w:right w:val="nil"/>
            </w:tcBorders>
            <w:shd w:val="clear" w:color="000000" w:fill="EACDFF"/>
            <w:noWrap/>
            <w:vAlign w:val="center"/>
            <w:hideMark/>
          </w:tcPr>
          <w:p w14:paraId="4D3D758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49D2C70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EACDFF"/>
            <w:noWrap/>
            <w:vAlign w:val="center"/>
            <w:hideMark/>
          </w:tcPr>
          <w:p w14:paraId="362A7BF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贷款申请</w:t>
            </w:r>
          </w:p>
        </w:tc>
      </w:tr>
      <w:tr w:rsidR="003D1106" w:rsidRPr="003D1106" w14:paraId="5FA8143E" w14:textId="77777777" w:rsidTr="003D1106">
        <w:trPr>
          <w:trHeight w:val="270"/>
        </w:trPr>
        <w:tc>
          <w:tcPr>
            <w:tcW w:w="1080" w:type="dxa"/>
            <w:tcBorders>
              <w:top w:val="nil"/>
              <w:left w:val="nil"/>
              <w:bottom w:val="nil"/>
              <w:right w:val="nil"/>
            </w:tcBorders>
            <w:shd w:val="clear" w:color="000000" w:fill="D9D9D9"/>
            <w:noWrap/>
            <w:vAlign w:val="center"/>
            <w:hideMark/>
          </w:tcPr>
          <w:p w14:paraId="61363E0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112</w:t>
            </w:r>
          </w:p>
        </w:tc>
        <w:tc>
          <w:tcPr>
            <w:tcW w:w="2440" w:type="dxa"/>
            <w:tcBorders>
              <w:top w:val="nil"/>
              <w:left w:val="nil"/>
              <w:bottom w:val="nil"/>
              <w:right w:val="nil"/>
            </w:tcBorders>
            <w:shd w:val="clear" w:color="000000" w:fill="EACDFF"/>
            <w:noWrap/>
            <w:vAlign w:val="center"/>
            <w:hideMark/>
          </w:tcPr>
          <w:p w14:paraId="78F67C4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230A21D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56C1B0C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业务明细查看</w:t>
            </w:r>
          </w:p>
        </w:tc>
      </w:tr>
      <w:tr w:rsidR="003D1106" w:rsidRPr="003D1106" w14:paraId="1BA16B82" w14:textId="77777777" w:rsidTr="003D1106">
        <w:trPr>
          <w:trHeight w:val="270"/>
        </w:trPr>
        <w:tc>
          <w:tcPr>
            <w:tcW w:w="1080" w:type="dxa"/>
            <w:tcBorders>
              <w:top w:val="nil"/>
              <w:left w:val="nil"/>
              <w:bottom w:val="nil"/>
              <w:right w:val="nil"/>
            </w:tcBorders>
            <w:shd w:val="clear" w:color="000000" w:fill="D9D9D9"/>
            <w:noWrap/>
            <w:vAlign w:val="center"/>
            <w:hideMark/>
          </w:tcPr>
          <w:p w14:paraId="4E1D66B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113</w:t>
            </w:r>
          </w:p>
        </w:tc>
        <w:tc>
          <w:tcPr>
            <w:tcW w:w="2440" w:type="dxa"/>
            <w:tcBorders>
              <w:top w:val="nil"/>
              <w:left w:val="nil"/>
              <w:bottom w:val="nil"/>
              <w:right w:val="nil"/>
            </w:tcBorders>
            <w:shd w:val="clear" w:color="000000" w:fill="EACDFF"/>
            <w:noWrap/>
            <w:vAlign w:val="center"/>
            <w:hideMark/>
          </w:tcPr>
          <w:p w14:paraId="58FA4C4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154E0D4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6E6108F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分页查询客户</w:t>
            </w:r>
          </w:p>
        </w:tc>
      </w:tr>
      <w:tr w:rsidR="003D1106" w:rsidRPr="003D1106" w14:paraId="30F0A6DE" w14:textId="77777777" w:rsidTr="003D1106">
        <w:trPr>
          <w:trHeight w:val="270"/>
        </w:trPr>
        <w:tc>
          <w:tcPr>
            <w:tcW w:w="1080" w:type="dxa"/>
            <w:tcBorders>
              <w:top w:val="nil"/>
              <w:left w:val="nil"/>
              <w:bottom w:val="nil"/>
              <w:right w:val="nil"/>
            </w:tcBorders>
            <w:shd w:val="clear" w:color="000000" w:fill="D9D9D9"/>
            <w:noWrap/>
            <w:vAlign w:val="center"/>
            <w:hideMark/>
          </w:tcPr>
          <w:p w14:paraId="1AA61F3D"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114</w:t>
            </w:r>
          </w:p>
        </w:tc>
        <w:tc>
          <w:tcPr>
            <w:tcW w:w="2440" w:type="dxa"/>
            <w:tcBorders>
              <w:top w:val="nil"/>
              <w:left w:val="nil"/>
              <w:bottom w:val="nil"/>
              <w:right w:val="nil"/>
            </w:tcBorders>
            <w:shd w:val="clear" w:color="000000" w:fill="EACDFF"/>
            <w:noWrap/>
            <w:vAlign w:val="center"/>
            <w:hideMark/>
          </w:tcPr>
          <w:p w14:paraId="720925C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63FBFD9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553D6FA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客户明细查看</w:t>
            </w:r>
          </w:p>
        </w:tc>
      </w:tr>
      <w:tr w:rsidR="003D1106" w:rsidRPr="003D1106" w14:paraId="7D0F8CF7" w14:textId="77777777" w:rsidTr="003D1106">
        <w:trPr>
          <w:trHeight w:val="270"/>
        </w:trPr>
        <w:tc>
          <w:tcPr>
            <w:tcW w:w="1080" w:type="dxa"/>
            <w:tcBorders>
              <w:top w:val="nil"/>
              <w:left w:val="nil"/>
              <w:bottom w:val="nil"/>
              <w:right w:val="nil"/>
            </w:tcBorders>
            <w:shd w:val="clear" w:color="000000" w:fill="D9D9D9"/>
            <w:noWrap/>
            <w:vAlign w:val="center"/>
            <w:hideMark/>
          </w:tcPr>
          <w:p w14:paraId="1B3E66A5"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115</w:t>
            </w:r>
          </w:p>
        </w:tc>
        <w:tc>
          <w:tcPr>
            <w:tcW w:w="2440" w:type="dxa"/>
            <w:tcBorders>
              <w:top w:val="nil"/>
              <w:left w:val="nil"/>
              <w:bottom w:val="nil"/>
              <w:right w:val="nil"/>
            </w:tcBorders>
            <w:shd w:val="clear" w:color="000000" w:fill="EACDFF"/>
            <w:noWrap/>
            <w:vAlign w:val="center"/>
            <w:hideMark/>
          </w:tcPr>
          <w:p w14:paraId="43F4932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18BEC08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68ED923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产品详细</w:t>
            </w:r>
          </w:p>
        </w:tc>
      </w:tr>
      <w:tr w:rsidR="003D1106" w:rsidRPr="003D1106" w14:paraId="7B2A38A0" w14:textId="77777777" w:rsidTr="003D1106">
        <w:trPr>
          <w:trHeight w:val="270"/>
        </w:trPr>
        <w:tc>
          <w:tcPr>
            <w:tcW w:w="1080" w:type="dxa"/>
            <w:tcBorders>
              <w:top w:val="nil"/>
              <w:left w:val="nil"/>
              <w:bottom w:val="nil"/>
              <w:right w:val="nil"/>
            </w:tcBorders>
            <w:shd w:val="clear" w:color="000000" w:fill="D9D9D9"/>
            <w:noWrap/>
            <w:vAlign w:val="center"/>
            <w:hideMark/>
          </w:tcPr>
          <w:p w14:paraId="589FCE06"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116</w:t>
            </w:r>
          </w:p>
        </w:tc>
        <w:tc>
          <w:tcPr>
            <w:tcW w:w="2440" w:type="dxa"/>
            <w:tcBorders>
              <w:top w:val="nil"/>
              <w:left w:val="nil"/>
              <w:bottom w:val="nil"/>
              <w:right w:val="nil"/>
            </w:tcBorders>
            <w:shd w:val="clear" w:color="000000" w:fill="EACDFF"/>
            <w:noWrap/>
            <w:vAlign w:val="center"/>
            <w:hideMark/>
          </w:tcPr>
          <w:p w14:paraId="05AFA46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3E42F6A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29FD72C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分页查询产品信息</w:t>
            </w:r>
          </w:p>
        </w:tc>
      </w:tr>
      <w:tr w:rsidR="003D1106" w:rsidRPr="003D1106" w14:paraId="33C1FEF5" w14:textId="77777777" w:rsidTr="003D1106">
        <w:trPr>
          <w:trHeight w:val="270"/>
        </w:trPr>
        <w:tc>
          <w:tcPr>
            <w:tcW w:w="1080" w:type="dxa"/>
            <w:tcBorders>
              <w:top w:val="nil"/>
              <w:left w:val="nil"/>
              <w:bottom w:val="nil"/>
              <w:right w:val="nil"/>
            </w:tcBorders>
            <w:shd w:val="clear" w:color="000000" w:fill="D9D9D9"/>
            <w:noWrap/>
            <w:vAlign w:val="center"/>
            <w:hideMark/>
          </w:tcPr>
          <w:p w14:paraId="1DCB52A1"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117</w:t>
            </w:r>
          </w:p>
        </w:tc>
        <w:tc>
          <w:tcPr>
            <w:tcW w:w="2440" w:type="dxa"/>
            <w:tcBorders>
              <w:top w:val="nil"/>
              <w:left w:val="nil"/>
              <w:bottom w:val="nil"/>
              <w:right w:val="nil"/>
            </w:tcBorders>
            <w:shd w:val="clear" w:color="000000" w:fill="EACDFF"/>
            <w:noWrap/>
            <w:vAlign w:val="center"/>
            <w:hideMark/>
          </w:tcPr>
          <w:p w14:paraId="1C2DB1B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2008BC4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ACDFF"/>
            <w:noWrap/>
            <w:vAlign w:val="center"/>
            <w:hideMark/>
          </w:tcPr>
          <w:p w14:paraId="0A2B21F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资金方分页查询业务</w:t>
            </w:r>
          </w:p>
        </w:tc>
      </w:tr>
      <w:tr w:rsidR="003D1106" w:rsidRPr="003D1106" w14:paraId="17AF7F65" w14:textId="77777777" w:rsidTr="003D1106">
        <w:trPr>
          <w:trHeight w:val="270"/>
        </w:trPr>
        <w:tc>
          <w:tcPr>
            <w:tcW w:w="1080" w:type="dxa"/>
            <w:tcBorders>
              <w:top w:val="nil"/>
              <w:left w:val="nil"/>
              <w:bottom w:val="nil"/>
              <w:right w:val="nil"/>
            </w:tcBorders>
            <w:shd w:val="clear" w:color="000000" w:fill="D9D9D9"/>
            <w:noWrap/>
            <w:vAlign w:val="center"/>
            <w:hideMark/>
          </w:tcPr>
          <w:p w14:paraId="345EBFC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118</w:t>
            </w:r>
          </w:p>
        </w:tc>
        <w:tc>
          <w:tcPr>
            <w:tcW w:w="2440" w:type="dxa"/>
            <w:tcBorders>
              <w:top w:val="nil"/>
              <w:left w:val="nil"/>
              <w:bottom w:val="nil"/>
              <w:right w:val="nil"/>
            </w:tcBorders>
            <w:shd w:val="clear" w:color="000000" w:fill="EACDFF"/>
            <w:noWrap/>
            <w:vAlign w:val="center"/>
            <w:hideMark/>
          </w:tcPr>
          <w:p w14:paraId="31EF95F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4F594E2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ACDFF"/>
            <w:noWrap/>
            <w:vAlign w:val="center"/>
            <w:hideMark/>
          </w:tcPr>
          <w:p w14:paraId="3017AF5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资金方业务明细查看</w:t>
            </w:r>
          </w:p>
        </w:tc>
      </w:tr>
      <w:tr w:rsidR="003D1106" w:rsidRPr="003D1106" w14:paraId="60D38538" w14:textId="77777777" w:rsidTr="003D1106">
        <w:trPr>
          <w:trHeight w:val="270"/>
        </w:trPr>
        <w:tc>
          <w:tcPr>
            <w:tcW w:w="1080" w:type="dxa"/>
            <w:tcBorders>
              <w:top w:val="nil"/>
              <w:left w:val="nil"/>
              <w:bottom w:val="nil"/>
              <w:right w:val="nil"/>
            </w:tcBorders>
            <w:shd w:val="clear" w:color="000000" w:fill="D9D9D9"/>
            <w:noWrap/>
            <w:vAlign w:val="center"/>
            <w:hideMark/>
          </w:tcPr>
          <w:p w14:paraId="42B6FBC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119</w:t>
            </w:r>
          </w:p>
        </w:tc>
        <w:tc>
          <w:tcPr>
            <w:tcW w:w="2440" w:type="dxa"/>
            <w:tcBorders>
              <w:top w:val="nil"/>
              <w:left w:val="nil"/>
              <w:bottom w:val="nil"/>
              <w:right w:val="nil"/>
            </w:tcBorders>
            <w:shd w:val="clear" w:color="000000" w:fill="EACDFF"/>
            <w:noWrap/>
            <w:vAlign w:val="center"/>
            <w:hideMark/>
          </w:tcPr>
          <w:p w14:paraId="00E653C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1F2868D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6C49A88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分页查询产品匹配规则</w:t>
            </w:r>
          </w:p>
        </w:tc>
      </w:tr>
      <w:tr w:rsidR="003D1106" w:rsidRPr="003D1106" w14:paraId="612F0548" w14:textId="77777777" w:rsidTr="003D1106">
        <w:trPr>
          <w:trHeight w:val="270"/>
        </w:trPr>
        <w:tc>
          <w:tcPr>
            <w:tcW w:w="1080" w:type="dxa"/>
            <w:tcBorders>
              <w:top w:val="nil"/>
              <w:left w:val="nil"/>
              <w:bottom w:val="nil"/>
              <w:right w:val="nil"/>
            </w:tcBorders>
            <w:shd w:val="clear" w:color="000000" w:fill="D9D9D9"/>
            <w:noWrap/>
            <w:vAlign w:val="center"/>
            <w:hideMark/>
          </w:tcPr>
          <w:p w14:paraId="2DAA97B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120</w:t>
            </w:r>
          </w:p>
        </w:tc>
        <w:tc>
          <w:tcPr>
            <w:tcW w:w="2440" w:type="dxa"/>
            <w:tcBorders>
              <w:top w:val="nil"/>
              <w:left w:val="nil"/>
              <w:bottom w:val="nil"/>
              <w:right w:val="nil"/>
            </w:tcBorders>
            <w:shd w:val="clear" w:color="000000" w:fill="EACDFF"/>
            <w:noWrap/>
            <w:vAlign w:val="center"/>
            <w:hideMark/>
          </w:tcPr>
          <w:p w14:paraId="048B810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76E0D34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2A1776A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产品匹配规则添加</w:t>
            </w:r>
          </w:p>
        </w:tc>
      </w:tr>
      <w:tr w:rsidR="003D1106" w:rsidRPr="003D1106" w14:paraId="495CBAA2" w14:textId="77777777" w:rsidTr="003D1106">
        <w:trPr>
          <w:trHeight w:val="270"/>
        </w:trPr>
        <w:tc>
          <w:tcPr>
            <w:tcW w:w="1080" w:type="dxa"/>
            <w:tcBorders>
              <w:top w:val="nil"/>
              <w:left w:val="nil"/>
              <w:bottom w:val="nil"/>
              <w:right w:val="nil"/>
            </w:tcBorders>
            <w:shd w:val="clear" w:color="000000" w:fill="D9D9D9"/>
            <w:noWrap/>
            <w:vAlign w:val="center"/>
            <w:hideMark/>
          </w:tcPr>
          <w:p w14:paraId="63EA929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121</w:t>
            </w:r>
          </w:p>
        </w:tc>
        <w:tc>
          <w:tcPr>
            <w:tcW w:w="2440" w:type="dxa"/>
            <w:tcBorders>
              <w:top w:val="nil"/>
              <w:left w:val="nil"/>
              <w:bottom w:val="nil"/>
              <w:right w:val="nil"/>
            </w:tcBorders>
            <w:shd w:val="clear" w:color="000000" w:fill="EACDFF"/>
            <w:noWrap/>
            <w:vAlign w:val="center"/>
            <w:hideMark/>
          </w:tcPr>
          <w:p w14:paraId="3906993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4D310EE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6E157CA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分页查询用户等级规则</w:t>
            </w:r>
          </w:p>
        </w:tc>
      </w:tr>
      <w:tr w:rsidR="003D1106" w:rsidRPr="003D1106" w14:paraId="1BAC0BB7" w14:textId="77777777" w:rsidTr="003D1106">
        <w:trPr>
          <w:trHeight w:val="270"/>
        </w:trPr>
        <w:tc>
          <w:tcPr>
            <w:tcW w:w="1080" w:type="dxa"/>
            <w:tcBorders>
              <w:top w:val="nil"/>
              <w:left w:val="nil"/>
              <w:bottom w:val="nil"/>
              <w:right w:val="nil"/>
            </w:tcBorders>
            <w:shd w:val="clear" w:color="000000" w:fill="D9D9D9"/>
            <w:noWrap/>
            <w:vAlign w:val="center"/>
            <w:hideMark/>
          </w:tcPr>
          <w:p w14:paraId="0570C54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122</w:t>
            </w:r>
          </w:p>
        </w:tc>
        <w:tc>
          <w:tcPr>
            <w:tcW w:w="2440" w:type="dxa"/>
            <w:tcBorders>
              <w:top w:val="nil"/>
              <w:left w:val="nil"/>
              <w:bottom w:val="nil"/>
              <w:right w:val="nil"/>
            </w:tcBorders>
            <w:shd w:val="clear" w:color="000000" w:fill="EACDFF"/>
            <w:noWrap/>
            <w:vAlign w:val="center"/>
            <w:hideMark/>
          </w:tcPr>
          <w:p w14:paraId="524CE1E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6A831BB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42CBB35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用户等级规则添加</w:t>
            </w:r>
          </w:p>
        </w:tc>
      </w:tr>
      <w:tr w:rsidR="003D1106" w:rsidRPr="003D1106" w14:paraId="1887C315" w14:textId="77777777" w:rsidTr="003D1106">
        <w:trPr>
          <w:trHeight w:val="270"/>
        </w:trPr>
        <w:tc>
          <w:tcPr>
            <w:tcW w:w="1080" w:type="dxa"/>
            <w:tcBorders>
              <w:top w:val="nil"/>
              <w:left w:val="nil"/>
              <w:bottom w:val="nil"/>
              <w:right w:val="nil"/>
            </w:tcBorders>
            <w:shd w:val="clear" w:color="000000" w:fill="D9D9D9"/>
            <w:noWrap/>
            <w:vAlign w:val="center"/>
            <w:hideMark/>
          </w:tcPr>
          <w:p w14:paraId="324A2FA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123</w:t>
            </w:r>
          </w:p>
        </w:tc>
        <w:tc>
          <w:tcPr>
            <w:tcW w:w="2440" w:type="dxa"/>
            <w:tcBorders>
              <w:top w:val="nil"/>
              <w:left w:val="nil"/>
              <w:bottom w:val="nil"/>
              <w:right w:val="nil"/>
            </w:tcBorders>
            <w:shd w:val="clear" w:color="000000" w:fill="EACDFF"/>
            <w:noWrap/>
            <w:vAlign w:val="center"/>
            <w:hideMark/>
          </w:tcPr>
          <w:p w14:paraId="631371D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7C02F9D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19381B9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分页查询业务推送规则</w:t>
            </w:r>
          </w:p>
        </w:tc>
      </w:tr>
      <w:tr w:rsidR="003D1106" w:rsidRPr="003D1106" w14:paraId="5CD54B4D" w14:textId="77777777" w:rsidTr="003D1106">
        <w:trPr>
          <w:trHeight w:val="270"/>
        </w:trPr>
        <w:tc>
          <w:tcPr>
            <w:tcW w:w="1080" w:type="dxa"/>
            <w:tcBorders>
              <w:top w:val="nil"/>
              <w:left w:val="nil"/>
              <w:bottom w:val="nil"/>
              <w:right w:val="nil"/>
            </w:tcBorders>
            <w:shd w:val="clear" w:color="000000" w:fill="D9D9D9"/>
            <w:noWrap/>
            <w:vAlign w:val="center"/>
            <w:hideMark/>
          </w:tcPr>
          <w:p w14:paraId="2B53B1D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124</w:t>
            </w:r>
          </w:p>
        </w:tc>
        <w:tc>
          <w:tcPr>
            <w:tcW w:w="2440" w:type="dxa"/>
            <w:tcBorders>
              <w:top w:val="nil"/>
              <w:left w:val="nil"/>
              <w:bottom w:val="nil"/>
              <w:right w:val="nil"/>
            </w:tcBorders>
            <w:shd w:val="clear" w:color="000000" w:fill="EACDFF"/>
            <w:noWrap/>
            <w:vAlign w:val="center"/>
            <w:hideMark/>
          </w:tcPr>
          <w:p w14:paraId="44D9EA8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7706448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4680F8C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业务推送规则添加</w:t>
            </w:r>
          </w:p>
        </w:tc>
      </w:tr>
      <w:tr w:rsidR="003D1106" w:rsidRPr="003D1106" w14:paraId="1E606598" w14:textId="77777777" w:rsidTr="003D1106">
        <w:trPr>
          <w:trHeight w:val="270"/>
        </w:trPr>
        <w:tc>
          <w:tcPr>
            <w:tcW w:w="1080" w:type="dxa"/>
            <w:tcBorders>
              <w:top w:val="nil"/>
              <w:left w:val="nil"/>
              <w:bottom w:val="nil"/>
              <w:right w:val="nil"/>
            </w:tcBorders>
            <w:shd w:val="clear" w:color="000000" w:fill="D9D9D9"/>
            <w:noWrap/>
            <w:vAlign w:val="center"/>
            <w:hideMark/>
          </w:tcPr>
          <w:p w14:paraId="7DB6B4B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125</w:t>
            </w:r>
          </w:p>
        </w:tc>
        <w:tc>
          <w:tcPr>
            <w:tcW w:w="2440" w:type="dxa"/>
            <w:tcBorders>
              <w:top w:val="nil"/>
              <w:left w:val="nil"/>
              <w:bottom w:val="nil"/>
              <w:right w:val="nil"/>
            </w:tcBorders>
            <w:shd w:val="clear" w:color="000000" w:fill="EACDFF"/>
            <w:noWrap/>
            <w:vAlign w:val="center"/>
            <w:hideMark/>
          </w:tcPr>
          <w:p w14:paraId="653FD85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5D5ACE2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7FA2A9F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分页查询用户积分规则</w:t>
            </w:r>
          </w:p>
        </w:tc>
      </w:tr>
      <w:tr w:rsidR="003D1106" w:rsidRPr="003D1106" w14:paraId="145891F0" w14:textId="77777777" w:rsidTr="003D1106">
        <w:trPr>
          <w:trHeight w:val="270"/>
        </w:trPr>
        <w:tc>
          <w:tcPr>
            <w:tcW w:w="1080" w:type="dxa"/>
            <w:tcBorders>
              <w:top w:val="nil"/>
              <w:left w:val="nil"/>
              <w:bottom w:val="nil"/>
              <w:right w:val="nil"/>
            </w:tcBorders>
            <w:shd w:val="clear" w:color="000000" w:fill="D9D9D9"/>
            <w:noWrap/>
            <w:vAlign w:val="center"/>
            <w:hideMark/>
          </w:tcPr>
          <w:p w14:paraId="7326367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126</w:t>
            </w:r>
          </w:p>
        </w:tc>
        <w:tc>
          <w:tcPr>
            <w:tcW w:w="2440" w:type="dxa"/>
            <w:tcBorders>
              <w:top w:val="nil"/>
              <w:left w:val="nil"/>
              <w:bottom w:val="nil"/>
              <w:right w:val="nil"/>
            </w:tcBorders>
            <w:shd w:val="clear" w:color="000000" w:fill="EACDFF"/>
            <w:noWrap/>
            <w:vAlign w:val="center"/>
            <w:hideMark/>
          </w:tcPr>
          <w:p w14:paraId="1C050AB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0878D60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1EB8030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用户积分规则添加</w:t>
            </w:r>
          </w:p>
        </w:tc>
      </w:tr>
      <w:tr w:rsidR="003D1106" w:rsidRPr="003D1106" w14:paraId="1B9BB8E6" w14:textId="77777777" w:rsidTr="003D1106">
        <w:trPr>
          <w:trHeight w:val="270"/>
        </w:trPr>
        <w:tc>
          <w:tcPr>
            <w:tcW w:w="1080" w:type="dxa"/>
            <w:tcBorders>
              <w:top w:val="nil"/>
              <w:left w:val="nil"/>
              <w:bottom w:val="nil"/>
              <w:right w:val="nil"/>
            </w:tcBorders>
            <w:shd w:val="clear" w:color="000000" w:fill="D9D9D9"/>
            <w:noWrap/>
            <w:vAlign w:val="center"/>
            <w:hideMark/>
          </w:tcPr>
          <w:p w14:paraId="24E363B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127</w:t>
            </w:r>
          </w:p>
        </w:tc>
        <w:tc>
          <w:tcPr>
            <w:tcW w:w="2440" w:type="dxa"/>
            <w:tcBorders>
              <w:top w:val="nil"/>
              <w:left w:val="nil"/>
              <w:bottom w:val="nil"/>
              <w:right w:val="nil"/>
            </w:tcBorders>
            <w:shd w:val="clear" w:color="000000" w:fill="EACDFF"/>
            <w:noWrap/>
            <w:vAlign w:val="center"/>
            <w:hideMark/>
          </w:tcPr>
          <w:p w14:paraId="4275B19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382B7BB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7737329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产品匹配规则修改</w:t>
            </w:r>
          </w:p>
        </w:tc>
      </w:tr>
      <w:tr w:rsidR="003D1106" w:rsidRPr="003D1106" w14:paraId="1836AB3A" w14:textId="77777777" w:rsidTr="003D1106">
        <w:trPr>
          <w:trHeight w:val="270"/>
        </w:trPr>
        <w:tc>
          <w:tcPr>
            <w:tcW w:w="1080" w:type="dxa"/>
            <w:tcBorders>
              <w:top w:val="nil"/>
              <w:left w:val="nil"/>
              <w:bottom w:val="nil"/>
              <w:right w:val="nil"/>
            </w:tcBorders>
            <w:shd w:val="clear" w:color="000000" w:fill="D9D9D9"/>
            <w:noWrap/>
            <w:vAlign w:val="center"/>
            <w:hideMark/>
          </w:tcPr>
          <w:p w14:paraId="4011095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128</w:t>
            </w:r>
          </w:p>
        </w:tc>
        <w:tc>
          <w:tcPr>
            <w:tcW w:w="2440" w:type="dxa"/>
            <w:tcBorders>
              <w:top w:val="nil"/>
              <w:left w:val="nil"/>
              <w:bottom w:val="nil"/>
              <w:right w:val="nil"/>
            </w:tcBorders>
            <w:shd w:val="clear" w:color="000000" w:fill="EACDFF"/>
            <w:noWrap/>
            <w:vAlign w:val="center"/>
            <w:hideMark/>
          </w:tcPr>
          <w:p w14:paraId="689F90B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4C7F94F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5582DBC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产品匹配规则删除</w:t>
            </w:r>
          </w:p>
        </w:tc>
      </w:tr>
      <w:tr w:rsidR="003D1106" w:rsidRPr="003D1106" w14:paraId="03B0A785" w14:textId="77777777" w:rsidTr="003D1106">
        <w:trPr>
          <w:trHeight w:val="270"/>
        </w:trPr>
        <w:tc>
          <w:tcPr>
            <w:tcW w:w="1080" w:type="dxa"/>
            <w:tcBorders>
              <w:top w:val="nil"/>
              <w:left w:val="nil"/>
              <w:bottom w:val="nil"/>
              <w:right w:val="nil"/>
            </w:tcBorders>
            <w:shd w:val="clear" w:color="000000" w:fill="D9D9D9"/>
            <w:noWrap/>
            <w:vAlign w:val="center"/>
            <w:hideMark/>
          </w:tcPr>
          <w:p w14:paraId="0453978E"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129</w:t>
            </w:r>
          </w:p>
        </w:tc>
        <w:tc>
          <w:tcPr>
            <w:tcW w:w="2440" w:type="dxa"/>
            <w:tcBorders>
              <w:top w:val="nil"/>
              <w:left w:val="nil"/>
              <w:bottom w:val="nil"/>
              <w:right w:val="nil"/>
            </w:tcBorders>
            <w:shd w:val="clear" w:color="000000" w:fill="EACDFF"/>
            <w:noWrap/>
            <w:vAlign w:val="center"/>
            <w:hideMark/>
          </w:tcPr>
          <w:p w14:paraId="15E9E10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4869A29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178FD37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用户等级规则修改</w:t>
            </w:r>
          </w:p>
        </w:tc>
      </w:tr>
      <w:tr w:rsidR="003D1106" w:rsidRPr="003D1106" w14:paraId="4342F31F" w14:textId="77777777" w:rsidTr="003D1106">
        <w:trPr>
          <w:trHeight w:val="270"/>
        </w:trPr>
        <w:tc>
          <w:tcPr>
            <w:tcW w:w="1080" w:type="dxa"/>
            <w:tcBorders>
              <w:top w:val="nil"/>
              <w:left w:val="nil"/>
              <w:bottom w:val="nil"/>
              <w:right w:val="nil"/>
            </w:tcBorders>
            <w:shd w:val="clear" w:color="000000" w:fill="D9D9D9"/>
            <w:noWrap/>
            <w:vAlign w:val="center"/>
            <w:hideMark/>
          </w:tcPr>
          <w:p w14:paraId="2B1755A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130</w:t>
            </w:r>
          </w:p>
        </w:tc>
        <w:tc>
          <w:tcPr>
            <w:tcW w:w="2440" w:type="dxa"/>
            <w:tcBorders>
              <w:top w:val="nil"/>
              <w:left w:val="nil"/>
              <w:bottom w:val="nil"/>
              <w:right w:val="nil"/>
            </w:tcBorders>
            <w:shd w:val="clear" w:color="000000" w:fill="EACDFF"/>
            <w:noWrap/>
            <w:vAlign w:val="center"/>
            <w:hideMark/>
          </w:tcPr>
          <w:p w14:paraId="393D0A2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75BB865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361E4B7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用户等级规则删除</w:t>
            </w:r>
          </w:p>
        </w:tc>
      </w:tr>
      <w:tr w:rsidR="003D1106" w:rsidRPr="003D1106" w14:paraId="2C738B9A" w14:textId="77777777" w:rsidTr="003D1106">
        <w:trPr>
          <w:trHeight w:val="270"/>
        </w:trPr>
        <w:tc>
          <w:tcPr>
            <w:tcW w:w="1080" w:type="dxa"/>
            <w:tcBorders>
              <w:top w:val="nil"/>
              <w:left w:val="nil"/>
              <w:bottom w:val="nil"/>
              <w:right w:val="nil"/>
            </w:tcBorders>
            <w:shd w:val="clear" w:color="000000" w:fill="D9D9D9"/>
            <w:noWrap/>
            <w:vAlign w:val="center"/>
            <w:hideMark/>
          </w:tcPr>
          <w:p w14:paraId="7A75B7A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131</w:t>
            </w:r>
          </w:p>
        </w:tc>
        <w:tc>
          <w:tcPr>
            <w:tcW w:w="2440" w:type="dxa"/>
            <w:tcBorders>
              <w:top w:val="nil"/>
              <w:left w:val="nil"/>
              <w:bottom w:val="nil"/>
              <w:right w:val="nil"/>
            </w:tcBorders>
            <w:shd w:val="clear" w:color="000000" w:fill="EACDFF"/>
            <w:noWrap/>
            <w:vAlign w:val="center"/>
            <w:hideMark/>
          </w:tcPr>
          <w:p w14:paraId="1112DE1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1BDE747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4026D2D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业务推送规则修改</w:t>
            </w:r>
          </w:p>
        </w:tc>
      </w:tr>
      <w:tr w:rsidR="003D1106" w:rsidRPr="003D1106" w14:paraId="0A38048B" w14:textId="77777777" w:rsidTr="003D1106">
        <w:trPr>
          <w:trHeight w:val="270"/>
        </w:trPr>
        <w:tc>
          <w:tcPr>
            <w:tcW w:w="1080" w:type="dxa"/>
            <w:tcBorders>
              <w:top w:val="nil"/>
              <w:left w:val="nil"/>
              <w:bottom w:val="nil"/>
              <w:right w:val="nil"/>
            </w:tcBorders>
            <w:shd w:val="clear" w:color="000000" w:fill="D9D9D9"/>
            <w:noWrap/>
            <w:vAlign w:val="center"/>
            <w:hideMark/>
          </w:tcPr>
          <w:p w14:paraId="67BF5255"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132</w:t>
            </w:r>
          </w:p>
        </w:tc>
        <w:tc>
          <w:tcPr>
            <w:tcW w:w="2440" w:type="dxa"/>
            <w:tcBorders>
              <w:top w:val="nil"/>
              <w:left w:val="nil"/>
              <w:bottom w:val="nil"/>
              <w:right w:val="nil"/>
            </w:tcBorders>
            <w:shd w:val="clear" w:color="000000" w:fill="EACDFF"/>
            <w:noWrap/>
            <w:vAlign w:val="center"/>
            <w:hideMark/>
          </w:tcPr>
          <w:p w14:paraId="31C67A5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2650584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7357CBF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业务推送规则删除</w:t>
            </w:r>
          </w:p>
        </w:tc>
      </w:tr>
      <w:tr w:rsidR="003D1106" w:rsidRPr="003D1106" w14:paraId="1EBD85BE" w14:textId="77777777" w:rsidTr="003D1106">
        <w:trPr>
          <w:trHeight w:val="270"/>
        </w:trPr>
        <w:tc>
          <w:tcPr>
            <w:tcW w:w="1080" w:type="dxa"/>
            <w:tcBorders>
              <w:top w:val="nil"/>
              <w:left w:val="nil"/>
              <w:bottom w:val="nil"/>
              <w:right w:val="nil"/>
            </w:tcBorders>
            <w:shd w:val="clear" w:color="000000" w:fill="D9D9D9"/>
            <w:noWrap/>
            <w:vAlign w:val="center"/>
            <w:hideMark/>
          </w:tcPr>
          <w:p w14:paraId="2213054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133</w:t>
            </w:r>
          </w:p>
        </w:tc>
        <w:tc>
          <w:tcPr>
            <w:tcW w:w="2440" w:type="dxa"/>
            <w:tcBorders>
              <w:top w:val="nil"/>
              <w:left w:val="nil"/>
              <w:bottom w:val="nil"/>
              <w:right w:val="nil"/>
            </w:tcBorders>
            <w:shd w:val="clear" w:color="000000" w:fill="EACDFF"/>
            <w:noWrap/>
            <w:vAlign w:val="center"/>
            <w:hideMark/>
          </w:tcPr>
          <w:p w14:paraId="4EBDC11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60A582D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4898889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用户积分规则修改</w:t>
            </w:r>
          </w:p>
        </w:tc>
      </w:tr>
      <w:tr w:rsidR="003D1106" w:rsidRPr="003D1106" w14:paraId="34E94036" w14:textId="77777777" w:rsidTr="003D1106">
        <w:trPr>
          <w:trHeight w:val="270"/>
        </w:trPr>
        <w:tc>
          <w:tcPr>
            <w:tcW w:w="1080" w:type="dxa"/>
            <w:tcBorders>
              <w:top w:val="nil"/>
              <w:left w:val="nil"/>
              <w:bottom w:val="nil"/>
              <w:right w:val="nil"/>
            </w:tcBorders>
            <w:shd w:val="clear" w:color="000000" w:fill="D9D9D9"/>
            <w:noWrap/>
            <w:vAlign w:val="center"/>
            <w:hideMark/>
          </w:tcPr>
          <w:p w14:paraId="67C07EEC"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134</w:t>
            </w:r>
          </w:p>
        </w:tc>
        <w:tc>
          <w:tcPr>
            <w:tcW w:w="2440" w:type="dxa"/>
            <w:tcBorders>
              <w:top w:val="nil"/>
              <w:left w:val="nil"/>
              <w:bottom w:val="nil"/>
              <w:right w:val="nil"/>
            </w:tcBorders>
            <w:shd w:val="clear" w:color="000000" w:fill="EACDFF"/>
            <w:noWrap/>
            <w:vAlign w:val="center"/>
            <w:hideMark/>
          </w:tcPr>
          <w:p w14:paraId="5ED206B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3A58724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EACDFF"/>
            <w:noWrap/>
            <w:vAlign w:val="center"/>
            <w:hideMark/>
          </w:tcPr>
          <w:p w14:paraId="6E25A2F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用户积分规则删除</w:t>
            </w:r>
          </w:p>
        </w:tc>
      </w:tr>
      <w:tr w:rsidR="003D1106" w:rsidRPr="003D1106" w14:paraId="393E4BE1" w14:textId="77777777" w:rsidTr="003D1106">
        <w:trPr>
          <w:trHeight w:val="270"/>
        </w:trPr>
        <w:tc>
          <w:tcPr>
            <w:tcW w:w="1080" w:type="dxa"/>
            <w:tcBorders>
              <w:top w:val="nil"/>
              <w:left w:val="nil"/>
              <w:bottom w:val="nil"/>
              <w:right w:val="nil"/>
            </w:tcBorders>
            <w:shd w:val="clear" w:color="000000" w:fill="D9D9D9"/>
            <w:noWrap/>
            <w:vAlign w:val="center"/>
            <w:hideMark/>
          </w:tcPr>
          <w:p w14:paraId="73511BE0"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135</w:t>
            </w:r>
          </w:p>
        </w:tc>
        <w:tc>
          <w:tcPr>
            <w:tcW w:w="2440" w:type="dxa"/>
            <w:tcBorders>
              <w:top w:val="nil"/>
              <w:left w:val="nil"/>
              <w:bottom w:val="nil"/>
              <w:right w:val="nil"/>
            </w:tcBorders>
            <w:shd w:val="clear" w:color="000000" w:fill="D5EFFF"/>
            <w:noWrap/>
            <w:vAlign w:val="center"/>
            <w:hideMark/>
          </w:tcPr>
          <w:p w14:paraId="09A74C6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722BA26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0F01203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返佣入账审核确认（仅做为业务数据接口）</w:t>
            </w:r>
          </w:p>
        </w:tc>
      </w:tr>
      <w:tr w:rsidR="003D1106" w:rsidRPr="003D1106" w14:paraId="468DC99F" w14:textId="77777777" w:rsidTr="003D1106">
        <w:trPr>
          <w:trHeight w:val="270"/>
        </w:trPr>
        <w:tc>
          <w:tcPr>
            <w:tcW w:w="1080" w:type="dxa"/>
            <w:tcBorders>
              <w:top w:val="nil"/>
              <w:left w:val="nil"/>
              <w:bottom w:val="nil"/>
              <w:right w:val="nil"/>
            </w:tcBorders>
            <w:shd w:val="clear" w:color="000000" w:fill="D9D9D9"/>
            <w:noWrap/>
            <w:vAlign w:val="center"/>
            <w:hideMark/>
          </w:tcPr>
          <w:p w14:paraId="25F1C56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136</w:t>
            </w:r>
          </w:p>
        </w:tc>
        <w:tc>
          <w:tcPr>
            <w:tcW w:w="2440" w:type="dxa"/>
            <w:tcBorders>
              <w:top w:val="nil"/>
              <w:left w:val="nil"/>
              <w:bottom w:val="nil"/>
              <w:right w:val="nil"/>
            </w:tcBorders>
            <w:shd w:val="clear" w:color="000000" w:fill="D5EFFF"/>
            <w:noWrap/>
            <w:vAlign w:val="center"/>
            <w:hideMark/>
          </w:tcPr>
          <w:p w14:paraId="472F42B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7B1EF35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6D6B404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凭证补录（仅做为业务数据接口）</w:t>
            </w:r>
          </w:p>
        </w:tc>
      </w:tr>
      <w:tr w:rsidR="003D1106" w:rsidRPr="003D1106" w14:paraId="12810441" w14:textId="77777777" w:rsidTr="003D1106">
        <w:trPr>
          <w:trHeight w:val="270"/>
        </w:trPr>
        <w:tc>
          <w:tcPr>
            <w:tcW w:w="1080" w:type="dxa"/>
            <w:tcBorders>
              <w:top w:val="nil"/>
              <w:left w:val="nil"/>
              <w:bottom w:val="nil"/>
              <w:right w:val="nil"/>
            </w:tcBorders>
            <w:shd w:val="clear" w:color="000000" w:fill="D9D9D9"/>
            <w:noWrap/>
            <w:vAlign w:val="center"/>
            <w:hideMark/>
          </w:tcPr>
          <w:p w14:paraId="487CACE8"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137</w:t>
            </w:r>
          </w:p>
        </w:tc>
        <w:tc>
          <w:tcPr>
            <w:tcW w:w="2440" w:type="dxa"/>
            <w:tcBorders>
              <w:top w:val="nil"/>
              <w:left w:val="nil"/>
              <w:bottom w:val="nil"/>
              <w:right w:val="nil"/>
            </w:tcBorders>
            <w:shd w:val="clear" w:color="000000" w:fill="D5EFFF"/>
            <w:noWrap/>
            <w:vAlign w:val="center"/>
            <w:hideMark/>
          </w:tcPr>
          <w:p w14:paraId="7202197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55970A1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1E6B394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提现信息校验</w:t>
            </w:r>
          </w:p>
        </w:tc>
      </w:tr>
      <w:tr w:rsidR="003D1106" w:rsidRPr="003D1106" w14:paraId="398BD9D4" w14:textId="77777777" w:rsidTr="003D1106">
        <w:trPr>
          <w:trHeight w:val="270"/>
        </w:trPr>
        <w:tc>
          <w:tcPr>
            <w:tcW w:w="1080" w:type="dxa"/>
            <w:tcBorders>
              <w:top w:val="nil"/>
              <w:left w:val="nil"/>
              <w:bottom w:val="nil"/>
              <w:right w:val="nil"/>
            </w:tcBorders>
            <w:shd w:val="clear" w:color="000000" w:fill="D9D9D9"/>
            <w:noWrap/>
            <w:vAlign w:val="center"/>
            <w:hideMark/>
          </w:tcPr>
          <w:p w14:paraId="7A8CF29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138</w:t>
            </w:r>
          </w:p>
        </w:tc>
        <w:tc>
          <w:tcPr>
            <w:tcW w:w="2440" w:type="dxa"/>
            <w:tcBorders>
              <w:top w:val="nil"/>
              <w:left w:val="nil"/>
              <w:bottom w:val="nil"/>
              <w:right w:val="nil"/>
            </w:tcBorders>
            <w:shd w:val="clear" w:color="000000" w:fill="D5EFFF"/>
            <w:noWrap/>
            <w:vAlign w:val="center"/>
            <w:hideMark/>
          </w:tcPr>
          <w:p w14:paraId="0C42DDC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7C41DB66" w14:textId="77777777" w:rsidR="003D1106" w:rsidRPr="003D1106" w:rsidRDefault="003D1106" w:rsidP="003D1106">
            <w:pPr>
              <w:widowControl/>
              <w:jc w:val="left"/>
              <w:rPr>
                <w:rFonts w:ascii="宋体" w:hAnsi="宋体" w:cs="宋体"/>
                <w:color w:val="FF0000"/>
                <w:kern w:val="0"/>
                <w:sz w:val="22"/>
              </w:rPr>
            </w:pPr>
            <w:r w:rsidRPr="003D1106">
              <w:rPr>
                <w:rFonts w:ascii="宋体" w:hAnsi="宋体" w:cs="宋体" w:hint="eastAsia"/>
                <w:color w:val="FF0000"/>
                <w:kern w:val="0"/>
                <w:sz w:val="22"/>
              </w:rPr>
              <w:t>数据接口</w:t>
            </w:r>
          </w:p>
        </w:tc>
        <w:tc>
          <w:tcPr>
            <w:tcW w:w="6220" w:type="dxa"/>
            <w:tcBorders>
              <w:top w:val="nil"/>
              <w:left w:val="nil"/>
              <w:bottom w:val="nil"/>
              <w:right w:val="nil"/>
            </w:tcBorders>
            <w:shd w:val="clear" w:color="000000" w:fill="D5EFFF"/>
            <w:noWrap/>
            <w:vAlign w:val="center"/>
            <w:hideMark/>
          </w:tcPr>
          <w:p w14:paraId="058AD14B" w14:textId="77777777" w:rsidR="003D1106" w:rsidRPr="003D1106" w:rsidRDefault="003D1106" w:rsidP="003D1106">
            <w:pPr>
              <w:widowControl/>
              <w:jc w:val="left"/>
              <w:rPr>
                <w:rFonts w:ascii="宋体" w:hAnsi="宋体" w:cs="宋体"/>
                <w:color w:val="FF0000"/>
                <w:kern w:val="0"/>
                <w:sz w:val="22"/>
              </w:rPr>
            </w:pPr>
            <w:r w:rsidRPr="003D1106">
              <w:rPr>
                <w:rFonts w:ascii="宋体" w:hAnsi="宋体" w:cs="宋体" w:hint="eastAsia"/>
                <w:color w:val="FF0000"/>
                <w:kern w:val="0"/>
                <w:sz w:val="22"/>
              </w:rPr>
              <w:t>返佣入账数据接入（业务管理[微服务]-返佣转账）</w:t>
            </w:r>
          </w:p>
        </w:tc>
      </w:tr>
      <w:tr w:rsidR="003D1106" w:rsidRPr="003D1106" w14:paraId="52A47E37" w14:textId="77777777" w:rsidTr="003D1106">
        <w:trPr>
          <w:trHeight w:val="270"/>
        </w:trPr>
        <w:tc>
          <w:tcPr>
            <w:tcW w:w="1080" w:type="dxa"/>
            <w:tcBorders>
              <w:top w:val="nil"/>
              <w:left w:val="nil"/>
              <w:bottom w:val="nil"/>
              <w:right w:val="nil"/>
            </w:tcBorders>
            <w:shd w:val="clear" w:color="000000" w:fill="D9D9D9"/>
            <w:noWrap/>
            <w:vAlign w:val="center"/>
            <w:hideMark/>
          </w:tcPr>
          <w:p w14:paraId="45305A9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139</w:t>
            </w:r>
          </w:p>
        </w:tc>
        <w:tc>
          <w:tcPr>
            <w:tcW w:w="2440" w:type="dxa"/>
            <w:tcBorders>
              <w:top w:val="nil"/>
              <w:left w:val="nil"/>
              <w:bottom w:val="nil"/>
              <w:right w:val="nil"/>
            </w:tcBorders>
            <w:shd w:val="clear" w:color="000000" w:fill="D5EFFF"/>
            <w:noWrap/>
            <w:vAlign w:val="center"/>
            <w:hideMark/>
          </w:tcPr>
          <w:p w14:paraId="6B10B5D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7B1BCDA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D5EFFF"/>
            <w:noWrap/>
            <w:vAlign w:val="center"/>
            <w:hideMark/>
          </w:tcPr>
          <w:p w14:paraId="74AE028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分页查询佣金明细</w:t>
            </w:r>
          </w:p>
        </w:tc>
      </w:tr>
      <w:tr w:rsidR="003D1106" w:rsidRPr="003D1106" w14:paraId="77E8DCAB" w14:textId="77777777" w:rsidTr="003D1106">
        <w:trPr>
          <w:trHeight w:val="270"/>
        </w:trPr>
        <w:tc>
          <w:tcPr>
            <w:tcW w:w="1080" w:type="dxa"/>
            <w:tcBorders>
              <w:top w:val="nil"/>
              <w:left w:val="nil"/>
              <w:bottom w:val="nil"/>
              <w:right w:val="nil"/>
            </w:tcBorders>
            <w:shd w:val="clear" w:color="000000" w:fill="D9D9D9"/>
            <w:noWrap/>
            <w:vAlign w:val="center"/>
            <w:hideMark/>
          </w:tcPr>
          <w:p w14:paraId="0B8AD73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140</w:t>
            </w:r>
          </w:p>
        </w:tc>
        <w:tc>
          <w:tcPr>
            <w:tcW w:w="2440" w:type="dxa"/>
            <w:tcBorders>
              <w:top w:val="nil"/>
              <w:left w:val="nil"/>
              <w:bottom w:val="nil"/>
              <w:right w:val="nil"/>
            </w:tcBorders>
            <w:shd w:val="clear" w:color="000000" w:fill="D5EFFF"/>
            <w:noWrap/>
            <w:vAlign w:val="center"/>
            <w:hideMark/>
          </w:tcPr>
          <w:p w14:paraId="686F9E5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1D1A5A6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D5EFFF"/>
            <w:noWrap/>
            <w:vAlign w:val="center"/>
            <w:hideMark/>
          </w:tcPr>
          <w:p w14:paraId="170A0ED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添加银行卡</w:t>
            </w:r>
          </w:p>
        </w:tc>
      </w:tr>
      <w:tr w:rsidR="003D1106" w:rsidRPr="003D1106" w14:paraId="1F31AAC9" w14:textId="77777777" w:rsidTr="003D1106">
        <w:trPr>
          <w:trHeight w:val="270"/>
        </w:trPr>
        <w:tc>
          <w:tcPr>
            <w:tcW w:w="1080" w:type="dxa"/>
            <w:tcBorders>
              <w:top w:val="nil"/>
              <w:left w:val="nil"/>
              <w:bottom w:val="nil"/>
              <w:right w:val="nil"/>
            </w:tcBorders>
            <w:shd w:val="clear" w:color="000000" w:fill="D9D9D9"/>
            <w:noWrap/>
            <w:vAlign w:val="center"/>
            <w:hideMark/>
          </w:tcPr>
          <w:p w14:paraId="3B6688A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141</w:t>
            </w:r>
          </w:p>
        </w:tc>
        <w:tc>
          <w:tcPr>
            <w:tcW w:w="2440" w:type="dxa"/>
            <w:tcBorders>
              <w:top w:val="nil"/>
              <w:left w:val="nil"/>
              <w:bottom w:val="nil"/>
              <w:right w:val="nil"/>
            </w:tcBorders>
            <w:shd w:val="clear" w:color="000000" w:fill="D5EFFF"/>
            <w:noWrap/>
            <w:vAlign w:val="center"/>
            <w:hideMark/>
          </w:tcPr>
          <w:p w14:paraId="6795444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646A7C2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D5EFFF"/>
            <w:noWrap/>
            <w:vAlign w:val="center"/>
            <w:hideMark/>
          </w:tcPr>
          <w:p w14:paraId="64294B1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佣金汇总查询</w:t>
            </w:r>
          </w:p>
        </w:tc>
      </w:tr>
      <w:tr w:rsidR="003D1106" w:rsidRPr="003D1106" w14:paraId="26FAC981" w14:textId="77777777" w:rsidTr="003D1106">
        <w:trPr>
          <w:trHeight w:val="270"/>
        </w:trPr>
        <w:tc>
          <w:tcPr>
            <w:tcW w:w="1080" w:type="dxa"/>
            <w:tcBorders>
              <w:top w:val="nil"/>
              <w:left w:val="nil"/>
              <w:bottom w:val="nil"/>
              <w:right w:val="nil"/>
            </w:tcBorders>
            <w:shd w:val="clear" w:color="000000" w:fill="D9D9D9"/>
            <w:noWrap/>
            <w:vAlign w:val="center"/>
            <w:hideMark/>
          </w:tcPr>
          <w:p w14:paraId="4F71B22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142</w:t>
            </w:r>
          </w:p>
        </w:tc>
        <w:tc>
          <w:tcPr>
            <w:tcW w:w="2440" w:type="dxa"/>
            <w:tcBorders>
              <w:top w:val="nil"/>
              <w:left w:val="nil"/>
              <w:bottom w:val="nil"/>
              <w:right w:val="nil"/>
            </w:tcBorders>
            <w:shd w:val="clear" w:color="000000" w:fill="D5EFFF"/>
            <w:noWrap/>
            <w:vAlign w:val="center"/>
            <w:hideMark/>
          </w:tcPr>
          <w:p w14:paraId="57CCEA9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6B50B44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D5EFFF"/>
            <w:noWrap/>
            <w:vAlign w:val="center"/>
            <w:hideMark/>
          </w:tcPr>
          <w:p w14:paraId="12216A6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佣金提现</w:t>
            </w:r>
          </w:p>
        </w:tc>
      </w:tr>
      <w:tr w:rsidR="003D1106" w:rsidRPr="003D1106" w14:paraId="56BDD4B6" w14:textId="77777777" w:rsidTr="003D1106">
        <w:trPr>
          <w:trHeight w:val="270"/>
        </w:trPr>
        <w:tc>
          <w:tcPr>
            <w:tcW w:w="1080" w:type="dxa"/>
            <w:tcBorders>
              <w:top w:val="nil"/>
              <w:left w:val="nil"/>
              <w:bottom w:val="nil"/>
              <w:right w:val="nil"/>
            </w:tcBorders>
            <w:shd w:val="clear" w:color="000000" w:fill="D9D9D9"/>
            <w:noWrap/>
            <w:vAlign w:val="center"/>
            <w:hideMark/>
          </w:tcPr>
          <w:p w14:paraId="7E11318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143</w:t>
            </w:r>
          </w:p>
        </w:tc>
        <w:tc>
          <w:tcPr>
            <w:tcW w:w="2440" w:type="dxa"/>
            <w:tcBorders>
              <w:top w:val="nil"/>
              <w:left w:val="nil"/>
              <w:bottom w:val="nil"/>
              <w:right w:val="nil"/>
            </w:tcBorders>
            <w:shd w:val="clear" w:color="000000" w:fill="D5EFFF"/>
            <w:noWrap/>
            <w:vAlign w:val="center"/>
            <w:hideMark/>
          </w:tcPr>
          <w:p w14:paraId="74A5F5C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1DD40A73"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6AA1A82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资金明细</w:t>
            </w:r>
          </w:p>
        </w:tc>
      </w:tr>
      <w:tr w:rsidR="003D1106" w:rsidRPr="003D1106" w14:paraId="3D31B6DC" w14:textId="77777777" w:rsidTr="003D1106">
        <w:trPr>
          <w:trHeight w:val="270"/>
        </w:trPr>
        <w:tc>
          <w:tcPr>
            <w:tcW w:w="1080" w:type="dxa"/>
            <w:tcBorders>
              <w:top w:val="nil"/>
              <w:left w:val="nil"/>
              <w:bottom w:val="nil"/>
              <w:right w:val="nil"/>
            </w:tcBorders>
            <w:shd w:val="clear" w:color="000000" w:fill="D9D9D9"/>
            <w:noWrap/>
            <w:vAlign w:val="center"/>
            <w:hideMark/>
          </w:tcPr>
          <w:p w14:paraId="4B96287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144</w:t>
            </w:r>
          </w:p>
        </w:tc>
        <w:tc>
          <w:tcPr>
            <w:tcW w:w="2440" w:type="dxa"/>
            <w:tcBorders>
              <w:top w:val="nil"/>
              <w:left w:val="nil"/>
              <w:bottom w:val="nil"/>
              <w:right w:val="nil"/>
            </w:tcBorders>
            <w:shd w:val="clear" w:color="000000" w:fill="D5EFFF"/>
            <w:noWrap/>
            <w:vAlign w:val="center"/>
            <w:hideMark/>
          </w:tcPr>
          <w:p w14:paraId="5A9AB7E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7C8E7AA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0105238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分页查询返佣入账审核列表</w:t>
            </w:r>
          </w:p>
        </w:tc>
      </w:tr>
      <w:tr w:rsidR="003D1106" w:rsidRPr="003D1106" w14:paraId="2C2E36DB" w14:textId="77777777" w:rsidTr="003D1106">
        <w:trPr>
          <w:trHeight w:val="270"/>
        </w:trPr>
        <w:tc>
          <w:tcPr>
            <w:tcW w:w="1080" w:type="dxa"/>
            <w:tcBorders>
              <w:top w:val="nil"/>
              <w:left w:val="nil"/>
              <w:bottom w:val="nil"/>
              <w:right w:val="nil"/>
            </w:tcBorders>
            <w:shd w:val="clear" w:color="000000" w:fill="D9D9D9"/>
            <w:noWrap/>
            <w:vAlign w:val="center"/>
            <w:hideMark/>
          </w:tcPr>
          <w:p w14:paraId="3740D936"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145</w:t>
            </w:r>
          </w:p>
        </w:tc>
        <w:tc>
          <w:tcPr>
            <w:tcW w:w="2440" w:type="dxa"/>
            <w:tcBorders>
              <w:top w:val="nil"/>
              <w:left w:val="nil"/>
              <w:bottom w:val="nil"/>
              <w:right w:val="nil"/>
            </w:tcBorders>
            <w:shd w:val="clear" w:color="000000" w:fill="D5EFFF"/>
            <w:noWrap/>
            <w:vAlign w:val="center"/>
            <w:hideMark/>
          </w:tcPr>
          <w:p w14:paraId="4DD9AFE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333E0F1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6ED63EA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查看返佣入账审核明细</w:t>
            </w:r>
          </w:p>
        </w:tc>
      </w:tr>
      <w:tr w:rsidR="003D1106" w:rsidRPr="003D1106" w14:paraId="2E86F23B" w14:textId="77777777" w:rsidTr="003D1106">
        <w:trPr>
          <w:trHeight w:val="270"/>
        </w:trPr>
        <w:tc>
          <w:tcPr>
            <w:tcW w:w="1080" w:type="dxa"/>
            <w:tcBorders>
              <w:top w:val="nil"/>
              <w:left w:val="nil"/>
              <w:bottom w:val="nil"/>
              <w:right w:val="nil"/>
            </w:tcBorders>
            <w:shd w:val="clear" w:color="000000" w:fill="D9D9D9"/>
            <w:noWrap/>
            <w:vAlign w:val="center"/>
            <w:hideMark/>
          </w:tcPr>
          <w:p w14:paraId="03FB2D3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146</w:t>
            </w:r>
          </w:p>
        </w:tc>
        <w:tc>
          <w:tcPr>
            <w:tcW w:w="2440" w:type="dxa"/>
            <w:tcBorders>
              <w:top w:val="nil"/>
              <w:left w:val="nil"/>
              <w:bottom w:val="nil"/>
              <w:right w:val="nil"/>
            </w:tcBorders>
            <w:shd w:val="clear" w:color="000000" w:fill="D5EFFF"/>
            <w:noWrap/>
            <w:vAlign w:val="center"/>
            <w:hideMark/>
          </w:tcPr>
          <w:p w14:paraId="5602D05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44FFF51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D5EFFF"/>
            <w:noWrap/>
            <w:vAlign w:val="center"/>
            <w:hideMark/>
          </w:tcPr>
          <w:p w14:paraId="2A698E5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分页查询提现流水</w:t>
            </w:r>
          </w:p>
        </w:tc>
      </w:tr>
      <w:tr w:rsidR="003D1106" w:rsidRPr="003D1106" w14:paraId="127368BB" w14:textId="77777777" w:rsidTr="003D1106">
        <w:trPr>
          <w:trHeight w:val="270"/>
        </w:trPr>
        <w:tc>
          <w:tcPr>
            <w:tcW w:w="1080" w:type="dxa"/>
            <w:tcBorders>
              <w:top w:val="nil"/>
              <w:left w:val="nil"/>
              <w:bottom w:val="nil"/>
              <w:right w:val="nil"/>
            </w:tcBorders>
            <w:shd w:val="clear" w:color="000000" w:fill="D9D9D9"/>
            <w:noWrap/>
            <w:vAlign w:val="center"/>
            <w:hideMark/>
          </w:tcPr>
          <w:p w14:paraId="0A078B9E"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147</w:t>
            </w:r>
          </w:p>
        </w:tc>
        <w:tc>
          <w:tcPr>
            <w:tcW w:w="2440" w:type="dxa"/>
            <w:tcBorders>
              <w:top w:val="nil"/>
              <w:left w:val="nil"/>
              <w:bottom w:val="nil"/>
              <w:right w:val="nil"/>
            </w:tcBorders>
            <w:shd w:val="clear" w:color="000000" w:fill="D5EFFF"/>
            <w:noWrap/>
            <w:vAlign w:val="center"/>
            <w:hideMark/>
          </w:tcPr>
          <w:p w14:paraId="5E83D92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032DB1B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D5EFFF"/>
            <w:noWrap/>
            <w:vAlign w:val="center"/>
            <w:hideMark/>
          </w:tcPr>
          <w:p w14:paraId="0B06799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渠道用户分页查询银行卡</w:t>
            </w:r>
          </w:p>
        </w:tc>
      </w:tr>
      <w:tr w:rsidR="003D1106" w:rsidRPr="003D1106" w14:paraId="21B1B0D4" w14:textId="77777777" w:rsidTr="003D1106">
        <w:trPr>
          <w:trHeight w:val="270"/>
        </w:trPr>
        <w:tc>
          <w:tcPr>
            <w:tcW w:w="1080" w:type="dxa"/>
            <w:tcBorders>
              <w:top w:val="nil"/>
              <w:left w:val="nil"/>
              <w:bottom w:val="nil"/>
              <w:right w:val="nil"/>
            </w:tcBorders>
            <w:shd w:val="clear" w:color="000000" w:fill="D9D9D9"/>
            <w:noWrap/>
            <w:vAlign w:val="center"/>
            <w:hideMark/>
          </w:tcPr>
          <w:p w14:paraId="7085945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148</w:t>
            </w:r>
          </w:p>
        </w:tc>
        <w:tc>
          <w:tcPr>
            <w:tcW w:w="2440" w:type="dxa"/>
            <w:tcBorders>
              <w:top w:val="nil"/>
              <w:left w:val="nil"/>
              <w:bottom w:val="nil"/>
              <w:right w:val="nil"/>
            </w:tcBorders>
            <w:shd w:val="clear" w:color="000000" w:fill="D5EFFF"/>
            <w:noWrap/>
            <w:vAlign w:val="center"/>
            <w:hideMark/>
          </w:tcPr>
          <w:p w14:paraId="4F994E1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4756E27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D5EFFF"/>
            <w:noWrap/>
            <w:vAlign w:val="center"/>
            <w:hideMark/>
          </w:tcPr>
          <w:p w14:paraId="6B39C11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删除银行卡</w:t>
            </w:r>
          </w:p>
        </w:tc>
      </w:tr>
      <w:tr w:rsidR="003D1106" w:rsidRPr="003D1106" w14:paraId="6E59C238" w14:textId="77777777" w:rsidTr="003D1106">
        <w:trPr>
          <w:trHeight w:val="270"/>
        </w:trPr>
        <w:tc>
          <w:tcPr>
            <w:tcW w:w="1080" w:type="dxa"/>
            <w:tcBorders>
              <w:top w:val="nil"/>
              <w:left w:val="nil"/>
              <w:bottom w:val="nil"/>
              <w:right w:val="nil"/>
            </w:tcBorders>
            <w:shd w:val="clear" w:color="000000" w:fill="D9D9D9"/>
            <w:noWrap/>
            <w:vAlign w:val="center"/>
            <w:hideMark/>
          </w:tcPr>
          <w:p w14:paraId="38D9794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149</w:t>
            </w:r>
          </w:p>
        </w:tc>
        <w:tc>
          <w:tcPr>
            <w:tcW w:w="2440" w:type="dxa"/>
            <w:tcBorders>
              <w:top w:val="nil"/>
              <w:left w:val="nil"/>
              <w:bottom w:val="nil"/>
              <w:right w:val="nil"/>
            </w:tcBorders>
            <w:shd w:val="clear" w:color="000000" w:fill="D5EFFF"/>
            <w:noWrap/>
            <w:vAlign w:val="center"/>
            <w:hideMark/>
          </w:tcPr>
          <w:p w14:paraId="0A0E5E7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644B454F"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APP</w:t>
            </w:r>
          </w:p>
        </w:tc>
        <w:tc>
          <w:tcPr>
            <w:tcW w:w="6220" w:type="dxa"/>
            <w:tcBorders>
              <w:top w:val="nil"/>
              <w:left w:val="nil"/>
              <w:bottom w:val="nil"/>
              <w:right w:val="nil"/>
            </w:tcBorders>
            <w:shd w:val="clear" w:color="000000" w:fill="D5EFFF"/>
            <w:noWrap/>
            <w:vAlign w:val="center"/>
            <w:hideMark/>
          </w:tcPr>
          <w:p w14:paraId="36AEE37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设置默认银行卡</w:t>
            </w:r>
          </w:p>
        </w:tc>
      </w:tr>
      <w:tr w:rsidR="003D1106" w:rsidRPr="003D1106" w14:paraId="5726B518" w14:textId="77777777" w:rsidTr="003D1106">
        <w:trPr>
          <w:trHeight w:val="270"/>
        </w:trPr>
        <w:tc>
          <w:tcPr>
            <w:tcW w:w="1080" w:type="dxa"/>
            <w:tcBorders>
              <w:top w:val="nil"/>
              <w:left w:val="nil"/>
              <w:bottom w:val="nil"/>
              <w:right w:val="nil"/>
            </w:tcBorders>
            <w:shd w:val="clear" w:color="000000" w:fill="D9D9D9"/>
            <w:noWrap/>
            <w:vAlign w:val="center"/>
            <w:hideMark/>
          </w:tcPr>
          <w:p w14:paraId="047CC4B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150</w:t>
            </w:r>
          </w:p>
        </w:tc>
        <w:tc>
          <w:tcPr>
            <w:tcW w:w="2440" w:type="dxa"/>
            <w:tcBorders>
              <w:top w:val="nil"/>
              <w:left w:val="nil"/>
              <w:bottom w:val="nil"/>
              <w:right w:val="nil"/>
            </w:tcBorders>
            <w:shd w:val="clear" w:color="000000" w:fill="D5EFFF"/>
            <w:noWrap/>
            <w:vAlign w:val="center"/>
            <w:hideMark/>
          </w:tcPr>
          <w:p w14:paraId="4192BF4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35C1B04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6293B22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分页查询银行卡</w:t>
            </w:r>
          </w:p>
        </w:tc>
      </w:tr>
      <w:tr w:rsidR="003D1106" w:rsidRPr="003D1106" w14:paraId="0933D2EA" w14:textId="77777777" w:rsidTr="003D1106">
        <w:trPr>
          <w:trHeight w:val="270"/>
        </w:trPr>
        <w:tc>
          <w:tcPr>
            <w:tcW w:w="1080" w:type="dxa"/>
            <w:tcBorders>
              <w:top w:val="nil"/>
              <w:left w:val="nil"/>
              <w:bottom w:val="nil"/>
              <w:right w:val="nil"/>
            </w:tcBorders>
            <w:shd w:val="clear" w:color="000000" w:fill="D9D9D9"/>
            <w:noWrap/>
            <w:vAlign w:val="center"/>
            <w:hideMark/>
          </w:tcPr>
          <w:p w14:paraId="02FE50A2"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151</w:t>
            </w:r>
          </w:p>
        </w:tc>
        <w:tc>
          <w:tcPr>
            <w:tcW w:w="2440" w:type="dxa"/>
            <w:tcBorders>
              <w:top w:val="nil"/>
              <w:left w:val="nil"/>
              <w:bottom w:val="nil"/>
              <w:right w:val="nil"/>
            </w:tcBorders>
            <w:shd w:val="clear" w:color="000000" w:fill="D5EFFF"/>
            <w:noWrap/>
            <w:vAlign w:val="center"/>
            <w:hideMark/>
          </w:tcPr>
          <w:p w14:paraId="7168147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40E518B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D5EFFF"/>
            <w:noWrap/>
            <w:vAlign w:val="center"/>
            <w:hideMark/>
          </w:tcPr>
          <w:p w14:paraId="2FF29B1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分页查询佣金列表</w:t>
            </w:r>
          </w:p>
        </w:tc>
      </w:tr>
      <w:tr w:rsidR="003D1106" w:rsidRPr="003D1106" w14:paraId="3F43C187" w14:textId="77777777" w:rsidTr="003D1106">
        <w:trPr>
          <w:trHeight w:val="270"/>
        </w:trPr>
        <w:tc>
          <w:tcPr>
            <w:tcW w:w="1080" w:type="dxa"/>
            <w:tcBorders>
              <w:top w:val="nil"/>
              <w:left w:val="nil"/>
              <w:bottom w:val="nil"/>
              <w:right w:val="nil"/>
            </w:tcBorders>
            <w:shd w:val="clear" w:color="000000" w:fill="D9D9D9"/>
            <w:noWrap/>
            <w:vAlign w:val="center"/>
            <w:hideMark/>
          </w:tcPr>
          <w:p w14:paraId="242F1887"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152</w:t>
            </w:r>
          </w:p>
        </w:tc>
        <w:tc>
          <w:tcPr>
            <w:tcW w:w="2440" w:type="dxa"/>
            <w:tcBorders>
              <w:top w:val="nil"/>
              <w:left w:val="nil"/>
              <w:bottom w:val="nil"/>
              <w:right w:val="nil"/>
            </w:tcBorders>
            <w:shd w:val="clear" w:color="000000" w:fill="D5EFFF"/>
            <w:noWrap/>
            <w:vAlign w:val="center"/>
            <w:hideMark/>
          </w:tcPr>
          <w:p w14:paraId="3DCCAB6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6FD7E59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D5EFFF"/>
            <w:noWrap/>
            <w:vAlign w:val="center"/>
            <w:hideMark/>
          </w:tcPr>
          <w:p w14:paraId="488F5F3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佣金明细</w:t>
            </w:r>
          </w:p>
        </w:tc>
      </w:tr>
      <w:tr w:rsidR="003D1106" w:rsidRPr="003D1106" w14:paraId="37DF94BE" w14:textId="77777777" w:rsidTr="003D1106">
        <w:trPr>
          <w:trHeight w:val="278"/>
        </w:trPr>
        <w:tc>
          <w:tcPr>
            <w:tcW w:w="1080" w:type="dxa"/>
            <w:tcBorders>
              <w:top w:val="nil"/>
              <w:left w:val="nil"/>
              <w:bottom w:val="nil"/>
              <w:right w:val="nil"/>
            </w:tcBorders>
            <w:shd w:val="clear" w:color="000000" w:fill="D9D9D9"/>
            <w:noWrap/>
            <w:vAlign w:val="center"/>
            <w:hideMark/>
          </w:tcPr>
          <w:p w14:paraId="25643302"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153</w:t>
            </w:r>
          </w:p>
        </w:tc>
        <w:tc>
          <w:tcPr>
            <w:tcW w:w="2440" w:type="dxa"/>
            <w:tcBorders>
              <w:top w:val="nil"/>
              <w:left w:val="nil"/>
              <w:bottom w:val="nil"/>
              <w:right w:val="nil"/>
            </w:tcBorders>
            <w:shd w:val="clear" w:color="000000" w:fill="C00000"/>
            <w:noWrap/>
            <w:vAlign w:val="center"/>
            <w:hideMark/>
          </w:tcPr>
          <w:p w14:paraId="10059AD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C00000"/>
            <w:noWrap/>
            <w:vAlign w:val="center"/>
            <w:hideMark/>
          </w:tcPr>
          <w:p w14:paraId="4211C5A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C00000"/>
            <w:noWrap/>
            <w:vAlign w:val="center"/>
            <w:hideMark/>
          </w:tcPr>
          <w:p w14:paraId="3ED9780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资金概览</w:t>
            </w:r>
          </w:p>
        </w:tc>
      </w:tr>
      <w:tr w:rsidR="003D1106" w:rsidRPr="003D1106" w14:paraId="67C2BB07" w14:textId="77777777" w:rsidTr="003D1106">
        <w:trPr>
          <w:trHeight w:val="270"/>
        </w:trPr>
        <w:tc>
          <w:tcPr>
            <w:tcW w:w="1080" w:type="dxa"/>
            <w:tcBorders>
              <w:top w:val="nil"/>
              <w:left w:val="nil"/>
              <w:bottom w:val="nil"/>
              <w:right w:val="nil"/>
            </w:tcBorders>
            <w:shd w:val="clear" w:color="000000" w:fill="D9D9D9"/>
            <w:noWrap/>
            <w:vAlign w:val="center"/>
            <w:hideMark/>
          </w:tcPr>
          <w:p w14:paraId="175A06D5"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lastRenderedPageBreak/>
              <w:t>154</w:t>
            </w:r>
          </w:p>
        </w:tc>
        <w:tc>
          <w:tcPr>
            <w:tcW w:w="2440" w:type="dxa"/>
            <w:tcBorders>
              <w:top w:val="nil"/>
              <w:left w:val="nil"/>
              <w:bottom w:val="nil"/>
              <w:right w:val="nil"/>
            </w:tcBorders>
            <w:shd w:val="clear" w:color="000000" w:fill="D5EFFF"/>
            <w:noWrap/>
            <w:vAlign w:val="center"/>
            <w:hideMark/>
          </w:tcPr>
          <w:p w14:paraId="73C4C9A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业务系统端-佣金管理</w:t>
            </w:r>
          </w:p>
        </w:tc>
        <w:tc>
          <w:tcPr>
            <w:tcW w:w="1360" w:type="dxa"/>
            <w:tcBorders>
              <w:top w:val="nil"/>
              <w:left w:val="nil"/>
              <w:bottom w:val="nil"/>
              <w:right w:val="nil"/>
            </w:tcBorders>
            <w:shd w:val="clear" w:color="000000" w:fill="D5EFFF"/>
            <w:noWrap/>
            <w:vAlign w:val="center"/>
            <w:hideMark/>
          </w:tcPr>
          <w:p w14:paraId="5F7824C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1F284A9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提现审核</w:t>
            </w:r>
          </w:p>
        </w:tc>
      </w:tr>
      <w:tr w:rsidR="003D1106" w:rsidRPr="003D1106" w14:paraId="6A458900" w14:textId="77777777" w:rsidTr="003D1106">
        <w:trPr>
          <w:trHeight w:val="270"/>
        </w:trPr>
        <w:tc>
          <w:tcPr>
            <w:tcW w:w="1080" w:type="dxa"/>
            <w:tcBorders>
              <w:top w:val="nil"/>
              <w:left w:val="nil"/>
              <w:bottom w:val="nil"/>
              <w:right w:val="nil"/>
            </w:tcBorders>
            <w:shd w:val="clear" w:color="000000" w:fill="D9D9D9"/>
            <w:noWrap/>
            <w:vAlign w:val="center"/>
            <w:hideMark/>
          </w:tcPr>
          <w:p w14:paraId="348DE78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155</w:t>
            </w:r>
          </w:p>
        </w:tc>
        <w:tc>
          <w:tcPr>
            <w:tcW w:w="2440" w:type="dxa"/>
            <w:tcBorders>
              <w:top w:val="nil"/>
              <w:left w:val="nil"/>
              <w:bottom w:val="nil"/>
              <w:right w:val="nil"/>
            </w:tcBorders>
            <w:shd w:val="clear" w:color="000000" w:fill="D5EFFF"/>
            <w:noWrap/>
            <w:vAlign w:val="center"/>
            <w:hideMark/>
          </w:tcPr>
          <w:p w14:paraId="42F782F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业务系统端-佣金管理</w:t>
            </w:r>
          </w:p>
        </w:tc>
        <w:tc>
          <w:tcPr>
            <w:tcW w:w="1360" w:type="dxa"/>
            <w:tcBorders>
              <w:top w:val="nil"/>
              <w:left w:val="nil"/>
              <w:bottom w:val="nil"/>
              <w:right w:val="nil"/>
            </w:tcBorders>
            <w:shd w:val="clear" w:color="000000" w:fill="D5EFFF"/>
            <w:noWrap/>
            <w:vAlign w:val="center"/>
            <w:hideMark/>
          </w:tcPr>
          <w:p w14:paraId="2C688A5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4190C79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凭证补录</w:t>
            </w:r>
          </w:p>
        </w:tc>
      </w:tr>
      <w:tr w:rsidR="003D1106" w:rsidRPr="003D1106" w14:paraId="7A8F0093" w14:textId="77777777" w:rsidTr="003D1106">
        <w:trPr>
          <w:trHeight w:val="270"/>
        </w:trPr>
        <w:tc>
          <w:tcPr>
            <w:tcW w:w="1080" w:type="dxa"/>
            <w:tcBorders>
              <w:top w:val="nil"/>
              <w:left w:val="nil"/>
              <w:bottom w:val="nil"/>
              <w:right w:val="nil"/>
            </w:tcBorders>
            <w:shd w:val="clear" w:color="000000" w:fill="D9D9D9"/>
            <w:noWrap/>
            <w:vAlign w:val="center"/>
            <w:hideMark/>
          </w:tcPr>
          <w:p w14:paraId="08A5B818"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156</w:t>
            </w:r>
          </w:p>
        </w:tc>
        <w:tc>
          <w:tcPr>
            <w:tcW w:w="2440" w:type="dxa"/>
            <w:tcBorders>
              <w:top w:val="nil"/>
              <w:left w:val="nil"/>
              <w:bottom w:val="nil"/>
              <w:right w:val="nil"/>
            </w:tcBorders>
            <w:shd w:val="clear" w:color="000000" w:fill="D5EFFF"/>
            <w:noWrap/>
            <w:vAlign w:val="center"/>
            <w:hideMark/>
          </w:tcPr>
          <w:p w14:paraId="5894243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业务系统端-佣金管理</w:t>
            </w:r>
          </w:p>
        </w:tc>
        <w:tc>
          <w:tcPr>
            <w:tcW w:w="1360" w:type="dxa"/>
            <w:tcBorders>
              <w:top w:val="nil"/>
              <w:left w:val="nil"/>
              <w:bottom w:val="nil"/>
              <w:right w:val="nil"/>
            </w:tcBorders>
            <w:shd w:val="clear" w:color="000000" w:fill="D5EFFF"/>
            <w:noWrap/>
            <w:vAlign w:val="center"/>
            <w:hideMark/>
          </w:tcPr>
          <w:p w14:paraId="463D63D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3C2BE22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返佣入账审核</w:t>
            </w:r>
          </w:p>
        </w:tc>
      </w:tr>
      <w:tr w:rsidR="003D1106" w:rsidRPr="003D1106" w14:paraId="4873C7D0" w14:textId="77777777" w:rsidTr="003D1106">
        <w:trPr>
          <w:trHeight w:val="270"/>
        </w:trPr>
        <w:tc>
          <w:tcPr>
            <w:tcW w:w="1080" w:type="dxa"/>
            <w:tcBorders>
              <w:top w:val="nil"/>
              <w:left w:val="nil"/>
              <w:bottom w:val="nil"/>
              <w:right w:val="nil"/>
            </w:tcBorders>
            <w:shd w:val="clear" w:color="000000" w:fill="D9D9D9"/>
            <w:noWrap/>
            <w:vAlign w:val="center"/>
            <w:hideMark/>
          </w:tcPr>
          <w:p w14:paraId="5B15F98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157</w:t>
            </w:r>
          </w:p>
        </w:tc>
        <w:tc>
          <w:tcPr>
            <w:tcW w:w="2440" w:type="dxa"/>
            <w:tcBorders>
              <w:top w:val="nil"/>
              <w:left w:val="nil"/>
              <w:bottom w:val="nil"/>
              <w:right w:val="nil"/>
            </w:tcBorders>
            <w:shd w:val="clear" w:color="000000" w:fill="D5EFFF"/>
            <w:noWrap/>
            <w:vAlign w:val="center"/>
            <w:hideMark/>
          </w:tcPr>
          <w:p w14:paraId="75122F5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业务系统端-佣金管理</w:t>
            </w:r>
          </w:p>
        </w:tc>
        <w:tc>
          <w:tcPr>
            <w:tcW w:w="1360" w:type="dxa"/>
            <w:tcBorders>
              <w:top w:val="nil"/>
              <w:left w:val="nil"/>
              <w:bottom w:val="nil"/>
              <w:right w:val="nil"/>
            </w:tcBorders>
            <w:shd w:val="clear" w:color="000000" w:fill="D5EFFF"/>
            <w:noWrap/>
            <w:vAlign w:val="center"/>
            <w:hideMark/>
          </w:tcPr>
          <w:p w14:paraId="55B0110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5E88FD8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分页查询出账列表</w:t>
            </w:r>
          </w:p>
        </w:tc>
      </w:tr>
      <w:tr w:rsidR="003D1106" w:rsidRPr="003D1106" w14:paraId="00695018" w14:textId="77777777" w:rsidTr="003D1106">
        <w:trPr>
          <w:trHeight w:val="270"/>
        </w:trPr>
        <w:tc>
          <w:tcPr>
            <w:tcW w:w="1080" w:type="dxa"/>
            <w:tcBorders>
              <w:top w:val="nil"/>
              <w:left w:val="nil"/>
              <w:bottom w:val="nil"/>
              <w:right w:val="nil"/>
            </w:tcBorders>
            <w:shd w:val="clear" w:color="000000" w:fill="D9D9D9"/>
            <w:noWrap/>
            <w:vAlign w:val="center"/>
            <w:hideMark/>
          </w:tcPr>
          <w:p w14:paraId="1CC55C3E"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158</w:t>
            </w:r>
          </w:p>
        </w:tc>
        <w:tc>
          <w:tcPr>
            <w:tcW w:w="2440" w:type="dxa"/>
            <w:tcBorders>
              <w:top w:val="nil"/>
              <w:left w:val="nil"/>
              <w:bottom w:val="nil"/>
              <w:right w:val="nil"/>
            </w:tcBorders>
            <w:shd w:val="clear" w:color="000000" w:fill="D5EFFF"/>
            <w:noWrap/>
            <w:vAlign w:val="center"/>
            <w:hideMark/>
          </w:tcPr>
          <w:p w14:paraId="5A707CA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业务系统端-佣金管理</w:t>
            </w:r>
          </w:p>
        </w:tc>
        <w:tc>
          <w:tcPr>
            <w:tcW w:w="1360" w:type="dxa"/>
            <w:tcBorders>
              <w:top w:val="nil"/>
              <w:left w:val="nil"/>
              <w:bottom w:val="nil"/>
              <w:right w:val="nil"/>
            </w:tcBorders>
            <w:shd w:val="clear" w:color="000000" w:fill="D5EFFF"/>
            <w:noWrap/>
            <w:vAlign w:val="center"/>
            <w:hideMark/>
          </w:tcPr>
          <w:p w14:paraId="286B137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2ED6C5A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出账详情</w:t>
            </w:r>
          </w:p>
        </w:tc>
      </w:tr>
      <w:tr w:rsidR="003D1106" w:rsidRPr="003D1106" w14:paraId="69585D17" w14:textId="77777777" w:rsidTr="003D1106">
        <w:trPr>
          <w:trHeight w:val="270"/>
        </w:trPr>
        <w:tc>
          <w:tcPr>
            <w:tcW w:w="1080" w:type="dxa"/>
            <w:tcBorders>
              <w:top w:val="nil"/>
              <w:left w:val="nil"/>
              <w:bottom w:val="nil"/>
              <w:right w:val="nil"/>
            </w:tcBorders>
            <w:shd w:val="clear" w:color="000000" w:fill="D9D9D9"/>
            <w:noWrap/>
            <w:vAlign w:val="center"/>
            <w:hideMark/>
          </w:tcPr>
          <w:p w14:paraId="6332539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159</w:t>
            </w:r>
          </w:p>
        </w:tc>
        <w:tc>
          <w:tcPr>
            <w:tcW w:w="2440" w:type="dxa"/>
            <w:tcBorders>
              <w:top w:val="nil"/>
              <w:left w:val="nil"/>
              <w:bottom w:val="nil"/>
              <w:right w:val="nil"/>
            </w:tcBorders>
            <w:shd w:val="clear" w:color="000000" w:fill="D5EFFF"/>
            <w:noWrap/>
            <w:vAlign w:val="center"/>
            <w:hideMark/>
          </w:tcPr>
          <w:p w14:paraId="1CBD2AB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业务系统端-佣金管理</w:t>
            </w:r>
          </w:p>
        </w:tc>
        <w:tc>
          <w:tcPr>
            <w:tcW w:w="1360" w:type="dxa"/>
            <w:tcBorders>
              <w:top w:val="nil"/>
              <w:left w:val="nil"/>
              <w:bottom w:val="nil"/>
              <w:right w:val="nil"/>
            </w:tcBorders>
            <w:shd w:val="clear" w:color="000000" w:fill="D5EFFF"/>
            <w:noWrap/>
            <w:vAlign w:val="center"/>
            <w:hideMark/>
          </w:tcPr>
          <w:p w14:paraId="201C571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7A45F86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分页查询入账列表</w:t>
            </w:r>
          </w:p>
        </w:tc>
      </w:tr>
      <w:tr w:rsidR="003D1106" w:rsidRPr="003D1106" w14:paraId="4EAAB36F" w14:textId="77777777" w:rsidTr="003D1106">
        <w:trPr>
          <w:trHeight w:val="270"/>
        </w:trPr>
        <w:tc>
          <w:tcPr>
            <w:tcW w:w="1080" w:type="dxa"/>
            <w:tcBorders>
              <w:top w:val="nil"/>
              <w:left w:val="nil"/>
              <w:bottom w:val="nil"/>
              <w:right w:val="nil"/>
            </w:tcBorders>
            <w:shd w:val="clear" w:color="000000" w:fill="D9D9D9"/>
            <w:noWrap/>
            <w:vAlign w:val="center"/>
            <w:hideMark/>
          </w:tcPr>
          <w:p w14:paraId="7DF81FF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160</w:t>
            </w:r>
          </w:p>
        </w:tc>
        <w:tc>
          <w:tcPr>
            <w:tcW w:w="2440" w:type="dxa"/>
            <w:tcBorders>
              <w:top w:val="nil"/>
              <w:left w:val="nil"/>
              <w:bottom w:val="nil"/>
              <w:right w:val="nil"/>
            </w:tcBorders>
            <w:shd w:val="clear" w:color="000000" w:fill="D5EFFF"/>
            <w:noWrap/>
            <w:vAlign w:val="center"/>
            <w:hideMark/>
          </w:tcPr>
          <w:p w14:paraId="32EFDE3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业务系统端-佣金管理</w:t>
            </w:r>
          </w:p>
        </w:tc>
        <w:tc>
          <w:tcPr>
            <w:tcW w:w="1360" w:type="dxa"/>
            <w:tcBorders>
              <w:top w:val="nil"/>
              <w:left w:val="nil"/>
              <w:bottom w:val="nil"/>
              <w:right w:val="nil"/>
            </w:tcBorders>
            <w:shd w:val="clear" w:color="000000" w:fill="D5EFFF"/>
            <w:noWrap/>
            <w:vAlign w:val="center"/>
            <w:hideMark/>
          </w:tcPr>
          <w:p w14:paraId="372CAB8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47BD9284"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入账详情</w:t>
            </w:r>
          </w:p>
        </w:tc>
      </w:tr>
      <w:tr w:rsidR="003D1106" w:rsidRPr="003D1106" w14:paraId="2F3EBC66" w14:textId="77777777" w:rsidTr="003D1106">
        <w:trPr>
          <w:trHeight w:val="270"/>
        </w:trPr>
        <w:tc>
          <w:tcPr>
            <w:tcW w:w="1080" w:type="dxa"/>
            <w:tcBorders>
              <w:top w:val="nil"/>
              <w:left w:val="nil"/>
              <w:bottom w:val="nil"/>
              <w:right w:val="nil"/>
            </w:tcBorders>
            <w:shd w:val="clear" w:color="000000" w:fill="D9D9D9"/>
            <w:noWrap/>
            <w:vAlign w:val="center"/>
            <w:hideMark/>
          </w:tcPr>
          <w:p w14:paraId="05B28F3B"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161</w:t>
            </w:r>
          </w:p>
        </w:tc>
        <w:tc>
          <w:tcPr>
            <w:tcW w:w="2440" w:type="dxa"/>
            <w:tcBorders>
              <w:top w:val="nil"/>
              <w:left w:val="nil"/>
              <w:bottom w:val="nil"/>
              <w:right w:val="nil"/>
            </w:tcBorders>
            <w:shd w:val="clear" w:color="000000" w:fill="D5EFFF"/>
            <w:noWrap/>
            <w:vAlign w:val="center"/>
            <w:hideMark/>
          </w:tcPr>
          <w:p w14:paraId="2E2D7F1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业务系统端-佣金管理</w:t>
            </w:r>
          </w:p>
        </w:tc>
        <w:tc>
          <w:tcPr>
            <w:tcW w:w="1360" w:type="dxa"/>
            <w:tcBorders>
              <w:top w:val="nil"/>
              <w:left w:val="nil"/>
              <w:bottom w:val="nil"/>
              <w:right w:val="nil"/>
            </w:tcBorders>
            <w:shd w:val="clear" w:color="000000" w:fill="D5EFFF"/>
            <w:noWrap/>
            <w:vAlign w:val="center"/>
            <w:hideMark/>
          </w:tcPr>
          <w:p w14:paraId="2272234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业务管理</w:t>
            </w:r>
          </w:p>
        </w:tc>
        <w:tc>
          <w:tcPr>
            <w:tcW w:w="6220" w:type="dxa"/>
            <w:tcBorders>
              <w:top w:val="nil"/>
              <w:left w:val="nil"/>
              <w:bottom w:val="nil"/>
              <w:right w:val="nil"/>
            </w:tcBorders>
            <w:shd w:val="clear" w:color="000000" w:fill="D5EFFF"/>
            <w:noWrap/>
            <w:vAlign w:val="center"/>
            <w:hideMark/>
          </w:tcPr>
          <w:p w14:paraId="0FBF0C12"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凭证查询</w:t>
            </w:r>
          </w:p>
        </w:tc>
      </w:tr>
      <w:tr w:rsidR="003D1106" w:rsidRPr="003D1106" w14:paraId="5DB2E8B9" w14:textId="77777777" w:rsidTr="003D1106">
        <w:trPr>
          <w:trHeight w:val="270"/>
        </w:trPr>
        <w:tc>
          <w:tcPr>
            <w:tcW w:w="1080" w:type="dxa"/>
            <w:tcBorders>
              <w:top w:val="nil"/>
              <w:left w:val="nil"/>
              <w:bottom w:val="nil"/>
              <w:right w:val="nil"/>
            </w:tcBorders>
            <w:shd w:val="clear" w:color="000000" w:fill="D9D9D9"/>
            <w:noWrap/>
            <w:vAlign w:val="center"/>
            <w:hideMark/>
          </w:tcPr>
          <w:p w14:paraId="14CE4ED4"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162</w:t>
            </w:r>
          </w:p>
        </w:tc>
        <w:tc>
          <w:tcPr>
            <w:tcW w:w="2440" w:type="dxa"/>
            <w:tcBorders>
              <w:top w:val="nil"/>
              <w:left w:val="nil"/>
              <w:bottom w:val="nil"/>
              <w:right w:val="nil"/>
            </w:tcBorders>
            <w:shd w:val="clear" w:color="000000" w:fill="EACDFF"/>
            <w:noWrap/>
            <w:vAlign w:val="center"/>
            <w:hideMark/>
          </w:tcPr>
          <w:p w14:paraId="49B2D037"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6BEAA67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资金方端</w:t>
            </w:r>
          </w:p>
        </w:tc>
        <w:tc>
          <w:tcPr>
            <w:tcW w:w="6220" w:type="dxa"/>
            <w:tcBorders>
              <w:top w:val="nil"/>
              <w:left w:val="nil"/>
              <w:bottom w:val="nil"/>
              <w:right w:val="nil"/>
            </w:tcBorders>
            <w:shd w:val="clear" w:color="000000" w:fill="EACDFF"/>
            <w:noWrap/>
            <w:vAlign w:val="center"/>
            <w:hideMark/>
          </w:tcPr>
          <w:p w14:paraId="2401374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返佣转账</w:t>
            </w:r>
          </w:p>
        </w:tc>
      </w:tr>
      <w:tr w:rsidR="003D1106" w:rsidRPr="003D1106" w14:paraId="61DF9704" w14:textId="77777777" w:rsidTr="003D1106">
        <w:trPr>
          <w:trHeight w:val="270"/>
        </w:trPr>
        <w:tc>
          <w:tcPr>
            <w:tcW w:w="1080" w:type="dxa"/>
            <w:tcBorders>
              <w:top w:val="nil"/>
              <w:left w:val="nil"/>
              <w:bottom w:val="nil"/>
              <w:right w:val="nil"/>
            </w:tcBorders>
            <w:shd w:val="clear" w:color="000000" w:fill="D9D9D9"/>
            <w:noWrap/>
            <w:vAlign w:val="center"/>
            <w:hideMark/>
          </w:tcPr>
          <w:p w14:paraId="3396EF0E"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138</w:t>
            </w:r>
          </w:p>
        </w:tc>
        <w:tc>
          <w:tcPr>
            <w:tcW w:w="2440" w:type="dxa"/>
            <w:tcBorders>
              <w:top w:val="nil"/>
              <w:left w:val="nil"/>
              <w:bottom w:val="nil"/>
              <w:right w:val="nil"/>
            </w:tcBorders>
            <w:shd w:val="clear" w:color="000000" w:fill="D5EFFF"/>
            <w:noWrap/>
            <w:vAlign w:val="center"/>
            <w:hideMark/>
          </w:tcPr>
          <w:p w14:paraId="405DAA8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6462D61A"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数据接口</w:t>
            </w:r>
          </w:p>
        </w:tc>
        <w:tc>
          <w:tcPr>
            <w:tcW w:w="6220" w:type="dxa"/>
            <w:tcBorders>
              <w:top w:val="nil"/>
              <w:left w:val="nil"/>
              <w:bottom w:val="nil"/>
              <w:right w:val="nil"/>
            </w:tcBorders>
            <w:shd w:val="clear" w:color="000000" w:fill="D5EFFF"/>
            <w:noWrap/>
            <w:vAlign w:val="center"/>
            <w:hideMark/>
          </w:tcPr>
          <w:p w14:paraId="3EBC88F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返佣转账数据推送（同138）</w:t>
            </w:r>
          </w:p>
        </w:tc>
      </w:tr>
      <w:tr w:rsidR="003D1106" w:rsidRPr="003D1106" w14:paraId="3598AC79" w14:textId="77777777" w:rsidTr="003D1106">
        <w:trPr>
          <w:trHeight w:val="270"/>
        </w:trPr>
        <w:tc>
          <w:tcPr>
            <w:tcW w:w="1080" w:type="dxa"/>
            <w:tcBorders>
              <w:top w:val="nil"/>
              <w:left w:val="nil"/>
              <w:bottom w:val="nil"/>
              <w:right w:val="nil"/>
            </w:tcBorders>
            <w:shd w:val="clear" w:color="000000" w:fill="D9D9D9"/>
            <w:noWrap/>
            <w:vAlign w:val="center"/>
            <w:hideMark/>
          </w:tcPr>
          <w:p w14:paraId="59B15722"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163</w:t>
            </w:r>
          </w:p>
        </w:tc>
        <w:tc>
          <w:tcPr>
            <w:tcW w:w="2440" w:type="dxa"/>
            <w:tcBorders>
              <w:top w:val="nil"/>
              <w:left w:val="nil"/>
              <w:bottom w:val="nil"/>
              <w:right w:val="nil"/>
            </w:tcBorders>
            <w:shd w:val="clear" w:color="000000" w:fill="D5EFFF"/>
            <w:noWrap/>
            <w:vAlign w:val="center"/>
            <w:hideMark/>
          </w:tcPr>
          <w:p w14:paraId="036895A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5E4233DB"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数据接口</w:t>
            </w:r>
          </w:p>
        </w:tc>
        <w:tc>
          <w:tcPr>
            <w:tcW w:w="6220" w:type="dxa"/>
            <w:tcBorders>
              <w:top w:val="nil"/>
              <w:left w:val="nil"/>
              <w:bottom w:val="nil"/>
              <w:right w:val="nil"/>
            </w:tcBorders>
            <w:shd w:val="clear" w:color="000000" w:fill="D5EFFF"/>
            <w:noWrap/>
            <w:vAlign w:val="center"/>
            <w:hideMark/>
          </w:tcPr>
          <w:p w14:paraId="2CCC52F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提现审核数据推送（微服务库-&gt;业务管理库）</w:t>
            </w:r>
          </w:p>
        </w:tc>
      </w:tr>
      <w:tr w:rsidR="003D1106" w:rsidRPr="003D1106" w14:paraId="0FF75766" w14:textId="77777777" w:rsidTr="003D1106">
        <w:trPr>
          <w:trHeight w:val="270"/>
        </w:trPr>
        <w:tc>
          <w:tcPr>
            <w:tcW w:w="1080" w:type="dxa"/>
            <w:tcBorders>
              <w:top w:val="nil"/>
              <w:left w:val="nil"/>
              <w:bottom w:val="nil"/>
              <w:right w:val="nil"/>
            </w:tcBorders>
            <w:shd w:val="clear" w:color="000000" w:fill="D9D9D9"/>
            <w:noWrap/>
            <w:vAlign w:val="center"/>
            <w:hideMark/>
          </w:tcPr>
          <w:p w14:paraId="3D1D5B66"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164</w:t>
            </w:r>
          </w:p>
        </w:tc>
        <w:tc>
          <w:tcPr>
            <w:tcW w:w="2440" w:type="dxa"/>
            <w:tcBorders>
              <w:top w:val="nil"/>
              <w:left w:val="nil"/>
              <w:bottom w:val="nil"/>
              <w:right w:val="nil"/>
            </w:tcBorders>
            <w:shd w:val="clear" w:color="000000" w:fill="D5EFFF"/>
            <w:noWrap/>
            <w:vAlign w:val="center"/>
            <w:hideMark/>
          </w:tcPr>
          <w:p w14:paraId="2A482FC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2E5E737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数据接口</w:t>
            </w:r>
          </w:p>
        </w:tc>
        <w:tc>
          <w:tcPr>
            <w:tcW w:w="6220" w:type="dxa"/>
            <w:tcBorders>
              <w:top w:val="nil"/>
              <w:left w:val="nil"/>
              <w:bottom w:val="nil"/>
              <w:right w:val="nil"/>
            </w:tcBorders>
            <w:shd w:val="clear" w:color="000000" w:fill="D5EFFF"/>
            <w:noWrap/>
            <w:vAlign w:val="center"/>
            <w:hideMark/>
          </w:tcPr>
          <w:p w14:paraId="788135B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提现审核确认数据推送（业务管理库-&gt;微服务库）</w:t>
            </w:r>
          </w:p>
        </w:tc>
      </w:tr>
      <w:tr w:rsidR="003D1106" w:rsidRPr="003D1106" w14:paraId="58FF3B1A" w14:textId="77777777" w:rsidTr="003D1106">
        <w:trPr>
          <w:trHeight w:val="270"/>
        </w:trPr>
        <w:tc>
          <w:tcPr>
            <w:tcW w:w="1080" w:type="dxa"/>
            <w:tcBorders>
              <w:top w:val="nil"/>
              <w:left w:val="nil"/>
              <w:bottom w:val="nil"/>
              <w:right w:val="nil"/>
            </w:tcBorders>
            <w:shd w:val="clear" w:color="000000" w:fill="D9D9D9"/>
            <w:noWrap/>
            <w:vAlign w:val="center"/>
            <w:hideMark/>
          </w:tcPr>
          <w:p w14:paraId="1EE09F53"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165</w:t>
            </w:r>
          </w:p>
        </w:tc>
        <w:tc>
          <w:tcPr>
            <w:tcW w:w="2440" w:type="dxa"/>
            <w:tcBorders>
              <w:top w:val="nil"/>
              <w:left w:val="nil"/>
              <w:bottom w:val="nil"/>
              <w:right w:val="nil"/>
            </w:tcBorders>
            <w:shd w:val="clear" w:color="000000" w:fill="D5EFFF"/>
            <w:noWrap/>
            <w:vAlign w:val="center"/>
            <w:hideMark/>
          </w:tcPr>
          <w:p w14:paraId="2A4D00A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671DF34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数据接口</w:t>
            </w:r>
          </w:p>
        </w:tc>
        <w:tc>
          <w:tcPr>
            <w:tcW w:w="6220" w:type="dxa"/>
            <w:tcBorders>
              <w:top w:val="nil"/>
              <w:left w:val="nil"/>
              <w:bottom w:val="nil"/>
              <w:right w:val="nil"/>
            </w:tcBorders>
            <w:shd w:val="clear" w:color="000000" w:fill="D5EFFF"/>
            <w:noWrap/>
            <w:vAlign w:val="center"/>
            <w:hideMark/>
          </w:tcPr>
          <w:p w14:paraId="030B0659"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凭证补录数据推送（业务管理库-&gt;微服务库）</w:t>
            </w:r>
          </w:p>
        </w:tc>
      </w:tr>
      <w:tr w:rsidR="003D1106" w:rsidRPr="003D1106" w14:paraId="126851C7" w14:textId="77777777" w:rsidTr="003D1106">
        <w:trPr>
          <w:trHeight w:val="270"/>
        </w:trPr>
        <w:tc>
          <w:tcPr>
            <w:tcW w:w="1080" w:type="dxa"/>
            <w:tcBorders>
              <w:top w:val="nil"/>
              <w:left w:val="nil"/>
              <w:bottom w:val="nil"/>
              <w:right w:val="nil"/>
            </w:tcBorders>
            <w:shd w:val="clear" w:color="000000" w:fill="D9D9D9"/>
            <w:noWrap/>
            <w:vAlign w:val="center"/>
            <w:hideMark/>
          </w:tcPr>
          <w:p w14:paraId="528B4C2F"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135</w:t>
            </w:r>
          </w:p>
        </w:tc>
        <w:tc>
          <w:tcPr>
            <w:tcW w:w="2440" w:type="dxa"/>
            <w:tcBorders>
              <w:top w:val="nil"/>
              <w:left w:val="nil"/>
              <w:bottom w:val="nil"/>
              <w:right w:val="nil"/>
            </w:tcBorders>
            <w:shd w:val="clear" w:color="000000" w:fill="D5EFFF"/>
            <w:noWrap/>
            <w:vAlign w:val="center"/>
            <w:hideMark/>
          </w:tcPr>
          <w:p w14:paraId="44F67B9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微服务-佣金管理</w:t>
            </w:r>
          </w:p>
        </w:tc>
        <w:tc>
          <w:tcPr>
            <w:tcW w:w="1360" w:type="dxa"/>
            <w:tcBorders>
              <w:top w:val="nil"/>
              <w:left w:val="nil"/>
              <w:bottom w:val="nil"/>
              <w:right w:val="nil"/>
            </w:tcBorders>
            <w:shd w:val="clear" w:color="000000" w:fill="D5EFFF"/>
            <w:noWrap/>
            <w:vAlign w:val="center"/>
            <w:hideMark/>
          </w:tcPr>
          <w:p w14:paraId="3EF04BDD"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数据接口</w:t>
            </w:r>
          </w:p>
        </w:tc>
        <w:tc>
          <w:tcPr>
            <w:tcW w:w="6220" w:type="dxa"/>
            <w:tcBorders>
              <w:top w:val="nil"/>
              <w:left w:val="nil"/>
              <w:bottom w:val="nil"/>
              <w:right w:val="nil"/>
            </w:tcBorders>
            <w:shd w:val="clear" w:color="000000" w:fill="D5EFFF"/>
            <w:noWrap/>
            <w:vAlign w:val="center"/>
            <w:hideMark/>
          </w:tcPr>
          <w:p w14:paraId="239B285E"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返佣入账审核确认推送（业务管理库-&gt;微服务库）  同135</w:t>
            </w:r>
          </w:p>
        </w:tc>
      </w:tr>
      <w:tr w:rsidR="003D1106" w:rsidRPr="003D1106" w14:paraId="2F6D8C05" w14:textId="77777777" w:rsidTr="003D1106">
        <w:trPr>
          <w:trHeight w:val="270"/>
        </w:trPr>
        <w:tc>
          <w:tcPr>
            <w:tcW w:w="1080" w:type="dxa"/>
            <w:tcBorders>
              <w:top w:val="nil"/>
              <w:left w:val="nil"/>
              <w:bottom w:val="nil"/>
              <w:right w:val="nil"/>
            </w:tcBorders>
            <w:shd w:val="clear" w:color="000000" w:fill="D9D9D9"/>
            <w:noWrap/>
            <w:vAlign w:val="center"/>
            <w:hideMark/>
          </w:tcPr>
          <w:p w14:paraId="4715F88A"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166</w:t>
            </w:r>
          </w:p>
        </w:tc>
        <w:tc>
          <w:tcPr>
            <w:tcW w:w="2440" w:type="dxa"/>
            <w:tcBorders>
              <w:top w:val="nil"/>
              <w:left w:val="nil"/>
              <w:bottom w:val="nil"/>
              <w:right w:val="nil"/>
            </w:tcBorders>
            <w:shd w:val="clear" w:color="000000" w:fill="ECFFAF"/>
            <w:noWrap/>
            <w:vAlign w:val="center"/>
            <w:hideMark/>
          </w:tcPr>
          <w:p w14:paraId="30EC974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微服务-评价管理</w:t>
            </w:r>
          </w:p>
        </w:tc>
        <w:tc>
          <w:tcPr>
            <w:tcW w:w="1360" w:type="dxa"/>
            <w:tcBorders>
              <w:top w:val="nil"/>
              <w:left w:val="nil"/>
              <w:bottom w:val="nil"/>
              <w:right w:val="nil"/>
            </w:tcBorders>
            <w:shd w:val="clear" w:color="000000" w:fill="ECFFAF"/>
            <w:noWrap/>
            <w:vAlign w:val="center"/>
            <w:hideMark/>
          </w:tcPr>
          <w:p w14:paraId="7F747421"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数据接口</w:t>
            </w:r>
          </w:p>
        </w:tc>
        <w:tc>
          <w:tcPr>
            <w:tcW w:w="6220" w:type="dxa"/>
            <w:tcBorders>
              <w:top w:val="nil"/>
              <w:left w:val="nil"/>
              <w:bottom w:val="nil"/>
              <w:right w:val="nil"/>
            </w:tcBorders>
            <w:shd w:val="clear" w:color="000000" w:fill="ECFFAF"/>
            <w:noWrap/>
            <w:vAlign w:val="center"/>
            <w:hideMark/>
          </w:tcPr>
          <w:p w14:paraId="3198011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返佣入账审核确认推送（业务管理库-&gt;微服务库）</w:t>
            </w:r>
          </w:p>
        </w:tc>
      </w:tr>
      <w:tr w:rsidR="003D1106" w:rsidRPr="003D1106" w14:paraId="5CB4B162" w14:textId="77777777" w:rsidTr="003D1106">
        <w:trPr>
          <w:trHeight w:val="270"/>
        </w:trPr>
        <w:tc>
          <w:tcPr>
            <w:tcW w:w="1080" w:type="dxa"/>
            <w:tcBorders>
              <w:top w:val="nil"/>
              <w:left w:val="nil"/>
              <w:bottom w:val="nil"/>
              <w:right w:val="nil"/>
            </w:tcBorders>
            <w:shd w:val="clear" w:color="000000" w:fill="D9D9D9"/>
            <w:noWrap/>
            <w:vAlign w:val="center"/>
            <w:hideMark/>
          </w:tcPr>
          <w:p w14:paraId="18A1610E"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167</w:t>
            </w:r>
          </w:p>
        </w:tc>
        <w:tc>
          <w:tcPr>
            <w:tcW w:w="2440" w:type="dxa"/>
            <w:tcBorders>
              <w:top w:val="nil"/>
              <w:left w:val="nil"/>
              <w:bottom w:val="nil"/>
              <w:right w:val="nil"/>
            </w:tcBorders>
            <w:shd w:val="clear" w:color="000000" w:fill="EACDFF"/>
            <w:noWrap/>
            <w:vAlign w:val="center"/>
            <w:hideMark/>
          </w:tcPr>
          <w:p w14:paraId="0215034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微服务-业务管理</w:t>
            </w:r>
          </w:p>
        </w:tc>
        <w:tc>
          <w:tcPr>
            <w:tcW w:w="1360" w:type="dxa"/>
            <w:tcBorders>
              <w:top w:val="nil"/>
              <w:left w:val="nil"/>
              <w:bottom w:val="nil"/>
              <w:right w:val="nil"/>
            </w:tcBorders>
            <w:shd w:val="clear" w:color="000000" w:fill="EACDFF"/>
            <w:noWrap/>
            <w:vAlign w:val="center"/>
            <w:hideMark/>
          </w:tcPr>
          <w:p w14:paraId="7B2B35D8"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数据接口</w:t>
            </w:r>
          </w:p>
        </w:tc>
        <w:tc>
          <w:tcPr>
            <w:tcW w:w="6220" w:type="dxa"/>
            <w:tcBorders>
              <w:top w:val="nil"/>
              <w:left w:val="nil"/>
              <w:bottom w:val="nil"/>
              <w:right w:val="nil"/>
            </w:tcBorders>
            <w:shd w:val="clear" w:color="000000" w:fill="EACDFF"/>
            <w:noWrap/>
            <w:vAlign w:val="center"/>
            <w:hideMark/>
          </w:tcPr>
          <w:p w14:paraId="43BDA020"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返佣入账审核确认推送（业务管理库-&gt;微服务库）</w:t>
            </w:r>
          </w:p>
        </w:tc>
      </w:tr>
      <w:tr w:rsidR="003D1106" w:rsidRPr="003D1106" w14:paraId="148E1D40" w14:textId="77777777" w:rsidTr="003D1106">
        <w:trPr>
          <w:trHeight w:val="270"/>
        </w:trPr>
        <w:tc>
          <w:tcPr>
            <w:tcW w:w="1080" w:type="dxa"/>
            <w:tcBorders>
              <w:top w:val="nil"/>
              <w:left w:val="nil"/>
              <w:bottom w:val="nil"/>
              <w:right w:val="nil"/>
            </w:tcBorders>
            <w:shd w:val="clear" w:color="000000" w:fill="D9D9D9"/>
            <w:noWrap/>
            <w:vAlign w:val="center"/>
            <w:hideMark/>
          </w:tcPr>
          <w:p w14:paraId="1B05DA90" w14:textId="77777777" w:rsidR="003D1106" w:rsidRPr="003D1106" w:rsidRDefault="003D1106" w:rsidP="003D1106">
            <w:pPr>
              <w:widowControl/>
              <w:jc w:val="right"/>
              <w:rPr>
                <w:rFonts w:ascii="宋体" w:hAnsi="宋体" w:cs="宋体"/>
                <w:color w:val="000000"/>
                <w:kern w:val="0"/>
                <w:sz w:val="22"/>
              </w:rPr>
            </w:pPr>
            <w:r w:rsidRPr="003D1106">
              <w:rPr>
                <w:rFonts w:ascii="宋体" w:hAnsi="宋体" w:cs="宋体" w:hint="eastAsia"/>
                <w:color w:val="000000"/>
                <w:kern w:val="0"/>
                <w:sz w:val="22"/>
              </w:rPr>
              <w:t>168</w:t>
            </w:r>
          </w:p>
        </w:tc>
        <w:tc>
          <w:tcPr>
            <w:tcW w:w="2440" w:type="dxa"/>
            <w:tcBorders>
              <w:top w:val="nil"/>
              <w:left w:val="nil"/>
              <w:bottom w:val="nil"/>
              <w:right w:val="nil"/>
            </w:tcBorders>
            <w:shd w:val="clear" w:color="000000" w:fill="B1FFAB"/>
            <w:noWrap/>
            <w:vAlign w:val="center"/>
            <w:hideMark/>
          </w:tcPr>
          <w:p w14:paraId="4A9E979C"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微服务-公共管理</w:t>
            </w:r>
          </w:p>
        </w:tc>
        <w:tc>
          <w:tcPr>
            <w:tcW w:w="1360" w:type="dxa"/>
            <w:tcBorders>
              <w:top w:val="nil"/>
              <w:left w:val="nil"/>
              <w:bottom w:val="nil"/>
              <w:right w:val="nil"/>
            </w:tcBorders>
            <w:shd w:val="clear" w:color="000000" w:fill="B1FFAB"/>
            <w:noWrap/>
            <w:vAlign w:val="center"/>
            <w:hideMark/>
          </w:tcPr>
          <w:p w14:paraId="412B1895"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数据接口</w:t>
            </w:r>
          </w:p>
        </w:tc>
        <w:tc>
          <w:tcPr>
            <w:tcW w:w="6220" w:type="dxa"/>
            <w:tcBorders>
              <w:top w:val="nil"/>
              <w:left w:val="nil"/>
              <w:bottom w:val="nil"/>
              <w:right w:val="nil"/>
            </w:tcBorders>
            <w:shd w:val="clear" w:color="000000" w:fill="B1FFAB"/>
            <w:noWrap/>
            <w:vAlign w:val="center"/>
            <w:hideMark/>
          </w:tcPr>
          <w:p w14:paraId="2D5AEEF6" w14:textId="77777777" w:rsidR="003D1106" w:rsidRPr="003D1106" w:rsidRDefault="003D1106" w:rsidP="003D1106">
            <w:pPr>
              <w:widowControl/>
              <w:jc w:val="left"/>
              <w:rPr>
                <w:rFonts w:ascii="宋体" w:hAnsi="宋体" w:cs="宋体"/>
                <w:color w:val="000000"/>
                <w:kern w:val="0"/>
                <w:sz w:val="22"/>
              </w:rPr>
            </w:pPr>
            <w:r w:rsidRPr="003D1106">
              <w:rPr>
                <w:rFonts w:ascii="宋体" w:hAnsi="宋体" w:cs="宋体" w:hint="eastAsia"/>
                <w:color w:val="000000"/>
                <w:kern w:val="0"/>
                <w:sz w:val="22"/>
              </w:rPr>
              <w:t>凭证补录数据推送（业务管理库-&gt;微服务库）</w:t>
            </w:r>
          </w:p>
        </w:tc>
      </w:tr>
    </w:tbl>
    <w:p w14:paraId="0821B80A" w14:textId="77777777" w:rsidR="00026C75" w:rsidRPr="004D605D" w:rsidRDefault="00026C75" w:rsidP="004D605D"/>
    <w:p w14:paraId="0B9E4297" w14:textId="77777777" w:rsidR="005B62FC" w:rsidRPr="00D53E8E" w:rsidRDefault="005B62FC" w:rsidP="005B62FC">
      <w:pPr>
        <w:pStyle w:val="1"/>
        <w:spacing w:beforeLines="100" w:before="312" w:afterLines="100" w:after="312" w:line="360" w:lineRule="auto"/>
        <w:ind w:left="431" w:hanging="431"/>
        <w:rPr>
          <w:rFonts w:ascii="黑体" w:eastAsia="黑体" w:hAnsi="黑体"/>
          <w:kern w:val="28"/>
          <w:sz w:val="36"/>
          <w:szCs w:val="36"/>
        </w:rPr>
      </w:pPr>
      <w:bookmarkStart w:id="1014" w:name="_Toc486335841"/>
      <w:r w:rsidRPr="00D53E8E">
        <w:rPr>
          <w:rFonts w:ascii="黑体" w:eastAsia="黑体" w:hAnsi="黑体" w:hint="eastAsia"/>
          <w:kern w:val="28"/>
          <w:sz w:val="36"/>
          <w:szCs w:val="36"/>
        </w:rPr>
        <w:t>数据库表</w:t>
      </w:r>
      <w:bookmarkEnd w:id="1014"/>
    </w:p>
    <w:p w14:paraId="516D47D0" w14:textId="77777777" w:rsidR="005B62FC" w:rsidRPr="0076516E" w:rsidRDefault="005B62FC" w:rsidP="005B62FC"/>
    <w:p w14:paraId="6868CFCD" w14:textId="77777777" w:rsidR="00CD5C5F" w:rsidRPr="005B62FC" w:rsidRDefault="00CD5C5F" w:rsidP="005B62FC"/>
    <w:sectPr w:rsidR="00CD5C5F" w:rsidRPr="005B62FC" w:rsidSect="00774F36">
      <w:headerReference w:type="default" r:id="rId231"/>
      <w:footerReference w:type="default" r:id="rId23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49" w:author="wangq" w:date="2017-06-16T21:52:00Z" w:initials="wq">
    <w:p w14:paraId="7D364D58" w14:textId="77777777" w:rsidR="004456D4" w:rsidRDefault="004456D4" w:rsidP="00216E33">
      <w:pPr>
        <w:pStyle w:val="af4"/>
      </w:pPr>
      <w:r>
        <w:rPr>
          <w:rStyle w:val="af3"/>
        </w:rPr>
        <w:annotationRef/>
      </w:r>
      <w:r>
        <w:rPr>
          <w:rFonts w:hint="eastAsia"/>
        </w:rPr>
        <w:t>不</w:t>
      </w:r>
      <w:r>
        <w:t>需要判断是否为第一张，后台会返回默认标识</w:t>
      </w:r>
    </w:p>
  </w:comment>
  <w:comment w:id="890" w:author="wangq" w:date="2017-06-30T14:18:00Z" w:initials="wq">
    <w:p w14:paraId="2699A05E" w14:textId="52035F5D" w:rsidR="004456D4" w:rsidRDefault="004456D4">
      <w:pPr>
        <w:pStyle w:val="af4"/>
      </w:pPr>
      <w:r>
        <w:rPr>
          <w:rStyle w:val="af3"/>
        </w:rPr>
        <w:annotationRef/>
      </w:r>
      <w:r>
        <w:rPr>
          <w:rFonts w:hint="eastAsia"/>
        </w:rPr>
        <w:t>需要</w:t>
      </w:r>
      <w:r>
        <w:t>调整</w:t>
      </w:r>
      <w:r>
        <w:rPr>
          <w:rFonts w:hint="eastAsia"/>
        </w:rPr>
        <w:t>流程</w:t>
      </w:r>
      <w:r>
        <w:t>图</w:t>
      </w:r>
      <w:r>
        <w:rPr>
          <w:rFonts w:hint="eastAsia"/>
        </w:rPr>
        <w:t>，取消</w:t>
      </w:r>
      <w:r>
        <w:t>找回密码</w:t>
      </w:r>
      <w:r>
        <w:rPr>
          <w:rFonts w:hint="eastAsia"/>
        </w:rPr>
        <w:t>选项</w:t>
      </w:r>
      <w:r>
        <w:t>，</w:t>
      </w:r>
      <w:r>
        <w:rPr>
          <w:rFonts w:hint="eastAsia"/>
        </w:rPr>
        <w:t>系统已提供</w:t>
      </w:r>
      <w:r>
        <w:t>了</w:t>
      </w:r>
      <w:r>
        <w:rPr>
          <w:rFonts w:hint="eastAsia"/>
        </w:rPr>
        <w:t>验证</w:t>
      </w:r>
      <w:r>
        <w:t>码登录</w:t>
      </w:r>
    </w:p>
  </w:comment>
  <w:comment w:id="896" w:author="wangq" w:date="2017-06-30T14:18:00Z" w:initials="wq">
    <w:p w14:paraId="48D4F41F" w14:textId="77777777" w:rsidR="004456D4" w:rsidRDefault="004456D4" w:rsidP="00D362D6">
      <w:pPr>
        <w:pStyle w:val="af4"/>
      </w:pPr>
      <w:r>
        <w:rPr>
          <w:rStyle w:val="af3"/>
        </w:rPr>
        <w:annotationRef/>
      </w:r>
      <w:r>
        <w:rPr>
          <w:rFonts w:hint="eastAsia"/>
        </w:rPr>
        <w:t>需要</w:t>
      </w:r>
      <w:r>
        <w:t>调整</w:t>
      </w:r>
      <w:r>
        <w:rPr>
          <w:rFonts w:hint="eastAsia"/>
        </w:rPr>
        <w:t>流程</w:t>
      </w:r>
      <w:r>
        <w:t>图</w:t>
      </w:r>
      <w:r>
        <w:rPr>
          <w:rFonts w:hint="eastAsia"/>
        </w:rPr>
        <w:t>，取消</w:t>
      </w:r>
      <w:r>
        <w:t>找回密码</w:t>
      </w:r>
      <w:r>
        <w:rPr>
          <w:rFonts w:hint="eastAsia"/>
        </w:rPr>
        <w:t>选项</w:t>
      </w:r>
      <w:r>
        <w:t>，</w:t>
      </w:r>
      <w:r>
        <w:rPr>
          <w:rFonts w:hint="eastAsia"/>
        </w:rPr>
        <w:t>系统已提供</w:t>
      </w:r>
      <w:r>
        <w:t>了</w:t>
      </w:r>
      <w:r>
        <w:rPr>
          <w:rFonts w:hint="eastAsia"/>
        </w:rPr>
        <w:t>验证</w:t>
      </w:r>
      <w:r>
        <w:t>码登录</w:t>
      </w:r>
    </w:p>
  </w:comment>
  <w:comment w:id="902" w:author="wangq" w:date="2017-06-30T14:18:00Z" w:initials="wq">
    <w:p w14:paraId="211A774D" w14:textId="77777777" w:rsidR="004456D4" w:rsidRDefault="004456D4" w:rsidP="001F2EB2">
      <w:pPr>
        <w:pStyle w:val="af4"/>
      </w:pPr>
      <w:r>
        <w:rPr>
          <w:rStyle w:val="af3"/>
        </w:rPr>
        <w:annotationRef/>
      </w:r>
      <w:r>
        <w:rPr>
          <w:rFonts w:hint="eastAsia"/>
        </w:rPr>
        <w:t>需要</w:t>
      </w:r>
      <w:r>
        <w:t>调整</w:t>
      </w:r>
      <w:r>
        <w:rPr>
          <w:rFonts w:hint="eastAsia"/>
        </w:rPr>
        <w:t>流程</w:t>
      </w:r>
      <w:r>
        <w:t>图</w:t>
      </w:r>
      <w:r>
        <w:rPr>
          <w:rFonts w:hint="eastAsia"/>
        </w:rPr>
        <w:t>，取消</w:t>
      </w:r>
      <w:r>
        <w:t>找回密码</w:t>
      </w:r>
      <w:r>
        <w:rPr>
          <w:rFonts w:hint="eastAsia"/>
        </w:rPr>
        <w:t>选项</w:t>
      </w:r>
      <w:r>
        <w:t>，</w:t>
      </w:r>
      <w:r>
        <w:rPr>
          <w:rFonts w:hint="eastAsia"/>
        </w:rPr>
        <w:t>系统已提供</w:t>
      </w:r>
      <w:r>
        <w:t>了</w:t>
      </w:r>
      <w:r>
        <w:rPr>
          <w:rFonts w:hint="eastAsia"/>
        </w:rPr>
        <w:t>验证</w:t>
      </w:r>
      <w:r>
        <w:t>码登录</w:t>
      </w:r>
    </w:p>
  </w:comment>
  <w:comment w:id="986" w:author="wangq" w:date="2017-06-30T20:40:00Z" w:initials="wq">
    <w:p w14:paraId="4521B035" w14:textId="2EE8682E" w:rsidR="004456D4" w:rsidRDefault="004456D4">
      <w:pPr>
        <w:pStyle w:val="af4"/>
      </w:pPr>
      <w:r>
        <w:rPr>
          <w:rStyle w:val="af3"/>
        </w:rPr>
        <w:annotationRef/>
      </w:r>
      <w:r>
        <w:rPr>
          <w:rFonts w:hint="eastAsia"/>
        </w:rPr>
        <w:t>采用</w:t>
      </w:r>
      <w:r>
        <w:t>动态</w:t>
      </w:r>
      <w:r>
        <w:rPr>
          <w:rFonts w:hint="eastAsia"/>
        </w:rPr>
        <w:t>内容体现</w:t>
      </w:r>
      <w:r>
        <w:t>，</w:t>
      </w:r>
      <w:r>
        <w:rPr>
          <w:rFonts w:hint="eastAsia"/>
        </w:rPr>
        <w:t>不</w:t>
      </w:r>
      <w:r>
        <w:t>需要</w:t>
      </w:r>
      <w:r>
        <w:rPr>
          <w:rFonts w:hint="eastAsia"/>
        </w:rPr>
        <w:t>单独</w:t>
      </w:r>
      <w:r>
        <w:t>调用</w:t>
      </w:r>
      <w:r>
        <w:rPr>
          <w:rFonts w:hint="eastAsia"/>
        </w:rPr>
        <w:t>数据字典</w:t>
      </w:r>
      <w:r>
        <w:t>服务</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D364D58" w15:done="0"/>
  <w15:commentEx w15:paraId="2699A05E" w15:done="0"/>
  <w15:commentEx w15:paraId="48D4F41F" w15:done="0"/>
  <w15:commentEx w15:paraId="211A774D" w15:done="0"/>
  <w15:commentEx w15:paraId="4521B03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E93634" w14:textId="77777777" w:rsidR="005B5776" w:rsidRDefault="005B5776" w:rsidP="005B62FC">
      <w:r>
        <w:separator/>
      </w:r>
    </w:p>
  </w:endnote>
  <w:endnote w:type="continuationSeparator" w:id="0">
    <w:p w14:paraId="48BC9AD9" w14:textId="77777777" w:rsidR="005B5776" w:rsidRDefault="005B5776" w:rsidP="005B6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decorative"/>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彩虹粗仿宋">
    <w:altName w:val="黑体"/>
    <w:charset w:val="86"/>
    <w:family w:val="script"/>
    <w:pitch w:val="fixed"/>
    <w:sig w:usb0="00000001"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1EED2" w14:textId="77777777" w:rsidR="004456D4" w:rsidRDefault="004456D4" w:rsidP="00774F36">
    <w:pPr>
      <w:pStyle w:val="a4"/>
      <w:jc w:val="right"/>
    </w:pPr>
  </w:p>
  <w:p w14:paraId="2C13C129" w14:textId="654F974F" w:rsidR="004456D4" w:rsidRPr="00DA720E" w:rsidRDefault="004456D4" w:rsidP="00774F36">
    <w:pPr>
      <w:pStyle w:val="a6"/>
      <w:wordWrap w:val="0"/>
      <w:ind w:right="90"/>
      <w:jc w:val="right"/>
    </w:pPr>
    <w:r>
      <w:rPr>
        <w:rFonts w:hint="eastAsia"/>
      </w:rPr>
      <w:t>成都</w:t>
    </w:r>
    <w:r>
      <w:t>皮特猫信息科技有限公司</w:t>
    </w:r>
    <w:r>
      <w:t>-</w:t>
    </w:r>
    <w:r>
      <w:t>科技部</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E865DA">
      <w:rPr>
        <w:noProof/>
        <w:kern w:val="0"/>
        <w:szCs w:val="21"/>
      </w:rPr>
      <w:t>4</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sidR="00E865DA">
      <w:rPr>
        <w:noProof/>
        <w:kern w:val="0"/>
        <w:szCs w:val="21"/>
      </w:rPr>
      <w:t>315</w:t>
    </w:r>
    <w:r>
      <w:rPr>
        <w:kern w:val="0"/>
        <w:szCs w:val="21"/>
      </w:rPr>
      <w:fldChar w:fldCharType="end"/>
    </w:r>
    <w:r>
      <w:rPr>
        <w:rFonts w:hint="eastAsia"/>
        <w:kern w:val="0"/>
        <w:szCs w:val="21"/>
      </w:rPr>
      <w:t xml:space="preserve"> </w:t>
    </w:r>
    <w:r>
      <w:rPr>
        <w:rFonts w:hint="eastAsia"/>
        <w:kern w:val="0"/>
        <w:szCs w:val="21"/>
      </w:rPr>
      <w:t>页</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31BB66" w14:textId="77777777" w:rsidR="004456D4" w:rsidRDefault="004456D4" w:rsidP="00EB18F8">
    <w:pPr>
      <w:pStyle w:val="a4"/>
      <w:jc w:val="right"/>
    </w:pPr>
  </w:p>
  <w:p w14:paraId="4CEF0934" w14:textId="0E1D7CBA" w:rsidR="004456D4" w:rsidRPr="00DA720E" w:rsidRDefault="004456D4" w:rsidP="00EB18F8">
    <w:pPr>
      <w:pStyle w:val="a6"/>
      <w:wordWrap w:val="0"/>
      <w:jc w:val="right"/>
    </w:pPr>
    <w:r>
      <w:rPr>
        <w:rFonts w:hint="eastAsia"/>
      </w:rPr>
      <w:t>成都</w:t>
    </w:r>
    <w:r>
      <w:t>皮特猫信息科技有限公司</w:t>
    </w:r>
    <w:r>
      <w:t>-</w:t>
    </w:r>
    <w:r>
      <w:t>科技部</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E865DA">
      <w:rPr>
        <w:noProof/>
        <w:kern w:val="0"/>
        <w:szCs w:val="21"/>
      </w:rPr>
      <w:t>21</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sidR="00E865DA">
      <w:rPr>
        <w:noProof/>
        <w:kern w:val="0"/>
        <w:szCs w:val="21"/>
      </w:rPr>
      <w:t>315</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94054E" w14:textId="77777777" w:rsidR="005B5776" w:rsidRDefault="005B5776" w:rsidP="005B62FC">
      <w:r>
        <w:separator/>
      </w:r>
    </w:p>
  </w:footnote>
  <w:footnote w:type="continuationSeparator" w:id="0">
    <w:p w14:paraId="648E6B1E" w14:textId="77777777" w:rsidR="005B5776" w:rsidRDefault="005B5776" w:rsidP="005B62F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CEA604" w14:textId="77777777" w:rsidR="004456D4" w:rsidRDefault="004456D4" w:rsidP="00774F36">
    <w:pPr>
      <w:pStyle w:val="a4"/>
      <w:jc w:val="right"/>
    </w:pPr>
    <w:r>
      <w:rPr>
        <w:rFonts w:hint="eastAsia"/>
      </w:rPr>
      <w:t>成都</w:t>
    </w:r>
    <w:r>
      <w:t>皮特</w:t>
    </w:r>
    <w:r>
      <w:rPr>
        <w:rFonts w:hint="eastAsia"/>
      </w:rPr>
      <w:t>猫</w:t>
    </w:r>
    <w:r>
      <w:t>信息科技有限公司</w:t>
    </w:r>
    <w:r>
      <w:t>-</w:t>
    </w:r>
    <w:r>
      <w:rPr>
        <w:rFonts w:hint="eastAsia"/>
      </w:rPr>
      <w:t>互联</w:t>
    </w:r>
    <w:r>
      <w:t>网</w:t>
    </w:r>
    <w:r>
      <w:rPr>
        <w:rFonts w:hint="eastAsia"/>
      </w:rPr>
      <w:t>渠道功能</w:t>
    </w:r>
    <w:r>
      <w:t>设计</w:t>
    </w:r>
    <w:r>
      <w:rPr>
        <w:rFonts w:hint="eastAsia"/>
      </w:rPr>
      <w:t>说明书</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2793F3" w14:textId="77777777" w:rsidR="004456D4" w:rsidRPr="00EB18F8" w:rsidRDefault="004456D4" w:rsidP="00EB18F8">
    <w:pPr>
      <w:pStyle w:val="a4"/>
      <w:jc w:val="right"/>
    </w:pPr>
    <w:r>
      <w:rPr>
        <w:rFonts w:hint="eastAsia"/>
      </w:rPr>
      <w:t>成都</w:t>
    </w:r>
    <w:r>
      <w:t>皮特</w:t>
    </w:r>
    <w:r>
      <w:rPr>
        <w:rFonts w:hint="eastAsia"/>
      </w:rPr>
      <w:t>猫</w:t>
    </w:r>
    <w:r>
      <w:t>信息科技有限公司</w:t>
    </w:r>
    <w:r>
      <w:t>-</w:t>
    </w:r>
    <w:r>
      <w:rPr>
        <w:rFonts w:hint="eastAsia"/>
      </w:rPr>
      <w:t>互联</w:t>
    </w:r>
    <w:r>
      <w:t>网</w:t>
    </w:r>
    <w:r>
      <w:rPr>
        <w:rFonts w:hint="eastAsia"/>
      </w:rPr>
      <w:t>渠道功能</w:t>
    </w:r>
    <w:r>
      <w:t>设计</w:t>
    </w:r>
    <w:r>
      <w:rPr>
        <w:rFonts w:hint="eastAsia"/>
      </w:rPr>
      <w:t>说明书</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8B7696F0"/>
    <w:lvl w:ilvl="0">
      <w:start w:val="1"/>
      <w:numFmt w:val="decimal"/>
      <w:pStyle w:val="a"/>
      <w:lvlText w:val="%1."/>
      <w:lvlJc w:val="left"/>
      <w:pPr>
        <w:tabs>
          <w:tab w:val="num" w:pos="360"/>
        </w:tabs>
        <w:ind w:left="360" w:hangingChars="200" w:hanging="360"/>
      </w:pPr>
    </w:lvl>
  </w:abstractNum>
  <w:abstractNum w:abstractNumId="1" w15:restartNumberingAfterBreak="0">
    <w:nsid w:val="00A450CC"/>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 w15:restartNumberingAfterBreak="0">
    <w:nsid w:val="014A32D5"/>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 w15:restartNumberingAfterBreak="0">
    <w:nsid w:val="022C068A"/>
    <w:multiLevelType w:val="hybridMultilevel"/>
    <w:tmpl w:val="640CA858"/>
    <w:lvl w:ilvl="0" w:tplc="992499B6">
      <w:start w:val="1"/>
      <w:numFmt w:val="decimal"/>
      <w:lvlText w:val="%1．"/>
      <w:lvlJc w:val="left"/>
      <w:pPr>
        <w:ind w:left="1636" w:hanging="36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4" w15:restartNumberingAfterBreak="0">
    <w:nsid w:val="04544380"/>
    <w:multiLevelType w:val="hybridMultilevel"/>
    <w:tmpl w:val="19180B52"/>
    <w:lvl w:ilvl="0" w:tplc="DE76DA1E">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5" w15:restartNumberingAfterBreak="0">
    <w:nsid w:val="052E5FB3"/>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5D569AC"/>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06D65F8E"/>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8" w15:restartNumberingAfterBreak="0">
    <w:nsid w:val="06FD3EBF"/>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9" w15:restartNumberingAfterBreak="0">
    <w:nsid w:val="079B6D2A"/>
    <w:multiLevelType w:val="hybridMultilevel"/>
    <w:tmpl w:val="EDFEC9C0"/>
    <w:lvl w:ilvl="0" w:tplc="0E7AD592">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0" w15:restartNumberingAfterBreak="0">
    <w:nsid w:val="08D33B64"/>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1" w15:restartNumberingAfterBreak="0">
    <w:nsid w:val="0A162540"/>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0A481E0E"/>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15:restartNumberingAfterBreak="0">
    <w:nsid w:val="0AEA516A"/>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0B3100E6"/>
    <w:multiLevelType w:val="hybridMultilevel"/>
    <w:tmpl w:val="0C2654D0"/>
    <w:lvl w:ilvl="0" w:tplc="A0A0BFAE">
      <w:start w:val="1"/>
      <w:numFmt w:val="decimal"/>
      <w:lvlText w:val="%1、"/>
      <w:lvlJc w:val="left"/>
      <w:pPr>
        <w:ind w:left="1084" w:hanging="375"/>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5" w15:restartNumberingAfterBreak="0">
    <w:nsid w:val="0BB543C4"/>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15:restartNumberingAfterBreak="0">
    <w:nsid w:val="0C2E7087"/>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7" w15:restartNumberingAfterBreak="0">
    <w:nsid w:val="0C8574DC"/>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0CCB7FAC"/>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15:restartNumberingAfterBreak="0">
    <w:nsid w:val="0CCF13BB"/>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0" w15:restartNumberingAfterBreak="0">
    <w:nsid w:val="0DB22ACE"/>
    <w:multiLevelType w:val="hybridMultilevel"/>
    <w:tmpl w:val="788E8554"/>
    <w:lvl w:ilvl="0" w:tplc="63A400A8">
      <w:start w:val="1"/>
      <w:numFmt w:val="decimal"/>
      <w:lvlText w:val="%1、"/>
      <w:lvlJc w:val="left"/>
      <w:pPr>
        <w:ind w:left="1980" w:hanging="360"/>
      </w:pPr>
      <w:rPr>
        <w:rFonts w:hint="default"/>
      </w:rPr>
    </w:lvl>
    <w:lvl w:ilvl="1" w:tplc="04090019">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1" w15:restartNumberingAfterBreak="0">
    <w:nsid w:val="0DEC401B"/>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2" w15:restartNumberingAfterBreak="0">
    <w:nsid w:val="0E975686"/>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 w15:restartNumberingAfterBreak="0">
    <w:nsid w:val="0E9E72F0"/>
    <w:multiLevelType w:val="hybridMultilevel"/>
    <w:tmpl w:val="066CB318"/>
    <w:lvl w:ilvl="0" w:tplc="2834C54C">
      <w:start w:val="1"/>
      <w:numFmt w:val="decimal"/>
      <w:lvlText w:val="%1．"/>
      <w:lvlJc w:val="left"/>
      <w:pPr>
        <w:ind w:left="1489"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ED664F3"/>
    <w:multiLevelType w:val="hybridMultilevel"/>
    <w:tmpl w:val="4CEC7BDA"/>
    <w:lvl w:ilvl="0" w:tplc="83CEE1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A94015"/>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6" w15:restartNumberingAfterBreak="0">
    <w:nsid w:val="149E17CC"/>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7" w15:restartNumberingAfterBreak="0">
    <w:nsid w:val="14CB6F0F"/>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8" w15:restartNumberingAfterBreak="0">
    <w:nsid w:val="157E3088"/>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15:restartNumberingAfterBreak="0">
    <w:nsid w:val="15911284"/>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0" w15:restartNumberingAfterBreak="0">
    <w:nsid w:val="16980584"/>
    <w:multiLevelType w:val="hybridMultilevel"/>
    <w:tmpl w:val="463A74CE"/>
    <w:lvl w:ilvl="0" w:tplc="DE76DA1E">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31" w15:restartNumberingAfterBreak="0">
    <w:nsid w:val="17461954"/>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15:restartNumberingAfterBreak="0">
    <w:nsid w:val="17931537"/>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3" w15:restartNumberingAfterBreak="0">
    <w:nsid w:val="18E8385F"/>
    <w:multiLevelType w:val="hybridMultilevel"/>
    <w:tmpl w:val="DA7ECFF0"/>
    <w:lvl w:ilvl="0" w:tplc="60646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F3554C"/>
    <w:multiLevelType w:val="hybridMultilevel"/>
    <w:tmpl w:val="55C855A6"/>
    <w:lvl w:ilvl="0" w:tplc="3B48B3DA">
      <w:start w:val="1"/>
      <w:numFmt w:val="decimal"/>
      <w:lvlText w:val="%1．"/>
      <w:lvlJc w:val="left"/>
      <w:pPr>
        <w:ind w:left="1636" w:hanging="36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35" w15:restartNumberingAfterBreak="0">
    <w:nsid w:val="19533801"/>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6" w15:restartNumberingAfterBreak="0">
    <w:nsid w:val="19DA6BB1"/>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7" w15:restartNumberingAfterBreak="0">
    <w:nsid w:val="1A1E239B"/>
    <w:multiLevelType w:val="hybridMultilevel"/>
    <w:tmpl w:val="56D493A4"/>
    <w:lvl w:ilvl="0" w:tplc="75FA81E2">
      <w:start w:val="1"/>
      <w:numFmt w:val="decimal"/>
      <w:lvlText w:val="%1．"/>
      <w:lvlJc w:val="left"/>
      <w:pPr>
        <w:ind w:left="1636" w:hanging="360"/>
      </w:pPr>
      <w:rPr>
        <w:rFonts w:hint="default"/>
      </w:rPr>
    </w:lvl>
    <w:lvl w:ilvl="1" w:tplc="04090019">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38" w15:restartNumberingAfterBreak="0">
    <w:nsid w:val="1A530B4E"/>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9" w15:restartNumberingAfterBreak="0">
    <w:nsid w:val="1A6F555E"/>
    <w:multiLevelType w:val="hybridMultilevel"/>
    <w:tmpl w:val="C15A2048"/>
    <w:lvl w:ilvl="0" w:tplc="5614A13A">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40" w15:restartNumberingAfterBreak="0">
    <w:nsid w:val="1A8046FE"/>
    <w:multiLevelType w:val="hybridMultilevel"/>
    <w:tmpl w:val="B6BAA676"/>
    <w:lvl w:ilvl="0" w:tplc="A0CE77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A372B3"/>
    <w:multiLevelType w:val="hybridMultilevel"/>
    <w:tmpl w:val="E7067374"/>
    <w:lvl w:ilvl="0" w:tplc="1800FC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4B0F79"/>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3" w15:restartNumberingAfterBreak="0">
    <w:nsid w:val="1D1D269F"/>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4" w15:restartNumberingAfterBreak="0">
    <w:nsid w:val="1D8E13BC"/>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5" w15:restartNumberingAfterBreak="0">
    <w:nsid w:val="1DAE641B"/>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6" w15:restartNumberingAfterBreak="0">
    <w:nsid w:val="1ED34136"/>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7" w15:restartNumberingAfterBreak="0">
    <w:nsid w:val="1F3D13AC"/>
    <w:multiLevelType w:val="hybridMultilevel"/>
    <w:tmpl w:val="F0684EFC"/>
    <w:lvl w:ilvl="0" w:tplc="FA842BAC">
      <w:start w:val="1"/>
      <w:numFmt w:val="decimal"/>
      <w:lvlText w:val="%1．"/>
      <w:lvlJc w:val="left"/>
      <w:pPr>
        <w:ind w:left="1636" w:hanging="36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48" w15:restartNumberingAfterBreak="0">
    <w:nsid w:val="21196B0F"/>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9" w15:restartNumberingAfterBreak="0">
    <w:nsid w:val="212F3CCB"/>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0" w15:restartNumberingAfterBreak="0">
    <w:nsid w:val="21FD18DB"/>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1" w15:restartNumberingAfterBreak="0">
    <w:nsid w:val="22820DEF"/>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2" w15:restartNumberingAfterBreak="0">
    <w:nsid w:val="22990083"/>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3" w15:restartNumberingAfterBreak="0">
    <w:nsid w:val="241C72A5"/>
    <w:multiLevelType w:val="hybridMultilevel"/>
    <w:tmpl w:val="EE2CA5E4"/>
    <w:lvl w:ilvl="0" w:tplc="FFFFFFFF">
      <w:start w:val="1"/>
      <w:numFmt w:val="bullet"/>
      <w:lvlText w:val=""/>
      <w:lvlJc w:val="left"/>
      <w:pPr>
        <w:tabs>
          <w:tab w:val="num" w:pos="900"/>
        </w:tabs>
        <w:ind w:left="900" w:hanging="420"/>
      </w:pPr>
      <w:rPr>
        <w:rFonts w:ascii="Wingdings" w:hAnsi="Wingdings" w:hint="default"/>
      </w:rPr>
    </w:lvl>
    <w:lvl w:ilvl="1" w:tplc="FFFFFFFF" w:tentative="1">
      <w:start w:val="1"/>
      <w:numFmt w:val="bullet"/>
      <w:lvlText w:val=""/>
      <w:lvlJc w:val="left"/>
      <w:pPr>
        <w:tabs>
          <w:tab w:val="num" w:pos="1320"/>
        </w:tabs>
        <w:ind w:left="1320" w:hanging="420"/>
      </w:pPr>
      <w:rPr>
        <w:rFonts w:ascii="Wingdings" w:hAnsi="Wingdings" w:hint="default"/>
      </w:rPr>
    </w:lvl>
    <w:lvl w:ilvl="2" w:tplc="FFFFFFFF" w:tentative="1">
      <w:start w:val="1"/>
      <w:numFmt w:val="bullet"/>
      <w:lvlText w:val=""/>
      <w:lvlJc w:val="left"/>
      <w:pPr>
        <w:tabs>
          <w:tab w:val="num" w:pos="1740"/>
        </w:tabs>
        <w:ind w:left="1740" w:hanging="420"/>
      </w:pPr>
      <w:rPr>
        <w:rFonts w:ascii="Wingdings" w:hAnsi="Wingdings" w:hint="default"/>
      </w:rPr>
    </w:lvl>
    <w:lvl w:ilvl="3" w:tplc="FFFFFFFF" w:tentative="1">
      <w:start w:val="1"/>
      <w:numFmt w:val="bullet"/>
      <w:lvlText w:val=""/>
      <w:lvlJc w:val="left"/>
      <w:pPr>
        <w:tabs>
          <w:tab w:val="num" w:pos="2160"/>
        </w:tabs>
        <w:ind w:left="2160" w:hanging="420"/>
      </w:pPr>
      <w:rPr>
        <w:rFonts w:ascii="Wingdings" w:hAnsi="Wingdings" w:hint="default"/>
      </w:rPr>
    </w:lvl>
    <w:lvl w:ilvl="4" w:tplc="FFFFFFFF" w:tentative="1">
      <w:start w:val="1"/>
      <w:numFmt w:val="bullet"/>
      <w:lvlText w:val=""/>
      <w:lvlJc w:val="left"/>
      <w:pPr>
        <w:tabs>
          <w:tab w:val="num" w:pos="2580"/>
        </w:tabs>
        <w:ind w:left="2580" w:hanging="420"/>
      </w:pPr>
      <w:rPr>
        <w:rFonts w:ascii="Wingdings" w:hAnsi="Wingdings" w:hint="default"/>
      </w:rPr>
    </w:lvl>
    <w:lvl w:ilvl="5" w:tplc="FFFFFFFF" w:tentative="1">
      <w:start w:val="1"/>
      <w:numFmt w:val="bullet"/>
      <w:lvlText w:val=""/>
      <w:lvlJc w:val="left"/>
      <w:pPr>
        <w:tabs>
          <w:tab w:val="num" w:pos="3000"/>
        </w:tabs>
        <w:ind w:left="3000" w:hanging="420"/>
      </w:pPr>
      <w:rPr>
        <w:rFonts w:ascii="Wingdings" w:hAnsi="Wingdings" w:hint="default"/>
      </w:rPr>
    </w:lvl>
    <w:lvl w:ilvl="6" w:tplc="FFFFFFFF" w:tentative="1">
      <w:start w:val="1"/>
      <w:numFmt w:val="bullet"/>
      <w:lvlText w:val=""/>
      <w:lvlJc w:val="left"/>
      <w:pPr>
        <w:tabs>
          <w:tab w:val="num" w:pos="3420"/>
        </w:tabs>
        <w:ind w:left="3420" w:hanging="420"/>
      </w:pPr>
      <w:rPr>
        <w:rFonts w:ascii="Wingdings" w:hAnsi="Wingdings" w:hint="default"/>
      </w:rPr>
    </w:lvl>
    <w:lvl w:ilvl="7" w:tplc="FFFFFFFF" w:tentative="1">
      <w:start w:val="1"/>
      <w:numFmt w:val="bullet"/>
      <w:lvlText w:val=""/>
      <w:lvlJc w:val="left"/>
      <w:pPr>
        <w:tabs>
          <w:tab w:val="num" w:pos="3840"/>
        </w:tabs>
        <w:ind w:left="3840" w:hanging="420"/>
      </w:pPr>
      <w:rPr>
        <w:rFonts w:ascii="Wingdings" w:hAnsi="Wingdings" w:hint="default"/>
      </w:rPr>
    </w:lvl>
    <w:lvl w:ilvl="8" w:tplc="FFFFFFFF" w:tentative="1">
      <w:start w:val="1"/>
      <w:numFmt w:val="bullet"/>
      <w:lvlText w:val=""/>
      <w:lvlJc w:val="left"/>
      <w:pPr>
        <w:tabs>
          <w:tab w:val="num" w:pos="4260"/>
        </w:tabs>
        <w:ind w:left="4260" w:hanging="420"/>
      </w:pPr>
      <w:rPr>
        <w:rFonts w:ascii="Wingdings" w:hAnsi="Wingdings" w:hint="default"/>
      </w:rPr>
    </w:lvl>
  </w:abstractNum>
  <w:abstractNum w:abstractNumId="54" w15:restartNumberingAfterBreak="0">
    <w:nsid w:val="25C5399A"/>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5" w15:restartNumberingAfterBreak="0">
    <w:nsid w:val="25CA79B4"/>
    <w:multiLevelType w:val="hybridMultilevel"/>
    <w:tmpl w:val="4566C502"/>
    <w:lvl w:ilvl="0" w:tplc="37D2D5BC">
      <w:start w:val="1"/>
      <w:numFmt w:val="decimal"/>
      <w:lvlText w:val="%1．"/>
      <w:lvlJc w:val="left"/>
      <w:pPr>
        <w:ind w:left="1549" w:hanging="360"/>
      </w:pPr>
      <w:rPr>
        <w:rFonts w:hint="default"/>
      </w:rPr>
    </w:lvl>
    <w:lvl w:ilvl="1" w:tplc="04090019" w:tentative="1">
      <w:start w:val="1"/>
      <w:numFmt w:val="lowerLetter"/>
      <w:lvlText w:val="%2)"/>
      <w:lvlJc w:val="left"/>
      <w:pPr>
        <w:ind w:left="2029" w:hanging="420"/>
      </w:pPr>
    </w:lvl>
    <w:lvl w:ilvl="2" w:tplc="0409001B" w:tentative="1">
      <w:start w:val="1"/>
      <w:numFmt w:val="lowerRoman"/>
      <w:lvlText w:val="%3."/>
      <w:lvlJc w:val="right"/>
      <w:pPr>
        <w:ind w:left="2449" w:hanging="420"/>
      </w:pPr>
    </w:lvl>
    <w:lvl w:ilvl="3" w:tplc="0409000F" w:tentative="1">
      <w:start w:val="1"/>
      <w:numFmt w:val="decimal"/>
      <w:lvlText w:val="%4."/>
      <w:lvlJc w:val="left"/>
      <w:pPr>
        <w:ind w:left="2869" w:hanging="420"/>
      </w:pPr>
    </w:lvl>
    <w:lvl w:ilvl="4" w:tplc="04090019" w:tentative="1">
      <w:start w:val="1"/>
      <w:numFmt w:val="lowerLetter"/>
      <w:lvlText w:val="%5)"/>
      <w:lvlJc w:val="left"/>
      <w:pPr>
        <w:ind w:left="3289" w:hanging="420"/>
      </w:pPr>
    </w:lvl>
    <w:lvl w:ilvl="5" w:tplc="0409001B" w:tentative="1">
      <w:start w:val="1"/>
      <w:numFmt w:val="lowerRoman"/>
      <w:lvlText w:val="%6."/>
      <w:lvlJc w:val="right"/>
      <w:pPr>
        <w:ind w:left="3709" w:hanging="420"/>
      </w:pPr>
    </w:lvl>
    <w:lvl w:ilvl="6" w:tplc="0409000F" w:tentative="1">
      <w:start w:val="1"/>
      <w:numFmt w:val="decimal"/>
      <w:lvlText w:val="%7."/>
      <w:lvlJc w:val="left"/>
      <w:pPr>
        <w:ind w:left="4129" w:hanging="420"/>
      </w:pPr>
    </w:lvl>
    <w:lvl w:ilvl="7" w:tplc="04090019" w:tentative="1">
      <w:start w:val="1"/>
      <w:numFmt w:val="lowerLetter"/>
      <w:lvlText w:val="%8)"/>
      <w:lvlJc w:val="left"/>
      <w:pPr>
        <w:ind w:left="4549" w:hanging="420"/>
      </w:pPr>
    </w:lvl>
    <w:lvl w:ilvl="8" w:tplc="0409001B" w:tentative="1">
      <w:start w:val="1"/>
      <w:numFmt w:val="lowerRoman"/>
      <w:lvlText w:val="%9."/>
      <w:lvlJc w:val="right"/>
      <w:pPr>
        <w:ind w:left="4969" w:hanging="420"/>
      </w:pPr>
    </w:lvl>
  </w:abstractNum>
  <w:abstractNum w:abstractNumId="56" w15:restartNumberingAfterBreak="0">
    <w:nsid w:val="260A7ED1"/>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7" w15:restartNumberingAfterBreak="0">
    <w:nsid w:val="262772ED"/>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8" w15:restartNumberingAfterBreak="0">
    <w:nsid w:val="26D167EF"/>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9" w15:restartNumberingAfterBreak="0">
    <w:nsid w:val="26F24D97"/>
    <w:multiLevelType w:val="hybridMultilevel"/>
    <w:tmpl w:val="9634D892"/>
    <w:lvl w:ilvl="0" w:tplc="1F740636">
      <w:start w:val="1"/>
      <w:numFmt w:val="decimal"/>
      <w:lvlText w:val="%1、"/>
      <w:lvlJc w:val="left"/>
      <w:pPr>
        <w:ind w:left="1260" w:hanging="360"/>
      </w:pPr>
      <w:rPr>
        <w:rFonts w:hint="default"/>
      </w:rPr>
    </w:lvl>
    <w:lvl w:ilvl="1" w:tplc="04090019">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60" w15:restartNumberingAfterBreak="0">
    <w:nsid w:val="27A05E4A"/>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61" w15:restartNumberingAfterBreak="0">
    <w:nsid w:val="291846D3"/>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2" w15:restartNumberingAfterBreak="0">
    <w:nsid w:val="29317C71"/>
    <w:multiLevelType w:val="hybridMultilevel"/>
    <w:tmpl w:val="F05A57EE"/>
    <w:lvl w:ilvl="0" w:tplc="33F23A6E">
      <w:start w:val="1"/>
      <w:numFmt w:val="decimal"/>
      <w:lvlText w:val="%1、"/>
      <w:lvlJc w:val="left"/>
      <w:pPr>
        <w:ind w:left="1070" w:hanging="360"/>
      </w:pPr>
      <w:rPr>
        <w:rFonts w:hint="default"/>
      </w:rPr>
    </w:lvl>
    <w:lvl w:ilvl="1" w:tplc="04090019" w:tentative="1">
      <w:start w:val="1"/>
      <w:numFmt w:val="lowerLetter"/>
      <w:lvlText w:val="%2)"/>
      <w:lvlJc w:val="left"/>
      <w:pPr>
        <w:ind w:left="1550" w:hanging="420"/>
      </w:pPr>
    </w:lvl>
    <w:lvl w:ilvl="2" w:tplc="0409001B" w:tentative="1">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63" w15:restartNumberingAfterBreak="0">
    <w:nsid w:val="293220F7"/>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4" w15:restartNumberingAfterBreak="0">
    <w:nsid w:val="29804E8C"/>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65" w15:restartNumberingAfterBreak="0">
    <w:nsid w:val="299874C5"/>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66" w15:restartNumberingAfterBreak="0">
    <w:nsid w:val="29CC22E4"/>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67" w15:restartNumberingAfterBreak="0">
    <w:nsid w:val="29D86C1A"/>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68" w15:restartNumberingAfterBreak="0">
    <w:nsid w:val="2A1F17F3"/>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69" w15:restartNumberingAfterBreak="0">
    <w:nsid w:val="2A2630DF"/>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0" w15:restartNumberingAfterBreak="0">
    <w:nsid w:val="2B6E5BD4"/>
    <w:multiLevelType w:val="hybridMultilevel"/>
    <w:tmpl w:val="18BAD612"/>
    <w:lvl w:ilvl="0" w:tplc="DD221A44">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71" w15:restartNumberingAfterBreak="0">
    <w:nsid w:val="2BFF048D"/>
    <w:multiLevelType w:val="hybridMultilevel"/>
    <w:tmpl w:val="95148F70"/>
    <w:lvl w:ilvl="0" w:tplc="D5A01B9C">
      <w:start w:val="1"/>
      <w:numFmt w:val="decimal"/>
      <w:lvlText w:val="%1．"/>
      <w:lvlJc w:val="left"/>
      <w:pPr>
        <w:ind w:left="1636" w:hanging="360"/>
      </w:pPr>
      <w:rPr>
        <w:rFonts w:hint="default"/>
      </w:rPr>
    </w:lvl>
    <w:lvl w:ilvl="1" w:tplc="04090019">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72" w15:restartNumberingAfterBreak="0">
    <w:nsid w:val="2C81173F"/>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3" w15:restartNumberingAfterBreak="0">
    <w:nsid w:val="2CF43F7B"/>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4" w15:restartNumberingAfterBreak="0">
    <w:nsid w:val="2D11328C"/>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75" w15:restartNumberingAfterBreak="0">
    <w:nsid w:val="2D26508E"/>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6" w15:restartNumberingAfterBreak="0">
    <w:nsid w:val="2E1D4196"/>
    <w:multiLevelType w:val="hybridMultilevel"/>
    <w:tmpl w:val="8384D960"/>
    <w:lvl w:ilvl="0" w:tplc="D09A28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9C572C"/>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8" w15:restartNumberingAfterBreak="0">
    <w:nsid w:val="2F0A53D1"/>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9" w15:restartNumberingAfterBreak="0">
    <w:nsid w:val="2F5160D9"/>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80" w15:restartNumberingAfterBreak="0">
    <w:nsid w:val="307D5944"/>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81" w15:restartNumberingAfterBreak="0">
    <w:nsid w:val="30963078"/>
    <w:multiLevelType w:val="hybridMultilevel"/>
    <w:tmpl w:val="D1146EA2"/>
    <w:lvl w:ilvl="0" w:tplc="ED20A45C">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82" w15:restartNumberingAfterBreak="0">
    <w:nsid w:val="30D35BEB"/>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83" w15:restartNumberingAfterBreak="0">
    <w:nsid w:val="30ED38DF"/>
    <w:multiLevelType w:val="hybridMultilevel"/>
    <w:tmpl w:val="CB063C8E"/>
    <w:lvl w:ilvl="0" w:tplc="469E823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15:restartNumberingAfterBreak="0">
    <w:nsid w:val="315A16EA"/>
    <w:multiLevelType w:val="hybridMultilevel"/>
    <w:tmpl w:val="068C9F14"/>
    <w:lvl w:ilvl="0" w:tplc="6C428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21515CE"/>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86" w15:restartNumberingAfterBreak="0">
    <w:nsid w:val="323A2249"/>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7" w15:restartNumberingAfterBreak="0">
    <w:nsid w:val="32830292"/>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88" w15:restartNumberingAfterBreak="0">
    <w:nsid w:val="32B5139B"/>
    <w:multiLevelType w:val="hybridMultilevel"/>
    <w:tmpl w:val="C15A2048"/>
    <w:lvl w:ilvl="0" w:tplc="5614A13A">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89" w15:restartNumberingAfterBreak="0">
    <w:nsid w:val="333C3A92"/>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90" w15:restartNumberingAfterBreak="0">
    <w:nsid w:val="334D5BC0"/>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1" w15:restartNumberingAfterBreak="0">
    <w:nsid w:val="33E47C61"/>
    <w:multiLevelType w:val="hybridMultilevel"/>
    <w:tmpl w:val="EF2ADC66"/>
    <w:lvl w:ilvl="0" w:tplc="EFAEA292">
      <w:start w:val="1"/>
      <w:numFmt w:val="decimal"/>
      <w:lvlText w:val="%1、"/>
      <w:lvlJc w:val="left"/>
      <w:pPr>
        <w:ind w:left="480" w:hanging="480"/>
      </w:pPr>
      <w:rPr>
        <w:rFonts w:ascii="楷体_GB2312" w:eastAsia="楷体_GB2312" w:hAnsi="Calibri"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5646AE7"/>
    <w:multiLevelType w:val="hybridMultilevel"/>
    <w:tmpl w:val="6ECAD3E4"/>
    <w:lvl w:ilvl="0" w:tplc="C9903102">
      <w:start w:val="1"/>
      <w:numFmt w:val="decimal"/>
      <w:lvlText w:val="%1、"/>
      <w:lvlJc w:val="left"/>
      <w:pPr>
        <w:ind w:left="1204" w:hanging="360"/>
      </w:pPr>
      <w:rPr>
        <w:rFonts w:hint="default"/>
      </w:r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93" w15:restartNumberingAfterBreak="0">
    <w:nsid w:val="35960026"/>
    <w:multiLevelType w:val="hybridMultilevel"/>
    <w:tmpl w:val="E460F1D8"/>
    <w:lvl w:ilvl="0" w:tplc="FFFFFFFF">
      <w:start w:val="1"/>
      <w:numFmt w:val="bullet"/>
      <w:lvlText w:val=""/>
      <w:lvlJc w:val="left"/>
      <w:pPr>
        <w:tabs>
          <w:tab w:val="num" w:pos="420"/>
        </w:tabs>
        <w:ind w:left="420" w:hanging="420"/>
      </w:pPr>
      <w:rPr>
        <w:rFonts w:ascii="Wingdings" w:hAnsi="Wingdings" w:hint="default"/>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94" w15:restartNumberingAfterBreak="0">
    <w:nsid w:val="360228A0"/>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5" w15:restartNumberingAfterBreak="0">
    <w:nsid w:val="3637120E"/>
    <w:multiLevelType w:val="hybridMultilevel"/>
    <w:tmpl w:val="3C8AFB6C"/>
    <w:lvl w:ilvl="0" w:tplc="723CFCC8">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6" w15:restartNumberingAfterBreak="0">
    <w:nsid w:val="36F64183"/>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7" w15:restartNumberingAfterBreak="0">
    <w:nsid w:val="37F2087F"/>
    <w:multiLevelType w:val="hybridMultilevel"/>
    <w:tmpl w:val="91DC1A6E"/>
    <w:lvl w:ilvl="0" w:tplc="AE84A05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8" w15:restartNumberingAfterBreak="0">
    <w:nsid w:val="38276D18"/>
    <w:multiLevelType w:val="hybridMultilevel"/>
    <w:tmpl w:val="5EDEE9EA"/>
    <w:lvl w:ilvl="0" w:tplc="A93A9C4A">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9" w15:restartNumberingAfterBreak="0">
    <w:nsid w:val="3A7C780E"/>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0" w15:restartNumberingAfterBreak="0">
    <w:nsid w:val="3B0D1EEE"/>
    <w:multiLevelType w:val="hybridMultilevel"/>
    <w:tmpl w:val="8AFC9164"/>
    <w:lvl w:ilvl="0" w:tplc="595C8472">
      <w:start w:val="1"/>
      <w:numFmt w:val="decimal"/>
      <w:lvlText w:val="%1．"/>
      <w:lvlJc w:val="left"/>
      <w:pPr>
        <w:ind w:left="1549" w:hanging="360"/>
      </w:pPr>
      <w:rPr>
        <w:rFonts w:hint="default"/>
      </w:rPr>
    </w:lvl>
    <w:lvl w:ilvl="1" w:tplc="04090019">
      <w:start w:val="1"/>
      <w:numFmt w:val="lowerLetter"/>
      <w:lvlText w:val="%2)"/>
      <w:lvlJc w:val="left"/>
      <w:pPr>
        <w:ind w:left="2029" w:hanging="420"/>
      </w:pPr>
    </w:lvl>
    <w:lvl w:ilvl="2" w:tplc="0409001B" w:tentative="1">
      <w:start w:val="1"/>
      <w:numFmt w:val="lowerRoman"/>
      <w:lvlText w:val="%3."/>
      <w:lvlJc w:val="right"/>
      <w:pPr>
        <w:ind w:left="2449" w:hanging="420"/>
      </w:pPr>
    </w:lvl>
    <w:lvl w:ilvl="3" w:tplc="0409000F" w:tentative="1">
      <w:start w:val="1"/>
      <w:numFmt w:val="decimal"/>
      <w:lvlText w:val="%4."/>
      <w:lvlJc w:val="left"/>
      <w:pPr>
        <w:ind w:left="2869" w:hanging="420"/>
      </w:pPr>
    </w:lvl>
    <w:lvl w:ilvl="4" w:tplc="04090019" w:tentative="1">
      <w:start w:val="1"/>
      <w:numFmt w:val="lowerLetter"/>
      <w:lvlText w:val="%5)"/>
      <w:lvlJc w:val="left"/>
      <w:pPr>
        <w:ind w:left="3289" w:hanging="420"/>
      </w:pPr>
    </w:lvl>
    <w:lvl w:ilvl="5" w:tplc="0409001B" w:tentative="1">
      <w:start w:val="1"/>
      <w:numFmt w:val="lowerRoman"/>
      <w:lvlText w:val="%6."/>
      <w:lvlJc w:val="right"/>
      <w:pPr>
        <w:ind w:left="3709" w:hanging="420"/>
      </w:pPr>
    </w:lvl>
    <w:lvl w:ilvl="6" w:tplc="0409000F" w:tentative="1">
      <w:start w:val="1"/>
      <w:numFmt w:val="decimal"/>
      <w:lvlText w:val="%7."/>
      <w:lvlJc w:val="left"/>
      <w:pPr>
        <w:ind w:left="4129" w:hanging="420"/>
      </w:pPr>
    </w:lvl>
    <w:lvl w:ilvl="7" w:tplc="04090019" w:tentative="1">
      <w:start w:val="1"/>
      <w:numFmt w:val="lowerLetter"/>
      <w:lvlText w:val="%8)"/>
      <w:lvlJc w:val="left"/>
      <w:pPr>
        <w:ind w:left="4549" w:hanging="420"/>
      </w:pPr>
    </w:lvl>
    <w:lvl w:ilvl="8" w:tplc="0409001B" w:tentative="1">
      <w:start w:val="1"/>
      <w:numFmt w:val="lowerRoman"/>
      <w:lvlText w:val="%9."/>
      <w:lvlJc w:val="right"/>
      <w:pPr>
        <w:ind w:left="4969" w:hanging="420"/>
      </w:pPr>
    </w:lvl>
  </w:abstractNum>
  <w:abstractNum w:abstractNumId="101" w15:restartNumberingAfterBreak="0">
    <w:nsid w:val="3BB2636C"/>
    <w:multiLevelType w:val="hybridMultilevel"/>
    <w:tmpl w:val="E2F8F8B6"/>
    <w:lvl w:ilvl="0" w:tplc="AE92CDD4">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02" w15:restartNumberingAfterBreak="0">
    <w:nsid w:val="3BE91ACA"/>
    <w:multiLevelType w:val="hybridMultilevel"/>
    <w:tmpl w:val="5D7273F2"/>
    <w:lvl w:ilvl="0" w:tplc="0030784C">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03" w15:restartNumberingAfterBreak="0">
    <w:nsid w:val="3C9601B6"/>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4" w15:restartNumberingAfterBreak="0">
    <w:nsid w:val="3D1C1970"/>
    <w:multiLevelType w:val="hybridMultilevel"/>
    <w:tmpl w:val="788E8554"/>
    <w:lvl w:ilvl="0" w:tplc="63A400A8">
      <w:start w:val="1"/>
      <w:numFmt w:val="decimal"/>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05" w15:restartNumberingAfterBreak="0">
    <w:nsid w:val="3DA103C6"/>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6" w15:restartNumberingAfterBreak="0">
    <w:nsid w:val="3E3129B4"/>
    <w:multiLevelType w:val="hybridMultilevel"/>
    <w:tmpl w:val="2254684C"/>
    <w:lvl w:ilvl="0" w:tplc="FFFFFFFF">
      <w:start w:val="1"/>
      <w:numFmt w:val="bullet"/>
      <w:lvlText w:val=""/>
      <w:lvlJc w:val="left"/>
      <w:pPr>
        <w:tabs>
          <w:tab w:val="num" w:pos="840"/>
        </w:tabs>
        <w:ind w:left="840" w:hanging="420"/>
      </w:pPr>
      <w:rPr>
        <w:rFonts w:ascii="Wingdings" w:hAnsi="Wingdings" w:hint="default"/>
      </w:rPr>
    </w:lvl>
    <w:lvl w:ilvl="1" w:tplc="FFFFFFFF">
      <w:start w:val="4"/>
      <w:numFmt w:val="bullet"/>
      <w:lvlText w:val=""/>
      <w:lvlJc w:val="left"/>
      <w:pPr>
        <w:tabs>
          <w:tab w:val="num" w:pos="1380"/>
        </w:tabs>
        <w:ind w:left="1380" w:hanging="540"/>
      </w:pPr>
      <w:rPr>
        <w:rFonts w:ascii="Wingdings" w:eastAsia="宋体" w:hAnsi="Wingdings" w:cs="Wingdings" w:hint="default"/>
      </w:rPr>
    </w:lvl>
    <w:lvl w:ilvl="2" w:tplc="FFFFFFFF">
      <w:start w:val="1"/>
      <w:numFmt w:val="bullet"/>
      <w:lvlText w:val=""/>
      <w:lvlJc w:val="left"/>
      <w:pPr>
        <w:tabs>
          <w:tab w:val="num" w:pos="1680"/>
        </w:tabs>
        <w:ind w:left="1680" w:hanging="420"/>
      </w:pPr>
      <w:rPr>
        <w:rFonts w:ascii="Wingdings" w:hAnsi="Wingdings" w:hint="default"/>
      </w:rPr>
    </w:lvl>
    <w:lvl w:ilvl="3" w:tplc="FFFFFFFF" w:tentative="1">
      <w:start w:val="1"/>
      <w:numFmt w:val="bullet"/>
      <w:lvlText w:val=""/>
      <w:lvlJc w:val="left"/>
      <w:pPr>
        <w:tabs>
          <w:tab w:val="num" w:pos="2100"/>
        </w:tabs>
        <w:ind w:left="2100" w:hanging="420"/>
      </w:pPr>
      <w:rPr>
        <w:rFonts w:ascii="Wingdings" w:hAnsi="Wingdings" w:hint="default"/>
      </w:rPr>
    </w:lvl>
    <w:lvl w:ilvl="4" w:tplc="FFFFFFFF" w:tentative="1">
      <w:start w:val="1"/>
      <w:numFmt w:val="bullet"/>
      <w:lvlText w:val=""/>
      <w:lvlJc w:val="left"/>
      <w:pPr>
        <w:tabs>
          <w:tab w:val="num" w:pos="2520"/>
        </w:tabs>
        <w:ind w:left="2520" w:hanging="420"/>
      </w:pPr>
      <w:rPr>
        <w:rFonts w:ascii="Wingdings" w:hAnsi="Wingdings" w:hint="default"/>
      </w:rPr>
    </w:lvl>
    <w:lvl w:ilvl="5" w:tplc="FFFFFFFF" w:tentative="1">
      <w:start w:val="1"/>
      <w:numFmt w:val="bullet"/>
      <w:lvlText w:val=""/>
      <w:lvlJc w:val="left"/>
      <w:pPr>
        <w:tabs>
          <w:tab w:val="num" w:pos="2940"/>
        </w:tabs>
        <w:ind w:left="2940" w:hanging="420"/>
      </w:pPr>
      <w:rPr>
        <w:rFonts w:ascii="Wingdings" w:hAnsi="Wingdings" w:hint="default"/>
      </w:rPr>
    </w:lvl>
    <w:lvl w:ilvl="6" w:tplc="FFFFFFFF" w:tentative="1">
      <w:start w:val="1"/>
      <w:numFmt w:val="bullet"/>
      <w:lvlText w:val=""/>
      <w:lvlJc w:val="left"/>
      <w:pPr>
        <w:tabs>
          <w:tab w:val="num" w:pos="3360"/>
        </w:tabs>
        <w:ind w:left="3360" w:hanging="420"/>
      </w:pPr>
      <w:rPr>
        <w:rFonts w:ascii="Wingdings" w:hAnsi="Wingdings" w:hint="default"/>
      </w:rPr>
    </w:lvl>
    <w:lvl w:ilvl="7" w:tplc="FFFFFFFF" w:tentative="1">
      <w:start w:val="1"/>
      <w:numFmt w:val="bullet"/>
      <w:lvlText w:val=""/>
      <w:lvlJc w:val="left"/>
      <w:pPr>
        <w:tabs>
          <w:tab w:val="num" w:pos="3780"/>
        </w:tabs>
        <w:ind w:left="3780" w:hanging="420"/>
      </w:pPr>
      <w:rPr>
        <w:rFonts w:ascii="Wingdings" w:hAnsi="Wingdings" w:hint="default"/>
      </w:rPr>
    </w:lvl>
    <w:lvl w:ilvl="8" w:tplc="FFFFFFFF" w:tentative="1">
      <w:start w:val="1"/>
      <w:numFmt w:val="bullet"/>
      <w:lvlText w:val=""/>
      <w:lvlJc w:val="left"/>
      <w:pPr>
        <w:tabs>
          <w:tab w:val="num" w:pos="4200"/>
        </w:tabs>
        <w:ind w:left="4200" w:hanging="420"/>
      </w:pPr>
      <w:rPr>
        <w:rFonts w:ascii="Wingdings" w:hAnsi="Wingdings" w:hint="default"/>
      </w:rPr>
    </w:lvl>
  </w:abstractNum>
  <w:abstractNum w:abstractNumId="107" w15:restartNumberingAfterBreak="0">
    <w:nsid w:val="3E847EF0"/>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08" w15:restartNumberingAfterBreak="0">
    <w:nsid w:val="3ED353D7"/>
    <w:multiLevelType w:val="hybridMultilevel"/>
    <w:tmpl w:val="640CA858"/>
    <w:lvl w:ilvl="0" w:tplc="992499B6">
      <w:start w:val="1"/>
      <w:numFmt w:val="decimal"/>
      <w:lvlText w:val="%1．"/>
      <w:lvlJc w:val="left"/>
      <w:pPr>
        <w:ind w:left="1636" w:hanging="36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09" w15:restartNumberingAfterBreak="0">
    <w:nsid w:val="3F1679B3"/>
    <w:multiLevelType w:val="hybridMultilevel"/>
    <w:tmpl w:val="4C6A161A"/>
    <w:lvl w:ilvl="0" w:tplc="36C8EA42">
      <w:start w:val="1"/>
      <w:numFmt w:val="decimal"/>
      <w:lvlText w:val="%1．"/>
      <w:lvlJc w:val="left"/>
      <w:pPr>
        <w:ind w:left="1494" w:hanging="360"/>
      </w:pPr>
      <w:rPr>
        <w:rFonts w:ascii="Calibri" w:eastAsia="宋体" w:hAnsi="Calibri" w:cs="Times New Roman"/>
      </w:rPr>
    </w:lvl>
    <w:lvl w:ilvl="1" w:tplc="2834C54C">
      <w:start w:val="1"/>
      <w:numFmt w:val="decimal"/>
      <w:lvlText w:val="%2．"/>
      <w:lvlJc w:val="left"/>
      <w:pPr>
        <w:ind w:left="1489" w:hanging="360"/>
      </w:pPr>
      <w:rPr>
        <w:rFonts w:hint="default"/>
      </w:rPr>
    </w:lvl>
    <w:lvl w:ilvl="2" w:tplc="0409001B">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10" w15:restartNumberingAfterBreak="0">
    <w:nsid w:val="40BC2117"/>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11" w15:restartNumberingAfterBreak="0">
    <w:nsid w:val="40D32EC8"/>
    <w:multiLevelType w:val="hybridMultilevel"/>
    <w:tmpl w:val="2CA288A2"/>
    <w:lvl w:ilvl="0" w:tplc="A11052E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2" w15:restartNumberingAfterBreak="0">
    <w:nsid w:val="416030EC"/>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13" w15:restartNumberingAfterBreak="0">
    <w:nsid w:val="420C171C"/>
    <w:multiLevelType w:val="hybridMultilevel"/>
    <w:tmpl w:val="FAE0E5F4"/>
    <w:lvl w:ilvl="0" w:tplc="34B8BF6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4" w15:restartNumberingAfterBreak="0">
    <w:nsid w:val="427717F7"/>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5" w15:restartNumberingAfterBreak="0">
    <w:nsid w:val="437C2F36"/>
    <w:multiLevelType w:val="hybridMultilevel"/>
    <w:tmpl w:val="F672FCEA"/>
    <w:lvl w:ilvl="0" w:tplc="9CCA77A8">
      <w:start w:val="1"/>
      <w:numFmt w:val="decimal"/>
      <w:lvlText w:val="%1．"/>
      <w:lvlJc w:val="left"/>
      <w:pPr>
        <w:ind w:left="1636" w:hanging="36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16" w15:restartNumberingAfterBreak="0">
    <w:nsid w:val="467B29BD"/>
    <w:multiLevelType w:val="hybridMultilevel"/>
    <w:tmpl w:val="788E8554"/>
    <w:lvl w:ilvl="0" w:tplc="63A400A8">
      <w:start w:val="1"/>
      <w:numFmt w:val="decimal"/>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17" w15:restartNumberingAfterBreak="0">
    <w:nsid w:val="47D6274C"/>
    <w:multiLevelType w:val="hybridMultilevel"/>
    <w:tmpl w:val="DCC2C012"/>
    <w:lvl w:ilvl="0" w:tplc="0E6A77E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8" w15:restartNumberingAfterBreak="0">
    <w:nsid w:val="4848433A"/>
    <w:multiLevelType w:val="hybridMultilevel"/>
    <w:tmpl w:val="2C80844E"/>
    <w:lvl w:ilvl="0" w:tplc="075CCC82">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19" w15:restartNumberingAfterBreak="0">
    <w:nsid w:val="487275BB"/>
    <w:multiLevelType w:val="hybridMultilevel"/>
    <w:tmpl w:val="231A0040"/>
    <w:lvl w:ilvl="0" w:tplc="E9DAD64E">
      <w:start w:val="1"/>
      <w:numFmt w:val="decimal"/>
      <w:lvlText w:val="%1、"/>
      <w:lvlJc w:val="left"/>
      <w:pPr>
        <w:ind w:left="1070" w:hanging="360"/>
      </w:pPr>
      <w:rPr>
        <w:rFonts w:hint="default"/>
      </w:rPr>
    </w:lvl>
    <w:lvl w:ilvl="1" w:tplc="04090019" w:tentative="1">
      <w:start w:val="1"/>
      <w:numFmt w:val="lowerLetter"/>
      <w:lvlText w:val="%2)"/>
      <w:lvlJc w:val="left"/>
      <w:pPr>
        <w:ind w:left="1550" w:hanging="420"/>
      </w:pPr>
    </w:lvl>
    <w:lvl w:ilvl="2" w:tplc="0409001B" w:tentative="1">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120" w15:restartNumberingAfterBreak="0">
    <w:nsid w:val="48802234"/>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21" w15:restartNumberingAfterBreak="0">
    <w:nsid w:val="489E1324"/>
    <w:multiLevelType w:val="hybridMultilevel"/>
    <w:tmpl w:val="D9E60BB6"/>
    <w:lvl w:ilvl="0" w:tplc="0409000F">
      <w:start w:val="1"/>
      <w:numFmt w:val="bullet"/>
      <w:lvlText w:val=""/>
      <w:lvlJc w:val="left"/>
      <w:pPr>
        <w:tabs>
          <w:tab w:val="num" w:pos="960"/>
        </w:tabs>
        <w:ind w:left="960" w:hanging="420"/>
      </w:pPr>
      <w:rPr>
        <w:rFonts w:ascii="Wingdings" w:hAnsi="Wingdings" w:hint="default"/>
      </w:rPr>
    </w:lvl>
    <w:lvl w:ilvl="1" w:tplc="04090019">
      <w:start w:val="1"/>
      <w:numFmt w:val="bullet"/>
      <w:lvlText w:val=""/>
      <w:lvlJc w:val="left"/>
      <w:pPr>
        <w:tabs>
          <w:tab w:val="num" w:pos="1380"/>
        </w:tabs>
        <w:ind w:left="1380" w:hanging="420"/>
      </w:pPr>
      <w:rPr>
        <w:rFonts w:ascii="Wingdings" w:hAnsi="Wingdings" w:hint="default"/>
      </w:rPr>
    </w:lvl>
    <w:lvl w:ilvl="2" w:tplc="0409001B">
      <w:start w:val="1"/>
      <w:numFmt w:val="bullet"/>
      <w:lvlText w:val=""/>
      <w:lvlJc w:val="left"/>
      <w:pPr>
        <w:tabs>
          <w:tab w:val="num" w:pos="1800"/>
        </w:tabs>
        <w:ind w:left="1800" w:hanging="420"/>
      </w:pPr>
      <w:rPr>
        <w:rFonts w:ascii="Wingdings" w:hAnsi="Wingdings" w:hint="default"/>
      </w:rPr>
    </w:lvl>
    <w:lvl w:ilvl="3" w:tplc="0409000F">
      <w:start w:val="1"/>
      <w:numFmt w:val="bullet"/>
      <w:lvlText w:val=""/>
      <w:lvlJc w:val="left"/>
      <w:pPr>
        <w:tabs>
          <w:tab w:val="num" w:pos="2220"/>
        </w:tabs>
        <w:ind w:left="2220" w:hanging="420"/>
      </w:pPr>
      <w:rPr>
        <w:rFonts w:ascii="Wingdings" w:hAnsi="Wingdings" w:hint="default"/>
      </w:rPr>
    </w:lvl>
    <w:lvl w:ilvl="4" w:tplc="04090019" w:tentative="1">
      <w:start w:val="1"/>
      <w:numFmt w:val="bullet"/>
      <w:lvlText w:val=""/>
      <w:lvlJc w:val="left"/>
      <w:pPr>
        <w:tabs>
          <w:tab w:val="num" w:pos="2640"/>
        </w:tabs>
        <w:ind w:left="2640" w:hanging="420"/>
      </w:pPr>
      <w:rPr>
        <w:rFonts w:ascii="Wingdings" w:hAnsi="Wingdings" w:hint="default"/>
      </w:rPr>
    </w:lvl>
    <w:lvl w:ilvl="5" w:tplc="0409001B" w:tentative="1">
      <w:start w:val="1"/>
      <w:numFmt w:val="bullet"/>
      <w:lvlText w:val=""/>
      <w:lvlJc w:val="left"/>
      <w:pPr>
        <w:tabs>
          <w:tab w:val="num" w:pos="3060"/>
        </w:tabs>
        <w:ind w:left="3060" w:hanging="420"/>
      </w:pPr>
      <w:rPr>
        <w:rFonts w:ascii="Wingdings" w:hAnsi="Wingdings" w:hint="default"/>
      </w:rPr>
    </w:lvl>
    <w:lvl w:ilvl="6" w:tplc="0409000F" w:tentative="1">
      <w:start w:val="1"/>
      <w:numFmt w:val="bullet"/>
      <w:lvlText w:val=""/>
      <w:lvlJc w:val="left"/>
      <w:pPr>
        <w:tabs>
          <w:tab w:val="num" w:pos="3480"/>
        </w:tabs>
        <w:ind w:left="3480" w:hanging="420"/>
      </w:pPr>
      <w:rPr>
        <w:rFonts w:ascii="Wingdings" w:hAnsi="Wingdings" w:hint="default"/>
      </w:rPr>
    </w:lvl>
    <w:lvl w:ilvl="7" w:tplc="04090019" w:tentative="1">
      <w:start w:val="1"/>
      <w:numFmt w:val="bullet"/>
      <w:lvlText w:val=""/>
      <w:lvlJc w:val="left"/>
      <w:pPr>
        <w:tabs>
          <w:tab w:val="num" w:pos="3900"/>
        </w:tabs>
        <w:ind w:left="3900" w:hanging="420"/>
      </w:pPr>
      <w:rPr>
        <w:rFonts w:ascii="Wingdings" w:hAnsi="Wingdings" w:hint="default"/>
      </w:rPr>
    </w:lvl>
    <w:lvl w:ilvl="8" w:tplc="0409001B" w:tentative="1">
      <w:start w:val="1"/>
      <w:numFmt w:val="bullet"/>
      <w:lvlText w:val=""/>
      <w:lvlJc w:val="left"/>
      <w:pPr>
        <w:tabs>
          <w:tab w:val="num" w:pos="4320"/>
        </w:tabs>
        <w:ind w:left="4320" w:hanging="420"/>
      </w:pPr>
      <w:rPr>
        <w:rFonts w:ascii="Wingdings" w:hAnsi="Wingdings" w:hint="default"/>
      </w:rPr>
    </w:lvl>
  </w:abstractNum>
  <w:abstractNum w:abstractNumId="122" w15:restartNumberingAfterBreak="0">
    <w:nsid w:val="49213626"/>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23" w15:restartNumberingAfterBreak="0">
    <w:nsid w:val="493E176C"/>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24" w15:restartNumberingAfterBreak="0">
    <w:nsid w:val="4992249B"/>
    <w:multiLevelType w:val="hybridMultilevel"/>
    <w:tmpl w:val="BBF07F54"/>
    <w:lvl w:ilvl="0" w:tplc="B97C3CE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5" w15:restartNumberingAfterBreak="0">
    <w:nsid w:val="49AE69F5"/>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6" w15:restartNumberingAfterBreak="0">
    <w:nsid w:val="4AB25D61"/>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27" w15:restartNumberingAfterBreak="0">
    <w:nsid w:val="4C286306"/>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28" w15:restartNumberingAfterBreak="0">
    <w:nsid w:val="4D3C48BB"/>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29" w15:restartNumberingAfterBreak="0">
    <w:nsid w:val="4D84156F"/>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0" w15:restartNumberingAfterBreak="0">
    <w:nsid w:val="4F3E5255"/>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31" w15:restartNumberingAfterBreak="0">
    <w:nsid w:val="4FEA00B8"/>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2" w15:restartNumberingAfterBreak="0">
    <w:nsid w:val="500D4931"/>
    <w:multiLevelType w:val="hybridMultilevel"/>
    <w:tmpl w:val="4894BFB0"/>
    <w:lvl w:ilvl="0" w:tplc="FFFFFFFF">
      <w:start w:val="1"/>
      <w:numFmt w:val="bullet"/>
      <w:lvlText w:val=""/>
      <w:lvlJc w:val="left"/>
      <w:pPr>
        <w:tabs>
          <w:tab w:val="num" w:pos="1140"/>
        </w:tabs>
        <w:ind w:left="1140" w:hanging="420"/>
      </w:pPr>
      <w:rPr>
        <w:rFonts w:ascii="Wingdings" w:hAnsi="Wingdings" w:hint="default"/>
      </w:rPr>
    </w:lvl>
    <w:lvl w:ilvl="1" w:tplc="FFFFFFFF">
      <w:start w:val="1"/>
      <w:numFmt w:val="bullet"/>
      <w:lvlText w:val=""/>
      <w:lvlJc w:val="left"/>
      <w:pPr>
        <w:tabs>
          <w:tab w:val="num" w:pos="1560"/>
        </w:tabs>
        <w:ind w:left="1560" w:hanging="420"/>
      </w:pPr>
      <w:rPr>
        <w:rFonts w:ascii="Wingdings" w:hAnsi="Wingdings" w:hint="default"/>
      </w:rPr>
    </w:lvl>
    <w:lvl w:ilvl="2" w:tplc="FFFFFFFF">
      <w:start w:val="1"/>
      <w:numFmt w:val="bullet"/>
      <w:lvlText w:val=""/>
      <w:lvlJc w:val="left"/>
      <w:pPr>
        <w:tabs>
          <w:tab w:val="num" w:pos="1980"/>
        </w:tabs>
        <w:ind w:left="1980" w:hanging="420"/>
      </w:pPr>
      <w:rPr>
        <w:rFonts w:ascii="Wingdings" w:hAnsi="Wingdings" w:hint="default"/>
      </w:rPr>
    </w:lvl>
    <w:lvl w:ilvl="3" w:tplc="FFFFFFFF" w:tentative="1">
      <w:start w:val="1"/>
      <w:numFmt w:val="bullet"/>
      <w:lvlText w:val=""/>
      <w:lvlJc w:val="left"/>
      <w:pPr>
        <w:tabs>
          <w:tab w:val="num" w:pos="2400"/>
        </w:tabs>
        <w:ind w:left="2400" w:hanging="420"/>
      </w:pPr>
      <w:rPr>
        <w:rFonts w:ascii="Wingdings" w:hAnsi="Wingdings" w:hint="default"/>
      </w:rPr>
    </w:lvl>
    <w:lvl w:ilvl="4" w:tplc="FFFFFFFF" w:tentative="1">
      <w:start w:val="1"/>
      <w:numFmt w:val="bullet"/>
      <w:lvlText w:val=""/>
      <w:lvlJc w:val="left"/>
      <w:pPr>
        <w:tabs>
          <w:tab w:val="num" w:pos="2820"/>
        </w:tabs>
        <w:ind w:left="2820" w:hanging="420"/>
      </w:pPr>
      <w:rPr>
        <w:rFonts w:ascii="Wingdings" w:hAnsi="Wingdings" w:hint="default"/>
      </w:rPr>
    </w:lvl>
    <w:lvl w:ilvl="5" w:tplc="FFFFFFFF" w:tentative="1">
      <w:start w:val="1"/>
      <w:numFmt w:val="bullet"/>
      <w:lvlText w:val=""/>
      <w:lvlJc w:val="left"/>
      <w:pPr>
        <w:tabs>
          <w:tab w:val="num" w:pos="3240"/>
        </w:tabs>
        <w:ind w:left="3240" w:hanging="420"/>
      </w:pPr>
      <w:rPr>
        <w:rFonts w:ascii="Wingdings" w:hAnsi="Wingdings" w:hint="default"/>
      </w:rPr>
    </w:lvl>
    <w:lvl w:ilvl="6" w:tplc="FFFFFFFF" w:tentative="1">
      <w:start w:val="1"/>
      <w:numFmt w:val="bullet"/>
      <w:lvlText w:val=""/>
      <w:lvlJc w:val="left"/>
      <w:pPr>
        <w:tabs>
          <w:tab w:val="num" w:pos="3660"/>
        </w:tabs>
        <w:ind w:left="3660" w:hanging="420"/>
      </w:pPr>
      <w:rPr>
        <w:rFonts w:ascii="Wingdings" w:hAnsi="Wingdings" w:hint="default"/>
      </w:rPr>
    </w:lvl>
    <w:lvl w:ilvl="7" w:tplc="FFFFFFFF" w:tentative="1">
      <w:start w:val="1"/>
      <w:numFmt w:val="bullet"/>
      <w:lvlText w:val=""/>
      <w:lvlJc w:val="left"/>
      <w:pPr>
        <w:tabs>
          <w:tab w:val="num" w:pos="4080"/>
        </w:tabs>
        <w:ind w:left="4080" w:hanging="420"/>
      </w:pPr>
      <w:rPr>
        <w:rFonts w:ascii="Wingdings" w:hAnsi="Wingdings" w:hint="default"/>
      </w:rPr>
    </w:lvl>
    <w:lvl w:ilvl="8" w:tplc="FFFFFFFF" w:tentative="1">
      <w:start w:val="1"/>
      <w:numFmt w:val="bullet"/>
      <w:lvlText w:val=""/>
      <w:lvlJc w:val="left"/>
      <w:pPr>
        <w:tabs>
          <w:tab w:val="num" w:pos="4500"/>
        </w:tabs>
        <w:ind w:left="4500" w:hanging="420"/>
      </w:pPr>
      <w:rPr>
        <w:rFonts w:ascii="Wingdings" w:hAnsi="Wingdings" w:hint="default"/>
      </w:rPr>
    </w:lvl>
  </w:abstractNum>
  <w:abstractNum w:abstractNumId="133" w15:restartNumberingAfterBreak="0">
    <w:nsid w:val="509060C0"/>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4" w15:restartNumberingAfterBreak="0">
    <w:nsid w:val="50DC59E0"/>
    <w:multiLevelType w:val="hybridMultilevel"/>
    <w:tmpl w:val="268E5CA8"/>
    <w:lvl w:ilvl="0" w:tplc="81EA6780">
      <w:start w:val="1"/>
      <w:numFmt w:val="decimal"/>
      <w:lvlText w:val="%1、"/>
      <w:lvlJc w:val="left"/>
      <w:pPr>
        <w:ind w:left="1070" w:hanging="360"/>
      </w:pPr>
      <w:rPr>
        <w:rFonts w:hint="default"/>
      </w:rPr>
    </w:lvl>
    <w:lvl w:ilvl="1" w:tplc="04090019" w:tentative="1">
      <w:start w:val="1"/>
      <w:numFmt w:val="lowerLetter"/>
      <w:lvlText w:val="%2)"/>
      <w:lvlJc w:val="left"/>
      <w:pPr>
        <w:ind w:left="1550" w:hanging="420"/>
      </w:pPr>
    </w:lvl>
    <w:lvl w:ilvl="2" w:tplc="0409001B" w:tentative="1">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135" w15:restartNumberingAfterBreak="0">
    <w:nsid w:val="50E76CA3"/>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6" w15:restartNumberingAfterBreak="0">
    <w:nsid w:val="5108630E"/>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37" w15:restartNumberingAfterBreak="0">
    <w:nsid w:val="510E4E71"/>
    <w:multiLevelType w:val="hybridMultilevel"/>
    <w:tmpl w:val="59E89962"/>
    <w:lvl w:ilvl="0" w:tplc="A6A8EE08">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38" w15:restartNumberingAfterBreak="0">
    <w:nsid w:val="537B5F25"/>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39" w15:restartNumberingAfterBreak="0">
    <w:nsid w:val="5409275A"/>
    <w:multiLevelType w:val="hybridMultilevel"/>
    <w:tmpl w:val="91DC1A6E"/>
    <w:lvl w:ilvl="0" w:tplc="AE84A05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0" w15:restartNumberingAfterBreak="0">
    <w:nsid w:val="54760C0F"/>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1" w15:restartNumberingAfterBreak="0">
    <w:nsid w:val="55045073"/>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42" w15:restartNumberingAfterBreak="0">
    <w:nsid w:val="577F6938"/>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43" w15:restartNumberingAfterBreak="0">
    <w:nsid w:val="58667F3A"/>
    <w:multiLevelType w:val="hybridMultilevel"/>
    <w:tmpl w:val="C15A2048"/>
    <w:lvl w:ilvl="0" w:tplc="5614A13A">
      <w:start w:val="1"/>
      <w:numFmt w:val="decimal"/>
      <w:lvlText w:val="%1．"/>
      <w:lvlJc w:val="left"/>
      <w:pPr>
        <w:ind w:left="1494" w:hanging="360"/>
      </w:pPr>
      <w:rPr>
        <w:rFonts w:hint="default"/>
      </w:rPr>
    </w:lvl>
    <w:lvl w:ilvl="1" w:tplc="04090019">
      <w:start w:val="1"/>
      <w:numFmt w:val="lowerLetter"/>
      <w:lvlText w:val="%2)"/>
      <w:lvlJc w:val="left"/>
      <w:pPr>
        <w:ind w:left="1974" w:hanging="420"/>
      </w:pPr>
    </w:lvl>
    <w:lvl w:ilvl="2" w:tplc="0409001B">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44" w15:restartNumberingAfterBreak="0">
    <w:nsid w:val="589E7CFC"/>
    <w:multiLevelType w:val="hybridMultilevel"/>
    <w:tmpl w:val="BD32CA80"/>
    <w:lvl w:ilvl="0" w:tplc="67F206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8F16CB9"/>
    <w:multiLevelType w:val="hybridMultilevel"/>
    <w:tmpl w:val="396AE5BC"/>
    <w:lvl w:ilvl="0" w:tplc="E6C0F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91545FE"/>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7" w15:restartNumberingAfterBreak="0">
    <w:nsid w:val="59AC581F"/>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8" w15:restartNumberingAfterBreak="0">
    <w:nsid w:val="5A51158E"/>
    <w:multiLevelType w:val="hybridMultilevel"/>
    <w:tmpl w:val="4BC8B380"/>
    <w:lvl w:ilvl="0" w:tplc="D7706168">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49" w15:restartNumberingAfterBreak="0">
    <w:nsid w:val="5A9C4D2C"/>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50" w15:restartNumberingAfterBreak="0">
    <w:nsid w:val="5B9D4DB9"/>
    <w:multiLevelType w:val="hybridMultilevel"/>
    <w:tmpl w:val="20EA1738"/>
    <w:lvl w:ilvl="0" w:tplc="21D8C37C">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51" w15:restartNumberingAfterBreak="0">
    <w:nsid w:val="5BEA6405"/>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52" w15:restartNumberingAfterBreak="0">
    <w:nsid w:val="5C9C148A"/>
    <w:multiLevelType w:val="hybridMultilevel"/>
    <w:tmpl w:val="D86A05D6"/>
    <w:lvl w:ilvl="0" w:tplc="B74AFF68">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3" w15:restartNumberingAfterBreak="0">
    <w:nsid w:val="5D861D28"/>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54" w15:restartNumberingAfterBreak="0">
    <w:nsid w:val="5E692D95"/>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55" w15:restartNumberingAfterBreak="0">
    <w:nsid w:val="5E774C99"/>
    <w:multiLevelType w:val="hybridMultilevel"/>
    <w:tmpl w:val="463A74CE"/>
    <w:lvl w:ilvl="0" w:tplc="DE76DA1E">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56" w15:restartNumberingAfterBreak="0">
    <w:nsid w:val="5F131464"/>
    <w:multiLevelType w:val="hybridMultilevel"/>
    <w:tmpl w:val="EDBE103A"/>
    <w:lvl w:ilvl="0" w:tplc="2174CBC6">
      <w:start w:val="1"/>
      <w:numFmt w:val="decimal"/>
      <w:lvlText w:val="%1."/>
      <w:lvlJc w:val="left"/>
      <w:pPr>
        <w:ind w:left="1549" w:hanging="360"/>
      </w:pPr>
      <w:rPr>
        <w:rFonts w:hint="default"/>
      </w:rPr>
    </w:lvl>
    <w:lvl w:ilvl="1" w:tplc="04090019" w:tentative="1">
      <w:start w:val="1"/>
      <w:numFmt w:val="lowerLetter"/>
      <w:lvlText w:val="%2)"/>
      <w:lvlJc w:val="left"/>
      <w:pPr>
        <w:ind w:left="2029" w:hanging="420"/>
      </w:pPr>
    </w:lvl>
    <w:lvl w:ilvl="2" w:tplc="0409001B" w:tentative="1">
      <w:start w:val="1"/>
      <w:numFmt w:val="lowerRoman"/>
      <w:lvlText w:val="%3."/>
      <w:lvlJc w:val="right"/>
      <w:pPr>
        <w:ind w:left="2449" w:hanging="420"/>
      </w:pPr>
    </w:lvl>
    <w:lvl w:ilvl="3" w:tplc="0409000F" w:tentative="1">
      <w:start w:val="1"/>
      <w:numFmt w:val="decimal"/>
      <w:lvlText w:val="%4."/>
      <w:lvlJc w:val="left"/>
      <w:pPr>
        <w:ind w:left="2869" w:hanging="420"/>
      </w:pPr>
    </w:lvl>
    <w:lvl w:ilvl="4" w:tplc="04090019" w:tentative="1">
      <w:start w:val="1"/>
      <w:numFmt w:val="lowerLetter"/>
      <w:lvlText w:val="%5)"/>
      <w:lvlJc w:val="left"/>
      <w:pPr>
        <w:ind w:left="3289" w:hanging="420"/>
      </w:pPr>
    </w:lvl>
    <w:lvl w:ilvl="5" w:tplc="0409001B" w:tentative="1">
      <w:start w:val="1"/>
      <w:numFmt w:val="lowerRoman"/>
      <w:lvlText w:val="%6."/>
      <w:lvlJc w:val="right"/>
      <w:pPr>
        <w:ind w:left="3709" w:hanging="420"/>
      </w:pPr>
    </w:lvl>
    <w:lvl w:ilvl="6" w:tplc="0409000F" w:tentative="1">
      <w:start w:val="1"/>
      <w:numFmt w:val="decimal"/>
      <w:lvlText w:val="%7."/>
      <w:lvlJc w:val="left"/>
      <w:pPr>
        <w:ind w:left="4129" w:hanging="420"/>
      </w:pPr>
    </w:lvl>
    <w:lvl w:ilvl="7" w:tplc="04090019" w:tentative="1">
      <w:start w:val="1"/>
      <w:numFmt w:val="lowerLetter"/>
      <w:lvlText w:val="%8)"/>
      <w:lvlJc w:val="left"/>
      <w:pPr>
        <w:ind w:left="4549" w:hanging="420"/>
      </w:pPr>
    </w:lvl>
    <w:lvl w:ilvl="8" w:tplc="0409001B" w:tentative="1">
      <w:start w:val="1"/>
      <w:numFmt w:val="lowerRoman"/>
      <w:lvlText w:val="%9."/>
      <w:lvlJc w:val="right"/>
      <w:pPr>
        <w:ind w:left="4969" w:hanging="420"/>
      </w:pPr>
    </w:lvl>
  </w:abstractNum>
  <w:abstractNum w:abstractNumId="157" w15:restartNumberingAfterBreak="0">
    <w:nsid w:val="5F87065A"/>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58" w15:restartNumberingAfterBreak="0">
    <w:nsid w:val="5F8C4307"/>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59" w15:restartNumberingAfterBreak="0">
    <w:nsid w:val="5F947AEC"/>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60" w15:restartNumberingAfterBreak="0">
    <w:nsid w:val="5FAB6D73"/>
    <w:multiLevelType w:val="hybridMultilevel"/>
    <w:tmpl w:val="463A74CE"/>
    <w:lvl w:ilvl="0" w:tplc="DE76DA1E">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61" w15:restartNumberingAfterBreak="0">
    <w:nsid w:val="602945EC"/>
    <w:multiLevelType w:val="multilevel"/>
    <w:tmpl w:val="5ECC2B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2" w15:restartNumberingAfterBreak="0">
    <w:nsid w:val="611E1195"/>
    <w:multiLevelType w:val="hybridMultilevel"/>
    <w:tmpl w:val="BEE6276C"/>
    <w:lvl w:ilvl="0" w:tplc="6ECABF26">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3" w15:restartNumberingAfterBreak="0">
    <w:nsid w:val="61374E91"/>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4" w15:restartNumberingAfterBreak="0">
    <w:nsid w:val="6186290B"/>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65" w15:restartNumberingAfterBreak="0">
    <w:nsid w:val="623B2A38"/>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66" w15:restartNumberingAfterBreak="0">
    <w:nsid w:val="625E01F4"/>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67" w15:restartNumberingAfterBreak="0">
    <w:nsid w:val="628C635A"/>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68" w15:restartNumberingAfterBreak="0">
    <w:nsid w:val="62C02877"/>
    <w:multiLevelType w:val="multilevel"/>
    <w:tmpl w:val="371CB186"/>
    <w:lvl w:ilvl="0">
      <w:start w:val="1"/>
      <w:numFmt w:val="decimal"/>
      <w:pStyle w:val="1"/>
      <w:lvlText w:val="%1"/>
      <w:lvlJc w:val="left"/>
      <w:pPr>
        <w:tabs>
          <w:tab w:val="num" w:pos="432"/>
        </w:tabs>
        <w:ind w:left="397" w:hanging="397"/>
      </w:pPr>
      <w:rPr>
        <w:rFonts w:hint="eastAsia"/>
        <w:b/>
        <w:i w:val="0"/>
        <w:sz w:val="32"/>
      </w:rPr>
    </w:lvl>
    <w:lvl w:ilvl="1">
      <w:start w:val="1"/>
      <w:numFmt w:val="decimal"/>
      <w:pStyle w:val="2"/>
      <w:lvlText w:val="%1.%2"/>
      <w:lvlJc w:val="left"/>
      <w:pPr>
        <w:tabs>
          <w:tab w:val="num" w:pos="602"/>
        </w:tabs>
        <w:ind w:left="567" w:hanging="397"/>
      </w:pPr>
      <w:rPr>
        <w:rFonts w:hint="eastAsia"/>
        <w:b/>
        <w:i w:val="0"/>
        <w:strike w:val="0"/>
        <w:outline w:val="0"/>
        <w:sz w:val="30"/>
        <w:em w:val="none"/>
      </w:rPr>
    </w:lvl>
    <w:lvl w:ilvl="2">
      <w:start w:val="1"/>
      <w:numFmt w:val="decimal"/>
      <w:pStyle w:val="3"/>
      <w:lvlText w:val="%1.%2.%3"/>
      <w:lvlJc w:val="left"/>
      <w:pPr>
        <w:tabs>
          <w:tab w:val="num" w:pos="772"/>
        </w:tabs>
        <w:ind w:left="737" w:hanging="397"/>
      </w:pPr>
      <w:rPr>
        <w:rFonts w:hint="eastAsia"/>
        <w:b/>
        <w:i w:val="0"/>
        <w:sz w:val="30"/>
      </w:rPr>
    </w:lvl>
    <w:lvl w:ilvl="3">
      <w:start w:val="1"/>
      <w:numFmt w:val="decimal"/>
      <w:pStyle w:val="4"/>
      <w:lvlText w:val="%1.%2.%3.%4"/>
      <w:lvlJc w:val="left"/>
      <w:pPr>
        <w:tabs>
          <w:tab w:val="num" w:pos="1142"/>
        </w:tabs>
        <w:ind w:left="1107" w:hanging="397"/>
      </w:pPr>
      <w:rPr>
        <w:rFonts w:hint="eastAsia"/>
        <w:b w:val="0"/>
        <w:i w:val="0"/>
        <w:sz w:val="28"/>
        <w:szCs w:val="28"/>
      </w:rPr>
    </w:lvl>
    <w:lvl w:ilvl="4">
      <w:start w:val="1"/>
      <w:numFmt w:val="decimal"/>
      <w:pStyle w:val="5"/>
      <w:lvlText w:val="%1.%2.%3.%4.%5"/>
      <w:lvlJc w:val="left"/>
      <w:pPr>
        <w:tabs>
          <w:tab w:val="num" w:pos="1112"/>
        </w:tabs>
        <w:ind w:left="1077" w:hanging="397"/>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6"/>
      <w:lvlText w:val="%1.%2.%3.%4.%5.%6"/>
      <w:lvlJc w:val="left"/>
      <w:pPr>
        <w:tabs>
          <w:tab w:val="num" w:pos="1282"/>
        </w:tabs>
        <w:ind w:left="1247" w:hanging="397"/>
      </w:pPr>
      <w:rPr>
        <w:rFonts w:hint="eastAsia"/>
        <w:b/>
        <w:i w:val="0"/>
        <w:sz w:val="24"/>
      </w:rPr>
    </w:lvl>
    <w:lvl w:ilvl="6">
      <w:start w:val="1"/>
      <w:numFmt w:val="decimal"/>
      <w:pStyle w:val="7"/>
      <w:lvlText w:val="%1.%2.%3.%4.%5.%6.%7"/>
      <w:lvlJc w:val="left"/>
      <w:pPr>
        <w:tabs>
          <w:tab w:val="num" w:pos="1452"/>
        </w:tabs>
        <w:ind w:left="1417" w:hanging="397"/>
      </w:pPr>
      <w:rPr>
        <w:rFonts w:hint="eastAsia"/>
        <w:b w:val="0"/>
        <w:i w:val="0"/>
        <w:sz w:val="24"/>
      </w:rPr>
    </w:lvl>
    <w:lvl w:ilvl="7">
      <w:start w:val="1"/>
      <w:numFmt w:val="decimal"/>
      <w:pStyle w:val="8"/>
      <w:lvlText w:val="%1.%2.%3.%4.%5.%6.%7.%8"/>
      <w:lvlJc w:val="left"/>
      <w:pPr>
        <w:tabs>
          <w:tab w:val="num" w:pos="1622"/>
        </w:tabs>
        <w:ind w:left="1587" w:hanging="397"/>
      </w:pPr>
      <w:rPr>
        <w:rFonts w:hint="eastAsia"/>
        <w:b w:val="0"/>
        <w:i w:val="0"/>
        <w:sz w:val="24"/>
      </w:rPr>
    </w:lvl>
    <w:lvl w:ilvl="8">
      <w:start w:val="1"/>
      <w:numFmt w:val="decimal"/>
      <w:pStyle w:val="9"/>
      <w:lvlText w:val="%1.%2.%3.%4.%5.%6.%7.%8.%9"/>
      <w:lvlJc w:val="left"/>
      <w:pPr>
        <w:tabs>
          <w:tab w:val="num" w:pos="1792"/>
        </w:tabs>
        <w:ind w:left="1757" w:hanging="397"/>
      </w:pPr>
      <w:rPr>
        <w:rFonts w:hint="eastAsia"/>
        <w:b w:val="0"/>
        <w:i w:val="0"/>
        <w:sz w:val="24"/>
      </w:rPr>
    </w:lvl>
  </w:abstractNum>
  <w:abstractNum w:abstractNumId="169" w15:restartNumberingAfterBreak="0">
    <w:nsid w:val="62EF402A"/>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70" w15:restartNumberingAfterBreak="0">
    <w:nsid w:val="63690721"/>
    <w:multiLevelType w:val="multilevel"/>
    <w:tmpl w:val="0409001D"/>
    <w:styleLink w:val="111111"/>
    <w:lvl w:ilvl="0">
      <w:start w:val="1"/>
      <w:numFmt w:val="decimal"/>
      <w:lvlText w:val="%1"/>
      <w:lvlJc w:val="left"/>
      <w:pPr>
        <w:tabs>
          <w:tab w:val="num" w:pos="425"/>
        </w:tabs>
        <w:ind w:left="425" w:hanging="425"/>
      </w:pPr>
      <w:rPr>
        <w:rFonts w:eastAsia="楷体_GB2312" w:hint="eastAsia"/>
      </w:rPr>
    </w:lvl>
    <w:lvl w:ilvl="1">
      <w:start w:val="1"/>
      <w:numFmt w:val="decimal"/>
      <w:lvlText w:val="%1.%2"/>
      <w:lvlJc w:val="left"/>
      <w:pPr>
        <w:tabs>
          <w:tab w:val="num" w:pos="992"/>
        </w:tabs>
        <w:ind w:left="992" w:hanging="567"/>
      </w:pPr>
    </w:lvl>
    <w:lvl w:ilvl="2">
      <w:start w:val="1"/>
      <w:numFmt w:val="decimal"/>
      <w:lvlText w:val="%1.%2.%3"/>
      <w:lvlJc w:val="left"/>
      <w:pPr>
        <w:tabs>
          <w:tab w:val="num" w:pos="2160"/>
        </w:tabs>
        <w:ind w:left="2007" w:hanging="567"/>
      </w:pPr>
    </w:lvl>
    <w:lvl w:ilvl="3">
      <w:start w:val="1"/>
      <w:numFmt w:val="decimal"/>
      <w:lvlText w:val="%1.%2.%3.%4"/>
      <w:lvlJc w:val="left"/>
      <w:pPr>
        <w:tabs>
          <w:tab w:val="num" w:pos="2356"/>
        </w:tabs>
        <w:ind w:left="1984" w:hanging="708"/>
      </w:pPr>
      <w:rPr>
        <w:rFonts w:eastAsia="楷体_GB2312"/>
      </w:rPr>
    </w:lvl>
    <w:lvl w:ilvl="4">
      <w:start w:val="1"/>
      <w:numFmt w:val="decimal"/>
      <w:lvlText w:val="%1.%2.%3.%4.%5"/>
      <w:lvlJc w:val="left"/>
      <w:pPr>
        <w:tabs>
          <w:tab w:val="num" w:pos="3141"/>
        </w:tabs>
        <w:ind w:left="2551" w:hanging="850"/>
      </w:pPr>
      <w:rPr>
        <w:rFonts w:eastAsia="楷体_GB2312"/>
      </w:rPr>
    </w:lvl>
    <w:lvl w:ilvl="5">
      <w:start w:val="1"/>
      <w:numFmt w:val="decimal"/>
      <w:lvlText w:val="%1.%2.%3.%4.%5.%6"/>
      <w:lvlJc w:val="left"/>
      <w:pPr>
        <w:tabs>
          <w:tab w:val="num" w:pos="356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562"/>
        </w:tabs>
        <w:ind w:left="5102" w:hanging="1700"/>
      </w:pPr>
    </w:lvl>
  </w:abstractNum>
  <w:abstractNum w:abstractNumId="171" w15:restartNumberingAfterBreak="0">
    <w:nsid w:val="63AF08D8"/>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2" w15:restartNumberingAfterBreak="0">
    <w:nsid w:val="64880B7A"/>
    <w:multiLevelType w:val="hybridMultilevel"/>
    <w:tmpl w:val="B9429846"/>
    <w:lvl w:ilvl="0" w:tplc="6522347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3" w15:restartNumberingAfterBreak="0">
    <w:nsid w:val="648C1B45"/>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74" w15:restartNumberingAfterBreak="0">
    <w:nsid w:val="64A85A1B"/>
    <w:multiLevelType w:val="hybridMultilevel"/>
    <w:tmpl w:val="640CA858"/>
    <w:lvl w:ilvl="0" w:tplc="992499B6">
      <w:start w:val="1"/>
      <w:numFmt w:val="decimal"/>
      <w:lvlText w:val="%1．"/>
      <w:lvlJc w:val="left"/>
      <w:pPr>
        <w:ind w:left="1636" w:hanging="36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75" w15:restartNumberingAfterBreak="0">
    <w:nsid w:val="64F725D6"/>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76" w15:restartNumberingAfterBreak="0">
    <w:nsid w:val="650E291B"/>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7" w15:restartNumberingAfterBreak="0">
    <w:nsid w:val="654F5409"/>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78" w15:restartNumberingAfterBreak="0">
    <w:nsid w:val="65FA01D9"/>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9" w15:restartNumberingAfterBreak="0">
    <w:nsid w:val="66D139A8"/>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0" w15:restartNumberingAfterBreak="0">
    <w:nsid w:val="67173D90"/>
    <w:multiLevelType w:val="hybridMultilevel"/>
    <w:tmpl w:val="066CB318"/>
    <w:lvl w:ilvl="0" w:tplc="2834C54C">
      <w:start w:val="1"/>
      <w:numFmt w:val="decimal"/>
      <w:lvlText w:val="%1．"/>
      <w:lvlJc w:val="left"/>
      <w:pPr>
        <w:ind w:left="1489"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7981248"/>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2" w15:restartNumberingAfterBreak="0">
    <w:nsid w:val="67FC0AAB"/>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3" w15:restartNumberingAfterBreak="0">
    <w:nsid w:val="69B816CC"/>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4" w15:restartNumberingAfterBreak="0">
    <w:nsid w:val="69B921C3"/>
    <w:multiLevelType w:val="hybridMultilevel"/>
    <w:tmpl w:val="637056DC"/>
    <w:lvl w:ilvl="0" w:tplc="7A36C7FA">
      <w:start w:val="1"/>
      <w:numFmt w:val="decimal"/>
      <w:lvlText w:val="%1．"/>
      <w:lvlJc w:val="left"/>
      <w:pPr>
        <w:ind w:left="1494" w:hanging="360"/>
      </w:pPr>
      <w:rPr>
        <w:rFonts w:hint="default"/>
      </w:rPr>
    </w:lvl>
    <w:lvl w:ilvl="1" w:tplc="04090019">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85" w15:restartNumberingAfterBreak="0">
    <w:nsid w:val="69DB350B"/>
    <w:multiLevelType w:val="hybridMultilevel"/>
    <w:tmpl w:val="8E70E508"/>
    <w:lvl w:ilvl="0" w:tplc="03566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DF9495C"/>
    <w:multiLevelType w:val="hybridMultilevel"/>
    <w:tmpl w:val="F0684EFC"/>
    <w:lvl w:ilvl="0" w:tplc="FA842BAC">
      <w:start w:val="1"/>
      <w:numFmt w:val="decimal"/>
      <w:lvlText w:val="%1．"/>
      <w:lvlJc w:val="left"/>
      <w:pPr>
        <w:ind w:left="1636" w:hanging="36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87" w15:restartNumberingAfterBreak="0">
    <w:nsid w:val="6E0175C4"/>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88" w15:restartNumberingAfterBreak="0">
    <w:nsid w:val="6F0B35F5"/>
    <w:multiLevelType w:val="hybridMultilevel"/>
    <w:tmpl w:val="C002BC28"/>
    <w:lvl w:ilvl="0" w:tplc="FA842BAC">
      <w:start w:val="1"/>
      <w:numFmt w:val="decimal"/>
      <w:lvlText w:val="%1．"/>
      <w:lvlJc w:val="left"/>
      <w:pPr>
        <w:ind w:left="1636" w:hanging="360"/>
      </w:pPr>
      <w:rPr>
        <w:rFonts w:hint="default"/>
      </w:rPr>
    </w:lvl>
    <w:lvl w:ilvl="1" w:tplc="04090019">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89" w15:restartNumberingAfterBreak="0">
    <w:nsid w:val="6F5A1B01"/>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0" w15:restartNumberingAfterBreak="0">
    <w:nsid w:val="702175B5"/>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91" w15:restartNumberingAfterBreak="0">
    <w:nsid w:val="70401CEF"/>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2" w15:restartNumberingAfterBreak="0">
    <w:nsid w:val="711323CF"/>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93" w15:restartNumberingAfterBreak="0">
    <w:nsid w:val="713C6357"/>
    <w:multiLevelType w:val="hybridMultilevel"/>
    <w:tmpl w:val="44FA887A"/>
    <w:lvl w:ilvl="0" w:tplc="0BD2C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15C1D9E"/>
    <w:multiLevelType w:val="hybridMultilevel"/>
    <w:tmpl w:val="DA265E40"/>
    <w:lvl w:ilvl="0" w:tplc="31423EBA">
      <w:start w:val="1"/>
      <w:numFmt w:val="decimal"/>
      <w:lvlText w:val="%1．"/>
      <w:lvlJc w:val="left"/>
      <w:pPr>
        <w:ind w:left="1636" w:hanging="36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95" w15:restartNumberingAfterBreak="0">
    <w:nsid w:val="725A3C05"/>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6" w15:restartNumberingAfterBreak="0">
    <w:nsid w:val="72C6756D"/>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97" w15:restartNumberingAfterBreak="0">
    <w:nsid w:val="73140EDF"/>
    <w:multiLevelType w:val="hybridMultilevel"/>
    <w:tmpl w:val="F67CAD4A"/>
    <w:lvl w:ilvl="0" w:tplc="90E66A06">
      <w:start w:val="1"/>
      <w:numFmt w:val="decimal"/>
      <w:lvlText w:val="%1、"/>
      <w:lvlJc w:val="left"/>
      <w:pPr>
        <w:ind w:left="1070" w:hanging="360"/>
      </w:pPr>
      <w:rPr>
        <w:rFonts w:hint="default"/>
      </w:rPr>
    </w:lvl>
    <w:lvl w:ilvl="1" w:tplc="04090019" w:tentative="1">
      <w:start w:val="1"/>
      <w:numFmt w:val="lowerLetter"/>
      <w:lvlText w:val="%2)"/>
      <w:lvlJc w:val="left"/>
      <w:pPr>
        <w:ind w:left="1550" w:hanging="420"/>
      </w:pPr>
    </w:lvl>
    <w:lvl w:ilvl="2" w:tplc="0409001B" w:tentative="1">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198" w15:restartNumberingAfterBreak="0">
    <w:nsid w:val="746D56FF"/>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9" w15:restartNumberingAfterBreak="0">
    <w:nsid w:val="74ED7582"/>
    <w:multiLevelType w:val="hybridMultilevel"/>
    <w:tmpl w:val="2CA288A2"/>
    <w:lvl w:ilvl="0" w:tplc="A11052E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0" w15:restartNumberingAfterBreak="0">
    <w:nsid w:val="757132ED"/>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1" w15:restartNumberingAfterBreak="0">
    <w:nsid w:val="75C97075"/>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02" w15:restartNumberingAfterBreak="0">
    <w:nsid w:val="77025958"/>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3" w15:restartNumberingAfterBreak="0">
    <w:nsid w:val="78662436"/>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04" w15:restartNumberingAfterBreak="0">
    <w:nsid w:val="7881449D"/>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05" w15:restartNumberingAfterBreak="0">
    <w:nsid w:val="78F93C29"/>
    <w:multiLevelType w:val="hybridMultilevel"/>
    <w:tmpl w:val="61C89DFE"/>
    <w:lvl w:ilvl="0" w:tplc="3C608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8FD4FCC"/>
    <w:multiLevelType w:val="multilevel"/>
    <w:tmpl w:val="211A6D5A"/>
    <w:styleLink w:val="3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07" w15:restartNumberingAfterBreak="0">
    <w:nsid w:val="792D7BB2"/>
    <w:multiLevelType w:val="hybridMultilevel"/>
    <w:tmpl w:val="8CC62C7A"/>
    <w:lvl w:ilvl="0" w:tplc="CEE49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9D95AAF"/>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9" w15:restartNumberingAfterBreak="0">
    <w:nsid w:val="7A7A6A7F"/>
    <w:multiLevelType w:val="hybridMultilevel"/>
    <w:tmpl w:val="E8187624"/>
    <w:lvl w:ilvl="0" w:tplc="5BFEB9D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0" w15:restartNumberingAfterBreak="0">
    <w:nsid w:val="7B077DB2"/>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1" w15:restartNumberingAfterBreak="0">
    <w:nsid w:val="7B1A6526"/>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12" w15:restartNumberingAfterBreak="0">
    <w:nsid w:val="7B3D1A59"/>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13" w15:restartNumberingAfterBreak="0">
    <w:nsid w:val="7BE66C3A"/>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14" w15:restartNumberingAfterBreak="0">
    <w:nsid w:val="7BE67179"/>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5" w15:restartNumberingAfterBreak="0">
    <w:nsid w:val="7BF958B8"/>
    <w:multiLevelType w:val="hybridMultilevel"/>
    <w:tmpl w:val="9C8E90EA"/>
    <w:lvl w:ilvl="0" w:tplc="FCAA9DC8">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16" w15:restartNumberingAfterBreak="0">
    <w:nsid w:val="7C1F0912"/>
    <w:multiLevelType w:val="hybridMultilevel"/>
    <w:tmpl w:val="47E2225E"/>
    <w:lvl w:ilvl="0" w:tplc="0BA87676">
      <w:start w:val="1"/>
      <w:numFmt w:val="decimal"/>
      <w:lvlText w:val="%1．"/>
      <w:lvlJc w:val="left"/>
      <w:pPr>
        <w:ind w:left="1494" w:hanging="360"/>
      </w:pPr>
      <w:rPr>
        <w:rFonts w:hint="default"/>
      </w:rPr>
    </w:lvl>
    <w:lvl w:ilvl="1" w:tplc="C292E510">
      <w:start w:val="1"/>
      <w:numFmt w:val="decimal"/>
      <w:lvlText w:val="%2．"/>
      <w:lvlJc w:val="left"/>
      <w:pPr>
        <w:ind w:left="1489" w:hanging="360"/>
      </w:pPr>
      <w:rPr>
        <w:rFonts w:hint="default"/>
      </w:rPr>
    </w:lvl>
    <w:lvl w:ilvl="2" w:tplc="0409001B">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17" w15:restartNumberingAfterBreak="0">
    <w:nsid w:val="7C371E37"/>
    <w:multiLevelType w:val="hybridMultilevel"/>
    <w:tmpl w:val="9BBA9C56"/>
    <w:lvl w:ilvl="0" w:tplc="2834C54C">
      <w:start w:val="1"/>
      <w:numFmt w:val="decimal"/>
      <w:lvlText w:val="%1．"/>
      <w:lvlJc w:val="left"/>
      <w:pPr>
        <w:ind w:left="1489"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C657F0D"/>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19" w15:restartNumberingAfterBreak="0">
    <w:nsid w:val="7CC44D7B"/>
    <w:multiLevelType w:val="hybridMultilevel"/>
    <w:tmpl w:val="06DC72A2"/>
    <w:lvl w:ilvl="0" w:tplc="ECEEE6FC">
      <w:start w:val="1"/>
      <w:numFmt w:val="decimal"/>
      <w:lvlText w:val="%1、"/>
      <w:lvlJc w:val="left"/>
      <w:pPr>
        <w:ind w:left="1210" w:hanging="360"/>
      </w:pPr>
      <w:rPr>
        <w:rFonts w:hint="default"/>
      </w:rPr>
    </w:lvl>
    <w:lvl w:ilvl="1" w:tplc="04090019">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20" w15:restartNumberingAfterBreak="0">
    <w:nsid w:val="7D2D0A6D"/>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1" w15:restartNumberingAfterBreak="0">
    <w:nsid w:val="7E3B0049"/>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22" w15:restartNumberingAfterBreak="0">
    <w:nsid w:val="7EB64DED"/>
    <w:multiLevelType w:val="hybridMultilevel"/>
    <w:tmpl w:val="1C3C69B8"/>
    <w:lvl w:ilvl="0" w:tplc="60040878">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3" w15:restartNumberingAfterBreak="0">
    <w:nsid w:val="7EC50D72"/>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24" w15:restartNumberingAfterBreak="0">
    <w:nsid w:val="7EF67FBA"/>
    <w:multiLevelType w:val="hybridMultilevel"/>
    <w:tmpl w:val="9634D892"/>
    <w:lvl w:ilvl="0" w:tplc="1F740636">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25" w15:restartNumberingAfterBreak="0">
    <w:nsid w:val="7F73439B"/>
    <w:multiLevelType w:val="hybridMultilevel"/>
    <w:tmpl w:val="06DC72A2"/>
    <w:lvl w:ilvl="0" w:tplc="ECEEE6F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6" w15:restartNumberingAfterBreak="0">
    <w:nsid w:val="7FC90BB7"/>
    <w:multiLevelType w:val="hybridMultilevel"/>
    <w:tmpl w:val="353C9252"/>
    <w:lvl w:ilvl="0" w:tplc="3DE4BD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FF5353B"/>
    <w:multiLevelType w:val="hybridMultilevel"/>
    <w:tmpl w:val="A492033A"/>
    <w:lvl w:ilvl="0" w:tplc="D1264F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168"/>
  </w:num>
  <w:num w:numId="2">
    <w:abstractNumId w:val="0"/>
  </w:num>
  <w:num w:numId="3">
    <w:abstractNumId w:val="170"/>
  </w:num>
  <w:num w:numId="4">
    <w:abstractNumId w:val="206"/>
  </w:num>
  <w:num w:numId="5">
    <w:abstractNumId w:val="121"/>
  </w:num>
  <w:num w:numId="6">
    <w:abstractNumId w:val="53"/>
  </w:num>
  <w:num w:numId="7">
    <w:abstractNumId w:val="93"/>
  </w:num>
  <w:num w:numId="8">
    <w:abstractNumId w:val="132"/>
  </w:num>
  <w:num w:numId="9">
    <w:abstractNumId w:val="106"/>
  </w:num>
  <w:num w:numId="10">
    <w:abstractNumId w:val="64"/>
  </w:num>
  <w:num w:numId="11">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9"/>
  </w:num>
  <w:num w:numId="13">
    <w:abstractNumId w:val="83"/>
  </w:num>
  <w:num w:numId="14">
    <w:abstractNumId w:val="95"/>
  </w:num>
  <w:num w:numId="15">
    <w:abstractNumId w:val="139"/>
  </w:num>
  <w:num w:numId="16">
    <w:abstractNumId w:val="162"/>
  </w:num>
  <w:num w:numId="17">
    <w:abstractNumId w:val="152"/>
  </w:num>
  <w:num w:numId="18">
    <w:abstractNumId w:val="172"/>
  </w:num>
  <w:num w:numId="19">
    <w:abstractNumId w:val="113"/>
  </w:num>
  <w:num w:numId="20">
    <w:abstractNumId w:val="109"/>
  </w:num>
  <w:num w:numId="21">
    <w:abstractNumId w:val="101"/>
  </w:num>
  <w:num w:numId="22">
    <w:abstractNumId w:val="71"/>
  </w:num>
  <w:num w:numId="23">
    <w:abstractNumId w:val="3"/>
  </w:num>
  <w:num w:numId="24">
    <w:abstractNumId w:val="184"/>
  </w:num>
  <w:num w:numId="25">
    <w:abstractNumId w:val="150"/>
  </w:num>
  <w:num w:numId="26">
    <w:abstractNumId w:val="9"/>
  </w:num>
  <w:num w:numId="27">
    <w:abstractNumId w:val="194"/>
  </w:num>
  <w:num w:numId="28">
    <w:abstractNumId w:val="216"/>
  </w:num>
  <w:num w:numId="29">
    <w:abstractNumId w:val="217"/>
  </w:num>
  <w:num w:numId="30">
    <w:abstractNumId w:val="88"/>
  </w:num>
  <w:num w:numId="31">
    <w:abstractNumId w:val="102"/>
  </w:num>
  <w:num w:numId="32">
    <w:abstractNumId w:val="137"/>
  </w:num>
  <w:num w:numId="33">
    <w:abstractNumId w:val="37"/>
  </w:num>
  <w:num w:numId="34">
    <w:abstractNumId w:val="118"/>
  </w:num>
  <w:num w:numId="35">
    <w:abstractNumId w:val="34"/>
  </w:num>
  <w:num w:numId="36">
    <w:abstractNumId w:val="115"/>
  </w:num>
  <w:num w:numId="37">
    <w:abstractNumId w:val="180"/>
  </w:num>
  <w:num w:numId="38">
    <w:abstractNumId w:val="215"/>
  </w:num>
  <w:num w:numId="39">
    <w:abstractNumId w:val="143"/>
  </w:num>
  <w:num w:numId="40">
    <w:abstractNumId w:val="39"/>
  </w:num>
  <w:num w:numId="41">
    <w:abstractNumId w:val="81"/>
  </w:num>
  <w:num w:numId="42">
    <w:abstractNumId w:val="47"/>
  </w:num>
  <w:num w:numId="43">
    <w:abstractNumId w:val="186"/>
  </w:num>
  <w:num w:numId="44">
    <w:abstractNumId w:val="188"/>
  </w:num>
  <w:num w:numId="45">
    <w:abstractNumId w:val="55"/>
  </w:num>
  <w:num w:numId="46">
    <w:abstractNumId w:val="100"/>
  </w:num>
  <w:num w:numId="47">
    <w:abstractNumId w:val="144"/>
  </w:num>
  <w:num w:numId="48">
    <w:abstractNumId w:val="117"/>
  </w:num>
  <w:num w:numId="49">
    <w:abstractNumId w:val="92"/>
  </w:num>
  <w:num w:numId="50">
    <w:abstractNumId w:val="160"/>
  </w:num>
  <w:num w:numId="51">
    <w:abstractNumId w:val="155"/>
  </w:num>
  <w:num w:numId="52">
    <w:abstractNumId w:val="4"/>
  </w:num>
  <w:num w:numId="53">
    <w:abstractNumId w:val="70"/>
  </w:num>
  <w:num w:numId="54">
    <w:abstractNumId w:val="148"/>
  </w:num>
  <w:num w:numId="55">
    <w:abstractNumId w:val="30"/>
  </w:num>
  <w:num w:numId="56">
    <w:abstractNumId w:val="97"/>
  </w:num>
  <w:num w:numId="57">
    <w:abstractNumId w:val="116"/>
  </w:num>
  <w:num w:numId="58">
    <w:abstractNumId w:val="104"/>
  </w:num>
  <w:num w:numId="59">
    <w:abstractNumId w:val="20"/>
  </w:num>
  <w:num w:numId="60">
    <w:abstractNumId w:val="84"/>
  </w:num>
  <w:num w:numId="61">
    <w:abstractNumId w:val="204"/>
  </w:num>
  <w:num w:numId="62">
    <w:abstractNumId w:val="175"/>
  </w:num>
  <w:num w:numId="63">
    <w:abstractNumId w:val="127"/>
  </w:num>
  <w:num w:numId="64">
    <w:abstractNumId w:val="224"/>
  </w:num>
  <w:num w:numId="65">
    <w:abstractNumId w:val="110"/>
  </w:num>
  <w:num w:numId="66">
    <w:abstractNumId w:val="112"/>
  </w:num>
  <w:num w:numId="67">
    <w:abstractNumId w:val="179"/>
  </w:num>
  <w:num w:numId="68">
    <w:abstractNumId w:val="223"/>
  </w:num>
  <w:num w:numId="69">
    <w:abstractNumId w:val="154"/>
  </w:num>
  <w:num w:numId="70">
    <w:abstractNumId w:val="122"/>
  </w:num>
  <w:num w:numId="71">
    <w:abstractNumId w:val="182"/>
  </w:num>
  <w:num w:numId="72">
    <w:abstractNumId w:val="67"/>
  </w:num>
  <w:num w:numId="73">
    <w:abstractNumId w:val="59"/>
  </w:num>
  <w:num w:numId="74">
    <w:abstractNumId w:val="77"/>
  </w:num>
  <w:num w:numId="75">
    <w:abstractNumId w:val="213"/>
  </w:num>
  <w:num w:numId="76">
    <w:abstractNumId w:val="190"/>
  </w:num>
  <w:num w:numId="77">
    <w:abstractNumId w:val="17"/>
  </w:num>
  <w:num w:numId="78">
    <w:abstractNumId w:val="29"/>
  </w:num>
  <w:num w:numId="79">
    <w:abstractNumId w:val="157"/>
  </w:num>
  <w:num w:numId="80">
    <w:abstractNumId w:val="80"/>
  </w:num>
  <w:num w:numId="81">
    <w:abstractNumId w:val="79"/>
  </w:num>
  <w:num w:numId="82">
    <w:abstractNumId w:val="166"/>
  </w:num>
  <w:num w:numId="83">
    <w:abstractNumId w:val="221"/>
  </w:num>
  <w:num w:numId="84">
    <w:abstractNumId w:val="203"/>
  </w:num>
  <w:num w:numId="85">
    <w:abstractNumId w:val="211"/>
  </w:num>
  <w:num w:numId="86">
    <w:abstractNumId w:val="16"/>
  </w:num>
  <w:num w:numId="87">
    <w:abstractNumId w:val="69"/>
  </w:num>
  <w:num w:numId="88">
    <w:abstractNumId w:val="128"/>
  </w:num>
  <w:num w:numId="89">
    <w:abstractNumId w:val="44"/>
  </w:num>
  <w:num w:numId="90">
    <w:abstractNumId w:val="36"/>
  </w:num>
  <w:num w:numId="91">
    <w:abstractNumId w:val="78"/>
  </w:num>
  <w:num w:numId="92">
    <w:abstractNumId w:val="89"/>
  </w:num>
  <w:num w:numId="93">
    <w:abstractNumId w:val="35"/>
  </w:num>
  <w:num w:numId="94">
    <w:abstractNumId w:val="2"/>
  </w:num>
  <w:num w:numId="95">
    <w:abstractNumId w:val="164"/>
  </w:num>
  <w:num w:numId="96">
    <w:abstractNumId w:val="1"/>
  </w:num>
  <w:num w:numId="97">
    <w:abstractNumId w:val="87"/>
  </w:num>
  <w:num w:numId="98">
    <w:abstractNumId w:val="52"/>
  </w:num>
  <w:num w:numId="99">
    <w:abstractNumId w:val="58"/>
  </w:num>
  <w:num w:numId="100">
    <w:abstractNumId w:val="60"/>
  </w:num>
  <w:num w:numId="101">
    <w:abstractNumId w:val="50"/>
  </w:num>
  <w:num w:numId="102">
    <w:abstractNumId w:val="25"/>
  </w:num>
  <w:num w:numId="103">
    <w:abstractNumId w:val="165"/>
  </w:num>
  <w:num w:numId="104">
    <w:abstractNumId w:val="56"/>
  </w:num>
  <w:num w:numId="105">
    <w:abstractNumId w:val="85"/>
  </w:num>
  <w:num w:numId="106">
    <w:abstractNumId w:val="149"/>
  </w:num>
  <w:num w:numId="107">
    <w:abstractNumId w:val="66"/>
  </w:num>
  <w:num w:numId="108">
    <w:abstractNumId w:val="167"/>
  </w:num>
  <w:num w:numId="109">
    <w:abstractNumId w:val="136"/>
  </w:num>
  <w:num w:numId="110">
    <w:abstractNumId w:val="192"/>
  </w:num>
  <w:num w:numId="111">
    <w:abstractNumId w:val="27"/>
  </w:num>
  <w:num w:numId="112">
    <w:abstractNumId w:val="75"/>
  </w:num>
  <w:num w:numId="113">
    <w:abstractNumId w:val="54"/>
  </w:num>
  <w:num w:numId="114">
    <w:abstractNumId w:val="158"/>
  </w:num>
  <w:num w:numId="115">
    <w:abstractNumId w:val="196"/>
  </w:num>
  <w:num w:numId="116">
    <w:abstractNumId w:val="38"/>
  </w:num>
  <w:num w:numId="117">
    <w:abstractNumId w:val="65"/>
  </w:num>
  <w:num w:numId="118">
    <w:abstractNumId w:val="153"/>
  </w:num>
  <w:num w:numId="119">
    <w:abstractNumId w:val="32"/>
  </w:num>
  <w:num w:numId="120">
    <w:abstractNumId w:val="173"/>
  </w:num>
  <w:num w:numId="121">
    <w:abstractNumId w:val="68"/>
  </w:num>
  <w:num w:numId="122">
    <w:abstractNumId w:val="159"/>
  </w:num>
  <w:num w:numId="123">
    <w:abstractNumId w:val="171"/>
  </w:num>
  <w:num w:numId="124">
    <w:abstractNumId w:val="103"/>
  </w:num>
  <w:num w:numId="125">
    <w:abstractNumId w:val="227"/>
  </w:num>
  <w:num w:numId="126">
    <w:abstractNumId w:val="15"/>
  </w:num>
  <w:num w:numId="127">
    <w:abstractNumId w:val="156"/>
  </w:num>
  <w:num w:numId="128">
    <w:abstractNumId w:val="193"/>
  </w:num>
  <w:num w:numId="129">
    <w:abstractNumId w:val="195"/>
  </w:num>
  <w:num w:numId="130">
    <w:abstractNumId w:val="14"/>
  </w:num>
  <w:num w:numId="131">
    <w:abstractNumId w:val="73"/>
  </w:num>
  <w:num w:numId="132">
    <w:abstractNumId w:val="41"/>
  </w:num>
  <w:num w:numId="133">
    <w:abstractNumId w:val="98"/>
  </w:num>
  <w:num w:numId="134">
    <w:abstractNumId w:val="145"/>
  </w:num>
  <w:num w:numId="135">
    <w:abstractNumId w:val="201"/>
  </w:num>
  <w:num w:numId="136">
    <w:abstractNumId w:val="123"/>
  </w:num>
  <w:num w:numId="137">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30"/>
  </w:num>
  <w:num w:numId="139">
    <w:abstractNumId w:val="126"/>
  </w:num>
  <w:num w:numId="140">
    <w:abstractNumId w:val="138"/>
  </w:num>
  <w:num w:numId="141">
    <w:abstractNumId w:val="107"/>
  </w:num>
  <w:num w:numId="142">
    <w:abstractNumId w:val="86"/>
  </w:num>
  <w:num w:numId="143">
    <w:abstractNumId w:val="105"/>
  </w:num>
  <w:num w:numId="144">
    <w:abstractNumId w:val="191"/>
  </w:num>
  <w:num w:numId="145">
    <w:abstractNumId w:val="189"/>
  </w:num>
  <w:num w:numId="146">
    <w:abstractNumId w:val="220"/>
  </w:num>
  <w:num w:numId="147">
    <w:abstractNumId w:val="163"/>
  </w:num>
  <w:num w:numId="148">
    <w:abstractNumId w:val="5"/>
  </w:num>
  <w:num w:numId="149">
    <w:abstractNumId w:val="202"/>
  </w:num>
  <w:num w:numId="150">
    <w:abstractNumId w:val="200"/>
  </w:num>
  <w:num w:numId="151">
    <w:abstractNumId w:val="114"/>
  </w:num>
  <w:num w:numId="152">
    <w:abstractNumId w:val="125"/>
  </w:num>
  <w:num w:numId="153">
    <w:abstractNumId w:val="45"/>
  </w:num>
  <w:num w:numId="154">
    <w:abstractNumId w:val="214"/>
  </w:num>
  <w:num w:numId="155">
    <w:abstractNumId w:val="151"/>
  </w:num>
  <w:num w:numId="156">
    <w:abstractNumId w:val="142"/>
  </w:num>
  <w:num w:numId="157">
    <w:abstractNumId w:val="99"/>
  </w:num>
  <w:num w:numId="158">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51"/>
  </w:num>
  <w:num w:numId="166">
    <w:abstractNumId w:val="8"/>
  </w:num>
  <w:num w:numId="167">
    <w:abstractNumId w:val="10"/>
  </w:num>
  <w:num w:numId="168">
    <w:abstractNumId w:val="176"/>
  </w:num>
  <w:num w:numId="169">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94"/>
  </w:num>
  <w:num w:numId="173">
    <w:abstractNumId w:val="21"/>
  </w:num>
  <w:num w:numId="174">
    <w:abstractNumId w:val="141"/>
  </w:num>
  <w:num w:numId="175">
    <w:abstractNumId w:val="133"/>
  </w:num>
  <w:num w:numId="176">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81"/>
  </w:num>
  <w:num w:numId="180">
    <w:abstractNumId w:val="198"/>
  </w:num>
  <w:num w:numId="181">
    <w:abstractNumId w:val="96"/>
  </w:num>
  <w:num w:numId="182">
    <w:abstractNumId w:val="90"/>
  </w:num>
  <w:num w:numId="183">
    <w:abstractNumId w:val="18"/>
  </w:num>
  <w:num w:numId="184">
    <w:abstractNumId w:val="178"/>
  </w:num>
  <w:num w:numId="185">
    <w:abstractNumId w:val="22"/>
  </w:num>
  <w:num w:numId="186">
    <w:abstractNumId w:val="61"/>
  </w:num>
  <w:num w:numId="187">
    <w:abstractNumId w:val="129"/>
  </w:num>
  <w:num w:numId="188">
    <w:abstractNumId w:val="46"/>
  </w:num>
  <w:num w:numId="189">
    <w:abstractNumId w:val="12"/>
  </w:num>
  <w:num w:numId="190">
    <w:abstractNumId w:val="225"/>
  </w:num>
  <w:num w:numId="191">
    <w:abstractNumId w:val="146"/>
  </w:num>
  <w:num w:numId="192">
    <w:abstractNumId w:val="11"/>
  </w:num>
  <w:num w:numId="193">
    <w:abstractNumId w:val="210"/>
  </w:num>
  <w:num w:numId="194">
    <w:abstractNumId w:val="219"/>
  </w:num>
  <w:num w:numId="195">
    <w:abstractNumId w:val="208"/>
  </w:num>
  <w:num w:numId="196">
    <w:abstractNumId w:val="72"/>
  </w:num>
  <w:num w:numId="197">
    <w:abstractNumId w:val="187"/>
  </w:num>
  <w:num w:numId="198">
    <w:abstractNumId w:val="74"/>
  </w:num>
  <w:num w:numId="199">
    <w:abstractNumId w:val="49"/>
  </w:num>
  <w:num w:numId="200">
    <w:abstractNumId w:val="183"/>
  </w:num>
  <w:num w:numId="201">
    <w:abstractNumId w:val="218"/>
  </w:num>
  <w:num w:numId="202">
    <w:abstractNumId w:val="82"/>
  </w:num>
  <w:num w:numId="203">
    <w:abstractNumId w:val="28"/>
  </w:num>
  <w:num w:numId="204">
    <w:abstractNumId w:val="207"/>
  </w:num>
  <w:num w:numId="205">
    <w:abstractNumId w:val="140"/>
  </w:num>
  <w:num w:numId="206">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43"/>
  </w:num>
  <w:num w:numId="208">
    <w:abstractNumId w:val="108"/>
  </w:num>
  <w:num w:numId="209">
    <w:abstractNumId w:val="174"/>
  </w:num>
  <w:num w:numId="210">
    <w:abstractNumId w:val="226"/>
  </w:num>
  <w:num w:numId="211">
    <w:abstractNumId w:val="23"/>
  </w:num>
  <w:num w:numId="212">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57"/>
  </w:num>
  <w:num w:numId="214">
    <w:abstractNumId w:val="120"/>
  </w:num>
  <w:num w:numId="215">
    <w:abstractNumId w:val="177"/>
  </w:num>
  <w:num w:numId="216">
    <w:abstractNumId w:val="63"/>
  </w:num>
  <w:num w:numId="217">
    <w:abstractNumId w:val="135"/>
  </w:num>
  <w:num w:numId="218">
    <w:abstractNumId w:val="42"/>
  </w:num>
  <w:num w:numId="219">
    <w:abstractNumId w:val="31"/>
  </w:num>
  <w:num w:numId="220">
    <w:abstractNumId w:val="13"/>
  </w:num>
  <w:num w:numId="221">
    <w:abstractNumId w:val="7"/>
  </w:num>
  <w:num w:numId="222">
    <w:abstractNumId w:val="19"/>
  </w:num>
  <w:num w:numId="223">
    <w:abstractNumId w:val="169"/>
  </w:num>
  <w:num w:numId="224">
    <w:abstractNumId w:val="26"/>
  </w:num>
  <w:num w:numId="225">
    <w:abstractNumId w:val="40"/>
  </w:num>
  <w:num w:numId="226">
    <w:abstractNumId w:val="222"/>
  </w:num>
  <w:num w:numId="227">
    <w:abstractNumId w:val="24"/>
  </w:num>
  <w:num w:numId="228">
    <w:abstractNumId w:val="185"/>
  </w:num>
  <w:num w:numId="229">
    <w:abstractNumId w:val="91"/>
  </w:num>
  <w:num w:numId="230">
    <w:abstractNumId w:val="119"/>
  </w:num>
  <w:num w:numId="231">
    <w:abstractNumId w:val="124"/>
  </w:num>
  <w:num w:numId="232">
    <w:abstractNumId w:val="134"/>
  </w:num>
  <w:num w:numId="233">
    <w:abstractNumId w:val="197"/>
  </w:num>
  <w:num w:numId="234">
    <w:abstractNumId w:val="62"/>
  </w:num>
  <w:num w:numId="235">
    <w:abstractNumId w:val="33"/>
  </w:num>
  <w:num w:numId="236">
    <w:abstractNumId w:val="76"/>
  </w:num>
  <w:num w:numId="237">
    <w:abstractNumId w:val="205"/>
  </w:num>
  <w:num w:numId="238">
    <w:abstractNumId w:val="212"/>
  </w:num>
  <w:num w:numId="239">
    <w:abstractNumId w:val="6"/>
  </w:num>
  <w:num w:numId="240">
    <w:abstractNumId w:val="131"/>
  </w:num>
  <w:num w:numId="241">
    <w:abstractNumId w:val="48"/>
  </w:num>
  <w:num w:numId="242">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111"/>
  </w:num>
  <w:num w:numId="244">
    <w:abstractNumId w:val="199"/>
  </w:num>
  <w:num w:numId="245">
    <w:abstractNumId w:val="147"/>
  </w:num>
  <w:num w:numId="246">
    <w:abstractNumId w:val="161"/>
  </w:num>
  <w:num w:numId="24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168"/>
  </w:num>
  <w:num w:numId="280">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168"/>
  </w:num>
  <w:numIdMacAtCleanup w:val="27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ngq">
    <w15:presenceInfo w15:providerId="None" w15:userId="wangq"/>
  </w15:person>
  <w15:person w15:author="jianghua tang">
    <w15:presenceInfo w15:providerId="Windows Live" w15:userId="50eadd2c69ddb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A1A"/>
    <w:rsid w:val="0000244C"/>
    <w:rsid w:val="000029AD"/>
    <w:rsid w:val="00003A72"/>
    <w:rsid w:val="00011E1A"/>
    <w:rsid w:val="00015592"/>
    <w:rsid w:val="00023E80"/>
    <w:rsid w:val="00026896"/>
    <w:rsid w:val="00026C75"/>
    <w:rsid w:val="000379DD"/>
    <w:rsid w:val="00041BC9"/>
    <w:rsid w:val="00046D2F"/>
    <w:rsid w:val="0004774D"/>
    <w:rsid w:val="00047818"/>
    <w:rsid w:val="00051E0A"/>
    <w:rsid w:val="00052773"/>
    <w:rsid w:val="00060470"/>
    <w:rsid w:val="00063E90"/>
    <w:rsid w:val="00067A42"/>
    <w:rsid w:val="0007394A"/>
    <w:rsid w:val="00076E97"/>
    <w:rsid w:val="00077B6D"/>
    <w:rsid w:val="000834DB"/>
    <w:rsid w:val="000868B6"/>
    <w:rsid w:val="000917CD"/>
    <w:rsid w:val="00092598"/>
    <w:rsid w:val="00095965"/>
    <w:rsid w:val="000B32CC"/>
    <w:rsid w:val="000B4DC3"/>
    <w:rsid w:val="000B6671"/>
    <w:rsid w:val="000B672C"/>
    <w:rsid w:val="000B7E49"/>
    <w:rsid w:val="000D41F0"/>
    <w:rsid w:val="000D74A8"/>
    <w:rsid w:val="000D7E90"/>
    <w:rsid w:val="000E0653"/>
    <w:rsid w:val="000E37F4"/>
    <w:rsid w:val="000E4470"/>
    <w:rsid w:val="000F074E"/>
    <w:rsid w:val="000F159A"/>
    <w:rsid w:val="000F2B8B"/>
    <w:rsid w:val="00102E99"/>
    <w:rsid w:val="001034AC"/>
    <w:rsid w:val="00103566"/>
    <w:rsid w:val="001057FD"/>
    <w:rsid w:val="001076A8"/>
    <w:rsid w:val="00107C4E"/>
    <w:rsid w:val="00110E5F"/>
    <w:rsid w:val="00116793"/>
    <w:rsid w:val="00121E91"/>
    <w:rsid w:val="001236EA"/>
    <w:rsid w:val="00123A84"/>
    <w:rsid w:val="0012547A"/>
    <w:rsid w:val="00127987"/>
    <w:rsid w:val="00131D0A"/>
    <w:rsid w:val="001336F3"/>
    <w:rsid w:val="00135046"/>
    <w:rsid w:val="001360D4"/>
    <w:rsid w:val="00136454"/>
    <w:rsid w:val="00137C3A"/>
    <w:rsid w:val="00140BFA"/>
    <w:rsid w:val="00142E5D"/>
    <w:rsid w:val="00152C2F"/>
    <w:rsid w:val="0015306A"/>
    <w:rsid w:val="00154B23"/>
    <w:rsid w:val="00154FD0"/>
    <w:rsid w:val="00157336"/>
    <w:rsid w:val="00161607"/>
    <w:rsid w:val="0016347F"/>
    <w:rsid w:val="001715F2"/>
    <w:rsid w:val="00172CE1"/>
    <w:rsid w:val="001742B1"/>
    <w:rsid w:val="00180E19"/>
    <w:rsid w:val="00183853"/>
    <w:rsid w:val="00183CC8"/>
    <w:rsid w:val="00190C2D"/>
    <w:rsid w:val="00192616"/>
    <w:rsid w:val="001A0C82"/>
    <w:rsid w:val="001A7A8E"/>
    <w:rsid w:val="001B1863"/>
    <w:rsid w:val="001B288B"/>
    <w:rsid w:val="001B2DE4"/>
    <w:rsid w:val="001B338B"/>
    <w:rsid w:val="001B4E70"/>
    <w:rsid w:val="001B627C"/>
    <w:rsid w:val="001B7269"/>
    <w:rsid w:val="001C03B6"/>
    <w:rsid w:val="001C15C0"/>
    <w:rsid w:val="001C53E9"/>
    <w:rsid w:val="001C5415"/>
    <w:rsid w:val="001C77AA"/>
    <w:rsid w:val="001C79D8"/>
    <w:rsid w:val="001D0F64"/>
    <w:rsid w:val="001D24EF"/>
    <w:rsid w:val="001D3590"/>
    <w:rsid w:val="001D3EF0"/>
    <w:rsid w:val="001E0F52"/>
    <w:rsid w:val="001E0F71"/>
    <w:rsid w:val="001E270D"/>
    <w:rsid w:val="001E31EF"/>
    <w:rsid w:val="001F2EB2"/>
    <w:rsid w:val="001F40A1"/>
    <w:rsid w:val="00200CD2"/>
    <w:rsid w:val="00211317"/>
    <w:rsid w:val="00214A2F"/>
    <w:rsid w:val="00216E33"/>
    <w:rsid w:val="00220EBC"/>
    <w:rsid w:val="0022444C"/>
    <w:rsid w:val="002267EE"/>
    <w:rsid w:val="00227268"/>
    <w:rsid w:val="002337F6"/>
    <w:rsid w:val="00234909"/>
    <w:rsid w:val="00236CE0"/>
    <w:rsid w:val="00240825"/>
    <w:rsid w:val="002420B5"/>
    <w:rsid w:val="00247EA1"/>
    <w:rsid w:val="0025348D"/>
    <w:rsid w:val="00257A24"/>
    <w:rsid w:val="002608C9"/>
    <w:rsid w:val="00263910"/>
    <w:rsid w:val="002652DA"/>
    <w:rsid w:val="00265F79"/>
    <w:rsid w:val="00267ACC"/>
    <w:rsid w:val="0027382E"/>
    <w:rsid w:val="00274727"/>
    <w:rsid w:val="002754DF"/>
    <w:rsid w:val="00282459"/>
    <w:rsid w:val="00285D61"/>
    <w:rsid w:val="00291E6C"/>
    <w:rsid w:val="002935F3"/>
    <w:rsid w:val="00295E7B"/>
    <w:rsid w:val="002A0FA3"/>
    <w:rsid w:val="002B4774"/>
    <w:rsid w:val="002B7587"/>
    <w:rsid w:val="002C0FE4"/>
    <w:rsid w:val="002C600C"/>
    <w:rsid w:val="002C6CF1"/>
    <w:rsid w:val="002D43AF"/>
    <w:rsid w:val="002D5D4D"/>
    <w:rsid w:val="002E2DB3"/>
    <w:rsid w:val="002E58EB"/>
    <w:rsid w:val="002E5A72"/>
    <w:rsid w:val="002E7B15"/>
    <w:rsid w:val="002F01D3"/>
    <w:rsid w:val="002F1E08"/>
    <w:rsid w:val="002F1F62"/>
    <w:rsid w:val="002F6D1F"/>
    <w:rsid w:val="00302FC9"/>
    <w:rsid w:val="00306E20"/>
    <w:rsid w:val="00315296"/>
    <w:rsid w:val="00315788"/>
    <w:rsid w:val="003206D8"/>
    <w:rsid w:val="0032091B"/>
    <w:rsid w:val="00324781"/>
    <w:rsid w:val="00332488"/>
    <w:rsid w:val="00332EF1"/>
    <w:rsid w:val="003356A9"/>
    <w:rsid w:val="0033746B"/>
    <w:rsid w:val="00337A81"/>
    <w:rsid w:val="00344340"/>
    <w:rsid w:val="0035436C"/>
    <w:rsid w:val="00357DE3"/>
    <w:rsid w:val="00360F6F"/>
    <w:rsid w:val="00373860"/>
    <w:rsid w:val="003805D3"/>
    <w:rsid w:val="00383372"/>
    <w:rsid w:val="003844BF"/>
    <w:rsid w:val="00385C81"/>
    <w:rsid w:val="003876BE"/>
    <w:rsid w:val="00392BFA"/>
    <w:rsid w:val="003A30F1"/>
    <w:rsid w:val="003A669B"/>
    <w:rsid w:val="003B1F3B"/>
    <w:rsid w:val="003B6AB1"/>
    <w:rsid w:val="003B6C29"/>
    <w:rsid w:val="003B72F8"/>
    <w:rsid w:val="003C1A8C"/>
    <w:rsid w:val="003C79A7"/>
    <w:rsid w:val="003D1106"/>
    <w:rsid w:val="003D5131"/>
    <w:rsid w:val="003E0540"/>
    <w:rsid w:val="003E05A2"/>
    <w:rsid w:val="003E3FF9"/>
    <w:rsid w:val="003E6020"/>
    <w:rsid w:val="00400812"/>
    <w:rsid w:val="00402EA6"/>
    <w:rsid w:val="004047E4"/>
    <w:rsid w:val="00405CFB"/>
    <w:rsid w:val="0040616C"/>
    <w:rsid w:val="00410054"/>
    <w:rsid w:val="004108A2"/>
    <w:rsid w:val="004127E2"/>
    <w:rsid w:val="00420C84"/>
    <w:rsid w:val="004236FA"/>
    <w:rsid w:val="0042493C"/>
    <w:rsid w:val="00433F0E"/>
    <w:rsid w:val="004366D1"/>
    <w:rsid w:val="00442187"/>
    <w:rsid w:val="00442242"/>
    <w:rsid w:val="004456D4"/>
    <w:rsid w:val="0044792D"/>
    <w:rsid w:val="004538BE"/>
    <w:rsid w:val="0046235F"/>
    <w:rsid w:val="004664EA"/>
    <w:rsid w:val="00472B51"/>
    <w:rsid w:val="00476779"/>
    <w:rsid w:val="004809F5"/>
    <w:rsid w:val="004821F9"/>
    <w:rsid w:val="00485DFA"/>
    <w:rsid w:val="00486AFA"/>
    <w:rsid w:val="00494B0C"/>
    <w:rsid w:val="004A5958"/>
    <w:rsid w:val="004A637F"/>
    <w:rsid w:val="004A6DF6"/>
    <w:rsid w:val="004B0325"/>
    <w:rsid w:val="004B2B3F"/>
    <w:rsid w:val="004B613A"/>
    <w:rsid w:val="004C02D7"/>
    <w:rsid w:val="004C7F85"/>
    <w:rsid w:val="004D605D"/>
    <w:rsid w:val="004D6D56"/>
    <w:rsid w:val="004D6FC7"/>
    <w:rsid w:val="004D734D"/>
    <w:rsid w:val="004E0CDA"/>
    <w:rsid w:val="004E1359"/>
    <w:rsid w:val="004E18FD"/>
    <w:rsid w:val="004E55FD"/>
    <w:rsid w:val="004E564A"/>
    <w:rsid w:val="004E5A5B"/>
    <w:rsid w:val="004E60FF"/>
    <w:rsid w:val="004F1E18"/>
    <w:rsid w:val="005026B1"/>
    <w:rsid w:val="00502847"/>
    <w:rsid w:val="005077AD"/>
    <w:rsid w:val="005170D9"/>
    <w:rsid w:val="00530246"/>
    <w:rsid w:val="00531AD0"/>
    <w:rsid w:val="005338BA"/>
    <w:rsid w:val="00535DE3"/>
    <w:rsid w:val="005367A5"/>
    <w:rsid w:val="00543F39"/>
    <w:rsid w:val="005529C6"/>
    <w:rsid w:val="00555D67"/>
    <w:rsid w:val="00557650"/>
    <w:rsid w:val="00557FED"/>
    <w:rsid w:val="005654AC"/>
    <w:rsid w:val="00565742"/>
    <w:rsid w:val="005667FE"/>
    <w:rsid w:val="005676A8"/>
    <w:rsid w:val="0056783B"/>
    <w:rsid w:val="00570D7B"/>
    <w:rsid w:val="0057229C"/>
    <w:rsid w:val="00573486"/>
    <w:rsid w:val="00581442"/>
    <w:rsid w:val="00590443"/>
    <w:rsid w:val="005911D3"/>
    <w:rsid w:val="0059132C"/>
    <w:rsid w:val="005938AB"/>
    <w:rsid w:val="00595F44"/>
    <w:rsid w:val="00597042"/>
    <w:rsid w:val="0059736D"/>
    <w:rsid w:val="005A0693"/>
    <w:rsid w:val="005A7A84"/>
    <w:rsid w:val="005B1B23"/>
    <w:rsid w:val="005B2978"/>
    <w:rsid w:val="005B33CC"/>
    <w:rsid w:val="005B3E40"/>
    <w:rsid w:val="005B5776"/>
    <w:rsid w:val="005B5957"/>
    <w:rsid w:val="005B62FC"/>
    <w:rsid w:val="005C00F2"/>
    <w:rsid w:val="005C1A5E"/>
    <w:rsid w:val="005D5BCD"/>
    <w:rsid w:val="005D6296"/>
    <w:rsid w:val="005E025E"/>
    <w:rsid w:val="005E40B3"/>
    <w:rsid w:val="005F0E72"/>
    <w:rsid w:val="005F3D13"/>
    <w:rsid w:val="00601F55"/>
    <w:rsid w:val="00603180"/>
    <w:rsid w:val="006033C8"/>
    <w:rsid w:val="0060462D"/>
    <w:rsid w:val="00606298"/>
    <w:rsid w:val="00611DB4"/>
    <w:rsid w:val="00613428"/>
    <w:rsid w:val="006154AB"/>
    <w:rsid w:val="00623E97"/>
    <w:rsid w:val="00624F01"/>
    <w:rsid w:val="0063194E"/>
    <w:rsid w:val="00632FC4"/>
    <w:rsid w:val="00644E68"/>
    <w:rsid w:val="00645759"/>
    <w:rsid w:val="00656298"/>
    <w:rsid w:val="0065759E"/>
    <w:rsid w:val="00662809"/>
    <w:rsid w:val="00670690"/>
    <w:rsid w:val="00674464"/>
    <w:rsid w:val="00676A58"/>
    <w:rsid w:val="0068414C"/>
    <w:rsid w:val="006906E4"/>
    <w:rsid w:val="00693399"/>
    <w:rsid w:val="00694154"/>
    <w:rsid w:val="006942E3"/>
    <w:rsid w:val="00696165"/>
    <w:rsid w:val="00696410"/>
    <w:rsid w:val="006B113C"/>
    <w:rsid w:val="006B297D"/>
    <w:rsid w:val="006B7613"/>
    <w:rsid w:val="006B7E83"/>
    <w:rsid w:val="006C05C9"/>
    <w:rsid w:val="006C3A2B"/>
    <w:rsid w:val="006D0118"/>
    <w:rsid w:val="006E435F"/>
    <w:rsid w:val="006E648F"/>
    <w:rsid w:val="006E75A9"/>
    <w:rsid w:val="006F464A"/>
    <w:rsid w:val="006F4839"/>
    <w:rsid w:val="006F712C"/>
    <w:rsid w:val="0070539F"/>
    <w:rsid w:val="00715A77"/>
    <w:rsid w:val="00722C77"/>
    <w:rsid w:val="00725B19"/>
    <w:rsid w:val="00731A28"/>
    <w:rsid w:val="00732B6C"/>
    <w:rsid w:val="00733062"/>
    <w:rsid w:val="00741AB7"/>
    <w:rsid w:val="00741BFD"/>
    <w:rsid w:val="00745FB7"/>
    <w:rsid w:val="00746A25"/>
    <w:rsid w:val="00747B75"/>
    <w:rsid w:val="00752704"/>
    <w:rsid w:val="00763CC6"/>
    <w:rsid w:val="00765A67"/>
    <w:rsid w:val="00767E49"/>
    <w:rsid w:val="00771117"/>
    <w:rsid w:val="00774D26"/>
    <w:rsid w:val="00774F36"/>
    <w:rsid w:val="0077746B"/>
    <w:rsid w:val="00780828"/>
    <w:rsid w:val="00785B57"/>
    <w:rsid w:val="007978C9"/>
    <w:rsid w:val="007A11FB"/>
    <w:rsid w:val="007A16EB"/>
    <w:rsid w:val="007A2EA1"/>
    <w:rsid w:val="007A3ACE"/>
    <w:rsid w:val="007A40C8"/>
    <w:rsid w:val="007A4ED6"/>
    <w:rsid w:val="007B312C"/>
    <w:rsid w:val="007B3163"/>
    <w:rsid w:val="007C6978"/>
    <w:rsid w:val="007C74B0"/>
    <w:rsid w:val="007C7FDC"/>
    <w:rsid w:val="007D0134"/>
    <w:rsid w:val="007D5EC7"/>
    <w:rsid w:val="007E4F70"/>
    <w:rsid w:val="007E581A"/>
    <w:rsid w:val="007F424E"/>
    <w:rsid w:val="007F4F66"/>
    <w:rsid w:val="00803A8D"/>
    <w:rsid w:val="00805FFA"/>
    <w:rsid w:val="0080602D"/>
    <w:rsid w:val="00811491"/>
    <w:rsid w:val="00814FA4"/>
    <w:rsid w:val="00821640"/>
    <w:rsid w:val="0082647F"/>
    <w:rsid w:val="00827D36"/>
    <w:rsid w:val="0083362F"/>
    <w:rsid w:val="00833F61"/>
    <w:rsid w:val="0083649C"/>
    <w:rsid w:val="008466C6"/>
    <w:rsid w:val="00851E76"/>
    <w:rsid w:val="008605BB"/>
    <w:rsid w:val="00865F20"/>
    <w:rsid w:val="00870B58"/>
    <w:rsid w:val="008839D8"/>
    <w:rsid w:val="0088421C"/>
    <w:rsid w:val="00886E14"/>
    <w:rsid w:val="0088761E"/>
    <w:rsid w:val="008906A4"/>
    <w:rsid w:val="00890EC0"/>
    <w:rsid w:val="00893FCA"/>
    <w:rsid w:val="00895CBE"/>
    <w:rsid w:val="00896DDF"/>
    <w:rsid w:val="008A15B6"/>
    <w:rsid w:val="008A296D"/>
    <w:rsid w:val="008A5129"/>
    <w:rsid w:val="008B3B0E"/>
    <w:rsid w:val="008C07CF"/>
    <w:rsid w:val="008C2C7A"/>
    <w:rsid w:val="008D021B"/>
    <w:rsid w:val="008D061F"/>
    <w:rsid w:val="008D28CD"/>
    <w:rsid w:val="008D2F63"/>
    <w:rsid w:val="008E09E5"/>
    <w:rsid w:val="008E1EA4"/>
    <w:rsid w:val="008F044B"/>
    <w:rsid w:val="008F1D06"/>
    <w:rsid w:val="008F5A1A"/>
    <w:rsid w:val="00900F99"/>
    <w:rsid w:val="0090127A"/>
    <w:rsid w:val="009039BE"/>
    <w:rsid w:val="009074AF"/>
    <w:rsid w:val="00911971"/>
    <w:rsid w:val="009128FD"/>
    <w:rsid w:val="0091362B"/>
    <w:rsid w:val="009244C9"/>
    <w:rsid w:val="00931FA2"/>
    <w:rsid w:val="00933251"/>
    <w:rsid w:val="00934719"/>
    <w:rsid w:val="00934798"/>
    <w:rsid w:val="00936FE3"/>
    <w:rsid w:val="00937BA0"/>
    <w:rsid w:val="009502D4"/>
    <w:rsid w:val="00952CF6"/>
    <w:rsid w:val="00953EC5"/>
    <w:rsid w:val="0095605C"/>
    <w:rsid w:val="009577F0"/>
    <w:rsid w:val="00970B5A"/>
    <w:rsid w:val="00972F2D"/>
    <w:rsid w:val="00976A61"/>
    <w:rsid w:val="00984568"/>
    <w:rsid w:val="009845F9"/>
    <w:rsid w:val="0098485F"/>
    <w:rsid w:val="00985724"/>
    <w:rsid w:val="00987A88"/>
    <w:rsid w:val="00991373"/>
    <w:rsid w:val="00992ADC"/>
    <w:rsid w:val="00992F62"/>
    <w:rsid w:val="00994FE5"/>
    <w:rsid w:val="009A1584"/>
    <w:rsid w:val="009A2B91"/>
    <w:rsid w:val="009A581A"/>
    <w:rsid w:val="009B0FDE"/>
    <w:rsid w:val="009B3855"/>
    <w:rsid w:val="009B4249"/>
    <w:rsid w:val="009C0B21"/>
    <w:rsid w:val="009C3135"/>
    <w:rsid w:val="009C7685"/>
    <w:rsid w:val="009D2ED3"/>
    <w:rsid w:val="009E0352"/>
    <w:rsid w:val="009E391E"/>
    <w:rsid w:val="009E4BCC"/>
    <w:rsid w:val="009E55FB"/>
    <w:rsid w:val="009E5ED9"/>
    <w:rsid w:val="009E693B"/>
    <w:rsid w:val="009E6ADF"/>
    <w:rsid w:val="009F07DC"/>
    <w:rsid w:val="009F1D35"/>
    <w:rsid w:val="009F6513"/>
    <w:rsid w:val="009F7C99"/>
    <w:rsid w:val="00A00F04"/>
    <w:rsid w:val="00A01F3E"/>
    <w:rsid w:val="00A0397D"/>
    <w:rsid w:val="00A073A7"/>
    <w:rsid w:val="00A12EE9"/>
    <w:rsid w:val="00A168B8"/>
    <w:rsid w:val="00A21E5E"/>
    <w:rsid w:val="00A35249"/>
    <w:rsid w:val="00A46014"/>
    <w:rsid w:val="00A470C1"/>
    <w:rsid w:val="00A51CF4"/>
    <w:rsid w:val="00A52328"/>
    <w:rsid w:val="00A52E5D"/>
    <w:rsid w:val="00A60317"/>
    <w:rsid w:val="00A61A14"/>
    <w:rsid w:val="00A632BE"/>
    <w:rsid w:val="00A71756"/>
    <w:rsid w:val="00A73BDA"/>
    <w:rsid w:val="00A751EE"/>
    <w:rsid w:val="00A774D5"/>
    <w:rsid w:val="00A775A7"/>
    <w:rsid w:val="00A803B3"/>
    <w:rsid w:val="00A97711"/>
    <w:rsid w:val="00AA25CD"/>
    <w:rsid w:val="00AA2A8C"/>
    <w:rsid w:val="00AA4BAD"/>
    <w:rsid w:val="00AA5FCE"/>
    <w:rsid w:val="00AA6841"/>
    <w:rsid w:val="00AB1592"/>
    <w:rsid w:val="00AB1D7F"/>
    <w:rsid w:val="00AB1EB5"/>
    <w:rsid w:val="00AB3E4A"/>
    <w:rsid w:val="00AC0BF0"/>
    <w:rsid w:val="00AC143B"/>
    <w:rsid w:val="00AC659A"/>
    <w:rsid w:val="00AD0EF6"/>
    <w:rsid w:val="00AD2614"/>
    <w:rsid w:val="00AD3A75"/>
    <w:rsid w:val="00AE2376"/>
    <w:rsid w:val="00AE2809"/>
    <w:rsid w:val="00AE48B0"/>
    <w:rsid w:val="00AE4A0C"/>
    <w:rsid w:val="00AE4B82"/>
    <w:rsid w:val="00AE7451"/>
    <w:rsid w:val="00AE7D09"/>
    <w:rsid w:val="00AF61DC"/>
    <w:rsid w:val="00B01021"/>
    <w:rsid w:val="00B125E5"/>
    <w:rsid w:val="00B214D8"/>
    <w:rsid w:val="00B352DF"/>
    <w:rsid w:val="00B46705"/>
    <w:rsid w:val="00B56081"/>
    <w:rsid w:val="00B5675D"/>
    <w:rsid w:val="00B65DCE"/>
    <w:rsid w:val="00B810EA"/>
    <w:rsid w:val="00B816E2"/>
    <w:rsid w:val="00B83154"/>
    <w:rsid w:val="00B86190"/>
    <w:rsid w:val="00B93035"/>
    <w:rsid w:val="00B9793B"/>
    <w:rsid w:val="00BA0E9E"/>
    <w:rsid w:val="00BA2957"/>
    <w:rsid w:val="00BA4EE2"/>
    <w:rsid w:val="00BA5D0D"/>
    <w:rsid w:val="00BA6EA8"/>
    <w:rsid w:val="00BA7459"/>
    <w:rsid w:val="00BB06C6"/>
    <w:rsid w:val="00BB6E8A"/>
    <w:rsid w:val="00BC0E9E"/>
    <w:rsid w:val="00BE1D4A"/>
    <w:rsid w:val="00BE2AC1"/>
    <w:rsid w:val="00BE3FBD"/>
    <w:rsid w:val="00BE5762"/>
    <w:rsid w:val="00BE76F7"/>
    <w:rsid w:val="00BF027F"/>
    <w:rsid w:val="00BF056E"/>
    <w:rsid w:val="00BF0AE7"/>
    <w:rsid w:val="00BF6BAD"/>
    <w:rsid w:val="00BF77BD"/>
    <w:rsid w:val="00C1093E"/>
    <w:rsid w:val="00C119AC"/>
    <w:rsid w:val="00C14DF3"/>
    <w:rsid w:val="00C22111"/>
    <w:rsid w:val="00C2435F"/>
    <w:rsid w:val="00C24A30"/>
    <w:rsid w:val="00C2642B"/>
    <w:rsid w:val="00C31F2F"/>
    <w:rsid w:val="00C3297C"/>
    <w:rsid w:val="00C3467F"/>
    <w:rsid w:val="00C37016"/>
    <w:rsid w:val="00C41566"/>
    <w:rsid w:val="00C45C1F"/>
    <w:rsid w:val="00C45CBA"/>
    <w:rsid w:val="00C50AD5"/>
    <w:rsid w:val="00C54C2C"/>
    <w:rsid w:val="00C569CF"/>
    <w:rsid w:val="00C57569"/>
    <w:rsid w:val="00C60338"/>
    <w:rsid w:val="00C6166D"/>
    <w:rsid w:val="00C63056"/>
    <w:rsid w:val="00C658C9"/>
    <w:rsid w:val="00C65E8F"/>
    <w:rsid w:val="00C73239"/>
    <w:rsid w:val="00C75A3E"/>
    <w:rsid w:val="00C7605D"/>
    <w:rsid w:val="00C82E8C"/>
    <w:rsid w:val="00C84E6E"/>
    <w:rsid w:val="00C87AA8"/>
    <w:rsid w:val="00C93415"/>
    <w:rsid w:val="00C96BDE"/>
    <w:rsid w:val="00C96E94"/>
    <w:rsid w:val="00CA5BF8"/>
    <w:rsid w:val="00CB0DFA"/>
    <w:rsid w:val="00CB43CB"/>
    <w:rsid w:val="00CB5AB0"/>
    <w:rsid w:val="00CC0BFD"/>
    <w:rsid w:val="00CC2BE9"/>
    <w:rsid w:val="00CC4900"/>
    <w:rsid w:val="00CC4B2A"/>
    <w:rsid w:val="00CC61C1"/>
    <w:rsid w:val="00CD0027"/>
    <w:rsid w:val="00CD43C4"/>
    <w:rsid w:val="00CD5C5F"/>
    <w:rsid w:val="00CE4F33"/>
    <w:rsid w:val="00CE5626"/>
    <w:rsid w:val="00CF0AA8"/>
    <w:rsid w:val="00CF5E37"/>
    <w:rsid w:val="00CF625C"/>
    <w:rsid w:val="00CF63B5"/>
    <w:rsid w:val="00CF7524"/>
    <w:rsid w:val="00D03A2E"/>
    <w:rsid w:val="00D04D2F"/>
    <w:rsid w:val="00D075A2"/>
    <w:rsid w:val="00D13D27"/>
    <w:rsid w:val="00D144C7"/>
    <w:rsid w:val="00D16122"/>
    <w:rsid w:val="00D214E4"/>
    <w:rsid w:val="00D30A47"/>
    <w:rsid w:val="00D30D48"/>
    <w:rsid w:val="00D3147B"/>
    <w:rsid w:val="00D31F4E"/>
    <w:rsid w:val="00D321E3"/>
    <w:rsid w:val="00D32A9D"/>
    <w:rsid w:val="00D33436"/>
    <w:rsid w:val="00D35D17"/>
    <w:rsid w:val="00D362D6"/>
    <w:rsid w:val="00D37A5B"/>
    <w:rsid w:val="00D46B87"/>
    <w:rsid w:val="00D50A12"/>
    <w:rsid w:val="00D50E97"/>
    <w:rsid w:val="00D50F17"/>
    <w:rsid w:val="00D5269B"/>
    <w:rsid w:val="00D5708C"/>
    <w:rsid w:val="00D77218"/>
    <w:rsid w:val="00D812A1"/>
    <w:rsid w:val="00D84665"/>
    <w:rsid w:val="00D91D72"/>
    <w:rsid w:val="00D92554"/>
    <w:rsid w:val="00D9443A"/>
    <w:rsid w:val="00D97F02"/>
    <w:rsid w:val="00DB03BD"/>
    <w:rsid w:val="00DB0A9B"/>
    <w:rsid w:val="00DB3AD9"/>
    <w:rsid w:val="00DB77D9"/>
    <w:rsid w:val="00DC2684"/>
    <w:rsid w:val="00DC49B0"/>
    <w:rsid w:val="00DD1043"/>
    <w:rsid w:val="00DD16FC"/>
    <w:rsid w:val="00DE0BC2"/>
    <w:rsid w:val="00DE1B53"/>
    <w:rsid w:val="00DE2757"/>
    <w:rsid w:val="00DE629E"/>
    <w:rsid w:val="00DE7F8E"/>
    <w:rsid w:val="00DF5FDA"/>
    <w:rsid w:val="00DF60AC"/>
    <w:rsid w:val="00DF7082"/>
    <w:rsid w:val="00DF7CB3"/>
    <w:rsid w:val="00E020EF"/>
    <w:rsid w:val="00E02E99"/>
    <w:rsid w:val="00E20440"/>
    <w:rsid w:val="00E23ECB"/>
    <w:rsid w:val="00E242DA"/>
    <w:rsid w:val="00E24449"/>
    <w:rsid w:val="00E26965"/>
    <w:rsid w:val="00E33194"/>
    <w:rsid w:val="00E402F1"/>
    <w:rsid w:val="00E421A8"/>
    <w:rsid w:val="00E431B8"/>
    <w:rsid w:val="00E45354"/>
    <w:rsid w:val="00E55D20"/>
    <w:rsid w:val="00E56541"/>
    <w:rsid w:val="00E61C30"/>
    <w:rsid w:val="00E70BE2"/>
    <w:rsid w:val="00E7151F"/>
    <w:rsid w:val="00E752FA"/>
    <w:rsid w:val="00E7744C"/>
    <w:rsid w:val="00E77BDD"/>
    <w:rsid w:val="00E822EA"/>
    <w:rsid w:val="00E8405E"/>
    <w:rsid w:val="00E865DA"/>
    <w:rsid w:val="00E86922"/>
    <w:rsid w:val="00E872D7"/>
    <w:rsid w:val="00E92AAA"/>
    <w:rsid w:val="00E94C4E"/>
    <w:rsid w:val="00EA468E"/>
    <w:rsid w:val="00EB18F8"/>
    <w:rsid w:val="00EB1EBC"/>
    <w:rsid w:val="00EB4DC6"/>
    <w:rsid w:val="00EB60A5"/>
    <w:rsid w:val="00EC10BD"/>
    <w:rsid w:val="00EC5EDC"/>
    <w:rsid w:val="00ED0C1F"/>
    <w:rsid w:val="00ED230C"/>
    <w:rsid w:val="00ED33D1"/>
    <w:rsid w:val="00ED74ED"/>
    <w:rsid w:val="00EE297B"/>
    <w:rsid w:val="00EE3AC3"/>
    <w:rsid w:val="00EF5001"/>
    <w:rsid w:val="00EF51AE"/>
    <w:rsid w:val="00EF70A4"/>
    <w:rsid w:val="00F02E55"/>
    <w:rsid w:val="00F05375"/>
    <w:rsid w:val="00F0629C"/>
    <w:rsid w:val="00F077E1"/>
    <w:rsid w:val="00F13F21"/>
    <w:rsid w:val="00F1512C"/>
    <w:rsid w:val="00F17DDF"/>
    <w:rsid w:val="00F2295B"/>
    <w:rsid w:val="00F31B5A"/>
    <w:rsid w:val="00F32678"/>
    <w:rsid w:val="00F35681"/>
    <w:rsid w:val="00F40FFD"/>
    <w:rsid w:val="00F410E2"/>
    <w:rsid w:val="00F4371B"/>
    <w:rsid w:val="00F5251E"/>
    <w:rsid w:val="00F541C7"/>
    <w:rsid w:val="00F604A1"/>
    <w:rsid w:val="00F618C1"/>
    <w:rsid w:val="00F64827"/>
    <w:rsid w:val="00F86240"/>
    <w:rsid w:val="00F86BEE"/>
    <w:rsid w:val="00F86FDA"/>
    <w:rsid w:val="00F9212D"/>
    <w:rsid w:val="00F962A6"/>
    <w:rsid w:val="00F97B8C"/>
    <w:rsid w:val="00FA1A37"/>
    <w:rsid w:val="00FA3604"/>
    <w:rsid w:val="00FA41D5"/>
    <w:rsid w:val="00FA7481"/>
    <w:rsid w:val="00FB1260"/>
    <w:rsid w:val="00FC49D2"/>
    <w:rsid w:val="00FC6E43"/>
    <w:rsid w:val="00FD162A"/>
    <w:rsid w:val="00FD44CE"/>
    <w:rsid w:val="00FD6A14"/>
    <w:rsid w:val="00FE1432"/>
    <w:rsid w:val="00FE37D0"/>
    <w:rsid w:val="00FF4E10"/>
    <w:rsid w:val="00FF5111"/>
    <w:rsid w:val="00FF5FE9"/>
    <w:rsid w:val="00FF6A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47C5B0"/>
  <w15:chartTrackingRefBased/>
  <w15:docId w15:val="{E33DEBEA-205F-457B-B201-5B02856D0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C659A"/>
    <w:pPr>
      <w:widowControl w:val="0"/>
      <w:jc w:val="both"/>
    </w:pPr>
    <w:rPr>
      <w:rFonts w:ascii="Calibri" w:eastAsia="宋体" w:hAnsi="Calibri" w:cs="Times New Roman"/>
    </w:rPr>
  </w:style>
  <w:style w:type="paragraph" w:styleId="1">
    <w:name w:val="heading 1"/>
    <w:aliases w:val="H1,Fab-1,Heading 0,h1,Heading 01,H11,(A-1),标题 0,H12,H13,H14,H15,H16,H17,H18,H19,H110,H111,H112,H121,H131,H141,H151,H161,H171,H181,H191,H1101,H1111,H113,H122,H132,H142,H152,H162,H172,H182,H192,H1102,H1112,H1121,H1211,H1311,H1411,H1511,H1611,H1711"/>
    <w:basedOn w:val="a0"/>
    <w:next w:val="a0"/>
    <w:link w:val="10"/>
    <w:qFormat/>
    <w:rsid w:val="005B62FC"/>
    <w:pPr>
      <w:keepNext/>
      <w:keepLines/>
      <w:numPr>
        <w:numId w:val="1"/>
      </w:numPr>
      <w:spacing w:before="340" w:after="330" w:line="578" w:lineRule="auto"/>
      <w:outlineLvl w:val="0"/>
    </w:pPr>
    <w:rPr>
      <w:rFonts w:ascii="Times New Roman" w:hAnsi="Times New Roman"/>
      <w:b/>
      <w:bCs/>
      <w:kern w:val="44"/>
      <w:sz w:val="44"/>
      <w:szCs w:val="44"/>
    </w:rPr>
  </w:style>
  <w:style w:type="paragraph" w:styleId="2">
    <w:name w:val="heading 2"/>
    <w:aliases w:val="H2,Fab-2,PIM2,Heading 2 Hidden,Heading 2 CCBS,UNDERRUBRIK 1-2,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heading 2,Titre3,HD"/>
    <w:basedOn w:val="a0"/>
    <w:next w:val="a0"/>
    <w:link w:val="20"/>
    <w:qFormat/>
    <w:rsid w:val="005B62FC"/>
    <w:pPr>
      <w:keepNext/>
      <w:keepLines/>
      <w:numPr>
        <w:ilvl w:val="1"/>
        <w:numId w:val="1"/>
      </w:numPr>
      <w:spacing w:before="260" w:after="260" w:line="416" w:lineRule="auto"/>
      <w:outlineLvl w:val="1"/>
    </w:pPr>
    <w:rPr>
      <w:rFonts w:ascii="楷体_GB2312" w:eastAsia="楷体_GB2312" w:hAnsi="Arial"/>
      <w:b/>
      <w:bCs/>
      <w:sz w:val="32"/>
      <w:szCs w:val="32"/>
    </w:rPr>
  </w:style>
  <w:style w:type="paragraph" w:styleId="3">
    <w:name w:val="heading 3"/>
    <w:aliases w:val="H3,Fab-3,Heading 3 - old,l3,CT,Level 3 Head,第二层条,sect1.2.3,Bold Head,bh,H31,H32,H33,H34,H35,H36,H37,H38,H39,H310,H311,H321,H331,H341,H351,H361,H371,H381,H391,H3101,H312,H322,H332,H342,H352,H362,H372,H382,H392,H3102,H3111,H3211,H3311,H3411,H3511"/>
    <w:basedOn w:val="a0"/>
    <w:next w:val="a0"/>
    <w:link w:val="31"/>
    <w:qFormat/>
    <w:rsid w:val="005B62FC"/>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aliases w:val="H4,Fab-4,T5,h4,(A-4),H41,H42,H43,H44,H45,H46,H47,H48,H49,H410,H411,H421,H431,H441,H451,H461,H471,H481,H491,H4101,H412,H422,H432,H442,H452,H462,H472,H482,H492,H4102,H4111,H4211,H4311,H4411,H4511,H4611,H4711,H4811,H4911,H41011,H413,H423,H433,H443"/>
    <w:basedOn w:val="a0"/>
    <w:next w:val="a0"/>
    <w:link w:val="40"/>
    <w:qFormat/>
    <w:rsid w:val="005B62FC"/>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aliases w:val="H5"/>
    <w:basedOn w:val="a0"/>
    <w:next w:val="a0"/>
    <w:link w:val="50"/>
    <w:qFormat/>
    <w:rsid w:val="002608C9"/>
    <w:pPr>
      <w:keepNext/>
      <w:keepLines/>
      <w:numPr>
        <w:ilvl w:val="4"/>
        <w:numId w:val="1"/>
      </w:numPr>
      <w:spacing w:before="280" w:after="290" w:line="376" w:lineRule="auto"/>
      <w:ind w:rightChars="100" w:right="210"/>
      <w:outlineLvl w:val="4"/>
    </w:pPr>
    <w:rPr>
      <w:rFonts w:ascii="Times New Roman" w:eastAsia="黑体" w:hAnsi="Times New Roman"/>
      <w:b/>
      <w:bCs/>
      <w:sz w:val="28"/>
      <w:szCs w:val="28"/>
    </w:rPr>
  </w:style>
  <w:style w:type="paragraph" w:styleId="6">
    <w:name w:val="heading 6"/>
    <w:aliases w:val="H6,PIM 6,h6,Third Subheading,BOD 4,Legal Level 1.,Bullet (Single Lines),Bullet list,PIM 61,H61,BOD 41,PIM 62,H62,BOD 42,PIM 63,H63,PIM 64,H64,PIM 65,H65,BOD 43,PIM 611,H611,BOD 411,PIM 621,H621,BOD 421,PIM 631,H631,PIM 641,H641,PIM 66,H66,BOD 44"/>
    <w:basedOn w:val="a0"/>
    <w:next w:val="a0"/>
    <w:link w:val="60"/>
    <w:qFormat/>
    <w:rsid w:val="005B62FC"/>
    <w:pPr>
      <w:keepNext/>
      <w:keepLines/>
      <w:numPr>
        <w:ilvl w:val="5"/>
        <w:numId w:val="1"/>
      </w:numPr>
      <w:spacing w:line="360" w:lineRule="auto"/>
      <w:outlineLvl w:val="5"/>
    </w:pPr>
    <w:rPr>
      <w:rFonts w:ascii="Arial" w:eastAsia="黑体" w:hAnsi="Arial"/>
      <w:b/>
      <w:bCs/>
      <w:spacing w:val="20"/>
      <w:sz w:val="24"/>
      <w:szCs w:val="24"/>
    </w:rPr>
  </w:style>
  <w:style w:type="paragraph" w:styleId="7">
    <w:name w:val="heading 7"/>
    <w:aliases w:val="PIM 7,letter list,H7,PIM 71,H71,PIM 72,H72,PIM 73,PIM 74,PIM 75,H73,PIM 711,H711,PIM 721,H721,PIM 731,PIM 741,PIM 76,H74,PIM 712,H712,PIM 722,H722,PIM 732,PIM 742,PIM 77,H75,PIM 713,H713,PIM 723,H723,PIM 733,PIM 743,Project scope header,1.标题 6,h7"/>
    <w:basedOn w:val="a0"/>
    <w:next w:val="a0"/>
    <w:link w:val="70"/>
    <w:qFormat/>
    <w:rsid w:val="005B62FC"/>
    <w:pPr>
      <w:keepNext/>
      <w:keepLines/>
      <w:numPr>
        <w:ilvl w:val="6"/>
        <w:numId w:val="1"/>
      </w:numPr>
      <w:spacing w:line="360" w:lineRule="auto"/>
      <w:outlineLvl w:val="6"/>
    </w:pPr>
    <w:rPr>
      <w:rFonts w:ascii="Arial" w:hAnsi="Arial"/>
      <w:b/>
      <w:bCs/>
      <w:spacing w:val="20"/>
      <w:sz w:val="24"/>
      <w:szCs w:val="24"/>
    </w:rPr>
  </w:style>
  <w:style w:type="paragraph" w:styleId="8">
    <w:name w:val="heading 8"/>
    <w:aliases w:val="H8,H81,H82,H83,H811,H821,H84,H812,H822,H85,H813,H823,注意框体,h8,ITT t8,PA Appendix Minor,Level 1.1.1,Legal Level 1.1.1."/>
    <w:basedOn w:val="a0"/>
    <w:next w:val="a0"/>
    <w:link w:val="80"/>
    <w:qFormat/>
    <w:rsid w:val="005B62FC"/>
    <w:pPr>
      <w:keepNext/>
      <w:keepLines/>
      <w:numPr>
        <w:ilvl w:val="7"/>
        <w:numId w:val="1"/>
      </w:numPr>
      <w:spacing w:line="360" w:lineRule="auto"/>
      <w:outlineLvl w:val="7"/>
    </w:pPr>
    <w:rPr>
      <w:rFonts w:ascii="Arial" w:eastAsia="黑体" w:hAnsi="Arial"/>
      <w:spacing w:val="20"/>
      <w:sz w:val="24"/>
      <w:szCs w:val="24"/>
    </w:rPr>
  </w:style>
  <w:style w:type="paragraph" w:styleId="9">
    <w:name w:val="heading 9"/>
    <w:aliases w:val="PIM 9,footer,H9,三级标题,PIM 91,H91,PIM 92,H92,PIM 93,PIM 94,PIM 95,H93,PIM 911,H911,PIM 921,H921,PIM 931,PIM 941,PIM 96,H94,PIM 912,H912,PIM 922,H922,PIM 932,PIM 942,PIM 97,H95,PIM 913,H913,PIM 923,H923,PIM 933,PIM 943,huh,App Heading,h9,Appendix,ITT "/>
    <w:basedOn w:val="a0"/>
    <w:next w:val="a0"/>
    <w:link w:val="90"/>
    <w:qFormat/>
    <w:rsid w:val="005B62FC"/>
    <w:pPr>
      <w:keepNext/>
      <w:keepLines/>
      <w:numPr>
        <w:ilvl w:val="8"/>
        <w:numId w:val="1"/>
      </w:numPr>
      <w:spacing w:line="360" w:lineRule="auto"/>
      <w:outlineLvl w:val="8"/>
    </w:pPr>
    <w:rPr>
      <w:rFonts w:ascii="Arial" w:eastAsia="黑体" w:hAnsi="Arial"/>
      <w:spacing w:val="20"/>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H1 字符,Fab-1 字符,Heading 0 字符,h1 字符,Heading 01 字符,H11 字符,(A-1) 字符,标题 0 字符,H12 字符,H13 字符,H14 字符,H15 字符,H16 字符,H17 字符,H18 字符,H19 字符,H110 字符,H111 字符,H112 字符,H121 字符,H131 字符,H141 字符,H151 字符,H161 字符,H171 字符,H181 字符,H191 字符,H1101 字符,H1111 字符,H113 字符"/>
    <w:basedOn w:val="a1"/>
    <w:link w:val="1"/>
    <w:rsid w:val="005B62FC"/>
    <w:rPr>
      <w:rFonts w:ascii="Times New Roman" w:eastAsia="宋体" w:hAnsi="Times New Roman" w:cs="Times New Roman"/>
      <w:b/>
      <w:bCs/>
      <w:kern w:val="44"/>
      <w:sz w:val="44"/>
      <w:szCs w:val="44"/>
    </w:rPr>
  </w:style>
  <w:style w:type="character" w:customStyle="1" w:styleId="2Char">
    <w:name w:val="标题 2 Char"/>
    <w:basedOn w:val="a1"/>
    <w:uiPriority w:val="9"/>
    <w:semiHidden/>
    <w:rsid w:val="005B62FC"/>
    <w:rPr>
      <w:rFonts w:asciiTheme="majorHAnsi" w:eastAsiaTheme="majorEastAsia" w:hAnsiTheme="majorHAnsi" w:cstheme="majorBidi"/>
      <w:b/>
      <w:bCs/>
      <w:sz w:val="32"/>
      <w:szCs w:val="32"/>
    </w:rPr>
  </w:style>
  <w:style w:type="character" w:customStyle="1" w:styleId="31">
    <w:name w:val="标题 3 字符"/>
    <w:aliases w:val="H3 字符,Fab-3 字符,Heading 3 - old 字符,l3 字符,CT 字符,Level 3 Head 字符,第二层条 字符,sect1.2.3 字符,Bold Head 字符,bh 字符,H31 字符,H32 字符,H33 字符,H34 字符,H35 字符,H36 字符,H37 字符,H38 字符,H39 字符,H310 字符,H311 字符,H321 字符,H331 字符,H341 字符,H351 字符,H361 字符,H371 字符,H381 字符,H391 字符"/>
    <w:basedOn w:val="a1"/>
    <w:link w:val="3"/>
    <w:rsid w:val="005B62FC"/>
    <w:rPr>
      <w:rFonts w:ascii="Times New Roman" w:eastAsia="宋体" w:hAnsi="Times New Roman" w:cs="Times New Roman"/>
      <w:b/>
      <w:bCs/>
      <w:sz w:val="32"/>
      <w:szCs w:val="32"/>
    </w:rPr>
  </w:style>
  <w:style w:type="character" w:customStyle="1" w:styleId="40">
    <w:name w:val="标题 4 字符"/>
    <w:aliases w:val="H4 字符,Fab-4 字符,T5 字符,h4 字符,(A-4) 字符,H41 字符,H42 字符,H43 字符,H44 字符,H45 字符,H46 字符,H47 字符,H48 字符,H49 字符,H410 字符,H411 字符,H421 字符,H431 字符,H441 字符,H451 字符,H461 字符,H471 字符,H481 字符,H491 字符,H4101 字符,H412 字符,H422 字符,H432 字符,H442 字符,H452 字符,H462 字符,H472 字符"/>
    <w:basedOn w:val="a1"/>
    <w:link w:val="4"/>
    <w:rsid w:val="005B62FC"/>
    <w:rPr>
      <w:rFonts w:ascii="Arial" w:eastAsia="黑体" w:hAnsi="Arial" w:cs="Times New Roman"/>
      <w:b/>
      <w:bCs/>
      <w:sz w:val="28"/>
      <w:szCs w:val="28"/>
    </w:rPr>
  </w:style>
  <w:style w:type="character" w:customStyle="1" w:styleId="5Char">
    <w:name w:val="标题 5 Char"/>
    <w:basedOn w:val="a1"/>
    <w:uiPriority w:val="9"/>
    <w:semiHidden/>
    <w:rsid w:val="005B62FC"/>
    <w:rPr>
      <w:rFonts w:ascii="Calibri" w:eastAsia="宋体" w:hAnsi="Calibri" w:cs="Times New Roman"/>
      <w:b/>
      <w:bCs/>
      <w:sz w:val="28"/>
      <w:szCs w:val="28"/>
    </w:rPr>
  </w:style>
  <w:style w:type="character" w:customStyle="1" w:styleId="60">
    <w:name w:val="标题 6 字符"/>
    <w:aliases w:val="H6 字符,PIM 6 字符,h6 字符,Third Subheading 字符,BOD 4 字符,Legal Level 1. 字符,Bullet (Single Lines) 字符,Bullet list 字符,PIM 61 字符,H61 字符,BOD 41 字符,PIM 62 字符,H62 字符,BOD 42 字符,PIM 63 字符,H63 字符,PIM 64 字符,H64 字符,PIM 65 字符,H65 字符,BOD 43 字符,PIM 611 字符,H611 字符"/>
    <w:basedOn w:val="a1"/>
    <w:link w:val="6"/>
    <w:rsid w:val="005B62FC"/>
    <w:rPr>
      <w:rFonts w:ascii="Arial" w:eastAsia="黑体" w:hAnsi="Arial" w:cs="Times New Roman"/>
      <w:b/>
      <w:bCs/>
      <w:spacing w:val="20"/>
      <w:sz w:val="24"/>
      <w:szCs w:val="24"/>
    </w:rPr>
  </w:style>
  <w:style w:type="character" w:customStyle="1" w:styleId="70">
    <w:name w:val="标题 7 字符"/>
    <w:aliases w:val="PIM 7 字符,letter list 字符,H7 字符,PIM 71 字符,H71 字符,PIM 72 字符,H72 字符,PIM 73 字符,PIM 74 字符,PIM 75 字符,H73 字符,PIM 711 字符,H711 字符,PIM 721 字符,H721 字符,PIM 731 字符,PIM 741 字符,PIM 76 字符,H74 字符,PIM 712 字符,H712 字符,PIM 722 字符,H722 字符,PIM 732 字符,PIM 742 字符,H75 字符"/>
    <w:basedOn w:val="a1"/>
    <w:link w:val="7"/>
    <w:rsid w:val="005B62FC"/>
    <w:rPr>
      <w:rFonts w:ascii="Arial" w:eastAsia="宋体" w:hAnsi="Arial" w:cs="Times New Roman"/>
      <w:b/>
      <w:bCs/>
      <w:spacing w:val="20"/>
      <w:sz w:val="24"/>
      <w:szCs w:val="24"/>
    </w:rPr>
  </w:style>
  <w:style w:type="character" w:customStyle="1" w:styleId="80">
    <w:name w:val="标题 8 字符"/>
    <w:aliases w:val="H8 字符,H81 字符,H82 字符,H83 字符,H811 字符,H821 字符,H84 字符,H812 字符,H822 字符,H85 字符,H813 字符,H823 字符,注意框体 字符,h8 字符,ITT t8 字符,PA Appendix Minor 字符,Level 1.1.1 字符,Legal Level 1.1.1. 字符"/>
    <w:basedOn w:val="a1"/>
    <w:link w:val="8"/>
    <w:rsid w:val="005B62FC"/>
    <w:rPr>
      <w:rFonts w:ascii="Arial" w:eastAsia="黑体" w:hAnsi="Arial" w:cs="Times New Roman"/>
      <w:spacing w:val="20"/>
      <w:sz w:val="24"/>
      <w:szCs w:val="24"/>
    </w:rPr>
  </w:style>
  <w:style w:type="character" w:customStyle="1" w:styleId="90">
    <w:name w:val="标题 9 字符"/>
    <w:aliases w:val="PIM 9 字符,footer 字符,H9 字符,三级标题 字符,PIM 91 字符,H91 字符,PIM 92 字符,H92 字符,PIM 93 字符,PIM 94 字符,PIM 95 字符,H93 字符,PIM 911 字符,H911 字符,PIM 921 字符,H921 字符,PIM 931 字符,PIM 941 字符,PIM 96 字符,H94 字符,PIM 912 字符,H912 字符,PIM 922 字符,H922 字符,PIM 932 字符,PIM 942 字符"/>
    <w:basedOn w:val="a1"/>
    <w:link w:val="9"/>
    <w:rsid w:val="005B62FC"/>
    <w:rPr>
      <w:rFonts w:ascii="Arial" w:eastAsia="黑体" w:hAnsi="Arial" w:cs="Times New Roman"/>
      <w:spacing w:val="20"/>
      <w:szCs w:val="21"/>
    </w:rPr>
  </w:style>
  <w:style w:type="paragraph" w:styleId="a4">
    <w:name w:val="header"/>
    <w:aliases w:val="Cover Page,page-header,ph"/>
    <w:basedOn w:val="a0"/>
    <w:link w:val="a5"/>
    <w:unhideWhenUsed/>
    <w:rsid w:val="005B62FC"/>
    <w:pPr>
      <w:pBdr>
        <w:bottom w:val="single" w:sz="6" w:space="1" w:color="auto"/>
      </w:pBdr>
      <w:tabs>
        <w:tab w:val="center" w:pos="4153"/>
        <w:tab w:val="right" w:pos="8306"/>
      </w:tabs>
      <w:snapToGrid w:val="0"/>
      <w:jc w:val="center"/>
    </w:pPr>
    <w:rPr>
      <w:sz w:val="18"/>
      <w:szCs w:val="18"/>
    </w:rPr>
  </w:style>
  <w:style w:type="character" w:customStyle="1" w:styleId="a5">
    <w:name w:val="页眉 字符"/>
    <w:aliases w:val="Cover Page 字符,page-header 字符,ph 字符"/>
    <w:basedOn w:val="a1"/>
    <w:link w:val="a4"/>
    <w:rsid w:val="005B62FC"/>
    <w:rPr>
      <w:rFonts w:ascii="Calibri" w:eastAsia="宋体" w:hAnsi="Calibri" w:cs="Times New Roman"/>
      <w:sz w:val="18"/>
      <w:szCs w:val="18"/>
    </w:rPr>
  </w:style>
  <w:style w:type="paragraph" w:styleId="a6">
    <w:name w:val="footer"/>
    <w:basedOn w:val="a0"/>
    <w:link w:val="a7"/>
    <w:unhideWhenUsed/>
    <w:rsid w:val="005B62FC"/>
    <w:pPr>
      <w:tabs>
        <w:tab w:val="center" w:pos="4153"/>
        <w:tab w:val="right" w:pos="8306"/>
      </w:tabs>
      <w:snapToGrid w:val="0"/>
      <w:jc w:val="left"/>
    </w:pPr>
    <w:rPr>
      <w:sz w:val="18"/>
      <w:szCs w:val="18"/>
    </w:rPr>
  </w:style>
  <w:style w:type="character" w:customStyle="1" w:styleId="a7">
    <w:name w:val="页脚 字符"/>
    <w:basedOn w:val="a1"/>
    <w:link w:val="a6"/>
    <w:rsid w:val="005B62FC"/>
    <w:rPr>
      <w:rFonts w:ascii="Calibri" w:eastAsia="宋体" w:hAnsi="Calibri" w:cs="Times New Roman"/>
      <w:sz w:val="18"/>
      <w:szCs w:val="18"/>
    </w:rPr>
  </w:style>
  <w:style w:type="character" w:customStyle="1" w:styleId="20">
    <w:name w:val="标题 2 字符"/>
    <w:aliases w:val="H2 字符,Fab-2 字符,PIM2 字符,Heading 2 Hidden 字符,Heading 2 CCBS 字符,UNDERRUBRIK 1-2 字符,子系统 字符,子系统1 字符,子系统2 字符,子系统3 字符,子系统4 字符,子系统11 字符,子系统21 字符,子系统31 字符,子系统5 字符,子系统12 字符,子系统22 字符,子系统32 字符,子系统6 字符,子系统13 字符,子系统23 字符,子系统33 字符,子系统7 字符,子系统14 字符,子系统24 字符"/>
    <w:link w:val="2"/>
    <w:rsid w:val="005B62FC"/>
    <w:rPr>
      <w:rFonts w:ascii="楷体_GB2312" w:eastAsia="楷体_GB2312" w:hAnsi="Arial" w:cs="Times New Roman"/>
      <w:b/>
      <w:bCs/>
      <w:sz w:val="32"/>
      <w:szCs w:val="32"/>
    </w:rPr>
  </w:style>
  <w:style w:type="character" w:customStyle="1" w:styleId="50">
    <w:name w:val="标题 5 字符"/>
    <w:aliases w:val="H5 字符"/>
    <w:link w:val="5"/>
    <w:rsid w:val="002608C9"/>
    <w:rPr>
      <w:rFonts w:ascii="Times New Roman" w:eastAsia="黑体" w:hAnsi="Times New Roman" w:cs="Times New Roman"/>
      <w:b/>
      <w:bCs/>
      <w:sz w:val="28"/>
      <w:szCs w:val="28"/>
    </w:rPr>
  </w:style>
  <w:style w:type="paragraph" w:customStyle="1" w:styleId="CharCharChar">
    <w:name w:val="Char Char Char"/>
    <w:basedOn w:val="a0"/>
    <w:autoRedefine/>
    <w:rsid w:val="005B62FC"/>
    <w:pPr>
      <w:pageBreakBefore/>
    </w:pPr>
    <w:rPr>
      <w:rFonts w:ascii="Tahoma" w:hAnsi="Tahoma"/>
      <w:sz w:val="24"/>
      <w:szCs w:val="20"/>
    </w:rPr>
  </w:style>
  <w:style w:type="paragraph" w:customStyle="1" w:styleId="Char">
    <w:name w:val="Char"/>
    <w:basedOn w:val="a0"/>
    <w:rsid w:val="005B62FC"/>
    <w:rPr>
      <w:rFonts w:ascii="Tahoma" w:eastAsia="楷体_GB2312" w:hAnsi="Tahoma"/>
      <w:sz w:val="24"/>
      <w:szCs w:val="20"/>
    </w:rPr>
  </w:style>
  <w:style w:type="paragraph" w:styleId="a8">
    <w:name w:val="Body Text"/>
    <w:aliases w:val="Body Text(ch),Body Text Char,body text,bt,?y????×?,BODY TEXT,t,Text,Tempo Body Text,表格内文字"/>
    <w:basedOn w:val="a0"/>
    <w:link w:val="a9"/>
    <w:rsid w:val="005B62FC"/>
    <w:pPr>
      <w:widowControl/>
      <w:spacing w:after="120"/>
      <w:jc w:val="left"/>
    </w:pPr>
    <w:rPr>
      <w:rFonts w:ascii="Arial" w:hAnsi="Arial"/>
      <w:spacing w:val="-5"/>
      <w:kern w:val="0"/>
      <w:sz w:val="20"/>
      <w:szCs w:val="20"/>
      <w:lang w:eastAsia="en-US"/>
    </w:rPr>
  </w:style>
  <w:style w:type="character" w:customStyle="1" w:styleId="Char0">
    <w:name w:val="正文文本 Char"/>
    <w:aliases w:val="Body Text(ch) Char,Body Text Char Char,body text Char,bt Char,?y????×? Char,BODY TEXT Char,t Char,Text Char,Tempo Body Text Char Char,Tempo Body Text Char,表格内文字 Char Char,Tempo Body Text Char1,Tempo Body Text Char Char Char"/>
    <w:basedOn w:val="a1"/>
    <w:rsid w:val="005B62FC"/>
    <w:rPr>
      <w:rFonts w:ascii="Calibri" w:eastAsia="宋体" w:hAnsi="Calibri" w:cs="Times New Roman"/>
    </w:rPr>
  </w:style>
  <w:style w:type="character" w:customStyle="1" w:styleId="a9">
    <w:name w:val="正文文本 字符"/>
    <w:aliases w:val="Body Text(ch) 字符,Body Text Char 字符,body text 字符,bt 字符,?y????×? 字符,BODY TEXT 字符,t 字符,Text 字符,Tempo Body Text 字符,表格内文字 字符"/>
    <w:link w:val="a8"/>
    <w:rsid w:val="005B62FC"/>
    <w:rPr>
      <w:rFonts w:ascii="Arial" w:eastAsia="宋体" w:hAnsi="Arial" w:cs="Times New Roman"/>
      <w:spacing w:val="-5"/>
      <w:kern w:val="0"/>
      <w:sz w:val="20"/>
      <w:szCs w:val="20"/>
      <w:lang w:eastAsia="en-US"/>
    </w:rPr>
  </w:style>
  <w:style w:type="paragraph" w:customStyle="1" w:styleId="11">
    <w:name w:val="样式1"/>
    <w:basedOn w:val="4"/>
    <w:autoRedefine/>
    <w:rsid w:val="005B62FC"/>
    <w:pPr>
      <w:numPr>
        <w:ilvl w:val="0"/>
        <w:numId w:val="0"/>
      </w:numPr>
      <w:tabs>
        <w:tab w:val="num" w:pos="1249"/>
      </w:tabs>
      <w:ind w:left="1249" w:hanging="709"/>
    </w:pPr>
    <w:rPr>
      <w:rFonts w:ascii="楷体_GB2312" w:eastAsia="楷体_GB2312"/>
      <w:sz w:val="24"/>
    </w:rPr>
  </w:style>
  <w:style w:type="paragraph" w:styleId="aa">
    <w:name w:val="Document Map"/>
    <w:basedOn w:val="a0"/>
    <w:link w:val="ab"/>
    <w:semiHidden/>
    <w:rsid w:val="005B62FC"/>
    <w:pPr>
      <w:shd w:val="clear" w:color="auto" w:fill="000080"/>
    </w:pPr>
    <w:rPr>
      <w:rFonts w:ascii="Times New Roman" w:hAnsi="Times New Roman"/>
      <w:szCs w:val="24"/>
    </w:rPr>
  </w:style>
  <w:style w:type="character" w:customStyle="1" w:styleId="ab">
    <w:name w:val="文档结构图 字符"/>
    <w:basedOn w:val="a1"/>
    <w:link w:val="aa"/>
    <w:semiHidden/>
    <w:rsid w:val="005B62FC"/>
    <w:rPr>
      <w:rFonts w:ascii="Times New Roman" w:eastAsia="宋体" w:hAnsi="Times New Roman" w:cs="Times New Roman"/>
      <w:szCs w:val="24"/>
      <w:shd w:val="clear" w:color="auto" w:fill="000080"/>
    </w:rPr>
  </w:style>
  <w:style w:type="paragraph" w:customStyle="1" w:styleId="21">
    <w:name w:val="样式2"/>
    <w:basedOn w:val="5"/>
    <w:autoRedefine/>
    <w:rsid w:val="005B62FC"/>
    <w:pPr>
      <w:numPr>
        <w:ilvl w:val="0"/>
        <w:numId w:val="0"/>
      </w:numPr>
      <w:tabs>
        <w:tab w:val="num" w:pos="425"/>
      </w:tabs>
      <w:ind w:left="425" w:hanging="425"/>
    </w:pPr>
    <w:rPr>
      <w:rFonts w:eastAsia="楷体_GB2312"/>
    </w:rPr>
  </w:style>
  <w:style w:type="table" w:styleId="ac">
    <w:name w:val="Table Grid"/>
    <w:basedOn w:val="a2"/>
    <w:rsid w:val="005B62FC"/>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a0"/>
    <w:rsid w:val="005B62FC"/>
    <w:pPr>
      <w:widowControl/>
      <w:pBdr>
        <w:top w:val="single" w:sz="4" w:space="1" w:color="808080"/>
        <w:left w:val="single" w:sz="4" w:space="4" w:color="808080"/>
        <w:bottom w:val="single" w:sz="4" w:space="1" w:color="808080"/>
        <w:right w:val="single" w:sz="4" w:space="4" w:color="808080"/>
      </w:pBdr>
      <w:shd w:val="clear" w:color="auto" w:fill="E6E6E6"/>
      <w:ind w:leftChars="100" w:left="240" w:rightChars="100" w:right="240"/>
      <w:jc w:val="left"/>
    </w:pPr>
    <w:rPr>
      <w:rFonts w:ascii="Courier New" w:hAnsi="Courier New" w:cs="Courier New"/>
      <w:kern w:val="0"/>
      <w:szCs w:val="24"/>
    </w:rPr>
  </w:style>
  <w:style w:type="paragraph" w:styleId="ad">
    <w:name w:val="Body Text Indent"/>
    <w:aliases w:val="正文文字缩进aa"/>
    <w:basedOn w:val="a0"/>
    <w:link w:val="ae"/>
    <w:rsid w:val="005B62FC"/>
    <w:pPr>
      <w:spacing w:after="120"/>
      <w:ind w:leftChars="200" w:left="420"/>
    </w:pPr>
    <w:rPr>
      <w:rFonts w:ascii="Times New Roman" w:hAnsi="Times New Roman"/>
      <w:szCs w:val="24"/>
    </w:rPr>
  </w:style>
  <w:style w:type="character" w:customStyle="1" w:styleId="ae">
    <w:name w:val="正文文本缩进 字符"/>
    <w:aliases w:val="正文文字缩进aa 字符"/>
    <w:basedOn w:val="a1"/>
    <w:link w:val="ad"/>
    <w:rsid w:val="005B62FC"/>
    <w:rPr>
      <w:rFonts w:ascii="Times New Roman" w:eastAsia="宋体" w:hAnsi="Times New Roman" w:cs="Times New Roman"/>
      <w:szCs w:val="24"/>
    </w:rPr>
  </w:style>
  <w:style w:type="paragraph" w:styleId="af">
    <w:name w:val="Normal Indent"/>
    <w:aliases w:val="表正文,正文非缩进,特点,正文缩进 Char,正文（首行缩进两字） Char,正文缩进 Char1 Char,正文缩进 Char Char Char,正文缩进 Char1 Char Char Char,正文缩进 Char Char Char Char Char,正文缩进 Char1 Char Char Char Char Char,正文（首行缩进两字） Char Char Char Char Char Char,段1,正文缩进1,四号,操作步骤,ALT+Z,水上软件,正文（图说明文字居中）"/>
    <w:basedOn w:val="a0"/>
    <w:link w:val="af0"/>
    <w:rsid w:val="005B62FC"/>
    <w:pPr>
      <w:ind w:firstLineChars="200" w:firstLine="420"/>
    </w:pPr>
    <w:rPr>
      <w:rFonts w:ascii="Times New Roman" w:hAnsi="Times New Roman"/>
      <w:szCs w:val="24"/>
    </w:rPr>
  </w:style>
  <w:style w:type="paragraph" w:customStyle="1" w:styleId="Char1">
    <w:name w:val="Char1"/>
    <w:aliases w:val="?y????,?y?????,contents,建议书标准,ändrad,paragraph 2,paragraph 21,????,body tesx,Corpo de texto,body heading 5,Corps de texte,EHPT,Body Text2,?y?????á?,heading_txt,bodytxy2,??2,Orig Qstn,Original Question,Block text"/>
    <w:basedOn w:val="a0"/>
    <w:rsid w:val="005B62FC"/>
    <w:rPr>
      <w:rFonts w:ascii="Tahoma" w:hAnsi="Tahoma"/>
      <w:sz w:val="24"/>
      <w:szCs w:val="20"/>
    </w:rPr>
  </w:style>
  <w:style w:type="paragraph" w:customStyle="1" w:styleId="3GB23121313173">
    <w:name w:val="样式 样式 标题 3 + 仿宋_GB2312 两端对齐 段前: 13 磅 段后: 13 磅 行距: 多倍行距 1.73 字行 +..."/>
    <w:basedOn w:val="a0"/>
    <w:rsid w:val="005B62FC"/>
    <w:pPr>
      <w:spacing w:before="260" w:after="260" w:line="416" w:lineRule="auto"/>
      <w:ind w:rightChars="100" w:right="100"/>
      <w:outlineLvl w:val="2"/>
    </w:pPr>
    <w:rPr>
      <w:rFonts w:ascii="仿宋_GB2312" w:eastAsia="楷体_GB2312" w:hAnsi="仿宋_GB2312" w:cs="宋体"/>
      <w:sz w:val="28"/>
      <w:szCs w:val="20"/>
    </w:rPr>
  </w:style>
  <w:style w:type="paragraph" w:styleId="af1">
    <w:name w:val="Balloon Text"/>
    <w:basedOn w:val="a0"/>
    <w:link w:val="af2"/>
    <w:rsid w:val="005B62FC"/>
    <w:rPr>
      <w:rFonts w:ascii="Times New Roman" w:hAnsi="Times New Roman"/>
      <w:sz w:val="18"/>
      <w:szCs w:val="18"/>
    </w:rPr>
  </w:style>
  <w:style w:type="character" w:customStyle="1" w:styleId="af2">
    <w:name w:val="批注框文本 字符"/>
    <w:basedOn w:val="a1"/>
    <w:link w:val="af1"/>
    <w:rsid w:val="005B62FC"/>
    <w:rPr>
      <w:rFonts w:ascii="Times New Roman" w:eastAsia="宋体" w:hAnsi="Times New Roman" w:cs="Times New Roman"/>
      <w:sz w:val="18"/>
      <w:szCs w:val="18"/>
    </w:rPr>
  </w:style>
  <w:style w:type="paragraph" w:customStyle="1" w:styleId="CharChar1CharCharCharCharCharCharCharCharCharChar">
    <w:name w:val="Char Char1 Char Char Char Char Char Char Char Char Char Char"/>
    <w:basedOn w:val="a0"/>
    <w:rsid w:val="005B62FC"/>
    <w:pPr>
      <w:widowControl/>
      <w:spacing w:after="160" w:line="240" w:lineRule="exact"/>
      <w:jc w:val="left"/>
    </w:pPr>
    <w:rPr>
      <w:rFonts w:ascii="Verdana" w:hAnsi="Verdana"/>
      <w:kern w:val="0"/>
      <w:sz w:val="20"/>
      <w:szCs w:val="20"/>
      <w:lang w:eastAsia="en-US"/>
    </w:rPr>
  </w:style>
  <w:style w:type="character" w:styleId="af3">
    <w:name w:val="annotation reference"/>
    <w:rsid w:val="005B62FC"/>
    <w:rPr>
      <w:sz w:val="21"/>
      <w:szCs w:val="21"/>
    </w:rPr>
  </w:style>
  <w:style w:type="paragraph" w:styleId="af4">
    <w:name w:val="annotation text"/>
    <w:basedOn w:val="a0"/>
    <w:link w:val="af5"/>
    <w:rsid w:val="005B62FC"/>
    <w:pPr>
      <w:jc w:val="left"/>
    </w:pPr>
    <w:rPr>
      <w:rFonts w:ascii="Times New Roman" w:hAnsi="Times New Roman"/>
      <w:szCs w:val="24"/>
    </w:rPr>
  </w:style>
  <w:style w:type="character" w:customStyle="1" w:styleId="af5">
    <w:name w:val="批注文字 字符"/>
    <w:basedOn w:val="a1"/>
    <w:link w:val="af4"/>
    <w:rsid w:val="005B62FC"/>
    <w:rPr>
      <w:rFonts w:ascii="Times New Roman" w:eastAsia="宋体" w:hAnsi="Times New Roman" w:cs="Times New Roman"/>
      <w:szCs w:val="24"/>
    </w:rPr>
  </w:style>
  <w:style w:type="paragraph" w:styleId="af6">
    <w:name w:val="annotation subject"/>
    <w:basedOn w:val="af4"/>
    <w:next w:val="af4"/>
    <w:link w:val="af7"/>
    <w:rsid w:val="005B62FC"/>
    <w:rPr>
      <w:b/>
      <w:bCs/>
    </w:rPr>
  </w:style>
  <w:style w:type="character" w:customStyle="1" w:styleId="af7">
    <w:name w:val="批注主题 字符"/>
    <w:basedOn w:val="af5"/>
    <w:link w:val="af6"/>
    <w:rsid w:val="005B62FC"/>
    <w:rPr>
      <w:rFonts w:ascii="Times New Roman" w:eastAsia="宋体" w:hAnsi="Times New Roman" w:cs="Times New Roman"/>
      <w:b/>
      <w:bCs/>
      <w:szCs w:val="24"/>
    </w:rPr>
  </w:style>
  <w:style w:type="paragraph" w:styleId="af8">
    <w:name w:val="Body Text First Indent"/>
    <w:basedOn w:val="a8"/>
    <w:link w:val="af9"/>
    <w:rsid w:val="005B62FC"/>
    <w:pPr>
      <w:widowControl w:val="0"/>
      <w:ind w:firstLineChars="100" w:firstLine="420"/>
      <w:jc w:val="both"/>
    </w:pPr>
    <w:rPr>
      <w:rFonts w:ascii="Times New Roman" w:hAnsi="Times New Roman"/>
      <w:spacing w:val="0"/>
      <w:kern w:val="2"/>
      <w:sz w:val="21"/>
      <w:szCs w:val="24"/>
      <w:lang w:eastAsia="zh-CN"/>
    </w:rPr>
  </w:style>
  <w:style w:type="character" w:customStyle="1" w:styleId="af9">
    <w:name w:val="正文首行缩进 字符"/>
    <w:basedOn w:val="Char0"/>
    <w:link w:val="af8"/>
    <w:rsid w:val="005B62FC"/>
    <w:rPr>
      <w:rFonts w:ascii="Times New Roman" w:eastAsia="宋体" w:hAnsi="Times New Roman" w:cs="Times New Roman"/>
      <w:szCs w:val="24"/>
    </w:rPr>
  </w:style>
  <w:style w:type="paragraph" w:customStyle="1" w:styleId="DefaultText">
    <w:name w:val="Default Text"/>
    <w:basedOn w:val="a0"/>
    <w:rsid w:val="005B62FC"/>
    <w:pPr>
      <w:widowControl/>
      <w:overflowPunct w:val="0"/>
      <w:autoSpaceDE w:val="0"/>
      <w:autoSpaceDN w:val="0"/>
      <w:adjustRightInd w:val="0"/>
      <w:spacing w:after="100"/>
      <w:jc w:val="left"/>
      <w:textAlignment w:val="baseline"/>
    </w:pPr>
    <w:rPr>
      <w:rFonts w:ascii="Arial" w:hAnsi="Arial"/>
      <w:noProof/>
      <w:kern w:val="0"/>
      <w:sz w:val="20"/>
      <w:szCs w:val="20"/>
    </w:rPr>
  </w:style>
  <w:style w:type="paragraph" w:customStyle="1" w:styleId="CharGB23122">
    <w:name w:val="样式 正文缩进正文缩进 Char + 楷体_GB2312 小四 首行缩进:  2 字符"/>
    <w:basedOn w:val="af8"/>
    <w:next w:val="ad"/>
    <w:autoRedefine/>
    <w:rsid w:val="005B62FC"/>
    <w:pPr>
      <w:spacing w:after="0" w:line="360" w:lineRule="auto"/>
      <w:ind w:firstLineChars="0" w:firstLine="480"/>
    </w:pPr>
    <w:rPr>
      <w:rFonts w:ascii="楷体_GB2312" w:eastAsia="楷体_GB2312" w:cs="宋体"/>
      <w:sz w:val="24"/>
      <w:szCs w:val="20"/>
    </w:rPr>
  </w:style>
  <w:style w:type="paragraph" w:customStyle="1" w:styleId="3H3Fab-3Heading3-oldl3CTLevel3HeadGB">
    <w:name w:val="样式 标题 3H3Fab-3Heading 3 - oldl3CTLevel 3 Head + (西文) 楷体_GB..."/>
    <w:basedOn w:val="3"/>
    <w:rsid w:val="005B62FC"/>
    <w:pPr>
      <w:spacing w:before="0" w:after="0" w:line="360" w:lineRule="auto"/>
    </w:pPr>
    <w:rPr>
      <w:rFonts w:ascii="楷体_GB2312" w:eastAsia="楷体_GB2312" w:hAnsi="楷体_GB2312"/>
      <w:spacing w:val="20"/>
      <w:sz w:val="24"/>
      <w:szCs w:val="28"/>
    </w:rPr>
  </w:style>
  <w:style w:type="paragraph" w:styleId="afa">
    <w:name w:val="Normal (Web)"/>
    <w:basedOn w:val="a0"/>
    <w:rsid w:val="005B62FC"/>
    <w:pPr>
      <w:widowControl/>
      <w:spacing w:before="100" w:beforeAutospacing="1" w:after="100" w:afterAutospacing="1"/>
      <w:jc w:val="left"/>
    </w:pPr>
    <w:rPr>
      <w:rFonts w:ascii="宋体" w:hAnsi="宋体" w:cs="宋体"/>
      <w:kern w:val="0"/>
      <w:sz w:val="24"/>
      <w:szCs w:val="24"/>
    </w:rPr>
  </w:style>
  <w:style w:type="paragraph" w:styleId="afb">
    <w:name w:val="List Paragraph"/>
    <w:basedOn w:val="a0"/>
    <w:qFormat/>
    <w:rsid w:val="005B62FC"/>
    <w:pPr>
      <w:ind w:firstLineChars="200" w:firstLine="420"/>
    </w:pPr>
    <w:rPr>
      <w:rFonts w:ascii="Times New Roman" w:hAnsi="Times New Roman"/>
      <w:szCs w:val="24"/>
    </w:rPr>
  </w:style>
  <w:style w:type="paragraph" w:styleId="afc">
    <w:name w:val="endnote text"/>
    <w:basedOn w:val="a0"/>
    <w:link w:val="afd"/>
    <w:semiHidden/>
    <w:rsid w:val="005B62FC"/>
    <w:pPr>
      <w:snapToGrid w:val="0"/>
      <w:jc w:val="left"/>
    </w:pPr>
    <w:rPr>
      <w:rFonts w:ascii="Times New Roman" w:hAnsi="Times New Roman"/>
      <w:szCs w:val="24"/>
    </w:rPr>
  </w:style>
  <w:style w:type="character" w:customStyle="1" w:styleId="afd">
    <w:name w:val="尾注文本 字符"/>
    <w:basedOn w:val="a1"/>
    <w:link w:val="afc"/>
    <w:semiHidden/>
    <w:rsid w:val="005B62FC"/>
    <w:rPr>
      <w:rFonts w:ascii="Times New Roman" w:eastAsia="宋体" w:hAnsi="Times New Roman" w:cs="Times New Roman"/>
      <w:szCs w:val="24"/>
    </w:rPr>
  </w:style>
  <w:style w:type="paragraph" w:styleId="afe">
    <w:name w:val="Title"/>
    <w:basedOn w:val="a0"/>
    <w:link w:val="aff"/>
    <w:qFormat/>
    <w:rsid w:val="005B62FC"/>
    <w:pPr>
      <w:spacing w:before="240" w:after="60"/>
      <w:jc w:val="center"/>
      <w:outlineLvl w:val="0"/>
    </w:pPr>
    <w:rPr>
      <w:rFonts w:ascii="Arial" w:hAnsi="Arial" w:cs="Arial"/>
      <w:b/>
      <w:bCs/>
      <w:sz w:val="32"/>
      <w:szCs w:val="32"/>
    </w:rPr>
  </w:style>
  <w:style w:type="character" w:customStyle="1" w:styleId="aff">
    <w:name w:val="标题 字符"/>
    <w:basedOn w:val="a1"/>
    <w:link w:val="afe"/>
    <w:rsid w:val="005B62FC"/>
    <w:rPr>
      <w:rFonts w:ascii="Arial" w:eastAsia="宋体" w:hAnsi="Arial" w:cs="Arial"/>
      <w:b/>
      <w:bCs/>
      <w:sz w:val="32"/>
      <w:szCs w:val="32"/>
    </w:rPr>
  </w:style>
  <w:style w:type="paragraph" w:customStyle="1" w:styleId="1Arial074">
    <w:name w:val="样式 样式 标题 1 + (西文) Arial (中文) 黑体 二号 + 左侧:  0.74 厘米"/>
    <w:basedOn w:val="2"/>
    <w:autoRedefine/>
    <w:rsid w:val="005B62FC"/>
    <w:pPr>
      <w:numPr>
        <w:ilvl w:val="0"/>
        <w:numId w:val="0"/>
      </w:numPr>
      <w:tabs>
        <w:tab w:val="num" w:pos="576"/>
      </w:tabs>
      <w:ind w:left="576" w:hanging="576"/>
    </w:pPr>
    <w:rPr>
      <w:rFonts w:cs="宋体"/>
      <w:szCs w:val="20"/>
    </w:rPr>
  </w:style>
  <w:style w:type="paragraph" w:customStyle="1" w:styleId="12">
    <w:name w:val="样式 标题 1 + 黑体"/>
    <w:basedOn w:val="1"/>
    <w:autoRedefine/>
    <w:rsid w:val="005B62FC"/>
    <w:pPr>
      <w:keepNext w:val="0"/>
      <w:keepLines w:val="0"/>
      <w:numPr>
        <w:numId w:val="0"/>
      </w:numPr>
      <w:spacing w:before="0" w:after="0" w:line="240" w:lineRule="auto"/>
    </w:pPr>
    <w:rPr>
      <w:rFonts w:ascii="黑体" w:eastAsia="楷体_GB2312" w:hAnsi="黑体"/>
      <w:bCs w:val="0"/>
      <w:kern w:val="2"/>
      <w:szCs w:val="24"/>
    </w:rPr>
  </w:style>
  <w:style w:type="paragraph" w:customStyle="1" w:styleId="XU">
    <w:name w:val="XU"/>
    <w:basedOn w:val="1"/>
    <w:next w:val="1"/>
    <w:autoRedefine/>
    <w:rsid w:val="005B62FC"/>
    <w:pPr>
      <w:keepNext w:val="0"/>
      <w:keepLines w:val="0"/>
      <w:numPr>
        <w:numId w:val="0"/>
      </w:numPr>
      <w:tabs>
        <w:tab w:val="num" w:pos="987"/>
      </w:tabs>
      <w:spacing w:before="0" w:after="0" w:line="240" w:lineRule="auto"/>
      <w:ind w:left="987" w:hanging="567"/>
    </w:pPr>
    <w:rPr>
      <w:rFonts w:ascii="楷体_GB2312" w:eastAsia="楷体_GB2312" w:cs="宋体"/>
      <w:bCs w:val="0"/>
      <w:kern w:val="2"/>
      <w:szCs w:val="20"/>
    </w:rPr>
  </w:style>
  <w:style w:type="paragraph" w:styleId="22">
    <w:name w:val="Body Text Indent 2"/>
    <w:basedOn w:val="a0"/>
    <w:link w:val="23"/>
    <w:rsid w:val="005B62FC"/>
    <w:pPr>
      <w:ind w:leftChars="600" w:left="1260"/>
    </w:pPr>
    <w:rPr>
      <w:rFonts w:ascii="Times New Roman" w:hAnsi="Times New Roman"/>
      <w:szCs w:val="24"/>
    </w:rPr>
  </w:style>
  <w:style w:type="character" w:customStyle="1" w:styleId="23">
    <w:name w:val="正文文本缩进 2 字符"/>
    <w:basedOn w:val="a1"/>
    <w:link w:val="22"/>
    <w:rsid w:val="005B62FC"/>
    <w:rPr>
      <w:rFonts w:ascii="Times New Roman" w:eastAsia="宋体" w:hAnsi="Times New Roman" w:cs="Times New Roman"/>
      <w:szCs w:val="24"/>
    </w:rPr>
  </w:style>
  <w:style w:type="paragraph" w:customStyle="1" w:styleId="aff0">
    <w:name w:val="样式"/>
    <w:basedOn w:val="a0"/>
    <w:autoRedefine/>
    <w:rsid w:val="005B62FC"/>
    <w:pPr>
      <w:spacing w:line="360" w:lineRule="auto"/>
    </w:pPr>
    <w:rPr>
      <w:rFonts w:ascii="宋体" w:hAnsi="Times New Roman"/>
      <w:szCs w:val="24"/>
    </w:rPr>
  </w:style>
  <w:style w:type="paragraph" w:styleId="32">
    <w:name w:val="Body Text Indent 3"/>
    <w:basedOn w:val="a0"/>
    <w:link w:val="33"/>
    <w:rsid w:val="005B62FC"/>
    <w:pPr>
      <w:ind w:left="840"/>
    </w:pPr>
    <w:rPr>
      <w:rFonts w:ascii="Times New Roman" w:hAnsi="Times New Roman"/>
      <w:szCs w:val="24"/>
    </w:rPr>
  </w:style>
  <w:style w:type="character" w:customStyle="1" w:styleId="33">
    <w:name w:val="正文文本缩进 3 字符"/>
    <w:basedOn w:val="a1"/>
    <w:link w:val="32"/>
    <w:rsid w:val="005B62FC"/>
    <w:rPr>
      <w:rFonts w:ascii="Times New Roman" w:eastAsia="宋体" w:hAnsi="Times New Roman" w:cs="Times New Roman"/>
      <w:szCs w:val="24"/>
    </w:rPr>
  </w:style>
  <w:style w:type="paragraph" w:customStyle="1" w:styleId="CharGB231220">
    <w:name w:val="样式 样式 正文缩进正文缩进 Char + 楷体_GB2312 小四 首行缩进:  2 字符 + 加粗 左 首行缩进:  0..."/>
    <w:basedOn w:val="a8"/>
    <w:next w:val="a8"/>
    <w:autoRedefine/>
    <w:rsid w:val="005B62FC"/>
    <w:pPr>
      <w:widowControl w:val="0"/>
      <w:ind w:firstLine="240"/>
    </w:pPr>
    <w:rPr>
      <w:rFonts w:ascii="Times New Roman" w:eastAsia="楷体_GB2312" w:hAnsi="Times New Roman"/>
      <w:b/>
      <w:bCs/>
      <w:spacing w:val="0"/>
      <w:kern w:val="2"/>
      <w:sz w:val="24"/>
      <w:szCs w:val="24"/>
      <w:lang w:eastAsia="zh-CN"/>
    </w:rPr>
  </w:style>
  <w:style w:type="paragraph" w:customStyle="1" w:styleId="4H4Fab-4T5GB2312">
    <w:name w:val="样式 标题 4H4Fab-4T5 + (西文) 楷体_GB2312"/>
    <w:basedOn w:val="4"/>
    <w:rsid w:val="005B62FC"/>
    <w:pPr>
      <w:numPr>
        <w:ilvl w:val="0"/>
        <w:numId w:val="0"/>
      </w:numPr>
      <w:tabs>
        <w:tab w:val="num" w:pos="864"/>
      </w:tabs>
      <w:adjustRightInd w:val="0"/>
      <w:spacing w:before="0" w:after="0" w:line="360" w:lineRule="auto"/>
      <w:ind w:left="864" w:hanging="864"/>
    </w:pPr>
    <w:rPr>
      <w:rFonts w:ascii="楷体_GB2312" w:eastAsia="楷体_GB2312" w:hAnsi="楷体_GB2312"/>
      <w:snapToGrid w:val="0"/>
      <w:color w:val="000000"/>
      <w:spacing w:val="20"/>
      <w:sz w:val="24"/>
      <w:szCs w:val="24"/>
    </w:rPr>
  </w:style>
  <w:style w:type="paragraph" w:customStyle="1" w:styleId="4H4Fab-4T5GB23121">
    <w:name w:val="样式 标题 4H4Fab-4T5 + (西文) 楷体_GB23121"/>
    <w:basedOn w:val="4"/>
    <w:autoRedefine/>
    <w:rsid w:val="005B62FC"/>
    <w:pPr>
      <w:numPr>
        <w:ilvl w:val="0"/>
        <w:numId w:val="0"/>
      </w:numPr>
      <w:tabs>
        <w:tab w:val="num" w:pos="864"/>
      </w:tabs>
      <w:adjustRightInd w:val="0"/>
      <w:spacing w:before="0" w:after="0" w:line="360" w:lineRule="auto"/>
      <w:ind w:left="864" w:hanging="864"/>
    </w:pPr>
    <w:rPr>
      <w:rFonts w:ascii="楷体_GB2312" w:eastAsia="楷体_GB2312" w:hAnsi="楷体_GB2312"/>
      <w:snapToGrid w:val="0"/>
      <w:color w:val="000000"/>
      <w:spacing w:val="20"/>
      <w:sz w:val="24"/>
      <w:szCs w:val="24"/>
    </w:rPr>
  </w:style>
  <w:style w:type="paragraph" w:customStyle="1" w:styleId="2H2Fab-2PIM2Heading2HiddenHeading2CCBSUNDERRUBRI">
    <w:name w:val="样式 标题 2H2Fab-2PIM2Heading 2 HiddenHeading 2 CCBSUNDERRUBRI..."/>
    <w:basedOn w:val="2"/>
    <w:autoRedefine/>
    <w:rsid w:val="005B62FC"/>
    <w:pPr>
      <w:numPr>
        <w:ilvl w:val="0"/>
        <w:numId w:val="0"/>
      </w:numPr>
      <w:tabs>
        <w:tab w:val="num" w:pos="576"/>
      </w:tabs>
      <w:spacing w:line="360" w:lineRule="auto"/>
      <w:ind w:left="576" w:hanging="576"/>
    </w:pPr>
    <w:rPr>
      <w:rFonts w:hAnsi="楷体_GB2312"/>
    </w:rPr>
  </w:style>
  <w:style w:type="paragraph" w:customStyle="1" w:styleId="4H4Fab-4T5GB23120">
    <w:name w:val="样式 标题 4H4Fab-4T5 + 楷体_GB2312 四号"/>
    <w:basedOn w:val="4"/>
    <w:autoRedefine/>
    <w:rsid w:val="005B62FC"/>
    <w:pPr>
      <w:numPr>
        <w:ilvl w:val="0"/>
        <w:numId w:val="0"/>
      </w:numPr>
      <w:adjustRightInd w:val="0"/>
      <w:spacing w:before="0" w:after="0" w:line="360" w:lineRule="auto"/>
    </w:pPr>
    <w:rPr>
      <w:rFonts w:ascii="楷体_GB2312" w:eastAsia="楷体_GB2312" w:hAnsi="楷体_GB2312"/>
      <w:snapToGrid w:val="0"/>
      <w:color w:val="000000"/>
      <w:spacing w:val="20"/>
      <w:szCs w:val="24"/>
    </w:rPr>
  </w:style>
  <w:style w:type="paragraph" w:customStyle="1" w:styleId="5GB23123">
    <w:name w:val="样式 标题 5 + 楷体_GB23123"/>
    <w:basedOn w:val="6"/>
    <w:autoRedefine/>
    <w:rsid w:val="005B62FC"/>
    <w:pPr>
      <w:outlineLvl w:val="4"/>
    </w:pPr>
    <w:rPr>
      <w:rFonts w:ascii="楷体_GB2312" w:eastAsia="楷体_GB2312" w:hAnsi="楷体_GB2312"/>
    </w:rPr>
  </w:style>
  <w:style w:type="paragraph" w:styleId="aff1">
    <w:name w:val="Date"/>
    <w:basedOn w:val="a0"/>
    <w:next w:val="a0"/>
    <w:link w:val="aff2"/>
    <w:rsid w:val="005B62FC"/>
    <w:rPr>
      <w:rFonts w:ascii="彩虹粗仿宋" w:eastAsia="彩虹粗仿宋" w:hAnsi="彩虹粗仿宋"/>
      <w:sz w:val="32"/>
      <w:szCs w:val="24"/>
    </w:rPr>
  </w:style>
  <w:style w:type="character" w:customStyle="1" w:styleId="aff2">
    <w:name w:val="日期 字符"/>
    <w:basedOn w:val="a1"/>
    <w:link w:val="aff1"/>
    <w:rsid w:val="005B62FC"/>
    <w:rPr>
      <w:rFonts w:ascii="彩虹粗仿宋" w:eastAsia="彩虹粗仿宋" w:hAnsi="彩虹粗仿宋" w:cs="Times New Roman"/>
      <w:sz w:val="32"/>
      <w:szCs w:val="24"/>
    </w:rPr>
  </w:style>
  <w:style w:type="paragraph" w:customStyle="1" w:styleId="2H2Fab-2PIM2Heading2HiddenHeading2CCBSUNDERRUBRI1">
    <w:name w:val="样式 标题 2H2Fab-2PIM2Heading 2 HiddenHeading 2 CCBSUNDERRUBRI...1"/>
    <w:basedOn w:val="2"/>
    <w:autoRedefine/>
    <w:rsid w:val="005B62FC"/>
    <w:pPr>
      <w:numPr>
        <w:ilvl w:val="0"/>
        <w:numId w:val="0"/>
      </w:numPr>
      <w:tabs>
        <w:tab w:val="num" w:pos="360"/>
      </w:tabs>
      <w:ind w:left="576" w:hanging="576"/>
    </w:pPr>
    <w:rPr>
      <w:rFonts w:hAnsi="楷体_GB2312" w:cs="宋体"/>
      <w:szCs w:val="20"/>
    </w:rPr>
  </w:style>
  <w:style w:type="paragraph" w:customStyle="1" w:styleId="3H3Fab-3Heading3-oldl3CTLevel3HeadGB2312">
    <w:name w:val="样式 标题 3H3Fab-3Heading 3 - oldl3CTLevel 3 Head + 楷体_GB2312"/>
    <w:basedOn w:val="3"/>
    <w:autoRedefine/>
    <w:rsid w:val="005B62FC"/>
    <w:pPr>
      <w:numPr>
        <w:ilvl w:val="0"/>
        <w:numId w:val="0"/>
      </w:numPr>
      <w:spacing w:before="0" w:after="0" w:line="360" w:lineRule="auto"/>
    </w:pPr>
    <w:rPr>
      <w:rFonts w:ascii="楷体_GB2312" w:eastAsia="楷体_GB2312" w:hAnsi="楷体_GB2312"/>
      <w:spacing w:val="20"/>
      <w:sz w:val="24"/>
      <w:szCs w:val="28"/>
    </w:rPr>
  </w:style>
  <w:style w:type="paragraph" w:customStyle="1" w:styleId="5GB2312">
    <w:name w:val="样式 标题 5 + 楷体_GB2312"/>
    <w:basedOn w:val="5"/>
    <w:autoRedefine/>
    <w:rsid w:val="005B62FC"/>
    <w:pPr>
      <w:numPr>
        <w:ilvl w:val="0"/>
        <w:numId w:val="0"/>
      </w:numPr>
      <w:spacing w:before="0" w:after="0" w:line="360" w:lineRule="auto"/>
    </w:pPr>
    <w:rPr>
      <w:rFonts w:ascii="楷体_GB2312" w:eastAsia="楷体_GB2312" w:hAnsi="楷体_GB2312"/>
      <w:spacing w:val="20"/>
      <w:sz w:val="24"/>
      <w:szCs w:val="24"/>
    </w:rPr>
  </w:style>
  <w:style w:type="paragraph" w:customStyle="1" w:styleId="5GB23121">
    <w:name w:val="样式 标题 5 + 楷体_GB23121"/>
    <w:autoRedefine/>
    <w:rsid w:val="005B62FC"/>
    <w:rPr>
      <w:rFonts w:ascii="楷体_GB2312" w:eastAsia="楷体_GB2312" w:hAnsi="楷体_GB2312" w:cs="Times New Roman"/>
      <w:b/>
      <w:bCs/>
      <w:spacing w:val="20"/>
      <w:sz w:val="24"/>
      <w:szCs w:val="24"/>
    </w:rPr>
  </w:style>
  <w:style w:type="paragraph" w:customStyle="1" w:styleId="5GB23122">
    <w:name w:val="样式 标题 5 + 楷体_GB23122"/>
    <w:autoRedefine/>
    <w:rsid w:val="005B62FC"/>
    <w:rPr>
      <w:rFonts w:ascii="楷体_GB2312" w:eastAsia="楷体_GB2312" w:hAnsi="楷体_GB2312" w:cs="Times New Roman"/>
      <w:b/>
      <w:bCs/>
      <w:spacing w:val="20"/>
      <w:sz w:val="24"/>
      <w:szCs w:val="24"/>
    </w:rPr>
  </w:style>
  <w:style w:type="paragraph" w:styleId="24">
    <w:name w:val="Body Text 2"/>
    <w:basedOn w:val="a0"/>
    <w:link w:val="25"/>
    <w:rsid w:val="005B62FC"/>
    <w:pPr>
      <w:spacing w:after="120" w:line="480" w:lineRule="auto"/>
    </w:pPr>
    <w:rPr>
      <w:rFonts w:ascii="Times New Roman" w:hAnsi="Times New Roman"/>
      <w:szCs w:val="24"/>
    </w:rPr>
  </w:style>
  <w:style w:type="character" w:customStyle="1" w:styleId="25">
    <w:name w:val="正文文本 2 字符"/>
    <w:basedOn w:val="a1"/>
    <w:link w:val="24"/>
    <w:rsid w:val="005B62FC"/>
    <w:rPr>
      <w:rFonts w:ascii="Times New Roman" w:eastAsia="宋体" w:hAnsi="Times New Roman" w:cs="Times New Roman"/>
      <w:szCs w:val="24"/>
    </w:rPr>
  </w:style>
  <w:style w:type="paragraph" w:styleId="13">
    <w:name w:val="toc 1"/>
    <w:basedOn w:val="a0"/>
    <w:next w:val="a0"/>
    <w:autoRedefine/>
    <w:uiPriority w:val="39"/>
    <w:rsid w:val="00D92554"/>
    <w:pPr>
      <w:tabs>
        <w:tab w:val="left" w:pos="420"/>
        <w:tab w:val="right" w:leader="dot" w:pos="8302"/>
      </w:tabs>
      <w:spacing w:before="120" w:after="120"/>
      <w:jc w:val="center"/>
    </w:pPr>
    <w:rPr>
      <w:rFonts w:ascii="Times New Roman" w:hAnsi="Times New Roman"/>
      <w:b/>
      <w:bCs/>
      <w:caps/>
      <w:sz w:val="32"/>
      <w:szCs w:val="32"/>
    </w:rPr>
  </w:style>
  <w:style w:type="paragraph" w:customStyle="1" w:styleId="BulletsL2">
    <w:name w:val="Bullets L2"/>
    <w:rsid w:val="005B62FC"/>
    <w:pPr>
      <w:ind w:left="720" w:hanging="360"/>
    </w:pPr>
    <w:rPr>
      <w:rFonts w:ascii="Arial" w:eastAsia="宋体" w:hAnsi="Arial" w:cs="Times New Roman"/>
      <w:noProof/>
      <w:kern w:val="0"/>
      <w:sz w:val="20"/>
      <w:szCs w:val="20"/>
      <w:lang w:eastAsia="en-US"/>
    </w:rPr>
  </w:style>
  <w:style w:type="paragraph" w:customStyle="1" w:styleId="aff3">
    <w:name w:val="标题三"/>
    <w:basedOn w:val="1"/>
    <w:autoRedefine/>
    <w:rsid w:val="005B62FC"/>
    <w:pPr>
      <w:numPr>
        <w:numId w:val="0"/>
      </w:numPr>
      <w:tabs>
        <w:tab w:val="num" w:pos="709"/>
      </w:tabs>
      <w:ind w:left="709" w:hanging="709"/>
    </w:pPr>
    <w:rPr>
      <w:rFonts w:ascii="宋体" w:eastAsia="仿宋_GB2312" w:hAnsi="宋体"/>
      <w:b w:val="0"/>
      <w:bCs w:val="0"/>
      <w:sz w:val="32"/>
    </w:rPr>
  </w:style>
  <w:style w:type="paragraph" w:styleId="26">
    <w:name w:val="toc 2"/>
    <w:basedOn w:val="a0"/>
    <w:next w:val="a0"/>
    <w:autoRedefine/>
    <w:uiPriority w:val="39"/>
    <w:rsid w:val="005B62FC"/>
    <w:pPr>
      <w:ind w:left="210"/>
      <w:jc w:val="left"/>
    </w:pPr>
    <w:rPr>
      <w:rFonts w:ascii="Times New Roman" w:hAnsi="Times New Roman"/>
      <w:smallCaps/>
      <w:sz w:val="20"/>
      <w:szCs w:val="20"/>
    </w:rPr>
  </w:style>
  <w:style w:type="paragraph" w:styleId="34">
    <w:name w:val="toc 3"/>
    <w:basedOn w:val="a0"/>
    <w:next w:val="a0"/>
    <w:autoRedefine/>
    <w:uiPriority w:val="39"/>
    <w:rsid w:val="005B62FC"/>
    <w:pPr>
      <w:ind w:left="420"/>
      <w:jc w:val="left"/>
    </w:pPr>
    <w:rPr>
      <w:rFonts w:ascii="Times New Roman" w:hAnsi="Times New Roman"/>
      <w:i/>
      <w:iCs/>
      <w:sz w:val="20"/>
      <w:szCs w:val="20"/>
    </w:rPr>
  </w:style>
  <w:style w:type="paragraph" w:styleId="41">
    <w:name w:val="toc 4"/>
    <w:basedOn w:val="a0"/>
    <w:next w:val="a0"/>
    <w:autoRedefine/>
    <w:rsid w:val="005B62FC"/>
    <w:pPr>
      <w:ind w:left="630"/>
      <w:jc w:val="left"/>
    </w:pPr>
    <w:rPr>
      <w:rFonts w:ascii="Times New Roman" w:hAnsi="Times New Roman"/>
      <w:sz w:val="18"/>
      <w:szCs w:val="18"/>
    </w:rPr>
  </w:style>
  <w:style w:type="paragraph" w:styleId="51">
    <w:name w:val="toc 5"/>
    <w:basedOn w:val="a0"/>
    <w:next w:val="a0"/>
    <w:autoRedefine/>
    <w:rsid w:val="005B62FC"/>
    <w:pPr>
      <w:ind w:left="840"/>
      <w:jc w:val="left"/>
    </w:pPr>
    <w:rPr>
      <w:rFonts w:ascii="Times New Roman" w:hAnsi="Times New Roman"/>
      <w:sz w:val="18"/>
      <w:szCs w:val="18"/>
    </w:rPr>
  </w:style>
  <w:style w:type="paragraph" w:styleId="61">
    <w:name w:val="toc 6"/>
    <w:basedOn w:val="a0"/>
    <w:next w:val="a0"/>
    <w:autoRedefine/>
    <w:rsid w:val="005B62FC"/>
    <w:pPr>
      <w:ind w:left="1050"/>
      <w:jc w:val="left"/>
    </w:pPr>
    <w:rPr>
      <w:rFonts w:ascii="Times New Roman" w:hAnsi="Times New Roman"/>
      <w:sz w:val="18"/>
      <w:szCs w:val="18"/>
    </w:rPr>
  </w:style>
  <w:style w:type="paragraph" w:styleId="71">
    <w:name w:val="toc 7"/>
    <w:basedOn w:val="a0"/>
    <w:next w:val="a0"/>
    <w:autoRedefine/>
    <w:rsid w:val="005B62FC"/>
    <w:pPr>
      <w:ind w:left="1260"/>
      <w:jc w:val="left"/>
    </w:pPr>
    <w:rPr>
      <w:rFonts w:ascii="Times New Roman" w:hAnsi="Times New Roman"/>
      <w:sz w:val="18"/>
      <w:szCs w:val="18"/>
    </w:rPr>
  </w:style>
  <w:style w:type="paragraph" w:styleId="81">
    <w:name w:val="toc 8"/>
    <w:basedOn w:val="a0"/>
    <w:next w:val="a0"/>
    <w:autoRedefine/>
    <w:rsid w:val="005B62FC"/>
    <w:pPr>
      <w:ind w:left="1470"/>
      <w:jc w:val="left"/>
    </w:pPr>
    <w:rPr>
      <w:rFonts w:ascii="Times New Roman" w:hAnsi="Times New Roman"/>
      <w:sz w:val="18"/>
      <w:szCs w:val="18"/>
    </w:rPr>
  </w:style>
  <w:style w:type="paragraph" w:styleId="91">
    <w:name w:val="toc 9"/>
    <w:basedOn w:val="a0"/>
    <w:next w:val="a0"/>
    <w:autoRedefine/>
    <w:rsid w:val="005B62FC"/>
    <w:pPr>
      <w:ind w:left="1680"/>
      <w:jc w:val="left"/>
    </w:pPr>
    <w:rPr>
      <w:rFonts w:ascii="Times New Roman" w:hAnsi="Times New Roman"/>
      <w:sz w:val="18"/>
      <w:szCs w:val="18"/>
    </w:rPr>
  </w:style>
  <w:style w:type="character" w:customStyle="1" w:styleId="Char10">
    <w:name w:val="正文首行缩进 Char1"/>
    <w:rsid w:val="005B62FC"/>
    <w:rPr>
      <w:rFonts w:ascii="Arial" w:eastAsia="宋体" w:hAnsi="Arial"/>
      <w:spacing w:val="-5"/>
      <w:szCs w:val="24"/>
      <w:lang w:val="en-US" w:eastAsia="zh-CN" w:bidi="ar-SA"/>
    </w:rPr>
  </w:style>
  <w:style w:type="character" w:customStyle="1" w:styleId="CharChar10">
    <w:name w:val="Char Char10"/>
    <w:rsid w:val="005B62FC"/>
    <w:rPr>
      <w:rFonts w:ascii="Arial" w:eastAsia="黑体" w:hAnsi="Arial"/>
      <w:b/>
      <w:bCs/>
      <w:spacing w:val="20"/>
      <w:kern w:val="2"/>
      <w:sz w:val="24"/>
      <w:szCs w:val="24"/>
      <w:lang w:val="en-US" w:eastAsia="zh-CN" w:bidi="ar-SA"/>
    </w:rPr>
  </w:style>
  <w:style w:type="paragraph" w:styleId="aff4">
    <w:name w:val="Plain Text"/>
    <w:basedOn w:val="a0"/>
    <w:link w:val="aff5"/>
    <w:rsid w:val="005B62FC"/>
    <w:rPr>
      <w:rFonts w:ascii="宋体" w:hAnsi="Courier New" w:cs="Courier New"/>
      <w:szCs w:val="21"/>
    </w:rPr>
  </w:style>
  <w:style w:type="character" w:customStyle="1" w:styleId="aff5">
    <w:name w:val="纯文本 字符"/>
    <w:basedOn w:val="a1"/>
    <w:link w:val="aff4"/>
    <w:rsid w:val="005B62FC"/>
    <w:rPr>
      <w:rFonts w:ascii="宋体" w:eastAsia="宋体" w:hAnsi="Courier New" w:cs="Courier New"/>
      <w:szCs w:val="21"/>
    </w:rPr>
  </w:style>
  <w:style w:type="character" w:styleId="aff6">
    <w:name w:val="Hyperlink"/>
    <w:uiPriority w:val="99"/>
    <w:rsid w:val="005B62FC"/>
    <w:rPr>
      <w:color w:val="0000FF"/>
      <w:u w:val="single"/>
    </w:rPr>
  </w:style>
  <w:style w:type="paragraph" w:styleId="a">
    <w:name w:val="List Number"/>
    <w:basedOn w:val="a0"/>
    <w:rsid w:val="005B62FC"/>
    <w:pPr>
      <w:numPr>
        <w:numId w:val="2"/>
      </w:numPr>
    </w:pPr>
    <w:rPr>
      <w:rFonts w:ascii="Times New Roman" w:hAnsi="Times New Roman"/>
      <w:szCs w:val="24"/>
    </w:rPr>
  </w:style>
  <w:style w:type="paragraph" w:customStyle="1" w:styleId="CharCharCharCharCharChar1Char">
    <w:name w:val="Char Char Char Char Char Char1 Char"/>
    <w:basedOn w:val="a0"/>
    <w:autoRedefine/>
    <w:rsid w:val="005B62FC"/>
    <w:pPr>
      <w:ind w:firstLineChars="200" w:firstLine="480"/>
    </w:pPr>
    <w:rPr>
      <w:rFonts w:ascii="宋体" w:hAnsi="宋体"/>
      <w:i/>
      <w:sz w:val="24"/>
      <w:szCs w:val="24"/>
    </w:rPr>
  </w:style>
  <w:style w:type="character" w:styleId="aff7">
    <w:name w:val="page number"/>
    <w:basedOn w:val="a1"/>
    <w:rsid w:val="005B62FC"/>
  </w:style>
  <w:style w:type="character" w:styleId="aff8">
    <w:name w:val="Strong"/>
    <w:qFormat/>
    <w:rsid w:val="005B62FC"/>
    <w:rPr>
      <w:b/>
      <w:bCs/>
    </w:rPr>
  </w:style>
  <w:style w:type="table" w:styleId="aff9">
    <w:name w:val="Table Professional"/>
    <w:basedOn w:val="a2"/>
    <w:rsid w:val="005B62FC"/>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ParaChar">
    <w:name w:val="默认段落字体 Para Char"/>
    <w:basedOn w:val="a0"/>
    <w:autoRedefine/>
    <w:rsid w:val="005B62FC"/>
    <w:pPr>
      <w:tabs>
        <w:tab w:val="num" w:pos="360"/>
      </w:tabs>
    </w:pPr>
    <w:rPr>
      <w:rFonts w:ascii="Times New Roman" w:hAnsi="Times New Roman"/>
      <w:sz w:val="24"/>
      <w:szCs w:val="24"/>
    </w:rPr>
  </w:style>
  <w:style w:type="paragraph" w:customStyle="1" w:styleId="Char2CharCharChar1CharCharCharCharCharChar">
    <w:name w:val="Char2 Char Char Char1 Char Char Char Char Char Char"/>
    <w:basedOn w:val="a0"/>
    <w:autoRedefine/>
    <w:rsid w:val="005B62FC"/>
    <w:rPr>
      <w:rFonts w:ascii="Tahoma" w:hAnsi="Tahoma"/>
      <w:sz w:val="24"/>
      <w:szCs w:val="24"/>
    </w:rPr>
  </w:style>
  <w:style w:type="numbering" w:styleId="111111">
    <w:name w:val="Outline List 1"/>
    <w:rsid w:val="005B62FC"/>
    <w:pPr>
      <w:numPr>
        <w:numId w:val="3"/>
      </w:numPr>
    </w:pPr>
  </w:style>
  <w:style w:type="paragraph" w:customStyle="1" w:styleId="5H5PIM5h5SecondSubheading5CharTablelabell5h">
    <w:name w:val="样式 标题 5H5PIM 5h5Second Subheading标题 5 CharTable labell5h..."/>
    <w:basedOn w:val="5"/>
    <w:autoRedefine/>
    <w:rsid w:val="005B62FC"/>
    <w:pPr>
      <w:numPr>
        <w:ilvl w:val="0"/>
        <w:numId w:val="0"/>
      </w:numPr>
    </w:pPr>
    <w:rPr>
      <w:rFonts w:ascii="楷体_GB2312" w:eastAsia="楷体_GB2312" w:hAnsi="楷体_GB2312"/>
      <w:sz w:val="24"/>
    </w:rPr>
  </w:style>
  <w:style w:type="numbering" w:customStyle="1" w:styleId="30">
    <w:name w:val="样式3"/>
    <w:rsid w:val="005B62FC"/>
    <w:pPr>
      <w:numPr>
        <w:numId w:val="4"/>
      </w:numPr>
    </w:pPr>
  </w:style>
  <w:style w:type="paragraph" w:styleId="affa">
    <w:name w:val="Revision"/>
    <w:hidden/>
    <w:semiHidden/>
    <w:rsid w:val="005B62FC"/>
    <w:rPr>
      <w:rFonts w:ascii="Calibri" w:eastAsia="宋体" w:hAnsi="Calibri" w:cs="Times New Roman"/>
    </w:rPr>
  </w:style>
  <w:style w:type="character" w:customStyle="1" w:styleId="af0">
    <w:name w:val="正文缩进 字符"/>
    <w:aliases w:val="表正文 字符,正文非缩进 字符,特点 字符,正文缩进 Char 字符,正文（首行缩进两字） Char 字符,正文缩进 Char1 Char 字符,正文缩进 Char Char Char 字符,正文缩进 Char1 Char Char Char 字符,正文缩进 Char Char Char Char Char 字符,正文缩进 Char1 Char Char Char Char Char 字符,正文（首行缩进两字） Char Char Char Char Char Char 字符"/>
    <w:link w:val="af"/>
    <w:rsid w:val="005B62FC"/>
    <w:rPr>
      <w:rFonts w:ascii="Times New Roman" w:eastAsia="宋体" w:hAnsi="Times New Roman" w:cs="Times New Roman"/>
      <w:szCs w:val="24"/>
    </w:rPr>
  </w:style>
  <w:style w:type="paragraph" w:customStyle="1" w:styleId="CharCharChar1">
    <w:name w:val="Char Char Char1"/>
    <w:basedOn w:val="a0"/>
    <w:autoRedefine/>
    <w:rsid w:val="005B62FC"/>
    <w:pPr>
      <w:pageBreakBefore/>
    </w:pPr>
    <w:rPr>
      <w:rFonts w:ascii="Tahoma" w:hAnsi="Tahoma"/>
      <w:sz w:val="24"/>
      <w:szCs w:val="20"/>
    </w:rPr>
  </w:style>
  <w:style w:type="paragraph" w:customStyle="1" w:styleId="CharChar1CharCharCharCharCharCharCharCharCharChar1">
    <w:name w:val="Char Char1 Char Char Char Char Char Char Char Char Char Char1"/>
    <w:basedOn w:val="a0"/>
    <w:rsid w:val="005B62FC"/>
    <w:pPr>
      <w:widowControl/>
      <w:spacing w:after="160" w:line="240" w:lineRule="exact"/>
      <w:jc w:val="left"/>
    </w:pPr>
    <w:rPr>
      <w:rFonts w:ascii="Verdana" w:hAnsi="Verdana"/>
      <w:kern w:val="0"/>
      <w:sz w:val="20"/>
      <w:szCs w:val="20"/>
      <w:lang w:eastAsia="en-US"/>
    </w:rPr>
  </w:style>
  <w:style w:type="character" w:customStyle="1" w:styleId="CharChar101">
    <w:name w:val="Char Char101"/>
    <w:rsid w:val="005B62FC"/>
    <w:rPr>
      <w:rFonts w:ascii="Arial" w:eastAsia="黑体" w:hAnsi="Arial"/>
      <w:b/>
      <w:bCs/>
      <w:spacing w:val="20"/>
      <w:kern w:val="2"/>
      <w:sz w:val="24"/>
      <w:szCs w:val="24"/>
      <w:lang w:val="en-US" w:eastAsia="zh-CN" w:bidi="ar-SA"/>
    </w:rPr>
  </w:style>
  <w:style w:type="paragraph" w:customStyle="1" w:styleId="CharCharCharCharCharChar1Char1">
    <w:name w:val="Char Char Char Char Char Char1 Char1"/>
    <w:basedOn w:val="a0"/>
    <w:autoRedefine/>
    <w:rsid w:val="005B62FC"/>
    <w:pPr>
      <w:ind w:firstLineChars="200" w:firstLine="480"/>
    </w:pPr>
    <w:rPr>
      <w:rFonts w:ascii="宋体" w:hAnsi="宋体"/>
      <w:i/>
      <w:sz w:val="24"/>
      <w:szCs w:val="24"/>
    </w:rPr>
  </w:style>
  <w:style w:type="character" w:customStyle="1" w:styleId="CharChar15">
    <w:name w:val="Char Char15"/>
    <w:rsid w:val="005B62FC"/>
    <w:rPr>
      <w:rFonts w:ascii="Arial" w:eastAsia="黑体" w:hAnsi="Arial"/>
      <w:spacing w:val="20"/>
      <w:kern w:val="2"/>
      <w:sz w:val="24"/>
      <w:szCs w:val="24"/>
      <w:lang w:val="en-US" w:eastAsia="zh-CN" w:bidi="ar-SA"/>
    </w:rPr>
  </w:style>
  <w:style w:type="character" w:styleId="affb">
    <w:name w:val="FollowedHyperlink"/>
    <w:uiPriority w:val="99"/>
    <w:rsid w:val="005B62FC"/>
    <w:rPr>
      <w:color w:val="000080"/>
      <w:u w:val="single"/>
    </w:rPr>
  </w:style>
  <w:style w:type="character" w:styleId="HTML">
    <w:name w:val="HTML Code"/>
    <w:rsid w:val="005B62FC"/>
    <w:rPr>
      <w:rFonts w:ascii="宋体" w:eastAsia="宋体" w:hAnsi="宋体" w:cs="宋体"/>
      <w:sz w:val="24"/>
      <w:szCs w:val="24"/>
    </w:rPr>
  </w:style>
  <w:style w:type="paragraph" w:styleId="HTML0">
    <w:name w:val="HTML Preformatted"/>
    <w:basedOn w:val="a0"/>
    <w:link w:val="HTML1"/>
    <w:rsid w:val="005B62FC"/>
    <w:pPr>
      <w:widowControl/>
      <w:pBdr>
        <w:top w:val="single" w:sz="6" w:space="4" w:color="CCCCCC"/>
        <w:left w:val="single" w:sz="6" w:space="4" w:color="CCCCCC"/>
        <w:bottom w:val="single" w:sz="6" w:space="4" w:color="CCCCCC"/>
        <w:right w:val="single" w:sz="6" w:space="4" w:color="CCCCCC"/>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000000"/>
      <w:kern w:val="0"/>
      <w:sz w:val="24"/>
      <w:szCs w:val="24"/>
    </w:rPr>
  </w:style>
  <w:style w:type="character" w:customStyle="1" w:styleId="HTML1">
    <w:name w:val="HTML 预设格式 字符"/>
    <w:basedOn w:val="a1"/>
    <w:link w:val="HTML0"/>
    <w:rsid w:val="005B62FC"/>
    <w:rPr>
      <w:rFonts w:ascii="Courier New" w:eastAsia="宋体" w:hAnsi="Courier New" w:cs="Courier New"/>
      <w:color w:val="000000"/>
      <w:kern w:val="0"/>
      <w:sz w:val="24"/>
      <w:szCs w:val="24"/>
      <w:shd w:val="clear" w:color="auto" w:fill="F4F4F4"/>
    </w:rPr>
  </w:style>
  <w:style w:type="character" w:customStyle="1" w:styleId="PIM7Char">
    <w:name w:val="PIM 7 Char"/>
    <w:aliases w:val="letter list Char,H7 Char,PIM 71 Char,H71 Char,PIM 72 Char,H72 Char,PIM 73 Char,PIM 74 Char,PIM 75 Char,H73 Char,PIM 711 Char,H711 Char,PIM 721 Char,H721 Char,PIM 731 Char,PIM 741 Char,PIM 76 Char,H74 Char,PIM 712 Char,H712 Char,PIM 722 Char"/>
    <w:rsid w:val="005B62FC"/>
    <w:rPr>
      <w:rFonts w:ascii="Arial" w:eastAsia="宋体" w:hAnsi="Arial"/>
      <w:b/>
      <w:bCs/>
      <w:spacing w:val="20"/>
      <w:kern w:val="2"/>
      <w:sz w:val="24"/>
      <w:szCs w:val="24"/>
      <w:lang w:val="en-US" w:eastAsia="zh-CN" w:bidi="ar-SA"/>
    </w:rPr>
  </w:style>
  <w:style w:type="character" w:customStyle="1" w:styleId="H8Char">
    <w:name w:val="H8 Char"/>
    <w:aliases w:val="H81 Char,H82 Char,H83 Char,H811 Char,H821 Char,H84 Char,H812 Char,H822 Char,H85 Char,H813 Char,H823 Char,注意框体 Char,h8 Char,ITT t8 Char,PA Appendix Minor Char,Level 1.1.1 Char,Legal Level 1.1.1. Char Char"/>
    <w:rsid w:val="005B62FC"/>
    <w:rPr>
      <w:rFonts w:ascii="Arial" w:eastAsia="黑体" w:hAnsi="Arial"/>
      <w:spacing w:val="20"/>
      <w:kern w:val="2"/>
      <w:sz w:val="24"/>
      <w:szCs w:val="24"/>
      <w:lang w:val="en-US" w:eastAsia="zh-CN" w:bidi="ar-SA"/>
    </w:rPr>
  </w:style>
  <w:style w:type="character" w:customStyle="1" w:styleId="PIM9Char">
    <w:name w:val="PIM 9 Char"/>
    <w:aliases w:val="footer Char,H9 Char,三级标题 Char,PIM 91 Char,H91 Char,PIM 92 Char,H92 Char,PIM 93 Char,PIM 94 Char,PIM 95 Char,H93 Char,PIM 911 Char,H911 Char,PIM 921 Char,H921 Char,PIM 931 Char,PIM 941 Char,PIM 96 Char,H94 Char,PIM 912 Char,H912 Char,H922 Char"/>
    <w:rsid w:val="005B62FC"/>
    <w:rPr>
      <w:rFonts w:ascii="Arial" w:eastAsia="黑体" w:hAnsi="Arial"/>
      <w:spacing w:val="20"/>
      <w:kern w:val="2"/>
      <w:sz w:val="21"/>
      <w:szCs w:val="21"/>
      <w:lang w:val="en-US" w:eastAsia="zh-CN" w:bidi="ar-SA"/>
    </w:rPr>
  </w:style>
  <w:style w:type="paragraph" w:customStyle="1" w:styleId="14">
    <w:name w:val="列出段落1"/>
    <w:basedOn w:val="a0"/>
    <w:qFormat/>
    <w:rsid w:val="00C37016"/>
    <w:pPr>
      <w:ind w:firstLineChars="200" w:firstLine="420"/>
    </w:pPr>
    <w:rPr>
      <w:rFonts w:ascii="Times New Roman" w:hAnsi="Times New Roman"/>
      <w:szCs w:val="24"/>
    </w:rPr>
  </w:style>
  <w:style w:type="paragraph" w:customStyle="1" w:styleId="27">
    <w:name w:val="列出段落2"/>
    <w:basedOn w:val="a0"/>
    <w:qFormat/>
    <w:rsid w:val="00BF6BAD"/>
    <w:pPr>
      <w:ind w:firstLineChars="200" w:firstLine="420"/>
    </w:pPr>
    <w:rPr>
      <w:rFonts w:ascii="Times New Roman" w:hAnsi="Times New Roman"/>
      <w:szCs w:val="24"/>
    </w:rPr>
  </w:style>
  <w:style w:type="paragraph" w:customStyle="1" w:styleId="35">
    <w:name w:val="列出段落3"/>
    <w:basedOn w:val="a0"/>
    <w:qFormat/>
    <w:rsid w:val="00216E33"/>
    <w:pPr>
      <w:ind w:firstLineChars="200" w:firstLine="420"/>
    </w:pPr>
    <w:rPr>
      <w:rFonts w:ascii="Times New Roman" w:hAnsi="Times New Roman"/>
      <w:szCs w:val="24"/>
    </w:rPr>
  </w:style>
  <w:style w:type="paragraph" w:customStyle="1" w:styleId="font5">
    <w:name w:val="font5"/>
    <w:basedOn w:val="a0"/>
    <w:rsid w:val="003D1106"/>
    <w:pPr>
      <w:widowControl/>
      <w:spacing w:before="100" w:beforeAutospacing="1" w:after="100" w:afterAutospacing="1"/>
      <w:jc w:val="left"/>
    </w:pPr>
    <w:rPr>
      <w:rFonts w:ascii="宋体" w:hAnsi="宋体" w:cs="宋体"/>
      <w:kern w:val="0"/>
      <w:sz w:val="18"/>
      <w:szCs w:val="18"/>
    </w:rPr>
  </w:style>
  <w:style w:type="paragraph" w:customStyle="1" w:styleId="xl65">
    <w:name w:val="xl65"/>
    <w:basedOn w:val="a0"/>
    <w:rsid w:val="003D1106"/>
    <w:pPr>
      <w:widowControl/>
      <w:shd w:val="clear" w:color="000000" w:fill="D5EFFF"/>
      <w:spacing w:before="100" w:beforeAutospacing="1" w:after="100" w:afterAutospacing="1"/>
      <w:jc w:val="left"/>
    </w:pPr>
    <w:rPr>
      <w:rFonts w:ascii="宋体" w:hAnsi="宋体" w:cs="宋体"/>
      <w:kern w:val="0"/>
      <w:sz w:val="24"/>
      <w:szCs w:val="24"/>
    </w:rPr>
  </w:style>
  <w:style w:type="paragraph" w:customStyle="1" w:styleId="xl66">
    <w:name w:val="xl66"/>
    <w:basedOn w:val="a0"/>
    <w:rsid w:val="003D1106"/>
    <w:pPr>
      <w:widowControl/>
      <w:shd w:val="clear" w:color="000000" w:fill="ECFFAF"/>
      <w:spacing w:before="100" w:beforeAutospacing="1" w:after="100" w:afterAutospacing="1"/>
      <w:jc w:val="left"/>
    </w:pPr>
    <w:rPr>
      <w:rFonts w:ascii="宋体" w:hAnsi="宋体" w:cs="宋体"/>
      <w:kern w:val="0"/>
      <w:sz w:val="24"/>
      <w:szCs w:val="24"/>
    </w:rPr>
  </w:style>
  <w:style w:type="paragraph" w:customStyle="1" w:styleId="xl67">
    <w:name w:val="xl67"/>
    <w:basedOn w:val="a0"/>
    <w:rsid w:val="003D1106"/>
    <w:pPr>
      <w:widowControl/>
      <w:shd w:val="clear" w:color="000000" w:fill="B1FFAB"/>
      <w:spacing w:before="100" w:beforeAutospacing="1" w:after="100" w:afterAutospacing="1"/>
      <w:jc w:val="left"/>
    </w:pPr>
    <w:rPr>
      <w:rFonts w:ascii="宋体" w:hAnsi="宋体" w:cs="宋体"/>
      <w:kern w:val="0"/>
      <w:sz w:val="24"/>
      <w:szCs w:val="24"/>
    </w:rPr>
  </w:style>
  <w:style w:type="paragraph" w:customStyle="1" w:styleId="xl68">
    <w:name w:val="xl68"/>
    <w:basedOn w:val="a0"/>
    <w:rsid w:val="003D1106"/>
    <w:pPr>
      <w:widowControl/>
      <w:shd w:val="clear" w:color="000000" w:fill="EACDFF"/>
      <w:spacing w:before="100" w:beforeAutospacing="1" w:after="100" w:afterAutospacing="1"/>
      <w:jc w:val="left"/>
    </w:pPr>
    <w:rPr>
      <w:rFonts w:ascii="宋体" w:hAnsi="宋体" w:cs="宋体"/>
      <w:kern w:val="0"/>
      <w:sz w:val="24"/>
      <w:szCs w:val="24"/>
    </w:rPr>
  </w:style>
  <w:style w:type="paragraph" w:customStyle="1" w:styleId="xl69">
    <w:name w:val="xl69"/>
    <w:basedOn w:val="a0"/>
    <w:rsid w:val="003D1106"/>
    <w:pPr>
      <w:widowControl/>
      <w:shd w:val="clear" w:color="000000" w:fill="B3D5FF"/>
      <w:spacing w:before="100" w:beforeAutospacing="1" w:after="100" w:afterAutospacing="1"/>
      <w:jc w:val="left"/>
    </w:pPr>
    <w:rPr>
      <w:rFonts w:ascii="宋体" w:hAnsi="宋体" w:cs="宋体"/>
      <w:kern w:val="0"/>
      <w:sz w:val="24"/>
      <w:szCs w:val="24"/>
    </w:rPr>
  </w:style>
  <w:style w:type="paragraph" w:customStyle="1" w:styleId="xl70">
    <w:name w:val="xl70"/>
    <w:basedOn w:val="a0"/>
    <w:rsid w:val="003D1106"/>
    <w:pPr>
      <w:widowControl/>
      <w:spacing w:before="100" w:beforeAutospacing="1" w:after="100" w:afterAutospacing="1"/>
      <w:jc w:val="left"/>
    </w:pPr>
    <w:rPr>
      <w:rFonts w:ascii="宋体" w:hAnsi="宋体" w:cs="宋体"/>
      <w:color w:val="FF0000"/>
      <w:kern w:val="0"/>
      <w:sz w:val="24"/>
      <w:szCs w:val="24"/>
    </w:rPr>
  </w:style>
  <w:style w:type="paragraph" w:customStyle="1" w:styleId="xl71">
    <w:name w:val="xl71"/>
    <w:basedOn w:val="a0"/>
    <w:rsid w:val="003D1106"/>
    <w:pPr>
      <w:widowControl/>
      <w:shd w:val="clear" w:color="000000" w:fill="C00000"/>
      <w:spacing w:before="100" w:beforeAutospacing="1" w:after="100" w:afterAutospacing="1"/>
      <w:jc w:val="left"/>
    </w:pPr>
    <w:rPr>
      <w:rFonts w:ascii="宋体" w:hAnsi="宋体" w:cs="宋体"/>
      <w:kern w:val="0"/>
      <w:sz w:val="24"/>
      <w:szCs w:val="24"/>
    </w:rPr>
  </w:style>
  <w:style w:type="paragraph" w:customStyle="1" w:styleId="xl72">
    <w:name w:val="xl72"/>
    <w:basedOn w:val="a0"/>
    <w:rsid w:val="003D1106"/>
    <w:pPr>
      <w:widowControl/>
      <w:shd w:val="clear" w:color="000000" w:fill="D9D9D9"/>
      <w:spacing w:before="100" w:beforeAutospacing="1" w:after="100" w:afterAutospacing="1"/>
      <w:jc w:val="left"/>
    </w:pPr>
    <w:rPr>
      <w:rFonts w:ascii="宋体" w:hAnsi="宋体" w:cs="宋体"/>
      <w:kern w:val="0"/>
      <w:sz w:val="24"/>
      <w:szCs w:val="24"/>
    </w:rPr>
  </w:style>
  <w:style w:type="paragraph" w:customStyle="1" w:styleId="xl73">
    <w:name w:val="xl73"/>
    <w:basedOn w:val="a0"/>
    <w:rsid w:val="003D1106"/>
    <w:pPr>
      <w:widowControl/>
      <w:shd w:val="clear" w:color="000000" w:fill="D5EFFF"/>
      <w:spacing w:before="100" w:beforeAutospacing="1" w:after="100" w:afterAutospacing="1"/>
      <w:jc w:val="left"/>
    </w:pPr>
    <w:rPr>
      <w:rFonts w:ascii="宋体" w:hAnsi="宋体" w:cs="宋体"/>
      <w:color w:val="FF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370041">
      <w:bodyDiv w:val="1"/>
      <w:marLeft w:val="0"/>
      <w:marRight w:val="0"/>
      <w:marTop w:val="0"/>
      <w:marBottom w:val="0"/>
      <w:divBdr>
        <w:top w:val="none" w:sz="0" w:space="0" w:color="auto"/>
        <w:left w:val="none" w:sz="0" w:space="0" w:color="auto"/>
        <w:bottom w:val="none" w:sz="0" w:space="0" w:color="auto"/>
        <w:right w:val="none" w:sz="0" w:space="0" w:color="auto"/>
      </w:divBdr>
    </w:div>
    <w:div w:id="568417733">
      <w:bodyDiv w:val="1"/>
      <w:marLeft w:val="0"/>
      <w:marRight w:val="0"/>
      <w:marTop w:val="0"/>
      <w:marBottom w:val="0"/>
      <w:divBdr>
        <w:top w:val="none" w:sz="0" w:space="0" w:color="auto"/>
        <w:left w:val="none" w:sz="0" w:space="0" w:color="auto"/>
        <w:bottom w:val="none" w:sz="0" w:space="0" w:color="auto"/>
        <w:right w:val="none" w:sz="0" w:space="0" w:color="auto"/>
      </w:divBdr>
      <w:divsChild>
        <w:div w:id="1392927228">
          <w:marLeft w:val="0"/>
          <w:marRight w:val="0"/>
          <w:marTop w:val="0"/>
          <w:marBottom w:val="0"/>
          <w:divBdr>
            <w:top w:val="none" w:sz="0" w:space="0" w:color="auto"/>
            <w:left w:val="none" w:sz="0" w:space="0" w:color="auto"/>
            <w:bottom w:val="none" w:sz="0" w:space="0" w:color="auto"/>
            <w:right w:val="none" w:sz="0" w:space="0" w:color="auto"/>
          </w:divBdr>
        </w:div>
      </w:divsChild>
    </w:div>
    <w:div w:id="819426691">
      <w:bodyDiv w:val="1"/>
      <w:marLeft w:val="0"/>
      <w:marRight w:val="0"/>
      <w:marTop w:val="0"/>
      <w:marBottom w:val="0"/>
      <w:divBdr>
        <w:top w:val="none" w:sz="0" w:space="0" w:color="auto"/>
        <w:left w:val="none" w:sz="0" w:space="0" w:color="auto"/>
        <w:bottom w:val="none" w:sz="0" w:space="0" w:color="auto"/>
        <w:right w:val="none" w:sz="0" w:space="0" w:color="auto"/>
      </w:divBdr>
      <w:divsChild>
        <w:div w:id="602416776">
          <w:marLeft w:val="0"/>
          <w:marRight w:val="0"/>
          <w:marTop w:val="0"/>
          <w:marBottom w:val="0"/>
          <w:divBdr>
            <w:top w:val="none" w:sz="0" w:space="0" w:color="auto"/>
            <w:left w:val="none" w:sz="0" w:space="0" w:color="auto"/>
            <w:bottom w:val="none" w:sz="0" w:space="0" w:color="auto"/>
            <w:right w:val="none" w:sz="0" w:space="0" w:color="auto"/>
          </w:divBdr>
        </w:div>
      </w:divsChild>
    </w:div>
    <w:div w:id="1034648419">
      <w:bodyDiv w:val="1"/>
      <w:marLeft w:val="0"/>
      <w:marRight w:val="0"/>
      <w:marTop w:val="0"/>
      <w:marBottom w:val="0"/>
      <w:divBdr>
        <w:top w:val="none" w:sz="0" w:space="0" w:color="auto"/>
        <w:left w:val="none" w:sz="0" w:space="0" w:color="auto"/>
        <w:bottom w:val="none" w:sz="0" w:space="0" w:color="auto"/>
        <w:right w:val="none" w:sz="0" w:space="0" w:color="auto"/>
      </w:divBdr>
    </w:div>
    <w:div w:id="1129786841">
      <w:bodyDiv w:val="1"/>
      <w:marLeft w:val="0"/>
      <w:marRight w:val="0"/>
      <w:marTop w:val="0"/>
      <w:marBottom w:val="0"/>
      <w:divBdr>
        <w:top w:val="none" w:sz="0" w:space="0" w:color="auto"/>
        <w:left w:val="none" w:sz="0" w:space="0" w:color="auto"/>
        <w:bottom w:val="none" w:sz="0" w:space="0" w:color="auto"/>
        <w:right w:val="none" w:sz="0" w:space="0" w:color="auto"/>
      </w:divBdr>
    </w:div>
    <w:div w:id="1892879389">
      <w:bodyDiv w:val="1"/>
      <w:marLeft w:val="0"/>
      <w:marRight w:val="0"/>
      <w:marTop w:val="0"/>
      <w:marBottom w:val="0"/>
      <w:divBdr>
        <w:top w:val="none" w:sz="0" w:space="0" w:color="auto"/>
        <w:left w:val="none" w:sz="0" w:space="0" w:color="auto"/>
        <w:bottom w:val="none" w:sz="0" w:space="0" w:color="auto"/>
        <w:right w:val="none" w:sz="0" w:space="0" w:color="auto"/>
      </w:divBdr>
    </w:div>
    <w:div w:id="1944074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0.vsdx"/><Relationship Id="rId21" Type="http://schemas.openxmlformats.org/officeDocument/2006/relationships/package" Target="embeddings/Microsoft_Visio___1.vsdx"/><Relationship Id="rId42" Type="http://schemas.openxmlformats.org/officeDocument/2006/relationships/image" Target="media/image21.emf"/><Relationship Id="rId63" Type="http://schemas.openxmlformats.org/officeDocument/2006/relationships/image" Target="media/image31.emf"/><Relationship Id="rId84" Type="http://schemas.openxmlformats.org/officeDocument/2006/relationships/image" Target="media/image41.emf"/><Relationship Id="rId138" Type="http://schemas.openxmlformats.org/officeDocument/2006/relationships/package" Target="embeddings/Microsoft_Visio___61.vsdx"/><Relationship Id="rId159" Type="http://schemas.openxmlformats.org/officeDocument/2006/relationships/package" Target="embeddings/Microsoft_Visio___72.vsdx"/><Relationship Id="rId170" Type="http://schemas.openxmlformats.org/officeDocument/2006/relationships/image" Target="media/image83.emf"/><Relationship Id="rId191" Type="http://schemas.openxmlformats.org/officeDocument/2006/relationships/package" Target="embeddings/Microsoft_Visio___90.vsdx"/><Relationship Id="rId205" Type="http://schemas.openxmlformats.org/officeDocument/2006/relationships/image" Target="media/image99.png"/><Relationship Id="rId226" Type="http://schemas.openxmlformats.org/officeDocument/2006/relationships/image" Target="media/image120.png"/><Relationship Id="rId107" Type="http://schemas.openxmlformats.org/officeDocument/2006/relationships/package" Target="embeddings/Microsoft_Visio___45.vsdx"/><Relationship Id="rId11" Type="http://schemas.openxmlformats.org/officeDocument/2006/relationships/image" Target="media/image2.png"/><Relationship Id="rId32" Type="http://schemas.openxmlformats.org/officeDocument/2006/relationships/image" Target="media/image16.emf"/><Relationship Id="rId53" Type="http://schemas.openxmlformats.org/officeDocument/2006/relationships/package" Target="embeddings/Microsoft_Visio___17.vsdx"/><Relationship Id="rId74" Type="http://schemas.openxmlformats.org/officeDocument/2006/relationships/image" Target="media/image36.emf"/><Relationship Id="rId128" Type="http://schemas.openxmlformats.org/officeDocument/2006/relationships/package" Target="embeddings/Microsoft_Visio___55.vsdx"/><Relationship Id="rId149" Type="http://schemas.openxmlformats.org/officeDocument/2006/relationships/package" Target="embeddings/Microsoft_Visio___67.vsdx"/><Relationship Id="rId5" Type="http://schemas.openxmlformats.org/officeDocument/2006/relationships/webSettings" Target="webSettings.xml"/><Relationship Id="rId95" Type="http://schemas.openxmlformats.org/officeDocument/2006/relationships/package" Target="embeddings/Microsoft_Visio___39.vsdx"/><Relationship Id="rId160" Type="http://schemas.openxmlformats.org/officeDocument/2006/relationships/image" Target="media/image78.emf"/><Relationship Id="rId181" Type="http://schemas.openxmlformats.org/officeDocument/2006/relationships/package" Target="embeddings/Microsoft_Visio___83.vsdx"/><Relationship Id="rId216" Type="http://schemas.openxmlformats.org/officeDocument/2006/relationships/image" Target="media/image110.png"/><Relationship Id="rId22" Type="http://schemas.openxmlformats.org/officeDocument/2006/relationships/image" Target="media/image11.emf"/><Relationship Id="rId43" Type="http://schemas.openxmlformats.org/officeDocument/2006/relationships/package" Target="embeddings/Microsoft_Visio___12.vsdx"/><Relationship Id="rId64" Type="http://schemas.openxmlformats.org/officeDocument/2006/relationships/package" Target="embeddings/Microsoft_Visio___23.vsdx"/><Relationship Id="rId118" Type="http://schemas.openxmlformats.org/officeDocument/2006/relationships/image" Target="media/image58.emf"/><Relationship Id="rId139" Type="http://schemas.openxmlformats.org/officeDocument/2006/relationships/image" Target="media/image68.emf"/><Relationship Id="rId85" Type="http://schemas.openxmlformats.org/officeDocument/2006/relationships/package" Target="embeddings/Microsoft_Visio___34.vsdx"/><Relationship Id="rId150" Type="http://schemas.openxmlformats.org/officeDocument/2006/relationships/image" Target="media/image73.emf"/><Relationship Id="rId171" Type="http://schemas.openxmlformats.org/officeDocument/2006/relationships/package" Target="embeddings/Microsoft_Visio___78.vsdx"/><Relationship Id="rId192" Type="http://schemas.openxmlformats.org/officeDocument/2006/relationships/image" Target="media/image92.emf"/><Relationship Id="rId206" Type="http://schemas.openxmlformats.org/officeDocument/2006/relationships/image" Target="media/image100.png"/><Relationship Id="rId227" Type="http://schemas.openxmlformats.org/officeDocument/2006/relationships/image" Target="media/image121.png"/><Relationship Id="rId12" Type="http://schemas.openxmlformats.org/officeDocument/2006/relationships/image" Target="media/image3.emf"/><Relationship Id="rId33" Type="http://schemas.openxmlformats.org/officeDocument/2006/relationships/package" Target="embeddings/Microsoft_Visio___7.vsdx"/><Relationship Id="rId108" Type="http://schemas.openxmlformats.org/officeDocument/2006/relationships/image" Target="media/image53.emf"/><Relationship Id="rId129" Type="http://schemas.openxmlformats.org/officeDocument/2006/relationships/image" Target="media/image64.emf"/><Relationship Id="rId54" Type="http://schemas.openxmlformats.org/officeDocument/2006/relationships/image" Target="media/image27.emf"/><Relationship Id="rId75" Type="http://schemas.openxmlformats.org/officeDocument/2006/relationships/package" Target="embeddings/Microsoft_Visio___29.vsdx"/><Relationship Id="rId96" Type="http://schemas.openxmlformats.org/officeDocument/2006/relationships/image" Target="media/image47.emf"/><Relationship Id="rId140" Type="http://schemas.openxmlformats.org/officeDocument/2006/relationships/package" Target="embeddings/Microsoft_Visio___62.vsdx"/><Relationship Id="rId161" Type="http://schemas.openxmlformats.org/officeDocument/2006/relationships/package" Target="embeddings/Microsoft_Visio___73.vsdx"/><Relationship Id="rId182" Type="http://schemas.openxmlformats.org/officeDocument/2006/relationships/image" Target="media/image89.emf"/><Relationship Id="rId217" Type="http://schemas.openxmlformats.org/officeDocument/2006/relationships/image" Target="media/image111.png"/><Relationship Id="rId6" Type="http://schemas.openxmlformats.org/officeDocument/2006/relationships/footnotes" Target="footnotes.xml"/><Relationship Id="rId23" Type="http://schemas.openxmlformats.org/officeDocument/2006/relationships/package" Target="embeddings/Microsoft_Visio___2.vsdx"/><Relationship Id="rId119" Type="http://schemas.openxmlformats.org/officeDocument/2006/relationships/package" Target="embeddings/Microsoft_Visio___51.vsdx"/><Relationship Id="rId44" Type="http://schemas.openxmlformats.org/officeDocument/2006/relationships/image" Target="media/image22.emf"/><Relationship Id="rId65" Type="http://schemas.openxmlformats.org/officeDocument/2006/relationships/image" Target="media/image32.emf"/><Relationship Id="rId86" Type="http://schemas.openxmlformats.org/officeDocument/2006/relationships/image" Target="media/image42.emf"/><Relationship Id="rId130" Type="http://schemas.openxmlformats.org/officeDocument/2006/relationships/package" Target="embeddings/Microsoft_Visio___56.vsdx"/><Relationship Id="rId151" Type="http://schemas.openxmlformats.org/officeDocument/2006/relationships/package" Target="embeddings/Microsoft_Visio___68.vsdx"/><Relationship Id="rId172" Type="http://schemas.openxmlformats.org/officeDocument/2006/relationships/image" Target="media/image84.emf"/><Relationship Id="rId193" Type="http://schemas.openxmlformats.org/officeDocument/2006/relationships/package" Target="embeddings/Microsoft_Visio___91.vsdx"/><Relationship Id="rId207" Type="http://schemas.openxmlformats.org/officeDocument/2006/relationships/image" Target="media/image101.png"/><Relationship Id="rId228" Type="http://schemas.openxmlformats.org/officeDocument/2006/relationships/image" Target="media/image122.png"/><Relationship Id="rId13" Type="http://schemas.openxmlformats.org/officeDocument/2006/relationships/package" Target="embeddings/Microsoft_Visio___.vsdx"/><Relationship Id="rId109" Type="http://schemas.openxmlformats.org/officeDocument/2006/relationships/package" Target="embeddings/Microsoft_Visio___46.vsdx"/><Relationship Id="rId34" Type="http://schemas.openxmlformats.org/officeDocument/2006/relationships/image" Target="media/image17.emf"/><Relationship Id="rId55" Type="http://schemas.openxmlformats.org/officeDocument/2006/relationships/package" Target="embeddings/Microsoft_Visio___18.vsdx"/><Relationship Id="rId76" Type="http://schemas.openxmlformats.org/officeDocument/2006/relationships/image" Target="media/image37.emf"/><Relationship Id="rId97" Type="http://schemas.openxmlformats.org/officeDocument/2006/relationships/package" Target="embeddings/Microsoft_Visio___40.vsdx"/><Relationship Id="rId120" Type="http://schemas.openxmlformats.org/officeDocument/2006/relationships/image" Target="media/image59.emf"/><Relationship Id="rId141" Type="http://schemas.openxmlformats.org/officeDocument/2006/relationships/image" Target="media/image69.emf"/><Relationship Id="rId7" Type="http://schemas.openxmlformats.org/officeDocument/2006/relationships/endnotes" Target="endnotes.xml"/><Relationship Id="rId162" Type="http://schemas.openxmlformats.org/officeDocument/2006/relationships/image" Target="media/image79.emf"/><Relationship Id="rId183" Type="http://schemas.openxmlformats.org/officeDocument/2006/relationships/package" Target="embeddings/Microsoft_Visio___84.vsdx"/><Relationship Id="rId218" Type="http://schemas.openxmlformats.org/officeDocument/2006/relationships/image" Target="media/image112.png"/><Relationship Id="rId24" Type="http://schemas.openxmlformats.org/officeDocument/2006/relationships/image" Target="media/image12.emf"/><Relationship Id="rId45" Type="http://schemas.openxmlformats.org/officeDocument/2006/relationships/package" Target="embeddings/Microsoft_Visio___13.vsdx"/><Relationship Id="rId66" Type="http://schemas.openxmlformats.org/officeDocument/2006/relationships/package" Target="embeddings/Microsoft_Visio___24.vsdx"/><Relationship Id="rId87" Type="http://schemas.openxmlformats.org/officeDocument/2006/relationships/package" Target="embeddings/Microsoft_Visio___35.vsdx"/><Relationship Id="rId110" Type="http://schemas.openxmlformats.org/officeDocument/2006/relationships/image" Target="media/image54.emf"/><Relationship Id="rId131" Type="http://schemas.openxmlformats.org/officeDocument/2006/relationships/image" Target="media/image65.emf"/><Relationship Id="rId152" Type="http://schemas.openxmlformats.org/officeDocument/2006/relationships/image" Target="media/image74.emf"/><Relationship Id="rId173" Type="http://schemas.openxmlformats.org/officeDocument/2006/relationships/package" Target="embeddings/Microsoft_Visio___79.vsdx"/><Relationship Id="rId194" Type="http://schemas.openxmlformats.org/officeDocument/2006/relationships/image" Target="media/image93.emf"/><Relationship Id="rId208" Type="http://schemas.openxmlformats.org/officeDocument/2006/relationships/image" Target="media/image102.png"/><Relationship Id="rId229" Type="http://schemas.openxmlformats.org/officeDocument/2006/relationships/image" Target="media/image123.png"/><Relationship Id="rId14" Type="http://schemas.openxmlformats.org/officeDocument/2006/relationships/image" Target="media/image4.png"/><Relationship Id="rId35" Type="http://schemas.openxmlformats.org/officeDocument/2006/relationships/package" Target="embeddings/Microsoft_Visio___8.vsdx"/><Relationship Id="rId56" Type="http://schemas.openxmlformats.org/officeDocument/2006/relationships/image" Target="media/image28.emf"/><Relationship Id="rId77" Type="http://schemas.openxmlformats.org/officeDocument/2006/relationships/package" Target="embeddings/Microsoft_Visio___30.vsdx"/><Relationship Id="rId100" Type="http://schemas.openxmlformats.org/officeDocument/2006/relationships/image" Target="media/image49.emf"/><Relationship Id="rId8" Type="http://schemas.openxmlformats.org/officeDocument/2006/relationships/image" Target="media/image1.jpeg"/><Relationship Id="rId98" Type="http://schemas.openxmlformats.org/officeDocument/2006/relationships/image" Target="media/image48.emf"/><Relationship Id="rId121" Type="http://schemas.openxmlformats.org/officeDocument/2006/relationships/package" Target="embeddings/Microsoft_Visio___52.vsdx"/><Relationship Id="rId142" Type="http://schemas.openxmlformats.org/officeDocument/2006/relationships/package" Target="embeddings/Microsoft_Visio___63.vsdx"/><Relationship Id="rId163" Type="http://schemas.openxmlformats.org/officeDocument/2006/relationships/package" Target="embeddings/Microsoft_Visio___74.vsdx"/><Relationship Id="rId184" Type="http://schemas.openxmlformats.org/officeDocument/2006/relationships/package" Target="embeddings/Microsoft_Visio___85.vsdx"/><Relationship Id="rId219" Type="http://schemas.openxmlformats.org/officeDocument/2006/relationships/image" Target="media/image113.png"/><Relationship Id="rId230" Type="http://schemas.openxmlformats.org/officeDocument/2006/relationships/image" Target="media/image124.png"/><Relationship Id="rId25" Type="http://schemas.openxmlformats.org/officeDocument/2006/relationships/package" Target="embeddings/Microsoft_Visio___3.vsdx"/><Relationship Id="rId46" Type="http://schemas.openxmlformats.org/officeDocument/2006/relationships/image" Target="media/image23.emf"/><Relationship Id="rId67" Type="http://schemas.openxmlformats.org/officeDocument/2006/relationships/image" Target="media/image33.emf"/><Relationship Id="rId20" Type="http://schemas.openxmlformats.org/officeDocument/2006/relationships/image" Target="media/image10.emf"/><Relationship Id="rId41" Type="http://schemas.openxmlformats.org/officeDocument/2006/relationships/package" Target="embeddings/Microsoft_Visio___11.vsdx"/><Relationship Id="rId62" Type="http://schemas.openxmlformats.org/officeDocument/2006/relationships/package" Target="embeddings/Microsoft_Visio___22.vsdx"/><Relationship Id="rId83" Type="http://schemas.openxmlformats.org/officeDocument/2006/relationships/package" Target="embeddings/Microsoft_Visio___33.vsdx"/><Relationship Id="rId88" Type="http://schemas.openxmlformats.org/officeDocument/2006/relationships/image" Target="media/image43.emf"/><Relationship Id="rId111" Type="http://schemas.openxmlformats.org/officeDocument/2006/relationships/package" Target="embeddings/Microsoft_Visio___47.vsdx"/><Relationship Id="rId132" Type="http://schemas.openxmlformats.org/officeDocument/2006/relationships/package" Target="embeddings/Microsoft_Visio___57.vsdx"/><Relationship Id="rId153" Type="http://schemas.openxmlformats.org/officeDocument/2006/relationships/package" Target="embeddings/Microsoft_Visio___69.vsdx"/><Relationship Id="rId174" Type="http://schemas.openxmlformats.org/officeDocument/2006/relationships/image" Target="media/image85.emf"/><Relationship Id="rId179" Type="http://schemas.openxmlformats.org/officeDocument/2006/relationships/package" Target="embeddings/Microsoft_Visio___82.vsdx"/><Relationship Id="rId195" Type="http://schemas.openxmlformats.org/officeDocument/2006/relationships/package" Target="embeddings/Microsoft_Visio___92.vsdx"/><Relationship Id="rId209" Type="http://schemas.openxmlformats.org/officeDocument/2006/relationships/image" Target="media/image103.png"/><Relationship Id="rId190" Type="http://schemas.openxmlformats.org/officeDocument/2006/relationships/image" Target="media/image91.emf"/><Relationship Id="rId204" Type="http://schemas.openxmlformats.org/officeDocument/2006/relationships/image" Target="media/image98.png"/><Relationship Id="rId220" Type="http://schemas.openxmlformats.org/officeDocument/2006/relationships/image" Target="media/image114.png"/><Relationship Id="rId225" Type="http://schemas.openxmlformats.org/officeDocument/2006/relationships/image" Target="media/image119.png"/><Relationship Id="rId15" Type="http://schemas.openxmlformats.org/officeDocument/2006/relationships/image" Target="media/image5.png"/><Relationship Id="rId36" Type="http://schemas.openxmlformats.org/officeDocument/2006/relationships/image" Target="media/image18.emf"/><Relationship Id="rId57" Type="http://schemas.openxmlformats.org/officeDocument/2006/relationships/package" Target="embeddings/Microsoft_Visio___19.vsdx"/><Relationship Id="rId106" Type="http://schemas.openxmlformats.org/officeDocument/2006/relationships/image" Target="media/image52.emf"/><Relationship Id="rId127" Type="http://schemas.openxmlformats.org/officeDocument/2006/relationships/image" Target="media/image63.emf"/><Relationship Id="rId10" Type="http://schemas.openxmlformats.org/officeDocument/2006/relationships/footer" Target="footer1.xml"/><Relationship Id="rId31" Type="http://schemas.openxmlformats.org/officeDocument/2006/relationships/package" Target="embeddings/Microsoft_Visio___6.vsdx"/><Relationship Id="rId52" Type="http://schemas.openxmlformats.org/officeDocument/2006/relationships/image" Target="media/image26.emf"/><Relationship Id="rId73" Type="http://schemas.openxmlformats.org/officeDocument/2006/relationships/package" Target="embeddings/Microsoft_Visio___28.vsdx"/><Relationship Id="rId78" Type="http://schemas.openxmlformats.org/officeDocument/2006/relationships/image" Target="media/image38.emf"/><Relationship Id="rId94" Type="http://schemas.openxmlformats.org/officeDocument/2006/relationships/image" Target="media/image46.emf"/><Relationship Id="rId99" Type="http://schemas.openxmlformats.org/officeDocument/2006/relationships/package" Target="embeddings/Microsoft_Visio___41.vsdx"/><Relationship Id="rId101" Type="http://schemas.openxmlformats.org/officeDocument/2006/relationships/package" Target="embeddings/Microsoft_Visio___42.vsdx"/><Relationship Id="rId122" Type="http://schemas.openxmlformats.org/officeDocument/2006/relationships/package" Target="embeddings/Microsoft_Visio___53.vsdx"/><Relationship Id="rId143" Type="http://schemas.openxmlformats.org/officeDocument/2006/relationships/package" Target="embeddings/Microsoft_Visio___64.vsdx"/><Relationship Id="rId148" Type="http://schemas.openxmlformats.org/officeDocument/2006/relationships/image" Target="media/image72.emf"/><Relationship Id="rId164" Type="http://schemas.openxmlformats.org/officeDocument/2006/relationships/image" Target="media/image80.emf"/><Relationship Id="rId169" Type="http://schemas.openxmlformats.org/officeDocument/2006/relationships/package" Target="embeddings/Microsoft_Visio___77.vsdx"/><Relationship Id="rId185"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8.emf"/><Relationship Id="rId210" Type="http://schemas.openxmlformats.org/officeDocument/2006/relationships/image" Target="media/image104.png"/><Relationship Id="rId215" Type="http://schemas.openxmlformats.org/officeDocument/2006/relationships/image" Target="media/image109.png"/><Relationship Id="rId26" Type="http://schemas.openxmlformats.org/officeDocument/2006/relationships/image" Target="media/image13.emf"/><Relationship Id="rId231" Type="http://schemas.openxmlformats.org/officeDocument/2006/relationships/header" Target="header2.xml"/><Relationship Id="rId47" Type="http://schemas.openxmlformats.org/officeDocument/2006/relationships/package" Target="embeddings/Microsoft_Visio___14.vsdx"/><Relationship Id="rId68" Type="http://schemas.openxmlformats.org/officeDocument/2006/relationships/package" Target="embeddings/Microsoft_Visio___25.vsdx"/><Relationship Id="rId89" Type="http://schemas.openxmlformats.org/officeDocument/2006/relationships/package" Target="embeddings/Microsoft_Visio___36.vsdx"/><Relationship Id="rId112" Type="http://schemas.openxmlformats.org/officeDocument/2006/relationships/image" Target="media/image55.emf"/><Relationship Id="rId133" Type="http://schemas.openxmlformats.org/officeDocument/2006/relationships/image" Target="media/image66.emf"/><Relationship Id="rId154" Type="http://schemas.openxmlformats.org/officeDocument/2006/relationships/image" Target="media/image75.emf"/><Relationship Id="rId175" Type="http://schemas.openxmlformats.org/officeDocument/2006/relationships/package" Target="embeddings/Microsoft_Visio___80.vsdx"/><Relationship Id="rId196" Type="http://schemas.openxmlformats.org/officeDocument/2006/relationships/image" Target="media/image94.png"/><Relationship Id="rId200" Type="http://schemas.openxmlformats.org/officeDocument/2006/relationships/package" Target="embeddings/Microsoft_Visio___93.vsdx"/><Relationship Id="rId16" Type="http://schemas.openxmlformats.org/officeDocument/2006/relationships/image" Target="media/image6.png"/><Relationship Id="rId221" Type="http://schemas.openxmlformats.org/officeDocument/2006/relationships/image" Target="media/image115.png"/><Relationship Id="rId37" Type="http://schemas.openxmlformats.org/officeDocument/2006/relationships/package" Target="embeddings/Microsoft_Visio___9.vsdx"/><Relationship Id="rId58" Type="http://schemas.openxmlformats.org/officeDocument/2006/relationships/image" Target="media/image29.emf"/><Relationship Id="rId79" Type="http://schemas.openxmlformats.org/officeDocument/2006/relationships/package" Target="embeddings/Microsoft_Visio___31.vsdx"/><Relationship Id="rId102" Type="http://schemas.openxmlformats.org/officeDocument/2006/relationships/image" Target="media/image50.emf"/><Relationship Id="rId123" Type="http://schemas.openxmlformats.org/officeDocument/2006/relationships/image" Target="media/image60.png"/><Relationship Id="rId144" Type="http://schemas.openxmlformats.org/officeDocument/2006/relationships/image" Target="media/image70.emf"/><Relationship Id="rId90" Type="http://schemas.openxmlformats.org/officeDocument/2006/relationships/image" Target="media/image44.emf"/><Relationship Id="rId165" Type="http://schemas.openxmlformats.org/officeDocument/2006/relationships/package" Target="embeddings/Microsoft_Visio___75.vsdx"/><Relationship Id="rId186" Type="http://schemas.openxmlformats.org/officeDocument/2006/relationships/package" Target="embeddings/Microsoft_Visio___86.vsdx"/><Relationship Id="rId211" Type="http://schemas.openxmlformats.org/officeDocument/2006/relationships/image" Target="media/image105.png"/><Relationship Id="rId232" Type="http://schemas.openxmlformats.org/officeDocument/2006/relationships/footer" Target="footer2.xml"/><Relationship Id="rId27" Type="http://schemas.openxmlformats.org/officeDocument/2006/relationships/package" Target="embeddings/Microsoft_Visio___4.vsdx"/><Relationship Id="rId48" Type="http://schemas.openxmlformats.org/officeDocument/2006/relationships/image" Target="media/image24.emf"/><Relationship Id="rId69" Type="http://schemas.openxmlformats.org/officeDocument/2006/relationships/image" Target="media/image34.emf"/><Relationship Id="rId113" Type="http://schemas.openxmlformats.org/officeDocument/2006/relationships/package" Target="embeddings/Microsoft_Visio___48.vsdx"/><Relationship Id="rId134" Type="http://schemas.openxmlformats.org/officeDocument/2006/relationships/package" Target="embeddings/Microsoft_Visio___58.vsdx"/><Relationship Id="rId80" Type="http://schemas.openxmlformats.org/officeDocument/2006/relationships/image" Target="media/image39.emf"/><Relationship Id="rId155" Type="http://schemas.openxmlformats.org/officeDocument/2006/relationships/package" Target="embeddings/Microsoft_Visio___70.vsdx"/><Relationship Id="rId176" Type="http://schemas.openxmlformats.org/officeDocument/2006/relationships/image" Target="media/image86.emf"/><Relationship Id="rId197" Type="http://schemas.openxmlformats.org/officeDocument/2006/relationships/comments" Target="comments.xml"/><Relationship Id="rId201" Type="http://schemas.openxmlformats.org/officeDocument/2006/relationships/image" Target="media/image96.png"/><Relationship Id="rId222" Type="http://schemas.openxmlformats.org/officeDocument/2006/relationships/image" Target="media/image116.png"/><Relationship Id="rId17" Type="http://schemas.openxmlformats.org/officeDocument/2006/relationships/image" Target="media/image7.png"/><Relationship Id="rId38" Type="http://schemas.openxmlformats.org/officeDocument/2006/relationships/image" Target="media/image19.emf"/><Relationship Id="rId59" Type="http://schemas.openxmlformats.org/officeDocument/2006/relationships/package" Target="embeddings/Microsoft_Visio___20.vsdx"/><Relationship Id="rId103" Type="http://schemas.openxmlformats.org/officeDocument/2006/relationships/package" Target="embeddings/Microsoft_Visio___43.vsdx"/><Relationship Id="rId124" Type="http://schemas.openxmlformats.org/officeDocument/2006/relationships/image" Target="media/image61.png"/><Relationship Id="rId70" Type="http://schemas.openxmlformats.org/officeDocument/2006/relationships/package" Target="embeddings/Microsoft_Visio___26.vsdx"/><Relationship Id="rId91" Type="http://schemas.openxmlformats.org/officeDocument/2006/relationships/package" Target="embeddings/Microsoft_Visio___37.vsdx"/><Relationship Id="rId145" Type="http://schemas.openxmlformats.org/officeDocument/2006/relationships/package" Target="embeddings/Microsoft_Visio___65.vsdx"/><Relationship Id="rId166" Type="http://schemas.openxmlformats.org/officeDocument/2006/relationships/image" Target="media/image81.emf"/><Relationship Id="rId187" Type="http://schemas.openxmlformats.org/officeDocument/2006/relationships/package" Target="embeddings/Microsoft_Visio___87.vsdx"/><Relationship Id="rId1" Type="http://schemas.openxmlformats.org/officeDocument/2006/relationships/customXml" Target="../customXml/item1.xml"/><Relationship Id="rId212" Type="http://schemas.openxmlformats.org/officeDocument/2006/relationships/image" Target="media/image106.png"/><Relationship Id="rId233" Type="http://schemas.openxmlformats.org/officeDocument/2006/relationships/fontTable" Target="fontTable.xml"/><Relationship Id="rId28" Type="http://schemas.openxmlformats.org/officeDocument/2006/relationships/image" Target="media/image14.emf"/><Relationship Id="rId49" Type="http://schemas.openxmlformats.org/officeDocument/2006/relationships/package" Target="embeddings/Microsoft_Visio___15.vsdx"/><Relationship Id="rId114" Type="http://schemas.openxmlformats.org/officeDocument/2006/relationships/image" Target="media/image56.emf"/><Relationship Id="rId60" Type="http://schemas.openxmlformats.org/officeDocument/2006/relationships/image" Target="media/image30.emf"/><Relationship Id="rId81" Type="http://schemas.openxmlformats.org/officeDocument/2006/relationships/package" Target="embeddings/Microsoft_Visio___32.vsdx"/><Relationship Id="rId135" Type="http://schemas.openxmlformats.org/officeDocument/2006/relationships/image" Target="media/image67.emf"/><Relationship Id="rId156" Type="http://schemas.openxmlformats.org/officeDocument/2006/relationships/image" Target="media/image76.emf"/><Relationship Id="rId177" Type="http://schemas.openxmlformats.org/officeDocument/2006/relationships/package" Target="embeddings/Microsoft_Visio___81.vsdx"/><Relationship Id="rId198" Type="http://schemas.microsoft.com/office/2011/relationships/commentsExtended" Target="commentsExtended.xml"/><Relationship Id="rId202" Type="http://schemas.openxmlformats.org/officeDocument/2006/relationships/image" Target="media/image97.emf"/><Relationship Id="rId223" Type="http://schemas.openxmlformats.org/officeDocument/2006/relationships/image" Target="media/image117.png"/><Relationship Id="rId18" Type="http://schemas.openxmlformats.org/officeDocument/2006/relationships/image" Target="media/image8.png"/><Relationship Id="rId39" Type="http://schemas.openxmlformats.org/officeDocument/2006/relationships/package" Target="embeddings/Microsoft_Visio___10.vsdx"/><Relationship Id="rId50" Type="http://schemas.openxmlformats.org/officeDocument/2006/relationships/image" Target="media/image25.emf"/><Relationship Id="rId104" Type="http://schemas.openxmlformats.org/officeDocument/2006/relationships/image" Target="media/image51.emf"/><Relationship Id="rId125" Type="http://schemas.openxmlformats.org/officeDocument/2006/relationships/image" Target="media/image62.emf"/><Relationship Id="rId146" Type="http://schemas.openxmlformats.org/officeDocument/2006/relationships/image" Target="media/image71.emf"/><Relationship Id="rId167" Type="http://schemas.openxmlformats.org/officeDocument/2006/relationships/package" Target="embeddings/Microsoft_Visio___76.vsdx"/><Relationship Id="rId188" Type="http://schemas.openxmlformats.org/officeDocument/2006/relationships/package" Target="embeddings/Microsoft_Visio___88.vsdx"/><Relationship Id="rId71" Type="http://schemas.openxmlformats.org/officeDocument/2006/relationships/package" Target="embeddings/Microsoft_Visio___27.vsdx"/><Relationship Id="rId92" Type="http://schemas.openxmlformats.org/officeDocument/2006/relationships/image" Target="media/image45.emf"/><Relationship Id="rId213" Type="http://schemas.openxmlformats.org/officeDocument/2006/relationships/image" Target="media/image107.png"/><Relationship Id="rId234" Type="http://schemas.microsoft.com/office/2011/relationships/people" Target="people.xml"/><Relationship Id="rId2" Type="http://schemas.openxmlformats.org/officeDocument/2006/relationships/numbering" Target="numbering.xml"/><Relationship Id="rId29" Type="http://schemas.openxmlformats.org/officeDocument/2006/relationships/package" Target="embeddings/Microsoft_Visio___5.vsdx"/><Relationship Id="rId40" Type="http://schemas.openxmlformats.org/officeDocument/2006/relationships/image" Target="media/image20.emf"/><Relationship Id="rId115" Type="http://schemas.openxmlformats.org/officeDocument/2006/relationships/package" Target="embeddings/Microsoft_Visio___49.vsdx"/><Relationship Id="rId136" Type="http://schemas.openxmlformats.org/officeDocument/2006/relationships/package" Target="embeddings/Microsoft_Visio___59.vsdx"/><Relationship Id="rId157" Type="http://schemas.openxmlformats.org/officeDocument/2006/relationships/package" Target="embeddings/Microsoft_Visio___71.vsdx"/><Relationship Id="rId178" Type="http://schemas.openxmlformats.org/officeDocument/2006/relationships/image" Target="media/image87.emf"/><Relationship Id="rId61" Type="http://schemas.openxmlformats.org/officeDocument/2006/relationships/package" Target="embeddings/Microsoft_Visio___21.vsdx"/><Relationship Id="rId82" Type="http://schemas.openxmlformats.org/officeDocument/2006/relationships/image" Target="media/image40.emf"/><Relationship Id="rId199" Type="http://schemas.openxmlformats.org/officeDocument/2006/relationships/image" Target="media/image95.emf"/><Relationship Id="rId203" Type="http://schemas.openxmlformats.org/officeDocument/2006/relationships/package" Target="embeddings/Microsoft_Visio___94.vsdx"/><Relationship Id="rId19" Type="http://schemas.openxmlformats.org/officeDocument/2006/relationships/image" Target="media/image9.emf"/><Relationship Id="rId224" Type="http://schemas.openxmlformats.org/officeDocument/2006/relationships/image" Target="media/image118.png"/><Relationship Id="rId30" Type="http://schemas.openxmlformats.org/officeDocument/2006/relationships/image" Target="media/image15.emf"/><Relationship Id="rId105" Type="http://schemas.openxmlformats.org/officeDocument/2006/relationships/package" Target="embeddings/Microsoft_Visio___44.vsdx"/><Relationship Id="rId126" Type="http://schemas.openxmlformats.org/officeDocument/2006/relationships/package" Target="embeddings/Microsoft_Visio___54.vsdx"/><Relationship Id="rId147" Type="http://schemas.openxmlformats.org/officeDocument/2006/relationships/package" Target="embeddings/Microsoft_Visio___66.vsdx"/><Relationship Id="rId168" Type="http://schemas.openxmlformats.org/officeDocument/2006/relationships/image" Target="media/image82.emf"/><Relationship Id="rId51" Type="http://schemas.openxmlformats.org/officeDocument/2006/relationships/package" Target="embeddings/Microsoft_Visio___16.vsdx"/><Relationship Id="rId72" Type="http://schemas.openxmlformats.org/officeDocument/2006/relationships/image" Target="media/image35.emf"/><Relationship Id="rId93" Type="http://schemas.openxmlformats.org/officeDocument/2006/relationships/package" Target="embeddings/Microsoft_Visio___38.vsdx"/><Relationship Id="rId189" Type="http://schemas.openxmlformats.org/officeDocument/2006/relationships/package" Target="embeddings/Microsoft_Visio___89.vsdx"/><Relationship Id="rId3" Type="http://schemas.openxmlformats.org/officeDocument/2006/relationships/styles" Target="styles.xml"/><Relationship Id="rId214" Type="http://schemas.openxmlformats.org/officeDocument/2006/relationships/image" Target="media/image108.png"/><Relationship Id="rId235" Type="http://schemas.openxmlformats.org/officeDocument/2006/relationships/theme" Target="theme/theme1.xml"/><Relationship Id="rId116" Type="http://schemas.openxmlformats.org/officeDocument/2006/relationships/image" Target="media/image57.emf"/><Relationship Id="rId137" Type="http://schemas.openxmlformats.org/officeDocument/2006/relationships/package" Target="embeddings/Microsoft_Visio___60.vsdx"/><Relationship Id="rId158" Type="http://schemas.openxmlformats.org/officeDocument/2006/relationships/image" Target="media/image7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72FAF-F369-4F65-B138-DEEBC2445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315</Pages>
  <Words>13926</Words>
  <Characters>79381</Characters>
  <Application>Microsoft Office Word</Application>
  <DocSecurity>0</DocSecurity>
  <Lines>661</Lines>
  <Paragraphs>186</Paragraphs>
  <ScaleCrop>false</ScaleCrop>
  <Company/>
  <LinksUpToDate>false</LinksUpToDate>
  <CharactersWithSpaces>93121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wangq</dc:creator>
  <cp:keywords/>
  <dc:description/>
  <cp:lastModifiedBy>wangq</cp:lastModifiedBy>
  <cp:revision>29</cp:revision>
  <dcterms:created xsi:type="dcterms:W3CDTF">2017-08-14T01:46:00Z</dcterms:created>
  <dcterms:modified xsi:type="dcterms:W3CDTF">2017-10-17T07:52:00Z</dcterms:modified>
</cp:coreProperties>
</file>